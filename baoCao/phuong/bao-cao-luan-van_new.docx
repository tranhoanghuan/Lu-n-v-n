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84566597"/>
    <w:p w14:paraId="7D3354EB" w14:textId="77777777" w:rsidR="000245EB" w:rsidRPr="00BA3432" w:rsidRDefault="000245EB" w:rsidP="000245EB">
      <w:pPr>
        <w:spacing w:after="0" w:line="288" w:lineRule="auto"/>
        <w:jc w:val="center"/>
        <w:rPr>
          <w:ins w:id="1" w:author="Tran Huan" w:date="2018-11-25T16:07:00Z"/>
          <w:rFonts w:eastAsia="Times New Roman"/>
          <w:sz w:val="28"/>
          <w:szCs w:val="28"/>
          <w:lang w:val="es-ES" w:eastAsia="zh-CN"/>
          <w:rPrChange w:id="2" w:author="phuong vu" w:date="2018-11-25T21:55:00Z">
            <w:rPr>
              <w:ins w:id="3" w:author="Tran Huan" w:date="2018-11-25T16:07:00Z"/>
              <w:rFonts w:ascii="Times New Roman" w:eastAsia="Times New Roman" w:hAnsi="Times New Roman" w:cs="Times New Roman"/>
              <w:sz w:val="28"/>
              <w:szCs w:val="28"/>
              <w:lang w:val="es-ES" w:eastAsia="zh-CN"/>
            </w:rPr>
          </w:rPrChange>
        </w:rPr>
      </w:pPr>
      <w:ins w:id="4" w:author="Tran Huan" w:date="2018-11-25T16:07:00Z">
        <w:r w:rsidRPr="00BA3432">
          <w:rPr>
            <w:rFonts w:eastAsia="Calibri"/>
            <w:b/>
            <w:noProof/>
            <w:sz w:val="32"/>
            <w:szCs w:val="32"/>
            <w:lang w:val="en-US"/>
            <w:rPrChange w:id="5" w:author="phuong vu" w:date="2018-11-25T21:55:00Z">
              <w:rPr>
                <w:rFonts w:ascii="Times New Roman" w:eastAsia="Calibri" w:hAnsi="Times New Roman" w:cs="Times New Roman"/>
                <w:b/>
                <w:noProof/>
                <w:sz w:val="32"/>
                <w:szCs w:val="32"/>
                <w:lang w:val="en-US"/>
              </w:rPr>
            </w:rPrChange>
          </w:rPr>
          <mc:AlternateContent>
            <mc:Choice Requires="wpg">
              <w:drawing>
                <wp:anchor distT="0" distB="0" distL="114300" distR="114300" simplePos="0" relativeHeight="251680768" behindDoc="1" locked="0" layoutInCell="1" allowOverlap="1" wp14:anchorId="563935CA" wp14:editId="6BD17247">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C6DC63" id="Group 63" o:spid="_x0000_s1026" style="position:absolute;margin-left:0;margin-top:-30.65pt;width:500.85pt;height:702.4pt;z-index:-251635712;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BA3432">
          <w:rPr>
            <w:rFonts w:eastAsia="Times New Roman"/>
            <w:sz w:val="28"/>
            <w:szCs w:val="28"/>
            <w:lang w:val="es-ES" w:eastAsia="zh-CN"/>
            <w:rPrChange w:id="6" w:author="phuong vu" w:date="2018-11-25T21:55:00Z">
              <w:rPr>
                <w:rFonts w:ascii="Times New Roman" w:eastAsia="Times New Roman" w:hAnsi="Times New Roman" w:cs="Times New Roman"/>
                <w:sz w:val="28"/>
                <w:szCs w:val="28"/>
                <w:lang w:val="es-ES" w:eastAsia="zh-CN"/>
              </w:rPr>
            </w:rPrChange>
          </w:rPr>
          <w:t>BỘ GIÁO DỤC VÀ ĐÀO TẠO</w:t>
        </w:r>
      </w:ins>
    </w:p>
    <w:p w14:paraId="354DB85A" w14:textId="77777777" w:rsidR="000245EB" w:rsidRPr="00BA3432" w:rsidRDefault="000245EB" w:rsidP="000245EB">
      <w:pPr>
        <w:spacing w:after="0" w:line="288" w:lineRule="auto"/>
        <w:jc w:val="center"/>
        <w:rPr>
          <w:ins w:id="7" w:author="Tran Huan" w:date="2018-11-25T16:07:00Z"/>
          <w:rFonts w:eastAsia="Times New Roman"/>
          <w:b/>
          <w:bCs/>
          <w:sz w:val="28"/>
          <w:szCs w:val="28"/>
          <w:lang w:val="es-ES" w:eastAsia="zh-CN"/>
          <w:rPrChange w:id="8" w:author="phuong vu" w:date="2018-11-25T21:55:00Z">
            <w:rPr>
              <w:ins w:id="9" w:author="Tran Huan" w:date="2018-11-25T16:07:00Z"/>
              <w:rFonts w:ascii="Times New Roman" w:eastAsia="Times New Roman" w:hAnsi="Times New Roman" w:cs="Times New Roman"/>
              <w:b/>
              <w:bCs/>
              <w:sz w:val="28"/>
              <w:szCs w:val="28"/>
              <w:lang w:val="es-ES" w:eastAsia="zh-CN"/>
            </w:rPr>
          </w:rPrChange>
        </w:rPr>
      </w:pPr>
      <w:ins w:id="10" w:author="Tran Huan" w:date="2018-11-25T16:07:00Z">
        <w:r w:rsidRPr="00BA3432">
          <w:rPr>
            <w:rFonts w:eastAsia="Times New Roman"/>
            <w:b/>
            <w:bCs/>
            <w:sz w:val="28"/>
            <w:szCs w:val="28"/>
            <w:lang w:val="es-ES" w:eastAsia="zh-CN"/>
            <w:rPrChange w:id="11" w:author="phuong vu" w:date="2018-11-25T21:55:00Z">
              <w:rPr>
                <w:rFonts w:ascii="Times New Roman" w:eastAsia="Times New Roman" w:hAnsi="Times New Roman" w:cs="Times New Roman"/>
                <w:b/>
                <w:bCs/>
                <w:sz w:val="28"/>
                <w:szCs w:val="28"/>
                <w:lang w:val="es-ES" w:eastAsia="zh-CN"/>
              </w:rPr>
            </w:rPrChange>
          </w:rPr>
          <w:t>TRƯỜNG ĐẠI HỌC CẦN THƠ</w:t>
        </w:r>
      </w:ins>
    </w:p>
    <w:p w14:paraId="01A62DA4" w14:textId="77777777" w:rsidR="000245EB" w:rsidRPr="00BA3432" w:rsidRDefault="000245EB" w:rsidP="000245EB">
      <w:pPr>
        <w:spacing w:after="0" w:line="288" w:lineRule="auto"/>
        <w:jc w:val="center"/>
        <w:rPr>
          <w:ins w:id="12" w:author="Tran Huan" w:date="2018-11-25T16:07:00Z"/>
          <w:rFonts w:eastAsia="Times New Roman"/>
          <w:b/>
          <w:sz w:val="28"/>
          <w:szCs w:val="28"/>
          <w:lang w:val="es-ES" w:eastAsia="zh-CN"/>
          <w:rPrChange w:id="13" w:author="phuong vu" w:date="2018-11-25T21:55:00Z">
            <w:rPr>
              <w:ins w:id="14" w:author="Tran Huan" w:date="2018-11-25T16:07:00Z"/>
              <w:rFonts w:ascii="Times New Roman" w:eastAsia="Times New Roman" w:hAnsi="Times New Roman" w:cs="Times New Roman"/>
              <w:b/>
              <w:sz w:val="28"/>
              <w:szCs w:val="28"/>
              <w:lang w:val="es-ES" w:eastAsia="zh-CN"/>
            </w:rPr>
          </w:rPrChange>
        </w:rPr>
      </w:pPr>
      <w:ins w:id="15" w:author="Tran Huan" w:date="2018-11-25T16:07:00Z">
        <w:r w:rsidRPr="00BA3432">
          <w:rPr>
            <w:rFonts w:eastAsia="Times New Roman"/>
            <w:b/>
            <w:sz w:val="28"/>
            <w:szCs w:val="28"/>
            <w:lang w:val="es-ES" w:eastAsia="zh-CN"/>
            <w:rPrChange w:id="16" w:author="phuong vu" w:date="2018-11-25T21:55:00Z">
              <w:rPr>
                <w:rFonts w:ascii="Times New Roman" w:eastAsia="Times New Roman" w:hAnsi="Times New Roman" w:cs="Times New Roman"/>
                <w:b/>
                <w:sz w:val="28"/>
                <w:szCs w:val="28"/>
                <w:lang w:val="es-ES" w:eastAsia="zh-CN"/>
              </w:rPr>
            </w:rPrChange>
          </w:rPr>
          <w:t>KHOA CÔNG NGHỆ THÔNG TIN &amp; TRUYỀN THÔNG</w:t>
        </w:r>
      </w:ins>
    </w:p>
    <w:p w14:paraId="5F3190FE" w14:textId="77777777" w:rsidR="000245EB" w:rsidRPr="00BA3432" w:rsidRDefault="000245EB" w:rsidP="000245EB">
      <w:pPr>
        <w:spacing w:after="0" w:line="288" w:lineRule="auto"/>
        <w:jc w:val="center"/>
        <w:rPr>
          <w:ins w:id="17" w:author="Tran Huan" w:date="2018-11-25T16:07:00Z"/>
          <w:rFonts w:eastAsia="Times New Roman"/>
          <w:b/>
          <w:sz w:val="28"/>
          <w:szCs w:val="28"/>
          <w:lang w:val="es-ES" w:eastAsia="zh-CN"/>
          <w:rPrChange w:id="18" w:author="phuong vu" w:date="2018-11-25T21:55:00Z">
            <w:rPr>
              <w:ins w:id="19" w:author="Tran Huan" w:date="2018-11-25T16:07:00Z"/>
              <w:rFonts w:ascii="Times New Roman" w:eastAsia="Times New Roman" w:hAnsi="Times New Roman" w:cs="Times New Roman"/>
              <w:b/>
              <w:sz w:val="28"/>
              <w:szCs w:val="28"/>
              <w:lang w:val="es-ES" w:eastAsia="zh-CN"/>
            </w:rPr>
          </w:rPrChange>
        </w:rPr>
      </w:pPr>
      <w:ins w:id="20" w:author="Tran Huan" w:date="2018-11-25T16:07:00Z">
        <w:r w:rsidRPr="00BA3432">
          <w:rPr>
            <w:rFonts w:eastAsia="Times New Roman"/>
            <w:b/>
            <w:sz w:val="28"/>
            <w:szCs w:val="28"/>
            <w:lang w:val="es-ES" w:eastAsia="zh-CN"/>
            <w:rPrChange w:id="21" w:author="phuong vu" w:date="2018-11-25T21:55:00Z">
              <w:rPr>
                <w:rFonts w:ascii="Times New Roman" w:eastAsia="Times New Roman" w:hAnsi="Times New Roman" w:cs="Times New Roman"/>
                <w:b/>
                <w:sz w:val="28"/>
                <w:szCs w:val="28"/>
                <w:lang w:val="es-ES" w:eastAsia="zh-CN"/>
              </w:rPr>
            </w:rPrChange>
          </w:rPr>
          <w:t>BỘ MÔN CÔNG NGHỆ THÔNG TIN</w:t>
        </w:r>
      </w:ins>
    </w:p>
    <w:p w14:paraId="0B9444C2" w14:textId="77777777" w:rsidR="000245EB" w:rsidRPr="00BA3432" w:rsidRDefault="000245EB" w:rsidP="000245EB">
      <w:pPr>
        <w:spacing w:after="0" w:line="240" w:lineRule="atLeast"/>
        <w:jc w:val="center"/>
        <w:rPr>
          <w:ins w:id="22" w:author="Tran Huan" w:date="2018-11-25T16:07:00Z"/>
          <w:rFonts w:eastAsia="Times New Roman"/>
          <w:b/>
          <w:sz w:val="40"/>
          <w:szCs w:val="40"/>
          <w:lang w:val="es-ES" w:eastAsia="zh-CN"/>
          <w:rPrChange w:id="23" w:author="phuong vu" w:date="2018-11-25T21:55:00Z">
            <w:rPr>
              <w:ins w:id="24" w:author="Tran Huan" w:date="2018-11-25T16:07:00Z"/>
              <w:rFonts w:ascii="Times New Roman" w:eastAsia="Times New Roman" w:hAnsi="Times New Roman" w:cs="Times New Roman"/>
              <w:b/>
              <w:sz w:val="40"/>
              <w:szCs w:val="40"/>
              <w:lang w:val="es-ES" w:eastAsia="zh-CN"/>
            </w:rPr>
          </w:rPrChange>
        </w:rPr>
      </w:pPr>
      <w:ins w:id="25" w:author="Tran Huan" w:date="2018-11-25T16:07:00Z">
        <w:r w:rsidRPr="00BA3432">
          <w:rPr>
            <w:rFonts w:eastAsia="Times New Roman"/>
            <w:b/>
            <w:sz w:val="40"/>
            <w:szCs w:val="40"/>
            <w:lang w:val="es-ES" w:eastAsia="zh-CN"/>
            <w:rPrChange w:id="26" w:author="phuong vu" w:date="2018-11-25T21:55:00Z">
              <w:rPr>
                <w:rFonts w:ascii="Times New Roman" w:eastAsia="Times New Roman" w:hAnsi="Times New Roman" w:cs="Times New Roman"/>
                <w:b/>
                <w:sz w:val="40"/>
                <w:szCs w:val="40"/>
                <w:lang w:val="es-ES" w:eastAsia="zh-CN"/>
              </w:rPr>
            </w:rPrChange>
          </w:rPr>
          <w:sym w:font="Wingdings" w:char="F09A"/>
        </w:r>
        <w:r w:rsidRPr="00BA3432">
          <w:rPr>
            <w:rFonts w:eastAsia="Times New Roman"/>
            <w:b/>
            <w:sz w:val="40"/>
            <w:szCs w:val="40"/>
            <w:lang w:val="es-ES" w:eastAsia="zh-CN"/>
            <w:rPrChange w:id="27"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28" w:author="phuong vu" w:date="2018-11-25T21:55:00Z">
              <w:rPr>
                <w:rFonts w:ascii="Times New Roman" w:eastAsia="Times New Roman" w:hAnsi="Times New Roman" w:cs="Times New Roman"/>
                <w:b/>
                <w:sz w:val="40"/>
                <w:szCs w:val="40"/>
                <w:lang w:val="es-ES" w:eastAsia="zh-CN"/>
              </w:rPr>
            </w:rPrChange>
          </w:rPr>
          <w:sym w:font="Wingdings" w:char="F026"/>
        </w:r>
        <w:r w:rsidRPr="00BA3432">
          <w:rPr>
            <w:rFonts w:eastAsia="Times New Roman"/>
            <w:b/>
            <w:sz w:val="40"/>
            <w:szCs w:val="40"/>
            <w:lang w:val="es-ES" w:eastAsia="zh-CN"/>
            <w:rPrChange w:id="29"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30" w:author="phuong vu" w:date="2018-11-25T21:55:00Z">
              <w:rPr>
                <w:rFonts w:ascii="Times New Roman" w:eastAsia="Times New Roman" w:hAnsi="Times New Roman" w:cs="Times New Roman"/>
                <w:b/>
                <w:sz w:val="40"/>
                <w:szCs w:val="40"/>
                <w:lang w:val="es-ES" w:eastAsia="zh-CN"/>
              </w:rPr>
            </w:rPrChange>
          </w:rPr>
          <w:sym w:font="Wingdings" w:char="F09B"/>
        </w:r>
      </w:ins>
    </w:p>
    <w:p w14:paraId="521E754E" w14:textId="77777777" w:rsidR="000245EB" w:rsidRPr="00BA3432" w:rsidRDefault="000245EB" w:rsidP="000245EB">
      <w:pPr>
        <w:spacing w:after="0" w:line="240" w:lineRule="atLeast"/>
        <w:jc w:val="center"/>
        <w:rPr>
          <w:ins w:id="31" w:author="Tran Huan" w:date="2018-11-25T16:07:00Z"/>
          <w:rFonts w:eastAsia="Times New Roman"/>
          <w:sz w:val="24"/>
          <w:szCs w:val="24"/>
          <w:lang w:val="es-ES" w:eastAsia="zh-CN"/>
          <w:rPrChange w:id="32" w:author="phuong vu" w:date="2018-11-25T21:55:00Z">
            <w:rPr>
              <w:ins w:id="33" w:author="Tran Huan" w:date="2018-11-25T16:07:00Z"/>
              <w:rFonts w:ascii="Times New Roman" w:eastAsia="Times New Roman" w:hAnsi="Times New Roman" w:cs="Times New Roman"/>
              <w:sz w:val="24"/>
              <w:szCs w:val="24"/>
              <w:lang w:val="es-ES" w:eastAsia="zh-CN"/>
            </w:rPr>
          </w:rPrChange>
        </w:rPr>
      </w:pPr>
    </w:p>
    <w:p w14:paraId="75871F54" w14:textId="77777777" w:rsidR="000245EB" w:rsidRPr="00BA3432" w:rsidRDefault="000245EB" w:rsidP="000245EB">
      <w:pPr>
        <w:spacing w:after="0" w:line="240" w:lineRule="atLeast"/>
        <w:jc w:val="center"/>
        <w:rPr>
          <w:ins w:id="34" w:author="Tran Huan" w:date="2018-11-25T16:07:00Z"/>
          <w:rFonts w:eastAsia="Times New Roman"/>
          <w:sz w:val="24"/>
          <w:szCs w:val="24"/>
          <w:lang w:val="es-ES" w:eastAsia="zh-CN"/>
          <w:rPrChange w:id="35" w:author="phuong vu" w:date="2018-11-25T21:55:00Z">
            <w:rPr>
              <w:ins w:id="36" w:author="Tran Huan" w:date="2018-11-25T16:07:00Z"/>
              <w:rFonts w:ascii="Times New Roman" w:eastAsia="Times New Roman" w:hAnsi="Times New Roman" w:cs="Times New Roman"/>
              <w:sz w:val="24"/>
              <w:szCs w:val="24"/>
              <w:lang w:val="es-ES" w:eastAsia="zh-CN"/>
            </w:rPr>
          </w:rPrChange>
        </w:rPr>
      </w:pPr>
      <w:ins w:id="37" w:author="Tran Huan" w:date="2018-11-25T16:07:00Z">
        <w:r w:rsidRPr="00BA3432">
          <w:rPr>
            <w:rFonts w:eastAsia="Times New Roman"/>
            <w:noProof/>
            <w:sz w:val="24"/>
            <w:szCs w:val="24"/>
            <w:lang w:val="en-US"/>
            <w:rPrChange w:id="38" w:author="phuong vu" w:date="2018-11-25T21:55:00Z">
              <w:rPr>
                <w:rFonts w:ascii="Times New Roman" w:eastAsia="Times New Roman" w:hAnsi="Times New Roman" w:cs="Times New Roman"/>
                <w:noProof/>
                <w:sz w:val="24"/>
                <w:szCs w:val="24"/>
                <w:lang w:val="en-US"/>
              </w:rPr>
            </w:rPrChange>
          </w:rPr>
          <w:drawing>
            <wp:inline distT="0" distB="0" distL="0" distR="0" wp14:anchorId="5D19FD36" wp14:editId="4913DE5A">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ins>
    </w:p>
    <w:p w14:paraId="5BC9CC3B" w14:textId="77777777" w:rsidR="000245EB" w:rsidRPr="00BA3432" w:rsidRDefault="000245EB" w:rsidP="000245EB">
      <w:pPr>
        <w:spacing w:after="0" w:line="240" w:lineRule="atLeast"/>
        <w:jc w:val="center"/>
        <w:rPr>
          <w:ins w:id="39" w:author="Tran Huan" w:date="2018-11-25T16:07:00Z"/>
          <w:rFonts w:eastAsia="Times New Roman"/>
          <w:sz w:val="24"/>
          <w:szCs w:val="24"/>
          <w:lang w:val="es-ES" w:eastAsia="zh-CN"/>
          <w:rPrChange w:id="40" w:author="phuong vu" w:date="2018-11-25T21:55:00Z">
            <w:rPr>
              <w:ins w:id="41" w:author="Tran Huan" w:date="2018-11-25T16:07:00Z"/>
              <w:rFonts w:ascii="Times New Roman" w:eastAsia="Times New Roman" w:hAnsi="Times New Roman" w:cs="Times New Roman"/>
              <w:sz w:val="24"/>
              <w:szCs w:val="24"/>
              <w:lang w:val="es-ES" w:eastAsia="zh-CN"/>
            </w:rPr>
          </w:rPrChange>
        </w:rPr>
      </w:pPr>
    </w:p>
    <w:p w14:paraId="67ACD0DE" w14:textId="77777777" w:rsidR="000245EB" w:rsidRPr="00BA3432" w:rsidRDefault="000245EB" w:rsidP="000245EB">
      <w:pPr>
        <w:spacing w:after="0" w:line="240" w:lineRule="atLeast"/>
        <w:jc w:val="center"/>
        <w:rPr>
          <w:ins w:id="42" w:author="Tran Huan" w:date="2018-11-25T16:07:00Z"/>
          <w:rFonts w:eastAsia="Times New Roman"/>
          <w:sz w:val="24"/>
          <w:szCs w:val="24"/>
          <w:lang w:val="es-ES" w:eastAsia="zh-CN"/>
          <w:rPrChange w:id="43" w:author="phuong vu" w:date="2018-11-25T21:55:00Z">
            <w:rPr>
              <w:ins w:id="44" w:author="Tran Huan" w:date="2018-11-25T16:07:00Z"/>
              <w:rFonts w:ascii="Times New Roman" w:eastAsia="Times New Roman" w:hAnsi="Times New Roman" w:cs="Times New Roman"/>
              <w:sz w:val="24"/>
              <w:szCs w:val="24"/>
              <w:lang w:val="es-ES" w:eastAsia="zh-CN"/>
            </w:rPr>
          </w:rPrChange>
        </w:rPr>
      </w:pPr>
    </w:p>
    <w:p w14:paraId="6BD5C1E4" w14:textId="77777777" w:rsidR="000245EB" w:rsidRPr="00BA3432" w:rsidRDefault="000245EB" w:rsidP="000245EB">
      <w:pPr>
        <w:spacing w:after="0" w:line="240" w:lineRule="atLeast"/>
        <w:ind w:left="284"/>
        <w:jc w:val="center"/>
        <w:rPr>
          <w:ins w:id="45" w:author="Tran Huan" w:date="2018-11-25T16:07:00Z"/>
          <w:rFonts w:eastAsia="Times New Roman"/>
          <w:sz w:val="24"/>
          <w:szCs w:val="24"/>
          <w:lang w:val="es-ES" w:eastAsia="zh-CN"/>
          <w:rPrChange w:id="46" w:author="phuong vu" w:date="2018-11-25T21:55:00Z">
            <w:rPr>
              <w:ins w:id="47" w:author="Tran Huan" w:date="2018-11-25T16:07:00Z"/>
              <w:rFonts w:ascii="Times New Roman" w:eastAsia="Times New Roman" w:hAnsi="Times New Roman" w:cs="Times New Roman"/>
              <w:sz w:val="24"/>
              <w:szCs w:val="24"/>
              <w:lang w:val="es-ES" w:eastAsia="zh-CN"/>
            </w:rPr>
          </w:rPrChange>
        </w:rPr>
      </w:pPr>
    </w:p>
    <w:p w14:paraId="027C4197" w14:textId="77777777" w:rsidR="000245EB" w:rsidRPr="00BA3432" w:rsidRDefault="000245EB" w:rsidP="000245EB">
      <w:pPr>
        <w:spacing w:after="0" w:line="240" w:lineRule="atLeast"/>
        <w:jc w:val="center"/>
        <w:rPr>
          <w:ins w:id="48" w:author="Tran Huan" w:date="2018-11-25T16:07:00Z"/>
          <w:rFonts w:eastAsia="Times New Roman"/>
          <w:b/>
          <w:bCs/>
          <w:sz w:val="28"/>
          <w:szCs w:val="28"/>
          <w:lang w:val="es-ES" w:eastAsia="zh-CN"/>
          <w:rPrChange w:id="49" w:author="phuong vu" w:date="2018-11-25T21:55:00Z">
            <w:rPr>
              <w:ins w:id="50" w:author="Tran Huan" w:date="2018-11-25T16:07:00Z"/>
              <w:rFonts w:ascii="Times New Roman" w:eastAsia="Times New Roman" w:hAnsi="Times New Roman" w:cs="Times New Roman"/>
              <w:b/>
              <w:bCs/>
              <w:sz w:val="28"/>
              <w:szCs w:val="28"/>
              <w:lang w:val="es-ES" w:eastAsia="zh-CN"/>
            </w:rPr>
          </w:rPrChange>
        </w:rPr>
      </w:pPr>
      <w:ins w:id="51" w:author="Tran Huan" w:date="2018-11-25T16:07:00Z">
        <w:r w:rsidRPr="00BA3432">
          <w:rPr>
            <w:rFonts w:eastAsia="Times New Roman"/>
            <w:b/>
            <w:bCs/>
            <w:sz w:val="28"/>
            <w:szCs w:val="28"/>
            <w:lang w:val="es-ES" w:eastAsia="zh-CN"/>
            <w:rPrChange w:id="52" w:author="phuong vu" w:date="2018-11-25T21:55:00Z">
              <w:rPr>
                <w:rFonts w:ascii="Times New Roman" w:eastAsia="Times New Roman" w:hAnsi="Times New Roman" w:cs="Times New Roman"/>
                <w:b/>
                <w:bCs/>
                <w:sz w:val="28"/>
                <w:szCs w:val="28"/>
                <w:lang w:val="es-ES" w:eastAsia="zh-CN"/>
              </w:rPr>
            </w:rPrChange>
          </w:rPr>
          <w:t xml:space="preserve">LUẬN VĂN TỐT NGHIỆP ĐẠI HỌC </w:t>
        </w:r>
      </w:ins>
    </w:p>
    <w:p w14:paraId="73ECF7C6" w14:textId="77777777" w:rsidR="000245EB" w:rsidRPr="00BA3432" w:rsidRDefault="000245EB" w:rsidP="000245EB">
      <w:pPr>
        <w:spacing w:after="0" w:line="240" w:lineRule="atLeast"/>
        <w:jc w:val="center"/>
        <w:rPr>
          <w:ins w:id="53" w:author="Tran Huan" w:date="2018-11-25T16:07:00Z"/>
          <w:rFonts w:eastAsia="Times New Roman"/>
          <w:b/>
          <w:bCs/>
          <w:sz w:val="28"/>
          <w:szCs w:val="28"/>
          <w:lang w:val="es-ES" w:eastAsia="zh-CN"/>
          <w:rPrChange w:id="54" w:author="phuong vu" w:date="2018-11-25T21:55:00Z">
            <w:rPr>
              <w:ins w:id="55" w:author="Tran Huan" w:date="2018-11-25T16:07:00Z"/>
              <w:rFonts w:ascii="Times New Roman" w:eastAsia="Times New Roman" w:hAnsi="Times New Roman" w:cs="Times New Roman"/>
              <w:b/>
              <w:bCs/>
              <w:sz w:val="28"/>
              <w:szCs w:val="28"/>
              <w:lang w:val="es-ES" w:eastAsia="zh-CN"/>
            </w:rPr>
          </w:rPrChange>
        </w:rPr>
      </w:pPr>
      <w:ins w:id="56" w:author="Tran Huan" w:date="2018-11-25T16:07:00Z">
        <w:r w:rsidRPr="00BA3432">
          <w:rPr>
            <w:rFonts w:eastAsia="Times New Roman"/>
            <w:b/>
            <w:bCs/>
            <w:sz w:val="28"/>
            <w:szCs w:val="28"/>
            <w:lang w:val="es-ES" w:eastAsia="zh-CN"/>
            <w:rPrChange w:id="57" w:author="phuong vu" w:date="2018-11-25T21:55:00Z">
              <w:rPr>
                <w:rFonts w:ascii="Times New Roman" w:eastAsia="Times New Roman" w:hAnsi="Times New Roman" w:cs="Times New Roman"/>
                <w:b/>
                <w:bCs/>
                <w:sz w:val="28"/>
                <w:szCs w:val="28"/>
                <w:lang w:val="es-ES" w:eastAsia="zh-CN"/>
              </w:rPr>
            </w:rPrChange>
          </w:rPr>
          <w:t>NGÀNH CÔNG NGHỆ THÔNG TIN</w:t>
        </w:r>
      </w:ins>
    </w:p>
    <w:p w14:paraId="64EA506E" w14:textId="77777777" w:rsidR="000245EB" w:rsidRPr="00BA3432" w:rsidRDefault="000245EB" w:rsidP="000245EB">
      <w:pPr>
        <w:spacing w:after="0" w:line="240" w:lineRule="atLeast"/>
        <w:jc w:val="center"/>
        <w:rPr>
          <w:ins w:id="58" w:author="Tran Huan" w:date="2018-11-25T16:07:00Z"/>
          <w:rFonts w:eastAsia="Times New Roman"/>
          <w:sz w:val="28"/>
          <w:szCs w:val="28"/>
          <w:lang w:val="es-ES" w:eastAsia="en-GB"/>
          <w:rPrChange w:id="59" w:author="phuong vu" w:date="2018-11-25T21:55:00Z">
            <w:rPr>
              <w:ins w:id="60" w:author="Tran Huan" w:date="2018-11-25T16:07:00Z"/>
              <w:rFonts w:ascii="Times New Roman" w:eastAsia="Times New Roman" w:hAnsi="Times New Roman" w:cs="Times New Roman"/>
              <w:sz w:val="28"/>
              <w:szCs w:val="28"/>
              <w:lang w:val="es-ES" w:eastAsia="en-GB"/>
            </w:rPr>
          </w:rPrChange>
        </w:rPr>
      </w:pPr>
    </w:p>
    <w:p w14:paraId="0C1C734A" w14:textId="77777777" w:rsidR="000245EB" w:rsidRPr="00BA3432" w:rsidRDefault="000245EB" w:rsidP="000245EB">
      <w:pPr>
        <w:spacing w:after="0" w:line="240" w:lineRule="atLeast"/>
        <w:jc w:val="center"/>
        <w:rPr>
          <w:ins w:id="61" w:author="Tran Huan" w:date="2018-11-25T16:07:00Z"/>
          <w:rFonts w:eastAsia="Times New Roman"/>
          <w:b/>
          <w:bCs/>
          <w:sz w:val="28"/>
          <w:szCs w:val="28"/>
          <w:lang w:val="es-ES" w:eastAsia="en-GB"/>
          <w:rPrChange w:id="62" w:author="phuong vu" w:date="2018-11-25T21:55:00Z">
            <w:rPr>
              <w:ins w:id="63" w:author="Tran Huan" w:date="2018-11-25T16:07:00Z"/>
              <w:rFonts w:ascii="Times New Roman" w:eastAsia="Times New Roman" w:hAnsi="Times New Roman" w:cs="Times New Roman"/>
              <w:b/>
              <w:bCs/>
              <w:sz w:val="28"/>
              <w:szCs w:val="28"/>
              <w:lang w:val="es-ES" w:eastAsia="en-GB"/>
            </w:rPr>
          </w:rPrChange>
        </w:rPr>
      </w:pPr>
    </w:p>
    <w:p w14:paraId="3A7FA3DE" w14:textId="77777777" w:rsidR="000245EB" w:rsidRPr="00BA3432" w:rsidRDefault="000245EB" w:rsidP="000245EB">
      <w:pPr>
        <w:spacing w:after="0" w:line="240" w:lineRule="atLeast"/>
        <w:jc w:val="center"/>
        <w:rPr>
          <w:ins w:id="64" w:author="Tran Huan" w:date="2018-11-25T16:07:00Z"/>
          <w:rFonts w:eastAsia="Times New Roman"/>
          <w:b/>
          <w:bCs/>
          <w:sz w:val="28"/>
          <w:szCs w:val="28"/>
          <w:lang w:val="es-ES" w:eastAsia="en-GB"/>
          <w:rPrChange w:id="65" w:author="phuong vu" w:date="2018-11-25T21:55:00Z">
            <w:rPr>
              <w:ins w:id="66" w:author="Tran Huan" w:date="2018-11-25T16:07:00Z"/>
              <w:rFonts w:ascii="Times New Roman" w:eastAsia="Times New Roman" w:hAnsi="Times New Roman" w:cs="Times New Roman"/>
              <w:b/>
              <w:bCs/>
              <w:sz w:val="28"/>
              <w:szCs w:val="28"/>
              <w:lang w:val="es-ES" w:eastAsia="en-GB"/>
            </w:rPr>
          </w:rPrChange>
        </w:rPr>
      </w:pPr>
    </w:p>
    <w:p w14:paraId="4DBE4826" w14:textId="77777777" w:rsidR="000245EB" w:rsidRPr="00BA3432" w:rsidRDefault="000245EB" w:rsidP="000245EB">
      <w:pPr>
        <w:spacing w:after="0" w:line="240" w:lineRule="atLeast"/>
        <w:jc w:val="center"/>
        <w:rPr>
          <w:ins w:id="67" w:author="Tran Huan" w:date="2018-11-25T16:07:00Z"/>
          <w:rFonts w:eastAsia="Times New Roman"/>
          <w:b/>
          <w:bCs/>
          <w:sz w:val="28"/>
          <w:szCs w:val="28"/>
          <w:lang w:val="es-ES" w:eastAsia="en-GB"/>
          <w:rPrChange w:id="68" w:author="phuong vu" w:date="2018-11-25T21:55:00Z">
            <w:rPr>
              <w:ins w:id="69" w:author="Tran Huan" w:date="2018-11-25T16:07:00Z"/>
              <w:rFonts w:ascii="Times New Roman" w:eastAsia="Times New Roman" w:hAnsi="Times New Roman" w:cs="Times New Roman"/>
              <w:b/>
              <w:bCs/>
              <w:sz w:val="28"/>
              <w:szCs w:val="28"/>
              <w:lang w:val="es-ES" w:eastAsia="en-GB"/>
            </w:rPr>
          </w:rPrChange>
        </w:rPr>
      </w:pPr>
    </w:p>
    <w:p w14:paraId="17E2C51B" w14:textId="77777777" w:rsidR="000245EB" w:rsidRPr="00BA3432" w:rsidRDefault="000245EB" w:rsidP="000245EB">
      <w:pPr>
        <w:spacing w:after="0" w:line="240" w:lineRule="atLeast"/>
        <w:jc w:val="center"/>
        <w:rPr>
          <w:ins w:id="70" w:author="Tran Huan" w:date="2018-11-25T16:07:00Z"/>
          <w:rFonts w:eastAsia="Times New Roman"/>
          <w:b/>
          <w:bCs/>
          <w:sz w:val="32"/>
          <w:szCs w:val="32"/>
          <w:lang w:val="es-ES" w:eastAsia="zh-CN"/>
          <w:rPrChange w:id="71" w:author="phuong vu" w:date="2018-11-25T21:55:00Z">
            <w:rPr>
              <w:ins w:id="72" w:author="Tran Huan" w:date="2018-11-25T16:07:00Z"/>
              <w:rFonts w:ascii="Times New Roman" w:eastAsia="Times New Roman" w:hAnsi="Times New Roman" w:cs="Times New Roman"/>
              <w:b/>
              <w:bCs/>
              <w:sz w:val="32"/>
              <w:szCs w:val="32"/>
              <w:lang w:val="es-ES" w:eastAsia="zh-CN"/>
            </w:rPr>
          </w:rPrChange>
        </w:rPr>
      </w:pPr>
      <w:ins w:id="73" w:author="Tran Huan" w:date="2018-11-25T16:07:00Z">
        <w:r w:rsidRPr="00BA3432">
          <w:rPr>
            <w:rFonts w:eastAsia="Times New Roman"/>
            <w:b/>
            <w:bCs/>
            <w:sz w:val="32"/>
            <w:szCs w:val="32"/>
            <w:lang w:val="es-ES" w:eastAsia="zh-CN"/>
            <w:rPrChange w:id="74" w:author="phuong vu" w:date="2018-11-25T21:55:00Z">
              <w:rPr>
                <w:rFonts w:ascii="Times New Roman" w:eastAsia="Times New Roman" w:hAnsi="Times New Roman" w:cs="Times New Roman"/>
                <w:b/>
                <w:bCs/>
                <w:sz w:val="32"/>
                <w:szCs w:val="32"/>
                <w:lang w:val="es-ES" w:eastAsia="zh-CN"/>
              </w:rPr>
            </w:rPrChange>
          </w:rPr>
          <w:t>Đề tài</w:t>
        </w:r>
      </w:ins>
    </w:p>
    <w:p w14:paraId="71B0547A" w14:textId="77777777" w:rsidR="000245EB" w:rsidRPr="00BA3432" w:rsidRDefault="000245EB" w:rsidP="000245EB">
      <w:pPr>
        <w:spacing w:after="0" w:line="240" w:lineRule="atLeast"/>
        <w:jc w:val="center"/>
        <w:rPr>
          <w:ins w:id="75" w:author="Tran Huan" w:date="2018-11-25T16:07:00Z"/>
          <w:rFonts w:eastAsia="Times New Roman"/>
          <w:b/>
          <w:bCs/>
          <w:sz w:val="32"/>
          <w:szCs w:val="32"/>
          <w:lang w:val="es-ES" w:eastAsia="zh-CN"/>
          <w:rPrChange w:id="76" w:author="phuong vu" w:date="2018-11-25T21:55:00Z">
            <w:rPr>
              <w:ins w:id="77" w:author="Tran Huan" w:date="2018-11-25T16:07:00Z"/>
              <w:rFonts w:ascii="Times New Roman" w:eastAsia="Times New Roman" w:hAnsi="Times New Roman" w:cs="Times New Roman"/>
              <w:b/>
              <w:bCs/>
              <w:sz w:val="32"/>
              <w:szCs w:val="32"/>
              <w:lang w:val="es-ES" w:eastAsia="zh-CN"/>
            </w:rPr>
          </w:rPrChange>
        </w:rPr>
      </w:pPr>
    </w:p>
    <w:p w14:paraId="14A5CAF4" w14:textId="77777777" w:rsidR="000245EB" w:rsidRPr="00BA3432" w:rsidRDefault="000245EB" w:rsidP="000245EB">
      <w:pPr>
        <w:spacing w:after="0" w:line="240" w:lineRule="atLeast"/>
        <w:jc w:val="center"/>
        <w:rPr>
          <w:ins w:id="78" w:author="Tran Huan" w:date="2018-11-25T16:07:00Z"/>
          <w:rFonts w:eastAsia="Times New Roman"/>
          <w:b/>
          <w:bCs/>
          <w:sz w:val="40"/>
          <w:szCs w:val="40"/>
          <w:lang w:val="es-ES" w:eastAsia="zh-CN"/>
          <w:rPrChange w:id="79" w:author="phuong vu" w:date="2018-11-25T21:55:00Z">
            <w:rPr>
              <w:ins w:id="80" w:author="Tran Huan" w:date="2018-11-25T16:07:00Z"/>
              <w:rFonts w:ascii="Times New Roman" w:eastAsia="Times New Roman" w:hAnsi="Times New Roman" w:cs="Times New Roman"/>
              <w:b/>
              <w:bCs/>
              <w:sz w:val="40"/>
              <w:szCs w:val="40"/>
              <w:lang w:val="es-ES" w:eastAsia="zh-CN"/>
            </w:rPr>
          </w:rPrChange>
        </w:rPr>
      </w:pPr>
      <w:ins w:id="81" w:author="Tran Huan" w:date="2018-11-25T16:07:00Z">
        <w:r w:rsidRPr="00BA3432">
          <w:rPr>
            <w:rFonts w:eastAsia="Times New Roman"/>
            <w:b/>
            <w:bCs/>
            <w:sz w:val="40"/>
            <w:szCs w:val="40"/>
            <w:lang w:val="es-ES" w:eastAsia="zh-CN"/>
            <w:rPrChange w:id="82" w:author="phuong vu" w:date="2018-11-25T21:55:00Z">
              <w:rPr>
                <w:rFonts w:ascii="Times New Roman" w:eastAsia="Times New Roman" w:hAnsi="Times New Roman" w:cs="Times New Roman"/>
                <w:b/>
                <w:bCs/>
                <w:sz w:val="40"/>
                <w:szCs w:val="40"/>
                <w:lang w:val="es-ES" w:eastAsia="zh-CN"/>
              </w:rPr>
            </w:rPrChange>
          </w:rPr>
          <w:t>HỆ THỐNG QUẢN LÝ CỬA HÀNG GIẶT ỦI</w:t>
        </w:r>
      </w:ins>
    </w:p>
    <w:p w14:paraId="3767A538" w14:textId="77777777" w:rsidR="000245EB" w:rsidRPr="00BA3432" w:rsidRDefault="000245EB" w:rsidP="000245EB">
      <w:pPr>
        <w:spacing w:after="0" w:line="240" w:lineRule="atLeast"/>
        <w:jc w:val="left"/>
        <w:rPr>
          <w:ins w:id="83" w:author="Tran Huan" w:date="2018-11-25T16:07:00Z"/>
          <w:rFonts w:eastAsia="Times New Roman"/>
          <w:b/>
          <w:bCs/>
          <w:sz w:val="28"/>
          <w:szCs w:val="28"/>
          <w:lang w:val="es-ES" w:eastAsia="en-GB"/>
          <w:rPrChange w:id="84" w:author="phuong vu" w:date="2018-11-25T21:55:00Z">
            <w:rPr>
              <w:ins w:id="85" w:author="Tran Huan" w:date="2018-11-25T16:07:00Z"/>
              <w:rFonts w:ascii="Times New Roman" w:eastAsia="Times New Roman" w:hAnsi="Times New Roman" w:cs="Times New Roman"/>
              <w:b/>
              <w:bCs/>
              <w:sz w:val="28"/>
              <w:szCs w:val="28"/>
              <w:lang w:val="es-ES" w:eastAsia="en-GB"/>
            </w:rPr>
          </w:rPrChange>
        </w:rPr>
      </w:pPr>
    </w:p>
    <w:p w14:paraId="1E3A2020" w14:textId="77777777" w:rsidR="000245EB" w:rsidRPr="00BA3432" w:rsidRDefault="000245EB" w:rsidP="000245EB">
      <w:pPr>
        <w:spacing w:after="0" w:line="240" w:lineRule="atLeast"/>
        <w:jc w:val="left"/>
        <w:rPr>
          <w:ins w:id="86" w:author="Tran Huan" w:date="2018-11-25T16:07:00Z"/>
          <w:rFonts w:eastAsia="Times New Roman"/>
          <w:b/>
          <w:bCs/>
          <w:sz w:val="28"/>
          <w:szCs w:val="28"/>
          <w:lang w:val="es-ES" w:eastAsia="en-GB"/>
          <w:rPrChange w:id="87" w:author="phuong vu" w:date="2018-11-25T21:55:00Z">
            <w:rPr>
              <w:ins w:id="88" w:author="Tran Huan" w:date="2018-11-25T16:07:00Z"/>
              <w:rFonts w:ascii="Times New Roman" w:eastAsia="Times New Roman" w:hAnsi="Times New Roman" w:cs="Times New Roman"/>
              <w:b/>
              <w:bCs/>
              <w:sz w:val="28"/>
              <w:szCs w:val="28"/>
              <w:lang w:val="es-ES" w:eastAsia="en-GB"/>
            </w:rPr>
          </w:rPrChange>
        </w:rPr>
      </w:pPr>
    </w:p>
    <w:p w14:paraId="36EF29BE" w14:textId="77777777" w:rsidR="000245EB" w:rsidRPr="00BA3432" w:rsidRDefault="000245EB" w:rsidP="000245EB">
      <w:pPr>
        <w:spacing w:after="0" w:line="240" w:lineRule="atLeast"/>
        <w:jc w:val="left"/>
        <w:rPr>
          <w:ins w:id="89" w:author="Tran Huan" w:date="2018-11-25T16:07:00Z"/>
          <w:rFonts w:eastAsia="Times New Roman"/>
          <w:b/>
          <w:bCs/>
          <w:sz w:val="28"/>
          <w:szCs w:val="28"/>
          <w:lang w:val="es-ES" w:eastAsia="en-GB"/>
          <w:rPrChange w:id="90" w:author="phuong vu" w:date="2018-11-25T21:55:00Z">
            <w:rPr>
              <w:ins w:id="91" w:author="Tran Huan" w:date="2018-11-25T16:07:00Z"/>
              <w:rFonts w:ascii="Times New Roman" w:eastAsia="Times New Roman" w:hAnsi="Times New Roman" w:cs="Times New Roman"/>
              <w:b/>
              <w:bCs/>
              <w:sz w:val="28"/>
              <w:szCs w:val="28"/>
              <w:lang w:val="es-ES" w:eastAsia="en-GB"/>
            </w:rPr>
          </w:rPrChange>
        </w:rPr>
      </w:pPr>
    </w:p>
    <w:p w14:paraId="102127C2" w14:textId="77777777" w:rsidR="000245EB" w:rsidRPr="00BA3432" w:rsidRDefault="000245EB" w:rsidP="000245EB">
      <w:pPr>
        <w:spacing w:after="0" w:line="240" w:lineRule="atLeast"/>
        <w:jc w:val="center"/>
        <w:rPr>
          <w:ins w:id="92" w:author="Tran Huan" w:date="2018-11-25T16:07:00Z"/>
          <w:rFonts w:eastAsia="Times New Roman"/>
          <w:b/>
          <w:bCs/>
          <w:sz w:val="30"/>
          <w:szCs w:val="30"/>
          <w:lang w:val="es-ES" w:eastAsia="zh-CN"/>
          <w:rPrChange w:id="93" w:author="phuong vu" w:date="2018-11-25T21:55:00Z">
            <w:rPr>
              <w:ins w:id="94" w:author="Tran Huan" w:date="2018-11-25T16:07:00Z"/>
              <w:rFonts w:ascii="Times New Roman" w:eastAsia="Times New Roman" w:hAnsi="Times New Roman" w:cs="Times New Roman"/>
              <w:b/>
              <w:bCs/>
              <w:sz w:val="30"/>
              <w:szCs w:val="30"/>
              <w:lang w:val="es-ES" w:eastAsia="zh-CN"/>
            </w:rPr>
          </w:rPrChange>
        </w:rPr>
      </w:pPr>
      <w:ins w:id="95" w:author="Tran Huan" w:date="2018-11-25T16:07:00Z">
        <w:r w:rsidRPr="00BA3432">
          <w:rPr>
            <w:rFonts w:eastAsia="Times New Roman"/>
            <w:b/>
            <w:bCs/>
            <w:sz w:val="30"/>
            <w:szCs w:val="30"/>
            <w:lang w:val="es-ES" w:eastAsia="zh-CN"/>
            <w:rPrChange w:id="96" w:author="phuong vu" w:date="2018-11-25T21:55:00Z">
              <w:rPr>
                <w:rFonts w:ascii="Times New Roman" w:eastAsia="Times New Roman" w:hAnsi="Times New Roman" w:cs="Times New Roman"/>
                <w:b/>
                <w:bCs/>
                <w:sz w:val="30"/>
                <w:szCs w:val="30"/>
                <w:lang w:val="es-ES" w:eastAsia="zh-CN"/>
              </w:rPr>
            </w:rPrChange>
          </w:rPr>
          <w:t>Nhóm sinh viên thực hiện</w:t>
        </w:r>
        <w:del w:id="97" w:author="phuong vu" w:date="2018-11-25T21:22:00Z">
          <w:r w:rsidRPr="00BA3432" w:rsidDel="00E13565">
            <w:rPr>
              <w:rFonts w:eastAsia="Times New Roman"/>
              <w:b/>
              <w:bCs/>
              <w:sz w:val="30"/>
              <w:szCs w:val="30"/>
              <w:lang w:val="es-ES" w:eastAsia="zh-CN"/>
              <w:rPrChange w:id="98"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99" w:author="phuong vu" w:date="2018-11-25T21:55:00Z">
              <w:rPr>
                <w:rFonts w:ascii="Times New Roman" w:eastAsia="Times New Roman" w:hAnsi="Times New Roman" w:cs="Times New Roman"/>
                <w:b/>
                <w:bCs/>
                <w:sz w:val="30"/>
                <w:szCs w:val="30"/>
                <w:lang w:val="es-ES" w:eastAsia="zh-CN"/>
              </w:rPr>
            </w:rPrChange>
          </w:rPr>
          <w:t xml:space="preserve">: </w:t>
        </w:r>
      </w:ins>
    </w:p>
    <w:p w14:paraId="62FEE6C3" w14:textId="77777777" w:rsidR="000245EB" w:rsidRPr="00BA3432" w:rsidRDefault="000245EB" w:rsidP="000245EB">
      <w:pPr>
        <w:spacing w:after="0" w:line="240" w:lineRule="atLeast"/>
        <w:jc w:val="center"/>
        <w:rPr>
          <w:ins w:id="100" w:author="Tran Huan" w:date="2018-11-25T16:07:00Z"/>
          <w:rFonts w:eastAsia="Times New Roman"/>
          <w:b/>
          <w:bCs/>
          <w:sz w:val="30"/>
          <w:szCs w:val="30"/>
          <w:lang w:val="es-ES" w:eastAsia="zh-CN"/>
          <w:rPrChange w:id="101" w:author="phuong vu" w:date="2018-11-25T21:55:00Z">
            <w:rPr>
              <w:ins w:id="102" w:author="Tran Huan" w:date="2018-11-25T16:07:00Z"/>
              <w:rFonts w:ascii="Times New Roman" w:eastAsia="Times New Roman" w:hAnsi="Times New Roman" w:cs="Times New Roman"/>
              <w:b/>
              <w:bCs/>
              <w:sz w:val="30"/>
              <w:szCs w:val="30"/>
              <w:lang w:val="es-ES" w:eastAsia="zh-CN"/>
            </w:rPr>
          </w:rPrChange>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3" w:author="phuong vu" w:date="2018-11-25T21:22: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393"/>
        <w:gridCol w:w="4394"/>
        <w:tblGridChange w:id="104">
          <w:tblGrid>
            <w:gridCol w:w="4399"/>
            <w:gridCol w:w="4388"/>
          </w:tblGrid>
        </w:tblGridChange>
      </w:tblGrid>
      <w:tr w:rsidR="000245EB" w:rsidRPr="00BA3432" w14:paraId="39F7F4CA" w14:textId="77777777" w:rsidTr="00E13565">
        <w:trPr>
          <w:ins w:id="105" w:author="Tran Huan" w:date="2018-11-25T16:07:00Z"/>
        </w:trPr>
        <w:tc>
          <w:tcPr>
            <w:tcW w:w="4555" w:type="dxa"/>
            <w:shd w:val="clear" w:color="auto" w:fill="FFFFFF" w:themeFill="background1"/>
            <w:tcPrChange w:id="106" w:author="phuong vu" w:date="2018-11-25T21:22:00Z">
              <w:tcPr>
                <w:tcW w:w="4555" w:type="dxa"/>
              </w:tcPr>
            </w:tcPrChange>
          </w:tcPr>
          <w:p w14:paraId="67E7A3E6" w14:textId="77777777" w:rsidR="000245EB" w:rsidRPr="00BA3432" w:rsidRDefault="000245EB" w:rsidP="000245EB">
            <w:pPr>
              <w:spacing w:line="240" w:lineRule="atLeast"/>
              <w:jc w:val="center"/>
              <w:rPr>
                <w:ins w:id="107" w:author="Tran Huan" w:date="2018-11-25T16:07:00Z"/>
                <w:rFonts w:eastAsia="Times New Roman"/>
                <w:b/>
                <w:bCs/>
                <w:sz w:val="30"/>
                <w:szCs w:val="30"/>
                <w:lang w:val="es-ES" w:eastAsia="zh-CN"/>
                <w:rPrChange w:id="108" w:author="phuong vu" w:date="2018-11-25T21:55:00Z">
                  <w:rPr>
                    <w:ins w:id="109" w:author="Tran Huan" w:date="2018-11-25T16:07:00Z"/>
                    <w:rFonts w:ascii="Times New Roman" w:eastAsia="Times New Roman" w:hAnsi="Times New Roman" w:cs="Times New Roman"/>
                    <w:b/>
                    <w:bCs/>
                    <w:sz w:val="30"/>
                    <w:szCs w:val="30"/>
                    <w:lang w:val="es-ES" w:eastAsia="zh-CN"/>
                  </w:rPr>
                </w:rPrChange>
              </w:rPr>
            </w:pPr>
            <w:ins w:id="110" w:author="Tran Huan" w:date="2018-11-25T16:07:00Z">
              <w:r w:rsidRPr="00BA3432">
                <w:rPr>
                  <w:rFonts w:eastAsia="Times New Roman"/>
                  <w:b/>
                  <w:bCs/>
                  <w:sz w:val="30"/>
                  <w:szCs w:val="30"/>
                  <w:lang w:val="es-ES" w:eastAsia="zh-CN"/>
                  <w:rPrChange w:id="111" w:author="phuong vu" w:date="2018-11-25T21:55:00Z">
                    <w:rPr>
                      <w:rFonts w:ascii="Times New Roman" w:eastAsia="Times New Roman" w:hAnsi="Times New Roman" w:cs="Times New Roman"/>
                      <w:b/>
                      <w:bCs/>
                      <w:sz w:val="30"/>
                      <w:szCs w:val="30"/>
                      <w:lang w:val="es-ES" w:eastAsia="zh-CN"/>
                    </w:rPr>
                  </w:rPrChange>
                </w:rPr>
                <w:t>Họ tên: Trần Hoàng Huân</w:t>
              </w:r>
            </w:ins>
          </w:p>
        </w:tc>
        <w:tc>
          <w:tcPr>
            <w:tcW w:w="4556" w:type="dxa"/>
            <w:shd w:val="clear" w:color="auto" w:fill="FFFFFF" w:themeFill="background1"/>
            <w:tcPrChange w:id="112" w:author="phuong vu" w:date="2018-11-25T21:22:00Z">
              <w:tcPr>
                <w:tcW w:w="4556" w:type="dxa"/>
              </w:tcPr>
            </w:tcPrChange>
          </w:tcPr>
          <w:p w14:paraId="3C879F53" w14:textId="77777777" w:rsidR="000245EB" w:rsidRPr="00BA3432" w:rsidRDefault="000245EB" w:rsidP="000245EB">
            <w:pPr>
              <w:spacing w:line="240" w:lineRule="atLeast"/>
              <w:jc w:val="center"/>
              <w:rPr>
                <w:ins w:id="113" w:author="Tran Huan" w:date="2018-11-25T16:07:00Z"/>
                <w:rFonts w:eastAsia="Times New Roman"/>
                <w:b/>
                <w:bCs/>
                <w:sz w:val="30"/>
                <w:szCs w:val="30"/>
                <w:lang w:val="es-ES" w:eastAsia="zh-CN"/>
                <w:rPrChange w:id="114" w:author="phuong vu" w:date="2018-11-25T21:55:00Z">
                  <w:rPr>
                    <w:ins w:id="115" w:author="Tran Huan" w:date="2018-11-25T16:07:00Z"/>
                    <w:rFonts w:ascii="Times New Roman" w:eastAsia="Times New Roman" w:hAnsi="Times New Roman" w:cs="Times New Roman"/>
                    <w:b/>
                    <w:bCs/>
                    <w:sz w:val="30"/>
                    <w:szCs w:val="30"/>
                    <w:lang w:val="es-ES" w:eastAsia="zh-CN"/>
                  </w:rPr>
                </w:rPrChange>
              </w:rPr>
            </w:pPr>
            <w:ins w:id="116" w:author="Tran Huan" w:date="2018-11-25T16:07:00Z">
              <w:r w:rsidRPr="00BA3432">
                <w:rPr>
                  <w:rFonts w:eastAsia="Times New Roman"/>
                  <w:b/>
                  <w:bCs/>
                  <w:sz w:val="30"/>
                  <w:szCs w:val="30"/>
                  <w:lang w:val="es-ES" w:eastAsia="zh-CN"/>
                  <w:rPrChange w:id="117" w:author="phuong vu" w:date="2018-11-25T21:55:00Z">
                    <w:rPr>
                      <w:rFonts w:ascii="Times New Roman" w:eastAsia="Times New Roman" w:hAnsi="Times New Roman" w:cs="Times New Roman"/>
                      <w:b/>
                      <w:bCs/>
                      <w:sz w:val="30"/>
                      <w:szCs w:val="30"/>
                      <w:lang w:val="es-ES" w:eastAsia="zh-CN"/>
                    </w:rPr>
                  </w:rPrChange>
                </w:rPr>
                <w:t>Họ tên: Vũ Phương</w:t>
              </w:r>
            </w:ins>
          </w:p>
        </w:tc>
      </w:tr>
      <w:tr w:rsidR="000245EB" w:rsidRPr="00BA3432" w14:paraId="363CBB38" w14:textId="77777777" w:rsidTr="00E13565">
        <w:trPr>
          <w:ins w:id="118" w:author="Tran Huan" w:date="2018-11-25T16:07:00Z"/>
        </w:trPr>
        <w:tc>
          <w:tcPr>
            <w:tcW w:w="4555" w:type="dxa"/>
            <w:shd w:val="clear" w:color="auto" w:fill="FFFFFF" w:themeFill="background1"/>
            <w:tcPrChange w:id="119" w:author="phuong vu" w:date="2018-11-25T21:22:00Z">
              <w:tcPr>
                <w:tcW w:w="4555" w:type="dxa"/>
              </w:tcPr>
            </w:tcPrChange>
          </w:tcPr>
          <w:p w14:paraId="7876C7B7" w14:textId="77777777" w:rsidR="000245EB" w:rsidRPr="00BA3432" w:rsidRDefault="000245EB" w:rsidP="000245EB">
            <w:pPr>
              <w:spacing w:line="240" w:lineRule="atLeast"/>
              <w:jc w:val="center"/>
              <w:rPr>
                <w:ins w:id="120" w:author="Tran Huan" w:date="2018-11-25T16:07:00Z"/>
                <w:rFonts w:eastAsia="Times New Roman"/>
                <w:b/>
                <w:bCs/>
                <w:sz w:val="30"/>
                <w:szCs w:val="30"/>
                <w:lang w:val="es-ES" w:eastAsia="zh-CN"/>
                <w:rPrChange w:id="121" w:author="phuong vu" w:date="2018-11-25T21:55:00Z">
                  <w:rPr>
                    <w:ins w:id="122" w:author="Tran Huan" w:date="2018-11-25T16:07:00Z"/>
                    <w:rFonts w:ascii="Times New Roman" w:eastAsia="Times New Roman" w:hAnsi="Times New Roman" w:cs="Times New Roman"/>
                    <w:b/>
                    <w:bCs/>
                    <w:sz w:val="30"/>
                    <w:szCs w:val="30"/>
                    <w:lang w:val="es-ES" w:eastAsia="zh-CN"/>
                  </w:rPr>
                </w:rPrChange>
              </w:rPr>
            </w:pPr>
            <w:ins w:id="123" w:author="Tran Huan" w:date="2018-11-25T16:07:00Z">
              <w:r w:rsidRPr="00BA3432">
                <w:rPr>
                  <w:rFonts w:eastAsia="Times New Roman"/>
                  <w:b/>
                  <w:bCs/>
                  <w:sz w:val="30"/>
                  <w:szCs w:val="30"/>
                  <w:lang w:val="es-ES" w:eastAsia="zh-CN"/>
                  <w:rPrChange w:id="124" w:author="phuong vu" w:date="2018-11-25T21:55:00Z">
                    <w:rPr>
                      <w:rFonts w:ascii="Times New Roman" w:eastAsia="Times New Roman" w:hAnsi="Times New Roman" w:cs="Times New Roman"/>
                      <w:b/>
                      <w:bCs/>
                      <w:sz w:val="30"/>
                      <w:szCs w:val="30"/>
                      <w:lang w:val="es-ES" w:eastAsia="zh-CN"/>
                    </w:rPr>
                  </w:rPrChange>
                </w:rPr>
                <w:t>Mã số</w:t>
              </w:r>
              <w:del w:id="125" w:author="phuong vu" w:date="2018-11-25T21:22:00Z">
                <w:r w:rsidRPr="00BA3432" w:rsidDel="00E13565">
                  <w:rPr>
                    <w:rFonts w:eastAsia="Times New Roman"/>
                    <w:b/>
                    <w:bCs/>
                    <w:sz w:val="30"/>
                    <w:szCs w:val="30"/>
                    <w:lang w:val="es-ES" w:eastAsia="zh-CN"/>
                    <w:rPrChange w:id="126"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27" w:author="phuong vu" w:date="2018-11-25T21:55:00Z">
                    <w:rPr>
                      <w:rFonts w:ascii="Times New Roman" w:eastAsia="Times New Roman" w:hAnsi="Times New Roman" w:cs="Times New Roman"/>
                      <w:b/>
                      <w:bCs/>
                      <w:sz w:val="30"/>
                      <w:szCs w:val="30"/>
                      <w:lang w:val="es-ES" w:eastAsia="zh-CN"/>
                    </w:rPr>
                  </w:rPrChange>
                </w:rPr>
                <w:t>: B1401047</w:t>
              </w:r>
            </w:ins>
          </w:p>
        </w:tc>
        <w:tc>
          <w:tcPr>
            <w:tcW w:w="4556" w:type="dxa"/>
            <w:shd w:val="clear" w:color="auto" w:fill="FFFFFF" w:themeFill="background1"/>
            <w:tcPrChange w:id="128" w:author="phuong vu" w:date="2018-11-25T21:22:00Z">
              <w:tcPr>
                <w:tcW w:w="4556" w:type="dxa"/>
              </w:tcPr>
            </w:tcPrChange>
          </w:tcPr>
          <w:p w14:paraId="7FD8AB9E" w14:textId="4A113F6D" w:rsidR="000245EB" w:rsidRPr="00BA3432" w:rsidRDefault="000245EB" w:rsidP="000245EB">
            <w:pPr>
              <w:spacing w:line="240" w:lineRule="atLeast"/>
              <w:jc w:val="center"/>
              <w:rPr>
                <w:ins w:id="129" w:author="Tran Huan" w:date="2018-11-25T16:07:00Z"/>
                <w:rFonts w:eastAsia="Times New Roman"/>
                <w:b/>
                <w:bCs/>
                <w:sz w:val="30"/>
                <w:szCs w:val="30"/>
                <w:lang w:val="es-ES" w:eastAsia="zh-CN"/>
                <w:rPrChange w:id="130" w:author="phuong vu" w:date="2018-11-25T21:55:00Z">
                  <w:rPr>
                    <w:ins w:id="131" w:author="Tran Huan" w:date="2018-11-25T16:07:00Z"/>
                    <w:rFonts w:ascii="Times New Roman" w:eastAsia="Times New Roman" w:hAnsi="Times New Roman" w:cs="Times New Roman"/>
                    <w:b/>
                    <w:bCs/>
                    <w:sz w:val="30"/>
                    <w:szCs w:val="30"/>
                    <w:lang w:val="es-ES" w:eastAsia="zh-CN"/>
                  </w:rPr>
                </w:rPrChange>
              </w:rPr>
            </w:pPr>
            <w:ins w:id="132" w:author="Tran Huan" w:date="2018-11-25T16:07:00Z">
              <w:r w:rsidRPr="00BA3432">
                <w:rPr>
                  <w:rFonts w:eastAsia="Times New Roman"/>
                  <w:b/>
                  <w:bCs/>
                  <w:sz w:val="30"/>
                  <w:szCs w:val="30"/>
                  <w:lang w:val="es-ES" w:eastAsia="zh-CN"/>
                  <w:rPrChange w:id="133" w:author="phuong vu" w:date="2018-11-25T21:55:00Z">
                    <w:rPr>
                      <w:rFonts w:ascii="Times New Roman" w:eastAsia="Times New Roman" w:hAnsi="Times New Roman" w:cs="Times New Roman"/>
                      <w:b/>
                      <w:bCs/>
                      <w:sz w:val="30"/>
                      <w:szCs w:val="30"/>
                      <w:lang w:val="es-ES" w:eastAsia="zh-CN"/>
                    </w:rPr>
                  </w:rPrChange>
                </w:rPr>
                <w:t>Mã số</w:t>
              </w:r>
              <w:del w:id="134" w:author="phuong vu" w:date="2018-11-25T21:22:00Z">
                <w:r w:rsidRPr="00BA3432" w:rsidDel="00E13565">
                  <w:rPr>
                    <w:rFonts w:eastAsia="Times New Roman"/>
                    <w:b/>
                    <w:bCs/>
                    <w:sz w:val="30"/>
                    <w:szCs w:val="30"/>
                    <w:lang w:val="es-ES" w:eastAsia="zh-CN"/>
                    <w:rPrChange w:id="135"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36" w:author="phuong vu" w:date="2018-11-25T21:55:00Z">
                    <w:rPr>
                      <w:rFonts w:ascii="Times New Roman" w:eastAsia="Times New Roman" w:hAnsi="Times New Roman" w:cs="Times New Roman"/>
                      <w:b/>
                      <w:bCs/>
                      <w:sz w:val="30"/>
                      <w:szCs w:val="30"/>
                      <w:lang w:val="es-ES" w:eastAsia="zh-CN"/>
                    </w:rPr>
                  </w:rPrChange>
                </w:rPr>
                <w:t xml:space="preserve">: </w:t>
              </w:r>
            </w:ins>
            <w:ins w:id="137" w:author="phuong vu" w:date="2018-11-25T21:22:00Z">
              <w:r w:rsidR="00E13565" w:rsidRPr="00BA3432">
                <w:rPr>
                  <w:rFonts w:eastAsia="Times New Roman"/>
                  <w:b/>
                  <w:bCs/>
                  <w:sz w:val="30"/>
                  <w:szCs w:val="30"/>
                  <w:lang w:val="es-ES" w:eastAsia="zh-CN"/>
                  <w:rPrChange w:id="138" w:author="phuong vu" w:date="2018-11-25T21:55:00Z">
                    <w:rPr>
                      <w:rFonts w:ascii="Times New Roman" w:eastAsia="Times New Roman" w:hAnsi="Times New Roman" w:cs="Times New Roman"/>
                      <w:b/>
                      <w:bCs/>
                      <w:sz w:val="30"/>
                      <w:szCs w:val="30"/>
                      <w:lang w:val="es-ES" w:eastAsia="zh-CN"/>
                    </w:rPr>
                  </w:rPrChange>
                </w:rPr>
                <w:t>B1401081</w:t>
              </w:r>
            </w:ins>
          </w:p>
        </w:tc>
      </w:tr>
      <w:tr w:rsidR="000245EB" w:rsidRPr="00BA3432" w14:paraId="31414575" w14:textId="77777777" w:rsidTr="00E13565">
        <w:trPr>
          <w:ins w:id="139" w:author="Tran Huan" w:date="2018-11-25T16:07:00Z"/>
        </w:trPr>
        <w:tc>
          <w:tcPr>
            <w:tcW w:w="4555" w:type="dxa"/>
            <w:shd w:val="clear" w:color="auto" w:fill="FFFFFF" w:themeFill="background1"/>
            <w:tcPrChange w:id="140" w:author="phuong vu" w:date="2018-11-25T21:22:00Z">
              <w:tcPr>
                <w:tcW w:w="4555" w:type="dxa"/>
              </w:tcPr>
            </w:tcPrChange>
          </w:tcPr>
          <w:p w14:paraId="52E71FB2" w14:textId="77777777" w:rsidR="000245EB" w:rsidRPr="00BA3432" w:rsidRDefault="000245EB" w:rsidP="000245EB">
            <w:pPr>
              <w:spacing w:line="240" w:lineRule="atLeast"/>
              <w:jc w:val="center"/>
              <w:rPr>
                <w:ins w:id="141" w:author="Tran Huan" w:date="2018-11-25T16:07:00Z"/>
                <w:rFonts w:eastAsia="Times New Roman"/>
                <w:b/>
                <w:bCs/>
                <w:sz w:val="30"/>
                <w:szCs w:val="30"/>
                <w:lang w:val="es-ES" w:eastAsia="zh-CN"/>
                <w:rPrChange w:id="142" w:author="phuong vu" w:date="2018-11-25T21:55:00Z">
                  <w:rPr>
                    <w:ins w:id="143" w:author="Tran Huan" w:date="2018-11-25T16:07:00Z"/>
                    <w:rFonts w:ascii="Times New Roman" w:eastAsia="Times New Roman" w:hAnsi="Times New Roman" w:cs="Times New Roman"/>
                    <w:b/>
                    <w:bCs/>
                    <w:sz w:val="30"/>
                    <w:szCs w:val="30"/>
                    <w:lang w:val="es-ES" w:eastAsia="zh-CN"/>
                  </w:rPr>
                </w:rPrChange>
              </w:rPr>
            </w:pPr>
            <w:ins w:id="144" w:author="Tran Huan" w:date="2018-11-25T16:07:00Z">
              <w:r w:rsidRPr="00BA3432">
                <w:rPr>
                  <w:rFonts w:eastAsia="Times New Roman"/>
                  <w:b/>
                  <w:bCs/>
                  <w:sz w:val="30"/>
                  <w:szCs w:val="30"/>
                  <w:lang w:val="es-ES" w:eastAsia="zh-CN"/>
                  <w:rPrChange w:id="145" w:author="phuong vu" w:date="2018-11-25T21:55:00Z">
                    <w:rPr>
                      <w:rFonts w:ascii="Times New Roman" w:eastAsia="Times New Roman" w:hAnsi="Times New Roman" w:cs="Times New Roman"/>
                      <w:b/>
                      <w:bCs/>
                      <w:sz w:val="30"/>
                      <w:szCs w:val="30"/>
                      <w:lang w:val="es-ES" w:eastAsia="zh-CN"/>
                    </w:rPr>
                  </w:rPrChange>
                </w:rPr>
                <w:t>Khóa</w:t>
              </w:r>
              <w:del w:id="146" w:author="phuong vu" w:date="2018-11-25T21:22:00Z">
                <w:r w:rsidRPr="00BA3432" w:rsidDel="00E13565">
                  <w:rPr>
                    <w:rFonts w:eastAsia="Times New Roman"/>
                    <w:b/>
                    <w:bCs/>
                    <w:sz w:val="30"/>
                    <w:szCs w:val="30"/>
                    <w:lang w:val="es-ES" w:eastAsia="zh-CN"/>
                    <w:rPrChange w:id="147"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48" w:author="phuong vu" w:date="2018-11-25T21:55:00Z">
                    <w:rPr>
                      <w:rFonts w:ascii="Times New Roman" w:eastAsia="Times New Roman" w:hAnsi="Times New Roman" w:cs="Times New Roman"/>
                      <w:b/>
                      <w:bCs/>
                      <w:sz w:val="30"/>
                      <w:szCs w:val="30"/>
                      <w:lang w:val="es-ES" w:eastAsia="zh-CN"/>
                    </w:rPr>
                  </w:rPrChange>
                </w:rPr>
                <w:t>: 40</w:t>
              </w:r>
            </w:ins>
          </w:p>
        </w:tc>
        <w:tc>
          <w:tcPr>
            <w:tcW w:w="4556" w:type="dxa"/>
            <w:shd w:val="clear" w:color="auto" w:fill="FFFFFF" w:themeFill="background1"/>
            <w:tcPrChange w:id="149" w:author="phuong vu" w:date="2018-11-25T21:22:00Z">
              <w:tcPr>
                <w:tcW w:w="4556" w:type="dxa"/>
              </w:tcPr>
            </w:tcPrChange>
          </w:tcPr>
          <w:p w14:paraId="07B7CD07" w14:textId="77777777" w:rsidR="000245EB" w:rsidRPr="00BA3432" w:rsidRDefault="000245EB" w:rsidP="000245EB">
            <w:pPr>
              <w:spacing w:line="240" w:lineRule="atLeast"/>
              <w:jc w:val="center"/>
              <w:rPr>
                <w:ins w:id="150" w:author="Tran Huan" w:date="2018-11-25T16:07:00Z"/>
                <w:rFonts w:eastAsia="Times New Roman"/>
                <w:b/>
                <w:bCs/>
                <w:sz w:val="30"/>
                <w:szCs w:val="30"/>
                <w:lang w:val="es-ES" w:eastAsia="zh-CN"/>
                <w:rPrChange w:id="151" w:author="phuong vu" w:date="2018-11-25T21:55:00Z">
                  <w:rPr>
                    <w:ins w:id="152" w:author="Tran Huan" w:date="2018-11-25T16:07:00Z"/>
                    <w:rFonts w:ascii="Times New Roman" w:eastAsia="Times New Roman" w:hAnsi="Times New Roman" w:cs="Times New Roman"/>
                    <w:b/>
                    <w:bCs/>
                    <w:sz w:val="30"/>
                    <w:szCs w:val="30"/>
                    <w:lang w:val="es-ES" w:eastAsia="zh-CN"/>
                  </w:rPr>
                </w:rPrChange>
              </w:rPr>
            </w:pPr>
            <w:ins w:id="153" w:author="Tran Huan" w:date="2018-11-25T16:07:00Z">
              <w:r w:rsidRPr="00BA3432">
                <w:rPr>
                  <w:rFonts w:eastAsia="Times New Roman"/>
                  <w:b/>
                  <w:bCs/>
                  <w:sz w:val="30"/>
                  <w:szCs w:val="30"/>
                  <w:lang w:val="es-ES" w:eastAsia="zh-CN"/>
                  <w:rPrChange w:id="154" w:author="phuong vu" w:date="2018-11-25T21:55:00Z">
                    <w:rPr>
                      <w:rFonts w:ascii="Times New Roman" w:eastAsia="Times New Roman" w:hAnsi="Times New Roman" w:cs="Times New Roman"/>
                      <w:b/>
                      <w:bCs/>
                      <w:sz w:val="30"/>
                      <w:szCs w:val="30"/>
                      <w:lang w:val="es-ES" w:eastAsia="zh-CN"/>
                    </w:rPr>
                  </w:rPrChange>
                </w:rPr>
                <w:t>Khóa</w:t>
              </w:r>
              <w:del w:id="155" w:author="phuong vu" w:date="2018-11-25T21:22:00Z">
                <w:r w:rsidRPr="00BA3432" w:rsidDel="00E13565">
                  <w:rPr>
                    <w:rFonts w:eastAsia="Times New Roman"/>
                    <w:b/>
                    <w:bCs/>
                    <w:sz w:val="30"/>
                    <w:szCs w:val="30"/>
                    <w:lang w:val="es-ES" w:eastAsia="zh-CN"/>
                    <w:rPrChange w:id="156"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57" w:author="phuong vu" w:date="2018-11-25T21:55:00Z">
                    <w:rPr>
                      <w:rFonts w:ascii="Times New Roman" w:eastAsia="Times New Roman" w:hAnsi="Times New Roman" w:cs="Times New Roman"/>
                      <w:b/>
                      <w:bCs/>
                      <w:sz w:val="30"/>
                      <w:szCs w:val="30"/>
                      <w:lang w:val="es-ES" w:eastAsia="zh-CN"/>
                    </w:rPr>
                  </w:rPrChange>
                </w:rPr>
                <w:t>: 40</w:t>
              </w:r>
            </w:ins>
          </w:p>
        </w:tc>
      </w:tr>
    </w:tbl>
    <w:p w14:paraId="30127105" w14:textId="77777777" w:rsidR="000245EB" w:rsidRPr="00BA3432" w:rsidRDefault="000245EB" w:rsidP="000245EB">
      <w:pPr>
        <w:spacing w:after="0" w:line="240" w:lineRule="atLeast"/>
        <w:jc w:val="center"/>
        <w:rPr>
          <w:ins w:id="158" w:author="Tran Huan" w:date="2018-11-25T16:07:00Z"/>
          <w:rFonts w:eastAsia="Times New Roman"/>
          <w:b/>
          <w:bCs/>
          <w:sz w:val="30"/>
          <w:szCs w:val="30"/>
          <w:lang w:val="es-ES" w:eastAsia="zh-CN"/>
          <w:rPrChange w:id="159" w:author="phuong vu" w:date="2018-11-25T21:55:00Z">
            <w:rPr>
              <w:ins w:id="160" w:author="Tran Huan" w:date="2018-11-25T16:07:00Z"/>
              <w:rFonts w:ascii="Times New Roman" w:eastAsia="Times New Roman" w:hAnsi="Times New Roman" w:cs="Times New Roman"/>
              <w:b/>
              <w:bCs/>
              <w:sz w:val="30"/>
              <w:szCs w:val="30"/>
              <w:lang w:val="es-ES" w:eastAsia="zh-CN"/>
            </w:rPr>
          </w:rPrChange>
        </w:rPr>
      </w:pPr>
    </w:p>
    <w:p w14:paraId="4E86ACA6" w14:textId="77777777" w:rsidR="000245EB" w:rsidRPr="00BA3432" w:rsidRDefault="000245EB" w:rsidP="000245EB">
      <w:pPr>
        <w:spacing w:after="0" w:line="240" w:lineRule="atLeast"/>
        <w:ind w:left="2880" w:firstLine="720"/>
        <w:jc w:val="left"/>
        <w:rPr>
          <w:ins w:id="161" w:author="Tran Huan" w:date="2018-11-25T16:07:00Z"/>
          <w:rFonts w:eastAsia="Times New Roman"/>
          <w:sz w:val="32"/>
          <w:szCs w:val="32"/>
          <w:lang w:val="es-ES" w:eastAsia="en-GB"/>
          <w:rPrChange w:id="162" w:author="phuong vu" w:date="2018-11-25T21:55:00Z">
            <w:rPr>
              <w:ins w:id="163" w:author="Tran Huan" w:date="2018-11-25T16:07:00Z"/>
              <w:rFonts w:ascii="Times New Roman" w:eastAsia="Times New Roman" w:hAnsi="Times New Roman" w:cs="Times New Roman"/>
              <w:sz w:val="32"/>
              <w:szCs w:val="32"/>
              <w:lang w:val="es-ES" w:eastAsia="en-GB"/>
            </w:rPr>
          </w:rPrChange>
        </w:rPr>
      </w:pPr>
      <w:ins w:id="164" w:author="Tran Huan" w:date="2018-11-25T16:07:00Z">
        <w:r w:rsidRPr="00BA3432">
          <w:rPr>
            <w:rFonts w:eastAsia="Times New Roman"/>
            <w:sz w:val="32"/>
            <w:szCs w:val="32"/>
            <w:lang w:val="es-ES" w:eastAsia="en-GB"/>
            <w:rPrChange w:id="165" w:author="phuong vu" w:date="2018-11-25T21:55:00Z">
              <w:rPr>
                <w:rFonts w:ascii="Times New Roman" w:eastAsia="Times New Roman" w:hAnsi="Times New Roman" w:cs="Times New Roman"/>
                <w:sz w:val="32"/>
                <w:szCs w:val="32"/>
                <w:lang w:val="es-ES" w:eastAsia="en-GB"/>
              </w:rPr>
            </w:rPrChange>
          </w:rPr>
          <w:t>Cần Thơ, 12/2018</w:t>
        </w:r>
      </w:ins>
    </w:p>
    <w:p w14:paraId="1F9A425C" w14:textId="77777777" w:rsidR="000245EB" w:rsidRPr="00BA3432" w:rsidRDefault="000245EB" w:rsidP="000245EB">
      <w:pPr>
        <w:tabs>
          <w:tab w:val="left" w:pos="2260"/>
        </w:tabs>
        <w:ind w:firstLine="720"/>
        <w:jc w:val="left"/>
        <w:rPr>
          <w:ins w:id="166" w:author="Tran Huan" w:date="2018-11-25T16:07:00Z"/>
          <w:rFonts w:eastAsia="Calibri"/>
          <w:b/>
          <w:sz w:val="32"/>
          <w:szCs w:val="32"/>
          <w:lang w:val="es-ES"/>
          <w:rPrChange w:id="167" w:author="phuong vu" w:date="2018-11-25T21:55:00Z">
            <w:rPr>
              <w:ins w:id="168" w:author="Tran Huan" w:date="2018-11-25T16:07:00Z"/>
              <w:rFonts w:ascii="Times New Roman" w:eastAsia="Calibri" w:hAnsi="Times New Roman" w:cs="Times New Roman"/>
              <w:b/>
              <w:sz w:val="32"/>
              <w:szCs w:val="32"/>
              <w:lang w:val="es-ES"/>
            </w:rPr>
          </w:rPrChange>
        </w:rPr>
      </w:pPr>
      <w:ins w:id="169" w:author="Tran Huan" w:date="2018-11-25T16:07:00Z">
        <w:r w:rsidRPr="00BA3432">
          <w:rPr>
            <w:rFonts w:eastAsia="Calibri"/>
            <w:b/>
            <w:sz w:val="32"/>
            <w:szCs w:val="32"/>
            <w:lang w:val="es-ES"/>
            <w:rPrChange w:id="170" w:author="phuong vu" w:date="2018-11-25T21:55:00Z">
              <w:rPr>
                <w:rFonts w:ascii="Times New Roman" w:eastAsia="Calibri" w:hAnsi="Times New Roman" w:cs="Times New Roman"/>
                <w:b/>
                <w:sz w:val="32"/>
                <w:szCs w:val="32"/>
                <w:lang w:val="es-ES"/>
              </w:rPr>
            </w:rPrChange>
          </w:rPr>
          <w:br w:type="column"/>
        </w:r>
        <w:r w:rsidRPr="00BA3432">
          <w:rPr>
            <w:rFonts w:eastAsia="Calibri"/>
            <w:b/>
            <w:noProof/>
            <w:sz w:val="32"/>
            <w:szCs w:val="32"/>
            <w:lang w:val="en-US"/>
            <w:rPrChange w:id="171" w:author="phuong vu" w:date="2018-11-25T21:55:00Z">
              <w:rPr>
                <w:rFonts w:ascii="Times New Roman" w:eastAsia="Calibri" w:hAnsi="Times New Roman" w:cs="Times New Roman"/>
                <w:b/>
                <w:noProof/>
                <w:sz w:val="32"/>
                <w:szCs w:val="32"/>
                <w:lang w:val="en-US"/>
              </w:rPr>
            </w:rPrChange>
          </w:rPr>
          <w:lastRenderedPageBreak/>
          <mc:AlternateContent>
            <mc:Choice Requires="wpg">
              <w:drawing>
                <wp:anchor distT="0" distB="0" distL="114300" distR="114300" simplePos="0" relativeHeight="251681792" behindDoc="1" locked="0" layoutInCell="1" allowOverlap="1" wp14:anchorId="1A460574" wp14:editId="0B4BF60E">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E6A7DB" id="Group 72" o:spid="_x0000_s1026" style="position:absolute;margin-left:0;margin-top:-36pt;width:500.85pt;height:702.4pt;z-index:-251634688;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tHker4AAAAAoBAAAPAAAAZHJzL2Rvd25y&#10;ZXYueG1sTI/NasMwEITvhb6D2EBvifxDm+BYDiG0PYVCk0LpTbE2tom1MpZiO2/fzam9zTLD7Df5&#10;ZrKtGLD3jSMF8SICgVQ601Cl4Ov4Nl+B8EGT0a0jVHBDD5vi8SHXmXEjfeJwCJXgEvKZVlCH0GVS&#10;+rJGq/3CdUjsnV1vdeCzr6Tp9cjltpVJFL1IqxviD7XucFdjeTlcrYL3UY/bNH4d9pfz7vZzfP74&#10;3seo1NNs2q5BBJzCXxju+IwOBTOd3JWMF60CHhIUzJcJi7sdRfESxIlVmiYrkEUu/08ofgE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BKOzmUAUAABQjAAAOAAAAAAAA&#10;AAAAAAAAADoCAABkcnMvZTJvRG9jLnhtbFBLAQItABQABgAIAAAAIQBXffHq1AAAAK0CAAAZAAAA&#10;AAAAAAAAAAAAALYHAABkcnMvX3JlbHMvZTJvRG9jLnhtbC5yZWxzUEsBAi0AFAAGAAgAAAAhAK0e&#10;R6vgAAAACgEAAA8AAAAAAAAAAAAAAAAAwQ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BA3432">
          <w:rPr>
            <w:rFonts w:eastAsia="Calibri"/>
            <w:b/>
            <w:sz w:val="32"/>
            <w:szCs w:val="32"/>
            <w:lang w:val="es-ES"/>
            <w:rPrChange w:id="172" w:author="phuong vu" w:date="2018-11-25T21:55:00Z">
              <w:rPr>
                <w:rFonts w:ascii="Times New Roman" w:eastAsia="Calibri" w:hAnsi="Times New Roman" w:cs="Times New Roman"/>
                <w:b/>
                <w:sz w:val="32"/>
                <w:szCs w:val="32"/>
                <w:lang w:val="es-ES"/>
              </w:rPr>
            </w:rPrChange>
          </w:rPr>
          <w:tab/>
        </w:r>
      </w:ins>
    </w:p>
    <w:p w14:paraId="7BF08608" w14:textId="77777777" w:rsidR="000245EB" w:rsidRPr="00BA3432" w:rsidRDefault="000245EB" w:rsidP="000245EB">
      <w:pPr>
        <w:spacing w:after="0" w:line="288" w:lineRule="auto"/>
        <w:jc w:val="center"/>
        <w:rPr>
          <w:ins w:id="173" w:author="Tran Huan" w:date="2018-11-25T16:07:00Z"/>
          <w:rFonts w:eastAsia="Times New Roman"/>
          <w:sz w:val="28"/>
          <w:szCs w:val="28"/>
          <w:lang w:val="es-ES" w:eastAsia="zh-CN"/>
          <w:rPrChange w:id="174" w:author="phuong vu" w:date="2018-11-25T21:55:00Z">
            <w:rPr>
              <w:ins w:id="175" w:author="Tran Huan" w:date="2018-11-25T16:07:00Z"/>
              <w:rFonts w:ascii="Times New Roman" w:eastAsia="Times New Roman" w:hAnsi="Times New Roman" w:cs="Times New Roman"/>
              <w:sz w:val="28"/>
              <w:szCs w:val="28"/>
              <w:lang w:val="es-ES" w:eastAsia="zh-CN"/>
            </w:rPr>
          </w:rPrChange>
        </w:rPr>
      </w:pPr>
      <w:ins w:id="176" w:author="Tran Huan" w:date="2018-11-25T16:07:00Z">
        <w:r w:rsidRPr="00BA3432">
          <w:rPr>
            <w:rFonts w:eastAsia="Times New Roman"/>
            <w:sz w:val="28"/>
            <w:szCs w:val="28"/>
            <w:lang w:val="es-ES" w:eastAsia="zh-CN"/>
            <w:rPrChange w:id="177" w:author="phuong vu" w:date="2018-11-25T21:55:00Z">
              <w:rPr>
                <w:rFonts w:ascii="Times New Roman" w:eastAsia="Times New Roman" w:hAnsi="Times New Roman" w:cs="Times New Roman"/>
                <w:sz w:val="28"/>
                <w:szCs w:val="28"/>
                <w:lang w:val="es-ES" w:eastAsia="zh-CN"/>
              </w:rPr>
            </w:rPrChange>
          </w:rPr>
          <w:t>BỘ GIÁO DỤC VÀ ĐÀO TẠO</w:t>
        </w:r>
      </w:ins>
    </w:p>
    <w:p w14:paraId="5552CD1A" w14:textId="77777777" w:rsidR="000245EB" w:rsidRPr="00BA3432" w:rsidRDefault="000245EB" w:rsidP="000245EB">
      <w:pPr>
        <w:spacing w:after="0" w:line="288" w:lineRule="auto"/>
        <w:jc w:val="center"/>
        <w:rPr>
          <w:ins w:id="178" w:author="Tran Huan" w:date="2018-11-25T16:07:00Z"/>
          <w:rFonts w:eastAsia="Times New Roman"/>
          <w:b/>
          <w:bCs/>
          <w:sz w:val="28"/>
          <w:szCs w:val="28"/>
          <w:lang w:val="es-ES" w:eastAsia="zh-CN"/>
          <w:rPrChange w:id="179" w:author="phuong vu" w:date="2018-11-25T21:55:00Z">
            <w:rPr>
              <w:ins w:id="180" w:author="Tran Huan" w:date="2018-11-25T16:07:00Z"/>
              <w:rFonts w:ascii="Times New Roman" w:eastAsia="Times New Roman" w:hAnsi="Times New Roman" w:cs="Times New Roman"/>
              <w:b/>
              <w:bCs/>
              <w:sz w:val="28"/>
              <w:szCs w:val="28"/>
              <w:lang w:val="es-ES" w:eastAsia="zh-CN"/>
            </w:rPr>
          </w:rPrChange>
        </w:rPr>
      </w:pPr>
      <w:ins w:id="181" w:author="Tran Huan" w:date="2018-11-25T16:07:00Z">
        <w:r w:rsidRPr="00BA3432">
          <w:rPr>
            <w:rFonts w:eastAsia="Times New Roman"/>
            <w:b/>
            <w:bCs/>
            <w:sz w:val="28"/>
            <w:szCs w:val="28"/>
            <w:lang w:val="es-ES" w:eastAsia="zh-CN"/>
            <w:rPrChange w:id="182" w:author="phuong vu" w:date="2018-11-25T21:55:00Z">
              <w:rPr>
                <w:rFonts w:ascii="Times New Roman" w:eastAsia="Times New Roman" w:hAnsi="Times New Roman" w:cs="Times New Roman"/>
                <w:b/>
                <w:bCs/>
                <w:sz w:val="28"/>
                <w:szCs w:val="28"/>
                <w:lang w:val="es-ES" w:eastAsia="zh-CN"/>
              </w:rPr>
            </w:rPrChange>
          </w:rPr>
          <w:t>TRƯỜNG ĐẠI HỌC CẦN THƠ</w:t>
        </w:r>
      </w:ins>
    </w:p>
    <w:p w14:paraId="6493435F" w14:textId="77777777" w:rsidR="000245EB" w:rsidRPr="00BA3432" w:rsidRDefault="000245EB" w:rsidP="000245EB">
      <w:pPr>
        <w:spacing w:after="0" w:line="288" w:lineRule="auto"/>
        <w:jc w:val="center"/>
        <w:rPr>
          <w:ins w:id="183" w:author="Tran Huan" w:date="2018-11-25T16:07:00Z"/>
          <w:rFonts w:eastAsia="Times New Roman"/>
          <w:b/>
          <w:bCs/>
          <w:sz w:val="28"/>
          <w:szCs w:val="28"/>
          <w:lang w:val="es-ES" w:eastAsia="zh-CN"/>
          <w:rPrChange w:id="184" w:author="phuong vu" w:date="2018-11-25T21:55:00Z">
            <w:rPr>
              <w:ins w:id="185" w:author="Tran Huan" w:date="2018-11-25T16:07:00Z"/>
              <w:rFonts w:ascii="Times New Roman" w:eastAsia="Times New Roman" w:hAnsi="Times New Roman" w:cs="Times New Roman"/>
              <w:b/>
              <w:bCs/>
              <w:sz w:val="28"/>
              <w:szCs w:val="28"/>
              <w:lang w:val="es-ES" w:eastAsia="zh-CN"/>
            </w:rPr>
          </w:rPrChange>
        </w:rPr>
      </w:pPr>
      <w:ins w:id="186" w:author="Tran Huan" w:date="2018-11-25T16:07:00Z">
        <w:r w:rsidRPr="00BA3432">
          <w:rPr>
            <w:rFonts w:eastAsia="Times New Roman"/>
            <w:b/>
            <w:bCs/>
            <w:sz w:val="28"/>
            <w:szCs w:val="28"/>
            <w:lang w:val="es-ES" w:eastAsia="zh-CN"/>
            <w:rPrChange w:id="187" w:author="phuong vu" w:date="2018-11-25T21:55:00Z">
              <w:rPr>
                <w:rFonts w:ascii="Times New Roman" w:eastAsia="Times New Roman" w:hAnsi="Times New Roman" w:cs="Times New Roman"/>
                <w:b/>
                <w:bCs/>
                <w:sz w:val="28"/>
                <w:szCs w:val="28"/>
                <w:lang w:val="es-ES" w:eastAsia="zh-CN"/>
              </w:rPr>
            </w:rPrChange>
          </w:rPr>
          <w:t>KHOA CÔNG NGHỆ THÔNG TIN &amp; TRUYỀN THÔNG</w:t>
        </w:r>
      </w:ins>
    </w:p>
    <w:p w14:paraId="008C870E" w14:textId="77777777" w:rsidR="000245EB" w:rsidRPr="00BA3432" w:rsidRDefault="000245EB" w:rsidP="000245EB">
      <w:pPr>
        <w:spacing w:after="0" w:line="288" w:lineRule="auto"/>
        <w:jc w:val="center"/>
        <w:rPr>
          <w:ins w:id="188" w:author="Tran Huan" w:date="2018-11-25T16:07:00Z"/>
          <w:rFonts w:eastAsia="Times New Roman"/>
          <w:b/>
          <w:sz w:val="28"/>
          <w:szCs w:val="28"/>
          <w:lang w:val="es-ES" w:eastAsia="zh-CN"/>
          <w:rPrChange w:id="189" w:author="phuong vu" w:date="2018-11-25T21:55:00Z">
            <w:rPr>
              <w:ins w:id="190" w:author="Tran Huan" w:date="2018-11-25T16:07:00Z"/>
              <w:rFonts w:ascii="Times New Roman" w:eastAsia="Times New Roman" w:hAnsi="Times New Roman" w:cs="Times New Roman"/>
              <w:b/>
              <w:sz w:val="28"/>
              <w:szCs w:val="28"/>
              <w:lang w:val="es-ES" w:eastAsia="zh-CN"/>
            </w:rPr>
          </w:rPrChange>
        </w:rPr>
      </w:pPr>
      <w:ins w:id="191" w:author="Tran Huan" w:date="2018-11-25T16:07:00Z">
        <w:r w:rsidRPr="00BA3432">
          <w:rPr>
            <w:rFonts w:eastAsia="Times New Roman"/>
            <w:b/>
            <w:sz w:val="28"/>
            <w:szCs w:val="28"/>
            <w:lang w:val="es-ES" w:eastAsia="zh-CN"/>
            <w:rPrChange w:id="192" w:author="phuong vu" w:date="2018-11-25T21:55:00Z">
              <w:rPr>
                <w:rFonts w:ascii="Times New Roman" w:eastAsia="Times New Roman" w:hAnsi="Times New Roman" w:cs="Times New Roman"/>
                <w:b/>
                <w:sz w:val="28"/>
                <w:szCs w:val="28"/>
                <w:lang w:val="es-ES" w:eastAsia="zh-CN"/>
              </w:rPr>
            </w:rPrChange>
          </w:rPr>
          <w:t>BỘ MÔN CÔNG NGHỆ THÔNG TIN</w:t>
        </w:r>
      </w:ins>
    </w:p>
    <w:p w14:paraId="2A25DB03" w14:textId="77777777" w:rsidR="000245EB" w:rsidRPr="00BA3432" w:rsidRDefault="000245EB" w:rsidP="000245EB">
      <w:pPr>
        <w:spacing w:after="0" w:line="240" w:lineRule="atLeast"/>
        <w:jc w:val="center"/>
        <w:rPr>
          <w:ins w:id="193" w:author="Tran Huan" w:date="2018-11-25T16:07:00Z"/>
          <w:rFonts w:eastAsia="Times New Roman"/>
          <w:b/>
          <w:sz w:val="40"/>
          <w:szCs w:val="40"/>
          <w:lang w:val="es-ES" w:eastAsia="zh-CN"/>
          <w:rPrChange w:id="194" w:author="phuong vu" w:date="2018-11-25T21:55:00Z">
            <w:rPr>
              <w:ins w:id="195" w:author="Tran Huan" w:date="2018-11-25T16:07:00Z"/>
              <w:rFonts w:ascii="Times New Roman" w:eastAsia="Times New Roman" w:hAnsi="Times New Roman" w:cs="Times New Roman"/>
              <w:b/>
              <w:sz w:val="40"/>
              <w:szCs w:val="40"/>
              <w:lang w:val="es-ES" w:eastAsia="zh-CN"/>
            </w:rPr>
          </w:rPrChange>
        </w:rPr>
      </w:pPr>
      <w:ins w:id="196" w:author="Tran Huan" w:date="2018-11-25T16:07:00Z">
        <w:r w:rsidRPr="00BA3432">
          <w:rPr>
            <w:rFonts w:eastAsia="Times New Roman"/>
            <w:b/>
            <w:sz w:val="40"/>
            <w:szCs w:val="40"/>
            <w:lang w:val="es-ES" w:eastAsia="zh-CN"/>
            <w:rPrChange w:id="197" w:author="phuong vu" w:date="2018-11-25T21:55:00Z">
              <w:rPr>
                <w:rFonts w:ascii="Times New Roman" w:eastAsia="Times New Roman" w:hAnsi="Times New Roman" w:cs="Times New Roman"/>
                <w:b/>
                <w:sz w:val="40"/>
                <w:szCs w:val="40"/>
                <w:lang w:val="es-ES" w:eastAsia="zh-CN"/>
              </w:rPr>
            </w:rPrChange>
          </w:rPr>
          <w:sym w:font="Wingdings" w:char="F09A"/>
        </w:r>
        <w:r w:rsidRPr="00BA3432">
          <w:rPr>
            <w:rFonts w:eastAsia="Times New Roman"/>
            <w:b/>
            <w:sz w:val="40"/>
            <w:szCs w:val="40"/>
            <w:lang w:val="es-ES" w:eastAsia="zh-CN"/>
            <w:rPrChange w:id="198"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199" w:author="phuong vu" w:date="2018-11-25T21:55:00Z">
              <w:rPr>
                <w:rFonts w:ascii="Times New Roman" w:eastAsia="Times New Roman" w:hAnsi="Times New Roman" w:cs="Times New Roman"/>
                <w:b/>
                <w:sz w:val="40"/>
                <w:szCs w:val="40"/>
                <w:lang w:val="es-ES" w:eastAsia="zh-CN"/>
              </w:rPr>
            </w:rPrChange>
          </w:rPr>
          <w:sym w:font="Wingdings" w:char="F026"/>
        </w:r>
        <w:r w:rsidRPr="00BA3432">
          <w:rPr>
            <w:rFonts w:eastAsia="Times New Roman"/>
            <w:b/>
            <w:sz w:val="40"/>
            <w:szCs w:val="40"/>
            <w:lang w:val="es-ES" w:eastAsia="zh-CN"/>
            <w:rPrChange w:id="200"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201" w:author="phuong vu" w:date="2018-11-25T21:55:00Z">
              <w:rPr>
                <w:rFonts w:ascii="Times New Roman" w:eastAsia="Times New Roman" w:hAnsi="Times New Roman" w:cs="Times New Roman"/>
                <w:b/>
                <w:sz w:val="40"/>
                <w:szCs w:val="40"/>
                <w:lang w:val="es-ES" w:eastAsia="zh-CN"/>
              </w:rPr>
            </w:rPrChange>
          </w:rPr>
          <w:sym w:font="Wingdings" w:char="F09B"/>
        </w:r>
      </w:ins>
    </w:p>
    <w:p w14:paraId="094FBB0A" w14:textId="77777777" w:rsidR="000245EB" w:rsidRPr="00BA3432" w:rsidRDefault="000245EB" w:rsidP="000245EB">
      <w:pPr>
        <w:spacing w:after="0" w:line="240" w:lineRule="atLeast"/>
        <w:jc w:val="center"/>
        <w:rPr>
          <w:ins w:id="202" w:author="Tran Huan" w:date="2018-11-25T16:07:00Z"/>
          <w:rFonts w:eastAsia="Times New Roman"/>
          <w:sz w:val="24"/>
          <w:szCs w:val="24"/>
          <w:lang w:val="es-ES" w:eastAsia="zh-CN"/>
          <w:rPrChange w:id="203" w:author="phuong vu" w:date="2018-11-25T21:55:00Z">
            <w:rPr>
              <w:ins w:id="204" w:author="Tran Huan" w:date="2018-11-25T16:07:00Z"/>
              <w:rFonts w:ascii="Times New Roman" w:eastAsia="Times New Roman" w:hAnsi="Times New Roman" w:cs="Times New Roman"/>
              <w:sz w:val="24"/>
              <w:szCs w:val="24"/>
              <w:lang w:val="es-ES" w:eastAsia="zh-CN"/>
            </w:rPr>
          </w:rPrChange>
        </w:rPr>
      </w:pPr>
    </w:p>
    <w:p w14:paraId="52C72F68" w14:textId="77777777" w:rsidR="000245EB" w:rsidRPr="00BA3432" w:rsidRDefault="000245EB" w:rsidP="000245EB">
      <w:pPr>
        <w:spacing w:after="0" w:line="240" w:lineRule="atLeast"/>
        <w:jc w:val="center"/>
        <w:rPr>
          <w:ins w:id="205" w:author="Tran Huan" w:date="2018-11-25T16:07:00Z"/>
          <w:rFonts w:eastAsia="Times New Roman"/>
          <w:sz w:val="24"/>
          <w:szCs w:val="24"/>
          <w:lang w:val="es-ES" w:eastAsia="zh-CN"/>
          <w:rPrChange w:id="206" w:author="phuong vu" w:date="2018-11-25T21:55:00Z">
            <w:rPr>
              <w:ins w:id="207" w:author="Tran Huan" w:date="2018-11-25T16:07:00Z"/>
              <w:rFonts w:ascii="Times New Roman" w:eastAsia="Times New Roman" w:hAnsi="Times New Roman" w:cs="Times New Roman"/>
              <w:sz w:val="24"/>
              <w:szCs w:val="24"/>
              <w:lang w:val="es-ES" w:eastAsia="zh-CN"/>
            </w:rPr>
          </w:rPrChange>
        </w:rPr>
      </w:pPr>
      <w:ins w:id="208" w:author="Tran Huan" w:date="2018-11-25T16:07:00Z">
        <w:r w:rsidRPr="00BA3432">
          <w:rPr>
            <w:rFonts w:eastAsia="Times New Roman"/>
            <w:noProof/>
            <w:sz w:val="24"/>
            <w:szCs w:val="24"/>
            <w:lang w:val="en-US"/>
            <w:rPrChange w:id="209" w:author="phuong vu" w:date="2018-11-25T21:55:00Z">
              <w:rPr>
                <w:rFonts w:ascii="Times New Roman" w:eastAsia="Times New Roman" w:hAnsi="Times New Roman" w:cs="Times New Roman"/>
                <w:noProof/>
                <w:sz w:val="24"/>
                <w:szCs w:val="24"/>
                <w:lang w:val="en-US"/>
              </w:rPr>
            </w:rPrChange>
          </w:rPr>
          <w:drawing>
            <wp:inline distT="0" distB="0" distL="0" distR="0" wp14:anchorId="7C2B326D" wp14:editId="203A7A68">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BA3432" w:rsidRDefault="000245EB" w:rsidP="000245EB">
      <w:pPr>
        <w:spacing w:after="0" w:line="240" w:lineRule="atLeast"/>
        <w:jc w:val="center"/>
        <w:rPr>
          <w:ins w:id="210" w:author="Tran Huan" w:date="2018-11-25T16:07:00Z"/>
          <w:rFonts w:eastAsia="Times New Roman"/>
          <w:sz w:val="24"/>
          <w:szCs w:val="24"/>
          <w:lang w:val="es-ES" w:eastAsia="zh-CN"/>
          <w:rPrChange w:id="211" w:author="phuong vu" w:date="2018-11-25T21:55:00Z">
            <w:rPr>
              <w:ins w:id="212" w:author="Tran Huan" w:date="2018-11-25T16:07:00Z"/>
              <w:rFonts w:ascii="Times New Roman" w:eastAsia="Times New Roman" w:hAnsi="Times New Roman" w:cs="Times New Roman"/>
              <w:sz w:val="24"/>
              <w:szCs w:val="24"/>
              <w:lang w:val="es-ES" w:eastAsia="zh-CN"/>
            </w:rPr>
          </w:rPrChange>
        </w:rPr>
      </w:pPr>
    </w:p>
    <w:p w14:paraId="4D136C6A" w14:textId="77777777" w:rsidR="000245EB" w:rsidRPr="00BA3432" w:rsidRDefault="000245EB" w:rsidP="000245EB">
      <w:pPr>
        <w:spacing w:after="0" w:line="240" w:lineRule="atLeast"/>
        <w:jc w:val="center"/>
        <w:rPr>
          <w:ins w:id="213" w:author="Tran Huan" w:date="2018-11-25T16:07:00Z"/>
          <w:rFonts w:eastAsia="Times New Roman"/>
          <w:sz w:val="24"/>
          <w:szCs w:val="24"/>
          <w:lang w:val="es-ES" w:eastAsia="zh-CN"/>
          <w:rPrChange w:id="214" w:author="phuong vu" w:date="2018-11-25T21:55:00Z">
            <w:rPr>
              <w:ins w:id="215" w:author="Tran Huan" w:date="2018-11-25T16:07:00Z"/>
              <w:rFonts w:ascii="Times New Roman" w:eastAsia="Times New Roman" w:hAnsi="Times New Roman" w:cs="Times New Roman"/>
              <w:sz w:val="24"/>
              <w:szCs w:val="24"/>
              <w:lang w:val="es-ES" w:eastAsia="zh-CN"/>
            </w:rPr>
          </w:rPrChange>
        </w:rPr>
      </w:pPr>
    </w:p>
    <w:p w14:paraId="7D32F233" w14:textId="77777777" w:rsidR="000245EB" w:rsidRPr="00BA3432" w:rsidRDefault="000245EB" w:rsidP="000245EB">
      <w:pPr>
        <w:spacing w:after="0" w:line="240" w:lineRule="atLeast"/>
        <w:jc w:val="left"/>
        <w:rPr>
          <w:ins w:id="216" w:author="Tran Huan" w:date="2018-11-25T16:07:00Z"/>
          <w:rFonts w:eastAsia="Times New Roman"/>
          <w:sz w:val="28"/>
          <w:szCs w:val="28"/>
          <w:lang w:val="es-ES" w:eastAsia="zh-CN"/>
          <w:rPrChange w:id="217" w:author="phuong vu" w:date="2018-11-25T21:55:00Z">
            <w:rPr>
              <w:ins w:id="218" w:author="Tran Huan" w:date="2018-11-25T16:07:00Z"/>
              <w:rFonts w:ascii="Times New Roman" w:eastAsia="Times New Roman" w:hAnsi="Times New Roman" w:cs="Times New Roman"/>
              <w:sz w:val="28"/>
              <w:szCs w:val="28"/>
              <w:lang w:val="es-ES" w:eastAsia="zh-CN"/>
            </w:rPr>
          </w:rPrChange>
        </w:rPr>
      </w:pPr>
    </w:p>
    <w:p w14:paraId="26828A9C" w14:textId="77777777" w:rsidR="000245EB" w:rsidRPr="00BA3432" w:rsidRDefault="000245EB" w:rsidP="000245EB">
      <w:pPr>
        <w:spacing w:after="0" w:line="240" w:lineRule="atLeast"/>
        <w:jc w:val="center"/>
        <w:rPr>
          <w:ins w:id="219" w:author="Tran Huan" w:date="2018-11-25T16:07:00Z"/>
          <w:rFonts w:eastAsia="Times New Roman"/>
          <w:b/>
          <w:bCs/>
          <w:sz w:val="28"/>
          <w:szCs w:val="28"/>
          <w:lang w:val="es-ES" w:eastAsia="zh-CN"/>
          <w:rPrChange w:id="220" w:author="phuong vu" w:date="2018-11-25T21:55:00Z">
            <w:rPr>
              <w:ins w:id="221" w:author="Tran Huan" w:date="2018-11-25T16:07:00Z"/>
              <w:rFonts w:ascii="Times New Roman" w:eastAsia="Times New Roman" w:hAnsi="Times New Roman" w:cs="Times New Roman"/>
              <w:b/>
              <w:bCs/>
              <w:sz w:val="28"/>
              <w:szCs w:val="28"/>
              <w:lang w:val="es-ES" w:eastAsia="zh-CN"/>
            </w:rPr>
          </w:rPrChange>
        </w:rPr>
      </w:pPr>
      <w:ins w:id="222" w:author="Tran Huan" w:date="2018-11-25T16:07:00Z">
        <w:r w:rsidRPr="00BA3432">
          <w:rPr>
            <w:rFonts w:eastAsia="Times New Roman"/>
            <w:b/>
            <w:bCs/>
            <w:sz w:val="28"/>
            <w:szCs w:val="28"/>
            <w:lang w:val="es-ES" w:eastAsia="zh-CN"/>
            <w:rPrChange w:id="223" w:author="phuong vu" w:date="2018-11-25T21:55:00Z">
              <w:rPr>
                <w:rFonts w:ascii="Times New Roman" w:eastAsia="Times New Roman" w:hAnsi="Times New Roman" w:cs="Times New Roman"/>
                <w:b/>
                <w:bCs/>
                <w:sz w:val="28"/>
                <w:szCs w:val="28"/>
                <w:lang w:val="es-ES" w:eastAsia="zh-CN"/>
              </w:rPr>
            </w:rPrChange>
          </w:rPr>
          <w:t xml:space="preserve">LUẬN VĂN TỐT NGHIỆP ĐẠI HỌC </w:t>
        </w:r>
      </w:ins>
    </w:p>
    <w:p w14:paraId="790C54B7" w14:textId="77777777" w:rsidR="000245EB" w:rsidRPr="00BA3432" w:rsidRDefault="000245EB" w:rsidP="000245EB">
      <w:pPr>
        <w:spacing w:after="0" w:line="240" w:lineRule="atLeast"/>
        <w:jc w:val="center"/>
        <w:rPr>
          <w:ins w:id="224" w:author="Tran Huan" w:date="2018-11-25T16:07:00Z"/>
          <w:rFonts w:eastAsia="Times New Roman"/>
          <w:b/>
          <w:bCs/>
          <w:sz w:val="28"/>
          <w:szCs w:val="28"/>
          <w:lang w:val="es-ES" w:eastAsia="zh-CN"/>
          <w:rPrChange w:id="225" w:author="phuong vu" w:date="2018-11-25T21:55:00Z">
            <w:rPr>
              <w:ins w:id="226" w:author="Tran Huan" w:date="2018-11-25T16:07:00Z"/>
              <w:rFonts w:ascii="Times New Roman" w:eastAsia="Times New Roman" w:hAnsi="Times New Roman" w:cs="Times New Roman"/>
              <w:b/>
              <w:bCs/>
              <w:sz w:val="28"/>
              <w:szCs w:val="28"/>
              <w:lang w:val="es-ES" w:eastAsia="zh-CN"/>
            </w:rPr>
          </w:rPrChange>
        </w:rPr>
      </w:pPr>
      <w:ins w:id="227" w:author="Tran Huan" w:date="2018-11-25T16:07:00Z">
        <w:r w:rsidRPr="00BA3432">
          <w:rPr>
            <w:rFonts w:eastAsia="Times New Roman"/>
            <w:b/>
            <w:bCs/>
            <w:sz w:val="28"/>
            <w:szCs w:val="28"/>
            <w:lang w:val="es-ES" w:eastAsia="zh-CN"/>
            <w:rPrChange w:id="228" w:author="phuong vu" w:date="2018-11-25T21:55:00Z">
              <w:rPr>
                <w:rFonts w:ascii="Times New Roman" w:eastAsia="Times New Roman" w:hAnsi="Times New Roman" w:cs="Times New Roman"/>
                <w:b/>
                <w:bCs/>
                <w:sz w:val="28"/>
                <w:szCs w:val="28"/>
                <w:lang w:val="es-ES" w:eastAsia="zh-CN"/>
              </w:rPr>
            </w:rPrChange>
          </w:rPr>
          <w:t>NGÀNH CÔNG NGHỆ THÔNG TIN</w:t>
        </w:r>
      </w:ins>
    </w:p>
    <w:p w14:paraId="691AECB6" w14:textId="77777777" w:rsidR="000245EB" w:rsidRPr="00BA3432" w:rsidRDefault="000245EB" w:rsidP="000245EB">
      <w:pPr>
        <w:spacing w:after="0" w:line="240" w:lineRule="atLeast"/>
        <w:jc w:val="center"/>
        <w:rPr>
          <w:ins w:id="229" w:author="Tran Huan" w:date="2018-11-25T16:07:00Z"/>
          <w:rFonts w:eastAsia="Times New Roman"/>
          <w:b/>
          <w:bCs/>
          <w:sz w:val="24"/>
          <w:szCs w:val="24"/>
          <w:lang w:val="es-ES" w:eastAsia="zh-CN"/>
          <w:rPrChange w:id="230" w:author="phuong vu" w:date="2018-11-25T21:55:00Z">
            <w:rPr>
              <w:ins w:id="231" w:author="Tran Huan" w:date="2018-11-25T16:07:00Z"/>
              <w:rFonts w:ascii="Times New Roman" w:eastAsia="Times New Roman" w:hAnsi="Times New Roman" w:cs="Times New Roman"/>
              <w:b/>
              <w:bCs/>
              <w:sz w:val="24"/>
              <w:szCs w:val="24"/>
              <w:lang w:val="es-ES" w:eastAsia="zh-CN"/>
            </w:rPr>
          </w:rPrChange>
        </w:rPr>
      </w:pPr>
    </w:p>
    <w:p w14:paraId="48F7E240" w14:textId="77777777" w:rsidR="000245EB" w:rsidRPr="00BA3432" w:rsidRDefault="000245EB" w:rsidP="000245EB">
      <w:pPr>
        <w:spacing w:after="0" w:line="240" w:lineRule="atLeast"/>
        <w:jc w:val="left"/>
        <w:rPr>
          <w:ins w:id="232" w:author="Tran Huan" w:date="2018-11-25T16:07:00Z"/>
          <w:rFonts w:eastAsia="Times New Roman"/>
          <w:b/>
          <w:bCs/>
          <w:sz w:val="32"/>
          <w:szCs w:val="32"/>
          <w:lang w:val="es-ES" w:eastAsia="zh-CN"/>
          <w:rPrChange w:id="233" w:author="phuong vu" w:date="2018-11-25T21:55:00Z">
            <w:rPr>
              <w:ins w:id="234" w:author="Tran Huan" w:date="2018-11-25T16:07:00Z"/>
              <w:rFonts w:ascii="Times New Roman" w:eastAsia="Times New Roman" w:hAnsi="Times New Roman" w:cs="Times New Roman"/>
              <w:b/>
              <w:bCs/>
              <w:sz w:val="32"/>
              <w:szCs w:val="32"/>
              <w:lang w:val="es-ES" w:eastAsia="zh-CN"/>
            </w:rPr>
          </w:rPrChange>
        </w:rPr>
      </w:pPr>
    </w:p>
    <w:p w14:paraId="68AF8CCF" w14:textId="77777777" w:rsidR="000245EB" w:rsidRPr="00BA3432" w:rsidRDefault="000245EB" w:rsidP="000245EB">
      <w:pPr>
        <w:spacing w:after="0" w:line="240" w:lineRule="atLeast"/>
        <w:jc w:val="center"/>
        <w:rPr>
          <w:ins w:id="235" w:author="Tran Huan" w:date="2018-11-25T16:07:00Z"/>
          <w:rFonts w:eastAsia="Times New Roman"/>
          <w:b/>
          <w:bCs/>
          <w:sz w:val="32"/>
          <w:szCs w:val="32"/>
          <w:lang w:val="es-ES" w:eastAsia="zh-CN"/>
          <w:rPrChange w:id="236" w:author="phuong vu" w:date="2018-11-25T21:55:00Z">
            <w:rPr>
              <w:ins w:id="237" w:author="Tran Huan" w:date="2018-11-25T16:07:00Z"/>
              <w:rFonts w:ascii="Times New Roman" w:eastAsia="Times New Roman" w:hAnsi="Times New Roman" w:cs="Times New Roman"/>
              <w:b/>
              <w:bCs/>
              <w:sz w:val="32"/>
              <w:szCs w:val="32"/>
              <w:lang w:val="es-ES" w:eastAsia="zh-CN"/>
            </w:rPr>
          </w:rPrChange>
        </w:rPr>
      </w:pPr>
      <w:ins w:id="238" w:author="Tran Huan" w:date="2018-11-25T16:07:00Z">
        <w:r w:rsidRPr="00BA3432">
          <w:rPr>
            <w:rFonts w:eastAsia="Times New Roman"/>
            <w:b/>
            <w:bCs/>
            <w:sz w:val="32"/>
            <w:szCs w:val="32"/>
            <w:lang w:val="es-ES" w:eastAsia="zh-CN"/>
            <w:rPrChange w:id="239" w:author="phuong vu" w:date="2018-11-25T21:55:00Z">
              <w:rPr>
                <w:rFonts w:ascii="Times New Roman" w:eastAsia="Times New Roman" w:hAnsi="Times New Roman" w:cs="Times New Roman"/>
                <w:b/>
                <w:bCs/>
                <w:sz w:val="32"/>
                <w:szCs w:val="32"/>
                <w:lang w:val="es-ES" w:eastAsia="zh-CN"/>
              </w:rPr>
            </w:rPrChange>
          </w:rPr>
          <w:t>Đề tài</w:t>
        </w:r>
      </w:ins>
    </w:p>
    <w:p w14:paraId="31B9E00E" w14:textId="77777777" w:rsidR="000245EB" w:rsidRPr="00BA3432" w:rsidRDefault="000245EB" w:rsidP="000245EB">
      <w:pPr>
        <w:spacing w:after="0" w:line="240" w:lineRule="atLeast"/>
        <w:jc w:val="center"/>
        <w:rPr>
          <w:ins w:id="240" w:author="Tran Huan" w:date="2018-11-25T16:07:00Z"/>
          <w:rFonts w:eastAsia="Times New Roman"/>
          <w:b/>
          <w:bCs/>
          <w:sz w:val="32"/>
          <w:szCs w:val="32"/>
          <w:lang w:val="es-ES" w:eastAsia="zh-CN"/>
          <w:rPrChange w:id="241" w:author="phuong vu" w:date="2018-11-25T21:55:00Z">
            <w:rPr>
              <w:ins w:id="242" w:author="Tran Huan" w:date="2018-11-25T16:07:00Z"/>
              <w:rFonts w:ascii="Times New Roman" w:eastAsia="Times New Roman" w:hAnsi="Times New Roman" w:cs="Times New Roman"/>
              <w:b/>
              <w:bCs/>
              <w:sz w:val="32"/>
              <w:szCs w:val="32"/>
              <w:lang w:val="es-ES" w:eastAsia="zh-CN"/>
            </w:rPr>
          </w:rPrChange>
        </w:rPr>
      </w:pPr>
    </w:p>
    <w:p w14:paraId="42D5406B" w14:textId="77777777" w:rsidR="000245EB" w:rsidRPr="00BA3432" w:rsidRDefault="000245EB" w:rsidP="000245EB">
      <w:pPr>
        <w:spacing w:after="0" w:line="240" w:lineRule="atLeast"/>
        <w:jc w:val="center"/>
        <w:rPr>
          <w:ins w:id="243" w:author="Tran Huan" w:date="2018-11-25T16:07:00Z"/>
          <w:rFonts w:eastAsia="Times New Roman"/>
          <w:b/>
          <w:bCs/>
          <w:sz w:val="40"/>
          <w:szCs w:val="40"/>
          <w:lang w:val="es-ES" w:eastAsia="zh-CN"/>
          <w:rPrChange w:id="244" w:author="phuong vu" w:date="2018-11-25T21:55:00Z">
            <w:rPr>
              <w:ins w:id="245" w:author="Tran Huan" w:date="2018-11-25T16:07:00Z"/>
              <w:rFonts w:ascii="Times New Roman" w:eastAsia="Times New Roman" w:hAnsi="Times New Roman" w:cs="Times New Roman"/>
              <w:b/>
              <w:bCs/>
              <w:sz w:val="40"/>
              <w:szCs w:val="40"/>
              <w:lang w:val="es-ES" w:eastAsia="zh-CN"/>
            </w:rPr>
          </w:rPrChange>
        </w:rPr>
      </w:pPr>
      <w:ins w:id="246" w:author="Tran Huan" w:date="2018-11-25T16:07:00Z">
        <w:r w:rsidRPr="00BA3432">
          <w:rPr>
            <w:rFonts w:eastAsia="Times New Roman"/>
            <w:b/>
            <w:bCs/>
            <w:sz w:val="40"/>
            <w:szCs w:val="40"/>
            <w:lang w:val="es-ES" w:eastAsia="zh-CN"/>
            <w:rPrChange w:id="247" w:author="phuong vu" w:date="2018-11-25T21:55:00Z">
              <w:rPr>
                <w:rFonts w:ascii="Times New Roman" w:eastAsia="Times New Roman" w:hAnsi="Times New Roman" w:cs="Times New Roman"/>
                <w:b/>
                <w:bCs/>
                <w:sz w:val="40"/>
                <w:szCs w:val="40"/>
                <w:lang w:val="es-ES" w:eastAsia="zh-CN"/>
              </w:rPr>
            </w:rPrChange>
          </w:rPr>
          <w:t>HỆ THỐNG QUẢN LÝ CỬA HÀNG GIẶT ỦI</w:t>
        </w:r>
      </w:ins>
    </w:p>
    <w:p w14:paraId="0A151FB7" w14:textId="77777777" w:rsidR="000245EB" w:rsidRPr="00BA3432" w:rsidRDefault="000245EB" w:rsidP="000245EB">
      <w:pPr>
        <w:spacing w:after="0" w:line="240" w:lineRule="atLeast"/>
        <w:jc w:val="center"/>
        <w:rPr>
          <w:ins w:id="248" w:author="Tran Huan" w:date="2018-11-25T16:07:00Z"/>
          <w:rFonts w:eastAsia="Times New Roman"/>
          <w:sz w:val="24"/>
          <w:szCs w:val="24"/>
          <w:lang w:val="es-ES" w:eastAsia="zh-CN"/>
          <w:rPrChange w:id="249" w:author="phuong vu" w:date="2018-11-25T21:55:00Z">
            <w:rPr>
              <w:ins w:id="250" w:author="Tran Huan" w:date="2018-11-25T16:07:00Z"/>
              <w:rFonts w:ascii="Times New Roman" w:eastAsia="Times New Roman" w:hAnsi="Times New Roman" w:cs="Times New Roman"/>
              <w:sz w:val="24"/>
              <w:szCs w:val="24"/>
              <w:lang w:val="es-ES" w:eastAsia="zh-CN"/>
            </w:rPr>
          </w:rPrChange>
        </w:rPr>
      </w:pPr>
    </w:p>
    <w:p w14:paraId="676E76F6" w14:textId="77777777" w:rsidR="000245EB" w:rsidRPr="00BA3432" w:rsidRDefault="000245EB" w:rsidP="000245EB">
      <w:pPr>
        <w:spacing w:after="0" w:line="240" w:lineRule="atLeast"/>
        <w:jc w:val="left"/>
        <w:rPr>
          <w:ins w:id="251" w:author="Tran Huan" w:date="2018-11-25T16:07:00Z"/>
          <w:rFonts w:eastAsia="Times New Roman"/>
          <w:sz w:val="24"/>
          <w:szCs w:val="24"/>
          <w:lang w:val="es-ES" w:eastAsia="zh-CN"/>
          <w:rPrChange w:id="252" w:author="phuong vu" w:date="2018-11-25T21:55:00Z">
            <w:rPr>
              <w:ins w:id="253" w:author="Tran Huan" w:date="2018-11-25T16:07:00Z"/>
              <w:rFonts w:ascii="Times New Roman" w:eastAsia="Times New Roman" w:hAnsi="Times New Roman" w:cs="Times New Roman"/>
              <w:sz w:val="24"/>
              <w:szCs w:val="24"/>
              <w:lang w:val="es-ES" w:eastAsia="zh-CN"/>
            </w:rPr>
          </w:rPrChange>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0"/>
      </w:tblGrid>
      <w:tr w:rsidR="000245EB" w:rsidRPr="00BA3432" w14:paraId="36244B3D" w14:textId="77777777" w:rsidTr="000245EB">
        <w:trPr>
          <w:ins w:id="254" w:author="Tran Huan" w:date="2018-11-25T16:07:00Z"/>
        </w:trPr>
        <w:tc>
          <w:tcPr>
            <w:tcW w:w="4555" w:type="dxa"/>
            <w:vMerge w:val="restart"/>
          </w:tcPr>
          <w:p w14:paraId="13D6A026" w14:textId="77777777" w:rsidR="000245EB" w:rsidRPr="00BA3432" w:rsidRDefault="000245EB" w:rsidP="000245EB">
            <w:pPr>
              <w:spacing w:line="240" w:lineRule="atLeast"/>
              <w:jc w:val="left"/>
              <w:rPr>
                <w:ins w:id="255" w:author="Tran Huan" w:date="2018-11-25T16:07:00Z"/>
                <w:rFonts w:eastAsia="Times New Roman"/>
                <w:sz w:val="24"/>
                <w:szCs w:val="24"/>
                <w:lang w:val="es-ES" w:eastAsia="zh-CN"/>
                <w:rPrChange w:id="256" w:author="phuong vu" w:date="2018-11-25T21:55:00Z">
                  <w:rPr>
                    <w:ins w:id="257" w:author="Tran Huan" w:date="2018-11-25T16:07:00Z"/>
                    <w:rFonts w:ascii="Times New Roman" w:eastAsia="Times New Roman" w:hAnsi="Times New Roman" w:cs="Times New Roman"/>
                    <w:sz w:val="24"/>
                    <w:szCs w:val="24"/>
                    <w:lang w:val="es-ES" w:eastAsia="zh-CN"/>
                  </w:rPr>
                </w:rPrChange>
              </w:rPr>
            </w:pPr>
            <w:ins w:id="258" w:author="Tran Huan" w:date="2018-11-25T16:07:00Z">
              <w:r w:rsidRPr="00BA3432">
                <w:rPr>
                  <w:rFonts w:eastAsia="Times New Roman"/>
                  <w:b/>
                  <w:bCs/>
                  <w:sz w:val="30"/>
                  <w:szCs w:val="30"/>
                  <w:lang w:val="es-ES" w:eastAsia="zh-CN"/>
                  <w:rPrChange w:id="259" w:author="phuong vu" w:date="2018-11-25T21:55:00Z">
                    <w:rPr>
                      <w:rFonts w:ascii="Times New Roman" w:eastAsia="Times New Roman" w:hAnsi="Times New Roman" w:cs="Times New Roman"/>
                      <w:b/>
                      <w:bCs/>
                      <w:sz w:val="30"/>
                      <w:szCs w:val="30"/>
                      <w:lang w:val="es-ES" w:eastAsia="zh-CN"/>
                    </w:rPr>
                  </w:rPrChange>
                </w:rPr>
                <w:t>Giáo viên hướng dẫn:</w:t>
              </w:r>
            </w:ins>
          </w:p>
          <w:p w14:paraId="2BCA910C" w14:textId="77777777" w:rsidR="000245EB" w:rsidRPr="00BA3432" w:rsidRDefault="000245EB" w:rsidP="000245EB">
            <w:pPr>
              <w:spacing w:line="240" w:lineRule="atLeast"/>
              <w:jc w:val="left"/>
              <w:rPr>
                <w:ins w:id="260" w:author="Tran Huan" w:date="2018-11-25T16:07:00Z"/>
                <w:rFonts w:eastAsia="Times New Roman"/>
                <w:sz w:val="24"/>
                <w:szCs w:val="24"/>
                <w:lang w:val="es-ES" w:eastAsia="zh-CN"/>
                <w:rPrChange w:id="261" w:author="phuong vu" w:date="2018-11-25T21:55:00Z">
                  <w:rPr>
                    <w:ins w:id="262" w:author="Tran Huan" w:date="2018-11-25T16:07:00Z"/>
                    <w:rFonts w:ascii="Times New Roman" w:eastAsia="Times New Roman" w:hAnsi="Times New Roman" w:cs="Times New Roman"/>
                    <w:sz w:val="24"/>
                    <w:szCs w:val="24"/>
                    <w:lang w:val="es-ES" w:eastAsia="zh-CN"/>
                  </w:rPr>
                </w:rPrChange>
              </w:rPr>
            </w:pPr>
            <w:ins w:id="263" w:author="Tran Huan" w:date="2018-11-25T16:07:00Z">
              <w:r w:rsidRPr="00BA3432">
                <w:rPr>
                  <w:rFonts w:eastAsia="Times New Roman"/>
                  <w:b/>
                  <w:bCs/>
                  <w:sz w:val="30"/>
                  <w:szCs w:val="30"/>
                  <w:lang w:val="es-ES" w:eastAsia="zh-CN"/>
                  <w:rPrChange w:id="264" w:author="phuong vu" w:date="2018-11-25T21:55:00Z">
                    <w:rPr>
                      <w:rFonts w:ascii="Times New Roman" w:eastAsia="Times New Roman" w:hAnsi="Times New Roman" w:cs="Times New Roman"/>
                      <w:b/>
                      <w:bCs/>
                      <w:sz w:val="30"/>
                      <w:szCs w:val="30"/>
                      <w:lang w:val="es-ES" w:eastAsia="zh-CN"/>
                    </w:rPr>
                  </w:rPrChange>
                </w:rPr>
                <w:t xml:space="preserve">TS. Phạm Thị Ngọc Diễm                        </w:t>
              </w:r>
            </w:ins>
          </w:p>
        </w:tc>
        <w:tc>
          <w:tcPr>
            <w:tcW w:w="4556" w:type="dxa"/>
          </w:tcPr>
          <w:p w14:paraId="152B3887" w14:textId="77777777" w:rsidR="000245EB" w:rsidRPr="00BA3432" w:rsidRDefault="000245EB" w:rsidP="000245EB">
            <w:pPr>
              <w:tabs>
                <w:tab w:val="left" w:pos="720"/>
              </w:tabs>
              <w:spacing w:line="240" w:lineRule="atLeast"/>
              <w:jc w:val="left"/>
              <w:rPr>
                <w:ins w:id="265" w:author="Tran Huan" w:date="2018-11-25T16:07:00Z"/>
                <w:rFonts w:eastAsia="Times New Roman"/>
                <w:b/>
                <w:bCs/>
                <w:szCs w:val="30"/>
                <w:lang w:val="es-ES" w:eastAsia="zh-CN"/>
                <w:rPrChange w:id="266" w:author="phuong vu" w:date="2018-11-25T21:55:00Z">
                  <w:rPr>
                    <w:ins w:id="267" w:author="Tran Huan" w:date="2018-11-25T16:07:00Z"/>
                    <w:rFonts w:ascii="Times New Roman" w:eastAsia="Times New Roman" w:hAnsi="Times New Roman" w:cs="Times New Roman"/>
                    <w:b/>
                    <w:bCs/>
                    <w:szCs w:val="30"/>
                    <w:lang w:val="es-ES" w:eastAsia="zh-CN"/>
                  </w:rPr>
                </w:rPrChange>
              </w:rPr>
            </w:pPr>
            <w:ins w:id="268" w:author="Tran Huan" w:date="2018-11-25T16:07:00Z">
              <w:r w:rsidRPr="00BA3432">
                <w:rPr>
                  <w:rFonts w:eastAsia="Times New Roman"/>
                  <w:b/>
                  <w:bCs/>
                  <w:szCs w:val="30"/>
                  <w:lang w:val="es-ES" w:eastAsia="zh-CN"/>
                  <w:rPrChange w:id="269" w:author="phuong vu" w:date="2018-11-25T21:55:00Z">
                    <w:rPr>
                      <w:rFonts w:ascii="Times New Roman" w:eastAsia="Times New Roman" w:hAnsi="Times New Roman" w:cs="Times New Roman"/>
                      <w:b/>
                      <w:bCs/>
                      <w:szCs w:val="30"/>
                      <w:lang w:val="es-ES" w:eastAsia="zh-CN"/>
                    </w:rPr>
                  </w:rPrChange>
                </w:rPr>
                <w:t>Nhóm sinh viên thực hiện:</w:t>
              </w:r>
            </w:ins>
          </w:p>
        </w:tc>
      </w:tr>
      <w:tr w:rsidR="000245EB" w:rsidRPr="00BA3432" w14:paraId="676140F8" w14:textId="77777777" w:rsidTr="000245EB">
        <w:trPr>
          <w:ins w:id="270" w:author="Tran Huan" w:date="2018-11-25T16:07:00Z"/>
        </w:trPr>
        <w:tc>
          <w:tcPr>
            <w:tcW w:w="4555" w:type="dxa"/>
            <w:vMerge/>
          </w:tcPr>
          <w:p w14:paraId="296745D8" w14:textId="77777777" w:rsidR="000245EB" w:rsidRPr="00BA3432" w:rsidRDefault="000245EB" w:rsidP="000245EB">
            <w:pPr>
              <w:spacing w:line="240" w:lineRule="atLeast"/>
              <w:jc w:val="left"/>
              <w:rPr>
                <w:ins w:id="271" w:author="Tran Huan" w:date="2018-11-25T16:07:00Z"/>
                <w:rFonts w:eastAsia="Times New Roman"/>
                <w:sz w:val="24"/>
                <w:szCs w:val="24"/>
                <w:lang w:val="es-ES" w:eastAsia="zh-CN"/>
                <w:rPrChange w:id="272" w:author="phuong vu" w:date="2018-11-25T21:55:00Z">
                  <w:rPr>
                    <w:ins w:id="273" w:author="Tran Huan" w:date="2018-11-25T16:07:00Z"/>
                    <w:rFonts w:ascii="Times New Roman" w:eastAsia="Times New Roman" w:hAnsi="Times New Roman" w:cs="Times New Roman"/>
                    <w:sz w:val="24"/>
                    <w:szCs w:val="24"/>
                    <w:lang w:val="es-ES" w:eastAsia="zh-CN"/>
                  </w:rPr>
                </w:rPrChange>
              </w:rPr>
            </w:pPr>
          </w:p>
        </w:tc>
        <w:tc>
          <w:tcPr>
            <w:tcW w:w="4556" w:type="dxa"/>
          </w:tcPr>
          <w:p w14:paraId="79EF2B68" w14:textId="77777777" w:rsidR="000245EB" w:rsidRPr="00BA3432" w:rsidRDefault="000245EB" w:rsidP="000245EB">
            <w:pPr>
              <w:spacing w:line="240" w:lineRule="atLeast"/>
              <w:jc w:val="left"/>
              <w:rPr>
                <w:ins w:id="274" w:author="Tran Huan" w:date="2018-11-25T16:07:00Z"/>
                <w:rFonts w:eastAsia="Times New Roman"/>
                <w:szCs w:val="24"/>
                <w:lang w:val="es-ES" w:eastAsia="zh-CN"/>
                <w:rPrChange w:id="275" w:author="phuong vu" w:date="2018-11-25T21:55:00Z">
                  <w:rPr>
                    <w:ins w:id="276" w:author="Tran Huan" w:date="2018-11-25T16:07:00Z"/>
                    <w:rFonts w:ascii="Times New Roman" w:eastAsia="Times New Roman" w:hAnsi="Times New Roman" w:cs="Times New Roman"/>
                    <w:szCs w:val="24"/>
                    <w:lang w:val="es-ES" w:eastAsia="zh-CN"/>
                  </w:rPr>
                </w:rPrChange>
              </w:rPr>
            </w:pPr>
            <w:ins w:id="277" w:author="Tran Huan" w:date="2018-11-25T16:07:00Z">
              <w:r w:rsidRPr="00BA3432">
                <w:rPr>
                  <w:rFonts w:eastAsia="Times New Roman"/>
                  <w:b/>
                  <w:bCs/>
                  <w:szCs w:val="30"/>
                  <w:lang w:val="es-ES" w:eastAsia="zh-CN"/>
                  <w:rPrChange w:id="278" w:author="phuong vu" w:date="2018-11-25T21:55:00Z">
                    <w:rPr>
                      <w:rFonts w:ascii="Times New Roman" w:eastAsia="Times New Roman" w:hAnsi="Times New Roman" w:cs="Times New Roman"/>
                      <w:b/>
                      <w:bCs/>
                      <w:szCs w:val="30"/>
                      <w:lang w:val="es-ES" w:eastAsia="zh-CN"/>
                    </w:rPr>
                  </w:rPrChange>
                </w:rPr>
                <w:t>Họ tên: Trần Hoàng Huân</w:t>
              </w:r>
            </w:ins>
          </w:p>
        </w:tc>
      </w:tr>
      <w:tr w:rsidR="000245EB" w:rsidRPr="00BA3432" w14:paraId="4624AEDB" w14:textId="77777777" w:rsidTr="000245EB">
        <w:trPr>
          <w:ins w:id="279" w:author="Tran Huan" w:date="2018-11-25T16:07:00Z"/>
        </w:trPr>
        <w:tc>
          <w:tcPr>
            <w:tcW w:w="4555" w:type="dxa"/>
            <w:vMerge/>
          </w:tcPr>
          <w:p w14:paraId="1906649B" w14:textId="77777777" w:rsidR="000245EB" w:rsidRPr="00BA3432" w:rsidRDefault="000245EB" w:rsidP="000245EB">
            <w:pPr>
              <w:spacing w:line="240" w:lineRule="atLeast"/>
              <w:jc w:val="left"/>
              <w:rPr>
                <w:ins w:id="280" w:author="Tran Huan" w:date="2018-11-25T16:07:00Z"/>
                <w:rFonts w:eastAsia="Times New Roman"/>
                <w:sz w:val="24"/>
                <w:szCs w:val="24"/>
                <w:lang w:val="es-ES" w:eastAsia="zh-CN"/>
                <w:rPrChange w:id="281" w:author="phuong vu" w:date="2018-11-25T21:55:00Z">
                  <w:rPr>
                    <w:ins w:id="282" w:author="Tran Huan" w:date="2018-11-25T16:07:00Z"/>
                    <w:rFonts w:ascii="Times New Roman" w:eastAsia="Times New Roman" w:hAnsi="Times New Roman" w:cs="Times New Roman"/>
                    <w:sz w:val="24"/>
                    <w:szCs w:val="24"/>
                    <w:lang w:val="es-ES" w:eastAsia="zh-CN"/>
                  </w:rPr>
                </w:rPrChange>
              </w:rPr>
            </w:pPr>
          </w:p>
        </w:tc>
        <w:tc>
          <w:tcPr>
            <w:tcW w:w="4556" w:type="dxa"/>
          </w:tcPr>
          <w:p w14:paraId="254E411D" w14:textId="77777777" w:rsidR="000245EB" w:rsidRPr="00BA3432" w:rsidRDefault="000245EB" w:rsidP="000245EB">
            <w:pPr>
              <w:spacing w:line="240" w:lineRule="atLeast"/>
              <w:jc w:val="left"/>
              <w:rPr>
                <w:ins w:id="283" w:author="Tran Huan" w:date="2018-11-25T16:07:00Z"/>
                <w:rFonts w:eastAsia="Times New Roman"/>
                <w:b/>
                <w:bCs/>
                <w:szCs w:val="30"/>
                <w:lang w:val="es-ES" w:eastAsia="zh-CN"/>
                <w:rPrChange w:id="284" w:author="phuong vu" w:date="2018-11-25T21:55:00Z">
                  <w:rPr>
                    <w:ins w:id="285" w:author="Tran Huan" w:date="2018-11-25T16:07:00Z"/>
                    <w:rFonts w:ascii="Times New Roman" w:eastAsia="Times New Roman" w:hAnsi="Times New Roman" w:cs="Times New Roman"/>
                    <w:b/>
                    <w:bCs/>
                    <w:szCs w:val="30"/>
                    <w:lang w:val="es-ES" w:eastAsia="zh-CN"/>
                  </w:rPr>
                </w:rPrChange>
              </w:rPr>
            </w:pPr>
            <w:ins w:id="286" w:author="Tran Huan" w:date="2018-11-25T16:07:00Z">
              <w:r w:rsidRPr="00BA3432">
                <w:rPr>
                  <w:rFonts w:eastAsia="Times New Roman"/>
                  <w:b/>
                  <w:bCs/>
                  <w:szCs w:val="30"/>
                  <w:lang w:val="es-ES" w:eastAsia="zh-CN"/>
                  <w:rPrChange w:id="287" w:author="phuong vu" w:date="2018-11-25T21:55:00Z">
                    <w:rPr>
                      <w:rFonts w:ascii="Times New Roman" w:eastAsia="Times New Roman" w:hAnsi="Times New Roman" w:cs="Times New Roman"/>
                      <w:b/>
                      <w:bCs/>
                      <w:szCs w:val="30"/>
                      <w:lang w:val="es-ES" w:eastAsia="zh-CN"/>
                    </w:rPr>
                  </w:rPrChange>
                </w:rPr>
                <w:t>Mã số: B1401047</w:t>
              </w:r>
            </w:ins>
          </w:p>
        </w:tc>
      </w:tr>
      <w:tr w:rsidR="000245EB" w:rsidRPr="00BA3432" w14:paraId="4BA85079" w14:textId="77777777" w:rsidTr="000245EB">
        <w:trPr>
          <w:ins w:id="288" w:author="Tran Huan" w:date="2018-11-25T16:07:00Z"/>
        </w:trPr>
        <w:tc>
          <w:tcPr>
            <w:tcW w:w="4555" w:type="dxa"/>
            <w:vMerge/>
          </w:tcPr>
          <w:p w14:paraId="0854DFAE" w14:textId="77777777" w:rsidR="000245EB" w:rsidRPr="00BA3432" w:rsidRDefault="000245EB" w:rsidP="000245EB">
            <w:pPr>
              <w:spacing w:line="240" w:lineRule="atLeast"/>
              <w:jc w:val="left"/>
              <w:rPr>
                <w:ins w:id="289" w:author="Tran Huan" w:date="2018-11-25T16:07:00Z"/>
                <w:rFonts w:eastAsia="Times New Roman"/>
                <w:sz w:val="24"/>
                <w:szCs w:val="24"/>
                <w:lang w:val="es-ES" w:eastAsia="zh-CN"/>
                <w:rPrChange w:id="290" w:author="phuong vu" w:date="2018-11-25T21:55:00Z">
                  <w:rPr>
                    <w:ins w:id="291" w:author="Tran Huan" w:date="2018-11-25T16:07:00Z"/>
                    <w:rFonts w:ascii="Times New Roman" w:eastAsia="Times New Roman" w:hAnsi="Times New Roman" w:cs="Times New Roman"/>
                    <w:sz w:val="24"/>
                    <w:szCs w:val="24"/>
                    <w:lang w:val="es-ES" w:eastAsia="zh-CN"/>
                  </w:rPr>
                </w:rPrChange>
              </w:rPr>
            </w:pPr>
          </w:p>
        </w:tc>
        <w:tc>
          <w:tcPr>
            <w:tcW w:w="4556" w:type="dxa"/>
          </w:tcPr>
          <w:p w14:paraId="3B15BAB4" w14:textId="77777777" w:rsidR="000245EB" w:rsidRPr="00BA3432" w:rsidRDefault="000245EB" w:rsidP="000245EB">
            <w:pPr>
              <w:spacing w:line="240" w:lineRule="atLeast"/>
              <w:jc w:val="left"/>
              <w:rPr>
                <w:ins w:id="292" w:author="Tran Huan" w:date="2018-11-25T16:07:00Z"/>
                <w:rFonts w:eastAsia="Times New Roman"/>
                <w:szCs w:val="24"/>
                <w:lang w:val="es-ES" w:eastAsia="zh-CN"/>
                <w:rPrChange w:id="293" w:author="phuong vu" w:date="2018-11-25T21:55:00Z">
                  <w:rPr>
                    <w:ins w:id="294" w:author="Tran Huan" w:date="2018-11-25T16:07:00Z"/>
                    <w:rFonts w:ascii="Times New Roman" w:eastAsia="Times New Roman" w:hAnsi="Times New Roman" w:cs="Times New Roman"/>
                    <w:szCs w:val="24"/>
                    <w:lang w:val="es-ES" w:eastAsia="zh-CN"/>
                  </w:rPr>
                </w:rPrChange>
              </w:rPr>
            </w:pPr>
            <w:ins w:id="295" w:author="Tran Huan" w:date="2018-11-25T16:07:00Z">
              <w:r w:rsidRPr="00BA3432">
                <w:rPr>
                  <w:rFonts w:eastAsia="Times New Roman"/>
                  <w:b/>
                  <w:bCs/>
                  <w:szCs w:val="30"/>
                  <w:lang w:val="es-ES" w:eastAsia="zh-CN"/>
                  <w:rPrChange w:id="296" w:author="phuong vu" w:date="2018-11-25T21:55:00Z">
                    <w:rPr>
                      <w:rFonts w:ascii="Times New Roman" w:eastAsia="Times New Roman" w:hAnsi="Times New Roman" w:cs="Times New Roman"/>
                      <w:b/>
                      <w:bCs/>
                      <w:szCs w:val="30"/>
                      <w:lang w:val="es-ES" w:eastAsia="zh-CN"/>
                    </w:rPr>
                  </w:rPrChange>
                </w:rPr>
                <w:t>Họ tên: Trần Hoàng Huân</w:t>
              </w:r>
            </w:ins>
          </w:p>
        </w:tc>
      </w:tr>
      <w:tr w:rsidR="000245EB" w:rsidRPr="00BA3432" w14:paraId="019B8597" w14:textId="77777777" w:rsidTr="000245EB">
        <w:trPr>
          <w:ins w:id="297" w:author="Tran Huan" w:date="2018-11-25T16:07:00Z"/>
        </w:trPr>
        <w:tc>
          <w:tcPr>
            <w:tcW w:w="4555" w:type="dxa"/>
            <w:vMerge/>
          </w:tcPr>
          <w:p w14:paraId="13241DEF" w14:textId="77777777" w:rsidR="000245EB" w:rsidRPr="00BA3432" w:rsidRDefault="000245EB" w:rsidP="000245EB">
            <w:pPr>
              <w:spacing w:line="240" w:lineRule="atLeast"/>
              <w:jc w:val="left"/>
              <w:rPr>
                <w:ins w:id="298" w:author="Tran Huan" w:date="2018-11-25T16:07:00Z"/>
                <w:rFonts w:eastAsia="Times New Roman"/>
                <w:sz w:val="24"/>
                <w:szCs w:val="24"/>
                <w:lang w:val="es-ES" w:eastAsia="zh-CN"/>
                <w:rPrChange w:id="299" w:author="phuong vu" w:date="2018-11-25T21:55:00Z">
                  <w:rPr>
                    <w:ins w:id="300" w:author="Tran Huan" w:date="2018-11-25T16:07:00Z"/>
                    <w:rFonts w:ascii="Times New Roman" w:eastAsia="Times New Roman" w:hAnsi="Times New Roman" w:cs="Times New Roman"/>
                    <w:sz w:val="24"/>
                    <w:szCs w:val="24"/>
                    <w:lang w:val="es-ES" w:eastAsia="zh-CN"/>
                  </w:rPr>
                </w:rPrChange>
              </w:rPr>
            </w:pPr>
          </w:p>
        </w:tc>
        <w:tc>
          <w:tcPr>
            <w:tcW w:w="4556" w:type="dxa"/>
          </w:tcPr>
          <w:p w14:paraId="6B9D037B" w14:textId="77777777" w:rsidR="000245EB" w:rsidRPr="00BA3432" w:rsidRDefault="000245EB" w:rsidP="000245EB">
            <w:pPr>
              <w:spacing w:line="240" w:lineRule="atLeast"/>
              <w:jc w:val="left"/>
              <w:rPr>
                <w:ins w:id="301" w:author="Tran Huan" w:date="2018-11-25T16:07:00Z"/>
                <w:rFonts w:eastAsia="Times New Roman"/>
                <w:b/>
                <w:bCs/>
                <w:szCs w:val="30"/>
                <w:lang w:val="es-ES" w:eastAsia="zh-CN"/>
                <w:rPrChange w:id="302" w:author="phuong vu" w:date="2018-11-25T21:55:00Z">
                  <w:rPr>
                    <w:ins w:id="303" w:author="Tran Huan" w:date="2018-11-25T16:07:00Z"/>
                    <w:rFonts w:ascii="Times New Roman" w:eastAsia="Times New Roman" w:hAnsi="Times New Roman" w:cs="Times New Roman"/>
                    <w:b/>
                    <w:bCs/>
                    <w:szCs w:val="30"/>
                    <w:lang w:val="es-ES" w:eastAsia="zh-CN"/>
                  </w:rPr>
                </w:rPrChange>
              </w:rPr>
            </w:pPr>
            <w:ins w:id="304" w:author="Tran Huan" w:date="2018-11-25T16:07:00Z">
              <w:r w:rsidRPr="00BA3432">
                <w:rPr>
                  <w:rFonts w:eastAsia="Times New Roman"/>
                  <w:b/>
                  <w:bCs/>
                  <w:szCs w:val="30"/>
                  <w:lang w:val="es-ES" w:eastAsia="zh-CN"/>
                  <w:rPrChange w:id="305" w:author="phuong vu" w:date="2018-11-25T21:55:00Z">
                    <w:rPr>
                      <w:rFonts w:ascii="Times New Roman" w:eastAsia="Times New Roman" w:hAnsi="Times New Roman" w:cs="Times New Roman"/>
                      <w:b/>
                      <w:bCs/>
                      <w:szCs w:val="30"/>
                      <w:lang w:val="es-ES" w:eastAsia="zh-CN"/>
                    </w:rPr>
                  </w:rPrChange>
                </w:rPr>
                <w:t>Mã số: B1401047</w:t>
              </w:r>
            </w:ins>
          </w:p>
        </w:tc>
      </w:tr>
      <w:tr w:rsidR="000245EB" w:rsidRPr="00BA3432" w14:paraId="3DFE6594" w14:textId="77777777" w:rsidTr="000245EB">
        <w:trPr>
          <w:ins w:id="306" w:author="Tran Huan" w:date="2018-11-25T16:07:00Z"/>
        </w:trPr>
        <w:tc>
          <w:tcPr>
            <w:tcW w:w="4555" w:type="dxa"/>
            <w:vMerge/>
          </w:tcPr>
          <w:p w14:paraId="4660A7BB" w14:textId="77777777" w:rsidR="000245EB" w:rsidRPr="00BA3432" w:rsidRDefault="000245EB" w:rsidP="000245EB">
            <w:pPr>
              <w:spacing w:line="240" w:lineRule="atLeast"/>
              <w:jc w:val="left"/>
              <w:rPr>
                <w:ins w:id="307" w:author="Tran Huan" w:date="2018-11-25T16:07:00Z"/>
                <w:rFonts w:eastAsia="Times New Roman"/>
                <w:sz w:val="24"/>
                <w:szCs w:val="24"/>
                <w:lang w:val="es-ES" w:eastAsia="zh-CN"/>
                <w:rPrChange w:id="308" w:author="phuong vu" w:date="2018-11-25T21:55:00Z">
                  <w:rPr>
                    <w:ins w:id="309" w:author="Tran Huan" w:date="2018-11-25T16:07:00Z"/>
                    <w:rFonts w:ascii="Times New Roman" w:eastAsia="Times New Roman" w:hAnsi="Times New Roman" w:cs="Times New Roman"/>
                    <w:sz w:val="24"/>
                    <w:szCs w:val="24"/>
                    <w:lang w:val="es-ES" w:eastAsia="zh-CN"/>
                  </w:rPr>
                </w:rPrChange>
              </w:rPr>
            </w:pPr>
          </w:p>
        </w:tc>
        <w:tc>
          <w:tcPr>
            <w:tcW w:w="4556" w:type="dxa"/>
          </w:tcPr>
          <w:p w14:paraId="050F7B6B" w14:textId="77777777" w:rsidR="000245EB" w:rsidRPr="00BA3432" w:rsidRDefault="000245EB" w:rsidP="000245EB">
            <w:pPr>
              <w:spacing w:line="240" w:lineRule="atLeast"/>
              <w:jc w:val="left"/>
              <w:rPr>
                <w:ins w:id="310" w:author="Tran Huan" w:date="2018-11-25T16:07:00Z"/>
                <w:rFonts w:eastAsia="Times New Roman"/>
                <w:szCs w:val="24"/>
                <w:lang w:val="es-ES" w:eastAsia="zh-CN"/>
                <w:rPrChange w:id="311" w:author="phuong vu" w:date="2018-11-25T21:55:00Z">
                  <w:rPr>
                    <w:ins w:id="312" w:author="Tran Huan" w:date="2018-11-25T16:07:00Z"/>
                    <w:rFonts w:ascii="Times New Roman" w:eastAsia="Times New Roman" w:hAnsi="Times New Roman" w:cs="Times New Roman"/>
                    <w:szCs w:val="24"/>
                    <w:lang w:val="es-ES" w:eastAsia="zh-CN"/>
                  </w:rPr>
                </w:rPrChange>
              </w:rPr>
            </w:pPr>
            <w:ins w:id="313" w:author="Tran Huan" w:date="2018-11-25T16:07:00Z">
              <w:r w:rsidRPr="00BA3432">
                <w:rPr>
                  <w:rFonts w:eastAsia="Times New Roman"/>
                  <w:b/>
                  <w:bCs/>
                  <w:szCs w:val="30"/>
                  <w:lang w:val="es-ES" w:eastAsia="zh-CN"/>
                  <w:rPrChange w:id="314" w:author="phuong vu" w:date="2018-11-25T21:55:00Z">
                    <w:rPr>
                      <w:rFonts w:ascii="Times New Roman" w:eastAsia="Times New Roman" w:hAnsi="Times New Roman" w:cs="Times New Roman"/>
                      <w:b/>
                      <w:bCs/>
                      <w:szCs w:val="30"/>
                      <w:lang w:val="es-ES" w:eastAsia="zh-CN"/>
                    </w:rPr>
                  </w:rPrChange>
                </w:rPr>
                <w:t>Khóa</w:t>
              </w:r>
              <w:del w:id="315" w:author="phuong vu" w:date="2018-11-25T21:22:00Z">
                <w:r w:rsidRPr="00BA3432" w:rsidDel="00E13565">
                  <w:rPr>
                    <w:rFonts w:eastAsia="Times New Roman"/>
                    <w:b/>
                    <w:bCs/>
                    <w:szCs w:val="30"/>
                    <w:lang w:val="es-ES" w:eastAsia="zh-CN"/>
                    <w:rPrChange w:id="316" w:author="phuong vu" w:date="2018-11-25T21:55:00Z">
                      <w:rPr>
                        <w:rFonts w:ascii="Times New Roman" w:eastAsia="Times New Roman" w:hAnsi="Times New Roman" w:cs="Times New Roman"/>
                        <w:b/>
                        <w:bCs/>
                        <w:szCs w:val="30"/>
                        <w:lang w:val="es-ES" w:eastAsia="zh-CN"/>
                      </w:rPr>
                    </w:rPrChange>
                  </w:rPr>
                  <w:delText xml:space="preserve"> </w:delText>
                </w:r>
              </w:del>
              <w:r w:rsidRPr="00BA3432">
                <w:rPr>
                  <w:rFonts w:eastAsia="Times New Roman"/>
                  <w:b/>
                  <w:bCs/>
                  <w:szCs w:val="30"/>
                  <w:lang w:val="es-ES" w:eastAsia="zh-CN"/>
                  <w:rPrChange w:id="317" w:author="phuong vu" w:date="2018-11-25T21:55:00Z">
                    <w:rPr>
                      <w:rFonts w:ascii="Times New Roman" w:eastAsia="Times New Roman" w:hAnsi="Times New Roman" w:cs="Times New Roman"/>
                      <w:b/>
                      <w:bCs/>
                      <w:szCs w:val="30"/>
                      <w:lang w:val="es-ES" w:eastAsia="zh-CN"/>
                    </w:rPr>
                  </w:rPrChange>
                </w:rPr>
                <w:t>: 40</w:t>
              </w:r>
            </w:ins>
          </w:p>
        </w:tc>
      </w:tr>
    </w:tbl>
    <w:p w14:paraId="638BB0F6" w14:textId="77777777" w:rsidR="000245EB" w:rsidRPr="00BA3432" w:rsidRDefault="000245EB" w:rsidP="000245EB">
      <w:pPr>
        <w:tabs>
          <w:tab w:val="left" w:pos="720"/>
        </w:tabs>
        <w:spacing w:after="0" w:line="240" w:lineRule="atLeast"/>
        <w:jc w:val="left"/>
        <w:rPr>
          <w:ins w:id="318" w:author="Tran Huan" w:date="2018-11-25T16:07:00Z"/>
          <w:rFonts w:eastAsia="Times New Roman"/>
          <w:b/>
          <w:bCs/>
          <w:sz w:val="30"/>
          <w:szCs w:val="30"/>
          <w:lang w:val="es-ES" w:eastAsia="zh-CN"/>
          <w:rPrChange w:id="319" w:author="phuong vu" w:date="2018-11-25T21:55:00Z">
            <w:rPr>
              <w:ins w:id="320" w:author="Tran Huan" w:date="2018-11-25T16:07:00Z"/>
              <w:rFonts w:ascii="Times New Roman" w:eastAsia="Times New Roman" w:hAnsi="Times New Roman" w:cs="Times New Roman"/>
              <w:b/>
              <w:bCs/>
              <w:sz w:val="30"/>
              <w:szCs w:val="30"/>
              <w:lang w:val="es-ES" w:eastAsia="zh-CN"/>
            </w:rPr>
          </w:rPrChange>
        </w:rPr>
      </w:pPr>
      <w:ins w:id="321" w:author="Tran Huan" w:date="2018-11-25T16:07:00Z">
        <w:r w:rsidRPr="00BA3432">
          <w:rPr>
            <w:rFonts w:eastAsia="Times New Roman"/>
            <w:b/>
            <w:bCs/>
            <w:sz w:val="30"/>
            <w:szCs w:val="30"/>
            <w:lang w:val="es-ES" w:eastAsia="zh-CN"/>
            <w:rPrChange w:id="322" w:author="phuong vu" w:date="2018-11-25T21:55:00Z">
              <w:rPr>
                <w:rFonts w:ascii="Times New Roman" w:eastAsia="Times New Roman" w:hAnsi="Times New Roman" w:cs="Times New Roman"/>
                <w:b/>
                <w:bCs/>
                <w:sz w:val="30"/>
                <w:szCs w:val="30"/>
                <w:lang w:val="es-ES" w:eastAsia="zh-CN"/>
              </w:rPr>
            </w:rPrChange>
          </w:rPr>
          <w:tab/>
        </w:r>
      </w:ins>
    </w:p>
    <w:p w14:paraId="0110B12D" w14:textId="77777777" w:rsidR="000245EB" w:rsidRPr="00BA3432" w:rsidRDefault="000245EB" w:rsidP="000245EB">
      <w:pPr>
        <w:spacing w:after="0" w:line="240" w:lineRule="atLeast"/>
        <w:jc w:val="center"/>
        <w:rPr>
          <w:ins w:id="323" w:author="Tran Huan" w:date="2018-11-25T16:07:00Z"/>
          <w:rFonts w:eastAsia="Times New Roman"/>
          <w:sz w:val="24"/>
          <w:szCs w:val="24"/>
          <w:lang w:val="es-ES" w:eastAsia="zh-CN"/>
          <w:rPrChange w:id="324" w:author="phuong vu" w:date="2018-11-25T21:55:00Z">
            <w:rPr>
              <w:ins w:id="325" w:author="Tran Huan" w:date="2018-11-25T16:07:00Z"/>
              <w:rFonts w:ascii="Times New Roman" w:eastAsia="Times New Roman" w:hAnsi="Times New Roman" w:cs="Times New Roman"/>
              <w:sz w:val="24"/>
              <w:szCs w:val="24"/>
              <w:lang w:val="es-ES" w:eastAsia="zh-CN"/>
            </w:rPr>
          </w:rPrChange>
        </w:rPr>
      </w:pPr>
      <w:ins w:id="326" w:author="Tran Huan" w:date="2018-11-25T16:07:00Z">
        <w:r w:rsidRPr="00BA3432">
          <w:rPr>
            <w:rFonts w:eastAsia="Times New Roman"/>
            <w:b/>
            <w:bCs/>
            <w:sz w:val="30"/>
            <w:szCs w:val="30"/>
            <w:lang w:val="es-ES" w:eastAsia="zh-CN"/>
            <w:rPrChange w:id="327" w:author="phuong vu" w:date="2018-11-25T21:55:00Z">
              <w:rPr>
                <w:rFonts w:ascii="Times New Roman" w:eastAsia="Times New Roman" w:hAnsi="Times New Roman" w:cs="Times New Roman"/>
                <w:b/>
                <w:bCs/>
                <w:sz w:val="30"/>
                <w:szCs w:val="30"/>
                <w:lang w:val="es-ES" w:eastAsia="zh-CN"/>
              </w:rPr>
            </w:rPrChange>
          </w:rPr>
          <w:t xml:space="preserve">                                                                                                                                               </w:t>
        </w:r>
        <w:r w:rsidRPr="00BA3432">
          <w:rPr>
            <w:rFonts w:eastAsia="Times New Roman"/>
            <w:sz w:val="32"/>
            <w:szCs w:val="32"/>
            <w:lang w:val="es-ES" w:eastAsia="zh-CN"/>
            <w:rPrChange w:id="328" w:author="phuong vu" w:date="2018-11-25T21:55:00Z">
              <w:rPr>
                <w:rFonts w:ascii="Times New Roman" w:eastAsia="Times New Roman" w:hAnsi="Times New Roman" w:cs="Times New Roman"/>
                <w:sz w:val="32"/>
                <w:szCs w:val="32"/>
                <w:lang w:val="es-ES" w:eastAsia="zh-CN"/>
              </w:rPr>
            </w:rPrChange>
          </w:rPr>
          <w:t>Cần Thơ, 12/2018</w:t>
        </w:r>
        <w:r w:rsidRPr="00BA3432">
          <w:rPr>
            <w:rFonts w:eastAsia="Calibri"/>
            <w:sz w:val="32"/>
            <w:szCs w:val="32"/>
            <w:lang w:val="es-ES"/>
            <w:rPrChange w:id="329" w:author="phuong vu" w:date="2018-11-25T21:55:00Z">
              <w:rPr>
                <w:rFonts w:ascii="Times New Roman" w:eastAsia="Calibri" w:hAnsi="Times New Roman" w:cs="Times New Roman"/>
                <w:sz w:val="32"/>
                <w:szCs w:val="32"/>
                <w:lang w:val="es-ES"/>
              </w:rPr>
            </w:rPrChange>
          </w:rPr>
          <w:br w:type="column"/>
        </w:r>
        <w:r w:rsidRPr="00BA3432">
          <w:rPr>
            <w:rFonts w:eastAsia="Calibri"/>
            <w:b/>
            <w:sz w:val="32"/>
            <w:szCs w:val="32"/>
            <w:lang w:val="es-ES"/>
            <w:rPrChange w:id="330" w:author="phuong vu" w:date="2018-11-25T21:55:00Z">
              <w:rPr>
                <w:rFonts w:ascii="Times New Roman" w:eastAsia="Calibri" w:hAnsi="Times New Roman" w:cs="Times New Roman"/>
                <w:b/>
                <w:sz w:val="32"/>
                <w:szCs w:val="32"/>
                <w:lang w:val="es-ES"/>
              </w:rPr>
            </w:rPrChange>
          </w:rPr>
          <w:lastRenderedPageBreak/>
          <w:t>NHẬN XÉT CỦA GIÁO VIÊN HƯỚNG DẪN</w:t>
        </w:r>
      </w:ins>
    </w:p>
    <w:p w14:paraId="7869BCB9" w14:textId="77777777" w:rsidR="000245EB" w:rsidRPr="00BA3432" w:rsidRDefault="000245EB" w:rsidP="000245EB">
      <w:pPr>
        <w:jc w:val="left"/>
        <w:rPr>
          <w:ins w:id="331" w:author="Tran Huan" w:date="2018-11-25T16:07:00Z"/>
          <w:rFonts w:eastAsia="Calibri"/>
          <w:szCs w:val="22"/>
          <w:lang w:val="es-ES"/>
          <w:rPrChange w:id="332" w:author="phuong vu" w:date="2018-11-25T21:55:00Z">
            <w:rPr>
              <w:ins w:id="333" w:author="Tran Huan" w:date="2018-11-25T16:07:00Z"/>
              <w:rFonts w:ascii="Times New Roman" w:eastAsia="Calibri" w:hAnsi="Times New Roman" w:cs="Times New Roman"/>
              <w:szCs w:val="22"/>
              <w:lang w:val="es-ES"/>
            </w:rPr>
          </w:rPrChange>
        </w:rPr>
      </w:pPr>
    </w:p>
    <w:p w14:paraId="0B79F9F3" w14:textId="3EA3289F" w:rsidR="000245EB" w:rsidRPr="00BA3432" w:rsidRDefault="000245EB" w:rsidP="000245EB">
      <w:pPr>
        <w:jc w:val="center"/>
        <w:rPr>
          <w:ins w:id="334" w:author="Tran Huan" w:date="2018-11-25T16:07:00Z"/>
          <w:rFonts w:eastAsia="Calibri"/>
          <w:szCs w:val="22"/>
          <w:lang w:val="es-ES"/>
          <w:rPrChange w:id="335" w:author="phuong vu" w:date="2018-11-25T21:55:00Z">
            <w:rPr>
              <w:ins w:id="336" w:author="Tran Huan" w:date="2018-11-25T16:07:00Z"/>
              <w:rFonts w:ascii="Times New Roman" w:eastAsia="Calibri" w:hAnsi="Times New Roman" w:cs="Times New Roman"/>
              <w:szCs w:val="22"/>
              <w:lang w:val="es-ES"/>
            </w:rPr>
          </w:rPrChange>
        </w:rPr>
      </w:pPr>
      <w:ins w:id="337" w:author="Tran Huan" w:date="2018-11-25T16:07:00Z">
        <w:r w:rsidRPr="00BA3432">
          <w:rPr>
            <w:rFonts w:eastAsia="Calibri"/>
            <w:szCs w:val="22"/>
            <w:lang w:val="es-ES"/>
            <w:rPrChange w:id="338" w:author="phuong vu" w:date="2018-11-25T21:55:00Z">
              <w:rPr>
                <w:rFonts w:ascii="Times New Roman" w:eastAsia="Calibri" w:hAnsi="Times New Roman" w:cs="Times New Roman"/>
                <w:szCs w:val="22"/>
                <w:lang w:val="es-ES"/>
              </w:rPr>
            </w:rPrChange>
          </w:rPr>
          <w:t>----------------------------------------------------------------------------------------------------------------------------------------------------------------------------------------------------------------------------------------------------------------------------------------------------------------------------------------------------------------------------------------------------------------------------------------------------------------------------------------------------------------------------------------------------------------------------------------------------------------------------------------------------------------------------------------------------------------------------------------------------------------------------------------------------------------------------------------------------------------------------------------------------------------------------------------------------------------------------------------------------------------------------------------------------------------------------------------------------------------------------------------------------------------------------------------------------------------------------------------------------------------------------------------------------------------------------------------------------------------------------------------------------------------------------------------------------------------------------------------------------------------------------------------------------------------------------------------------------------------------------------------------------------------------------------------------------------------------------------------------------------------------------------------------------------------------------------------------------------------------------------------------------------------------------------------------------------------------------------------------------------------------------------------------------------------------------------------------------------------------------------------------------------------------------------------------------------------------------------------------------------------------------------------------------------------------------------------------------------------------------------------------------------------------------------------------------------------------------------------------------------------------------------------------------------------------------------------------------------------------------------------------------------------------------------------------------------------------------------------------------------------------------------------------------------------------------------------------------------------------------------------------------------------------------------------------------------------------------------------------------------------------------------------------------------------------------------------------------------------------------------------------------------------------------------------------------------------------------------------------------------------------------------------------------------------------------------------------------------------</w:t>
        </w:r>
      </w:ins>
    </w:p>
    <w:p w14:paraId="61769E24" w14:textId="77777777" w:rsidR="000245EB" w:rsidRPr="00BA3432" w:rsidRDefault="000245EB" w:rsidP="000245EB">
      <w:pPr>
        <w:jc w:val="right"/>
        <w:rPr>
          <w:ins w:id="339" w:author="Tran Huan" w:date="2018-11-25T16:07:00Z"/>
          <w:rFonts w:eastAsia="Calibri"/>
          <w:szCs w:val="22"/>
          <w:lang w:val="es-ES"/>
          <w:rPrChange w:id="340" w:author="phuong vu" w:date="2018-11-25T21:55:00Z">
            <w:rPr>
              <w:ins w:id="341" w:author="Tran Huan" w:date="2018-11-25T16:07:00Z"/>
              <w:rFonts w:ascii="Times New Roman" w:eastAsia="Calibri" w:hAnsi="Times New Roman" w:cs="Times New Roman"/>
              <w:szCs w:val="22"/>
              <w:lang w:val="es-ES"/>
            </w:rPr>
          </w:rPrChange>
        </w:rPr>
      </w:pPr>
      <w:ins w:id="342" w:author="Tran Huan" w:date="2018-11-25T16:07:00Z">
        <w:r w:rsidRPr="00BA3432">
          <w:rPr>
            <w:rFonts w:eastAsia="Calibri"/>
            <w:szCs w:val="22"/>
            <w:lang w:val="es-ES"/>
            <w:rPrChange w:id="343" w:author="phuong vu" w:date="2018-11-25T21:55:00Z">
              <w:rPr>
                <w:rFonts w:ascii="Times New Roman" w:eastAsia="Calibri" w:hAnsi="Times New Roman" w:cs="Times New Roman"/>
                <w:szCs w:val="22"/>
                <w:lang w:val="es-ES"/>
              </w:rPr>
            </w:rPrChange>
          </w:rPr>
          <w:tab/>
          <w:t>Cần Thơ, ngày ….tháng 12 năm 2018</w:t>
        </w:r>
      </w:ins>
    </w:p>
    <w:p w14:paraId="1E9DB421" w14:textId="77777777" w:rsidR="000245EB" w:rsidRPr="00BA3432" w:rsidRDefault="000245EB" w:rsidP="000245EB">
      <w:pPr>
        <w:ind w:left="4320" w:firstLine="720"/>
        <w:jc w:val="center"/>
        <w:rPr>
          <w:ins w:id="344" w:author="Tran Huan" w:date="2018-11-25T16:07:00Z"/>
          <w:rFonts w:eastAsia="Calibri"/>
          <w:i/>
          <w:szCs w:val="22"/>
          <w:lang w:val="es-ES"/>
          <w:rPrChange w:id="345" w:author="phuong vu" w:date="2018-11-25T21:55:00Z">
            <w:rPr>
              <w:ins w:id="346" w:author="Tran Huan" w:date="2018-11-25T16:07:00Z"/>
              <w:rFonts w:ascii="Times New Roman" w:eastAsia="Calibri" w:hAnsi="Times New Roman" w:cs="Times New Roman"/>
              <w:i/>
              <w:szCs w:val="22"/>
              <w:lang w:val="es-ES"/>
            </w:rPr>
          </w:rPrChange>
        </w:rPr>
      </w:pPr>
      <w:ins w:id="347" w:author="Tran Huan" w:date="2018-11-25T16:07:00Z">
        <w:r w:rsidRPr="00BA3432">
          <w:rPr>
            <w:rFonts w:eastAsia="Calibri"/>
            <w:i/>
            <w:szCs w:val="22"/>
            <w:lang w:val="es-ES"/>
            <w:rPrChange w:id="348" w:author="phuong vu" w:date="2018-11-25T21:55:00Z">
              <w:rPr>
                <w:rFonts w:ascii="Times New Roman" w:eastAsia="Calibri" w:hAnsi="Times New Roman" w:cs="Times New Roman"/>
                <w:i/>
                <w:szCs w:val="22"/>
                <w:lang w:val="es-ES"/>
              </w:rPr>
            </w:rPrChange>
          </w:rPr>
          <w:t>(chữ kí của giáo viên)</w:t>
        </w:r>
      </w:ins>
    </w:p>
    <w:p w14:paraId="231422CB" w14:textId="77777777" w:rsidR="000245EB" w:rsidRPr="00BA3432" w:rsidRDefault="000245EB" w:rsidP="000245EB">
      <w:pPr>
        <w:spacing w:after="0" w:line="240" w:lineRule="atLeast"/>
        <w:jc w:val="center"/>
        <w:rPr>
          <w:ins w:id="349" w:author="Tran Huan" w:date="2018-11-25T16:07:00Z"/>
          <w:rFonts w:eastAsia="Times New Roman"/>
          <w:sz w:val="24"/>
          <w:szCs w:val="24"/>
          <w:lang w:val="es-ES" w:eastAsia="zh-CN"/>
          <w:rPrChange w:id="350" w:author="phuong vu" w:date="2018-11-25T21:55:00Z">
            <w:rPr>
              <w:ins w:id="351" w:author="Tran Huan" w:date="2018-11-25T16:07:00Z"/>
              <w:rFonts w:ascii="Times New Roman" w:eastAsia="Times New Roman" w:hAnsi="Times New Roman" w:cs="Times New Roman"/>
              <w:sz w:val="24"/>
              <w:szCs w:val="24"/>
              <w:lang w:val="es-ES" w:eastAsia="zh-CN"/>
            </w:rPr>
          </w:rPrChange>
        </w:rPr>
      </w:pPr>
      <w:ins w:id="352" w:author="Tran Huan" w:date="2018-11-25T16:07:00Z">
        <w:r w:rsidRPr="00BA3432">
          <w:rPr>
            <w:rFonts w:eastAsia="Calibri"/>
            <w:i/>
            <w:szCs w:val="22"/>
            <w:lang w:val="es-ES"/>
            <w:rPrChange w:id="353" w:author="phuong vu" w:date="2018-11-25T21:55:00Z">
              <w:rPr>
                <w:rFonts w:ascii="Times New Roman" w:eastAsia="Calibri" w:hAnsi="Times New Roman" w:cs="Times New Roman"/>
                <w:i/>
                <w:szCs w:val="22"/>
                <w:lang w:val="es-ES"/>
              </w:rPr>
            </w:rPrChange>
          </w:rPr>
          <w:br w:type="column"/>
        </w:r>
        <w:r w:rsidRPr="00BA3432">
          <w:rPr>
            <w:rFonts w:eastAsia="Calibri"/>
            <w:b/>
            <w:sz w:val="32"/>
            <w:szCs w:val="32"/>
            <w:lang w:val="es-ES"/>
            <w:rPrChange w:id="354" w:author="phuong vu" w:date="2018-11-25T21:55:00Z">
              <w:rPr>
                <w:rFonts w:ascii="Times New Roman" w:eastAsia="Calibri" w:hAnsi="Times New Roman" w:cs="Times New Roman"/>
                <w:b/>
                <w:sz w:val="32"/>
                <w:szCs w:val="32"/>
                <w:lang w:val="es-ES"/>
              </w:rPr>
            </w:rPrChange>
          </w:rPr>
          <w:lastRenderedPageBreak/>
          <w:t>NHẬN XÉT CỦA GIÁO VIÊN PHẢN BIỆN</w:t>
        </w:r>
      </w:ins>
    </w:p>
    <w:p w14:paraId="56878030" w14:textId="77777777" w:rsidR="000245EB" w:rsidRPr="00BA3432" w:rsidRDefault="000245EB" w:rsidP="000245EB">
      <w:pPr>
        <w:jc w:val="left"/>
        <w:rPr>
          <w:ins w:id="355" w:author="Tran Huan" w:date="2018-11-25T16:07:00Z"/>
          <w:rFonts w:eastAsia="Calibri"/>
          <w:szCs w:val="22"/>
          <w:lang w:val="es-ES"/>
          <w:rPrChange w:id="356" w:author="phuong vu" w:date="2018-11-25T21:55:00Z">
            <w:rPr>
              <w:ins w:id="357" w:author="Tran Huan" w:date="2018-11-25T16:07:00Z"/>
              <w:rFonts w:ascii="Times New Roman" w:eastAsia="Calibri" w:hAnsi="Times New Roman" w:cs="Times New Roman"/>
              <w:szCs w:val="22"/>
              <w:lang w:val="es-ES"/>
            </w:rPr>
          </w:rPrChange>
        </w:rPr>
      </w:pPr>
    </w:p>
    <w:p w14:paraId="274DA55A" w14:textId="20E3C7B8" w:rsidR="000245EB" w:rsidRPr="00BA3432" w:rsidRDefault="000245EB" w:rsidP="000245EB">
      <w:pPr>
        <w:jc w:val="center"/>
        <w:rPr>
          <w:ins w:id="358" w:author="Tran Huan" w:date="2018-11-25T16:07:00Z"/>
          <w:rFonts w:eastAsia="Calibri"/>
          <w:szCs w:val="22"/>
          <w:lang w:val="es-ES"/>
          <w:rPrChange w:id="359" w:author="phuong vu" w:date="2018-11-25T21:55:00Z">
            <w:rPr>
              <w:ins w:id="360" w:author="Tran Huan" w:date="2018-11-25T16:07:00Z"/>
              <w:rFonts w:ascii="Times New Roman" w:eastAsia="Calibri" w:hAnsi="Times New Roman" w:cs="Times New Roman"/>
              <w:szCs w:val="22"/>
              <w:lang w:val="es-ES"/>
            </w:rPr>
          </w:rPrChange>
        </w:rPr>
      </w:pPr>
      <w:ins w:id="361" w:author="Tran Huan" w:date="2018-11-25T16:07:00Z">
        <w:r w:rsidRPr="00BA3432">
          <w:rPr>
            <w:rFonts w:eastAsia="Calibri"/>
            <w:szCs w:val="22"/>
            <w:lang w:val="es-ES"/>
            <w:rPrChange w:id="362" w:author="phuong vu" w:date="2018-11-25T21:55:00Z">
              <w:rPr>
                <w:rFonts w:ascii="Times New Roman" w:eastAsia="Calibri" w:hAnsi="Times New Roman" w:cs="Times New Roman"/>
                <w:szCs w:val="22"/>
                <w:lang w:val="es-ES"/>
              </w:rPr>
            </w:rPrChange>
          </w:rPr>
          <w:t>----------------------------------------------------------------------------------------------------------------------------------------------------------------------------------------------------------------------------------------------------------------------------------------------------------------------------------------------------------------------------------------------------------------------------------------------------------------------------------------------------------------------------------------------------------------------------------------------------------------------------------------------------------------------------------------------------------------------------------------------------------------------------------------------------------------------------------------------------------------------------------------------------------------------------------------------------------------------------------------------------------------------------------------------------------------------------------------------------------------------------------------------------------------------------------------------------------------------------------------------------------------------------------------------------------------------------------------------------------------------------------------------------------------------------------------------------------------------------------------------------------------------------------------------------------------------------------------------------------------------------------------------------------------------------------------------------------------------------------------------------------------------------------------------------------------------------------------------------------------------------------------------------------------------------------------------------------------------------------------------------------------------------------------------------------------------------------------------------------------------------------------------------------------------------------------------------------------------------------------------------------------------------------------------------------------------------------------------------------------------------------------------------------------------------------------------------------------------------------------------------------------------------------------------------------------------------------------------------------------------------------------------------------------------------------------------------------------------------------------------------------------------------------------------------------------------------------------------------------------------------------------------------------------------------------------------------------------------------------------------------------------------------------------------------------------------------------------------------------------------------------------------------------------------------------------------------------------------------------------------------------------------------------------------------------------------------------------------------------------</w:t>
        </w:r>
      </w:ins>
    </w:p>
    <w:p w14:paraId="68CD4775" w14:textId="77777777" w:rsidR="000245EB" w:rsidRPr="00BA3432" w:rsidRDefault="000245EB" w:rsidP="000245EB">
      <w:pPr>
        <w:jc w:val="right"/>
        <w:rPr>
          <w:ins w:id="363" w:author="Tran Huan" w:date="2018-11-25T16:07:00Z"/>
          <w:rFonts w:eastAsia="Calibri"/>
          <w:szCs w:val="22"/>
          <w:lang w:val="es-ES"/>
          <w:rPrChange w:id="364" w:author="phuong vu" w:date="2018-11-25T21:55:00Z">
            <w:rPr>
              <w:ins w:id="365" w:author="Tran Huan" w:date="2018-11-25T16:07:00Z"/>
              <w:rFonts w:ascii="Times New Roman" w:eastAsia="Calibri" w:hAnsi="Times New Roman" w:cs="Times New Roman"/>
              <w:szCs w:val="22"/>
              <w:lang w:val="es-ES"/>
            </w:rPr>
          </w:rPrChange>
        </w:rPr>
      </w:pPr>
      <w:ins w:id="366" w:author="Tran Huan" w:date="2018-11-25T16:07:00Z">
        <w:r w:rsidRPr="00BA3432">
          <w:rPr>
            <w:rFonts w:eastAsia="Calibri"/>
            <w:szCs w:val="22"/>
            <w:lang w:val="es-ES"/>
            <w:rPrChange w:id="367" w:author="phuong vu" w:date="2018-11-25T21:55:00Z">
              <w:rPr>
                <w:rFonts w:ascii="Times New Roman" w:eastAsia="Calibri" w:hAnsi="Times New Roman" w:cs="Times New Roman"/>
                <w:szCs w:val="22"/>
                <w:lang w:val="es-ES"/>
              </w:rPr>
            </w:rPrChange>
          </w:rPr>
          <w:tab/>
          <w:t>Cần Thơ, ngày ….tháng 12 năm 2018</w:t>
        </w:r>
      </w:ins>
    </w:p>
    <w:p w14:paraId="263B4493" w14:textId="77777777" w:rsidR="000245EB" w:rsidRPr="00BA3432" w:rsidRDefault="000245EB" w:rsidP="000245EB">
      <w:pPr>
        <w:ind w:left="4320" w:firstLine="720"/>
        <w:jc w:val="center"/>
        <w:rPr>
          <w:ins w:id="368" w:author="Tran Huan" w:date="2018-11-25T16:07:00Z"/>
          <w:rFonts w:eastAsia="Calibri"/>
          <w:i/>
          <w:szCs w:val="22"/>
          <w:lang w:val="es-ES"/>
          <w:rPrChange w:id="369" w:author="phuong vu" w:date="2018-11-25T21:55:00Z">
            <w:rPr>
              <w:ins w:id="370" w:author="Tran Huan" w:date="2018-11-25T16:07:00Z"/>
              <w:rFonts w:ascii="Times New Roman" w:eastAsia="Calibri" w:hAnsi="Times New Roman" w:cs="Times New Roman"/>
              <w:i/>
              <w:szCs w:val="22"/>
              <w:lang w:val="es-ES"/>
            </w:rPr>
          </w:rPrChange>
        </w:rPr>
      </w:pPr>
      <w:ins w:id="371" w:author="Tran Huan" w:date="2018-11-25T16:07:00Z">
        <w:r w:rsidRPr="00BA3432">
          <w:rPr>
            <w:rFonts w:eastAsia="Calibri"/>
            <w:i/>
            <w:szCs w:val="22"/>
            <w:lang w:val="es-ES"/>
            <w:rPrChange w:id="372" w:author="phuong vu" w:date="2018-11-25T21:55:00Z">
              <w:rPr>
                <w:rFonts w:ascii="Times New Roman" w:eastAsia="Calibri" w:hAnsi="Times New Roman" w:cs="Times New Roman"/>
                <w:i/>
                <w:szCs w:val="22"/>
                <w:lang w:val="es-ES"/>
              </w:rPr>
            </w:rPrChange>
          </w:rPr>
          <w:t>(chữ kí của giáo viên)</w:t>
        </w:r>
      </w:ins>
    </w:p>
    <w:p w14:paraId="4AC2728D" w14:textId="77777777" w:rsidR="000245EB" w:rsidRPr="00BA3432" w:rsidRDefault="000245EB" w:rsidP="000245EB">
      <w:pPr>
        <w:jc w:val="left"/>
        <w:rPr>
          <w:ins w:id="373" w:author="Tran Huan" w:date="2018-11-25T16:07:00Z"/>
          <w:rFonts w:eastAsia="Calibri"/>
          <w:szCs w:val="22"/>
          <w:lang w:val="es-ES"/>
          <w:rPrChange w:id="374" w:author="phuong vu" w:date="2018-11-25T21:55:00Z">
            <w:rPr>
              <w:ins w:id="375" w:author="Tran Huan" w:date="2018-11-25T16:07:00Z"/>
              <w:rFonts w:ascii="Times New Roman" w:eastAsia="Calibri" w:hAnsi="Times New Roman" w:cs="Times New Roman"/>
              <w:szCs w:val="22"/>
              <w:lang w:val="es-ES"/>
            </w:rPr>
          </w:rPrChange>
        </w:rPr>
      </w:pPr>
    </w:p>
    <w:p w14:paraId="0E83F68A" w14:textId="77777777" w:rsidR="000245EB" w:rsidRPr="00BA3432" w:rsidRDefault="000245EB" w:rsidP="000245EB">
      <w:pPr>
        <w:jc w:val="center"/>
        <w:rPr>
          <w:ins w:id="376" w:author="Tran Huan" w:date="2018-11-25T16:09:00Z"/>
          <w:rFonts w:eastAsia="Calibri"/>
          <w:b/>
          <w:sz w:val="32"/>
          <w:szCs w:val="32"/>
          <w:rPrChange w:id="377" w:author="phuong vu" w:date="2018-11-25T21:55:00Z">
            <w:rPr>
              <w:ins w:id="378" w:author="Tran Huan" w:date="2018-11-25T16:09:00Z"/>
              <w:rFonts w:ascii="Times New Roman" w:eastAsia="Calibri" w:hAnsi="Times New Roman" w:cs="Times New Roman"/>
              <w:b/>
              <w:sz w:val="32"/>
              <w:szCs w:val="32"/>
            </w:rPr>
          </w:rPrChange>
        </w:rPr>
      </w:pPr>
    </w:p>
    <w:p w14:paraId="20B15913" w14:textId="74341E86" w:rsidR="000245EB" w:rsidRPr="00BA3432" w:rsidRDefault="000245EB" w:rsidP="000245EB">
      <w:pPr>
        <w:jc w:val="center"/>
        <w:rPr>
          <w:ins w:id="379" w:author="Tran Huan" w:date="2018-11-25T16:07:00Z"/>
          <w:rFonts w:eastAsia="Calibri"/>
          <w:b/>
          <w:sz w:val="32"/>
          <w:szCs w:val="32"/>
          <w:rPrChange w:id="380" w:author="phuong vu" w:date="2018-11-25T21:55:00Z">
            <w:rPr>
              <w:ins w:id="381" w:author="Tran Huan" w:date="2018-11-25T16:07:00Z"/>
              <w:rFonts w:ascii="Times New Roman" w:eastAsia="Calibri" w:hAnsi="Times New Roman" w:cs="Times New Roman"/>
              <w:b/>
              <w:sz w:val="32"/>
              <w:szCs w:val="32"/>
            </w:rPr>
          </w:rPrChange>
        </w:rPr>
      </w:pPr>
      <w:ins w:id="382" w:author="Tran Huan" w:date="2018-11-25T16:07:00Z">
        <w:r w:rsidRPr="00BA3432">
          <w:rPr>
            <w:rFonts w:eastAsia="Calibri"/>
            <w:b/>
            <w:sz w:val="32"/>
            <w:szCs w:val="32"/>
            <w:rPrChange w:id="383" w:author="phuong vu" w:date="2018-11-25T21:55:00Z">
              <w:rPr>
                <w:rFonts w:ascii="Times New Roman" w:eastAsia="Calibri" w:hAnsi="Times New Roman" w:cs="Times New Roman"/>
                <w:b/>
                <w:sz w:val="32"/>
                <w:szCs w:val="32"/>
              </w:rPr>
            </w:rPrChange>
          </w:rPr>
          <w:lastRenderedPageBreak/>
          <w:t>LỜI CẢM ƠN</w:t>
        </w:r>
      </w:ins>
    </w:p>
    <w:p w14:paraId="4EB2FD2D" w14:textId="77777777" w:rsidR="000245EB" w:rsidRPr="00BA3432" w:rsidRDefault="000245EB" w:rsidP="000245EB">
      <w:pPr>
        <w:spacing w:before="360" w:line="360" w:lineRule="auto"/>
        <w:ind w:firstLine="720"/>
        <w:rPr>
          <w:ins w:id="384" w:author="Tran Huan" w:date="2018-11-25T16:07:00Z"/>
          <w:rFonts w:eastAsia="Calibri"/>
          <w:szCs w:val="22"/>
          <w:rPrChange w:id="385" w:author="phuong vu" w:date="2018-11-25T21:55:00Z">
            <w:rPr>
              <w:ins w:id="386" w:author="Tran Huan" w:date="2018-11-25T16:07:00Z"/>
              <w:rFonts w:ascii="Times New Roman" w:eastAsia="Calibri" w:hAnsi="Times New Roman" w:cs="Times New Roman"/>
              <w:szCs w:val="22"/>
            </w:rPr>
          </w:rPrChange>
        </w:rPr>
      </w:pPr>
      <w:ins w:id="387" w:author="Tran Huan" w:date="2018-11-25T16:07:00Z">
        <w:r w:rsidRPr="00BA3432">
          <w:rPr>
            <w:rFonts w:eastAsia="Calibri"/>
            <w:szCs w:val="22"/>
            <w:rPrChange w:id="388" w:author="phuong vu" w:date="2018-11-25T21:55:00Z">
              <w:rPr>
                <w:rFonts w:ascii="Times New Roman" w:eastAsia="Calibri" w:hAnsi="Times New Roman" w:cs="Times New Roman"/>
                <w:szCs w:val="22"/>
              </w:rPr>
            </w:rPrChange>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BA3432" w:rsidRDefault="000245EB" w:rsidP="000245EB">
      <w:pPr>
        <w:spacing w:before="360" w:line="360" w:lineRule="auto"/>
        <w:ind w:firstLine="720"/>
        <w:rPr>
          <w:ins w:id="389" w:author="Tran Huan" w:date="2018-11-25T16:07:00Z"/>
          <w:rFonts w:eastAsia="Calibri"/>
          <w:szCs w:val="22"/>
          <w:rPrChange w:id="390" w:author="phuong vu" w:date="2018-11-25T21:55:00Z">
            <w:rPr>
              <w:ins w:id="391" w:author="Tran Huan" w:date="2018-11-25T16:07:00Z"/>
              <w:rFonts w:ascii="Times New Roman" w:eastAsia="Calibri" w:hAnsi="Times New Roman" w:cs="Times New Roman"/>
              <w:szCs w:val="22"/>
            </w:rPr>
          </w:rPrChange>
        </w:rPr>
      </w:pPr>
      <w:ins w:id="392" w:author="Tran Huan" w:date="2018-11-25T16:07:00Z">
        <w:r w:rsidRPr="00BA3432">
          <w:rPr>
            <w:rFonts w:eastAsia="Calibri"/>
            <w:szCs w:val="22"/>
            <w:rPrChange w:id="393" w:author="phuong vu" w:date="2018-11-25T21:55:00Z">
              <w:rPr>
                <w:rFonts w:ascii="Times New Roman" w:eastAsia="Calibri" w:hAnsi="Times New Roman" w:cs="Times New Roman"/>
                <w:szCs w:val="22"/>
              </w:rPr>
            </w:rPrChange>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BA3432" w:rsidRDefault="000245EB" w:rsidP="000245EB">
      <w:pPr>
        <w:spacing w:before="360" w:line="360" w:lineRule="auto"/>
        <w:ind w:firstLine="720"/>
        <w:rPr>
          <w:ins w:id="394" w:author="Tran Huan" w:date="2018-11-25T16:07:00Z"/>
          <w:rFonts w:eastAsia="Calibri"/>
          <w:szCs w:val="22"/>
          <w:rPrChange w:id="395" w:author="phuong vu" w:date="2018-11-25T21:55:00Z">
            <w:rPr>
              <w:ins w:id="396" w:author="Tran Huan" w:date="2018-11-25T16:07:00Z"/>
              <w:rFonts w:ascii="Times New Roman" w:eastAsia="Calibri" w:hAnsi="Times New Roman" w:cs="Times New Roman"/>
              <w:szCs w:val="22"/>
            </w:rPr>
          </w:rPrChange>
        </w:rPr>
      </w:pPr>
      <w:ins w:id="397" w:author="Tran Huan" w:date="2018-11-25T16:07:00Z">
        <w:r w:rsidRPr="00BA3432">
          <w:rPr>
            <w:rFonts w:eastAsia="Calibri"/>
            <w:szCs w:val="22"/>
            <w:rPrChange w:id="398" w:author="phuong vu" w:date="2018-11-25T21:55:00Z">
              <w:rPr>
                <w:rFonts w:ascii="Times New Roman" w:eastAsia="Calibri" w:hAnsi="Times New Roman" w:cs="Times New Roman"/>
                <w:szCs w:val="22"/>
              </w:rPr>
            </w:rPrChange>
          </w:rPr>
          <w:t>Xin cảm ơn bạn bè, người thân đã luôn là chỗ dựa tinh thần cho em những lúc khó khăn, bế tắt để cố gắng nổ lực thực hiện đề tài trong thời gian qua.</w:t>
        </w:r>
      </w:ins>
    </w:p>
    <w:p w14:paraId="364AA5B9" w14:textId="77777777" w:rsidR="000245EB" w:rsidRPr="00BA3432" w:rsidRDefault="000245EB" w:rsidP="000245EB">
      <w:pPr>
        <w:spacing w:before="360" w:line="360" w:lineRule="auto"/>
        <w:ind w:firstLine="720"/>
        <w:rPr>
          <w:ins w:id="399" w:author="Tran Huan" w:date="2018-11-25T16:07:00Z"/>
          <w:rFonts w:eastAsia="Calibri"/>
          <w:szCs w:val="22"/>
          <w:rPrChange w:id="400" w:author="phuong vu" w:date="2018-11-25T21:55:00Z">
            <w:rPr>
              <w:ins w:id="401" w:author="Tran Huan" w:date="2018-11-25T16:07:00Z"/>
              <w:rFonts w:ascii="Times New Roman" w:eastAsia="Calibri" w:hAnsi="Times New Roman" w:cs="Times New Roman"/>
              <w:szCs w:val="22"/>
            </w:rPr>
          </w:rPrChange>
        </w:rPr>
      </w:pPr>
      <w:ins w:id="402" w:author="Tran Huan" w:date="2018-11-25T16:07:00Z">
        <w:r w:rsidRPr="00BA3432">
          <w:rPr>
            <w:rFonts w:eastAsia="Calibri"/>
            <w:szCs w:val="22"/>
            <w:rPrChange w:id="403" w:author="phuong vu" w:date="2018-11-25T21:55:00Z">
              <w:rPr>
                <w:rFonts w:ascii="Times New Roman" w:eastAsia="Calibri" w:hAnsi="Times New Roman" w:cs="Times New Roman"/>
                <w:szCs w:val="22"/>
              </w:rPr>
            </w:rPrChange>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BA3432" w:rsidRDefault="000245EB" w:rsidP="000245EB">
      <w:pPr>
        <w:spacing w:before="360" w:line="360" w:lineRule="auto"/>
        <w:ind w:firstLine="720"/>
        <w:rPr>
          <w:ins w:id="404" w:author="Tran Huan" w:date="2018-11-25T16:07:00Z"/>
          <w:rFonts w:eastAsia="Calibri"/>
          <w:szCs w:val="22"/>
          <w:rPrChange w:id="405" w:author="phuong vu" w:date="2018-11-25T21:55:00Z">
            <w:rPr>
              <w:ins w:id="406" w:author="Tran Huan" w:date="2018-11-25T16:07:00Z"/>
              <w:rFonts w:ascii="Times New Roman" w:eastAsia="Calibri" w:hAnsi="Times New Roman" w:cs="Times New Roman"/>
              <w:szCs w:val="22"/>
            </w:rPr>
          </w:rPrChange>
        </w:rPr>
      </w:pPr>
      <w:ins w:id="407" w:author="Tran Huan" w:date="2018-11-25T16:07:00Z">
        <w:r w:rsidRPr="00BA3432">
          <w:rPr>
            <w:rFonts w:eastAsia="Calibri"/>
            <w:szCs w:val="22"/>
            <w:rPrChange w:id="408" w:author="phuong vu" w:date="2018-11-25T21:55:00Z">
              <w:rPr>
                <w:rFonts w:ascii="Times New Roman" w:eastAsia="Calibri" w:hAnsi="Times New Roman" w:cs="Times New Roman"/>
                <w:szCs w:val="22"/>
              </w:rPr>
            </w:rPrChange>
          </w:rPr>
          <w:t>Với lòng biết ơn sâu sắc và đầy sự kính trọng, em chân thành cảm ơn!</w:t>
        </w:r>
      </w:ins>
    </w:p>
    <w:p w14:paraId="539ACE18" w14:textId="77777777" w:rsidR="000245EB" w:rsidRPr="00BA3432" w:rsidRDefault="000245EB" w:rsidP="000245EB">
      <w:pPr>
        <w:spacing w:before="120" w:after="0" w:line="240" w:lineRule="auto"/>
        <w:jc w:val="right"/>
        <w:rPr>
          <w:ins w:id="409" w:author="Tran Huan" w:date="2018-11-25T16:07:00Z"/>
          <w:rFonts w:eastAsia="Calibri"/>
          <w:szCs w:val="22"/>
          <w:rPrChange w:id="410" w:author="phuong vu" w:date="2018-11-25T21:55:00Z">
            <w:rPr>
              <w:ins w:id="411" w:author="Tran Huan" w:date="2018-11-25T16:07:00Z"/>
              <w:rFonts w:ascii="Times New Roman" w:eastAsia="Calibri" w:hAnsi="Times New Roman" w:cs="Times New Roman"/>
              <w:szCs w:val="22"/>
            </w:rPr>
          </w:rPrChange>
        </w:rPr>
      </w:pPr>
      <w:ins w:id="412" w:author="Tran Huan" w:date="2018-11-25T16:07:00Z">
        <w:r w:rsidRPr="00BA3432">
          <w:rPr>
            <w:rFonts w:eastAsia="Calibri"/>
            <w:szCs w:val="22"/>
            <w:rPrChange w:id="413" w:author="phuong vu" w:date="2018-11-25T21:55:00Z">
              <w:rPr>
                <w:rFonts w:ascii="Times New Roman" w:eastAsia="Calibri" w:hAnsi="Times New Roman" w:cs="Times New Roman"/>
                <w:szCs w:val="22"/>
              </w:rPr>
            </w:rPrChange>
          </w:rPr>
          <w:t>Cần thơ, ngày 11 tháng 12 năm 2018</w:t>
        </w:r>
      </w:ins>
    </w:p>
    <w:p w14:paraId="74E15405" w14:textId="77777777" w:rsidR="000245EB" w:rsidRPr="00BA3432" w:rsidRDefault="000245EB" w:rsidP="000245EB">
      <w:pPr>
        <w:spacing w:before="120" w:after="0" w:line="240" w:lineRule="auto"/>
        <w:ind w:left="4320" w:firstLine="720"/>
        <w:jc w:val="center"/>
        <w:rPr>
          <w:ins w:id="414" w:author="Tran Huan" w:date="2018-11-25T16:07:00Z"/>
          <w:rFonts w:eastAsia="Calibri"/>
          <w:szCs w:val="22"/>
          <w:rPrChange w:id="415" w:author="phuong vu" w:date="2018-11-25T21:55:00Z">
            <w:rPr>
              <w:ins w:id="416" w:author="Tran Huan" w:date="2018-11-25T16:07:00Z"/>
              <w:rFonts w:ascii="Times New Roman" w:eastAsia="Calibri" w:hAnsi="Times New Roman" w:cs="Times New Roman"/>
              <w:szCs w:val="22"/>
            </w:rPr>
          </w:rPrChange>
        </w:rPr>
      </w:pPr>
      <w:ins w:id="417" w:author="Tran Huan" w:date="2018-11-25T16:07:00Z">
        <w:r w:rsidRPr="00BA3432">
          <w:rPr>
            <w:rFonts w:eastAsia="Calibri"/>
            <w:szCs w:val="22"/>
            <w:rPrChange w:id="418" w:author="phuong vu" w:date="2018-11-25T21:55:00Z">
              <w:rPr>
                <w:rFonts w:ascii="Times New Roman" w:eastAsia="Calibri" w:hAnsi="Times New Roman" w:cs="Times New Roman"/>
                <w:szCs w:val="22"/>
              </w:rPr>
            </w:rPrChange>
          </w:rPr>
          <w:t xml:space="preserve">  Nhóm sinh viên thực hiện </w:t>
        </w:r>
      </w:ins>
    </w:p>
    <w:p w14:paraId="036133D7" w14:textId="77777777" w:rsidR="000245EB" w:rsidRPr="00BA3432" w:rsidRDefault="000245EB" w:rsidP="000245EB">
      <w:pPr>
        <w:spacing w:before="360" w:line="240" w:lineRule="auto"/>
        <w:ind w:left="4320" w:firstLine="720"/>
        <w:jc w:val="center"/>
        <w:rPr>
          <w:ins w:id="419" w:author="Tran Huan" w:date="2018-11-25T16:07:00Z"/>
          <w:rFonts w:eastAsia="Calibri"/>
          <w:szCs w:val="22"/>
          <w:rPrChange w:id="420" w:author="phuong vu" w:date="2018-11-25T21:55:00Z">
            <w:rPr>
              <w:ins w:id="421" w:author="Tran Huan" w:date="2018-11-25T16:07:00Z"/>
              <w:rFonts w:ascii="Times New Roman" w:eastAsia="Calibri" w:hAnsi="Times New Roman" w:cs="Times New Roman"/>
              <w:szCs w:val="22"/>
            </w:rPr>
          </w:rPrChange>
        </w:rPr>
      </w:pPr>
    </w:p>
    <w:p w14:paraId="430E617F" w14:textId="77777777" w:rsidR="000245EB" w:rsidRPr="00BA3432" w:rsidRDefault="000245EB" w:rsidP="000245EB">
      <w:pPr>
        <w:spacing w:before="360" w:line="240" w:lineRule="auto"/>
        <w:ind w:left="4320" w:firstLine="720"/>
        <w:jc w:val="center"/>
        <w:rPr>
          <w:ins w:id="422" w:author="Tran Huan" w:date="2018-11-25T16:07:00Z"/>
          <w:rFonts w:eastAsia="Calibri"/>
          <w:szCs w:val="22"/>
          <w:rPrChange w:id="423" w:author="phuong vu" w:date="2018-11-25T21:55:00Z">
            <w:rPr>
              <w:ins w:id="424" w:author="Tran Huan" w:date="2018-11-25T16:07:00Z"/>
              <w:rFonts w:ascii="Times New Roman" w:eastAsia="Calibri" w:hAnsi="Times New Roman" w:cs="Times New Roman"/>
              <w:szCs w:val="22"/>
            </w:rPr>
          </w:rPrChange>
        </w:rPr>
      </w:pPr>
    </w:p>
    <w:p w14:paraId="19BF2D4A" w14:textId="77777777" w:rsidR="000245EB" w:rsidRPr="00BA3432" w:rsidRDefault="000245EB">
      <w:pPr>
        <w:spacing w:before="360" w:line="360" w:lineRule="auto"/>
        <w:ind w:left="5387"/>
        <w:jc w:val="left"/>
        <w:rPr>
          <w:ins w:id="425" w:author="Tran Huan" w:date="2018-11-25T16:07:00Z"/>
          <w:rFonts w:eastAsia="Calibri"/>
          <w:szCs w:val="22"/>
          <w:rPrChange w:id="426" w:author="phuong vu" w:date="2018-11-25T21:55:00Z">
            <w:rPr>
              <w:ins w:id="427" w:author="Tran Huan" w:date="2018-11-25T16:07:00Z"/>
              <w:rFonts w:ascii="Times New Roman" w:eastAsia="Calibri" w:hAnsi="Times New Roman" w:cs="Times New Roman"/>
              <w:szCs w:val="22"/>
            </w:rPr>
          </w:rPrChange>
        </w:rPr>
        <w:pPrChange w:id="428" w:author="Tran Huan" w:date="2018-11-25T16:10:00Z">
          <w:pPr>
            <w:spacing w:before="360" w:line="360" w:lineRule="auto"/>
            <w:ind w:left="5580"/>
            <w:jc w:val="left"/>
          </w:pPr>
        </w:pPrChange>
      </w:pPr>
      <w:ins w:id="429" w:author="Tran Huan" w:date="2018-11-25T16:07:00Z">
        <w:r w:rsidRPr="00BA3432">
          <w:rPr>
            <w:rFonts w:eastAsia="Calibri"/>
            <w:szCs w:val="22"/>
            <w:rPrChange w:id="430" w:author="phuong vu" w:date="2018-11-25T21:55:00Z">
              <w:rPr>
                <w:rFonts w:ascii="Times New Roman" w:eastAsia="Calibri" w:hAnsi="Times New Roman" w:cs="Times New Roman"/>
                <w:szCs w:val="22"/>
              </w:rPr>
            </w:rPrChange>
          </w:rPr>
          <w:t>Trần Hoàng Huân - Vũ Phương</w:t>
        </w:r>
      </w:ins>
    </w:p>
    <w:p w14:paraId="47CD4140" w14:textId="283A71AC" w:rsidR="00CB27A4" w:rsidRPr="00BA3432" w:rsidDel="000245EB" w:rsidRDefault="00CB27A4">
      <w:pPr>
        <w:spacing w:line="276" w:lineRule="auto"/>
        <w:jc w:val="center"/>
        <w:rPr>
          <w:del w:id="431" w:author="Tran Huan" w:date="2018-11-25T16:07:00Z"/>
          <w:rPrChange w:id="432" w:author="phuong vu" w:date="2018-11-25T21:55:00Z">
            <w:rPr>
              <w:del w:id="433" w:author="Tran Huan" w:date="2018-11-25T16:07:00Z"/>
            </w:rPr>
          </w:rPrChange>
        </w:rPr>
        <w:pPrChange w:id="434" w:author="phuong vu" w:date="2018-11-23T13:48:00Z">
          <w:pPr>
            <w:spacing w:line="360" w:lineRule="auto"/>
            <w:jc w:val="center"/>
          </w:pPr>
        </w:pPrChange>
      </w:pPr>
      <w:del w:id="435" w:author="Tran Huan" w:date="2018-11-25T16:07:00Z">
        <w:r w:rsidRPr="00AD0E2E" w:rsidDel="000245EB">
          <w:rPr>
            <w:b/>
          </w:rPr>
          <w:delText>LỜ</w:delText>
        </w:r>
        <w:r w:rsidRPr="00BA3432" w:rsidDel="000245EB">
          <w:rPr>
            <w:b/>
            <w:rPrChange w:id="436" w:author="phuong vu" w:date="2018-11-25T21:55:00Z">
              <w:rPr>
                <w:b/>
              </w:rPr>
            </w:rPrChange>
          </w:rPr>
          <w:delText>I CAM ĐOAN</w:delText>
        </w:r>
        <w:bookmarkEnd w:id="0"/>
      </w:del>
    </w:p>
    <w:p w14:paraId="284D167C" w14:textId="6E3A9C55" w:rsidR="006806BE" w:rsidRPr="00AD0E2E" w:rsidDel="000245EB" w:rsidRDefault="006806BE">
      <w:pPr>
        <w:spacing w:line="276" w:lineRule="auto"/>
        <w:jc w:val="center"/>
        <w:rPr>
          <w:del w:id="437" w:author="Tran Huan" w:date="2018-11-25T16:07:00Z"/>
        </w:rPr>
        <w:pPrChange w:id="438" w:author="phuong vu" w:date="2018-11-23T13:48:00Z">
          <w:pPr>
            <w:spacing w:line="360" w:lineRule="auto"/>
            <w:jc w:val="center"/>
          </w:pPr>
        </w:pPrChange>
      </w:pPr>
      <w:del w:id="439" w:author="Tran Huan" w:date="2018-11-25T16:07:00Z">
        <w:r w:rsidRPr="00AD0E2E" w:rsidDel="000245EB">
          <w:rPr>
            <w:lang w:val="en-US"/>
          </w:rPr>
          <w:sym w:font="Wingdings 2" w:char="F066"/>
        </w:r>
        <w:r w:rsidRPr="00AD0E2E" w:rsidDel="000245EB">
          <w:rPr>
            <w:lang w:val="en-US"/>
          </w:rPr>
          <w:sym w:font="Wingdings 2" w:char="F068"/>
        </w:r>
        <w:r w:rsidRPr="00BA3432" w:rsidDel="000245EB">
          <w:rPr>
            <w:rPrChange w:id="440" w:author="phuong vu" w:date="2018-11-25T21:55:00Z">
              <w:rPr>
                <w:rFonts w:ascii="Segoe UI Symbol" w:hAnsi="Segoe UI Symbol" w:cs="Segoe UI Symbol"/>
              </w:rPr>
            </w:rPrChange>
          </w:rPr>
          <w:delText>⁂</w:delText>
        </w:r>
        <w:r w:rsidRPr="00AD0E2E" w:rsidDel="000245EB">
          <w:rPr>
            <w:lang w:val="en-US"/>
          </w:rPr>
          <w:sym w:font="Wingdings 2" w:char="F067"/>
        </w:r>
        <w:r w:rsidRPr="00AD0E2E" w:rsidDel="000245EB">
          <w:rPr>
            <w:lang w:val="en-US"/>
          </w:rPr>
          <w:sym w:font="Wingdings 2" w:char="F065"/>
        </w:r>
      </w:del>
    </w:p>
    <w:p w14:paraId="750890C2" w14:textId="77777777" w:rsidR="006806BE" w:rsidRPr="00AD0E2E" w:rsidRDefault="006806BE">
      <w:pPr>
        <w:spacing w:line="276" w:lineRule="auto"/>
        <w:pPrChange w:id="441" w:author="phuong vu" w:date="2018-11-23T13:48:00Z">
          <w:pPr>
            <w:spacing w:line="360" w:lineRule="auto"/>
          </w:pPr>
        </w:pPrChange>
      </w:pPr>
    </w:p>
    <w:p w14:paraId="64A649CD" w14:textId="77777777" w:rsidR="006806BE" w:rsidRPr="00BA3432" w:rsidDel="000245EB" w:rsidRDefault="006806BE">
      <w:pPr>
        <w:spacing w:line="276" w:lineRule="auto"/>
        <w:rPr>
          <w:del w:id="442" w:author="Tran Huan" w:date="2018-11-25T16:10:00Z"/>
          <w:rPrChange w:id="443" w:author="phuong vu" w:date="2018-11-25T21:55:00Z">
            <w:rPr>
              <w:del w:id="444" w:author="Tran Huan" w:date="2018-11-25T16:10:00Z"/>
            </w:rPr>
          </w:rPrChange>
        </w:rPr>
        <w:pPrChange w:id="445" w:author="phuong vu" w:date="2018-11-23T13:48:00Z">
          <w:pPr>
            <w:spacing w:line="360" w:lineRule="auto"/>
          </w:pPr>
        </w:pPrChange>
      </w:pPr>
      <w:del w:id="446" w:author="Tran Huan" w:date="2018-11-25T16:28:00Z">
        <w:r w:rsidRPr="00AD0E2E" w:rsidDel="0041406B">
          <w:br/>
        </w:r>
      </w:del>
    </w:p>
    <w:p w14:paraId="14722CF1" w14:textId="77777777" w:rsidR="0042719D" w:rsidRPr="00BA3432" w:rsidDel="000245EB" w:rsidRDefault="0042719D">
      <w:pPr>
        <w:spacing w:line="276" w:lineRule="auto"/>
        <w:rPr>
          <w:del w:id="447" w:author="Tran Huan" w:date="2018-11-25T16:10:00Z"/>
          <w:rPrChange w:id="448" w:author="phuong vu" w:date="2018-11-25T21:55:00Z">
            <w:rPr>
              <w:del w:id="449" w:author="Tran Huan" w:date="2018-11-25T16:10:00Z"/>
            </w:rPr>
          </w:rPrChange>
        </w:rPr>
        <w:pPrChange w:id="450" w:author="phuong vu" w:date="2018-11-23T13:48:00Z">
          <w:pPr>
            <w:spacing w:line="360" w:lineRule="auto"/>
          </w:pPr>
        </w:pPrChange>
      </w:pPr>
    </w:p>
    <w:p w14:paraId="7B32C455" w14:textId="77777777" w:rsidR="0042719D" w:rsidRPr="00BA3432" w:rsidDel="000245EB" w:rsidRDefault="0042719D">
      <w:pPr>
        <w:spacing w:line="276" w:lineRule="auto"/>
        <w:rPr>
          <w:del w:id="451" w:author="Tran Huan" w:date="2018-11-25T16:10:00Z"/>
          <w:rPrChange w:id="452" w:author="phuong vu" w:date="2018-11-25T21:55:00Z">
            <w:rPr>
              <w:del w:id="453" w:author="Tran Huan" w:date="2018-11-25T16:10:00Z"/>
            </w:rPr>
          </w:rPrChange>
        </w:rPr>
        <w:pPrChange w:id="454" w:author="phuong vu" w:date="2018-11-23T13:48:00Z">
          <w:pPr>
            <w:spacing w:line="360" w:lineRule="auto"/>
          </w:pPr>
        </w:pPrChange>
      </w:pPr>
    </w:p>
    <w:p w14:paraId="65A2E637" w14:textId="77777777" w:rsidR="0042719D" w:rsidRPr="00BA3432" w:rsidDel="000245EB" w:rsidRDefault="0042719D">
      <w:pPr>
        <w:spacing w:line="276" w:lineRule="auto"/>
        <w:rPr>
          <w:del w:id="455" w:author="Tran Huan" w:date="2018-11-25T16:10:00Z"/>
          <w:rPrChange w:id="456" w:author="phuong vu" w:date="2018-11-25T21:55:00Z">
            <w:rPr>
              <w:del w:id="457" w:author="Tran Huan" w:date="2018-11-25T16:10:00Z"/>
            </w:rPr>
          </w:rPrChange>
        </w:rPr>
        <w:pPrChange w:id="458" w:author="phuong vu" w:date="2018-11-23T13:48:00Z">
          <w:pPr>
            <w:spacing w:line="360" w:lineRule="auto"/>
          </w:pPr>
        </w:pPrChange>
      </w:pPr>
    </w:p>
    <w:p w14:paraId="3566B734" w14:textId="77777777" w:rsidR="0042719D" w:rsidRPr="00BA3432" w:rsidDel="000245EB" w:rsidRDefault="0042719D">
      <w:pPr>
        <w:spacing w:line="276" w:lineRule="auto"/>
        <w:rPr>
          <w:del w:id="459" w:author="Tran Huan" w:date="2018-11-25T16:10:00Z"/>
          <w:rPrChange w:id="460" w:author="phuong vu" w:date="2018-11-25T21:55:00Z">
            <w:rPr>
              <w:del w:id="461" w:author="Tran Huan" w:date="2018-11-25T16:10:00Z"/>
            </w:rPr>
          </w:rPrChange>
        </w:rPr>
        <w:pPrChange w:id="462" w:author="phuong vu" w:date="2018-11-23T13:48:00Z">
          <w:pPr>
            <w:spacing w:line="360" w:lineRule="auto"/>
          </w:pPr>
        </w:pPrChange>
      </w:pPr>
    </w:p>
    <w:p w14:paraId="408F1CF5" w14:textId="77777777" w:rsidR="0042719D" w:rsidRPr="00BA3432" w:rsidDel="000245EB" w:rsidRDefault="0042719D">
      <w:pPr>
        <w:spacing w:line="276" w:lineRule="auto"/>
        <w:rPr>
          <w:del w:id="463" w:author="Tran Huan" w:date="2018-11-25T16:10:00Z"/>
          <w:rPrChange w:id="464" w:author="phuong vu" w:date="2018-11-25T21:55:00Z">
            <w:rPr>
              <w:del w:id="465" w:author="Tran Huan" w:date="2018-11-25T16:10:00Z"/>
            </w:rPr>
          </w:rPrChange>
        </w:rPr>
        <w:pPrChange w:id="466" w:author="phuong vu" w:date="2018-11-23T13:48:00Z">
          <w:pPr>
            <w:spacing w:line="360" w:lineRule="auto"/>
          </w:pPr>
        </w:pPrChange>
      </w:pPr>
    </w:p>
    <w:p w14:paraId="4D56BF64" w14:textId="77777777" w:rsidR="0042719D" w:rsidRPr="00BA3432" w:rsidDel="000245EB" w:rsidRDefault="0042719D">
      <w:pPr>
        <w:spacing w:line="276" w:lineRule="auto"/>
        <w:rPr>
          <w:del w:id="467" w:author="Tran Huan" w:date="2018-11-25T16:10:00Z"/>
          <w:rPrChange w:id="468" w:author="phuong vu" w:date="2018-11-25T21:55:00Z">
            <w:rPr>
              <w:del w:id="469" w:author="Tran Huan" w:date="2018-11-25T16:10:00Z"/>
            </w:rPr>
          </w:rPrChange>
        </w:rPr>
        <w:pPrChange w:id="470" w:author="phuong vu" w:date="2018-11-23T13:48:00Z">
          <w:pPr>
            <w:spacing w:line="360" w:lineRule="auto"/>
          </w:pPr>
        </w:pPrChange>
      </w:pPr>
    </w:p>
    <w:p w14:paraId="13F937BF" w14:textId="77777777" w:rsidR="0042719D" w:rsidRPr="00BA3432" w:rsidDel="000245EB" w:rsidRDefault="0042719D">
      <w:pPr>
        <w:spacing w:line="276" w:lineRule="auto"/>
        <w:rPr>
          <w:del w:id="471" w:author="Tran Huan" w:date="2018-11-25T16:10:00Z"/>
          <w:rPrChange w:id="472" w:author="phuong vu" w:date="2018-11-25T21:55:00Z">
            <w:rPr>
              <w:del w:id="473" w:author="Tran Huan" w:date="2018-11-25T16:10:00Z"/>
            </w:rPr>
          </w:rPrChange>
        </w:rPr>
        <w:pPrChange w:id="474" w:author="phuong vu" w:date="2018-11-23T13:48:00Z">
          <w:pPr>
            <w:spacing w:line="360" w:lineRule="auto"/>
          </w:pPr>
        </w:pPrChange>
      </w:pPr>
    </w:p>
    <w:p w14:paraId="5A6A29E5" w14:textId="1B49985E" w:rsidR="006806BE" w:rsidRPr="00BA3432" w:rsidDel="000245EB" w:rsidRDefault="006806BE">
      <w:pPr>
        <w:spacing w:line="276" w:lineRule="auto"/>
        <w:rPr>
          <w:del w:id="475" w:author="Tran Huan" w:date="2018-11-25T16:10:00Z"/>
          <w:rPrChange w:id="476" w:author="phuong vu" w:date="2018-11-25T21:55:00Z">
            <w:rPr>
              <w:del w:id="477" w:author="Tran Huan" w:date="2018-11-25T16:10:00Z"/>
            </w:rPr>
          </w:rPrChange>
        </w:rPr>
        <w:pPrChange w:id="478" w:author="Tran Huan" w:date="2018-11-25T16:10:00Z">
          <w:pPr>
            <w:spacing w:line="360" w:lineRule="auto"/>
            <w:jc w:val="right"/>
          </w:pPr>
        </w:pPrChange>
      </w:pPr>
      <w:del w:id="479" w:author="Tran Huan" w:date="2018-11-25T16:10:00Z">
        <w:r w:rsidRPr="00BA3432" w:rsidDel="000245EB">
          <w:rPr>
            <w:rPrChange w:id="480" w:author="phuong vu" w:date="2018-11-25T21:55:00Z">
              <w:rPr/>
            </w:rPrChange>
          </w:rPr>
          <w:delText>Cần Thơ, Ngày…Tháng…Năm…</w:delText>
        </w:r>
      </w:del>
    </w:p>
    <w:p w14:paraId="35D609AA" w14:textId="6243AD45" w:rsidR="006806BE" w:rsidRPr="00BA3432" w:rsidDel="000245EB" w:rsidRDefault="006806BE">
      <w:pPr>
        <w:spacing w:line="276" w:lineRule="auto"/>
        <w:rPr>
          <w:del w:id="481" w:author="Tran Huan" w:date="2018-11-25T16:11:00Z"/>
          <w:b/>
          <w:rPrChange w:id="482" w:author="phuong vu" w:date="2018-11-25T21:55:00Z">
            <w:rPr>
              <w:del w:id="483" w:author="Tran Huan" w:date="2018-11-25T16:11:00Z"/>
              <w:b/>
            </w:rPr>
          </w:rPrChange>
        </w:rPr>
        <w:pPrChange w:id="484" w:author="Tran Huan" w:date="2018-11-25T16:10:00Z">
          <w:pPr>
            <w:spacing w:line="360" w:lineRule="auto"/>
            <w:jc w:val="right"/>
          </w:pPr>
        </w:pPrChange>
      </w:pPr>
      <w:del w:id="485" w:author="Tran Huan" w:date="2018-11-25T16:10:00Z">
        <w:r w:rsidRPr="00BA3432" w:rsidDel="000245EB">
          <w:rPr>
            <w:b/>
            <w:rPrChange w:id="486" w:author="phuong vu" w:date="2018-11-25T21:55:00Z">
              <w:rPr>
                <w:b/>
              </w:rPr>
            </w:rPrChange>
          </w:rPr>
          <w:delText>Sinh viên thực hiện</w:delText>
        </w:r>
      </w:del>
      <w:bookmarkStart w:id="487" w:name="_Toc484566598"/>
      <w:del w:id="488" w:author="Tran Huan" w:date="2018-11-25T16:11:00Z">
        <w:r w:rsidRPr="00BA3432" w:rsidDel="000245EB">
          <w:rPr>
            <w:b/>
            <w:rPrChange w:id="489" w:author="phuong vu" w:date="2018-11-25T21:55:00Z">
              <w:rPr>
                <w:b/>
              </w:rPr>
            </w:rPrChange>
          </w:rPr>
          <w:br w:type="page"/>
        </w:r>
      </w:del>
    </w:p>
    <w:p w14:paraId="6F3D7F91" w14:textId="5276CA77" w:rsidR="00CB27A4" w:rsidRPr="00BA3432" w:rsidDel="000245EB" w:rsidRDefault="00CB27A4">
      <w:pPr>
        <w:spacing w:line="276" w:lineRule="auto"/>
        <w:jc w:val="center"/>
        <w:rPr>
          <w:del w:id="490" w:author="Tran Huan" w:date="2018-11-25T16:08:00Z"/>
          <w:b/>
          <w:rPrChange w:id="491" w:author="phuong vu" w:date="2018-11-25T21:55:00Z">
            <w:rPr>
              <w:del w:id="492" w:author="Tran Huan" w:date="2018-11-25T16:08:00Z"/>
              <w:b/>
            </w:rPr>
          </w:rPrChange>
        </w:rPr>
        <w:pPrChange w:id="493" w:author="phuong vu" w:date="2018-11-23T13:48:00Z">
          <w:pPr>
            <w:spacing w:line="360" w:lineRule="auto"/>
            <w:jc w:val="center"/>
          </w:pPr>
        </w:pPrChange>
      </w:pPr>
      <w:del w:id="494" w:author="Tran Huan" w:date="2018-11-25T16:08:00Z">
        <w:r w:rsidRPr="00BA3432" w:rsidDel="000245EB">
          <w:rPr>
            <w:b/>
            <w:rPrChange w:id="495" w:author="phuong vu" w:date="2018-11-25T21:55:00Z">
              <w:rPr>
                <w:b/>
              </w:rPr>
            </w:rPrChange>
          </w:rPr>
          <w:delText>LỜI CẢM ƠN</w:delText>
        </w:r>
        <w:bookmarkEnd w:id="487"/>
      </w:del>
    </w:p>
    <w:p w14:paraId="5B214CA4" w14:textId="77777777" w:rsidR="006806BE" w:rsidRPr="00BA3432" w:rsidDel="000245EB" w:rsidRDefault="006806BE">
      <w:pPr>
        <w:spacing w:line="276" w:lineRule="auto"/>
        <w:ind w:firstLine="720"/>
        <w:jc w:val="right"/>
        <w:rPr>
          <w:del w:id="496" w:author="Tran Huan" w:date="2018-11-25T16:11:00Z"/>
          <w:rPrChange w:id="497" w:author="phuong vu" w:date="2018-11-25T21:55:00Z">
            <w:rPr>
              <w:del w:id="498" w:author="Tran Huan" w:date="2018-11-25T16:11:00Z"/>
            </w:rPr>
          </w:rPrChange>
        </w:rPr>
        <w:pPrChange w:id="499" w:author="phuong vu" w:date="2018-11-23T13:48:00Z">
          <w:pPr>
            <w:spacing w:line="360" w:lineRule="auto"/>
            <w:ind w:firstLine="720"/>
            <w:jc w:val="right"/>
          </w:pPr>
        </w:pPrChange>
      </w:pPr>
    </w:p>
    <w:p w14:paraId="5B5AE898" w14:textId="18D95568" w:rsidR="006806BE" w:rsidRPr="00BA3432" w:rsidDel="000245EB" w:rsidRDefault="006806BE">
      <w:pPr>
        <w:spacing w:line="276" w:lineRule="auto"/>
        <w:jc w:val="left"/>
        <w:rPr>
          <w:del w:id="500" w:author="Tran Huan" w:date="2018-11-25T16:11:00Z"/>
          <w:b/>
          <w:rPrChange w:id="501" w:author="phuong vu" w:date="2018-11-25T21:55:00Z">
            <w:rPr>
              <w:del w:id="502" w:author="Tran Huan" w:date="2018-11-25T16:11:00Z"/>
              <w:b/>
            </w:rPr>
          </w:rPrChange>
        </w:rPr>
        <w:pPrChange w:id="503" w:author="phuong vu" w:date="2018-11-23T13:48:00Z">
          <w:pPr>
            <w:jc w:val="left"/>
          </w:pPr>
        </w:pPrChange>
      </w:pPr>
      <w:bookmarkStart w:id="504" w:name="_Toc484566599"/>
      <w:del w:id="505" w:author="Tran Huan" w:date="2018-11-25T16:11:00Z">
        <w:r w:rsidRPr="00BA3432" w:rsidDel="000245EB">
          <w:rPr>
            <w:b/>
            <w:rPrChange w:id="506" w:author="phuong vu" w:date="2018-11-25T21:55:00Z">
              <w:rPr>
                <w:b/>
              </w:rPr>
            </w:rPrChange>
          </w:rPr>
          <w:br w:type="page"/>
        </w:r>
      </w:del>
    </w:p>
    <w:p w14:paraId="4999FC8A" w14:textId="4893D4E1" w:rsidR="009F370B" w:rsidRPr="00BA3432" w:rsidDel="000245EB" w:rsidRDefault="00EB1083">
      <w:pPr>
        <w:spacing w:line="276" w:lineRule="auto"/>
        <w:jc w:val="center"/>
        <w:rPr>
          <w:del w:id="507" w:author="Tran Huan" w:date="2018-11-25T16:11:00Z"/>
          <w:b/>
          <w:rPrChange w:id="508" w:author="phuong vu" w:date="2018-11-25T21:55:00Z">
            <w:rPr>
              <w:del w:id="509" w:author="Tran Huan" w:date="2018-11-25T16:11:00Z"/>
              <w:b/>
            </w:rPr>
          </w:rPrChange>
        </w:rPr>
        <w:pPrChange w:id="510" w:author="phuong vu" w:date="2018-11-23T13:48:00Z">
          <w:pPr>
            <w:spacing w:line="360" w:lineRule="auto"/>
            <w:jc w:val="center"/>
          </w:pPr>
        </w:pPrChange>
      </w:pPr>
      <w:del w:id="511" w:author="Tran Huan" w:date="2018-11-25T16:11:00Z">
        <w:r w:rsidRPr="00BA3432" w:rsidDel="000245EB">
          <w:rPr>
            <w:b/>
            <w:rPrChange w:id="512" w:author="phuong vu" w:date="2018-11-25T21:55:00Z">
              <w:rPr>
                <w:b/>
              </w:rPr>
            </w:rPrChange>
          </w:rPr>
          <w:delText>NHẬN XÉT CỦA GIÁO VIÊN HƯỚNG DẪN</w:delText>
        </w:r>
      </w:del>
    </w:p>
    <w:p w14:paraId="337A147F" w14:textId="1341F9ED" w:rsidR="00EB1083" w:rsidRPr="00BA3432" w:rsidDel="000245EB" w:rsidRDefault="00B7386E">
      <w:pPr>
        <w:tabs>
          <w:tab w:val="left" w:leader="dot" w:pos="28350"/>
        </w:tabs>
        <w:spacing w:line="276" w:lineRule="auto"/>
        <w:jc w:val="left"/>
        <w:rPr>
          <w:del w:id="513" w:author="Tran Huan" w:date="2018-11-25T16:11:00Z"/>
          <w:b/>
          <w:rPrChange w:id="514" w:author="phuong vu" w:date="2018-11-25T21:55:00Z">
            <w:rPr>
              <w:del w:id="515" w:author="Tran Huan" w:date="2018-11-25T16:11:00Z"/>
              <w:b/>
            </w:rPr>
          </w:rPrChange>
        </w:rPr>
        <w:pPrChange w:id="516" w:author="phuong vu" w:date="2018-11-23T13:48:00Z">
          <w:pPr>
            <w:tabs>
              <w:tab w:val="left" w:leader="dot" w:pos="28350"/>
            </w:tabs>
            <w:spacing w:line="360" w:lineRule="auto"/>
            <w:jc w:val="left"/>
          </w:pPr>
        </w:pPrChange>
      </w:pPr>
      <w:del w:id="517" w:author="Tran Huan" w:date="2018-11-25T16:11:00Z">
        <w:r w:rsidRPr="00BA3432" w:rsidDel="000245EB">
          <w:rPr>
            <w:b/>
            <w:rPrChange w:id="518" w:author="phuong vu" w:date="2018-11-25T21:55:00Z">
              <w:rPr>
                <w:b/>
              </w:rPr>
            </w:rPrChange>
          </w:rPr>
          <w:tab/>
        </w:r>
        <w:r w:rsidRPr="00BA3432" w:rsidDel="000245EB">
          <w:rPr>
            <w:b/>
            <w:rPrChange w:id="519" w:author="phuong vu" w:date="2018-11-25T21:55:00Z">
              <w:rPr>
                <w:b/>
              </w:rPr>
            </w:rPrChange>
          </w:rPr>
          <w:tab/>
        </w:r>
        <w:r w:rsidRPr="00BA3432" w:rsidDel="000245EB">
          <w:rPr>
            <w:b/>
            <w:rPrChange w:id="520" w:author="phuong vu" w:date="2018-11-25T21:55:00Z">
              <w:rPr>
                <w:b/>
              </w:rPr>
            </w:rPrChange>
          </w:rPr>
          <w:tab/>
        </w:r>
        <w:r w:rsidRPr="00BA3432" w:rsidDel="000245EB">
          <w:rPr>
            <w:b/>
            <w:rPrChange w:id="521" w:author="phuong vu" w:date="2018-11-25T21:55:00Z">
              <w:rPr>
                <w:b/>
              </w:rPr>
            </w:rPrChange>
          </w:rPr>
          <w:tab/>
        </w:r>
        <w:r w:rsidRPr="00BA3432" w:rsidDel="000245EB">
          <w:rPr>
            <w:b/>
            <w:rPrChange w:id="522" w:author="phuong vu" w:date="2018-11-25T21:55:00Z">
              <w:rPr>
                <w:b/>
              </w:rPr>
            </w:rPrChange>
          </w:rPr>
          <w:tab/>
        </w:r>
        <w:r w:rsidRPr="00BA3432" w:rsidDel="000245EB">
          <w:rPr>
            <w:b/>
            <w:rPrChange w:id="523" w:author="phuong vu" w:date="2018-11-25T21:55:00Z">
              <w:rPr>
                <w:b/>
              </w:rPr>
            </w:rPrChange>
          </w:rPr>
          <w:tab/>
        </w:r>
        <w:r w:rsidRPr="00BA3432" w:rsidDel="000245EB">
          <w:rPr>
            <w:b/>
            <w:rPrChange w:id="524" w:author="phuong vu" w:date="2018-11-25T21:55:00Z">
              <w:rPr>
                <w:b/>
              </w:rPr>
            </w:rPrChange>
          </w:rPr>
          <w:tab/>
        </w:r>
        <w:r w:rsidRPr="00BA3432" w:rsidDel="000245EB">
          <w:rPr>
            <w:b/>
            <w:rPrChange w:id="525" w:author="phuong vu" w:date="2018-11-25T21:55:00Z">
              <w:rPr>
                <w:b/>
              </w:rPr>
            </w:rPrChange>
          </w:rPr>
          <w:tab/>
        </w:r>
        <w:r w:rsidRPr="00BA3432" w:rsidDel="000245EB">
          <w:rPr>
            <w:b/>
            <w:rPrChange w:id="526" w:author="phuong vu" w:date="2018-11-25T21:55:00Z">
              <w:rPr>
                <w:b/>
              </w:rPr>
            </w:rPrChange>
          </w:rPr>
          <w:tab/>
        </w:r>
        <w:r w:rsidRPr="00BA3432" w:rsidDel="000245EB">
          <w:rPr>
            <w:b/>
            <w:rPrChange w:id="527" w:author="phuong vu" w:date="2018-11-25T21:55:00Z">
              <w:rPr>
                <w:b/>
              </w:rPr>
            </w:rPrChange>
          </w:rPr>
          <w:tab/>
        </w:r>
        <w:r w:rsidRPr="00BA3432" w:rsidDel="000245EB">
          <w:rPr>
            <w:b/>
            <w:rPrChange w:id="528" w:author="phuong vu" w:date="2018-11-25T21:55:00Z">
              <w:rPr>
                <w:b/>
              </w:rPr>
            </w:rPrChange>
          </w:rPr>
          <w:tab/>
        </w:r>
        <w:r w:rsidRPr="00BA3432" w:rsidDel="000245EB">
          <w:rPr>
            <w:b/>
            <w:rPrChange w:id="529" w:author="phuong vu" w:date="2018-11-25T21:55:00Z">
              <w:rPr>
                <w:b/>
              </w:rPr>
            </w:rPrChange>
          </w:rPr>
          <w:tab/>
        </w:r>
        <w:r w:rsidRPr="00BA3432" w:rsidDel="000245EB">
          <w:rPr>
            <w:b/>
            <w:rPrChange w:id="530" w:author="phuong vu" w:date="2018-11-25T21:55:00Z">
              <w:rPr>
                <w:b/>
              </w:rPr>
            </w:rPrChange>
          </w:rPr>
          <w:tab/>
        </w:r>
        <w:r w:rsidRPr="00BA3432" w:rsidDel="000245EB">
          <w:rPr>
            <w:b/>
            <w:rPrChange w:id="531" w:author="phuong vu" w:date="2018-11-25T21:55:00Z">
              <w:rPr>
                <w:b/>
              </w:rPr>
            </w:rPrChange>
          </w:rPr>
          <w:tab/>
        </w:r>
        <w:r w:rsidRPr="00BA3432" w:rsidDel="000245EB">
          <w:rPr>
            <w:b/>
            <w:rPrChange w:id="532" w:author="phuong vu" w:date="2018-11-25T21:55:00Z">
              <w:rPr>
                <w:b/>
              </w:rPr>
            </w:rPrChange>
          </w:rPr>
          <w:tab/>
        </w:r>
        <w:r w:rsidRPr="00BA3432" w:rsidDel="000245EB">
          <w:rPr>
            <w:b/>
            <w:rPrChange w:id="533" w:author="phuong vu" w:date="2018-11-25T21:55:00Z">
              <w:rPr>
                <w:b/>
              </w:rPr>
            </w:rPrChange>
          </w:rPr>
          <w:tab/>
        </w:r>
        <w:r w:rsidRPr="00BA3432" w:rsidDel="000245EB">
          <w:rPr>
            <w:b/>
            <w:rPrChange w:id="534" w:author="phuong vu" w:date="2018-11-25T21:55:00Z">
              <w:rPr>
                <w:b/>
              </w:rPr>
            </w:rPrChange>
          </w:rPr>
          <w:tab/>
        </w:r>
        <w:r w:rsidRPr="00BA3432" w:rsidDel="000245EB">
          <w:rPr>
            <w:b/>
            <w:rPrChange w:id="535" w:author="phuong vu" w:date="2018-11-25T21:55:00Z">
              <w:rPr>
                <w:b/>
              </w:rPr>
            </w:rPrChange>
          </w:rPr>
          <w:tab/>
        </w:r>
        <w:r w:rsidRPr="00BA3432" w:rsidDel="000245EB">
          <w:rPr>
            <w:b/>
            <w:rPrChange w:id="536" w:author="phuong vu" w:date="2018-11-25T21:55:00Z">
              <w:rPr>
                <w:b/>
              </w:rPr>
            </w:rPrChange>
          </w:rPr>
          <w:tab/>
        </w:r>
        <w:r w:rsidRPr="00BA3432" w:rsidDel="000245EB">
          <w:rPr>
            <w:b/>
            <w:rPrChange w:id="537" w:author="phuong vu" w:date="2018-11-25T21:55:00Z">
              <w:rPr>
                <w:b/>
              </w:rPr>
            </w:rPrChange>
          </w:rPr>
          <w:tab/>
        </w:r>
        <w:r w:rsidRPr="00BA3432" w:rsidDel="000245EB">
          <w:rPr>
            <w:b/>
            <w:rPrChange w:id="538" w:author="phuong vu" w:date="2018-11-25T21:55:00Z">
              <w:rPr>
                <w:b/>
              </w:rPr>
            </w:rPrChange>
          </w:rPr>
          <w:tab/>
        </w:r>
        <w:r w:rsidRPr="00BA3432" w:rsidDel="000245EB">
          <w:rPr>
            <w:b/>
            <w:rPrChange w:id="539" w:author="phuong vu" w:date="2018-11-25T21:55:00Z">
              <w:rPr>
                <w:b/>
              </w:rPr>
            </w:rPrChange>
          </w:rPr>
          <w:tab/>
        </w:r>
        <w:r w:rsidRPr="00BA3432" w:rsidDel="000245EB">
          <w:rPr>
            <w:b/>
            <w:rPrChange w:id="540" w:author="phuong vu" w:date="2018-11-25T21:55:00Z">
              <w:rPr>
                <w:b/>
              </w:rPr>
            </w:rPrChange>
          </w:rPr>
          <w:tab/>
        </w:r>
        <w:r w:rsidRPr="00BA3432" w:rsidDel="000245EB">
          <w:rPr>
            <w:b/>
            <w:rPrChange w:id="541" w:author="phuong vu" w:date="2018-11-25T21:55:00Z">
              <w:rPr>
                <w:b/>
              </w:rPr>
            </w:rPrChange>
          </w:rPr>
          <w:tab/>
        </w:r>
        <w:r w:rsidRPr="00BA3432" w:rsidDel="000245EB">
          <w:rPr>
            <w:b/>
            <w:rPrChange w:id="542" w:author="phuong vu" w:date="2018-11-25T21:55:00Z">
              <w:rPr>
                <w:b/>
              </w:rPr>
            </w:rPrChange>
          </w:rPr>
          <w:tab/>
        </w:r>
        <w:r w:rsidR="00EB1083" w:rsidRPr="00BA3432" w:rsidDel="000245EB">
          <w:rPr>
            <w:b/>
            <w:rPrChange w:id="543" w:author="phuong vu" w:date="2018-11-25T21:55:00Z">
              <w:rPr>
                <w:b/>
              </w:rPr>
            </w:rPrChange>
          </w:rPr>
          <w:br w:type="page"/>
        </w:r>
      </w:del>
    </w:p>
    <w:p w14:paraId="6D712839" w14:textId="26B0D518" w:rsidR="00B7386E" w:rsidRPr="00BA3432" w:rsidDel="000245EB" w:rsidRDefault="00EB1083">
      <w:pPr>
        <w:spacing w:line="276" w:lineRule="auto"/>
        <w:jc w:val="center"/>
        <w:rPr>
          <w:del w:id="544" w:author="Tran Huan" w:date="2018-11-25T16:11:00Z"/>
          <w:b/>
          <w:rPrChange w:id="545" w:author="phuong vu" w:date="2018-11-25T21:55:00Z">
            <w:rPr>
              <w:del w:id="546" w:author="Tran Huan" w:date="2018-11-25T16:11:00Z"/>
              <w:b/>
            </w:rPr>
          </w:rPrChange>
        </w:rPr>
        <w:pPrChange w:id="547" w:author="phuong vu" w:date="2018-11-23T13:48:00Z">
          <w:pPr>
            <w:spacing w:line="360" w:lineRule="auto"/>
            <w:jc w:val="center"/>
          </w:pPr>
        </w:pPrChange>
      </w:pPr>
      <w:del w:id="548" w:author="Tran Huan" w:date="2018-11-25T16:11:00Z">
        <w:r w:rsidRPr="00BA3432" w:rsidDel="000245EB">
          <w:rPr>
            <w:b/>
            <w:rPrChange w:id="549" w:author="phuong vu" w:date="2018-11-25T21:55:00Z">
              <w:rPr>
                <w:b/>
              </w:rPr>
            </w:rPrChange>
          </w:rPr>
          <w:delText>NHẬN XÉT CỦA GIÁO VIÊN PHẢN BIỆN</w:delText>
        </w:r>
      </w:del>
    </w:p>
    <w:p w14:paraId="2920F59D" w14:textId="384B5BB4" w:rsidR="00EB1083" w:rsidRPr="00BA3432" w:rsidDel="000245EB" w:rsidRDefault="00B7386E">
      <w:pPr>
        <w:spacing w:line="276" w:lineRule="auto"/>
        <w:rPr>
          <w:del w:id="550" w:author="Tran Huan" w:date="2018-11-25T16:11:00Z"/>
          <w:b/>
          <w:rPrChange w:id="551" w:author="phuong vu" w:date="2018-11-25T21:55:00Z">
            <w:rPr>
              <w:del w:id="552" w:author="Tran Huan" w:date="2018-11-25T16:11:00Z"/>
              <w:b/>
            </w:rPr>
          </w:rPrChange>
        </w:rPr>
        <w:pPrChange w:id="553" w:author="Tran Huan" w:date="2018-11-25T16:11:00Z">
          <w:pPr>
            <w:tabs>
              <w:tab w:val="left" w:leader="dot" w:pos="28350"/>
            </w:tabs>
            <w:spacing w:line="360" w:lineRule="auto"/>
            <w:jc w:val="left"/>
          </w:pPr>
        </w:pPrChange>
      </w:pPr>
      <w:del w:id="554" w:author="Tran Huan" w:date="2018-11-25T16:11:00Z">
        <w:r w:rsidRPr="00BA3432" w:rsidDel="000245EB">
          <w:rPr>
            <w:b/>
            <w:rPrChange w:id="555" w:author="phuong vu" w:date="2018-11-25T21:55:00Z">
              <w:rPr>
                <w:b/>
              </w:rPr>
            </w:rPrChange>
          </w:rPr>
          <w:tab/>
        </w:r>
        <w:r w:rsidRPr="00BA3432" w:rsidDel="000245EB">
          <w:rPr>
            <w:b/>
            <w:rPrChange w:id="556" w:author="phuong vu" w:date="2018-11-25T21:55:00Z">
              <w:rPr>
                <w:b/>
              </w:rPr>
            </w:rPrChange>
          </w:rPr>
          <w:tab/>
        </w:r>
        <w:r w:rsidRPr="00BA3432" w:rsidDel="000245EB">
          <w:rPr>
            <w:b/>
            <w:rPrChange w:id="557" w:author="phuong vu" w:date="2018-11-25T21:55:00Z">
              <w:rPr>
                <w:b/>
              </w:rPr>
            </w:rPrChange>
          </w:rPr>
          <w:tab/>
        </w:r>
        <w:r w:rsidRPr="00BA3432" w:rsidDel="000245EB">
          <w:rPr>
            <w:b/>
            <w:rPrChange w:id="558" w:author="phuong vu" w:date="2018-11-25T21:55:00Z">
              <w:rPr>
                <w:b/>
              </w:rPr>
            </w:rPrChange>
          </w:rPr>
          <w:tab/>
        </w:r>
        <w:r w:rsidRPr="00BA3432" w:rsidDel="000245EB">
          <w:rPr>
            <w:b/>
            <w:rPrChange w:id="559" w:author="phuong vu" w:date="2018-11-25T21:55:00Z">
              <w:rPr>
                <w:b/>
              </w:rPr>
            </w:rPrChange>
          </w:rPr>
          <w:tab/>
        </w:r>
        <w:r w:rsidRPr="00BA3432" w:rsidDel="000245EB">
          <w:rPr>
            <w:b/>
            <w:rPrChange w:id="560" w:author="phuong vu" w:date="2018-11-25T21:55:00Z">
              <w:rPr>
                <w:b/>
              </w:rPr>
            </w:rPrChange>
          </w:rPr>
          <w:tab/>
        </w:r>
        <w:r w:rsidRPr="00BA3432" w:rsidDel="000245EB">
          <w:rPr>
            <w:b/>
            <w:rPrChange w:id="561" w:author="phuong vu" w:date="2018-11-25T21:55:00Z">
              <w:rPr>
                <w:b/>
              </w:rPr>
            </w:rPrChange>
          </w:rPr>
          <w:tab/>
        </w:r>
        <w:r w:rsidRPr="00BA3432" w:rsidDel="000245EB">
          <w:rPr>
            <w:b/>
            <w:rPrChange w:id="562" w:author="phuong vu" w:date="2018-11-25T21:55:00Z">
              <w:rPr>
                <w:b/>
              </w:rPr>
            </w:rPrChange>
          </w:rPr>
          <w:tab/>
        </w:r>
        <w:r w:rsidRPr="00BA3432" w:rsidDel="000245EB">
          <w:rPr>
            <w:b/>
            <w:rPrChange w:id="563" w:author="phuong vu" w:date="2018-11-25T21:55:00Z">
              <w:rPr>
                <w:b/>
              </w:rPr>
            </w:rPrChange>
          </w:rPr>
          <w:tab/>
        </w:r>
        <w:r w:rsidRPr="00BA3432" w:rsidDel="000245EB">
          <w:rPr>
            <w:b/>
            <w:rPrChange w:id="564" w:author="phuong vu" w:date="2018-11-25T21:55:00Z">
              <w:rPr>
                <w:b/>
              </w:rPr>
            </w:rPrChange>
          </w:rPr>
          <w:tab/>
        </w:r>
        <w:r w:rsidRPr="00BA3432" w:rsidDel="000245EB">
          <w:rPr>
            <w:b/>
            <w:rPrChange w:id="565" w:author="phuong vu" w:date="2018-11-25T21:55:00Z">
              <w:rPr>
                <w:b/>
              </w:rPr>
            </w:rPrChange>
          </w:rPr>
          <w:tab/>
        </w:r>
        <w:r w:rsidRPr="00BA3432" w:rsidDel="000245EB">
          <w:rPr>
            <w:b/>
            <w:rPrChange w:id="566" w:author="phuong vu" w:date="2018-11-25T21:55:00Z">
              <w:rPr>
                <w:b/>
              </w:rPr>
            </w:rPrChange>
          </w:rPr>
          <w:tab/>
        </w:r>
        <w:r w:rsidRPr="00BA3432" w:rsidDel="000245EB">
          <w:rPr>
            <w:b/>
            <w:rPrChange w:id="567" w:author="phuong vu" w:date="2018-11-25T21:55:00Z">
              <w:rPr>
                <w:b/>
              </w:rPr>
            </w:rPrChange>
          </w:rPr>
          <w:tab/>
        </w:r>
        <w:r w:rsidRPr="00BA3432" w:rsidDel="000245EB">
          <w:rPr>
            <w:b/>
            <w:rPrChange w:id="568" w:author="phuong vu" w:date="2018-11-25T21:55:00Z">
              <w:rPr>
                <w:b/>
              </w:rPr>
            </w:rPrChange>
          </w:rPr>
          <w:tab/>
        </w:r>
        <w:r w:rsidRPr="00BA3432" w:rsidDel="000245EB">
          <w:rPr>
            <w:b/>
            <w:rPrChange w:id="569" w:author="phuong vu" w:date="2018-11-25T21:55:00Z">
              <w:rPr>
                <w:b/>
              </w:rPr>
            </w:rPrChange>
          </w:rPr>
          <w:tab/>
        </w:r>
        <w:r w:rsidRPr="00BA3432" w:rsidDel="000245EB">
          <w:rPr>
            <w:b/>
            <w:rPrChange w:id="570" w:author="phuong vu" w:date="2018-11-25T21:55:00Z">
              <w:rPr>
                <w:b/>
              </w:rPr>
            </w:rPrChange>
          </w:rPr>
          <w:tab/>
        </w:r>
        <w:r w:rsidRPr="00BA3432" w:rsidDel="000245EB">
          <w:rPr>
            <w:b/>
            <w:rPrChange w:id="571" w:author="phuong vu" w:date="2018-11-25T21:55:00Z">
              <w:rPr>
                <w:b/>
              </w:rPr>
            </w:rPrChange>
          </w:rPr>
          <w:tab/>
        </w:r>
        <w:r w:rsidRPr="00BA3432" w:rsidDel="000245EB">
          <w:rPr>
            <w:b/>
            <w:rPrChange w:id="572" w:author="phuong vu" w:date="2018-11-25T21:55:00Z">
              <w:rPr>
                <w:b/>
              </w:rPr>
            </w:rPrChange>
          </w:rPr>
          <w:tab/>
        </w:r>
        <w:r w:rsidRPr="00BA3432" w:rsidDel="000245EB">
          <w:rPr>
            <w:b/>
            <w:rPrChange w:id="573" w:author="phuong vu" w:date="2018-11-25T21:55:00Z">
              <w:rPr>
                <w:b/>
              </w:rPr>
            </w:rPrChange>
          </w:rPr>
          <w:tab/>
        </w:r>
        <w:r w:rsidRPr="00BA3432" w:rsidDel="000245EB">
          <w:rPr>
            <w:b/>
            <w:rPrChange w:id="574" w:author="phuong vu" w:date="2018-11-25T21:55:00Z">
              <w:rPr>
                <w:b/>
              </w:rPr>
            </w:rPrChange>
          </w:rPr>
          <w:tab/>
        </w:r>
        <w:r w:rsidRPr="00BA3432" w:rsidDel="000245EB">
          <w:rPr>
            <w:b/>
            <w:rPrChange w:id="575" w:author="phuong vu" w:date="2018-11-25T21:55:00Z">
              <w:rPr>
                <w:b/>
              </w:rPr>
            </w:rPrChange>
          </w:rPr>
          <w:tab/>
        </w:r>
        <w:r w:rsidRPr="00BA3432" w:rsidDel="000245EB">
          <w:rPr>
            <w:b/>
            <w:rPrChange w:id="576" w:author="phuong vu" w:date="2018-11-25T21:55:00Z">
              <w:rPr>
                <w:b/>
              </w:rPr>
            </w:rPrChange>
          </w:rPr>
          <w:tab/>
        </w:r>
        <w:r w:rsidRPr="00BA3432" w:rsidDel="000245EB">
          <w:rPr>
            <w:b/>
            <w:rPrChange w:id="577" w:author="phuong vu" w:date="2018-11-25T21:55:00Z">
              <w:rPr>
                <w:b/>
              </w:rPr>
            </w:rPrChange>
          </w:rPr>
          <w:tab/>
        </w:r>
        <w:r w:rsidRPr="00BA3432" w:rsidDel="000245EB">
          <w:rPr>
            <w:b/>
            <w:rPrChange w:id="578" w:author="phuong vu" w:date="2018-11-25T21:55:00Z">
              <w:rPr>
                <w:b/>
              </w:rPr>
            </w:rPrChange>
          </w:rPr>
          <w:tab/>
        </w:r>
        <w:r w:rsidRPr="00BA3432" w:rsidDel="000245EB">
          <w:rPr>
            <w:b/>
            <w:rPrChange w:id="579" w:author="phuong vu" w:date="2018-11-25T21:55:00Z">
              <w:rPr>
                <w:b/>
              </w:rPr>
            </w:rPrChange>
          </w:rPr>
          <w:tab/>
        </w:r>
        <w:r w:rsidR="00EB1083" w:rsidRPr="00BA3432" w:rsidDel="000245EB">
          <w:rPr>
            <w:b/>
            <w:rPrChange w:id="580" w:author="phuong vu" w:date="2018-11-25T21:55:00Z">
              <w:rPr>
                <w:b/>
              </w:rPr>
            </w:rPrChange>
          </w:rPr>
          <w:br w:type="page"/>
        </w:r>
      </w:del>
    </w:p>
    <w:p w14:paraId="707B58E1" w14:textId="684948B8" w:rsidR="00B7386E" w:rsidRPr="00BA3432" w:rsidDel="000245EB" w:rsidRDefault="00EB1083">
      <w:pPr>
        <w:spacing w:line="276" w:lineRule="auto"/>
        <w:jc w:val="center"/>
        <w:rPr>
          <w:del w:id="581" w:author="Tran Huan" w:date="2018-11-25T16:11:00Z"/>
          <w:b/>
          <w:rPrChange w:id="582" w:author="phuong vu" w:date="2018-11-25T21:55:00Z">
            <w:rPr>
              <w:del w:id="583" w:author="Tran Huan" w:date="2018-11-25T16:11:00Z"/>
              <w:b/>
            </w:rPr>
          </w:rPrChange>
        </w:rPr>
        <w:pPrChange w:id="584" w:author="phuong vu" w:date="2018-11-23T13:48:00Z">
          <w:pPr>
            <w:spacing w:line="360" w:lineRule="auto"/>
            <w:jc w:val="center"/>
          </w:pPr>
        </w:pPrChange>
      </w:pPr>
      <w:del w:id="585" w:author="Tran Huan" w:date="2018-11-25T16:11:00Z">
        <w:r w:rsidRPr="00BA3432" w:rsidDel="000245EB">
          <w:rPr>
            <w:b/>
            <w:rPrChange w:id="586" w:author="phuong vu" w:date="2018-11-25T21:55:00Z">
              <w:rPr>
                <w:b/>
              </w:rPr>
            </w:rPrChange>
          </w:rPr>
          <w:delText>NHẬN XÉT CỦA HỘI ĐỒNG CHẤM ĐIỂM LUẬN VĂN</w:delText>
        </w:r>
        <w:bookmarkEnd w:id="504"/>
      </w:del>
    </w:p>
    <w:p w14:paraId="588A6BF2" w14:textId="77777777" w:rsidR="0041406B" w:rsidRPr="00BA3432" w:rsidRDefault="00B26FC7" w:rsidP="000245EB">
      <w:pPr>
        <w:spacing w:line="276" w:lineRule="auto"/>
        <w:rPr>
          <w:ins w:id="587" w:author="Tran Huan" w:date="2018-11-25T16:31:00Z"/>
          <w:rPrChange w:id="588" w:author="phuong vu" w:date="2018-11-25T21:55:00Z">
            <w:rPr>
              <w:ins w:id="589" w:author="Tran Huan" w:date="2018-11-25T16:31:00Z"/>
            </w:rPr>
          </w:rPrChange>
        </w:rPr>
        <w:sectPr w:rsidR="0041406B" w:rsidRPr="00BA3432" w:rsidSect="0041406B">
          <w:headerReference w:type="default" r:id="rId17"/>
          <w:footerReference w:type="default" r:id="rId18"/>
          <w:type w:val="continuous"/>
          <w:pgSz w:w="11906" w:h="16838"/>
          <w:pgMar w:top="1701" w:right="1134" w:bottom="1701" w:left="1985" w:header="709" w:footer="0" w:gutter="0"/>
          <w:pgNumType w:fmt="lowerRoman" w:start="1"/>
          <w:cols w:space="708"/>
          <w:docGrid w:linePitch="360"/>
        </w:sectPr>
      </w:pPr>
      <w:del w:id="595" w:author="Tran Huan" w:date="2018-11-25T16:11:00Z">
        <w:r w:rsidRPr="00BA3432" w:rsidDel="000245EB">
          <w:rPr>
            <w:b/>
            <w:rPrChange w:id="596" w:author="phuong vu" w:date="2018-11-25T21:55:00Z">
              <w:rPr>
                <w:b/>
              </w:rPr>
            </w:rPrChange>
          </w:rPr>
          <w:tab/>
        </w:r>
        <w:r w:rsidRPr="00BA3432" w:rsidDel="000245EB">
          <w:rPr>
            <w:b/>
            <w:rPrChange w:id="597" w:author="phuong vu" w:date="2018-11-25T21:55:00Z">
              <w:rPr>
                <w:b/>
              </w:rPr>
            </w:rPrChange>
          </w:rPr>
          <w:tab/>
        </w:r>
        <w:r w:rsidRPr="00BA3432" w:rsidDel="000245EB">
          <w:rPr>
            <w:b/>
            <w:rPrChange w:id="598" w:author="phuong vu" w:date="2018-11-25T21:55:00Z">
              <w:rPr>
                <w:b/>
              </w:rPr>
            </w:rPrChange>
          </w:rPr>
          <w:tab/>
        </w:r>
        <w:r w:rsidRPr="00BA3432" w:rsidDel="000245EB">
          <w:rPr>
            <w:b/>
            <w:rPrChange w:id="599" w:author="phuong vu" w:date="2018-11-25T21:55:00Z">
              <w:rPr>
                <w:b/>
              </w:rPr>
            </w:rPrChange>
          </w:rPr>
          <w:tab/>
        </w:r>
        <w:r w:rsidRPr="00BA3432" w:rsidDel="000245EB">
          <w:rPr>
            <w:b/>
            <w:rPrChange w:id="600" w:author="phuong vu" w:date="2018-11-25T21:55:00Z">
              <w:rPr>
                <w:b/>
              </w:rPr>
            </w:rPrChange>
          </w:rPr>
          <w:tab/>
        </w:r>
        <w:r w:rsidRPr="00BA3432" w:rsidDel="000245EB">
          <w:rPr>
            <w:b/>
            <w:rPrChange w:id="601" w:author="phuong vu" w:date="2018-11-25T21:55:00Z">
              <w:rPr>
                <w:b/>
              </w:rPr>
            </w:rPrChange>
          </w:rPr>
          <w:tab/>
        </w:r>
        <w:r w:rsidRPr="00BA3432" w:rsidDel="000245EB">
          <w:rPr>
            <w:b/>
            <w:rPrChange w:id="602" w:author="phuong vu" w:date="2018-11-25T21:55:00Z">
              <w:rPr>
                <w:b/>
              </w:rPr>
            </w:rPrChange>
          </w:rPr>
          <w:tab/>
        </w:r>
        <w:r w:rsidRPr="00BA3432" w:rsidDel="000245EB">
          <w:rPr>
            <w:b/>
            <w:rPrChange w:id="603" w:author="phuong vu" w:date="2018-11-25T21:55:00Z">
              <w:rPr>
                <w:b/>
              </w:rPr>
            </w:rPrChange>
          </w:rPr>
          <w:tab/>
        </w:r>
        <w:r w:rsidRPr="00BA3432" w:rsidDel="000245EB">
          <w:rPr>
            <w:b/>
            <w:rPrChange w:id="604" w:author="phuong vu" w:date="2018-11-25T21:55:00Z">
              <w:rPr>
                <w:b/>
              </w:rPr>
            </w:rPrChange>
          </w:rPr>
          <w:tab/>
        </w:r>
        <w:r w:rsidRPr="00BA3432" w:rsidDel="000245EB">
          <w:rPr>
            <w:b/>
            <w:rPrChange w:id="605" w:author="phuong vu" w:date="2018-11-25T21:55:00Z">
              <w:rPr>
                <w:b/>
              </w:rPr>
            </w:rPrChange>
          </w:rPr>
          <w:tab/>
        </w:r>
        <w:r w:rsidRPr="00BA3432" w:rsidDel="000245EB">
          <w:rPr>
            <w:b/>
            <w:rPrChange w:id="606" w:author="phuong vu" w:date="2018-11-25T21:55:00Z">
              <w:rPr>
                <w:b/>
              </w:rPr>
            </w:rPrChange>
          </w:rPr>
          <w:tab/>
        </w:r>
        <w:r w:rsidRPr="00BA3432" w:rsidDel="000245EB">
          <w:rPr>
            <w:b/>
            <w:rPrChange w:id="607" w:author="phuong vu" w:date="2018-11-25T21:55:00Z">
              <w:rPr>
                <w:b/>
              </w:rPr>
            </w:rPrChange>
          </w:rPr>
          <w:tab/>
        </w:r>
        <w:r w:rsidRPr="00BA3432" w:rsidDel="000245EB">
          <w:rPr>
            <w:b/>
            <w:rPrChange w:id="608" w:author="phuong vu" w:date="2018-11-25T21:55:00Z">
              <w:rPr>
                <w:b/>
              </w:rPr>
            </w:rPrChange>
          </w:rPr>
          <w:tab/>
        </w:r>
        <w:r w:rsidRPr="00BA3432" w:rsidDel="000245EB">
          <w:rPr>
            <w:b/>
            <w:rPrChange w:id="609" w:author="phuong vu" w:date="2018-11-25T21:55:00Z">
              <w:rPr>
                <w:b/>
              </w:rPr>
            </w:rPrChange>
          </w:rPr>
          <w:tab/>
        </w:r>
        <w:r w:rsidRPr="00BA3432" w:rsidDel="000245EB">
          <w:rPr>
            <w:b/>
            <w:rPrChange w:id="610" w:author="phuong vu" w:date="2018-11-25T21:55:00Z">
              <w:rPr>
                <w:b/>
              </w:rPr>
            </w:rPrChange>
          </w:rPr>
          <w:tab/>
        </w:r>
        <w:r w:rsidRPr="00BA3432" w:rsidDel="000245EB">
          <w:rPr>
            <w:b/>
            <w:rPrChange w:id="611" w:author="phuong vu" w:date="2018-11-25T21:55:00Z">
              <w:rPr>
                <w:b/>
              </w:rPr>
            </w:rPrChange>
          </w:rPr>
          <w:tab/>
        </w:r>
        <w:r w:rsidRPr="00BA3432" w:rsidDel="000245EB">
          <w:rPr>
            <w:b/>
            <w:rPrChange w:id="612" w:author="phuong vu" w:date="2018-11-25T21:55:00Z">
              <w:rPr>
                <w:b/>
              </w:rPr>
            </w:rPrChange>
          </w:rPr>
          <w:tab/>
        </w:r>
        <w:r w:rsidRPr="00BA3432" w:rsidDel="000245EB">
          <w:rPr>
            <w:b/>
            <w:rPrChange w:id="613" w:author="phuong vu" w:date="2018-11-25T21:55:00Z">
              <w:rPr>
                <w:b/>
              </w:rPr>
            </w:rPrChange>
          </w:rPr>
          <w:tab/>
        </w:r>
        <w:r w:rsidRPr="00BA3432" w:rsidDel="000245EB">
          <w:rPr>
            <w:b/>
            <w:rPrChange w:id="614" w:author="phuong vu" w:date="2018-11-25T21:55:00Z">
              <w:rPr>
                <w:b/>
              </w:rPr>
            </w:rPrChange>
          </w:rPr>
          <w:tab/>
        </w:r>
        <w:r w:rsidRPr="00BA3432" w:rsidDel="000245EB">
          <w:rPr>
            <w:b/>
            <w:rPrChange w:id="615" w:author="phuong vu" w:date="2018-11-25T21:55:00Z">
              <w:rPr>
                <w:b/>
              </w:rPr>
            </w:rPrChange>
          </w:rPr>
          <w:tab/>
        </w:r>
        <w:r w:rsidRPr="00BA3432" w:rsidDel="000245EB">
          <w:rPr>
            <w:b/>
            <w:rPrChange w:id="616" w:author="phuong vu" w:date="2018-11-25T21:55:00Z">
              <w:rPr>
                <w:b/>
              </w:rPr>
            </w:rPrChange>
          </w:rPr>
          <w:tab/>
        </w:r>
        <w:r w:rsidRPr="00BA3432" w:rsidDel="000245EB">
          <w:rPr>
            <w:b/>
            <w:rPrChange w:id="617" w:author="phuong vu" w:date="2018-11-25T21:55:00Z">
              <w:rPr>
                <w:b/>
              </w:rPr>
            </w:rPrChange>
          </w:rPr>
          <w:tab/>
        </w:r>
        <w:r w:rsidRPr="00BA3432" w:rsidDel="000245EB">
          <w:rPr>
            <w:b/>
            <w:rPrChange w:id="618" w:author="phuong vu" w:date="2018-11-25T21:55:00Z">
              <w:rPr>
                <w:b/>
              </w:rPr>
            </w:rPrChange>
          </w:rPr>
          <w:tab/>
        </w:r>
        <w:r w:rsidRPr="00BA3432" w:rsidDel="000245EB">
          <w:rPr>
            <w:b/>
            <w:rPrChange w:id="619" w:author="phuong vu" w:date="2018-11-25T21:55:00Z">
              <w:rPr>
                <w:b/>
              </w:rPr>
            </w:rPrChange>
          </w:rPr>
          <w:tab/>
        </w:r>
        <w:r w:rsidRPr="00BA3432" w:rsidDel="000245EB">
          <w:rPr>
            <w:b/>
            <w:rPrChange w:id="620" w:author="phuong vu" w:date="2018-11-25T21:55:00Z">
              <w:rPr>
                <w:b/>
              </w:rPr>
            </w:rPrChange>
          </w:rPr>
          <w:tab/>
        </w:r>
      </w:del>
      <w:del w:id="621" w:author="Tran Huan" w:date="2018-11-25T16:13:00Z">
        <w:r w:rsidR="00B81776" w:rsidRPr="00BA3432" w:rsidDel="000245EB">
          <w:rPr>
            <w:rPrChange w:id="622" w:author="phuong vu" w:date="2018-11-25T21:55:00Z">
              <w:rPr/>
            </w:rPrChange>
          </w:rPr>
          <w:br w:type="page"/>
        </w:r>
      </w:del>
    </w:p>
    <w:p w14:paraId="470DAF91" w14:textId="2342E651" w:rsidR="00B81776" w:rsidRPr="00BA3432" w:rsidRDefault="00B81776">
      <w:pPr>
        <w:spacing w:line="276" w:lineRule="auto"/>
        <w:rPr>
          <w:b/>
          <w:rPrChange w:id="623" w:author="phuong vu" w:date="2018-11-25T21:55:00Z">
            <w:rPr>
              <w:b/>
            </w:rPr>
          </w:rPrChange>
        </w:rPr>
        <w:pPrChange w:id="624" w:author="Tran Huan" w:date="2018-11-25T16:11:00Z">
          <w:pPr>
            <w:tabs>
              <w:tab w:val="left" w:leader="dot" w:pos="28350"/>
            </w:tabs>
            <w:spacing w:line="360" w:lineRule="auto"/>
            <w:jc w:val="left"/>
          </w:pPr>
        </w:pPrChange>
      </w:pPr>
    </w:p>
    <w:p w14:paraId="73152304" w14:textId="77777777" w:rsidR="00CB27A4" w:rsidRPr="00BA3432" w:rsidRDefault="00CB27A4">
      <w:pPr>
        <w:pStyle w:val="Style1"/>
        <w:spacing w:line="276" w:lineRule="auto"/>
        <w:rPr>
          <w:rFonts w:cstheme="majorHAnsi"/>
          <w:b w:val="0"/>
          <w:rPrChange w:id="625" w:author="phuong vu" w:date="2018-11-25T21:55:00Z">
            <w:rPr>
              <w:b/>
            </w:rPr>
          </w:rPrChange>
        </w:rPr>
        <w:pPrChange w:id="626" w:author="phuong vu" w:date="2018-11-23T13:48:00Z">
          <w:pPr>
            <w:spacing w:line="360" w:lineRule="auto"/>
            <w:jc w:val="center"/>
          </w:pPr>
        </w:pPrChange>
      </w:pPr>
      <w:bookmarkStart w:id="627" w:name="_Toc484566600"/>
      <w:bookmarkStart w:id="628" w:name="_Toc530662452"/>
      <w:r w:rsidRPr="00BA3432">
        <w:rPr>
          <w:rFonts w:cstheme="majorHAnsi"/>
          <w:lang w:val="vi-VN"/>
          <w:rPrChange w:id="629" w:author="phuong vu" w:date="2018-11-25T21:55:00Z">
            <w:rPr>
              <w:b/>
            </w:rPr>
          </w:rPrChange>
        </w:rPr>
        <w:t>MỤC LỤC</w:t>
      </w:r>
      <w:bookmarkEnd w:id="627"/>
      <w:bookmarkEnd w:id="628"/>
    </w:p>
    <w:p w14:paraId="0CED4C63" w14:textId="77777777" w:rsidR="00EB1083" w:rsidRPr="00AD0E2E" w:rsidRDefault="00EB1083">
      <w:pPr>
        <w:spacing w:line="276" w:lineRule="auto"/>
        <w:pPrChange w:id="630" w:author="phuong vu" w:date="2018-11-23T13:48:00Z">
          <w:pPr>
            <w:spacing w:line="360" w:lineRule="auto"/>
          </w:pPr>
        </w:pPrChange>
      </w:pPr>
    </w:p>
    <w:bookmarkStart w:id="631" w:name="_Toc484566601"/>
    <w:p w14:paraId="5C018A92" w14:textId="54BC72B2" w:rsidR="00F72520" w:rsidRPr="00BA3432" w:rsidRDefault="00EB1083">
      <w:pPr>
        <w:pStyle w:val="TOC1"/>
        <w:tabs>
          <w:tab w:val="right" w:leader="dot" w:pos="8777"/>
        </w:tabs>
        <w:spacing w:line="276" w:lineRule="auto"/>
        <w:rPr>
          <w:ins w:id="632" w:author="phuong vu" w:date="2018-11-22T15:01:00Z"/>
          <w:rFonts w:eastAsiaTheme="minorEastAsia"/>
          <w:noProof/>
          <w:sz w:val="22"/>
          <w:szCs w:val="22"/>
          <w:rPrChange w:id="633" w:author="phuong vu" w:date="2018-11-25T21:55:00Z">
            <w:rPr>
              <w:ins w:id="634" w:author="phuong vu" w:date="2018-11-22T15:01:00Z"/>
              <w:rFonts w:asciiTheme="minorHAnsi" w:eastAsiaTheme="minorEastAsia" w:hAnsiTheme="minorHAnsi" w:cstheme="minorBidi"/>
              <w:noProof/>
              <w:sz w:val="22"/>
              <w:szCs w:val="22"/>
              <w:lang w:val="en-US"/>
            </w:rPr>
          </w:rPrChange>
        </w:rPr>
        <w:pPrChange w:id="635" w:author="phuong vu" w:date="2018-11-23T13:48:00Z">
          <w:pPr>
            <w:pStyle w:val="TOC1"/>
            <w:tabs>
              <w:tab w:val="right" w:leader="dot" w:pos="8777"/>
            </w:tabs>
          </w:pPr>
        </w:pPrChange>
      </w:pPr>
      <w:r w:rsidRPr="00AD0E2E">
        <w:fldChar w:fldCharType="begin"/>
      </w:r>
      <w:r w:rsidRPr="00BA3432">
        <w:rPr>
          <w:rPrChange w:id="636" w:author="phuong vu" w:date="2018-11-25T21:55:00Z">
            <w:rPr/>
          </w:rPrChange>
        </w:rPr>
        <w:instrText xml:space="preserve"> TOC \o "1-4" \u </w:instrText>
      </w:r>
      <w:r w:rsidRPr="00BA3432">
        <w:rPr>
          <w:rPrChange w:id="637" w:author="phuong vu" w:date="2018-11-25T21:55:00Z">
            <w:rPr/>
          </w:rPrChange>
        </w:rPr>
        <w:fldChar w:fldCharType="separate"/>
      </w:r>
      <w:ins w:id="638" w:author="phuong vu" w:date="2018-11-22T15:01:00Z">
        <w:r w:rsidR="00F72520" w:rsidRPr="00AD0E2E">
          <w:rPr>
            <w:noProof/>
          </w:rPr>
          <w:t>M</w:t>
        </w:r>
        <w:r w:rsidR="00F72520" w:rsidRPr="00BA3432">
          <w:rPr>
            <w:noProof/>
            <w:rPrChange w:id="639" w:author="phuong vu" w:date="2018-11-25T21:55:00Z">
              <w:rPr>
                <w:noProof/>
              </w:rPr>
            </w:rPrChange>
          </w:rPr>
          <w:t>ỤC LỤC</w:t>
        </w:r>
        <w:r w:rsidR="00F72520" w:rsidRPr="00BA3432">
          <w:rPr>
            <w:noProof/>
            <w:rPrChange w:id="640" w:author="phuong vu" w:date="2018-11-25T21:55:00Z">
              <w:rPr>
                <w:noProof/>
              </w:rPr>
            </w:rPrChange>
          </w:rPr>
          <w:tab/>
        </w:r>
        <w:r w:rsidR="00F72520" w:rsidRPr="00AD0E2E">
          <w:rPr>
            <w:noProof/>
          </w:rPr>
          <w:fldChar w:fldCharType="begin"/>
        </w:r>
        <w:r w:rsidR="00F72520" w:rsidRPr="00BA3432">
          <w:rPr>
            <w:noProof/>
            <w:rPrChange w:id="641" w:author="phuong vu" w:date="2018-11-25T21:55:00Z">
              <w:rPr>
                <w:noProof/>
              </w:rPr>
            </w:rPrChange>
          </w:rPr>
          <w:instrText xml:space="preserve"> PAGEREF _Toc530662452 \h </w:instrText>
        </w:r>
      </w:ins>
      <w:r w:rsidR="00F72520" w:rsidRPr="00BA3432">
        <w:rPr>
          <w:noProof/>
          <w:rPrChange w:id="642" w:author="phuong vu" w:date="2018-11-25T21:55:00Z">
            <w:rPr>
              <w:noProof/>
            </w:rPr>
          </w:rPrChange>
        </w:rPr>
      </w:r>
      <w:r w:rsidR="00F72520" w:rsidRPr="00BA3432">
        <w:rPr>
          <w:noProof/>
          <w:rPrChange w:id="643" w:author="phuong vu" w:date="2018-11-25T21:55:00Z">
            <w:rPr>
              <w:noProof/>
            </w:rPr>
          </w:rPrChange>
        </w:rPr>
        <w:fldChar w:fldCharType="separate"/>
      </w:r>
      <w:ins w:id="644" w:author="phuong vu" w:date="2018-11-22T15:01:00Z">
        <w:r w:rsidR="00F72520" w:rsidRPr="00BA3432">
          <w:rPr>
            <w:noProof/>
            <w:rPrChange w:id="645" w:author="phuong vu" w:date="2018-11-25T21:55:00Z">
              <w:rPr>
                <w:noProof/>
              </w:rPr>
            </w:rPrChange>
          </w:rPr>
          <w:t>6</w:t>
        </w:r>
        <w:r w:rsidR="00F72520" w:rsidRPr="00BA3432">
          <w:rPr>
            <w:noProof/>
            <w:rPrChange w:id="646" w:author="phuong vu" w:date="2018-11-25T21:55:00Z">
              <w:rPr>
                <w:noProof/>
              </w:rPr>
            </w:rPrChange>
          </w:rPr>
          <w:fldChar w:fldCharType="end"/>
        </w:r>
      </w:ins>
    </w:p>
    <w:p w14:paraId="422DE904" w14:textId="62835252" w:rsidR="00F72520" w:rsidRPr="00BA3432" w:rsidRDefault="00F72520">
      <w:pPr>
        <w:pStyle w:val="TOC1"/>
        <w:tabs>
          <w:tab w:val="right" w:leader="dot" w:pos="8777"/>
        </w:tabs>
        <w:spacing w:line="276" w:lineRule="auto"/>
        <w:rPr>
          <w:ins w:id="647" w:author="phuong vu" w:date="2018-11-22T15:01:00Z"/>
          <w:rFonts w:eastAsiaTheme="minorEastAsia"/>
          <w:noProof/>
          <w:sz w:val="22"/>
          <w:szCs w:val="22"/>
          <w:rPrChange w:id="648" w:author="phuong vu" w:date="2018-11-25T21:55:00Z">
            <w:rPr>
              <w:ins w:id="649" w:author="phuong vu" w:date="2018-11-22T15:01:00Z"/>
              <w:rFonts w:asciiTheme="minorHAnsi" w:eastAsiaTheme="minorEastAsia" w:hAnsiTheme="minorHAnsi" w:cstheme="minorBidi"/>
              <w:noProof/>
              <w:sz w:val="22"/>
              <w:szCs w:val="22"/>
              <w:lang w:val="en-US"/>
            </w:rPr>
          </w:rPrChange>
        </w:rPr>
        <w:pPrChange w:id="650" w:author="phuong vu" w:date="2018-11-23T13:48:00Z">
          <w:pPr>
            <w:pStyle w:val="TOC1"/>
            <w:tabs>
              <w:tab w:val="right" w:leader="dot" w:pos="8777"/>
            </w:tabs>
          </w:pPr>
        </w:pPrChange>
      </w:pPr>
      <w:ins w:id="651" w:author="phuong vu" w:date="2018-11-22T15:01:00Z">
        <w:r w:rsidRPr="00AD0E2E">
          <w:rPr>
            <w:noProof/>
          </w:rPr>
          <w:t>KÍ HI</w:t>
        </w:r>
        <w:r w:rsidRPr="00BA3432">
          <w:rPr>
            <w:noProof/>
            <w:rPrChange w:id="652" w:author="phuong vu" w:date="2018-11-25T21:55:00Z">
              <w:rPr>
                <w:noProof/>
              </w:rPr>
            </w:rPrChange>
          </w:rPr>
          <w:t>ỆU VÀ VIẾT TẮT</w:t>
        </w:r>
        <w:r w:rsidRPr="00BA3432">
          <w:rPr>
            <w:noProof/>
            <w:rPrChange w:id="653" w:author="phuong vu" w:date="2018-11-25T21:55:00Z">
              <w:rPr>
                <w:noProof/>
              </w:rPr>
            </w:rPrChange>
          </w:rPr>
          <w:tab/>
        </w:r>
        <w:r w:rsidRPr="00AD0E2E">
          <w:rPr>
            <w:noProof/>
          </w:rPr>
          <w:fldChar w:fldCharType="begin"/>
        </w:r>
        <w:r w:rsidRPr="00BA3432">
          <w:rPr>
            <w:noProof/>
            <w:rPrChange w:id="654" w:author="phuong vu" w:date="2018-11-25T21:55:00Z">
              <w:rPr>
                <w:noProof/>
              </w:rPr>
            </w:rPrChange>
          </w:rPr>
          <w:instrText xml:space="preserve"> PAGEREF _Toc530662453 \h </w:instrText>
        </w:r>
      </w:ins>
      <w:r w:rsidRPr="00BA3432">
        <w:rPr>
          <w:noProof/>
          <w:rPrChange w:id="655" w:author="phuong vu" w:date="2018-11-25T21:55:00Z">
            <w:rPr>
              <w:noProof/>
            </w:rPr>
          </w:rPrChange>
        </w:rPr>
      </w:r>
      <w:r w:rsidRPr="00BA3432">
        <w:rPr>
          <w:noProof/>
          <w:rPrChange w:id="656" w:author="phuong vu" w:date="2018-11-25T21:55:00Z">
            <w:rPr>
              <w:noProof/>
            </w:rPr>
          </w:rPrChange>
        </w:rPr>
        <w:fldChar w:fldCharType="separate"/>
      </w:r>
      <w:ins w:id="657" w:author="phuong vu" w:date="2018-11-22T15:01:00Z">
        <w:r w:rsidRPr="00BA3432">
          <w:rPr>
            <w:noProof/>
            <w:rPrChange w:id="658" w:author="phuong vu" w:date="2018-11-25T21:55:00Z">
              <w:rPr>
                <w:noProof/>
              </w:rPr>
            </w:rPrChange>
          </w:rPr>
          <w:t>9</w:t>
        </w:r>
        <w:r w:rsidRPr="00BA3432">
          <w:rPr>
            <w:noProof/>
            <w:rPrChange w:id="659" w:author="phuong vu" w:date="2018-11-25T21:55:00Z">
              <w:rPr>
                <w:noProof/>
              </w:rPr>
            </w:rPrChange>
          </w:rPr>
          <w:fldChar w:fldCharType="end"/>
        </w:r>
      </w:ins>
    </w:p>
    <w:p w14:paraId="76512075" w14:textId="5EF39805" w:rsidR="00F72520" w:rsidRPr="00BA3432" w:rsidRDefault="00F72520">
      <w:pPr>
        <w:pStyle w:val="TOC1"/>
        <w:tabs>
          <w:tab w:val="right" w:leader="dot" w:pos="8777"/>
        </w:tabs>
        <w:spacing w:line="276" w:lineRule="auto"/>
        <w:rPr>
          <w:ins w:id="660" w:author="phuong vu" w:date="2018-11-22T15:01:00Z"/>
          <w:rFonts w:eastAsiaTheme="minorEastAsia"/>
          <w:noProof/>
          <w:sz w:val="22"/>
          <w:szCs w:val="22"/>
          <w:rPrChange w:id="661" w:author="phuong vu" w:date="2018-11-25T21:55:00Z">
            <w:rPr>
              <w:ins w:id="662" w:author="phuong vu" w:date="2018-11-22T15:01:00Z"/>
              <w:rFonts w:asciiTheme="minorHAnsi" w:eastAsiaTheme="minorEastAsia" w:hAnsiTheme="minorHAnsi" w:cstheme="minorBidi"/>
              <w:noProof/>
              <w:sz w:val="22"/>
              <w:szCs w:val="22"/>
              <w:lang w:val="en-US"/>
            </w:rPr>
          </w:rPrChange>
        </w:rPr>
        <w:pPrChange w:id="663" w:author="phuong vu" w:date="2018-11-23T13:48:00Z">
          <w:pPr>
            <w:pStyle w:val="TOC1"/>
            <w:tabs>
              <w:tab w:val="right" w:leader="dot" w:pos="8777"/>
            </w:tabs>
          </w:pPr>
        </w:pPrChange>
      </w:pPr>
      <w:ins w:id="664" w:author="phuong vu" w:date="2018-11-22T15:01:00Z">
        <w:r w:rsidRPr="00AD0E2E">
          <w:rPr>
            <w:noProof/>
          </w:rPr>
          <w:t>DANH SÁCH HÌNH</w:t>
        </w:r>
        <w:r w:rsidRPr="00AD0E2E">
          <w:rPr>
            <w:noProof/>
          </w:rPr>
          <w:tab/>
        </w:r>
        <w:r w:rsidRPr="00AD0E2E">
          <w:rPr>
            <w:noProof/>
          </w:rPr>
          <w:fldChar w:fldCharType="begin"/>
        </w:r>
        <w:r w:rsidRPr="00BA3432">
          <w:rPr>
            <w:noProof/>
            <w:rPrChange w:id="665" w:author="phuong vu" w:date="2018-11-25T21:55:00Z">
              <w:rPr>
                <w:noProof/>
              </w:rPr>
            </w:rPrChange>
          </w:rPr>
          <w:instrText xml:space="preserve"> PAGEREF _Toc530662454 \h </w:instrText>
        </w:r>
      </w:ins>
      <w:r w:rsidRPr="00BA3432">
        <w:rPr>
          <w:noProof/>
          <w:rPrChange w:id="666" w:author="phuong vu" w:date="2018-11-25T21:55:00Z">
            <w:rPr>
              <w:noProof/>
            </w:rPr>
          </w:rPrChange>
        </w:rPr>
      </w:r>
      <w:r w:rsidRPr="00BA3432">
        <w:rPr>
          <w:noProof/>
          <w:rPrChange w:id="667" w:author="phuong vu" w:date="2018-11-25T21:55:00Z">
            <w:rPr>
              <w:noProof/>
            </w:rPr>
          </w:rPrChange>
        </w:rPr>
        <w:fldChar w:fldCharType="separate"/>
      </w:r>
      <w:ins w:id="668" w:author="phuong vu" w:date="2018-11-22T15:01:00Z">
        <w:r w:rsidRPr="00BA3432">
          <w:rPr>
            <w:noProof/>
            <w:rPrChange w:id="669" w:author="phuong vu" w:date="2018-11-25T21:55:00Z">
              <w:rPr>
                <w:noProof/>
              </w:rPr>
            </w:rPrChange>
          </w:rPr>
          <w:t>10</w:t>
        </w:r>
        <w:r w:rsidRPr="00BA3432">
          <w:rPr>
            <w:noProof/>
            <w:rPrChange w:id="670" w:author="phuong vu" w:date="2018-11-25T21:55:00Z">
              <w:rPr>
                <w:noProof/>
              </w:rPr>
            </w:rPrChange>
          </w:rPr>
          <w:fldChar w:fldCharType="end"/>
        </w:r>
      </w:ins>
    </w:p>
    <w:p w14:paraId="215718D3" w14:textId="0ED21A6C" w:rsidR="00F72520" w:rsidRPr="00BA3432" w:rsidRDefault="00F72520">
      <w:pPr>
        <w:pStyle w:val="TOC1"/>
        <w:tabs>
          <w:tab w:val="right" w:leader="dot" w:pos="8777"/>
        </w:tabs>
        <w:spacing w:line="276" w:lineRule="auto"/>
        <w:rPr>
          <w:ins w:id="671" w:author="phuong vu" w:date="2018-11-22T15:01:00Z"/>
          <w:rFonts w:eastAsiaTheme="minorEastAsia"/>
          <w:noProof/>
          <w:sz w:val="22"/>
          <w:szCs w:val="22"/>
          <w:rPrChange w:id="672" w:author="phuong vu" w:date="2018-11-25T21:55:00Z">
            <w:rPr>
              <w:ins w:id="673" w:author="phuong vu" w:date="2018-11-22T15:01:00Z"/>
              <w:rFonts w:asciiTheme="minorHAnsi" w:eastAsiaTheme="minorEastAsia" w:hAnsiTheme="minorHAnsi" w:cstheme="minorBidi"/>
              <w:noProof/>
              <w:sz w:val="22"/>
              <w:szCs w:val="22"/>
              <w:lang w:val="en-US"/>
            </w:rPr>
          </w:rPrChange>
        </w:rPr>
        <w:pPrChange w:id="674" w:author="phuong vu" w:date="2018-11-23T13:48:00Z">
          <w:pPr>
            <w:pStyle w:val="TOC1"/>
            <w:tabs>
              <w:tab w:val="right" w:leader="dot" w:pos="8777"/>
            </w:tabs>
          </w:pPr>
        </w:pPrChange>
      </w:pPr>
      <w:ins w:id="675" w:author="phuong vu" w:date="2018-11-22T15:01:00Z">
        <w:r w:rsidRPr="00AD0E2E">
          <w:rPr>
            <w:noProof/>
          </w:rPr>
          <w:t>DANH M</w:t>
        </w:r>
        <w:r w:rsidRPr="00BA3432">
          <w:rPr>
            <w:noProof/>
            <w:rPrChange w:id="676" w:author="phuong vu" w:date="2018-11-25T21:55:00Z">
              <w:rPr>
                <w:noProof/>
              </w:rPr>
            </w:rPrChange>
          </w:rPr>
          <w:t>ỤC BẢNG</w:t>
        </w:r>
        <w:r w:rsidRPr="00BA3432">
          <w:rPr>
            <w:noProof/>
            <w:rPrChange w:id="677" w:author="phuong vu" w:date="2018-11-25T21:55:00Z">
              <w:rPr>
                <w:noProof/>
              </w:rPr>
            </w:rPrChange>
          </w:rPr>
          <w:tab/>
        </w:r>
        <w:r w:rsidRPr="00AD0E2E">
          <w:rPr>
            <w:noProof/>
          </w:rPr>
          <w:fldChar w:fldCharType="begin"/>
        </w:r>
        <w:r w:rsidRPr="00BA3432">
          <w:rPr>
            <w:noProof/>
            <w:rPrChange w:id="678" w:author="phuong vu" w:date="2018-11-25T21:55:00Z">
              <w:rPr>
                <w:noProof/>
              </w:rPr>
            </w:rPrChange>
          </w:rPr>
          <w:instrText xml:space="preserve"> PAGEREF _Toc530662455 \h </w:instrText>
        </w:r>
      </w:ins>
      <w:r w:rsidRPr="00BA3432">
        <w:rPr>
          <w:noProof/>
          <w:rPrChange w:id="679" w:author="phuong vu" w:date="2018-11-25T21:55:00Z">
            <w:rPr>
              <w:noProof/>
            </w:rPr>
          </w:rPrChange>
        </w:rPr>
      </w:r>
      <w:r w:rsidRPr="00BA3432">
        <w:rPr>
          <w:noProof/>
          <w:rPrChange w:id="680" w:author="phuong vu" w:date="2018-11-25T21:55:00Z">
            <w:rPr>
              <w:noProof/>
            </w:rPr>
          </w:rPrChange>
        </w:rPr>
        <w:fldChar w:fldCharType="separate"/>
      </w:r>
      <w:ins w:id="681" w:author="phuong vu" w:date="2018-11-22T15:01:00Z">
        <w:r w:rsidRPr="00BA3432">
          <w:rPr>
            <w:noProof/>
            <w:rPrChange w:id="682" w:author="phuong vu" w:date="2018-11-25T21:55:00Z">
              <w:rPr>
                <w:noProof/>
              </w:rPr>
            </w:rPrChange>
          </w:rPr>
          <w:t>11</w:t>
        </w:r>
        <w:r w:rsidRPr="00BA3432">
          <w:rPr>
            <w:noProof/>
            <w:rPrChange w:id="683" w:author="phuong vu" w:date="2018-11-25T21:55:00Z">
              <w:rPr>
                <w:noProof/>
              </w:rPr>
            </w:rPrChange>
          </w:rPr>
          <w:fldChar w:fldCharType="end"/>
        </w:r>
      </w:ins>
    </w:p>
    <w:p w14:paraId="256014EB" w14:textId="771283DA" w:rsidR="00F72520" w:rsidRPr="00BA3432" w:rsidRDefault="00F72520">
      <w:pPr>
        <w:pStyle w:val="TOC1"/>
        <w:tabs>
          <w:tab w:val="right" w:leader="dot" w:pos="8777"/>
        </w:tabs>
        <w:spacing w:line="276" w:lineRule="auto"/>
        <w:rPr>
          <w:ins w:id="684" w:author="phuong vu" w:date="2018-11-22T15:01:00Z"/>
          <w:rFonts w:eastAsiaTheme="minorEastAsia"/>
          <w:noProof/>
          <w:sz w:val="22"/>
          <w:szCs w:val="22"/>
          <w:lang w:val="en-US"/>
          <w:rPrChange w:id="685" w:author="phuong vu" w:date="2018-11-25T21:55:00Z">
            <w:rPr>
              <w:ins w:id="686" w:author="phuong vu" w:date="2018-11-22T15:01:00Z"/>
              <w:rFonts w:asciiTheme="minorHAnsi" w:eastAsiaTheme="minorEastAsia" w:hAnsiTheme="minorHAnsi" w:cstheme="minorBidi"/>
              <w:noProof/>
              <w:sz w:val="22"/>
              <w:szCs w:val="22"/>
              <w:lang w:val="en-US"/>
            </w:rPr>
          </w:rPrChange>
        </w:rPr>
        <w:pPrChange w:id="687" w:author="phuong vu" w:date="2018-11-23T13:48:00Z">
          <w:pPr>
            <w:pStyle w:val="TOC1"/>
            <w:tabs>
              <w:tab w:val="right" w:leader="dot" w:pos="8777"/>
            </w:tabs>
          </w:pPr>
        </w:pPrChange>
      </w:pPr>
      <w:ins w:id="688" w:author="phuong vu" w:date="2018-11-22T15:01:00Z">
        <w:r w:rsidRPr="00AD0E2E">
          <w:rPr>
            <w:noProof/>
          </w:rPr>
          <w:t>TÓM T</w:t>
        </w:r>
        <w:r w:rsidRPr="00BA3432">
          <w:rPr>
            <w:noProof/>
            <w:rPrChange w:id="689" w:author="phuong vu" w:date="2018-11-25T21:55:00Z">
              <w:rPr>
                <w:noProof/>
              </w:rPr>
            </w:rPrChange>
          </w:rPr>
          <w:t>ẮT</w:t>
        </w:r>
        <w:r w:rsidRPr="00BA3432">
          <w:rPr>
            <w:noProof/>
            <w:rPrChange w:id="690" w:author="phuong vu" w:date="2018-11-25T21:55:00Z">
              <w:rPr>
                <w:noProof/>
              </w:rPr>
            </w:rPrChange>
          </w:rPr>
          <w:tab/>
        </w:r>
        <w:r w:rsidRPr="00AD0E2E">
          <w:rPr>
            <w:noProof/>
          </w:rPr>
          <w:fldChar w:fldCharType="begin"/>
        </w:r>
        <w:r w:rsidRPr="00BA3432">
          <w:rPr>
            <w:noProof/>
            <w:rPrChange w:id="691" w:author="phuong vu" w:date="2018-11-25T21:55:00Z">
              <w:rPr>
                <w:noProof/>
              </w:rPr>
            </w:rPrChange>
          </w:rPr>
          <w:instrText xml:space="preserve"> PAGEREF _Toc530662456 \h </w:instrText>
        </w:r>
      </w:ins>
      <w:r w:rsidRPr="00BA3432">
        <w:rPr>
          <w:noProof/>
          <w:rPrChange w:id="692" w:author="phuong vu" w:date="2018-11-25T21:55:00Z">
            <w:rPr>
              <w:noProof/>
            </w:rPr>
          </w:rPrChange>
        </w:rPr>
      </w:r>
      <w:r w:rsidRPr="00BA3432">
        <w:rPr>
          <w:noProof/>
          <w:rPrChange w:id="693" w:author="phuong vu" w:date="2018-11-25T21:55:00Z">
            <w:rPr>
              <w:noProof/>
            </w:rPr>
          </w:rPrChange>
        </w:rPr>
        <w:fldChar w:fldCharType="separate"/>
      </w:r>
      <w:ins w:id="694" w:author="phuong vu" w:date="2018-11-22T15:01:00Z">
        <w:r w:rsidRPr="00BA3432">
          <w:rPr>
            <w:noProof/>
            <w:rPrChange w:id="695" w:author="phuong vu" w:date="2018-11-25T21:55:00Z">
              <w:rPr>
                <w:noProof/>
              </w:rPr>
            </w:rPrChange>
          </w:rPr>
          <w:t>12</w:t>
        </w:r>
        <w:r w:rsidRPr="00BA3432">
          <w:rPr>
            <w:noProof/>
            <w:rPrChange w:id="696" w:author="phuong vu" w:date="2018-11-25T21:55:00Z">
              <w:rPr>
                <w:noProof/>
              </w:rPr>
            </w:rPrChange>
          </w:rPr>
          <w:fldChar w:fldCharType="end"/>
        </w:r>
      </w:ins>
    </w:p>
    <w:p w14:paraId="720F5309" w14:textId="787D662B" w:rsidR="00F72520" w:rsidRPr="00BA3432" w:rsidRDefault="00F72520">
      <w:pPr>
        <w:pStyle w:val="TOC1"/>
        <w:tabs>
          <w:tab w:val="right" w:leader="dot" w:pos="8777"/>
        </w:tabs>
        <w:spacing w:line="276" w:lineRule="auto"/>
        <w:rPr>
          <w:ins w:id="697" w:author="phuong vu" w:date="2018-11-22T15:01:00Z"/>
          <w:rFonts w:eastAsiaTheme="minorEastAsia"/>
          <w:noProof/>
          <w:sz w:val="22"/>
          <w:szCs w:val="22"/>
          <w:lang w:val="en-US"/>
          <w:rPrChange w:id="698" w:author="phuong vu" w:date="2018-11-25T21:55:00Z">
            <w:rPr>
              <w:ins w:id="699" w:author="phuong vu" w:date="2018-11-22T15:01:00Z"/>
              <w:rFonts w:asciiTheme="minorHAnsi" w:eastAsiaTheme="minorEastAsia" w:hAnsiTheme="minorHAnsi" w:cstheme="minorBidi"/>
              <w:noProof/>
              <w:sz w:val="22"/>
              <w:szCs w:val="22"/>
              <w:lang w:val="en-US"/>
            </w:rPr>
          </w:rPrChange>
        </w:rPr>
        <w:pPrChange w:id="700" w:author="phuong vu" w:date="2018-11-23T13:48:00Z">
          <w:pPr>
            <w:pStyle w:val="TOC1"/>
            <w:tabs>
              <w:tab w:val="right" w:leader="dot" w:pos="8777"/>
            </w:tabs>
          </w:pPr>
        </w:pPrChange>
      </w:pPr>
      <w:ins w:id="701" w:author="phuong vu" w:date="2018-11-22T15:01:00Z">
        <w:r w:rsidRPr="00AD0E2E">
          <w:rPr>
            <w:noProof/>
          </w:rPr>
          <w:t>ABSTRACT</w:t>
        </w:r>
        <w:r w:rsidRPr="00AD0E2E">
          <w:rPr>
            <w:noProof/>
          </w:rPr>
          <w:tab/>
        </w:r>
        <w:r w:rsidRPr="00AD0E2E">
          <w:rPr>
            <w:noProof/>
          </w:rPr>
          <w:fldChar w:fldCharType="begin"/>
        </w:r>
        <w:r w:rsidRPr="00BA3432">
          <w:rPr>
            <w:noProof/>
            <w:rPrChange w:id="702" w:author="phuong vu" w:date="2018-11-25T21:55:00Z">
              <w:rPr>
                <w:noProof/>
              </w:rPr>
            </w:rPrChange>
          </w:rPr>
          <w:instrText xml:space="preserve"> PAGEREF _Toc530662457 \h </w:instrText>
        </w:r>
      </w:ins>
      <w:r w:rsidRPr="00BA3432">
        <w:rPr>
          <w:noProof/>
          <w:rPrChange w:id="703" w:author="phuong vu" w:date="2018-11-25T21:55:00Z">
            <w:rPr>
              <w:noProof/>
            </w:rPr>
          </w:rPrChange>
        </w:rPr>
      </w:r>
      <w:r w:rsidRPr="00BA3432">
        <w:rPr>
          <w:noProof/>
          <w:rPrChange w:id="704" w:author="phuong vu" w:date="2018-11-25T21:55:00Z">
            <w:rPr>
              <w:noProof/>
            </w:rPr>
          </w:rPrChange>
        </w:rPr>
        <w:fldChar w:fldCharType="separate"/>
      </w:r>
      <w:ins w:id="705" w:author="phuong vu" w:date="2018-11-22T15:01:00Z">
        <w:r w:rsidRPr="00BA3432">
          <w:rPr>
            <w:noProof/>
            <w:rPrChange w:id="706" w:author="phuong vu" w:date="2018-11-25T21:55:00Z">
              <w:rPr>
                <w:noProof/>
              </w:rPr>
            </w:rPrChange>
          </w:rPr>
          <w:t>13</w:t>
        </w:r>
        <w:r w:rsidRPr="00BA3432">
          <w:rPr>
            <w:noProof/>
            <w:rPrChange w:id="707" w:author="phuong vu" w:date="2018-11-25T21:55:00Z">
              <w:rPr>
                <w:noProof/>
              </w:rPr>
            </w:rPrChange>
          </w:rPr>
          <w:fldChar w:fldCharType="end"/>
        </w:r>
      </w:ins>
    </w:p>
    <w:p w14:paraId="50F16E0A" w14:textId="35FD2A2A" w:rsidR="00F72520" w:rsidRPr="00BA3432" w:rsidRDefault="00F72520">
      <w:pPr>
        <w:pStyle w:val="TOC1"/>
        <w:tabs>
          <w:tab w:val="right" w:leader="dot" w:pos="8777"/>
        </w:tabs>
        <w:spacing w:line="276" w:lineRule="auto"/>
        <w:rPr>
          <w:ins w:id="708" w:author="phuong vu" w:date="2018-11-22T15:01:00Z"/>
          <w:rFonts w:eastAsiaTheme="minorEastAsia"/>
          <w:noProof/>
          <w:sz w:val="22"/>
          <w:szCs w:val="22"/>
          <w:lang w:val="en-US"/>
          <w:rPrChange w:id="709" w:author="phuong vu" w:date="2018-11-25T21:55:00Z">
            <w:rPr>
              <w:ins w:id="710" w:author="phuong vu" w:date="2018-11-22T15:01:00Z"/>
              <w:rFonts w:asciiTheme="minorHAnsi" w:eastAsiaTheme="minorEastAsia" w:hAnsiTheme="minorHAnsi" w:cstheme="minorBidi"/>
              <w:noProof/>
              <w:sz w:val="22"/>
              <w:szCs w:val="22"/>
              <w:lang w:val="en-US"/>
            </w:rPr>
          </w:rPrChange>
        </w:rPr>
        <w:pPrChange w:id="711" w:author="phuong vu" w:date="2018-11-23T13:48:00Z">
          <w:pPr>
            <w:pStyle w:val="TOC1"/>
            <w:tabs>
              <w:tab w:val="right" w:leader="dot" w:pos="8777"/>
            </w:tabs>
          </w:pPr>
        </w:pPrChange>
      </w:pPr>
      <w:ins w:id="712" w:author="phuong vu" w:date="2018-11-22T15:01:00Z">
        <w:r w:rsidRPr="00AD0E2E">
          <w:rPr>
            <w:noProof/>
          </w:rPr>
          <w:t>T</w:t>
        </w:r>
        <w:r w:rsidRPr="00BA3432">
          <w:rPr>
            <w:noProof/>
            <w:rPrChange w:id="713" w:author="phuong vu" w:date="2018-11-25T21:55:00Z">
              <w:rPr>
                <w:noProof/>
              </w:rPr>
            </w:rPrChange>
          </w:rPr>
          <w:t>Ừ KHÓA</w:t>
        </w:r>
        <w:r w:rsidRPr="00BA3432">
          <w:rPr>
            <w:noProof/>
            <w:rPrChange w:id="714" w:author="phuong vu" w:date="2018-11-25T21:55:00Z">
              <w:rPr>
                <w:noProof/>
              </w:rPr>
            </w:rPrChange>
          </w:rPr>
          <w:tab/>
        </w:r>
        <w:r w:rsidRPr="00AD0E2E">
          <w:rPr>
            <w:noProof/>
          </w:rPr>
          <w:fldChar w:fldCharType="begin"/>
        </w:r>
        <w:r w:rsidRPr="00BA3432">
          <w:rPr>
            <w:noProof/>
            <w:rPrChange w:id="715" w:author="phuong vu" w:date="2018-11-25T21:55:00Z">
              <w:rPr>
                <w:noProof/>
              </w:rPr>
            </w:rPrChange>
          </w:rPr>
          <w:instrText xml:space="preserve"> PAGEREF _Toc530662458 \h </w:instrText>
        </w:r>
      </w:ins>
      <w:r w:rsidRPr="00BA3432">
        <w:rPr>
          <w:noProof/>
          <w:rPrChange w:id="716" w:author="phuong vu" w:date="2018-11-25T21:55:00Z">
            <w:rPr>
              <w:noProof/>
            </w:rPr>
          </w:rPrChange>
        </w:rPr>
      </w:r>
      <w:r w:rsidRPr="00BA3432">
        <w:rPr>
          <w:noProof/>
          <w:rPrChange w:id="717" w:author="phuong vu" w:date="2018-11-25T21:55:00Z">
            <w:rPr>
              <w:noProof/>
            </w:rPr>
          </w:rPrChange>
        </w:rPr>
        <w:fldChar w:fldCharType="separate"/>
      </w:r>
      <w:ins w:id="718" w:author="phuong vu" w:date="2018-11-22T15:01:00Z">
        <w:r w:rsidRPr="00BA3432">
          <w:rPr>
            <w:noProof/>
            <w:rPrChange w:id="719" w:author="phuong vu" w:date="2018-11-25T21:55:00Z">
              <w:rPr>
                <w:noProof/>
              </w:rPr>
            </w:rPrChange>
          </w:rPr>
          <w:t>14</w:t>
        </w:r>
        <w:r w:rsidRPr="00BA3432">
          <w:rPr>
            <w:noProof/>
            <w:rPrChange w:id="720" w:author="phuong vu" w:date="2018-11-25T21:55:00Z">
              <w:rPr>
                <w:noProof/>
              </w:rPr>
            </w:rPrChange>
          </w:rPr>
          <w:fldChar w:fldCharType="end"/>
        </w:r>
      </w:ins>
    </w:p>
    <w:p w14:paraId="59175384" w14:textId="3A60E7BC" w:rsidR="00F72520" w:rsidRPr="00BA3432" w:rsidRDefault="00F72520">
      <w:pPr>
        <w:pStyle w:val="TOC1"/>
        <w:tabs>
          <w:tab w:val="right" w:leader="dot" w:pos="8777"/>
        </w:tabs>
        <w:spacing w:line="276" w:lineRule="auto"/>
        <w:rPr>
          <w:ins w:id="721" w:author="phuong vu" w:date="2018-11-22T15:01:00Z"/>
          <w:rFonts w:eastAsiaTheme="minorEastAsia"/>
          <w:noProof/>
          <w:sz w:val="22"/>
          <w:szCs w:val="22"/>
          <w:lang w:val="en-US"/>
          <w:rPrChange w:id="722" w:author="phuong vu" w:date="2018-11-25T21:55:00Z">
            <w:rPr>
              <w:ins w:id="723" w:author="phuong vu" w:date="2018-11-22T15:01:00Z"/>
              <w:rFonts w:asciiTheme="minorHAnsi" w:eastAsiaTheme="minorEastAsia" w:hAnsiTheme="minorHAnsi" w:cstheme="minorBidi"/>
              <w:noProof/>
              <w:sz w:val="22"/>
              <w:szCs w:val="22"/>
              <w:lang w:val="en-US"/>
            </w:rPr>
          </w:rPrChange>
        </w:rPr>
        <w:pPrChange w:id="724" w:author="phuong vu" w:date="2018-11-23T13:48:00Z">
          <w:pPr>
            <w:pStyle w:val="TOC1"/>
            <w:tabs>
              <w:tab w:val="right" w:leader="dot" w:pos="8777"/>
            </w:tabs>
          </w:pPr>
        </w:pPrChange>
      </w:pPr>
      <w:ins w:id="725" w:author="phuong vu" w:date="2018-11-22T15:01:00Z">
        <w:r w:rsidRPr="00AD0E2E">
          <w:rPr>
            <w:noProof/>
          </w:rPr>
          <w:t>PH</w:t>
        </w:r>
        <w:r w:rsidRPr="00BA3432">
          <w:rPr>
            <w:noProof/>
            <w:rPrChange w:id="726" w:author="phuong vu" w:date="2018-11-25T21:55:00Z">
              <w:rPr>
                <w:noProof/>
              </w:rPr>
            </w:rPrChange>
          </w:rPr>
          <w:t>ẦN GIỚI THIỆU</w:t>
        </w:r>
        <w:r w:rsidRPr="00BA3432">
          <w:rPr>
            <w:noProof/>
            <w:rPrChange w:id="727" w:author="phuong vu" w:date="2018-11-25T21:55:00Z">
              <w:rPr>
                <w:noProof/>
              </w:rPr>
            </w:rPrChange>
          </w:rPr>
          <w:tab/>
        </w:r>
        <w:r w:rsidRPr="00AD0E2E">
          <w:rPr>
            <w:noProof/>
          </w:rPr>
          <w:fldChar w:fldCharType="begin"/>
        </w:r>
        <w:r w:rsidRPr="00BA3432">
          <w:rPr>
            <w:noProof/>
            <w:rPrChange w:id="728" w:author="phuong vu" w:date="2018-11-25T21:55:00Z">
              <w:rPr>
                <w:noProof/>
              </w:rPr>
            </w:rPrChange>
          </w:rPr>
          <w:instrText xml:space="preserve"> PAGEREF _Toc530662459 \h </w:instrText>
        </w:r>
      </w:ins>
      <w:r w:rsidRPr="00BA3432">
        <w:rPr>
          <w:noProof/>
          <w:rPrChange w:id="729" w:author="phuong vu" w:date="2018-11-25T21:55:00Z">
            <w:rPr>
              <w:noProof/>
            </w:rPr>
          </w:rPrChange>
        </w:rPr>
      </w:r>
      <w:r w:rsidRPr="00BA3432">
        <w:rPr>
          <w:noProof/>
          <w:rPrChange w:id="730" w:author="phuong vu" w:date="2018-11-25T21:55:00Z">
            <w:rPr>
              <w:noProof/>
            </w:rPr>
          </w:rPrChange>
        </w:rPr>
        <w:fldChar w:fldCharType="separate"/>
      </w:r>
      <w:ins w:id="731" w:author="phuong vu" w:date="2018-11-22T15:01:00Z">
        <w:r w:rsidRPr="00BA3432">
          <w:rPr>
            <w:noProof/>
            <w:rPrChange w:id="732" w:author="phuong vu" w:date="2018-11-25T21:55:00Z">
              <w:rPr>
                <w:noProof/>
              </w:rPr>
            </w:rPrChange>
          </w:rPr>
          <w:t>15</w:t>
        </w:r>
        <w:r w:rsidRPr="00BA3432">
          <w:rPr>
            <w:noProof/>
            <w:rPrChange w:id="733" w:author="phuong vu" w:date="2018-11-25T21:55:00Z">
              <w:rPr>
                <w:noProof/>
              </w:rPr>
            </w:rPrChange>
          </w:rPr>
          <w:fldChar w:fldCharType="end"/>
        </w:r>
      </w:ins>
    </w:p>
    <w:p w14:paraId="6EEBDFA5" w14:textId="1ED52379" w:rsidR="00F72520" w:rsidRPr="00BA3432" w:rsidRDefault="00F72520">
      <w:pPr>
        <w:pStyle w:val="TOC2"/>
        <w:tabs>
          <w:tab w:val="left" w:pos="660"/>
          <w:tab w:val="right" w:leader="dot" w:pos="8777"/>
        </w:tabs>
        <w:spacing w:line="276" w:lineRule="auto"/>
        <w:rPr>
          <w:ins w:id="734" w:author="phuong vu" w:date="2018-11-22T15:01:00Z"/>
          <w:rFonts w:eastAsiaTheme="minorEastAsia"/>
          <w:noProof/>
          <w:sz w:val="22"/>
          <w:szCs w:val="22"/>
          <w:lang w:val="en-US"/>
          <w:rPrChange w:id="735" w:author="phuong vu" w:date="2018-11-25T21:55:00Z">
            <w:rPr>
              <w:ins w:id="736" w:author="phuong vu" w:date="2018-11-22T15:01:00Z"/>
              <w:rFonts w:asciiTheme="minorHAnsi" w:eastAsiaTheme="minorEastAsia" w:hAnsiTheme="minorHAnsi" w:cstheme="minorBidi"/>
              <w:noProof/>
              <w:sz w:val="22"/>
              <w:szCs w:val="22"/>
              <w:lang w:val="en-US"/>
            </w:rPr>
          </w:rPrChange>
        </w:rPr>
        <w:pPrChange w:id="737" w:author="phuong vu" w:date="2018-11-23T13:48:00Z">
          <w:pPr>
            <w:pStyle w:val="TOC2"/>
            <w:tabs>
              <w:tab w:val="left" w:pos="660"/>
              <w:tab w:val="right" w:leader="dot" w:pos="8777"/>
            </w:tabs>
          </w:pPr>
        </w:pPrChange>
      </w:pPr>
      <w:ins w:id="738" w:author="phuong vu" w:date="2018-11-22T15:01:00Z">
        <w:r w:rsidRPr="00AD0E2E">
          <w:rPr>
            <w:noProof/>
            <w:lang w:val="en-US"/>
          </w:rPr>
          <w:t>1.</w:t>
        </w:r>
        <w:r w:rsidRPr="00BA3432">
          <w:rPr>
            <w:rFonts w:eastAsiaTheme="minorEastAsia"/>
            <w:noProof/>
            <w:sz w:val="22"/>
            <w:szCs w:val="22"/>
            <w:lang w:val="en-US"/>
            <w:rPrChange w:id="739" w:author="phuong vu" w:date="2018-11-25T21:55:00Z">
              <w:rPr>
                <w:rFonts w:asciiTheme="minorHAnsi" w:eastAsiaTheme="minorEastAsia" w:hAnsiTheme="minorHAnsi" w:cstheme="minorBidi"/>
                <w:noProof/>
                <w:sz w:val="22"/>
                <w:szCs w:val="22"/>
                <w:lang w:val="en-US"/>
              </w:rPr>
            </w:rPrChange>
          </w:rPr>
          <w:tab/>
        </w:r>
        <w:r w:rsidRPr="00AD0E2E">
          <w:rPr>
            <w:noProof/>
            <w:lang w:val="en-US"/>
          </w:rPr>
          <w:t>Đ</w:t>
        </w:r>
        <w:r w:rsidRPr="00BA3432">
          <w:rPr>
            <w:noProof/>
            <w:lang w:val="en-US"/>
            <w:rPrChange w:id="740" w:author="phuong vu" w:date="2018-11-25T21:55:00Z">
              <w:rPr>
                <w:noProof/>
                <w:lang w:val="en-US"/>
              </w:rPr>
            </w:rPrChange>
          </w:rPr>
          <w:t>ặt vấn đề</w:t>
        </w:r>
        <w:r w:rsidRPr="00BA3432">
          <w:rPr>
            <w:noProof/>
            <w:rPrChange w:id="741" w:author="phuong vu" w:date="2018-11-25T21:55:00Z">
              <w:rPr>
                <w:noProof/>
              </w:rPr>
            </w:rPrChange>
          </w:rPr>
          <w:tab/>
        </w:r>
        <w:r w:rsidRPr="00AD0E2E">
          <w:rPr>
            <w:noProof/>
          </w:rPr>
          <w:fldChar w:fldCharType="begin"/>
        </w:r>
        <w:r w:rsidRPr="00BA3432">
          <w:rPr>
            <w:noProof/>
            <w:rPrChange w:id="742" w:author="phuong vu" w:date="2018-11-25T21:55:00Z">
              <w:rPr>
                <w:noProof/>
              </w:rPr>
            </w:rPrChange>
          </w:rPr>
          <w:instrText xml:space="preserve"> PAGEREF _Toc530662461 \h </w:instrText>
        </w:r>
      </w:ins>
      <w:r w:rsidRPr="00BA3432">
        <w:rPr>
          <w:noProof/>
          <w:rPrChange w:id="743" w:author="phuong vu" w:date="2018-11-25T21:55:00Z">
            <w:rPr>
              <w:noProof/>
            </w:rPr>
          </w:rPrChange>
        </w:rPr>
      </w:r>
      <w:r w:rsidRPr="00BA3432">
        <w:rPr>
          <w:noProof/>
          <w:rPrChange w:id="744" w:author="phuong vu" w:date="2018-11-25T21:55:00Z">
            <w:rPr>
              <w:noProof/>
            </w:rPr>
          </w:rPrChange>
        </w:rPr>
        <w:fldChar w:fldCharType="separate"/>
      </w:r>
      <w:ins w:id="745" w:author="phuong vu" w:date="2018-11-22T15:01:00Z">
        <w:r w:rsidRPr="00BA3432">
          <w:rPr>
            <w:noProof/>
            <w:rPrChange w:id="746" w:author="phuong vu" w:date="2018-11-25T21:55:00Z">
              <w:rPr>
                <w:noProof/>
              </w:rPr>
            </w:rPrChange>
          </w:rPr>
          <w:t>15</w:t>
        </w:r>
        <w:r w:rsidRPr="00BA3432">
          <w:rPr>
            <w:noProof/>
            <w:rPrChange w:id="747" w:author="phuong vu" w:date="2018-11-25T21:55:00Z">
              <w:rPr>
                <w:noProof/>
              </w:rPr>
            </w:rPrChange>
          </w:rPr>
          <w:fldChar w:fldCharType="end"/>
        </w:r>
      </w:ins>
    </w:p>
    <w:p w14:paraId="69EF9DF9" w14:textId="00B815B0" w:rsidR="00F72520" w:rsidRPr="00BA3432" w:rsidRDefault="00F72520">
      <w:pPr>
        <w:pStyle w:val="TOC2"/>
        <w:tabs>
          <w:tab w:val="left" w:pos="660"/>
          <w:tab w:val="right" w:leader="dot" w:pos="8777"/>
        </w:tabs>
        <w:spacing w:line="276" w:lineRule="auto"/>
        <w:rPr>
          <w:ins w:id="748" w:author="phuong vu" w:date="2018-11-22T15:01:00Z"/>
          <w:rFonts w:eastAsiaTheme="minorEastAsia"/>
          <w:noProof/>
          <w:sz w:val="22"/>
          <w:szCs w:val="22"/>
          <w:lang w:val="en-US"/>
          <w:rPrChange w:id="749" w:author="phuong vu" w:date="2018-11-25T21:55:00Z">
            <w:rPr>
              <w:ins w:id="750" w:author="phuong vu" w:date="2018-11-22T15:01:00Z"/>
              <w:rFonts w:asciiTheme="minorHAnsi" w:eastAsiaTheme="minorEastAsia" w:hAnsiTheme="minorHAnsi" w:cstheme="minorBidi"/>
              <w:noProof/>
              <w:sz w:val="22"/>
              <w:szCs w:val="22"/>
              <w:lang w:val="en-US"/>
            </w:rPr>
          </w:rPrChange>
        </w:rPr>
        <w:pPrChange w:id="751" w:author="phuong vu" w:date="2018-11-23T13:48:00Z">
          <w:pPr>
            <w:pStyle w:val="TOC2"/>
            <w:tabs>
              <w:tab w:val="left" w:pos="660"/>
              <w:tab w:val="right" w:leader="dot" w:pos="8777"/>
            </w:tabs>
          </w:pPr>
        </w:pPrChange>
      </w:pPr>
      <w:ins w:id="752" w:author="phuong vu" w:date="2018-11-22T15:01:00Z">
        <w:r w:rsidRPr="00AD0E2E">
          <w:rPr>
            <w:noProof/>
            <w:lang w:val="en-US"/>
          </w:rPr>
          <w:t>2.</w:t>
        </w:r>
        <w:r w:rsidRPr="00BA3432">
          <w:rPr>
            <w:rFonts w:eastAsiaTheme="minorEastAsia"/>
            <w:noProof/>
            <w:sz w:val="22"/>
            <w:szCs w:val="22"/>
            <w:lang w:val="en-US"/>
            <w:rPrChange w:id="753" w:author="phuong vu" w:date="2018-11-25T21:55:00Z">
              <w:rPr>
                <w:rFonts w:asciiTheme="minorHAnsi" w:eastAsiaTheme="minorEastAsia" w:hAnsiTheme="minorHAnsi" w:cstheme="minorBidi"/>
                <w:noProof/>
                <w:sz w:val="22"/>
                <w:szCs w:val="22"/>
                <w:lang w:val="en-US"/>
              </w:rPr>
            </w:rPrChange>
          </w:rPr>
          <w:tab/>
        </w:r>
        <w:r w:rsidRPr="00AD0E2E">
          <w:rPr>
            <w:noProof/>
            <w:lang w:val="en-US"/>
          </w:rPr>
          <w:t>L</w:t>
        </w:r>
        <w:r w:rsidRPr="00BA3432">
          <w:rPr>
            <w:noProof/>
            <w:lang w:val="en-US"/>
            <w:rPrChange w:id="754" w:author="phuong vu" w:date="2018-11-25T21:55:00Z">
              <w:rPr>
                <w:noProof/>
                <w:lang w:val="en-US"/>
              </w:rPr>
            </w:rPrChange>
          </w:rPr>
          <w:t>ịch sử giải quyết vấn đề</w:t>
        </w:r>
        <w:r w:rsidRPr="00BA3432">
          <w:rPr>
            <w:noProof/>
            <w:rPrChange w:id="755" w:author="phuong vu" w:date="2018-11-25T21:55:00Z">
              <w:rPr>
                <w:noProof/>
              </w:rPr>
            </w:rPrChange>
          </w:rPr>
          <w:tab/>
        </w:r>
        <w:r w:rsidRPr="00AD0E2E">
          <w:rPr>
            <w:noProof/>
          </w:rPr>
          <w:fldChar w:fldCharType="begin"/>
        </w:r>
        <w:r w:rsidRPr="00BA3432">
          <w:rPr>
            <w:noProof/>
            <w:rPrChange w:id="756" w:author="phuong vu" w:date="2018-11-25T21:55:00Z">
              <w:rPr>
                <w:noProof/>
              </w:rPr>
            </w:rPrChange>
          </w:rPr>
          <w:instrText xml:space="preserve"> PAGEREF _Toc530662462 \h </w:instrText>
        </w:r>
      </w:ins>
      <w:r w:rsidRPr="00BA3432">
        <w:rPr>
          <w:noProof/>
          <w:rPrChange w:id="757" w:author="phuong vu" w:date="2018-11-25T21:55:00Z">
            <w:rPr>
              <w:noProof/>
            </w:rPr>
          </w:rPrChange>
        </w:rPr>
      </w:r>
      <w:r w:rsidRPr="00BA3432">
        <w:rPr>
          <w:noProof/>
          <w:rPrChange w:id="758" w:author="phuong vu" w:date="2018-11-25T21:55:00Z">
            <w:rPr>
              <w:noProof/>
            </w:rPr>
          </w:rPrChange>
        </w:rPr>
        <w:fldChar w:fldCharType="separate"/>
      </w:r>
      <w:ins w:id="759" w:author="phuong vu" w:date="2018-11-22T15:01:00Z">
        <w:r w:rsidRPr="00BA3432">
          <w:rPr>
            <w:noProof/>
            <w:rPrChange w:id="760" w:author="phuong vu" w:date="2018-11-25T21:55:00Z">
              <w:rPr>
                <w:noProof/>
              </w:rPr>
            </w:rPrChange>
          </w:rPr>
          <w:t>15</w:t>
        </w:r>
        <w:r w:rsidRPr="00BA3432">
          <w:rPr>
            <w:noProof/>
            <w:rPrChange w:id="761" w:author="phuong vu" w:date="2018-11-25T21:55:00Z">
              <w:rPr>
                <w:noProof/>
              </w:rPr>
            </w:rPrChange>
          </w:rPr>
          <w:fldChar w:fldCharType="end"/>
        </w:r>
      </w:ins>
    </w:p>
    <w:p w14:paraId="288C3BFD" w14:textId="1FF6B148" w:rsidR="00F72520" w:rsidRPr="00BA3432" w:rsidRDefault="00F72520">
      <w:pPr>
        <w:pStyle w:val="TOC2"/>
        <w:tabs>
          <w:tab w:val="left" w:pos="660"/>
          <w:tab w:val="right" w:leader="dot" w:pos="8777"/>
        </w:tabs>
        <w:spacing w:line="276" w:lineRule="auto"/>
        <w:rPr>
          <w:ins w:id="762" w:author="phuong vu" w:date="2018-11-22T15:01:00Z"/>
          <w:rFonts w:eastAsiaTheme="minorEastAsia"/>
          <w:noProof/>
          <w:sz w:val="22"/>
          <w:szCs w:val="22"/>
          <w:lang w:val="en-US"/>
          <w:rPrChange w:id="763" w:author="phuong vu" w:date="2018-11-25T21:55:00Z">
            <w:rPr>
              <w:ins w:id="764" w:author="phuong vu" w:date="2018-11-22T15:01:00Z"/>
              <w:rFonts w:asciiTheme="minorHAnsi" w:eastAsiaTheme="minorEastAsia" w:hAnsiTheme="minorHAnsi" w:cstheme="minorBidi"/>
              <w:noProof/>
              <w:sz w:val="22"/>
              <w:szCs w:val="22"/>
              <w:lang w:val="en-US"/>
            </w:rPr>
          </w:rPrChange>
        </w:rPr>
        <w:pPrChange w:id="765" w:author="phuong vu" w:date="2018-11-23T13:48:00Z">
          <w:pPr>
            <w:pStyle w:val="TOC2"/>
            <w:tabs>
              <w:tab w:val="left" w:pos="660"/>
              <w:tab w:val="right" w:leader="dot" w:pos="8777"/>
            </w:tabs>
          </w:pPr>
        </w:pPrChange>
      </w:pPr>
      <w:ins w:id="766" w:author="phuong vu" w:date="2018-11-22T15:01:00Z">
        <w:r w:rsidRPr="00AD0E2E">
          <w:rPr>
            <w:noProof/>
            <w:lang w:val="en-US"/>
          </w:rPr>
          <w:t>3.</w:t>
        </w:r>
        <w:r w:rsidRPr="00BA3432">
          <w:rPr>
            <w:rFonts w:eastAsiaTheme="minorEastAsia"/>
            <w:noProof/>
            <w:sz w:val="22"/>
            <w:szCs w:val="22"/>
            <w:lang w:val="en-US"/>
            <w:rPrChange w:id="767" w:author="phuong vu" w:date="2018-11-25T21:55:00Z">
              <w:rPr>
                <w:rFonts w:asciiTheme="minorHAnsi" w:eastAsiaTheme="minorEastAsia" w:hAnsiTheme="minorHAnsi" w:cstheme="minorBidi"/>
                <w:noProof/>
                <w:sz w:val="22"/>
                <w:szCs w:val="22"/>
                <w:lang w:val="en-US"/>
              </w:rPr>
            </w:rPrChange>
          </w:rPr>
          <w:tab/>
        </w:r>
        <w:r w:rsidRPr="00AD0E2E">
          <w:rPr>
            <w:noProof/>
          </w:rPr>
          <w:t>Ph</w:t>
        </w:r>
        <w:r w:rsidRPr="00BA3432">
          <w:rPr>
            <w:noProof/>
            <w:rPrChange w:id="768" w:author="phuong vu" w:date="2018-11-25T21:55:00Z">
              <w:rPr>
                <w:noProof/>
              </w:rPr>
            </w:rPrChange>
          </w:rPr>
          <w:t>ạm</w:t>
        </w:r>
        <w:r w:rsidRPr="00BA3432">
          <w:rPr>
            <w:noProof/>
            <w:lang w:val="en-US"/>
            <w:rPrChange w:id="769" w:author="phuong vu" w:date="2018-11-25T21:55:00Z">
              <w:rPr>
                <w:noProof/>
                <w:lang w:val="en-US"/>
              </w:rPr>
            </w:rPrChange>
          </w:rPr>
          <w:t xml:space="preserve"> vi đề tài</w:t>
        </w:r>
        <w:r w:rsidRPr="00BA3432">
          <w:rPr>
            <w:noProof/>
            <w:rPrChange w:id="770" w:author="phuong vu" w:date="2018-11-25T21:55:00Z">
              <w:rPr>
                <w:noProof/>
              </w:rPr>
            </w:rPrChange>
          </w:rPr>
          <w:tab/>
        </w:r>
        <w:r w:rsidRPr="00AD0E2E">
          <w:rPr>
            <w:noProof/>
          </w:rPr>
          <w:fldChar w:fldCharType="begin"/>
        </w:r>
        <w:r w:rsidRPr="00BA3432">
          <w:rPr>
            <w:noProof/>
            <w:rPrChange w:id="771" w:author="phuong vu" w:date="2018-11-25T21:55:00Z">
              <w:rPr>
                <w:noProof/>
              </w:rPr>
            </w:rPrChange>
          </w:rPr>
          <w:instrText xml:space="preserve"> PAGEREF _Toc530662463 \h </w:instrText>
        </w:r>
      </w:ins>
      <w:r w:rsidRPr="00BA3432">
        <w:rPr>
          <w:noProof/>
          <w:rPrChange w:id="772" w:author="phuong vu" w:date="2018-11-25T21:55:00Z">
            <w:rPr>
              <w:noProof/>
            </w:rPr>
          </w:rPrChange>
        </w:rPr>
      </w:r>
      <w:r w:rsidRPr="00BA3432">
        <w:rPr>
          <w:noProof/>
          <w:rPrChange w:id="773" w:author="phuong vu" w:date="2018-11-25T21:55:00Z">
            <w:rPr>
              <w:noProof/>
            </w:rPr>
          </w:rPrChange>
        </w:rPr>
        <w:fldChar w:fldCharType="separate"/>
      </w:r>
      <w:ins w:id="774" w:author="phuong vu" w:date="2018-11-22T15:01:00Z">
        <w:r w:rsidRPr="00BA3432">
          <w:rPr>
            <w:noProof/>
            <w:rPrChange w:id="775" w:author="phuong vu" w:date="2018-11-25T21:55:00Z">
              <w:rPr>
                <w:noProof/>
              </w:rPr>
            </w:rPrChange>
          </w:rPr>
          <w:t>16</w:t>
        </w:r>
        <w:r w:rsidRPr="00BA3432">
          <w:rPr>
            <w:noProof/>
            <w:rPrChange w:id="776" w:author="phuong vu" w:date="2018-11-25T21:55:00Z">
              <w:rPr>
                <w:noProof/>
              </w:rPr>
            </w:rPrChange>
          </w:rPr>
          <w:fldChar w:fldCharType="end"/>
        </w:r>
      </w:ins>
    </w:p>
    <w:p w14:paraId="26E62D48" w14:textId="6A53F20F" w:rsidR="00F72520" w:rsidRPr="00BA3432" w:rsidRDefault="00F72520">
      <w:pPr>
        <w:pStyle w:val="TOC2"/>
        <w:tabs>
          <w:tab w:val="left" w:pos="660"/>
          <w:tab w:val="right" w:leader="dot" w:pos="8777"/>
        </w:tabs>
        <w:spacing w:line="276" w:lineRule="auto"/>
        <w:rPr>
          <w:ins w:id="777" w:author="phuong vu" w:date="2018-11-22T15:01:00Z"/>
          <w:rFonts w:eastAsiaTheme="minorEastAsia"/>
          <w:noProof/>
          <w:sz w:val="22"/>
          <w:szCs w:val="22"/>
          <w:lang w:val="en-US"/>
          <w:rPrChange w:id="778" w:author="phuong vu" w:date="2018-11-25T21:55:00Z">
            <w:rPr>
              <w:ins w:id="779" w:author="phuong vu" w:date="2018-11-22T15:01:00Z"/>
              <w:rFonts w:asciiTheme="minorHAnsi" w:eastAsiaTheme="minorEastAsia" w:hAnsiTheme="minorHAnsi" w:cstheme="minorBidi"/>
              <w:noProof/>
              <w:sz w:val="22"/>
              <w:szCs w:val="22"/>
              <w:lang w:val="en-US"/>
            </w:rPr>
          </w:rPrChange>
        </w:rPr>
        <w:pPrChange w:id="780" w:author="phuong vu" w:date="2018-11-23T13:48:00Z">
          <w:pPr>
            <w:pStyle w:val="TOC2"/>
            <w:tabs>
              <w:tab w:val="left" w:pos="660"/>
              <w:tab w:val="right" w:leader="dot" w:pos="8777"/>
            </w:tabs>
          </w:pPr>
        </w:pPrChange>
      </w:pPr>
      <w:ins w:id="781" w:author="phuong vu" w:date="2018-11-22T15:01:00Z">
        <w:r w:rsidRPr="00AD0E2E">
          <w:rPr>
            <w:noProof/>
          </w:rPr>
          <w:t>4.</w:t>
        </w:r>
        <w:r w:rsidRPr="00BA3432">
          <w:rPr>
            <w:rFonts w:eastAsiaTheme="minorEastAsia"/>
            <w:noProof/>
            <w:sz w:val="22"/>
            <w:szCs w:val="22"/>
            <w:lang w:val="en-US"/>
            <w:rPrChange w:id="782" w:author="phuong vu" w:date="2018-11-25T21:55:00Z">
              <w:rPr>
                <w:rFonts w:asciiTheme="minorHAnsi" w:eastAsiaTheme="minorEastAsia" w:hAnsiTheme="minorHAnsi" w:cstheme="minorBidi"/>
                <w:noProof/>
                <w:sz w:val="22"/>
                <w:szCs w:val="22"/>
                <w:lang w:val="en-US"/>
              </w:rPr>
            </w:rPrChange>
          </w:rPr>
          <w:tab/>
        </w:r>
        <w:r w:rsidRPr="00AD0E2E">
          <w:rPr>
            <w:noProof/>
          </w:rPr>
          <w:t>M</w:t>
        </w:r>
        <w:r w:rsidRPr="00BA3432">
          <w:rPr>
            <w:noProof/>
            <w:rPrChange w:id="783" w:author="phuong vu" w:date="2018-11-25T21:55:00Z">
              <w:rPr>
                <w:noProof/>
              </w:rPr>
            </w:rPrChange>
          </w:rPr>
          <w:t xml:space="preserve">ục tiêu </w:t>
        </w:r>
        <w:r w:rsidRPr="00BA3432">
          <w:rPr>
            <w:noProof/>
            <w:lang w:val="en-US"/>
            <w:rPrChange w:id="784" w:author="phuong vu" w:date="2018-11-25T21:55:00Z">
              <w:rPr>
                <w:noProof/>
                <w:lang w:val="en-US"/>
              </w:rPr>
            </w:rPrChange>
          </w:rPr>
          <w:t>đề tài</w:t>
        </w:r>
        <w:r w:rsidRPr="00BA3432">
          <w:rPr>
            <w:noProof/>
            <w:rPrChange w:id="785" w:author="phuong vu" w:date="2018-11-25T21:55:00Z">
              <w:rPr>
                <w:noProof/>
              </w:rPr>
            </w:rPrChange>
          </w:rPr>
          <w:tab/>
        </w:r>
        <w:r w:rsidRPr="00AD0E2E">
          <w:rPr>
            <w:noProof/>
          </w:rPr>
          <w:fldChar w:fldCharType="begin"/>
        </w:r>
        <w:r w:rsidRPr="00BA3432">
          <w:rPr>
            <w:noProof/>
            <w:rPrChange w:id="786" w:author="phuong vu" w:date="2018-11-25T21:55:00Z">
              <w:rPr>
                <w:noProof/>
              </w:rPr>
            </w:rPrChange>
          </w:rPr>
          <w:instrText xml:space="preserve"> PAGEREF _Toc530662464 \h </w:instrText>
        </w:r>
      </w:ins>
      <w:r w:rsidRPr="00BA3432">
        <w:rPr>
          <w:noProof/>
          <w:rPrChange w:id="787" w:author="phuong vu" w:date="2018-11-25T21:55:00Z">
            <w:rPr>
              <w:noProof/>
            </w:rPr>
          </w:rPrChange>
        </w:rPr>
      </w:r>
      <w:r w:rsidRPr="00BA3432">
        <w:rPr>
          <w:noProof/>
          <w:rPrChange w:id="788" w:author="phuong vu" w:date="2018-11-25T21:55:00Z">
            <w:rPr>
              <w:noProof/>
            </w:rPr>
          </w:rPrChange>
        </w:rPr>
        <w:fldChar w:fldCharType="separate"/>
      </w:r>
      <w:ins w:id="789" w:author="phuong vu" w:date="2018-11-22T15:01:00Z">
        <w:r w:rsidRPr="00BA3432">
          <w:rPr>
            <w:noProof/>
            <w:rPrChange w:id="790" w:author="phuong vu" w:date="2018-11-25T21:55:00Z">
              <w:rPr>
                <w:noProof/>
              </w:rPr>
            </w:rPrChange>
          </w:rPr>
          <w:t>16</w:t>
        </w:r>
        <w:r w:rsidRPr="00BA3432">
          <w:rPr>
            <w:noProof/>
            <w:rPrChange w:id="791" w:author="phuong vu" w:date="2018-11-25T21:55:00Z">
              <w:rPr>
                <w:noProof/>
              </w:rPr>
            </w:rPrChange>
          </w:rPr>
          <w:fldChar w:fldCharType="end"/>
        </w:r>
      </w:ins>
    </w:p>
    <w:p w14:paraId="6763EADC" w14:textId="7D7B58DB" w:rsidR="00F72520" w:rsidRPr="00BA3432" w:rsidRDefault="00F72520">
      <w:pPr>
        <w:pStyle w:val="TOC2"/>
        <w:tabs>
          <w:tab w:val="left" w:pos="660"/>
          <w:tab w:val="right" w:leader="dot" w:pos="8777"/>
        </w:tabs>
        <w:spacing w:line="276" w:lineRule="auto"/>
        <w:rPr>
          <w:ins w:id="792" w:author="phuong vu" w:date="2018-11-22T15:01:00Z"/>
          <w:rFonts w:eastAsiaTheme="minorEastAsia"/>
          <w:noProof/>
          <w:sz w:val="22"/>
          <w:szCs w:val="22"/>
          <w:lang w:val="en-US"/>
          <w:rPrChange w:id="793" w:author="phuong vu" w:date="2018-11-25T21:55:00Z">
            <w:rPr>
              <w:ins w:id="794" w:author="phuong vu" w:date="2018-11-22T15:01:00Z"/>
              <w:rFonts w:asciiTheme="minorHAnsi" w:eastAsiaTheme="minorEastAsia" w:hAnsiTheme="minorHAnsi" w:cstheme="minorBidi"/>
              <w:noProof/>
              <w:sz w:val="22"/>
              <w:szCs w:val="22"/>
              <w:lang w:val="en-US"/>
            </w:rPr>
          </w:rPrChange>
        </w:rPr>
        <w:pPrChange w:id="795" w:author="phuong vu" w:date="2018-11-23T13:48:00Z">
          <w:pPr>
            <w:pStyle w:val="TOC2"/>
            <w:tabs>
              <w:tab w:val="left" w:pos="660"/>
              <w:tab w:val="right" w:leader="dot" w:pos="8777"/>
            </w:tabs>
          </w:pPr>
        </w:pPrChange>
      </w:pPr>
      <w:ins w:id="796" w:author="phuong vu" w:date="2018-11-22T15:01:00Z">
        <w:r w:rsidRPr="00AD0E2E">
          <w:rPr>
            <w:noProof/>
          </w:rPr>
          <w:t>5.</w:t>
        </w:r>
        <w:r w:rsidRPr="00BA3432">
          <w:rPr>
            <w:rFonts w:eastAsiaTheme="minorEastAsia"/>
            <w:noProof/>
            <w:sz w:val="22"/>
            <w:szCs w:val="22"/>
            <w:lang w:val="en-US"/>
            <w:rPrChange w:id="797" w:author="phuong vu" w:date="2018-11-25T21:55:00Z">
              <w:rPr>
                <w:rFonts w:asciiTheme="minorHAnsi" w:eastAsiaTheme="minorEastAsia" w:hAnsiTheme="minorHAnsi" w:cstheme="minorBidi"/>
                <w:noProof/>
                <w:sz w:val="22"/>
                <w:szCs w:val="22"/>
                <w:lang w:val="en-US"/>
              </w:rPr>
            </w:rPrChange>
          </w:rPr>
          <w:tab/>
        </w:r>
        <w:r w:rsidRPr="00AD0E2E">
          <w:rPr>
            <w:noProof/>
          </w:rPr>
          <w:t>Đ</w:t>
        </w:r>
        <w:r w:rsidRPr="00BA3432">
          <w:rPr>
            <w:noProof/>
            <w:rPrChange w:id="798" w:author="phuong vu" w:date="2018-11-25T21:55:00Z">
              <w:rPr>
                <w:noProof/>
              </w:rPr>
            </w:rPrChange>
          </w:rPr>
          <w:t>ối tượng nghiên cứu</w:t>
        </w:r>
        <w:r w:rsidRPr="00BA3432">
          <w:rPr>
            <w:noProof/>
            <w:rPrChange w:id="799" w:author="phuong vu" w:date="2018-11-25T21:55:00Z">
              <w:rPr>
                <w:noProof/>
              </w:rPr>
            </w:rPrChange>
          </w:rPr>
          <w:tab/>
        </w:r>
        <w:r w:rsidRPr="00AD0E2E">
          <w:rPr>
            <w:noProof/>
          </w:rPr>
          <w:fldChar w:fldCharType="begin"/>
        </w:r>
        <w:r w:rsidRPr="00BA3432">
          <w:rPr>
            <w:noProof/>
            <w:rPrChange w:id="800" w:author="phuong vu" w:date="2018-11-25T21:55:00Z">
              <w:rPr>
                <w:noProof/>
              </w:rPr>
            </w:rPrChange>
          </w:rPr>
          <w:instrText xml:space="preserve"> PAGEREF _Toc530662465 \h </w:instrText>
        </w:r>
      </w:ins>
      <w:r w:rsidRPr="00BA3432">
        <w:rPr>
          <w:noProof/>
          <w:rPrChange w:id="801" w:author="phuong vu" w:date="2018-11-25T21:55:00Z">
            <w:rPr>
              <w:noProof/>
            </w:rPr>
          </w:rPrChange>
        </w:rPr>
      </w:r>
      <w:r w:rsidRPr="00BA3432">
        <w:rPr>
          <w:noProof/>
          <w:rPrChange w:id="802" w:author="phuong vu" w:date="2018-11-25T21:55:00Z">
            <w:rPr>
              <w:noProof/>
            </w:rPr>
          </w:rPrChange>
        </w:rPr>
        <w:fldChar w:fldCharType="separate"/>
      </w:r>
      <w:ins w:id="803" w:author="phuong vu" w:date="2018-11-22T15:01:00Z">
        <w:r w:rsidRPr="00BA3432">
          <w:rPr>
            <w:noProof/>
            <w:rPrChange w:id="804" w:author="phuong vu" w:date="2018-11-25T21:55:00Z">
              <w:rPr>
                <w:noProof/>
              </w:rPr>
            </w:rPrChange>
          </w:rPr>
          <w:t>17</w:t>
        </w:r>
        <w:r w:rsidRPr="00BA3432">
          <w:rPr>
            <w:noProof/>
            <w:rPrChange w:id="805" w:author="phuong vu" w:date="2018-11-25T21:55:00Z">
              <w:rPr>
                <w:noProof/>
              </w:rPr>
            </w:rPrChange>
          </w:rPr>
          <w:fldChar w:fldCharType="end"/>
        </w:r>
      </w:ins>
    </w:p>
    <w:p w14:paraId="7F35F39A" w14:textId="6F18294F" w:rsidR="00F72520" w:rsidRPr="00BA3432" w:rsidRDefault="00F72520">
      <w:pPr>
        <w:pStyle w:val="TOC2"/>
        <w:tabs>
          <w:tab w:val="left" w:pos="660"/>
          <w:tab w:val="right" w:leader="dot" w:pos="8777"/>
        </w:tabs>
        <w:spacing w:line="276" w:lineRule="auto"/>
        <w:rPr>
          <w:ins w:id="806" w:author="phuong vu" w:date="2018-11-22T15:01:00Z"/>
          <w:rFonts w:eastAsiaTheme="minorEastAsia"/>
          <w:noProof/>
          <w:sz w:val="22"/>
          <w:szCs w:val="22"/>
          <w:lang w:val="en-US"/>
          <w:rPrChange w:id="807" w:author="phuong vu" w:date="2018-11-25T21:55:00Z">
            <w:rPr>
              <w:ins w:id="808" w:author="phuong vu" w:date="2018-11-22T15:01:00Z"/>
              <w:rFonts w:asciiTheme="minorHAnsi" w:eastAsiaTheme="minorEastAsia" w:hAnsiTheme="minorHAnsi" w:cstheme="minorBidi"/>
              <w:noProof/>
              <w:sz w:val="22"/>
              <w:szCs w:val="22"/>
              <w:lang w:val="en-US"/>
            </w:rPr>
          </w:rPrChange>
        </w:rPr>
        <w:pPrChange w:id="809" w:author="phuong vu" w:date="2018-11-23T13:48:00Z">
          <w:pPr>
            <w:pStyle w:val="TOC2"/>
            <w:tabs>
              <w:tab w:val="left" w:pos="660"/>
              <w:tab w:val="right" w:leader="dot" w:pos="8777"/>
            </w:tabs>
          </w:pPr>
        </w:pPrChange>
      </w:pPr>
      <w:ins w:id="810" w:author="phuong vu" w:date="2018-11-22T15:01:00Z">
        <w:r w:rsidRPr="00AD0E2E">
          <w:rPr>
            <w:noProof/>
          </w:rPr>
          <w:t>6.</w:t>
        </w:r>
        <w:r w:rsidRPr="00BA3432">
          <w:rPr>
            <w:rFonts w:eastAsiaTheme="minorEastAsia"/>
            <w:noProof/>
            <w:sz w:val="22"/>
            <w:szCs w:val="22"/>
            <w:lang w:val="en-US"/>
            <w:rPrChange w:id="811" w:author="phuong vu" w:date="2018-11-25T21:55:00Z">
              <w:rPr>
                <w:rFonts w:asciiTheme="minorHAnsi" w:eastAsiaTheme="minorEastAsia" w:hAnsiTheme="minorHAnsi" w:cstheme="minorBidi"/>
                <w:noProof/>
                <w:sz w:val="22"/>
                <w:szCs w:val="22"/>
                <w:lang w:val="en-US"/>
              </w:rPr>
            </w:rPrChange>
          </w:rPr>
          <w:tab/>
        </w:r>
        <w:r w:rsidRPr="00AD0E2E">
          <w:rPr>
            <w:noProof/>
          </w:rPr>
          <w:t>Ph</w:t>
        </w:r>
        <w:r w:rsidRPr="00BA3432">
          <w:rPr>
            <w:noProof/>
            <w:rPrChange w:id="812" w:author="phuong vu" w:date="2018-11-25T21:55:00Z">
              <w:rPr>
                <w:noProof/>
              </w:rPr>
            </w:rPrChange>
          </w:rPr>
          <w:t>ạm vi nghiên cứu</w:t>
        </w:r>
        <w:r w:rsidRPr="00BA3432">
          <w:rPr>
            <w:noProof/>
            <w:rPrChange w:id="813" w:author="phuong vu" w:date="2018-11-25T21:55:00Z">
              <w:rPr>
                <w:noProof/>
              </w:rPr>
            </w:rPrChange>
          </w:rPr>
          <w:tab/>
        </w:r>
        <w:r w:rsidRPr="00AD0E2E">
          <w:rPr>
            <w:noProof/>
          </w:rPr>
          <w:fldChar w:fldCharType="begin"/>
        </w:r>
        <w:r w:rsidRPr="00BA3432">
          <w:rPr>
            <w:noProof/>
            <w:rPrChange w:id="814" w:author="phuong vu" w:date="2018-11-25T21:55:00Z">
              <w:rPr>
                <w:noProof/>
              </w:rPr>
            </w:rPrChange>
          </w:rPr>
          <w:instrText xml:space="preserve"> PAGEREF _Toc530662466 \h </w:instrText>
        </w:r>
      </w:ins>
      <w:r w:rsidRPr="00BA3432">
        <w:rPr>
          <w:noProof/>
          <w:rPrChange w:id="815" w:author="phuong vu" w:date="2018-11-25T21:55:00Z">
            <w:rPr>
              <w:noProof/>
            </w:rPr>
          </w:rPrChange>
        </w:rPr>
      </w:r>
      <w:r w:rsidRPr="00BA3432">
        <w:rPr>
          <w:noProof/>
          <w:rPrChange w:id="816" w:author="phuong vu" w:date="2018-11-25T21:55:00Z">
            <w:rPr>
              <w:noProof/>
            </w:rPr>
          </w:rPrChange>
        </w:rPr>
        <w:fldChar w:fldCharType="separate"/>
      </w:r>
      <w:ins w:id="817" w:author="phuong vu" w:date="2018-11-22T15:01:00Z">
        <w:r w:rsidRPr="00BA3432">
          <w:rPr>
            <w:noProof/>
            <w:rPrChange w:id="818" w:author="phuong vu" w:date="2018-11-25T21:55:00Z">
              <w:rPr>
                <w:noProof/>
              </w:rPr>
            </w:rPrChange>
          </w:rPr>
          <w:t>17</w:t>
        </w:r>
        <w:r w:rsidRPr="00BA3432">
          <w:rPr>
            <w:noProof/>
            <w:rPrChange w:id="819" w:author="phuong vu" w:date="2018-11-25T21:55:00Z">
              <w:rPr>
                <w:noProof/>
              </w:rPr>
            </w:rPrChange>
          </w:rPr>
          <w:fldChar w:fldCharType="end"/>
        </w:r>
      </w:ins>
    </w:p>
    <w:p w14:paraId="53CF5A8C" w14:textId="34EBCE2C" w:rsidR="00F72520" w:rsidRPr="00BA3432" w:rsidRDefault="00F72520">
      <w:pPr>
        <w:pStyle w:val="TOC2"/>
        <w:tabs>
          <w:tab w:val="left" w:pos="660"/>
          <w:tab w:val="right" w:leader="dot" w:pos="8777"/>
        </w:tabs>
        <w:spacing w:line="276" w:lineRule="auto"/>
        <w:rPr>
          <w:ins w:id="820" w:author="phuong vu" w:date="2018-11-22T15:01:00Z"/>
          <w:rFonts w:eastAsiaTheme="minorEastAsia"/>
          <w:noProof/>
          <w:sz w:val="22"/>
          <w:szCs w:val="22"/>
          <w:lang w:val="en-US"/>
          <w:rPrChange w:id="821" w:author="phuong vu" w:date="2018-11-25T21:55:00Z">
            <w:rPr>
              <w:ins w:id="822" w:author="phuong vu" w:date="2018-11-22T15:01:00Z"/>
              <w:rFonts w:asciiTheme="minorHAnsi" w:eastAsiaTheme="minorEastAsia" w:hAnsiTheme="minorHAnsi" w:cstheme="minorBidi"/>
              <w:noProof/>
              <w:sz w:val="22"/>
              <w:szCs w:val="22"/>
              <w:lang w:val="en-US"/>
            </w:rPr>
          </w:rPrChange>
        </w:rPr>
        <w:pPrChange w:id="823" w:author="phuong vu" w:date="2018-11-23T13:48:00Z">
          <w:pPr>
            <w:pStyle w:val="TOC2"/>
            <w:tabs>
              <w:tab w:val="left" w:pos="660"/>
              <w:tab w:val="right" w:leader="dot" w:pos="8777"/>
            </w:tabs>
          </w:pPr>
        </w:pPrChange>
      </w:pPr>
      <w:ins w:id="824" w:author="phuong vu" w:date="2018-11-22T15:01:00Z">
        <w:r w:rsidRPr="00AD0E2E">
          <w:rPr>
            <w:noProof/>
            <w:lang w:val="en-US"/>
          </w:rPr>
          <w:t>7.</w:t>
        </w:r>
        <w:r w:rsidRPr="00BA3432">
          <w:rPr>
            <w:rFonts w:eastAsiaTheme="minorEastAsia"/>
            <w:noProof/>
            <w:sz w:val="22"/>
            <w:szCs w:val="22"/>
            <w:lang w:val="en-US"/>
            <w:rPrChange w:id="825" w:author="phuong vu" w:date="2018-11-25T21:55:00Z">
              <w:rPr>
                <w:rFonts w:asciiTheme="minorHAnsi" w:eastAsiaTheme="minorEastAsia" w:hAnsiTheme="minorHAnsi" w:cstheme="minorBidi"/>
                <w:noProof/>
                <w:sz w:val="22"/>
                <w:szCs w:val="22"/>
                <w:lang w:val="en-US"/>
              </w:rPr>
            </w:rPrChange>
          </w:rPr>
          <w:tab/>
        </w:r>
        <w:r w:rsidRPr="00AD0E2E">
          <w:rPr>
            <w:noProof/>
            <w:lang w:val="en-US"/>
          </w:rPr>
          <w:t>Phương pháp nghiên c</w:t>
        </w:r>
        <w:r w:rsidRPr="00BA3432">
          <w:rPr>
            <w:noProof/>
            <w:lang w:val="en-US"/>
            <w:rPrChange w:id="826" w:author="phuong vu" w:date="2018-11-25T21:55:00Z">
              <w:rPr>
                <w:noProof/>
                <w:lang w:val="en-US"/>
              </w:rPr>
            </w:rPrChange>
          </w:rPr>
          <w:t>ứu</w:t>
        </w:r>
        <w:r w:rsidRPr="00BA3432">
          <w:rPr>
            <w:noProof/>
            <w:rPrChange w:id="827" w:author="phuong vu" w:date="2018-11-25T21:55:00Z">
              <w:rPr>
                <w:noProof/>
              </w:rPr>
            </w:rPrChange>
          </w:rPr>
          <w:tab/>
        </w:r>
        <w:r w:rsidRPr="00AD0E2E">
          <w:rPr>
            <w:noProof/>
          </w:rPr>
          <w:fldChar w:fldCharType="begin"/>
        </w:r>
        <w:r w:rsidRPr="00BA3432">
          <w:rPr>
            <w:noProof/>
            <w:rPrChange w:id="828" w:author="phuong vu" w:date="2018-11-25T21:55:00Z">
              <w:rPr>
                <w:noProof/>
              </w:rPr>
            </w:rPrChange>
          </w:rPr>
          <w:instrText xml:space="preserve"> PAGEREF _Toc530662467 \h </w:instrText>
        </w:r>
      </w:ins>
      <w:r w:rsidRPr="00BA3432">
        <w:rPr>
          <w:noProof/>
          <w:rPrChange w:id="829" w:author="phuong vu" w:date="2018-11-25T21:55:00Z">
            <w:rPr>
              <w:noProof/>
            </w:rPr>
          </w:rPrChange>
        </w:rPr>
      </w:r>
      <w:r w:rsidRPr="00BA3432">
        <w:rPr>
          <w:noProof/>
          <w:rPrChange w:id="830" w:author="phuong vu" w:date="2018-11-25T21:55:00Z">
            <w:rPr>
              <w:noProof/>
            </w:rPr>
          </w:rPrChange>
        </w:rPr>
        <w:fldChar w:fldCharType="separate"/>
      </w:r>
      <w:ins w:id="831" w:author="phuong vu" w:date="2018-11-22T15:01:00Z">
        <w:r w:rsidRPr="00BA3432">
          <w:rPr>
            <w:noProof/>
            <w:rPrChange w:id="832" w:author="phuong vu" w:date="2018-11-25T21:55:00Z">
              <w:rPr>
                <w:noProof/>
              </w:rPr>
            </w:rPrChange>
          </w:rPr>
          <w:t>17</w:t>
        </w:r>
        <w:r w:rsidRPr="00BA3432">
          <w:rPr>
            <w:noProof/>
            <w:rPrChange w:id="833" w:author="phuong vu" w:date="2018-11-25T21:55:00Z">
              <w:rPr>
                <w:noProof/>
              </w:rPr>
            </w:rPrChange>
          </w:rPr>
          <w:fldChar w:fldCharType="end"/>
        </w:r>
      </w:ins>
    </w:p>
    <w:p w14:paraId="54D19396" w14:textId="66A68C52" w:rsidR="00F72520" w:rsidRPr="00BA3432" w:rsidRDefault="00F72520">
      <w:pPr>
        <w:pStyle w:val="TOC1"/>
        <w:tabs>
          <w:tab w:val="right" w:leader="dot" w:pos="8777"/>
        </w:tabs>
        <w:spacing w:line="276" w:lineRule="auto"/>
        <w:rPr>
          <w:ins w:id="834" w:author="phuong vu" w:date="2018-11-22T15:01:00Z"/>
          <w:rFonts w:eastAsiaTheme="minorEastAsia"/>
          <w:noProof/>
          <w:sz w:val="22"/>
          <w:szCs w:val="22"/>
          <w:lang w:val="en-US"/>
          <w:rPrChange w:id="835" w:author="phuong vu" w:date="2018-11-25T21:55:00Z">
            <w:rPr>
              <w:ins w:id="836" w:author="phuong vu" w:date="2018-11-22T15:01:00Z"/>
              <w:rFonts w:asciiTheme="minorHAnsi" w:eastAsiaTheme="minorEastAsia" w:hAnsiTheme="minorHAnsi" w:cstheme="minorBidi"/>
              <w:noProof/>
              <w:sz w:val="22"/>
              <w:szCs w:val="22"/>
              <w:lang w:val="en-US"/>
            </w:rPr>
          </w:rPrChange>
        </w:rPr>
        <w:pPrChange w:id="837" w:author="phuong vu" w:date="2018-11-23T13:48:00Z">
          <w:pPr>
            <w:pStyle w:val="TOC1"/>
            <w:tabs>
              <w:tab w:val="right" w:leader="dot" w:pos="8777"/>
            </w:tabs>
          </w:pPr>
        </w:pPrChange>
      </w:pPr>
      <w:ins w:id="838" w:author="phuong vu" w:date="2018-11-22T15:01:00Z">
        <w:r w:rsidRPr="00AD0E2E">
          <w:rPr>
            <w:noProof/>
          </w:rPr>
          <w:t>PH</w:t>
        </w:r>
        <w:r w:rsidRPr="00BA3432">
          <w:rPr>
            <w:noProof/>
            <w:rPrChange w:id="839" w:author="phuong vu" w:date="2018-11-25T21:55:00Z">
              <w:rPr>
                <w:noProof/>
              </w:rPr>
            </w:rPrChange>
          </w:rPr>
          <w:t>ẦN NỘI DUNG</w:t>
        </w:r>
        <w:r w:rsidRPr="00BA3432">
          <w:rPr>
            <w:noProof/>
            <w:rPrChange w:id="840" w:author="phuong vu" w:date="2018-11-25T21:55:00Z">
              <w:rPr>
                <w:noProof/>
              </w:rPr>
            </w:rPrChange>
          </w:rPr>
          <w:tab/>
        </w:r>
        <w:r w:rsidRPr="00AD0E2E">
          <w:rPr>
            <w:noProof/>
          </w:rPr>
          <w:fldChar w:fldCharType="begin"/>
        </w:r>
        <w:r w:rsidRPr="00BA3432">
          <w:rPr>
            <w:noProof/>
            <w:rPrChange w:id="841" w:author="phuong vu" w:date="2018-11-25T21:55:00Z">
              <w:rPr>
                <w:noProof/>
              </w:rPr>
            </w:rPrChange>
          </w:rPr>
          <w:instrText xml:space="preserve"> PAGEREF _Toc530662468 \h </w:instrText>
        </w:r>
      </w:ins>
      <w:r w:rsidRPr="00BA3432">
        <w:rPr>
          <w:noProof/>
          <w:rPrChange w:id="842" w:author="phuong vu" w:date="2018-11-25T21:55:00Z">
            <w:rPr>
              <w:noProof/>
            </w:rPr>
          </w:rPrChange>
        </w:rPr>
      </w:r>
      <w:r w:rsidRPr="00BA3432">
        <w:rPr>
          <w:noProof/>
          <w:rPrChange w:id="843" w:author="phuong vu" w:date="2018-11-25T21:55:00Z">
            <w:rPr>
              <w:noProof/>
            </w:rPr>
          </w:rPrChange>
        </w:rPr>
        <w:fldChar w:fldCharType="separate"/>
      </w:r>
      <w:ins w:id="844" w:author="phuong vu" w:date="2018-11-22T15:01:00Z">
        <w:r w:rsidRPr="00BA3432">
          <w:rPr>
            <w:noProof/>
            <w:rPrChange w:id="845" w:author="phuong vu" w:date="2018-11-25T21:55:00Z">
              <w:rPr>
                <w:noProof/>
              </w:rPr>
            </w:rPrChange>
          </w:rPr>
          <w:t>18</w:t>
        </w:r>
        <w:r w:rsidRPr="00BA3432">
          <w:rPr>
            <w:noProof/>
            <w:rPrChange w:id="846" w:author="phuong vu" w:date="2018-11-25T21:55:00Z">
              <w:rPr>
                <w:noProof/>
              </w:rPr>
            </w:rPrChange>
          </w:rPr>
          <w:fldChar w:fldCharType="end"/>
        </w:r>
      </w:ins>
    </w:p>
    <w:p w14:paraId="0717BC75" w14:textId="7F90ED27" w:rsidR="00F72520" w:rsidRPr="00BA3432" w:rsidRDefault="00F72520">
      <w:pPr>
        <w:pStyle w:val="TOC1"/>
        <w:tabs>
          <w:tab w:val="left" w:pos="1540"/>
          <w:tab w:val="right" w:leader="dot" w:pos="8777"/>
        </w:tabs>
        <w:spacing w:line="276" w:lineRule="auto"/>
        <w:rPr>
          <w:ins w:id="847" w:author="phuong vu" w:date="2018-11-22T15:01:00Z"/>
          <w:rFonts w:eastAsiaTheme="minorEastAsia"/>
          <w:noProof/>
          <w:sz w:val="22"/>
          <w:szCs w:val="22"/>
          <w:lang w:val="en-US"/>
          <w:rPrChange w:id="848" w:author="phuong vu" w:date="2018-11-25T21:55:00Z">
            <w:rPr>
              <w:ins w:id="849" w:author="phuong vu" w:date="2018-11-22T15:01:00Z"/>
              <w:rFonts w:asciiTheme="minorHAnsi" w:eastAsiaTheme="minorEastAsia" w:hAnsiTheme="minorHAnsi" w:cstheme="minorBidi"/>
              <w:noProof/>
              <w:sz w:val="22"/>
              <w:szCs w:val="22"/>
              <w:lang w:val="en-US"/>
            </w:rPr>
          </w:rPrChange>
        </w:rPr>
        <w:pPrChange w:id="850" w:author="phuong vu" w:date="2018-11-23T13:48:00Z">
          <w:pPr>
            <w:pStyle w:val="TOC1"/>
            <w:tabs>
              <w:tab w:val="left" w:pos="1540"/>
              <w:tab w:val="right" w:leader="dot" w:pos="8777"/>
            </w:tabs>
          </w:pPr>
        </w:pPrChange>
      </w:pPr>
      <w:ins w:id="851" w:author="phuong vu" w:date="2018-11-22T15:01:00Z">
        <w:r w:rsidRPr="00AD0E2E">
          <w:rPr>
            <w:noProof/>
          </w:rPr>
          <w:t>CHƯƠNG 1 -</w:t>
        </w:r>
        <w:r w:rsidRPr="00BA3432">
          <w:rPr>
            <w:rFonts w:eastAsiaTheme="minorEastAsia"/>
            <w:noProof/>
            <w:sz w:val="22"/>
            <w:szCs w:val="22"/>
            <w:lang w:val="en-US"/>
            <w:rPrChange w:id="852" w:author="phuong vu" w:date="2018-11-25T21:55:00Z">
              <w:rPr>
                <w:rFonts w:asciiTheme="minorHAnsi" w:eastAsiaTheme="minorEastAsia" w:hAnsiTheme="minorHAnsi" w:cstheme="minorBidi"/>
                <w:noProof/>
                <w:sz w:val="22"/>
                <w:szCs w:val="22"/>
                <w:lang w:val="en-US"/>
              </w:rPr>
            </w:rPrChange>
          </w:rPr>
          <w:tab/>
        </w:r>
        <w:r w:rsidRPr="00AD0E2E">
          <w:rPr>
            <w:noProof/>
          </w:rPr>
          <w:t>Đ</w:t>
        </w:r>
        <w:r w:rsidRPr="00BA3432">
          <w:rPr>
            <w:noProof/>
            <w:rPrChange w:id="853" w:author="phuong vu" w:date="2018-11-25T21:55:00Z">
              <w:rPr>
                <w:noProof/>
              </w:rPr>
            </w:rPrChange>
          </w:rPr>
          <w:t>ẶC TẢ YÊU CẦU</w:t>
        </w:r>
        <w:r w:rsidRPr="00BA3432">
          <w:rPr>
            <w:noProof/>
            <w:rPrChange w:id="854" w:author="phuong vu" w:date="2018-11-25T21:55:00Z">
              <w:rPr>
                <w:noProof/>
              </w:rPr>
            </w:rPrChange>
          </w:rPr>
          <w:tab/>
        </w:r>
        <w:r w:rsidRPr="00AD0E2E">
          <w:rPr>
            <w:noProof/>
          </w:rPr>
          <w:fldChar w:fldCharType="begin"/>
        </w:r>
        <w:r w:rsidRPr="00BA3432">
          <w:rPr>
            <w:noProof/>
            <w:rPrChange w:id="855" w:author="phuong vu" w:date="2018-11-25T21:55:00Z">
              <w:rPr>
                <w:noProof/>
              </w:rPr>
            </w:rPrChange>
          </w:rPr>
          <w:instrText xml:space="preserve"> PAGEREF _Toc530662469 \h </w:instrText>
        </w:r>
      </w:ins>
      <w:r w:rsidRPr="00BA3432">
        <w:rPr>
          <w:noProof/>
          <w:rPrChange w:id="856" w:author="phuong vu" w:date="2018-11-25T21:55:00Z">
            <w:rPr>
              <w:noProof/>
            </w:rPr>
          </w:rPrChange>
        </w:rPr>
      </w:r>
      <w:r w:rsidRPr="00BA3432">
        <w:rPr>
          <w:noProof/>
          <w:rPrChange w:id="857" w:author="phuong vu" w:date="2018-11-25T21:55:00Z">
            <w:rPr>
              <w:noProof/>
            </w:rPr>
          </w:rPrChange>
        </w:rPr>
        <w:fldChar w:fldCharType="separate"/>
      </w:r>
      <w:ins w:id="858" w:author="phuong vu" w:date="2018-11-22T15:01:00Z">
        <w:r w:rsidRPr="00BA3432">
          <w:rPr>
            <w:noProof/>
            <w:rPrChange w:id="859" w:author="phuong vu" w:date="2018-11-25T21:55:00Z">
              <w:rPr>
                <w:noProof/>
              </w:rPr>
            </w:rPrChange>
          </w:rPr>
          <w:t>18</w:t>
        </w:r>
        <w:r w:rsidRPr="00BA3432">
          <w:rPr>
            <w:noProof/>
            <w:rPrChange w:id="860" w:author="phuong vu" w:date="2018-11-25T21:55:00Z">
              <w:rPr>
                <w:noProof/>
              </w:rPr>
            </w:rPrChange>
          </w:rPr>
          <w:fldChar w:fldCharType="end"/>
        </w:r>
      </w:ins>
    </w:p>
    <w:p w14:paraId="34A59B9D" w14:textId="60DAA3AA" w:rsidR="00F72520" w:rsidRPr="00BA3432" w:rsidRDefault="00F72520">
      <w:pPr>
        <w:pStyle w:val="TOC2"/>
        <w:tabs>
          <w:tab w:val="left" w:pos="880"/>
          <w:tab w:val="right" w:leader="dot" w:pos="8777"/>
        </w:tabs>
        <w:spacing w:line="276" w:lineRule="auto"/>
        <w:rPr>
          <w:ins w:id="861" w:author="phuong vu" w:date="2018-11-22T15:01:00Z"/>
          <w:rFonts w:eastAsiaTheme="minorEastAsia"/>
          <w:noProof/>
          <w:sz w:val="22"/>
          <w:szCs w:val="22"/>
          <w:lang w:val="en-US"/>
          <w:rPrChange w:id="862" w:author="phuong vu" w:date="2018-11-25T21:55:00Z">
            <w:rPr>
              <w:ins w:id="863" w:author="phuong vu" w:date="2018-11-22T15:01:00Z"/>
              <w:rFonts w:asciiTheme="minorHAnsi" w:eastAsiaTheme="minorEastAsia" w:hAnsiTheme="minorHAnsi" w:cstheme="minorBidi"/>
              <w:noProof/>
              <w:sz w:val="22"/>
              <w:szCs w:val="22"/>
              <w:lang w:val="en-US"/>
            </w:rPr>
          </w:rPrChange>
        </w:rPr>
        <w:pPrChange w:id="864" w:author="phuong vu" w:date="2018-11-23T13:48:00Z">
          <w:pPr>
            <w:pStyle w:val="TOC2"/>
            <w:tabs>
              <w:tab w:val="left" w:pos="880"/>
              <w:tab w:val="right" w:leader="dot" w:pos="8777"/>
            </w:tabs>
          </w:pPr>
        </w:pPrChange>
      </w:pPr>
      <w:ins w:id="865" w:author="phuong vu" w:date="2018-11-22T15:01:00Z">
        <w:r w:rsidRPr="00AD0E2E">
          <w:rPr>
            <w:noProof/>
          </w:rPr>
          <w:t>1.1</w:t>
        </w:r>
        <w:r w:rsidRPr="00BA3432">
          <w:rPr>
            <w:rFonts w:eastAsiaTheme="minorEastAsia"/>
            <w:noProof/>
            <w:sz w:val="22"/>
            <w:szCs w:val="22"/>
            <w:lang w:val="en-US"/>
            <w:rPrChange w:id="866" w:author="phuong vu" w:date="2018-11-25T21:55:00Z">
              <w:rPr>
                <w:rFonts w:asciiTheme="minorHAnsi" w:eastAsiaTheme="minorEastAsia" w:hAnsiTheme="minorHAnsi" w:cstheme="minorBidi"/>
                <w:noProof/>
                <w:sz w:val="22"/>
                <w:szCs w:val="22"/>
                <w:lang w:val="en-US"/>
              </w:rPr>
            </w:rPrChange>
          </w:rPr>
          <w:tab/>
        </w:r>
        <w:r w:rsidRPr="00AD0E2E">
          <w:rPr>
            <w:noProof/>
          </w:rPr>
          <w:t>T</w:t>
        </w:r>
        <w:r w:rsidRPr="00BA3432">
          <w:rPr>
            <w:noProof/>
            <w:rPrChange w:id="867" w:author="phuong vu" w:date="2018-11-25T21:55:00Z">
              <w:rPr>
                <w:noProof/>
              </w:rPr>
            </w:rPrChange>
          </w:rPr>
          <w:t>ổng quan về hệ thống</w:t>
        </w:r>
        <w:r w:rsidRPr="00BA3432">
          <w:rPr>
            <w:noProof/>
            <w:rPrChange w:id="868" w:author="phuong vu" w:date="2018-11-25T21:55:00Z">
              <w:rPr>
                <w:noProof/>
              </w:rPr>
            </w:rPrChange>
          </w:rPr>
          <w:tab/>
        </w:r>
        <w:r w:rsidRPr="00AD0E2E">
          <w:rPr>
            <w:noProof/>
          </w:rPr>
          <w:fldChar w:fldCharType="begin"/>
        </w:r>
        <w:r w:rsidRPr="00BA3432">
          <w:rPr>
            <w:noProof/>
            <w:rPrChange w:id="869" w:author="phuong vu" w:date="2018-11-25T21:55:00Z">
              <w:rPr>
                <w:noProof/>
              </w:rPr>
            </w:rPrChange>
          </w:rPr>
          <w:instrText xml:space="preserve"> PAGEREF _Toc530662481 \h </w:instrText>
        </w:r>
      </w:ins>
      <w:r w:rsidRPr="00BA3432">
        <w:rPr>
          <w:noProof/>
          <w:rPrChange w:id="870" w:author="phuong vu" w:date="2018-11-25T21:55:00Z">
            <w:rPr>
              <w:noProof/>
            </w:rPr>
          </w:rPrChange>
        </w:rPr>
      </w:r>
      <w:r w:rsidRPr="00BA3432">
        <w:rPr>
          <w:noProof/>
          <w:rPrChange w:id="871" w:author="phuong vu" w:date="2018-11-25T21:55:00Z">
            <w:rPr>
              <w:noProof/>
            </w:rPr>
          </w:rPrChange>
        </w:rPr>
        <w:fldChar w:fldCharType="separate"/>
      </w:r>
      <w:ins w:id="872" w:author="phuong vu" w:date="2018-11-22T15:01:00Z">
        <w:r w:rsidRPr="00BA3432">
          <w:rPr>
            <w:noProof/>
            <w:rPrChange w:id="873" w:author="phuong vu" w:date="2018-11-25T21:55:00Z">
              <w:rPr>
                <w:noProof/>
              </w:rPr>
            </w:rPrChange>
          </w:rPr>
          <w:t>18</w:t>
        </w:r>
        <w:r w:rsidRPr="00BA3432">
          <w:rPr>
            <w:noProof/>
            <w:rPrChange w:id="874" w:author="phuong vu" w:date="2018-11-25T21:55:00Z">
              <w:rPr>
                <w:noProof/>
              </w:rPr>
            </w:rPrChange>
          </w:rPr>
          <w:fldChar w:fldCharType="end"/>
        </w:r>
      </w:ins>
    </w:p>
    <w:p w14:paraId="504F97F9" w14:textId="0E6FF80E" w:rsidR="00F72520" w:rsidRPr="00BA3432" w:rsidRDefault="00F72520">
      <w:pPr>
        <w:pStyle w:val="TOC2"/>
        <w:tabs>
          <w:tab w:val="left" w:pos="880"/>
          <w:tab w:val="right" w:leader="dot" w:pos="8777"/>
        </w:tabs>
        <w:spacing w:line="276" w:lineRule="auto"/>
        <w:rPr>
          <w:ins w:id="875" w:author="phuong vu" w:date="2018-11-22T15:01:00Z"/>
          <w:rFonts w:eastAsiaTheme="minorEastAsia"/>
          <w:noProof/>
          <w:sz w:val="22"/>
          <w:szCs w:val="22"/>
          <w:lang w:val="en-US"/>
          <w:rPrChange w:id="876" w:author="phuong vu" w:date="2018-11-25T21:55:00Z">
            <w:rPr>
              <w:ins w:id="877" w:author="phuong vu" w:date="2018-11-22T15:01:00Z"/>
              <w:rFonts w:asciiTheme="minorHAnsi" w:eastAsiaTheme="minorEastAsia" w:hAnsiTheme="minorHAnsi" w:cstheme="minorBidi"/>
              <w:noProof/>
              <w:sz w:val="22"/>
              <w:szCs w:val="22"/>
              <w:lang w:val="en-US"/>
            </w:rPr>
          </w:rPrChange>
        </w:rPr>
        <w:pPrChange w:id="878" w:author="phuong vu" w:date="2018-11-23T13:48:00Z">
          <w:pPr>
            <w:pStyle w:val="TOC2"/>
            <w:tabs>
              <w:tab w:val="left" w:pos="880"/>
              <w:tab w:val="right" w:leader="dot" w:pos="8777"/>
            </w:tabs>
          </w:pPr>
        </w:pPrChange>
      </w:pPr>
      <w:ins w:id="879" w:author="phuong vu" w:date="2018-11-22T15:01:00Z">
        <w:r w:rsidRPr="00AD0E2E">
          <w:rPr>
            <w:noProof/>
          </w:rPr>
          <w:t>1.2</w:t>
        </w:r>
        <w:r w:rsidRPr="00BA3432">
          <w:rPr>
            <w:rFonts w:eastAsiaTheme="minorEastAsia"/>
            <w:noProof/>
            <w:sz w:val="22"/>
            <w:szCs w:val="22"/>
            <w:lang w:val="en-US"/>
            <w:rPrChange w:id="880" w:author="phuong vu" w:date="2018-11-25T21:55:00Z">
              <w:rPr>
                <w:rFonts w:asciiTheme="minorHAnsi" w:eastAsiaTheme="minorEastAsia" w:hAnsiTheme="minorHAnsi" w:cstheme="minorBidi"/>
                <w:noProof/>
                <w:sz w:val="22"/>
                <w:szCs w:val="22"/>
                <w:lang w:val="en-US"/>
              </w:rPr>
            </w:rPrChange>
          </w:rPr>
          <w:tab/>
        </w:r>
        <w:r w:rsidRPr="00AD0E2E">
          <w:rPr>
            <w:noProof/>
          </w:rPr>
          <w:t>Đ</w:t>
        </w:r>
        <w:r w:rsidRPr="00BA3432">
          <w:rPr>
            <w:noProof/>
            <w:rPrChange w:id="881" w:author="phuong vu" w:date="2018-11-25T21:55:00Z">
              <w:rPr>
                <w:noProof/>
              </w:rPr>
            </w:rPrChange>
          </w:rPr>
          <w:t>ặc điểm người dùng</w:t>
        </w:r>
        <w:r w:rsidRPr="00BA3432">
          <w:rPr>
            <w:noProof/>
            <w:rPrChange w:id="882" w:author="phuong vu" w:date="2018-11-25T21:55:00Z">
              <w:rPr>
                <w:noProof/>
              </w:rPr>
            </w:rPrChange>
          </w:rPr>
          <w:tab/>
        </w:r>
        <w:r w:rsidRPr="00AD0E2E">
          <w:rPr>
            <w:noProof/>
          </w:rPr>
          <w:fldChar w:fldCharType="begin"/>
        </w:r>
        <w:r w:rsidRPr="00BA3432">
          <w:rPr>
            <w:noProof/>
            <w:rPrChange w:id="883" w:author="phuong vu" w:date="2018-11-25T21:55:00Z">
              <w:rPr>
                <w:noProof/>
              </w:rPr>
            </w:rPrChange>
          </w:rPr>
          <w:instrText xml:space="preserve"> PAGEREF _Toc530662482 \h </w:instrText>
        </w:r>
      </w:ins>
      <w:r w:rsidRPr="00BA3432">
        <w:rPr>
          <w:noProof/>
          <w:rPrChange w:id="884" w:author="phuong vu" w:date="2018-11-25T21:55:00Z">
            <w:rPr>
              <w:noProof/>
            </w:rPr>
          </w:rPrChange>
        </w:rPr>
      </w:r>
      <w:r w:rsidRPr="00BA3432">
        <w:rPr>
          <w:noProof/>
          <w:rPrChange w:id="885" w:author="phuong vu" w:date="2018-11-25T21:55:00Z">
            <w:rPr>
              <w:noProof/>
            </w:rPr>
          </w:rPrChange>
        </w:rPr>
        <w:fldChar w:fldCharType="separate"/>
      </w:r>
      <w:ins w:id="886" w:author="phuong vu" w:date="2018-11-22T15:01:00Z">
        <w:r w:rsidRPr="00BA3432">
          <w:rPr>
            <w:noProof/>
            <w:rPrChange w:id="887" w:author="phuong vu" w:date="2018-11-25T21:55:00Z">
              <w:rPr>
                <w:noProof/>
              </w:rPr>
            </w:rPrChange>
          </w:rPr>
          <w:t>18</w:t>
        </w:r>
        <w:r w:rsidRPr="00BA3432">
          <w:rPr>
            <w:noProof/>
            <w:rPrChange w:id="888" w:author="phuong vu" w:date="2018-11-25T21:55:00Z">
              <w:rPr>
                <w:noProof/>
              </w:rPr>
            </w:rPrChange>
          </w:rPr>
          <w:fldChar w:fldCharType="end"/>
        </w:r>
      </w:ins>
    </w:p>
    <w:p w14:paraId="1885FF4E" w14:textId="555D6949" w:rsidR="00F72520" w:rsidRPr="00BA3432" w:rsidRDefault="00F72520">
      <w:pPr>
        <w:pStyle w:val="TOC2"/>
        <w:tabs>
          <w:tab w:val="left" w:pos="880"/>
          <w:tab w:val="right" w:leader="dot" w:pos="8777"/>
        </w:tabs>
        <w:spacing w:line="276" w:lineRule="auto"/>
        <w:rPr>
          <w:ins w:id="889" w:author="phuong vu" w:date="2018-11-22T15:01:00Z"/>
          <w:rFonts w:eastAsiaTheme="minorEastAsia"/>
          <w:noProof/>
          <w:sz w:val="22"/>
          <w:szCs w:val="22"/>
          <w:lang w:val="en-US"/>
          <w:rPrChange w:id="890" w:author="phuong vu" w:date="2018-11-25T21:55:00Z">
            <w:rPr>
              <w:ins w:id="891" w:author="phuong vu" w:date="2018-11-22T15:01:00Z"/>
              <w:rFonts w:asciiTheme="minorHAnsi" w:eastAsiaTheme="minorEastAsia" w:hAnsiTheme="minorHAnsi" w:cstheme="minorBidi"/>
              <w:noProof/>
              <w:sz w:val="22"/>
              <w:szCs w:val="22"/>
              <w:lang w:val="en-US"/>
            </w:rPr>
          </w:rPrChange>
        </w:rPr>
        <w:pPrChange w:id="892" w:author="phuong vu" w:date="2018-11-23T13:48:00Z">
          <w:pPr>
            <w:pStyle w:val="TOC2"/>
            <w:tabs>
              <w:tab w:val="left" w:pos="880"/>
              <w:tab w:val="right" w:leader="dot" w:pos="8777"/>
            </w:tabs>
          </w:pPr>
        </w:pPrChange>
      </w:pPr>
      <w:ins w:id="893" w:author="phuong vu" w:date="2018-11-22T15:01:00Z">
        <w:r w:rsidRPr="00AD0E2E">
          <w:rPr>
            <w:noProof/>
          </w:rPr>
          <w:t>1.3</w:t>
        </w:r>
        <w:r w:rsidRPr="00BA3432">
          <w:rPr>
            <w:rFonts w:eastAsiaTheme="minorEastAsia"/>
            <w:noProof/>
            <w:sz w:val="22"/>
            <w:szCs w:val="22"/>
            <w:lang w:val="en-US"/>
            <w:rPrChange w:id="894" w:author="phuong vu" w:date="2018-11-25T21:55:00Z">
              <w:rPr>
                <w:rFonts w:asciiTheme="minorHAnsi" w:eastAsiaTheme="minorEastAsia" w:hAnsiTheme="minorHAnsi" w:cstheme="minorBidi"/>
                <w:noProof/>
                <w:sz w:val="22"/>
                <w:szCs w:val="22"/>
                <w:lang w:val="en-US"/>
              </w:rPr>
            </w:rPrChange>
          </w:rPr>
          <w:tab/>
        </w:r>
        <w:r w:rsidRPr="00AD0E2E">
          <w:rPr>
            <w:noProof/>
          </w:rPr>
          <w:t>Các ch</w:t>
        </w:r>
        <w:r w:rsidRPr="00BA3432">
          <w:rPr>
            <w:noProof/>
            <w:rPrChange w:id="895" w:author="phuong vu" w:date="2018-11-25T21:55:00Z">
              <w:rPr>
                <w:noProof/>
              </w:rPr>
            </w:rPrChange>
          </w:rPr>
          <w:t>ức năng hệ thống</w:t>
        </w:r>
        <w:r w:rsidRPr="00BA3432">
          <w:rPr>
            <w:noProof/>
            <w:rPrChange w:id="896" w:author="phuong vu" w:date="2018-11-25T21:55:00Z">
              <w:rPr>
                <w:noProof/>
              </w:rPr>
            </w:rPrChange>
          </w:rPr>
          <w:tab/>
        </w:r>
        <w:r w:rsidRPr="00AD0E2E">
          <w:rPr>
            <w:noProof/>
          </w:rPr>
          <w:fldChar w:fldCharType="begin"/>
        </w:r>
        <w:r w:rsidRPr="00BA3432">
          <w:rPr>
            <w:noProof/>
            <w:rPrChange w:id="897" w:author="phuong vu" w:date="2018-11-25T21:55:00Z">
              <w:rPr>
                <w:noProof/>
              </w:rPr>
            </w:rPrChange>
          </w:rPr>
          <w:instrText xml:space="preserve"> PAGEREF _Toc530662483 \h </w:instrText>
        </w:r>
      </w:ins>
      <w:r w:rsidRPr="00BA3432">
        <w:rPr>
          <w:noProof/>
          <w:rPrChange w:id="898" w:author="phuong vu" w:date="2018-11-25T21:55:00Z">
            <w:rPr>
              <w:noProof/>
            </w:rPr>
          </w:rPrChange>
        </w:rPr>
      </w:r>
      <w:r w:rsidRPr="00BA3432">
        <w:rPr>
          <w:noProof/>
          <w:rPrChange w:id="899" w:author="phuong vu" w:date="2018-11-25T21:55:00Z">
            <w:rPr>
              <w:noProof/>
            </w:rPr>
          </w:rPrChange>
        </w:rPr>
        <w:fldChar w:fldCharType="separate"/>
      </w:r>
      <w:ins w:id="900" w:author="phuong vu" w:date="2018-11-22T15:01:00Z">
        <w:r w:rsidRPr="00BA3432">
          <w:rPr>
            <w:noProof/>
            <w:rPrChange w:id="901" w:author="phuong vu" w:date="2018-11-25T21:55:00Z">
              <w:rPr>
                <w:noProof/>
              </w:rPr>
            </w:rPrChange>
          </w:rPr>
          <w:t>19</w:t>
        </w:r>
        <w:r w:rsidRPr="00BA3432">
          <w:rPr>
            <w:noProof/>
            <w:rPrChange w:id="902" w:author="phuong vu" w:date="2018-11-25T21:55:00Z">
              <w:rPr>
                <w:noProof/>
              </w:rPr>
            </w:rPrChange>
          </w:rPr>
          <w:fldChar w:fldCharType="end"/>
        </w:r>
      </w:ins>
    </w:p>
    <w:p w14:paraId="67A010A0" w14:textId="7B0756BA" w:rsidR="00F72520" w:rsidRPr="00BA3432" w:rsidRDefault="00F72520">
      <w:pPr>
        <w:pStyle w:val="TOC2"/>
        <w:tabs>
          <w:tab w:val="left" w:pos="880"/>
          <w:tab w:val="right" w:leader="dot" w:pos="8777"/>
        </w:tabs>
        <w:spacing w:line="276" w:lineRule="auto"/>
        <w:rPr>
          <w:ins w:id="903" w:author="phuong vu" w:date="2018-11-22T15:01:00Z"/>
          <w:rFonts w:eastAsiaTheme="minorEastAsia"/>
          <w:noProof/>
          <w:sz w:val="22"/>
          <w:szCs w:val="22"/>
          <w:lang w:val="en-US"/>
          <w:rPrChange w:id="904" w:author="phuong vu" w:date="2018-11-25T21:55:00Z">
            <w:rPr>
              <w:ins w:id="905" w:author="phuong vu" w:date="2018-11-22T15:01:00Z"/>
              <w:rFonts w:asciiTheme="minorHAnsi" w:eastAsiaTheme="minorEastAsia" w:hAnsiTheme="minorHAnsi" w:cstheme="minorBidi"/>
              <w:noProof/>
              <w:sz w:val="22"/>
              <w:szCs w:val="22"/>
              <w:lang w:val="en-US"/>
            </w:rPr>
          </w:rPrChange>
        </w:rPr>
        <w:pPrChange w:id="906" w:author="phuong vu" w:date="2018-11-23T13:48:00Z">
          <w:pPr>
            <w:pStyle w:val="TOC2"/>
            <w:tabs>
              <w:tab w:val="left" w:pos="880"/>
              <w:tab w:val="right" w:leader="dot" w:pos="8777"/>
            </w:tabs>
          </w:pPr>
        </w:pPrChange>
      </w:pPr>
      <w:ins w:id="907" w:author="phuong vu" w:date="2018-11-22T15:01:00Z">
        <w:r w:rsidRPr="00AD0E2E">
          <w:rPr>
            <w:noProof/>
          </w:rPr>
          <w:t>1.4</w:t>
        </w:r>
        <w:r w:rsidRPr="00BA3432">
          <w:rPr>
            <w:rFonts w:eastAsiaTheme="minorEastAsia"/>
            <w:noProof/>
            <w:sz w:val="22"/>
            <w:szCs w:val="22"/>
            <w:lang w:val="en-US"/>
            <w:rPrChange w:id="908" w:author="phuong vu" w:date="2018-11-25T21:55:00Z">
              <w:rPr>
                <w:rFonts w:asciiTheme="minorHAnsi" w:eastAsiaTheme="minorEastAsia" w:hAnsiTheme="minorHAnsi" w:cstheme="minorBidi"/>
                <w:noProof/>
                <w:sz w:val="22"/>
                <w:szCs w:val="22"/>
                <w:lang w:val="en-US"/>
              </w:rPr>
            </w:rPrChange>
          </w:rPr>
          <w:tab/>
        </w:r>
        <w:r w:rsidRPr="00AD0E2E">
          <w:rPr>
            <w:noProof/>
          </w:rPr>
          <w:t>Môi trư</w:t>
        </w:r>
        <w:r w:rsidRPr="00BA3432">
          <w:rPr>
            <w:noProof/>
            <w:rPrChange w:id="909" w:author="phuong vu" w:date="2018-11-25T21:55:00Z">
              <w:rPr>
                <w:noProof/>
              </w:rPr>
            </w:rPrChange>
          </w:rPr>
          <w:t>ờng vận hành</w:t>
        </w:r>
        <w:r w:rsidRPr="00BA3432">
          <w:rPr>
            <w:noProof/>
            <w:rPrChange w:id="910" w:author="phuong vu" w:date="2018-11-25T21:55:00Z">
              <w:rPr>
                <w:noProof/>
              </w:rPr>
            </w:rPrChange>
          </w:rPr>
          <w:tab/>
        </w:r>
        <w:r w:rsidRPr="00AD0E2E">
          <w:rPr>
            <w:noProof/>
          </w:rPr>
          <w:fldChar w:fldCharType="begin"/>
        </w:r>
        <w:r w:rsidRPr="00BA3432">
          <w:rPr>
            <w:noProof/>
            <w:rPrChange w:id="911" w:author="phuong vu" w:date="2018-11-25T21:55:00Z">
              <w:rPr>
                <w:noProof/>
              </w:rPr>
            </w:rPrChange>
          </w:rPr>
          <w:instrText xml:space="preserve"> PAGEREF _Toc530662484 \h </w:instrText>
        </w:r>
      </w:ins>
      <w:r w:rsidRPr="00BA3432">
        <w:rPr>
          <w:noProof/>
          <w:rPrChange w:id="912" w:author="phuong vu" w:date="2018-11-25T21:55:00Z">
            <w:rPr>
              <w:noProof/>
            </w:rPr>
          </w:rPrChange>
        </w:rPr>
      </w:r>
      <w:r w:rsidRPr="00BA3432">
        <w:rPr>
          <w:noProof/>
          <w:rPrChange w:id="913" w:author="phuong vu" w:date="2018-11-25T21:55:00Z">
            <w:rPr>
              <w:noProof/>
            </w:rPr>
          </w:rPrChange>
        </w:rPr>
        <w:fldChar w:fldCharType="separate"/>
      </w:r>
      <w:ins w:id="914" w:author="phuong vu" w:date="2018-11-22T15:01:00Z">
        <w:r w:rsidRPr="00BA3432">
          <w:rPr>
            <w:noProof/>
            <w:rPrChange w:id="915" w:author="phuong vu" w:date="2018-11-25T21:55:00Z">
              <w:rPr>
                <w:noProof/>
              </w:rPr>
            </w:rPrChange>
          </w:rPr>
          <w:t>19</w:t>
        </w:r>
        <w:r w:rsidRPr="00BA3432">
          <w:rPr>
            <w:noProof/>
            <w:rPrChange w:id="916" w:author="phuong vu" w:date="2018-11-25T21:55:00Z">
              <w:rPr>
                <w:noProof/>
              </w:rPr>
            </w:rPrChange>
          </w:rPr>
          <w:fldChar w:fldCharType="end"/>
        </w:r>
      </w:ins>
    </w:p>
    <w:p w14:paraId="02AABA4C" w14:textId="33421ED9" w:rsidR="00F72520" w:rsidRPr="00BA3432" w:rsidRDefault="00F72520">
      <w:pPr>
        <w:pStyle w:val="TOC2"/>
        <w:tabs>
          <w:tab w:val="left" w:pos="880"/>
          <w:tab w:val="right" w:leader="dot" w:pos="8777"/>
        </w:tabs>
        <w:spacing w:line="276" w:lineRule="auto"/>
        <w:rPr>
          <w:ins w:id="917" w:author="phuong vu" w:date="2018-11-22T15:01:00Z"/>
          <w:rFonts w:eastAsiaTheme="minorEastAsia"/>
          <w:noProof/>
          <w:sz w:val="22"/>
          <w:szCs w:val="22"/>
          <w:lang w:val="en-US"/>
          <w:rPrChange w:id="918" w:author="phuong vu" w:date="2018-11-25T21:55:00Z">
            <w:rPr>
              <w:ins w:id="919" w:author="phuong vu" w:date="2018-11-22T15:01:00Z"/>
              <w:rFonts w:asciiTheme="minorHAnsi" w:eastAsiaTheme="minorEastAsia" w:hAnsiTheme="minorHAnsi" w:cstheme="minorBidi"/>
              <w:noProof/>
              <w:sz w:val="22"/>
              <w:szCs w:val="22"/>
              <w:lang w:val="en-US"/>
            </w:rPr>
          </w:rPrChange>
        </w:rPr>
        <w:pPrChange w:id="920" w:author="phuong vu" w:date="2018-11-23T13:48:00Z">
          <w:pPr>
            <w:pStyle w:val="TOC2"/>
            <w:tabs>
              <w:tab w:val="left" w:pos="880"/>
              <w:tab w:val="right" w:leader="dot" w:pos="8777"/>
            </w:tabs>
          </w:pPr>
        </w:pPrChange>
      </w:pPr>
      <w:ins w:id="921" w:author="phuong vu" w:date="2018-11-22T15:01:00Z">
        <w:r w:rsidRPr="00AD0E2E">
          <w:rPr>
            <w:noProof/>
          </w:rPr>
          <w:t>1.5</w:t>
        </w:r>
        <w:r w:rsidRPr="00BA3432">
          <w:rPr>
            <w:rFonts w:eastAsiaTheme="minorEastAsia"/>
            <w:noProof/>
            <w:sz w:val="22"/>
            <w:szCs w:val="22"/>
            <w:lang w:val="en-US"/>
            <w:rPrChange w:id="922" w:author="phuong vu" w:date="2018-11-25T21:55:00Z">
              <w:rPr>
                <w:rFonts w:asciiTheme="minorHAnsi" w:eastAsiaTheme="minorEastAsia" w:hAnsiTheme="minorHAnsi" w:cstheme="minorBidi"/>
                <w:noProof/>
                <w:sz w:val="22"/>
                <w:szCs w:val="22"/>
                <w:lang w:val="en-US"/>
              </w:rPr>
            </w:rPrChange>
          </w:rPr>
          <w:tab/>
        </w:r>
        <w:r w:rsidRPr="00AD0E2E">
          <w:rPr>
            <w:noProof/>
          </w:rPr>
          <w:t>Sơ đ</w:t>
        </w:r>
        <w:r w:rsidRPr="00BA3432">
          <w:rPr>
            <w:noProof/>
            <w:rPrChange w:id="923" w:author="phuong vu" w:date="2018-11-25T21:55:00Z">
              <w:rPr>
                <w:noProof/>
              </w:rPr>
            </w:rPrChange>
          </w:rPr>
          <w:t>ồ USE CASE</w:t>
        </w:r>
        <w:r w:rsidRPr="00BA3432">
          <w:rPr>
            <w:noProof/>
            <w:rPrChange w:id="924" w:author="phuong vu" w:date="2018-11-25T21:55:00Z">
              <w:rPr>
                <w:noProof/>
              </w:rPr>
            </w:rPrChange>
          </w:rPr>
          <w:tab/>
        </w:r>
        <w:r w:rsidRPr="00AD0E2E">
          <w:rPr>
            <w:noProof/>
          </w:rPr>
          <w:fldChar w:fldCharType="begin"/>
        </w:r>
        <w:r w:rsidRPr="00BA3432">
          <w:rPr>
            <w:noProof/>
            <w:rPrChange w:id="925" w:author="phuong vu" w:date="2018-11-25T21:55:00Z">
              <w:rPr>
                <w:noProof/>
              </w:rPr>
            </w:rPrChange>
          </w:rPr>
          <w:instrText xml:space="preserve"> PAGEREF _Toc530662485 \h </w:instrText>
        </w:r>
      </w:ins>
      <w:r w:rsidRPr="00BA3432">
        <w:rPr>
          <w:noProof/>
          <w:rPrChange w:id="926" w:author="phuong vu" w:date="2018-11-25T21:55:00Z">
            <w:rPr>
              <w:noProof/>
            </w:rPr>
          </w:rPrChange>
        </w:rPr>
      </w:r>
      <w:r w:rsidRPr="00BA3432">
        <w:rPr>
          <w:noProof/>
          <w:rPrChange w:id="927" w:author="phuong vu" w:date="2018-11-25T21:55:00Z">
            <w:rPr>
              <w:noProof/>
            </w:rPr>
          </w:rPrChange>
        </w:rPr>
        <w:fldChar w:fldCharType="separate"/>
      </w:r>
      <w:ins w:id="928" w:author="phuong vu" w:date="2018-11-22T15:01:00Z">
        <w:r w:rsidRPr="00BA3432">
          <w:rPr>
            <w:noProof/>
            <w:rPrChange w:id="929" w:author="phuong vu" w:date="2018-11-25T21:55:00Z">
              <w:rPr>
                <w:noProof/>
              </w:rPr>
            </w:rPrChange>
          </w:rPr>
          <w:t>20</w:t>
        </w:r>
        <w:r w:rsidRPr="00BA3432">
          <w:rPr>
            <w:noProof/>
            <w:rPrChange w:id="930" w:author="phuong vu" w:date="2018-11-25T21:55:00Z">
              <w:rPr>
                <w:noProof/>
              </w:rPr>
            </w:rPrChange>
          </w:rPr>
          <w:fldChar w:fldCharType="end"/>
        </w:r>
      </w:ins>
    </w:p>
    <w:p w14:paraId="6AB9A5DC" w14:textId="71F33072" w:rsidR="00F72520" w:rsidRPr="00BA3432" w:rsidRDefault="00F72520">
      <w:pPr>
        <w:pStyle w:val="TOC2"/>
        <w:tabs>
          <w:tab w:val="left" w:pos="880"/>
          <w:tab w:val="right" w:leader="dot" w:pos="8777"/>
        </w:tabs>
        <w:spacing w:line="276" w:lineRule="auto"/>
        <w:rPr>
          <w:ins w:id="931" w:author="phuong vu" w:date="2018-11-22T15:01:00Z"/>
          <w:rFonts w:eastAsiaTheme="minorEastAsia"/>
          <w:noProof/>
          <w:sz w:val="22"/>
          <w:szCs w:val="22"/>
          <w:lang w:val="en-US"/>
          <w:rPrChange w:id="932" w:author="phuong vu" w:date="2018-11-25T21:55:00Z">
            <w:rPr>
              <w:ins w:id="933" w:author="phuong vu" w:date="2018-11-22T15:01:00Z"/>
              <w:rFonts w:asciiTheme="minorHAnsi" w:eastAsiaTheme="minorEastAsia" w:hAnsiTheme="minorHAnsi" w:cstheme="minorBidi"/>
              <w:noProof/>
              <w:sz w:val="22"/>
              <w:szCs w:val="22"/>
              <w:lang w:val="en-US"/>
            </w:rPr>
          </w:rPrChange>
        </w:rPr>
        <w:pPrChange w:id="934" w:author="phuong vu" w:date="2018-11-23T13:48:00Z">
          <w:pPr>
            <w:pStyle w:val="TOC2"/>
            <w:tabs>
              <w:tab w:val="left" w:pos="880"/>
              <w:tab w:val="right" w:leader="dot" w:pos="8777"/>
            </w:tabs>
          </w:pPr>
        </w:pPrChange>
      </w:pPr>
      <w:ins w:id="935" w:author="phuong vu" w:date="2018-11-22T15:01:00Z">
        <w:r w:rsidRPr="00AD0E2E">
          <w:rPr>
            <w:noProof/>
          </w:rPr>
          <w:t>1.6</w:t>
        </w:r>
        <w:r w:rsidRPr="00BA3432">
          <w:rPr>
            <w:rFonts w:eastAsiaTheme="minorEastAsia"/>
            <w:noProof/>
            <w:sz w:val="22"/>
            <w:szCs w:val="22"/>
            <w:lang w:val="en-US"/>
            <w:rPrChange w:id="936" w:author="phuong vu" w:date="2018-11-25T21:55:00Z">
              <w:rPr>
                <w:rFonts w:asciiTheme="minorHAnsi" w:eastAsiaTheme="minorEastAsia" w:hAnsiTheme="minorHAnsi" w:cstheme="minorBidi"/>
                <w:noProof/>
                <w:sz w:val="22"/>
                <w:szCs w:val="22"/>
                <w:lang w:val="en-US"/>
              </w:rPr>
            </w:rPrChange>
          </w:rPr>
          <w:tab/>
        </w:r>
        <w:r w:rsidRPr="00AD0E2E">
          <w:rPr>
            <w:noProof/>
          </w:rPr>
          <w:t>Yêu c</w:t>
        </w:r>
        <w:r w:rsidRPr="00BA3432">
          <w:rPr>
            <w:noProof/>
            <w:rPrChange w:id="937" w:author="phuong vu" w:date="2018-11-25T21:55:00Z">
              <w:rPr>
                <w:noProof/>
              </w:rPr>
            </w:rPrChange>
          </w:rPr>
          <w:t>ầu chức năng</w:t>
        </w:r>
        <w:r w:rsidRPr="00BA3432">
          <w:rPr>
            <w:noProof/>
            <w:rPrChange w:id="938" w:author="phuong vu" w:date="2018-11-25T21:55:00Z">
              <w:rPr>
                <w:noProof/>
              </w:rPr>
            </w:rPrChange>
          </w:rPr>
          <w:tab/>
        </w:r>
        <w:r w:rsidRPr="00AD0E2E">
          <w:rPr>
            <w:noProof/>
          </w:rPr>
          <w:fldChar w:fldCharType="begin"/>
        </w:r>
        <w:r w:rsidRPr="00BA3432">
          <w:rPr>
            <w:noProof/>
            <w:rPrChange w:id="939" w:author="phuong vu" w:date="2018-11-25T21:55:00Z">
              <w:rPr>
                <w:noProof/>
              </w:rPr>
            </w:rPrChange>
          </w:rPr>
          <w:instrText xml:space="preserve"> PAGEREF _Toc530662486 \h </w:instrText>
        </w:r>
      </w:ins>
      <w:r w:rsidRPr="00BA3432">
        <w:rPr>
          <w:noProof/>
          <w:rPrChange w:id="940" w:author="phuong vu" w:date="2018-11-25T21:55:00Z">
            <w:rPr>
              <w:noProof/>
            </w:rPr>
          </w:rPrChange>
        </w:rPr>
      </w:r>
      <w:r w:rsidRPr="00BA3432">
        <w:rPr>
          <w:noProof/>
          <w:rPrChange w:id="941" w:author="phuong vu" w:date="2018-11-25T21:55:00Z">
            <w:rPr>
              <w:noProof/>
            </w:rPr>
          </w:rPrChange>
        </w:rPr>
        <w:fldChar w:fldCharType="separate"/>
      </w:r>
      <w:ins w:id="942" w:author="phuong vu" w:date="2018-11-22T15:01:00Z">
        <w:r w:rsidRPr="00BA3432">
          <w:rPr>
            <w:noProof/>
            <w:rPrChange w:id="943" w:author="phuong vu" w:date="2018-11-25T21:55:00Z">
              <w:rPr>
                <w:noProof/>
              </w:rPr>
            </w:rPrChange>
          </w:rPr>
          <w:t>21</w:t>
        </w:r>
        <w:r w:rsidRPr="00BA3432">
          <w:rPr>
            <w:noProof/>
            <w:rPrChange w:id="944" w:author="phuong vu" w:date="2018-11-25T21:55:00Z">
              <w:rPr>
                <w:noProof/>
              </w:rPr>
            </w:rPrChange>
          </w:rPr>
          <w:fldChar w:fldCharType="end"/>
        </w:r>
      </w:ins>
    </w:p>
    <w:p w14:paraId="6F1CE83A" w14:textId="1D7D3548" w:rsidR="00F72520" w:rsidRPr="00BA3432" w:rsidRDefault="00F72520">
      <w:pPr>
        <w:pStyle w:val="TOC3"/>
        <w:tabs>
          <w:tab w:val="left" w:pos="1320"/>
          <w:tab w:val="right" w:leader="dot" w:pos="8777"/>
        </w:tabs>
        <w:spacing w:line="276" w:lineRule="auto"/>
        <w:rPr>
          <w:ins w:id="945" w:author="phuong vu" w:date="2018-11-22T15:01:00Z"/>
          <w:rFonts w:eastAsiaTheme="minorEastAsia"/>
          <w:noProof/>
          <w:sz w:val="22"/>
          <w:szCs w:val="22"/>
          <w:lang w:val="en-US"/>
          <w:rPrChange w:id="946" w:author="phuong vu" w:date="2018-11-25T21:55:00Z">
            <w:rPr>
              <w:ins w:id="947" w:author="phuong vu" w:date="2018-11-22T15:01:00Z"/>
              <w:rFonts w:asciiTheme="minorHAnsi" w:eastAsiaTheme="minorEastAsia" w:hAnsiTheme="minorHAnsi" w:cstheme="minorBidi"/>
              <w:noProof/>
              <w:sz w:val="22"/>
              <w:szCs w:val="22"/>
              <w:lang w:val="en-US"/>
            </w:rPr>
          </w:rPrChange>
        </w:rPr>
        <w:pPrChange w:id="948" w:author="phuong vu" w:date="2018-11-23T13:48:00Z">
          <w:pPr>
            <w:pStyle w:val="TOC3"/>
            <w:tabs>
              <w:tab w:val="left" w:pos="1320"/>
              <w:tab w:val="right" w:leader="dot" w:pos="8777"/>
            </w:tabs>
          </w:pPr>
        </w:pPrChange>
      </w:pPr>
      <w:ins w:id="949" w:author="phuong vu" w:date="2018-11-22T15:01:00Z">
        <w:r w:rsidRPr="00AD0E2E">
          <w:rPr>
            <w:noProof/>
          </w:rPr>
          <w:t>1.6.1</w:t>
        </w:r>
        <w:r w:rsidRPr="00BA3432">
          <w:rPr>
            <w:rFonts w:eastAsiaTheme="minorEastAsia"/>
            <w:noProof/>
            <w:sz w:val="22"/>
            <w:szCs w:val="22"/>
            <w:lang w:val="en-US"/>
            <w:rPrChange w:id="950" w:author="phuong vu" w:date="2018-11-25T21:55:00Z">
              <w:rPr>
                <w:rFonts w:asciiTheme="minorHAnsi" w:eastAsiaTheme="minorEastAsia" w:hAnsiTheme="minorHAnsi" w:cstheme="minorBidi"/>
                <w:noProof/>
                <w:sz w:val="22"/>
                <w:szCs w:val="22"/>
                <w:lang w:val="en-US"/>
              </w:rPr>
            </w:rPrChange>
          </w:rPr>
          <w:tab/>
        </w:r>
        <w:r w:rsidRPr="00AD0E2E">
          <w:rPr>
            <w:noProof/>
          </w:rPr>
          <w:t>Qu</w:t>
        </w:r>
        <w:r w:rsidRPr="00BA3432">
          <w:rPr>
            <w:noProof/>
            <w:rPrChange w:id="951" w:author="phuong vu" w:date="2018-11-25T21:55:00Z">
              <w:rPr>
                <w:noProof/>
              </w:rPr>
            </w:rPrChange>
          </w:rPr>
          <w:t>ản lí đơn hàng</w:t>
        </w:r>
        <w:r w:rsidRPr="00BA3432">
          <w:rPr>
            <w:noProof/>
            <w:rPrChange w:id="952" w:author="phuong vu" w:date="2018-11-25T21:55:00Z">
              <w:rPr>
                <w:noProof/>
              </w:rPr>
            </w:rPrChange>
          </w:rPr>
          <w:tab/>
        </w:r>
        <w:r w:rsidRPr="00AD0E2E">
          <w:rPr>
            <w:noProof/>
          </w:rPr>
          <w:fldChar w:fldCharType="begin"/>
        </w:r>
        <w:r w:rsidRPr="00BA3432">
          <w:rPr>
            <w:noProof/>
            <w:rPrChange w:id="953" w:author="phuong vu" w:date="2018-11-25T21:55:00Z">
              <w:rPr>
                <w:noProof/>
              </w:rPr>
            </w:rPrChange>
          </w:rPr>
          <w:instrText xml:space="preserve"> PAGEREF _Toc530662487 \h </w:instrText>
        </w:r>
      </w:ins>
      <w:r w:rsidRPr="00BA3432">
        <w:rPr>
          <w:noProof/>
          <w:rPrChange w:id="954" w:author="phuong vu" w:date="2018-11-25T21:55:00Z">
            <w:rPr>
              <w:noProof/>
            </w:rPr>
          </w:rPrChange>
        </w:rPr>
      </w:r>
      <w:r w:rsidRPr="00BA3432">
        <w:rPr>
          <w:noProof/>
          <w:rPrChange w:id="955" w:author="phuong vu" w:date="2018-11-25T21:55:00Z">
            <w:rPr>
              <w:noProof/>
            </w:rPr>
          </w:rPrChange>
        </w:rPr>
        <w:fldChar w:fldCharType="separate"/>
      </w:r>
      <w:ins w:id="956" w:author="phuong vu" w:date="2018-11-22T15:01:00Z">
        <w:r w:rsidRPr="00BA3432">
          <w:rPr>
            <w:noProof/>
            <w:rPrChange w:id="957" w:author="phuong vu" w:date="2018-11-25T21:55:00Z">
              <w:rPr>
                <w:noProof/>
              </w:rPr>
            </w:rPrChange>
          </w:rPr>
          <w:t>21</w:t>
        </w:r>
        <w:r w:rsidRPr="00BA3432">
          <w:rPr>
            <w:noProof/>
            <w:rPrChange w:id="958" w:author="phuong vu" w:date="2018-11-25T21:55:00Z">
              <w:rPr>
                <w:noProof/>
              </w:rPr>
            </w:rPrChange>
          </w:rPr>
          <w:fldChar w:fldCharType="end"/>
        </w:r>
      </w:ins>
    </w:p>
    <w:p w14:paraId="4305DADA" w14:textId="3F4CBF1B" w:rsidR="00F72520" w:rsidRPr="00BA3432" w:rsidRDefault="00F72520">
      <w:pPr>
        <w:pStyle w:val="TOC3"/>
        <w:tabs>
          <w:tab w:val="left" w:pos="1320"/>
          <w:tab w:val="right" w:leader="dot" w:pos="8777"/>
        </w:tabs>
        <w:spacing w:line="276" w:lineRule="auto"/>
        <w:rPr>
          <w:ins w:id="959" w:author="phuong vu" w:date="2018-11-22T15:01:00Z"/>
          <w:rFonts w:eastAsiaTheme="minorEastAsia"/>
          <w:noProof/>
          <w:sz w:val="22"/>
          <w:szCs w:val="22"/>
          <w:lang w:val="en-US"/>
          <w:rPrChange w:id="960" w:author="phuong vu" w:date="2018-11-25T21:55:00Z">
            <w:rPr>
              <w:ins w:id="961" w:author="phuong vu" w:date="2018-11-22T15:01:00Z"/>
              <w:rFonts w:asciiTheme="minorHAnsi" w:eastAsiaTheme="minorEastAsia" w:hAnsiTheme="minorHAnsi" w:cstheme="minorBidi"/>
              <w:noProof/>
              <w:sz w:val="22"/>
              <w:szCs w:val="22"/>
              <w:lang w:val="en-US"/>
            </w:rPr>
          </w:rPrChange>
        </w:rPr>
        <w:pPrChange w:id="962" w:author="phuong vu" w:date="2018-11-23T13:48:00Z">
          <w:pPr>
            <w:pStyle w:val="TOC3"/>
            <w:tabs>
              <w:tab w:val="left" w:pos="1320"/>
              <w:tab w:val="right" w:leader="dot" w:pos="8777"/>
            </w:tabs>
          </w:pPr>
        </w:pPrChange>
      </w:pPr>
      <w:ins w:id="963" w:author="phuong vu" w:date="2018-11-22T15:01:00Z">
        <w:r w:rsidRPr="00AD0E2E">
          <w:rPr>
            <w:noProof/>
          </w:rPr>
          <w:t>1.6.2</w:t>
        </w:r>
        <w:r w:rsidRPr="00BA3432">
          <w:rPr>
            <w:rFonts w:eastAsiaTheme="minorEastAsia"/>
            <w:noProof/>
            <w:sz w:val="22"/>
            <w:szCs w:val="22"/>
            <w:lang w:val="en-US"/>
            <w:rPrChange w:id="964" w:author="phuong vu" w:date="2018-11-25T21:55:00Z">
              <w:rPr>
                <w:rFonts w:asciiTheme="minorHAnsi" w:eastAsiaTheme="minorEastAsia" w:hAnsiTheme="minorHAnsi" w:cstheme="minorBidi"/>
                <w:noProof/>
                <w:sz w:val="22"/>
                <w:szCs w:val="22"/>
                <w:lang w:val="en-US"/>
              </w:rPr>
            </w:rPrChange>
          </w:rPr>
          <w:tab/>
        </w:r>
        <w:r w:rsidRPr="00AD0E2E">
          <w:rPr>
            <w:noProof/>
          </w:rPr>
          <w:t>Qu</w:t>
        </w:r>
        <w:r w:rsidRPr="00BA3432">
          <w:rPr>
            <w:noProof/>
            <w:rPrChange w:id="965" w:author="phuong vu" w:date="2018-11-25T21:55:00Z">
              <w:rPr>
                <w:noProof/>
              </w:rPr>
            </w:rPrChange>
          </w:rPr>
          <w:t>ản lí biên nhận</w:t>
        </w:r>
        <w:r w:rsidRPr="00BA3432">
          <w:rPr>
            <w:noProof/>
            <w:rPrChange w:id="966" w:author="phuong vu" w:date="2018-11-25T21:55:00Z">
              <w:rPr>
                <w:noProof/>
              </w:rPr>
            </w:rPrChange>
          </w:rPr>
          <w:tab/>
        </w:r>
        <w:r w:rsidRPr="00AD0E2E">
          <w:rPr>
            <w:noProof/>
          </w:rPr>
          <w:fldChar w:fldCharType="begin"/>
        </w:r>
        <w:r w:rsidRPr="00BA3432">
          <w:rPr>
            <w:noProof/>
            <w:rPrChange w:id="967" w:author="phuong vu" w:date="2018-11-25T21:55:00Z">
              <w:rPr>
                <w:noProof/>
              </w:rPr>
            </w:rPrChange>
          </w:rPr>
          <w:instrText xml:space="preserve"> PAGEREF _Toc530662488 \h </w:instrText>
        </w:r>
      </w:ins>
      <w:r w:rsidRPr="00BA3432">
        <w:rPr>
          <w:noProof/>
          <w:rPrChange w:id="968" w:author="phuong vu" w:date="2018-11-25T21:55:00Z">
            <w:rPr>
              <w:noProof/>
            </w:rPr>
          </w:rPrChange>
        </w:rPr>
      </w:r>
      <w:r w:rsidRPr="00BA3432">
        <w:rPr>
          <w:noProof/>
          <w:rPrChange w:id="969" w:author="phuong vu" w:date="2018-11-25T21:55:00Z">
            <w:rPr>
              <w:noProof/>
            </w:rPr>
          </w:rPrChange>
        </w:rPr>
        <w:fldChar w:fldCharType="separate"/>
      </w:r>
      <w:ins w:id="970" w:author="phuong vu" w:date="2018-11-22T15:01:00Z">
        <w:r w:rsidRPr="00BA3432">
          <w:rPr>
            <w:noProof/>
            <w:rPrChange w:id="971" w:author="phuong vu" w:date="2018-11-25T21:55:00Z">
              <w:rPr>
                <w:noProof/>
              </w:rPr>
            </w:rPrChange>
          </w:rPr>
          <w:t>22</w:t>
        </w:r>
        <w:r w:rsidRPr="00BA3432">
          <w:rPr>
            <w:noProof/>
            <w:rPrChange w:id="972" w:author="phuong vu" w:date="2018-11-25T21:55:00Z">
              <w:rPr>
                <w:noProof/>
              </w:rPr>
            </w:rPrChange>
          </w:rPr>
          <w:fldChar w:fldCharType="end"/>
        </w:r>
      </w:ins>
    </w:p>
    <w:p w14:paraId="52A9B8AF" w14:textId="0E85D763" w:rsidR="00F72520" w:rsidRPr="00BA3432" w:rsidRDefault="00F72520">
      <w:pPr>
        <w:pStyle w:val="TOC3"/>
        <w:tabs>
          <w:tab w:val="left" w:pos="1320"/>
          <w:tab w:val="right" w:leader="dot" w:pos="8777"/>
        </w:tabs>
        <w:spacing w:line="276" w:lineRule="auto"/>
        <w:rPr>
          <w:ins w:id="973" w:author="phuong vu" w:date="2018-11-22T15:01:00Z"/>
          <w:rFonts w:eastAsiaTheme="minorEastAsia"/>
          <w:noProof/>
          <w:sz w:val="22"/>
          <w:szCs w:val="22"/>
          <w:lang w:val="en-US"/>
          <w:rPrChange w:id="974" w:author="phuong vu" w:date="2018-11-25T21:55:00Z">
            <w:rPr>
              <w:ins w:id="975" w:author="phuong vu" w:date="2018-11-22T15:01:00Z"/>
              <w:rFonts w:asciiTheme="minorHAnsi" w:eastAsiaTheme="minorEastAsia" w:hAnsiTheme="minorHAnsi" w:cstheme="minorBidi"/>
              <w:noProof/>
              <w:sz w:val="22"/>
              <w:szCs w:val="22"/>
              <w:lang w:val="en-US"/>
            </w:rPr>
          </w:rPrChange>
        </w:rPr>
        <w:pPrChange w:id="976" w:author="phuong vu" w:date="2018-11-23T13:48:00Z">
          <w:pPr>
            <w:pStyle w:val="TOC3"/>
            <w:tabs>
              <w:tab w:val="left" w:pos="1320"/>
              <w:tab w:val="right" w:leader="dot" w:pos="8777"/>
            </w:tabs>
          </w:pPr>
        </w:pPrChange>
      </w:pPr>
      <w:ins w:id="977" w:author="phuong vu" w:date="2018-11-22T15:01:00Z">
        <w:r w:rsidRPr="00AD0E2E">
          <w:rPr>
            <w:noProof/>
          </w:rPr>
          <w:t>1.6.3</w:t>
        </w:r>
        <w:r w:rsidRPr="00BA3432">
          <w:rPr>
            <w:rFonts w:eastAsiaTheme="minorEastAsia"/>
            <w:noProof/>
            <w:sz w:val="22"/>
            <w:szCs w:val="22"/>
            <w:lang w:val="en-US"/>
            <w:rPrChange w:id="978" w:author="phuong vu" w:date="2018-11-25T21:55:00Z">
              <w:rPr>
                <w:rFonts w:asciiTheme="minorHAnsi" w:eastAsiaTheme="minorEastAsia" w:hAnsiTheme="minorHAnsi" w:cstheme="minorBidi"/>
                <w:noProof/>
                <w:sz w:val="22"/>
                <w:szCs w:val="22"/>
                <w:lang w:val="en-US"/>
              </w:rPr>
            </w:rPrChange>
          </w:rPr>
          <w:tab/>
        </w:r>
        <w:r w:rsidRPr="00AD0E2E">
          <w:rPr>
            <w:noProof/>
          </w:rPr>
          <w:t>Qu</w:t>
        </w:r>
        <w:r w:rsidRPr="00BA3432">
          <w:rPr>
            <w:noProof/>
            <w:rPrChange w:id="979" w:author="phuong vu" w:date="2018-11-25T21:55:00Z">
              <w:rPr>
                <w:noProof/>
              </w:rPr>
            </w:rPrChange>
          </w:rPr>
          <w:t>ản lí phân công xử lí đơn hàng</w:t>
        </w:r>
        <w:r w:rsidRPr="00BA3432">
          <w:rPr>
            <w:noProof/>
            <w:rPrChange w:id="980" w:author="phuong vu" w:date="2018-11-25T21:55:00Z">
              <w:rPr>
                <w:noProof/>
              </w:rPr>
            </w:rPrChange>
          </w:rPr>
          <w:tab/>
        </w:r>
        <w:r w:rsidRPr="00AD0E2E">
          <w:rPr>
            <w:noProof/>
          </w:rPr>
          <w:fldChar w:fldCharType="begin"/>
        </w:r>
        <w:r w:rsidRPr="00BA3432">
          <w:rPr>
            <w:noProof/>
            <w:rPrChange w:id="981" w:author="phuong vu" w:date="2018-11-25T21:55:00Z">
              <w:rPr>
                <w:noProof/>
              </w:rPr>
            </w:rPrChange>
          </w:rPr>
          <w:instrText xml:space="preserve"> PAGEREF _Toc530662489 \h </w:instrText>
        </w:r>
      </w:ins>
      <w:r w:rsidRPr="00BA3432">
        <w:rPr>
          <w:noProof/>
          <w:rPrChange w:id="982" w:author="phuong vu" w:date="2018-11-25T21:55:00Z">
            <w:rPr>
              <w:noProof/>
            </w:rPr>
          </w:rPrChange>
        </w:rPr>
      </w:r>
      <w:r w:rsidRPr="00BA3432">
        <w:rPr>
          <w:noProof/>
          <w:rPrChange w:id="983" w:author="phuong vu" w:date="2018-11-25T21:55:00Z">
            <w:rPr>
              <w:noProof/>
            </w:rPr>
          </w:rPrChange>
        </w:rPr>
        <w:fldChar w:fldCharType="separate"/>
      </w:r>
      <w:ins w:id="984" w:author="phuong vu" w:date="2018-11-22T15:01:00Z">
        <w:r w:rsidRPr="00BA3432">
          <w:rPr>
            <w:noProof/>
            <w:rPrChange w:id="985" w:author="phuong vu" w:date="2018-11-25T21:55:00Z">
              <w:rPr>
                <w:noProof/>
              </w:rPr>
            </w:rPrChange>
          </w:rPr>
          <w:t>23</w:t>
        </w:r>
        <w:r w:rsidRPr="00BA3432">
          <w:rPr>
            <w:noProof/>
            <w:rPrChange w:id="986" w:author="phuong vu" w:date="2018-11-25T21:55:00Z">
              <w:rPr>
                <w:noProof/>
              </w:rPr>
            </w:rPrChange>
          </w:rPr>
          <w:fldChar w:fldCharType="end"/>
        </w:r>
      </w:ins>
    </w:p>
    <w:p w14:paraId="541EE318" w14:textId="2ACC43EF" w:rsidR="00F72520" w:rsidRPr="00BA3432" w:rsidRDefault="00F72520">
      <w:pPr>
        <w:pStyle w:val="TOC3"/>
        <w:tabs>
          <w:tab w:val="left" w:pos="1320"/>
          <w:tab w:val="right" w:leader="dot" w:pos="8777"/>
        </w:tabs>
        <w:spacing w:line="276" w:lineRule="auto"/>
        <w:rPr>
          <w:ins w:id="987" w:author="phuong vu" w:date="2018-11-22T15:01:00Z"/>
          <w:rFonts w:eastAsiaTheme="minorEastAsia"/>
          <w:noProof/>
          <w:sz w:val="22"/>
          <w:szCs w:val="22"/>
          <w:lang w:val="en-US"/>
          <w:rPrChange w:id="988" w:author="phuong vu" w:date="2018-11-25T21:55:00Z">
            <w:rPr>
              <w:ins w:id="989" w:author="phuong vu" w:date="2018-11-22T15:01:00Z"/>
              <w:rFonts w:asciiTheme="minorHAnsi" w:eastAsiaTheme="minorEastAsia" w:hAnsiTheme="minorHAnsi" w:cstheme="minorBidi"/>
              <w:noProof/>
              <w:sz w:val="22"/>
              <w:szCs w:val="22"/>
              <w:lang w:val="en-US"/>
            </w:rPr>
          </w:rPrChange>
        </w:rPr>
        <w:pPrChange w:id="990" w:author="phuong vu" w:date="2018-11-23T13:48:00Z">
          <w:pPr>
            <w:pStyle w:val="TOC3"/>
            <w:tabs>
              <w:tab w:val="left" w:pos="1320"/>
              <w:tab w:val="right" w:leader="dot" w:pos="8777"/>
            </w:tabs>
          </w:pPr>
        </w:pPrChange>
      </w:pPr>
      <w:ins w:id="991" w:author="phuong vu" w:date="2018-11-22T15:01:00Z">
        <w:r w:rsidRPr="00AD0E2E">
          <w:rPr>
            <w:noProof/>
          </w:rPr>
          <w:t>1.6.4</w:t>
        </w:r>
        <w:r w:rsidRPr="00BA3432">
          <w:rPr>
            <w:rFonts w:eastAsiaTheme="minorEastAsia"/>
            <w:noProof/>
            <w:sz w:val="22"/>
            <w:szCs w:val="22"/>
            <w:lang w:val="en-US"/>
            <w:rPrChange w:id="992" w:author="phuong vu" w:date="2018-11-25T21:55:00Z">
              <w:rPr>
                <w:rFonts w:asciiTheme="minorHAnsi" w:eastAsiaTheme="minorEastAsia" w:hAnsiTheme="minorHAnsi" w:cstheme="minorBidi"/>
                <w:noProof/>
                <w:sz w:val="22"/>
                <w:szCs w:val="22"/>
                <w:lang w:val="en-US"/>
              </w:rPr>
            </w:rPrChange>
          </w:rPr>
          <w:tab/>
        </w:r>
        <w:r w:rsidRPr="00AD0E2E">
          <w:rPr>
            <w:noProof/>
          </w:rPr>
          <w:t>T</w:t>
        </w:r>
        <w:r w:rsidRPr="00BA3432">
          <w:rPr>
            <w:noProof/>
            <w:rPrChange w:id="993" w:author="phuong vu" w:date="2018-11-25T21:55:00Z">
              <w:rPr>
                <w:noProof/>
              </w:rPr>
            </w:rPrChange>
          </w:rPr>
          <w:t>ạo đơn hàng</w:t>
        </w:r>
        <w:r w:rsidRPr="00BA3432">
          <w:rPr>
            <w:noProof/>
            <w:rPrChange w:id="994" w:author="phuong vu" w:date="2018-11-25T21:55:00Z">
              <w:rPr>
                <w:noProof/>
              </w:rPr>
            </w:rPrChange>
          </w:rPr>
          <w:tab/>
        </w:r>
        <w:r w:rsidRPr="00AD0E2E">
          <w:rPr>
            <w:noProof/>
          </w:rPr>
          <w:fldChar w:fldCharType="begin"/>
        </w:r>
        <w:r w:rsidRPr="00BA3432">
          <w:rPr>
            <w:noProof/>
            <w:rPrChange w:id="995" w:author="phuong vu" w:date="2018-11-25T21:55:00Z">
              <w:rPr>
                <w:noProof/>
              </w:rPr>
            </w:rPrChange>
          </w:rPr>
          <w:instrText xml:space="preserve"> PAGEREF _Toc530662490 \h </w:instrText>
        </w:r>
      </w:ins>
      <w:r w:rsidRPr="00BA3432">
        <w:rPr>
          <w:noProof/>
          <w:rPrChange w:id="996" w:author="phuong vu" w:date="2018-11-25T21:55:00Z">
            <w:rPr>
              <w:noProof/>
            </w:rPr>
          </w:rPrChange>
        </w:rPr>
      </w:r>
      <w:r w:rsidRPr="00BA3432">
        <w:rPr>
          <w:noProof/>
          <w:rPrChange w:id="997" w:author="phuong vu" w:date="2018-11-25T21:55:00Z">
            <w:rPr>
              <w:noProof/>
            </w:rPr>
          </w:rPrChange>
        </w:rPr>
        <w:fldChar w:fldCharType="separate"/>
      </w:r>
      <w:ins w:id="998" w:author="phuong vu" w:date="2018-11-22T15:01:00Z">
        <w:r w:rsidRPr="00BA3432">
          <w:rPr>
            <w:noProof/>
            <w:rPrChange w:id="999" w:author="phuong vu" w:date="2018-11-25T21:55:00Z">
              <w:rPr>
                <w:noProof/>
              </w:rPr>
            </w:rPrChange>
          </w:rPr>
          <w:t>24</w:t>
        </w:r>
        <w:r w:rsidRPr="00BA3432">
          <w:rPr>
            <w:noProof/>
            <w:rPrChange w:id="1000" w:author="phuong vu" w:date="2018-11-25T21:55:00Z">
              <w:rPr>
                <w:noProof/>
              </w:rPr>
            </w:rPrChange>
          </w:rPr>
          <w:fldChar w:fldCharType="end"/>
        </w:r>
      </w:ins>
    </w:p>
    <w:p w14:paraId="3FFB0189" w14:textId="1AD892F0" w:rsidR="00F72520" w:rsidRPr="00BA3432" w:rsidRDefault="00F72520">
      <w:pPr>
        <w:pStyle w:val="TOC3"/>
        <w:tabs>
          <w:tab w:val="left" w:pos="1320"/>
          <w:tab w:val="right" w:leader="dot" w:pos="8777"/>
        </w:tabs>
        <w:spacing w:line="276" w:lineRule="auto"/>
        <w:rPr>
          <w:ins w:id="1001" w:author="phuong vu" w:date="2018-11-22T15:01:00Z"/>
          <w:rFonts w:eastAsiaTheme="minorEastAsia"/>
          <w:noProof/>
          <w:sz w:val="22"/>
          <w:szCs w:val="22"/>
          <w:lang w:val="en-US"/>
          <w:rPrChange w:id="1002" w:author="phuong vu" w:date="2018-11-25T21:55:00Z">
            <w:rPr>
              <w:ins w:id="1003" w:author="phuong vu" w:date="2018-11-22T15:01:00Z"/>
              <w:rFonts w:asciiTheme="minorHAnsi" w:eastAsiaTheme="minorEastAsia" w:hAnsiTheme="minorHAnsi" w:cstheme="minorBidi"/>
              <w:noProof/>
              <w:sz w:val="22"/>
              <w:szCs w:val="22"/>
              <w:lang w:val="en-US"/>
            </w:rPr>
          </w:rPrChange>
        </w:rPr>
        <w:pPrChange w:id="1004" w:author="phuong vu" w:date="2018-11-23T13:48:00Z">
          <w:pPr>
            <w:pStyle w:val="TOC3"/>
            <w:tabs>
              <w:tab w:val="left" w:pos="1320"/>
              <w:tab w:val="right" w:leader="dot" w:pos="8777"/>
            </w:tabs>
          </w:pPr>
        </w:pPrChange>
      </w:pPr>
      <w:ins w:id="1005" w:author="phuong vu" w:date="2018-11-22T15:01:00Z">
        <w:r w:rsidRPr="00AD0E2E">
          <w:rPr>
            <w:noProof/>
          </w:rPr>
          <w:lastRenderedPageBreak/>
          <w:t>1.6.5</w:t>
        </w:r>
        <w:r w:rsidRPr="00BA3432">
          <w:rPr>
            <w:rFonts w:eastAsiaTheme="minorEastAsia"/>
            <w:noProof/>
            <w:sz w:val="22"/>
            <w:szCs w:val="22"/>
            <w:lang w:val="en-US"/>
            <w:rPrChange w:id="1006" w:author="phuong vu" w:date="2018-11-25T21:55:00Z">
              <w:rPr>
                <w:rFonts w:asciiTheme="minorHAnsi" w:eastAsiaTheme="minorEastAsia" w:hAnsiTheme="minorHAnsi" w:cstheme="minorBidi"/>
                <w:noProof/>
                <w:sz w:val="22"/>
                <w:szCs w:val="22"/>
                <w:lang w:val="en-US"/>
              </w:rPr>
            </w:rPrChange>
          </w:rPr>
          <w:tab/>
        </w:r>
        <w:r w:rsidRPr="00AD0E2E">
          <w:rPr>
            <w:noProof/>
          </w:rPr>
          <w:t>Quản lí trạ</w:t>
        </w:r>
        <w:r w:rsidRPr="00BA3432">
          <w:rPr>
            <w:noProof/>
            <w:rPrChange w:id="1007" w:author="phuong vu" w:date="2018-11-25T21:55:00Z">
              <w:rPr>
                <w:noProof/>
              </w:rPr>
            </w:rPrChange>
          </w:rPr>
          <w:t>ng thái máy giặt</w:t>
        </w:r>
        <w:r w:rsidRPr="00BA3432">
          <w:rPr>
            <w:noProof/>
            <w:rPrChange w:id="1008" w:author="phuong vu" w:date="2018-11-25T21:55:00Z">
              <w:rPr>
                <w:noProof/>
              </w:rPr>
            </w:rPrChange>
          </w:rPr>
          <w:tab/>
        </w:r>
        <w:r w:rsidRPr="00AD0E2E">
          <w:rPr>
            <w:noProof/>
          </w:rPr>
          <w:fldChar w:fldCharType="begin"/>
        </w:r>
        <w:r w:rsidRPr="00BA3432">
          <w:rPr>
            <w:noProof/>
            <w:rPrChange w:id="1009" w:author="phuong vu" w:date="2018-11-25T21:55:00Z">
              <w:rPr>
                <w:noProof/>
              </w:rPr>
            </w:rPrChange>
          </w:rPr>
          <w:instrText xml:space="preserve"> PAGEREF _Toc530662491 \h </w:instrText>
        </w:r>
      </w:ins>
      <w:r w:rsidRPr="00BA3432">
        <w:rPr>
          <w:noProof/>
          <w:rPrChange w:id="1010" w:author="phuong vu" w:date="2018-11-25T21:55:00Z">
            <w:rPr>
              <w:noProof/>
            </w:rPr>
          </w:rPrChange>
        </w:rPr>
      </w:r>
      <w:r w:rsidRPr="00BA3432">
        <w:rPr>
          <w:noProof/>
          <w:rPrChange w:id="1011" w:author="phuong vu" w:date="2018-11-25T21:55:00Z">
            <w:rPr>
              <w:noProof/>
            </w:rPr>
          </w:rPrChange>
        </w:rPr>
        <w:fldChar w:fldCharType="separate"/>
      </w:r>
      <w:ins w:id="1012" w:author="phuong vu" w:date="2018-11-22T15:01:00Z">
        <w:r w:rsidRPr="00AD0E2E">
          <w:rPr>
            <w:noProof/>
          </w:rPr>
          <w:t>26</w:t>
        </w:r>
        <w:r w:rsidRPr="00AD0E2E">
          <w:rPr>
            <w:noProof/>
          </w:rPr>
          <w:fldChar w:fldCharType="end"/>
        </w:r>
      </w:ins>
    </w:p>
    <w:p w14:paraId="1B76BB3D" w14:textId="36342F48" w:rsidR="00F72520" w:rsidRPr="00BA3432" w:rsidRDefault="00F72520">
      <w:pPr>
        <w:pStyle w:val="TOC3"/>
        <w:tabs>
          <w:tab w:val="left" w:pos="1320"/>
          <w:tab w:val="right" w:leader="dot" w:pos="8777"/>
        </w:tabs>
        <w:spacing w:line="276" w:lineRule="auto"/>
        <w:rPr>
          <w:ins w:id="1013" w:author="phuong vu" w:date="2018-11-22T15:01:00Z"/>
          <w:rFonts w:eastAsiaTheme="minorEastAsia"/>
          <w:noProof/>
          <w:sz w:val="22"/>
          <w:szCs w:val="22"/>
          <w:lang w:val="en-US"/>
          <w:rPrChange w:id="1014" w:author="phuong vu" w:date="2018-11-25T21:55:00Z">
            <w:rPr>
              <w:ins w:id="1015" w:author="phuong vu" w:date="2018-11-22T15:01:00Z"/>
              <w:rFonts w:asciiTheme="minorHAnsi" w:eastAsiaTheme="minorEastAsia" w:hAnsiTheme="minorHAnsi" w:cstheme="minorBidi"/>
              <w:noProof/>
              <w:sz w:val="22"/>
              <w:szCs w:val="22"/>
              <w:lang w:val="en-US"/>
            </w:rPr>
          </w:rPrChange>
        </w:rPr>
        <w:pPrChange w:id="1016" w:author="phuong vu" w:date="2018-11-23T13:48:00Z">
          <w:pPr>
            <w:pStyle w:val="TOC3"/>
            <w:tabs>
              <w:tab w:val="left" w:pos="1320"/>
              <w:tab w:val="right" w:leader="dot" w:pos="8777"/>
            </w:tabs>
          </w:pPr>
        </w:pPrChange>
      </w:pPr>
      <w:ins w:id="1017" w:author="phuong vu" w:date="2018-11-22T15:01:00Z">
        <w:r w:rsidRPr="00AD0E2E">
          <w:rPr>
            <w:noProof/>
          </w:rPr>
          <w:t>1.6.6</w:t>
        </w:r>
        <w:r w:rsidRPr="00BA3432">
          <w:rPr>
            <w:rFonts w:eastAsiaTheme="minorEastAsia"/>
            <w:noProof/>
            <w:sz w:val="22"/>
            <w:szCs w:val="22"/>
            <w:lang w:val="en-US"/>
            <w:rPrChange w:id="1018" w:author="phuong vu" w:date="2018-11-25T21:55:00Z">
              <w:rPr>
                <w:rFonts w:asciiTheme="minorHAnsi" w:eastAsiaTheme="minorEastAsia" w:hAnsiTheme="minorHAnsi" w:cstheme="minorBidi"/>
                <w:noProof/>
                <w:sz w:val="22"/>
                <w:szCs w:val="22"/>
                <w:lang w:val="en-US"/>
              </w:rPr>
            </w:rPrChange>
          </w:rPr>
          <w:tab/>
        </w:r>
        <w:r w:rsidRPr="00AD0E2E">
          <w:rPr>
            <w:noProof/>
          </w:rPr>
          <w:t>Tìm kiếm và lọ</w:t>
        </w:r>
        <w:r w:rsidRPr="00BA3432">
          <w:rPr>
            <w:noProof/>
            <w:rPrChange w:id="1019" w:author="phuong vu" w:date="2018-11-25T21:55:00Z">
              <w:rPr>
                <w:noProof/>
              </w:rPr>
            </w:rPrChange>
          </w:rPr>
          <w:t>c quần áo theo loại có sẵn</w:t>
        </w:r>
        <w:r w:rsidRPr="00BA3432">
          <w:rPr>
            <w:noProof/>
            <w:rPrChange w:id="1020" w:author="phuong vu" w:date="2018-11-25T21:55:00Z">
              <w:rPr>
                <w:noProof/>
              </w:rPr>
            </w:rPrChange>
          </w:rPr>
          <w:tab/>
        </w:r>
        <w:r w:rsidRPr="00AD0E2E">
          <w:rPr>
            <w:noProof/>
          </w:rPr>
          <w:fldChar w:fldCharType="begin"/>
        </w:r>
        <w:r w:rsidRPr="00BA3432">
          <w:rPr>
            <w:noProof/>
            <w:rPrChange w:id="1021" w:author="phuong vu" w:date="2018-11-25T21:55:00Z">
              <w:rPr>
                <w:noProof/>
              </w:rPr>
            </w:rPrChange>
          </w:rPr>
          <w:instrText xml:space="preserve"> PAGEREF _Toc530662492 \h </w:instrText>
        </w:r>
      </w:ins>
      <w:r w:rsidRPr="00BA3432">
        <w:rPr>
          <w:noProof/>
          <w:rPrChange w:id="1022" w:author="phuong vu" w:date="2018-11-25T21:55:00Z">
            <w:rPr>
              <w:noProof/>
            </w:rPr>
          </w:rPrChange>
        </w:rPr>
      </w:r>
      <w:r w:rsidRPr="00BA3432">
        <w:rPr>
          <w:noProof/>
          <w:rPrChange w:id="1023" w:author="phuong vu" w:date="2018-11-25T21:55:00Z">
            <w:rPr>
              <w:noProof/>
            </w:rPr>
          </w:rPrChange>
        </w:rPr>
        <w:fldChar w:fldCharType="separate"/>
      </w:r>
      <w:ins w:id="1024" w:author="phuong vu" w:date="2018-11-22T15:01:00Z">
        <w:r w:rsidRPr="00AD0E2E">
          <w:rPr>
            <w:noProof/>
          </w:rPr>
          <w:t>26</w:t>
        </w:r>
        <w:r w:rsidRPr="00AD0E2E">
          <w:rPr>
            <w:noProof/>
          </w:rPr>
          <w:fldChar w:fldCharType="end"/>
        </w:r>
      </w:ins>
    </w:p>
    <w:p w14:paraId="34F9DE2A" w14:textId="2B9421CD" w:rsidR="00F72520" w:rsidRPr="00BA3432" w:rsidRDefault="00F72520">
      <w:pPr>
        <w:pStyle w:val="TOC3"/>
        <w:tabs>
          <w:tab w:val="left" w:pos="1320"/>
          <w:tab w:val="right" w:leader="dot" w:pos="8777"/>
        </w:tabs>
        <w:spacing w:line="276" w:lineRule="auto"/>
        <w:rPr>
          <w:ins w:id="1025" w:author="phuong vu" w:date="2018-11-22T15:01:00Z"/>
          <w:rFonts w:eastAsiaTheme="minorEastAsia"/>
          <w:noProof/>
          <w:sz w:val="22"/>
          <w:szCs w:val="22"/>
          <w:lang w:val="en-US"/>
          <w:rPrChange w:id="1026" w:author="phuong vu" w:date="2018-11-25T21:55:00Z">
            <w:rPr>
              <w:ins w:id="1027" w:author="phuong vu" w:date="2018-11-22T15:01:00Z"/>
              <w:rFonts w:asciiTheme="minorHAnsi" w:eastAsiaTheme="minorEastAsia" w:hAnsiTheme="minorHAnsi" w:cstheme="minorBidi"/>
              <w:noProof/>
              <w:sz w:val="22"/>
              <w:szCs w:val="22"/>
              <w:lang w:val="en-US"/>
            </w:rPr>
          </w:rPrChange>
        </w:rPr>
        <w:pPrChange w:id="1028" w:author="phuong vu" w:date="2018-11-23T13:48:00Z">
          <w:pPr>
            <w:pStyle w:val="TOC3"/>
            <w:tabs>
              <w:tab w:val="left" w:pos="1320"/>
              <w:tab w:val="right" w:leader="dot" w:pos="8777"/>
            </w:tabs>
          </w:pPr>
        </w:pPrChange>
      </w:pPr>
      <w:ins w:id="1029" w:author="phuong vu" w:date="2018-11-22T15:01:00Z">
        <w:r w:rsidRPr="00AD0E2E">
          <w:rPr>
            <w:noProof/>
          </w:rPr>
          <w:t>1.6.7</w:t>
        </w:r>
        <w:r w:rsidRPr="00BA3432">
          <w:rPr>
            <w:rFonts w:eastAsiaTheme="minorEastAsia"/>
            <w:noProof/>
            <w:sz w:val="22"/>
            <w:szCs w:val="22"/>
            <w:lang w:val="en-US"/>
            <w:rPrChange w:id="1030" w:author="phuong vu" w:date="2018-11-25T21:55:00Z">
              <w:rPr>
                <w:rFonts w:asciiTheme="minorHAnsi" w:eastAsiaTheme="minorEastAsia" w:hAnsiTheme="minorHAnsi" w:cstheme="minorBidi"/>
                <w:noProof/>
                <w:sz w:val="22"/>
                <w:szCs w:val="22"/>
                <w:lang w:val="en-US"/>
              </w:rPr>
            </w:rPrChange>
          </w:rPr>
          <w:tab/>
        </w:r>
        <w:r w:rsidRPr="00AD0E2E">
          <w:rPr>
            <w:noProof/>
          </w:rPr>
          <w:t>Tìm kiếm đơn hàng</w:t>
        </w:r>
        <w:r w:rsidRPr="00AD0E2E">
          <w:rPr>
            <w:noProof/>
          </w:rPr>
          <w:tab/>
        </w:r>
        <w:r w:rsidRPr="00AD0E2E">
          <w:rPr>
            <w:noProof/>
          </w:rPr>
          <w:fldChar w:fldCharType="begin"/>
        </w:r>
        <w:r w:rsidRPr="00BA3432">
          <w:rPr>
            <w:noProof/>
            <w:rPrChange w:id="1031" w:author="phuong vu" w:date="2018-11-25T21:55:00Z">
              <w:rPr>
                <w:noProof/>
              </w:rPr>
            </w:rPrChange>
          </w:rPr>
          <w:instrText xml:space="preserve"> PAGEREF _Toc530662493 \h </w:instrText>
        </w:r>
      </w:ins>
      <w:r w:rsidRPr="00BA3432">
        <w:rPr>
          <w:noProof/>
          <w:rPrChange w:id="1032" w:author="phuong vu" w:date="2018-11-25T21:55:00Z">
            <w:rPr>
              <w:noProof/>
            </w:rPr>
          </w:rPrChange>
        </w:rPr>
      </w:r>
      <w:r w:rsidRPr="00BA3432">
        <w:rPr>
          <w:noProof/>
          <w:rPrChange w:id="1033" w:author="phuong vu" w:date="2018-11-25T21:55:00Z">
            <w:rPr>
              <w:noProof/>
            </w:rPr>
          </w:rPrChange>
        </w:rPr>
        <w:fldChar w:fldCharType="separate"/>
      </w:r>
      <w:ins w:id="1034" w:author="phuong vu" w:date="2018-11-22T15:01:00Z">
        <w:r w:rsidRPr="00AD0E2E">
          <w:rPr>
            <w:noProof/>
          </w:rPr>
          <w:t>26</w:t>
        </w:r>
        <w:r w:rsidRPr="00AD0E2E">
          <w:rPr>
            <w:noProof/>
          </w:rPr>
          <w:fldChar w:fldCharType="end"/>
        </w:r>
      </w:ins>
    </w:p>
    <w:p w14:paraId="70CCC447" w14:textId="7C61C493" w:rsidR="00F72520" w:rsidRPr="00BA3432" w:rsidRDefault="00F72520">
      <w:pPr>
        <w:pStyle w:val="TOC3"/>
        <w:tabs>
          <w:tab w:val="left" w:pos="1320"/>
          <w:tab w:val="right" w:leader="dot" w:pos="8777"/>
        </w:tabs>
        <w:spacing w:line="276" w:lineRule="auto"/>
        <w:rPr>
          <w:ins w:id="1035" w:author="phuong vu" w:date="2018-11-22T15:01:00Z"/>
          <w:rFonts w:eastAsiaTheme="minorEastAsia"/>
          <w:noProof/>
          <w:sz w:val="22"/>
          <w:szCs w:val="22"/>
          <w:lang w:val="en-US"/>
          <w:rPrChange w:id="1036" w:author="phuong vu" w:date="2018-11-25T21:55:00Z">
            <w:rPr>
              <w:ins w:id="1037" w:author="phuong vu" w:date="2018-11-22T15:01:00Z"/>
              <w:rFonts w:asciiTheme="minorHAnsi" w:eastAsiaTheme="minorEastAsia" w:hAnsiTheme="minorHAnsi" w:cstheme="minorBidi"/>
              <w:noProof/>
              <w:sz w:val="22"/>
              <w:szCs w:val="22"/>
              <w:lang w:val="en-US"/>
            </w:rPr>
          </w:rPrChange>
        </w:rPr>
        <w:pPrChange w:id="1038" w:author="phuong vu" w:date="2018-11-23T13:48:00Z">
          <w:pPr>
            <w:pStyle w:val="TOC3"/>
            <w:tabs>
              <w:tab w:val="left" w:pos="1320"/>
              <w:tab w:val="right" w:leader="dot" w:pos="8777"/>
            </w:tabs>
          </w:pPr>
        </w:pPrChange>
      </w:pPr>
      <w:ins w:id="1039" w:author="phuong vu" w:date="2018-11-22T15:01:00Z">
        <w:r w:rsidRPr="00AD0E2E">
          <w:rPr>
            <w:noProof/>
          </w:rPr>
          <w:t>1.6.8</w:t>
        </w:r>
        <w:r w:rsidRPr="00BA3432">
          <w:rPr>
            <w:rFonts w:eastAsiaTheme="minorEastAsia"/>
            <w:noProof/>
            <w:sz w:val="22"/>
            <w:szCs w:val="22"/>
            <w:lang w:val="en-US"/>
            <w:rPrChange w:id="1040" w:author="phuong vu" w:date="2018-11-25T21:55:00Z">
              <w:rPr>
                <w:rFonts w:asciiTheme="minorHAnsi" w:eastAsiaTheme="minorEastAsia" w:hAnsiTheme="minorHAnsi" w:cstheme="minorBidi"/>
                <w:noProof/>
                <w:sz w:val="22"/>
                <w:szCs w:val="22"/>
                <w:lang w:val="en-US"/>
              </w:rPr>
            </w:rPrChange>
          </w:rPr>
          <w:tab/>
        </w:r>
        <w:r w:rsidRPr="00AD0E2E">
          <w:rPr>
            <w:noProof/>
          </w:rPr>
          <w:t>Đăng nhập hệ</w:t>
        </w:r>
        <w:r w:rsidRPr="00BA3432">
          <w:rPr>
            <w:noProof/>
            <w:rPrChange w:id="1041" w:author="phuong vu" w:date="2018-11-25T21:55:00Z">
              <w:rPr>
                <w:noProof/>
              </w:rPr>
            </w:rPrChange>
          </w:rPr>
          <w:t xml:space="preserve"> thống</w:t>
        </w:r>
        <w:r w:rsidRPr="00BA3432">
          <w:rPr>
            <w:noProof/>
            <w:rPrChange w:id="1042" w:author="phuong vu" w:date="2018-11-25T21:55:00Z">
              <w:rPr>
                <w:noProof/>
              </w:rPr>
            </w:rPrChange>
          </w:rPr>
          <w:tab/>
        </w:r>
        <w:r w:rsidRPr="00AD0E2E">
          <w:rPr>
            <w:noProof/>
          </w:rPr>
          <w:fldChar w:fldCharType="begin"/>
        </w:r>
        <w:r w:rsidRPr="00BA3432">
          <w:rPr>
            <w:noProof/>
            <w:rPrChange w:id="1043" w:author="phuong vu" w:date="2018-11-25T21:55:00Z">
              <w:rPr>
                <w:noProof/>
              </w:rPr>
            </w:rPrChange>
          </w:rPr>
          <w:instrText xml:space="preserve"> PAGEREF _Toc530662494 \h </w:instrText>
        </w:r>
      </w:ins>
      <w:r w:rsidRPr="00BA3432">
        <w:rPr>
          <w:noProof/>
          <w:rPrChange w:id="1044" w:author="phuong vu" w:date="2018-11-25T21:55:00Z">
            <w:rPr>
              <w:noProof/>
            </w:rPr>
          </w:rPrChange>
        </w:rPr>
      </w:r>
      <w:r w:rsidRPr="00BA3432">
        <w:rPr>
          <w:noProof/>
          <w:rPrChange w:id="1045" w:author="phuong vu" w:date="2018-11-25T21:55:00Z">
            <w:rPr>
              <w:noProof/>
            </w:rPr>
          </w:rPrChange>
        </w:rPr>
        <w:fldChar w:fldCharType="separate"/>
      </w:r>
      <w:ins w:id="1046" w:author="phuong vu" w:date="2018-11-22T15:01:00Z">
        <w:r w:rsidRPr="00AD0E2E">
          <w:rPr>
            <w:noProof/>
          </w:rPr>
          <w:t>27</w:t>
        </w:r>
        <w:r w:rsidRPr="00AD0E2E">
          <w:rPr>
            <w:noProof/>
          </w:rPr>
          <w:fldChar w:fldCharType="end"/>
        </w:r>
      </w:ins>
    </w:p>
    <w:p w14:paraId="7A92BB85" w14:textId="3EE0643D" w:rsidR="00F72520" w:rsidRPr="00BA3432" w:rsidRDefault="00F72520">
      <w:pPr>
        <w:pStyle w:val="TOC3"/>
        <w:tabs>
          <w:tab w:val="left" w:pos="1320"/>
          <w:tab w:val="right" w:leader="dot" w:pos="8777"/>
        </w:tabs>
        <w:spacing w:line="276" w:lineRule="auto"/>
        <w:rPr>
          <w:ins w:id="1047" w:author="phuong vu" w:date="2018-11-22T15:01:00Z"/>
          <w:rFonts w:eastAsiaTheme="minorEastAsia"/>
          <w:noProof/>
          <w:sz w:val="22"/>
          <w:szCs w:val="22"/>
          <w:lang w:val="en-US"/>
          <w:rPrChange w:id="1048" w:author="phuong vu" w:date="2018-11-25T21:55:00Z">
            <w:rPr>
              <w:ins w:id="1049" w:author="phuong vu" w:date="2018-11-22T15:01:00Z"/>
              <w:rFonts w:asciiTheme="minorHAnsi" w:eastAsiaTheme="minorEastAsia" w:hAnsiTheme="minorHAnsi" w:cstheme="minorBidi"/>
              <w:noProof/>
              <w:sz w:val="22"/>
              <w:szCs w:val="22"/>
              <w:lang w:val="en-US"/>
            </w:rPr>
          </w:rPrChange>
        </w:rPr>
        <w:pPrChange w:id="1050" w:author="phuong vu" w:date="2018-11-23T13:48:00Z">
          <w:pPr>
            <w:pStyle w:val="TOC3"/>
            <w:tabs>
              <w:tab w:val="left" w:pos="1320"/>
              <w:tab w:val="right" w:leader="dot" w:pos="8777"/>
            </w:tabs>
          </w:pPr>
        </w:pPrChange>
      </w:pPr>
      <w:ins w:id="1051" w:author="phuong vu" w:date="2018-11-22T15:01:00Z">
        <w:r w:rsidRPr="00AD0E2E">
          <w:rPr>
            <w:noProof/>
          </w:rPr>
          <w:t>1.6.9</w:t>
        </w:r>
        <w:r w:rsidRPr="00BA3432">
          <w:rPr>
            <w:rFonts w:eastAsiaTheme="minorEastAsia"/>
            <w:noProof/>
            <w:sz w:val="22"/>
            <w:szCs w:val="22"/>
            <w:lang w:val="en-US"/>
            <w:rPrChange w:id="1052" w:author="phuong vu" w:date="2018-11-25T21:55:00Z">
              <w:rPr>
                <w:rFonts w:asciiTheme="minorHAnsi" w:eastAsiaTheme="minorEastAsia" w:hAnsiTheme="minorHAnsi" w:cstheme="minorBidi"/>
                <w:noProof/>
                <w:sz w:val="22"/>
                <w:szCs w:val="22"/>
                <w:lang w:val="en-US"/>
              </w:rPr>
            </w:rPrChange>
          </w:rPr>
          <w:tab/>
        </w:r>
        <w:r w:rsidRPr="00AD0E2E">
          <w:rPr>
            <w:noProof/>
          </w:rPr>
          <w:t>Đăng xuất hệ</w:t>
        </w:r>
        <w:r w:rsidRPr="00BA3432">
          <w:rPr>
            <w:noProof/>
            <w:rPrChange w:id="1053" w:author="phuong vu" w:date="2018-11-25T21:55:00Z">
              <w:rPr>
                <w:noProof/>
              </w:rPr>
            </w:rPrChange>
          </w:rPr>
          <w:t xml:space="preserve"> thống</w:t>
        </w:r>
        <w:r w:rsidRPr="00BA3432">
          <w:rPr>
            <w:noProof/>
            <w:rPrChange w:id="1054" w:author="phuong vu" w:date="2018-11-25T21:55:00Z">
              <w:rPr>
                <w:noProof/>
              </w:rPr>
            </w:rPrChange>
          </w:rPr>
          <w:tab/>
        </w:r>
        <w:r w:rsidRPr="00AD0E2E">
          <w:rPr>
            <w:noProof/>
          </w:rPr>
          <w:fldChar w:fldCharType="begin"/>
        </w:r>
        <w:r w:rsidRPr="00BA3432">
          <w:rPr>
            <w:noProof/>
            <w:rPrChange w:id="1055" w:author="phuong vu" w:date="2018-11-25T21:55:00Z">
              <w:rPr>
                <w:noProof/>
              </w:rPr>
            </w:rPrChange>
          </w:rPr>
          <w:instrText xml:space="preserve"> PAGEREF _Toc530662495 \h </w:instrText>
        </w:r>
      </w:ins>
      <w:r w:rsidRPr="00BA3432">
        <w:rPr>
          <w:noProof/>
          <w:rPrChange w:id="1056" w:author="phuong vu" w:date="2018-11-25T21:55:00Z">
            <w:rPr>
              <w:noProof/>
            </w:rPr>
          </w:rPrChange>
        </w:rPr>
      </w:r>
      <w:r w:rsidRPr="00BA3432">
        <w:rPr>
          <w:noProof/>
          <w:rPrChange w:id="1057" w:author="phuong vu" w:date="2018-11-25T21:55:00Z">
            <w:rPr>
              <w:noProof/>
            </w:rPr>
          </w:rPrChange>
        </w:rPr>
        <w:fldChar w:fldCharType="separate"/>
      </w:r>
      <w:ins w:id="1058" w:author="phuong vu" w:date="2018-11-22T15:01:00Z">
        <w:r w:rsidRPr="00AD0E2E">
          <w:rPr>
            <w:noProof/>
          </w:rPr>
          <w:t>28</w:t>
        </w:r>
        <w:r w:rsidRPr="00AD0E2E">
          <w:rPr>
            <w:noProof/>
          </w:rPr>
          <w:fldChar w:fldCharType="end"/>
        </w:r>
      </w:ins>
    </w:p>
    <w:p w14:paraId="6A30D486" w14:textId="125E9D77" w:rsidR="00F72520" w:rsidRPr="00BA3432" w:rsidRDefault="00F72520">
      <w:pPr>
        <w:pStyle w:val="TOC3"/>
        <w:tabs>
          <w:tab w:val="left" w:pos="1320"/>
          <w:tab w:val="right" w:leader="dot" w:pos="8777"/>
        </w:tabs>
        <w:spacing w:line="276" w:lineRule="auto"/>
        <w:rPr>
          <w:ins w:id="1059" w:author="phuong vu" w:date="2018-11-22T15:01:00Z"/>
          <w:rFonts w:eastAsiaTheme="minorEastAsia"/>
          <w:noProof/>
          <w:sz w:val="22"/>
          <w:szCs w:val="22"/>
          <w:lang w:val="en-US"/>
          <w:rPrChange w:id="1060" w:author="phuong vu" w:date="2018-11-25T21:55:00Z">
            <w:rPr>
              <w:ins w:id="1061" w:author="phuong vu" w:date="2018-11-22T15:01:00Z"/>
              <w:rFonts w:asciiTheme="minorHAnsi" w:eastAsiaTheme="minorEastAsia" w:hAnsiTheme="minorHAnsi" w:cstheme="minorBidi"/>
              <w:noProof/>
              <w:sz w:val="22"/>
              <w:szCs w:val="22"/>
              <w:lang w:val="en-US"/>
            </w:rPr>
          </w:rPrChange>
        </w:rPr>
        <w:pPrChange w:id="1062" w:author="phuong vu" w:date="2018-11-23T13:48:00Z">
          <w:pPr>
            <w:pStyle w:val="TOC3"/>
            <w:tabs>
              <w:tab w:val="left" w:pos="1320"/>
              <w:tab w:val="right" w:leader="dot" w:pos="8777"/>
            </w:tabs>
          </w:pPr>
        </w:pPrChange>
      </w:pPr>
      <w:ins w:id="1063" w:author="phuong vu" w:date="2018-11-22T15:01:00Z">
        <w:r w:rsidRPr="00AD0E2E">
          <w:rPr>
            <w:noProof/>
          </w:rPr>
          <w:t>1.6.10</w:t>
        </w:r>
        <w:r w:rsidRPr="00BA3432">
          <w:rPr>
            <w:rFonts w:eastAsiaTheme="minorEastAsia"/>
            <w:noProof/>
            <w:sz w:val="22"/>
            <w:szCs w:val="22"/>
            <w:lang w:val="en-US"/>
            <w:rPrChange w:id="1064" w:author="phuong vu" w:date="2018-11-25T21:55:00Z">
              <w:rPr>
                <w:rFonts w:asciiTheme="minorHAnsi" w:eastAsiaTheme="minorEastAsia" w:hAnsiTheme="minorHAnsi" w:cstheme="minorBidi"/>
                <w:noProof/>
                <w:sz w:val="22"/>
                <w:szCs w:val="22"/>
                <w:lang w:val="en-US"/>
              </w:rPr>
            </w:rPrChange>
          </w:rPr>
          <w:tab/>
        </w:r>
        <w:r w:rsidRPr="00AD0E2E">
          <w:rPr>
            <w:noProof/>
          </w:rPr>
          <w:t>Đăng kí tài khoản khách hàng</w:t>
        </w:r>
        <w:r w:rsidRPr="00AD0E2E">
          <w:rPr>
            <w:noProof/>
          </w:rPr>
          <w:tab/>
        </w:r>
        <w:r w:rsidRPr="00AD0E2E">
          <w:rPr>
            <w:noProof/>
          </w:rPr>
          <w:fldChar w:fldCharType="begin"/>
        </w:r>
        <w:r w:rsidRPr="00BA3432">
          <w:rPr>
            <w:noProof/>
            <w:rPrChange w:id="1065" w:author="phuong vu" w:date="2018-11-25T21:55:00Z">
              <w:rPr>
                <w:noProof/>
              </w:rPr>
            </w:rPrChange>
          </w:rPr>
          <w:instrText xml:space="preserve"> PAGEREF _Toc530662496 \h </w:instrText>
        </w:r>
      </w:ins>
      <w:r w:rsidRPr="00BA3432">
        <w:rPr>
          <w:noProof/>
          <w:rPrChange w:id="1066" w:author="phuong vu" w:date="2018-11-25T21:55:00Z">
            <w:rPr>
              <w:noProof/>
            </w:rPr>
          </w:rPrChange>
        </w:rPr>
      </w:r>
      <w:r w:rsidRPr="00BA3432">
        <w:rPr>
          <w:noProof/>
          <w:rPrChange w:id="1067" w:author="phuong vu" w:date="2018-11-25T21:55:00Z">
            <w:rPr>
              <w:noProof/>
            </w:rPr>
          </w:rPrChange>
        </w:rPr>
        <w:fldChar w:fldCharType="separate"/>
      </w:r>
      <w:ins w:id="1068" w:author="phuong vu" w:date="2018-11-22T15:01:00Z">
        <w:r w:rsidRPr="00AD0E2E">
          <w:rPr>
            <w:noProof/>
          </w:rPr>
          <w:t>28</w:t>
        </w:r>
        <w:r w:rsidRPr="00AD0E2E">
          <w:rPr>
            <w:noProof/>
          </w:rPr>
          <w:fldChar w:fldCharType="end"/>
        </w:r>
      </w:ins>
    </w:p>
    <w:p w14:paraId="6E561894" w14:textId="108170EA" w:rsidR="00F72520" w:rsidRPr="00BA3432" w:rsidRDefault="00F72520">
      <w:pPr>
        <w:pStyle w:val="TOC2"/>
        <w:tabs>
          <w:tab w:val="left" w:pos="880"/>
          <w:tab w:val="right" w:leader="dot" w:pos="8777"/>
        </w:tabs>
        <w:spacing w:line="276" w:lineRule="auto"/>
        <w:rPr>
          <w:ins w:id="1069" w:author="phuong vu" w:date="2018-11-22T15:01:00Z"/>
          <w:rFonts w:eastAsiaTheme="minorEastAsia"/>
          <w:noProof/>
          <w:sz w:val="22"/>
          <w:szCs w:val="22"/>
          <w:lang w:val="en-US"/>
          <w:rPrChange w:id="1070" w:author="phuong vu" w:date="2018-11-25T21:55:00Z">
            <w:rPr>
              <w:ins w:id="1071" w:author="phuong vu" w:date="2018-11-22T15:01:00Z"/>
              <w:rFonts w:asciiTheme="minorHAnsi" w:eastAsiaTheme="minorEastAsia" w:hAnsiTheme="minorHAnsi" w:cstheme="minorBidi"/>
              <w:noProof/>
              <w:sz w:val="22"/>
              <w:szCs w:val="22"/>
              <w:lang w:val="en-US"/>
            </w:rPr>
          </w:rPrChange>
        </w:rPr>
        <w:pPrChange w:id="1072" w:author="phuong vu" w:date="2018-11-23T13:48:00Z">
          <w:pPr>
            <w:pStyle w:val="TOC2"/>
            <w:tabs>
              <w:tab w:val="left" w:pos="880"/>
              <w:tab w:val="right" w:leader="dot" w:pos="8777"/>
            </w:tabs>
          </w:pPr>
        </w:pPrChange>
      </w:pPr>
      <w:ins w:id="1073" w:author="phuong vu" w:date="2018-11-22T15:01:00Z">
        <w:r w:rsidRPr="00AD0E2E">
          <w:rPr>
            <w:noProof/>
          </w:rPr>
          <w:t>1.7</w:t>
        </w:r>
        <w:r w:rsidRPr="00BA3432">
          <w:rPr>
            <w:rFonts w:eastAsiaTheme="minorEastAsia"/>
            <w:noProof/>
            <w:sz w:val="22"/>
            <w:szCs w:val="22"/>
            <w:lang w:val="en-US"/>
            <w:rPrChange w:id="1074" w:author="phuong vu" w:date="2018-11-25T21:55:00Z">
              <w:rPr>
                <w:rFonts w:asciiTheme="minorHAnsi" w:eastAsiaTheme="minorEastAsia" w:hAnsiTheme="minorHAnsi" w:cstheme="minorBidi"/>
                <w:noProof/>
                <w:sz w:val="22"/>
                <w:szCs w:val="22"/>
                <w:lang w:val="en-US"/>
              </w:rPr>
            </w:rPrChange>
          </w:rPr>
          <w:tab/>
        </w:r>
        <w:r w:rsidRPr="00AD0E2E">
          <w:rPr>
            <w:noProof/>
          </w:rPr>
          <w:t>Yêu cầu phi chứ</w:t>
        </w:r>
        <w:r w:rsidRPr="00BA3432">
          <w:rPr>
            <w:noProof/>
            <w:rPrChange w:id="1075" w:author="phuong vu" w:date="2018-11-25T21:55:00Z">
              <w:rPr>
                <w:noProof/>
              </w:rPr>
            </w:rPrChange>
          </w:rPr>
          <w:t>c năng</w:t>
        </w:r>
        <w:r w:rsidRPr="00BA3432">
          <w:rPr>
            <w:noProof/>
            <w:rPrChange w:id="1076" w:author="phuong vu" w:date="2018-11-25T21:55:00Z">
              <w:rPr>
                <w:noProof/>
              </w:rPr>
            </w:rPrChange>
          </w:rPr>
          <w:tab/>
        </w:r>
        <w:r w:rsidRPr="00AD0E2E">
          <w:rPr>
            <w:noProof/>
          </w:rPr>
          <w:fldChar w:fldCharType="begin"/>
        </w:r>
        <w:r w:rsidRPr="00BA3432">
          <w:rPr>
            <w:noProof/>
            <w:rPrChange w:id="1077" w:author="phuong vu" w:date="2018-11-25T21:55:00Z">
              <w:rPr>
                <w:noProof/>
              </w:rPr>
            </w:rPrChange>
          </w:rPr>
          <w:instrText xml:space="preserve"> PAGEREF _Toc530662497 \h </w:instrText>
        </w:r>
      </w:ins>
      <w:r w:rsidRPr="00BA3432">
        <w:rPr>
          <w:noProof/>
          <w:rPrChange w:id="1078" w:author="phuong vu" w:date="2018-11-25T21:55:00Z">
            <w:rPr>
              <w:noProof/>
            </w:rPr>
          </w:rPrChange>
        </w:rPr>
      </w:r>
      <w:r w:rsidRPr="00BA3432">
        <w:rPr>
          <w:noProof/>
          <w:rPrChange w:id="1079" w:author="phuong vu" w:date="2018-11-25T21:55:00Z">
            <w:rPr>
              <w:noProof/>
            </w:rPr>
          </w:rPrChange>
        </w:rPr>
        <w:fldChar w:fldCharType="separate"/>
      </w:r>
      <w:ins w:id="1080" w:author="phuong vu" w:date="2018-11-22T15:01:00Z">
        <w:r w:rsidRPr="00AD0E2E">
          <w:rPr>
            <w:noProof/>
          </w:rPr>
          <w:t>30</w:t>
        </w:r>
        <w:r w:rsidRPr="00AD0E2E">
          <w:rPr>
            <w:noProof/>
          </w:rPr>
          <w:fldChar w:fldCharType="end"/>
        </w:r>
      </w:ins>
    </w:p>
    <w:p w14:paraId="77F9E84A" w14:textId="606FBCCB" w:rsidR="00F72520" w:rsidRPr="00BA3432" w:rsidRDefault="00F72520">
      <w:pPr>
        <w:pStyle w:val="TOC2"/>
        <w:tabs>
          <w:tab w:val="left" w:pos="880"/>
          <w:tab w:val="right" w:leader="dot" w:pos="8777"/>
        </w:tabs>
        <w:spacing w:line="276" w:lineRule="auto"/>
        <w:rPr>
          <w:ins w:id="1081" w:author="phuong vu" w:date="2018-11-22T15:01:00Z"/>
          <w:rFonts w:eastAsiaTheme="minorEastAsia"/>
          <w:noProof/>
          <w:sz w:val="22"/>
          <w:szCs w:val="22"/>
          <w:lang w:val="en-US"/>
          <w:rPrChange w:id="1082" w:author="phuong vu" w:date="2018-11-25T21:55:00Z">
            <w:rPr>
              <w:ins w:id="1083" w:author="phuong vu" w:date="2018-11-22T15:01:00Z"/>
              <w:rFonts w:asciiTheme="minorHAnsi" w:eastAsiaTheme="minorEastAsia" w:hAnsiTheme="minorHAnsi" w:cstheme="minorBidi"/>
              <w:noProof/>
              <w:sz w:val="22"/>
              <w:szCs w:val="22"/>
              <w:lang w:val="en-US"/>
            </w:rPr>
          </w:rPrChange>
        </w:rPr>
        <w:pPrChange w:id="1084" w:author="phuong vu" w:date="2018-11-23T13:48:00Z">
          <w:pPr>
            <w:pStyle w:val="TOC2"/>
            <w:tabs>
              <w:tab w:val="left" w:pos="880"/>
              <w:tab w:val="right" w:leader="dot" w:pos="8777"/>
            </w:tabs>
          </w:pPr>
        </w:pPrChange>
      </w:pPr>
      <w:ins w:id="1085" w:author="phuong vu" w:date="2018-11-22T15:01:00Z">
        <w:r w:rsidRPr="00AD0E2E">
          <w:rPr>
            <w:noProof/>
          </w:rPr>
          <w:t>1.8</w:t>
        </w:r>
        <w:r w:rsidRPr="00BA3432">
          <w:rPr>
            <w:rFonts w:eastAsiaTheme="minorEastAsia"/>
            <w:noProof/>
            <w:sz w:val="22"/>
            <w:szCs w:val="22"/>
            <w:lang w:val="en-US"/>
            <w:rPrChange w:id="1086" w:author="phuong vu" w:date="2018-11-25T21:55:00Z">
              <w:rPr>
                <w:rFonts w:asciiTheme="minorHAnsi" w:eastAsiaTheme="minorEastAsia" w:hAnsiTheme="minorHAnsi" w:cstheme="minorBidi"/>
                <w:noProof/>
                <w:sz w:val="22"/>
                <w:szCs w:val="22"/>
                <w:lang w:val="en-US"/>
              </w:rPr>
            </w:rPrChange>
          </w:rPr>
          <w:tab/>
        </w:r>
        <w:r w:rsidRPr="00AD0E2E">
          <w:rPr>
            <w:noProof/>
          </w:rPr>
          <w:t>Yêu cầu thự</w:t>
        </w:r>
        <w:r w:rsidRPr="00BA3432">
          <w:rPr>
            <w:noProof/>
            <w:rPrChange w:id="1087" w:author="phuong vu" w:date="2018-11-25T21:55:00Z">
              <w:rPr>
                <w:noProof/>
              </w:rPr>
            </w:rPrChange>
          </w:rPr>
          <w:t>c thi</w:t>
        </w:r>
        <w:r w:rsidRPr="00BA3432">
          <w:rPr>
            <w:noProof/>
            <w:rPrChange w:id="1088" w:author="phuong vu" w:date="2018-11-25T21:55:00Z">
              <w:rPr>
                <w:noProof/>
              </w:rPr>
            </w:rPrChange>
          </w:rPr>
          <w:tab/>
        </w:r>
        <w:r w:rsidRPr="00AD0E2E">
          <w:rPr>
            <w:noProof/>
          </w:rPr>
          <w:fldChar w:fldCharType="begin"/>
        </w:r>
        <w:r w:rsidRPr="00BA3432">
          <w:rPr>
            <w:noProof/>
            <w:rPrChange w:id="1089" w:author="phuong vu" w:date="2018-11-25T21:55:00Z">
              <w:rPr>
                <w:noProof/>
              </w:rPr>
            </w:rPrChange>
          </w:rPr>
          <w:instrText xml:space="preserve"> PAGEREF _Toc530662498 \h </w:instrText>
        </w:r>
      </w:ins>
      <w:r w:rsidRPr="00BA3432">
        <w:rPr>
          <w:noProof/>
          <w:rPrChange w:id="1090" w:author="phuong vu" w:date="2018-11-25T21:55:00Z">
            <w:rPr>
              <w:noProof/>
            </w:rPr>
          </w:rPrChange>
        </w:rPr>
      </w:r>
      <w:r w:rsidRPr="00BA3432">
        <w:rPr>
          <w:noProof/>
          <w:rPrChange w:id="1091" w:author="phuong vu" w:date="2018-11-25T21:55:00Z">
            <w:rPr>
              <w:noProof/>
            </w:rPr>
          </w:rPrChange>
        </w:rPr>
        <w:fldChar w:fldCharType="separate"/>
      </w:r>
      <w:ins w:id="1092" w:author="phuong vu" w:date="2018-11-22T15:01:00Z">
        <w:r w:rsidRPr="00AD0E2E">
          <w:rPr>
            <w:noProof/>
          </w:rPr>
          <w:t>30</w:t>
        </w:r>
        <w:r w:rsidRPr="00AD0E2E">
          <w:rPr>
            <w:noProof/>
          </w:rPr>
          <w:fldChar w:fldCharType="end"/>
        </w:r>
      </w:ins>
    </w:p>
    <w:p w14:paraId="495148E8" w14:textId="24D42D6B" w:rsidR="00F72520" w:rsidRPr="00BA3432" w:rsidRDefault="00F72520">
      <w:pPr>
        <w:pStyle w:val="TOC2"/>
        <w:tabs>
          <w:tab w:val="left" w:pos="880"/>
          <w:tab w:val="right" w:leader="dot" w:pos="8777"/>
        </w:tabs>
        <w:spacing w:line="276" w:lineRule="auto"/>
        <w:rPr>
          <w:ins w:id="1093" w:author="phuong vu" w:date="2018-11-22T15:01:00Z"/>
          <w:rFonts w:eastAsiaTheme="minorEastAsia"/>
          <w:noProof/>
          <w:sz w:val="22"/>
          <w:szCs w:val="22"/>
          <w:lang w:val="en-US"/>
          <w:rPrChange w:id="1094" w:author="phuong vu" w:date="2018-11-25T21:55:00Z">
            <w:rPr>
              <w:ins w:id="1095" w:author="phuong vu" w:date="2018-11-22T15:01:00Z"/>
              <w:rFonts w:asciiTheme="minorHAnsi" w:eastAsiaTheme="minorEastAsia" w:hAnsiTheme="minorHAnsi" w:cstheme="minorBidi"/>
              <w:noProof/>
              <w:sz w:val="22"/>
              <w:szCs w:val="22"/>
              <w:lang w:val="en-US"/>
            </w:rPr>
          </w:rPrChange>
        </w:rPr>
        <w:pPrChange w:id="1096" w:author="phuong vu" w:date="2018-11-23T13:48:00Z">
          <w:pPr>
            <w:pStyle w:val="TOC2"/>
            <w:tabs>
              <w:tab w:val="left" w:pos="880"/>
              <w:tab w:val="right" w:leader="dot" w:pos="8777"/>
            </w:tabs>
          </w:pPr>
        </w:pPrChange>
      </w:pPr>
      <w:ins w:id="1097" w:author="phuong vu" w:date="2018-11-22T15:01:00Z">
        <w:r w:rsidRPr="00AD0E2E">
          <w:rPr>
            <w:noProof/>
          </w:rPr>
          <w:t>1.9</w:t>
        </w:r>
        <w:r w:rsidRPr="00BA3432">
          <w:rPr>
            <w:rFonts w:eastAsiaTheme="minorEastAsia"/>
            <w:noProof/>
            <w:sz w:val="22"/>
            <w:szCs w:val="22"/>
            <w:lang w:val="en-US"/>
            <w:rPrChange w:id="1098" w:author="phuong vu" w:date="2018-11-25T21:55:00Z">
              <w:rPr>
                <w:rFonts w:asciiTheme="minorHAnsi" w:eastAsiaTheme="minorEastAsia" w:hAnsiTheme="minorHAnsi" w:cstheme="minorBidi"/>
                <w:noProof/>
                <w:sz w:val="22"/>
                <w:szCs w:val="22"/>
                <w:lang w:val="en-US"/>
              </w:rPr>
            </w:rPrChange>
          </w:rPr>
          <w:tab/>
        </w:r>
        <w:r w:rsidRPr="00AD0E2E">
          <w:rPr>
            <w:noProof/>
          </w:rPr>
          <w:t>Yêu cầu chấ</w:t>
        </w:r>
        <w:r w:rsidRPr="00BA3432">
          <w:rPr>
            <w:noProof/>
            <w:rPrChange w:id="1099" w:author="phuong vu" w:date="2018-11-25T21:55:00Z">
              <w:rPr>
                <w:noProof/>
              </w:rPr>
            </w:rPrChange>
          </w:rPr>
          <w:t>t lượng phần mềm</w:t>
        </w:r>
        <w:r w:rsidRPr="00BA3432">
          <w:rPr>
            <w:noProof/>
            <w:rPrChange w:id="1100" w:author="phuong vu" w:date="2018-11-25T21:55:00Z">
              <w:rPr>
                <w:noProof/>
              </w:rPr>
            </w:rPrChange>
          </w:rPr>
          <w:tab/>
        </w:r>
        <w:r w:rsidRPr="00AD0E2E">
          <w:rPr>
            <w:noProof/>
          </w:rPr>
          <w:fldChar w:fldCharType="begin"/>
        </w:r>
        <w:r w:rsidRPr="00BA3432">
          <w:rPr>
            <w:noProof/>
            <w:rPrChange w:id="1101" w:author="phuong vu" w:date="2018-11-25T21:55:00Z">
              <w:rPr>
                <w:noProof/>
              </w:rPr>
            </w:rPrChange>
          </w:rPr>
          <w:instrText xml:space="preserve"> PAGEREF _Toc530662499 \h </w:instrText>
        </w:r>
      </w:ins>
      <w:r w:rsidRPr="00BA3432">
        <w:rPr>
          <w:noProof/>
          <w:rPrChange w:id="1102" w:author="phuong vu" w:date="2018-11-25T21:55:00Z">
            <w:rPr>
              <w:noProof/>
            </w:rPr>
          </w:rPrChange>
        </w:rPr>
      </w:r>
      <w:r w:rsidRPr="00BA3432">
        <w:rPr>
          <w:noProof/>
          <w:rPrChange w:id="1103" w:author="phuong vu" w:date="2018-11-25T21:55:00Z">
            <w:rPr>
              <w:noProof/>
            </w:rPr>
          </w:rPrChange>
        </w:rPr>
        <w:fldChar w:fldCharType="separate"/>
      </w:r>
      <w:ins w:id="1104" w:author="phuong vu" w:date="2018-11-22T15:01:00Z">
        <w:r w:rsidRPr="00AD0E2E">
          <w:rPr>
            <w:noProof/>
          </w:rPr>
          <w:t>30</w:t>
        </w:r>
        <w:r w:rsidRPr="00AD0E2E">
          <w:rPr>
            <w:noProof/>
          </w:rPr>
          <w:fldChar w:fldCharType="end"/>
        </w:r>
      </w:ins>
    </w:p>
    <w:p w14:paraId="4E66C705" w14:textId="2BE7CA8A" w:rsidR="00F72520" w:rsidRPr="00BA3432" w:rsidRDefault="00F72520">
      <w:pPr>
        <w:pStyle w:val="TOC1"/>
        <w:tabs>
          <w:tab w:val="left" w:pos="1540"/>
          <w:tab w:val="right" w:leader="dot" w:pos="8777"/>
        </w:tabs>
        <w:spacing w:line="276" w:lineRule="auto"/>
        <w:rPr>
          <w:ins w:id="1105" w:author="phuong vu" w:date="2018-11-22T15:01:00Z"/>
          <w:rFonts w:eastAsiaTheme="minorEastAsia"/>
          <w:noProof/>
          <w:sz w:val="22"/>
          <w:szCs w:val="22"/>
          <w:lang w:val="en-US"/>
          <w:rPrChange w:id="1106" w:author="phuong vu" w:date="2018-11-25T21:55:00Z">
            <w:rPr>
              <w:ins w:id="1107" w:author="phuong vu" w:date="2018-11-22T15:01:00Z"/>
              <w:rFonts w:asciiTheme="minorHAnsi" w:eastAsiaTheme="minorEastAsia" w:hAnsiTheme="minorHAnsi" w:cstheme="minorBidi"/>
              <w:noProof/>
              <w:sz w:val="22"/>
              <w:szCs w:val="22"/>
              <w:lang w:val="en-US"/>
            </w:rPr>
          </w:rPrChange>
        </w:rPr>
        <w:pPrChange w:id="1108" w:author="phuong vu" w:date="2018-11-23T13:48:00Z">
          <w:pPr>
            <w:pStyle w:val="TOC1"/>
            <w:tabs>
              <w:tab w:val="left" w:pos="1540"/>
              <w:tab w:val="right" w:leader="dot" w:pos="8777"/>
            </w:tabs>
          </w:pPr>
        </w:pPrChange>
      </w:pPr>
      <w:ins w:id="1109" w:author="phuong vu" w:date="2018-11-22T15:01:00Z">
        <w:r w:rsidRPr="00AD0E2E">
          <w:rPr>
            <w:noProof/>
          </w:rPr>
          <w:t>CHƯƠNG 2 -</w:t>
        </w:r>
        <w:r w:rsidRPr="00BA3432">
          <w:rPr>
            <w:rFonts w:eastAsiaTheme="minorEastAsia"/>
            <w:noProof/>
            <w:sz w:val="22"/>
            <w:szCs w:val="22"/>
            <w:lang w:val="en-US"/>
            <w:rPrChange w:id="1110" w:author="phuong vu" w:date="2018-11-25T21:55:00Z">
              <w:rPr>
                <w:rFonts w:asciiTheme="minorHAnsi" w:eastAsiaTheme="minorEastAsia" w:hAnsiTheme="minorHAnsi" w:cstheme="minorBidi"/>
                <w:noProof/>
                <w:sz w:val="22"/>
                <w:szCs w:val="22"/>
                <w:lang w:val="en-US"/>
              </w:rPr>
            </w:rPrChange>
          </w:rPr>
          <w:tab/>
        </w:r>
        <w:r w:rsidRPr="00AD0E2E">
          <w:rPr>
            <w:noProof/>
          </w:rPr>
          <w:t>CƠ SỞ LÝ THUYẾ</w:t>
        </w:r>
        <w:r w:rsidRPr="00BA3432">
          <w:rPr>
            <w:noProof/>
            <w:rPrChange w:id="1111" w:author="phuong vu" w:date="2018-11-25T21:55:00Z">
              <w:rPr>
                <w:noProof/>
              </w:rPr>
            </w:rPrChange>
          </w:rPr>
          <w:t>T</w:t>
        </w:r>
        <w:r w:rsidRPr="00BA3432">
          <w:rPr>
            <w:noProof/>
            <w:rPrChange w:id="1112" w:author="phuong vu" w:date="2018-11-25T21:55:00Z">
              <w:rPr>
                <w:noProof/>
              </w:rPr>
            </w:rPrChange>
          </w:rPr>
          <w:tab/>
        </w:r>
        <w:r w:rsidRPr="00AD0E2E">
          <w:rPr>
            <w:noProof/>
          </w:rPr>
          <w:fldChar w:fldCharType="begin"/>
        </w:r>
        <w:r w:rsidRPr="00BA3432">
          <w:rPr>
            <w:noProof/>
            <w:rPrChange w:id="1113" w:author="phuong vu" w:date="2018-11-25T21:55:00Z">
              <w:rPr>
                <w:noProof/>
              </w:rPr>
            </w:rPrChange>
          </w:rPr>
          <w:instrText xml:space="preserve"> PAGEREF _Toc530662500 \h </w:instrText>
        </w:r>
      </w:ins>
      <w:r w:rsidRPr="00BA3432">
        <w:rPr>
          <w:noProof/>
          <w:rPrChange w:id="1114" w:author="phuong vu" w:date="2018-11-25T21:55:00Z">
            <w:rPr>
              <w:noProof/>
            </w:rPr>
          </w:rPrChange>
        </w:rPr>
      </w:r>
      <w:r w:rsidRPr="00BA3432">
        <w:rPr>
          <w:noProof/>
          <w:rPrChange w:id="1115" w:author="phuong vu" w:date="2018-11-25T21:55:00Z">
            <w:rPr>
              <w:noProof/>
            </w:rPr>
          </w:rPrChange>
        </w:rPr>
        <w:fldChar w:fldCharType="separate"/>
      </w:r>
      <w:ins w:id="1116" w:author="phuong vu" w:date="2018-11-22T15:01:00Z">
        <w:r w:rsidRPr="00AD0E2E">
          <w:rPr>
            <w:noProof/>
          </w:rPr>
          <w:t>31</w:t>
        </w:r>
        <w:r w:rsidRPr="00AD0E2E">
          <w:rPr>
            <w:noProof/>
          </w:rPr>
          <w:fldChar w:fldCharType="end"/>
        </w:r>
      </w:ins>
    </w:p>
    <w:p w14:paraId="57EDE361" w14:textId="50FC0E50" w:rsidR="00F72520" w:rsidRPr="00BA3432" w:rsidRDefault="00F72520">
      <w:pPr>
        <w:pStyle w:val="TOC2"/>
        <w:tabs>
          <w:tab w:val="left" w:pos="880"/>
          <w:tab w:val="right" w:leader="dot" w:pos="8777"/>
        </w:tabs>
        <w:spacing w:line="276" w:lineRule="auto"/>
        <w:rPr>
          <w:ins w:id="1117" w:author="phuong vu" w:date="2018-11-22T15:01:00Z"/>
          <w:rFonts w:eastAsiaTheme="minorEastAsia"/>
          <w:noProof/>
          <w:sz w:val="22"/>
          <w:szCs w:val="22"/>
          <w:lang w:val="en-US"/>
          <w:rPrChange w:id="1118" w:author="phuong vu" w:date="2018-11-25T21:55:00Z">
            <w:rPr>
              <w:ins w:id="1119" w:author="phuong vu" w:date="2018-11-22T15:01:00Z"/>
              <w:rFonts w:asciiTheme="minorHAnsi" w:eastAsiaTheme="minorEastAsia" w:hAnsiTheme="minorHAnsi" w:cstheme="minorBidi"/>
              <w:noProof/>
              <w:sz w:val="22"/>
              <w:szCs w:val="22"/>
              <w:lang w:val="en-US"/>
            </w:rPr>
          </w:rPrChange>
        </w:rPr>
        <w:pPrChange w:id="1120" w:author="phuong vu" w:date="2018-11-23T13:48:00Z">
          <w:pPr>
            <w:pStyle w:val="TOC2"/>
            <w:tabs>
              <w:tab w:val="left" w:pos="880"/>
              <w:tab w:val="right" w:leader="dot" w:pos="8777"/>
            </w:tabs>
          </w:pPr>
        </w:pPrChange>
      </w:pPr>
      <w:ins w:id="1121" w:author="phuong vu" w:date="2018-11-22T15:01:00Z">
        <w:r w:rsidRPr="00AD0E2E">
          <w:rPr>
            <w:noProof/>
          </w:rPr>
          <w:t>2.1</w:t>
        </w:r>
        <w:r w:rsidRPr="00BA3432">
          <w:rPr>
            <w:rFonts w:eastAsiaTheme="minorEastAsia"/>
            <w:noProof/>
            <w:sz w:val="22"/>
            <w:szCs w:val="22"/>
            <w:lang w:val="en-US"/>
            <w:rPrChange w:id="1122"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123" w:author="phuong vu" w:date="2018-11-25T21:55:00Z">
              <w:rPr>
                <w:noProof/>
              </w:rPr>
            </w:rPrChange>
          </w:rPr>
          <w:t xml:space="preserve"> nền tảng Android</w:t>
        </w:r>
        <w:r w:rsidRPr="00BA3432">
          <w:rPr>
            <w:noProof/>
            <w:vertAlign w:val="superscript"/>
            <w:rPrChange w:id="1124" w:author="phuong vu" w:date="2018-11-25T21:55:00Z">
              <w:rPr>
                <w:noProof/>
                <w:vertAlign w:val="superscript"/>
              </w:rPr>
            </w:rPrChange>
          </w:rPr>
          <w:t>[1]</w:t>
        </w:r>
        <w:r w:rsidRPr="00BA3432">
          <w:rPr>
            <w:noProof/>
            <w:rPrChange w:id="1125" w:author="phuong vu" w:date="2018-11-25T21:55:00Z">
              <w:rPr>
                <w:noProof/>
              </w:rPr>
            </w:rPrChange>
          </w:rPr>
          <w:tab/>
        </w:r>
        <w:r w:rsidRPr="00AD0E2E">
          <w:rPr>
            <w:noProof/>
          </w:rPr>
          <w:fldChar w:fldCharType="begin"/>
        </w:r>
        <w:r w:rsidRPr="00BA3432">
          <w:rPr>
            <w:noProof/>
            <w:rPrChange w:id="1126" w:author="phuong vu" w:date="2018-11-25T21:55:00Z">
              <w:rPr>
                <w:noProof/>
              </w:rPr>
            </w:rPrChange>
          </w:rPr>
          <w:instrText xml:space="preserve"> PAGEREF _Toc530662501 \h </w:instrText>
        </w:r>
      </w:ins>
      <w:r w:rsidRPr="00BA3432">
        <w:rPr>
          <w:noProof/>
          <w:rPrChange w:id="1127" w:author="phuong vu" w:date="2018-11-25T21:55:00Z">
            <w:rPr>
              <w:noProof/>
            </w:rPr>
          </w:rPrChange>
        </w:rPr>
      </w:r>
      <w:r w:rsidRPr="00BA3432">
        <w:rPr>
          <w:noProof/>
          <w:rPrChange w:id="1128" w:author="phuong vu" w:date="2018-11-25T21:55:00Z">
            <w:rPr>
              <w:noProof/>
            </w:rPr>
          </w:rPrChange>
        </w:rPr>
        <w:fldChar w:fldCharType="separate"/>
      </w:r>
      <w:ins w:id="1129" w:author="phuong vu" w:date="2018-11-22T15:01:00Z">
        <w:r w:rsidRPr="00AD0E2E">
          <w:rPr>
            <w:noProof/>
          </w:rPr>
          <w:t>31</w:t>
        </w:r>
        <w:r w:rsidRPr="00AD0E2E">
          <w:rPr>
            <w:noProof/>
          </w:rPr>
          <w:fldChar w:fldCharType="end"/>
        </w:r>
      </w:ins>
    </w:p>
    <w:p w14:paraId="5C38F4E6" w14:textId="03C44B65" w:rsidR="00F72520" w:rsidRPr="00BA3432" w:rsidRDefault="00F72520">
      <w:pPr>
        <w:pStyle w:val="TOC2"/>
        <w:tabs>
          <w:tab w:val="left" w:pos="880"/>
          <w:tab w:val="right" w:leader="dot" w:pos="8777"/>
        </w:tabs>
        <w:spacing w:line="276" w:lineRule="auto"/>
        <w:rPr>
          <w:ins w:id="1130" w:author="phuong vu" w:date="2018-11-22T15:01:00Z"/>
          <w:rFonts w:eastAsiaTheme="minorEastAsia"/>
          <w:noProof/>
          <w:sz w:val="22"/>
          <w:szCs w:val="22"/>
          <w:lang w:val="en-US"/>
          <w:rPrChange w:id="1131" w:author="phuong vu" w:date="2018-11-25T21:55:00Z">
            <w:rPr>
              <w:ins w:id="1132" w:author="phuong vu" w:date="2018-11-22T15:01:00Z"/>
              <w:rFonts w:asciiTheme="minorHAnsi" w:eastAsiaTheme="minorEastAsia" w:hAnsiTheme="minorHAnsi" w:cstheme="minorBidi"/>
              <w:noProof/>
              <w:sz w:val="22"/>
              <w:szCs w:val="22"/>
              <w:lang w:val="en-US"/>
            </w:rPr>
          </w:rPrChange>
        </w:rPr>
        <w:pPrChange w:id="1133" w:author="phuong vu" w:date="2018-11-23T13:48:00Z">
          <w:pPr>
            <w:pStyle w:val="TOC2"/>
            <w:tabs>
              <w:tab w:val="left" w:pos="880"/>
              <w:tab w:val="right" w:leader="dot" w:pos="8777"/>
            </w:tabs>
          </w:pPr>
        </w:pPrChange>
      </w:pPr>
      <w:ins w:id="1134" w:author="phuong vu" w:date="2018-11-22T15:01:00Z">
        <w:r w:rsidRPr="00AD0E2E">
          <w:rPr>
            <w:noProof/>
          </w:rPr>
          <w:t>2.2</w:t>
        </w:r>
        <w:r w:rsidRPr="00BA3432">
          <w:rPr>
            <w:rFonts w:eastAsiaTheme="minorEastAsia"/>
            <w:noProof/>
            <w:sz w:val="22"/>
            <w:szCs w:val="22"/>
            <w:lang w:val="en-US"/>
            <w:rPrChange w:id="1135"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136" w:author="phuong vu" w:date="2018-11-25T21:55:00Z">
              <w:rPr>
                <w:noProof/>
              </w:rPr>
            </w:rPrChange>
          </w:rPr>
          <w:t xml:space="preserve"> GraphQL </w:t>
        </w:r>
        <w:r w:rsidRPr="00BA3432">
          <w:rPr>
            <w:noProof/>
            <w:vertAlign w:val="superscript"/>
            <w:rPrChange w:id="1137" w:author="phuong vu" w:date="2018-11-25T21:55:00Z">
              <w:rPr>
                <w:noProof/>
                <w:vertAlign w:val="superscript"/>
              </w:rPr>
            </w:rPrChange>
          </w:rPr>
          <w:t>[2]</w:t>
        </w:r>
        <w:r w:rsidRPr="00BA3432">
          <w:rPr>
            <w:noProof/>
            <w:rPrChange w:id="1138" w:author="phuong vu" w:date="2018-11-25T21:55:00Z">
              <w:rPr>
                <w:noProof/>
              </w:rPr>
            </w:rPrChange>
          </w:rPr>
          <w:tab/>
        </w:r>
        <w:r w:rsidRPr="00AD0E2E">
          <w:rPr>
            <w:noProof/>
          </w:rPr>
          <w:fldChar w:fldCharType="begin"/>
        </w:r>
        <w:r w:rsidRPr="00BA3432">
          <w:rPr>
            <w:noProof/>
            <w:rPrChange w:id="1139" w:author="phuong vu" w:date="2018-11-25T21:55:00Z">
              <w:rPr>
                <w:noProof/>
              </w:rPr>
            </w:rPrChange>
          </w:rPr>
          <w:instrText xml:space="preserve"> PAGEREF _Toc530662502 \h </w:instrText>
        </w:r>
      </w:ins>
      <w:r w:rsidRPr="00BA3432">
        <w:rPr>
          <w:noProof/>
          <w:rPrChange w:id="1140" w:author="phuong vu" w:date="2018-11-25T21:55:00Z">
            <w:rPr>
              <w:noProof/>
            </w:rPr>
          </w:rPrChange>
        </w:rPr>
      </w:r>
      <w:r w:rsidRPr="00BA3432">
        <w:rPr>
          <w:noProof/>
          <w:rPrChange w:id="1141" w:author="phuong vu" w:date="2018-11-25T21:55:00Z">
            <w:rPr>
              <w:noProof/>
            </w:rPr>
          </w:rPrChange>
        </w:rPr>
        <w:fldChar w:fldCharType="separate"/>
      </w:r>
      <w:ins w:id="1142" w:author="phuong vu" w:date="2018-11-22T15:01:00Z">
        <w:r w:rsidRPr="00AD0E2E">
          <w:rPr>
            <w:noProof/>
          </w:rPr>
          <w:t>31</w:t>
        </w:r>
        <w:r w:rsidRPr="00AD0E2E">
          <w:rPr>
            <w:noProof/>
          </w:rPr>
          <w:fldChar w:fldCharType="end"/>
        </w:r>
      </w:ins>
    </w:p>
    <w:p w14:paraId="101814A4" w14:textId="53BFCFD1" w:rsidR="00F72520" w:rsidRPr="00BA3432" w:rsidRDefault="00F72520">
      <w:pPr>
        <w:pStyle w:val="TOC2"/>
        <w:tabs>
          <w:tab w:val="left" w:pos="880"/>
          <w:tab w:val="right" w:leader="dot" w:pos="8777"/>
        </w:tabs>
        <w:spacing w:line="276" w:lineRule="auto"/>
        <w:rPr>
          <w:ins w:id="1143" w:author="phuong vu" w:date="2018-11-22T15:01:00Z"/>
          <w:rFonts w:eastAsiaTheme="minorEastAsia"/>
          <w:noProof/>
          <w:sz w:val="22"/>
          <w:szCs w:val="22"/>
          <w:lang w:val="en-US"/>
          <w:rPrChange w:id="1144" w:author="phuong vu" w:date="2018-11-25T21:55:00Z">
            <w:rPr>
              <w:ins w:id="1145" w:author="phuong vu" w:date="2018-11-22T15:01:00Z"/>
              <w:rFonts w:asciiTheme="minorHAnsi" w:eastAsiaTheme="minorEastAsia" w:hAnsiTheme="minorHAnsi" w:cstheme="minorBidi"/>
              <w:noProof/>
              <w:sz w:val="22"/>
              <w:szCs w:val="22"/>
              <w:lang w:val="en-US"/>
            </w:rPr>
          </w:rPrChange>
        </w:rPr>
        <w:pPrChange w:id="1146" w:author="phuong vu" w:date="2018-11-23T13:48:00Z">
          <w:pPr>
            <w:pStyle w:val="TOC2"/>
            <w:tabs>
              <w:tab w:val="left" w:pos="880"/>
              <w:tab w:val="right" w:leader="dot" w:pos="8777"/>
            </w:tabs>
          </w:pPr>
        </w:pPrChange>
      </w:pPr>
      <w:ins w:id="1147" w:author="phuong vu" w:date="2018-11-22T15:01:00Z">
        <w:r w:rsidRPr="00AD0E2E">
          <w:rPr>
            <w:noProof/>
            <w:lang w:val="da-DK"/>
          </w:rPr>
          <w:t>2.3</w:t>
        </w:r>
        <w:r w:rsidRPr="00BA3432">
          <w:rPr>
            <w:rFonts w:eastAsiaTheme="minorEastAsia"/>
            <w:noProof/>
            <w:sz w:val="22"/>
            <w:szCs w:val="22"/>
            <w:lang w:val="en-US"/>
            <w:rPrChange w:id="1148" w:author="phuong vu" w:date="2018-11-25T21:55:00Z">
              <w:rPr>
                <w:rFonts w:asciiTheme="minorHAnsi" w:eastAsiaTheme="minorEastAsia" w:hAnsiTheme="minorHAnsi" w:cstheme="minorBidi"/>
                <w:noProof/>
                <w:sz w:val="22"/>
                <w:szCs w:val="22"/>
                <w:lang w:val="en-US"/>
              </w:rPr>
            </w:rPrChange>
          </w:rPr>
          <w:tab/>
        </w:r>
        <w:r w:rsidRPr="00AD0E2E">
          <w:rPr>
            <w:noProof/>
            <w:lang w:val="da-DK"/>
          </w:rPr>
          <w:t>Tìm hiểu về</w:t>
        </w:r>
        <w:r w:rsidRPr="00BA3432">
          <w:rPr>
            <w:noProof/>
            <w:lang w:val="da-DK"/>
            <w:rPrChange w:id="1149" w:author="phuong vu" w:date="2018-11-25T21:55:00Z">
              <w:rPr>
                <w:noProof/>
                <w:lang w:val="da-DK"/>
              </w:rPr>
            </w:rPrChange>
          </w:rPr>
          <w:t xml:space="preserve"> Postgraphile </w:t>
        </w:r>
        <w:r w:rsidRPr="00BA3432">
          <w:rPr>
            <w:noProof/>
            <w:vertAlign w:val="superscript"/>
            <w:lang w:val="da-DK"/>
            <w:rPrChange w:id="1150" w:author="phuong vu" w:date="2018-11-25T21:55:00Z">
              <w:rPr>
                <w:noProof/>
                <w:vertAlign w:val="superscript"/>
                <w:lang w:val="da-DK"/>
              </w:rPr>
            </w:rPrChange>
          </w:rPr>
          <w:t>[3][4]</w:t>
        </w:r>
        <w:r w:rsidRPr="00BA3432">
          <w:rPr>
            <w:noProof/>
            <w:rPrChange w:id="1151" w:author="phuong vu" w:date="2018-11-25T21:55:00Z">
              <w:rPr>
                <w:noProof/>
              </w:rPr>
            </w:rPrChange>
          </w:rPr>
          <w:tab/>
        </w:r>
        <w:r w:rsidRPr="00AD0E2E">
          <w:rPr>
            <w:noProof/>
          </w:rPr>
          <w:fldChar w:fldCharType="begin"/>
        </w:r>
        <w:r w:rsidRPr="00BA3432">
          <w:rPr>
            <w:noProof/>
            <w:rPrChange w:id="1152" w:author="phuong vu" w:date="2018-11-25T21:55:00Z">
              <w:rPr>
                <w:noProof/>
              </w:rPr>
            </w:rPrChange>
          </w:rPr>
          <w:instrText xml:space="preserve"> PAGEREF _Toc530662503 \h </w:instrText>
        </w:r>
      </w:ins>
      <w:r w:rsidRPr="00BA3432">
        <w:rPr>
          <w:noProof/>
          <w:rPrChange w:id="1153" w:author="phuong vu" w:date="2018-11-25T21:55:00Z">
            <w:rPr>
              <w:noProof/>
            </w:rPr>
          </w:rPrChange>
        </w:rPr>
      </w:r>
      <w:r w:rsidRPr="00BA3432">
        <w:rPr>
          <w:noProof/>
          <w:rPrChange w:id="1154" w:author="phuong vu" w:date="2018-11-25T21:55:00Z">
            <w:rPr>
              <w:noProof/>
            </w:rPr>
          </w:rPrChange>
        </w:rPr>
        <w:fldChar w:fldCharType="separate"/>
      </w:r>
      <w:ins w:id="1155" w:author="phuong vu" w:date="2018-11-22T15:01:00Z">
        <w:r w:rsidRPr="00AD0E2E">
          <w:rPr>
            <w:noProof/>
          </w:rPr>
          <w:t>33</w:t>
        </w:r>
        <w:r w:rsidRPr="00AD0E2E">
          <w:rPr>
            <w:noProof/>
          </w:rPr>
          <w:fldChar w:fldCharType="end"/>
        </w:r>
      </w:ins>
    </w:p>
    <w:p w14:paraId="06DC9F70" w14:textId="686B7593" w:rsidR="00F72520" w:rsidRPr="00BA3432" w:rsidRDefault="00F72520">
      <w:pPr>
        <w:pStyle w:val="TOC2"/>
        <w:tabs>
          <w:tab w:val="left" w:pos="880"/>
          <w:tab w:val="right" w:leader="dot" w:pos="8777"/>
        </w:tabs>
        <w:spacing w:line="276" w:lineRule="auto"/>
        <w:rPr>
          <w:ins w:id="1156" w:author="phuong vu" w:date="2018-11-22T15:01:00Z"/>
          <w:rFonts w:eastAsiaTheme="minorEastAsia"/>
          <w:noProof/>
          <w:sz w:val="22"/>
          <w:szCs w:val="22"/>
          <w:lang w:val="en-US"/>
          <w:rPrChange w:id="1157" w:author="phuong vu" w:date="2018-11-25T21:55:00Z">
            <w:rPr>
              <w:ins w:id="1158" w:author="phuong vu" w:date="2018-11-22T15:01:00Z"/>
              <w:rFonts w:asciiTheme="minorHAnsi" w:eastAsiaTheme="minorEastAsia" w:hAnsiTheme="minorHAnsi" w:cstheme="minorBidi"/>
              <w:noProof/>
              <w:sz w:val="22"/>
              <w:szCs w:val="22"/>
              <w:lang w:val="en-US"/>
            </w:rPr>
          </w:rPrChange>
        </w:rPr>
        <w:pPrChange w:id="1159" w:author="phuong vu" w:date="2018-11-23T13:48:00Z">
          <w:pPr>
            <w:pStyle w:val="TOC2"/>
            <w:tabs>
              <w:tab w:val="left" w:pos="880"/>
              <w:tab w:val="right" w:leader="dot" w:pos="8777"/>
            </w:tabs>
          </w:pPr>
        </w:pPrChange>
      </w:pPr>
      <w:ins w:id="1160" w:author="phuong vu" w:date="2018-11-22T15:01:00Z">
        <w:r w:rsidRPr="00AD0E2E">
          <w:rPr>
            <w:noProof/>
          </w:rPr>
          <w:t>2.4</w:t>
        </w:r>
        <w:r w:rsidRPr="00BA3432">
          <w:rPr>
            <w:rFonts w:eastAsiaTheme="minorEastAsia"/>
            <w:noProof/>
            <w:sz w:val="22"/>
            <w:szCs w:val="22"/>
            <w:lang w:val="en-US"/>
            <w:rPrChange w:id="1161"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162" w:author="phuong vu" w:date="2018-11-25T21:55:00Z">
              <w:rPr>
                <w:noProof/>
              </w:rPr>
            </w:rPrChange>
          </w:rPr>
          <w:t xml:space="preserve"> PostgreSQL </w:t>
        </w:r>
        <w:r w:rsidRPr="00BA3432">
          <w:rPr>
            <w:noProof/>
            <w:vertAlign w:val="superscript"/>
            <w:rPrChange w:id="1163" w:author="phuong vu" w:date="2018-11-25T21:55:00Z">
              <w:rPr>
                <w:noProof/>
                <w:vertAlign w:val="superscript"/>
              </w:rPr>
            </w:rPrChange>
          </w:rPr>
          <w:t>[5]</w:t>
        </w:r>
        <w:r w:rsidRPr="00BA3432">
          <w:rPr>
            <w:noProof/>
            <w:rPrChange w:id="1164" w:author="phuong vu" w:date="2018-11-25T21:55:00Z">
              <w:rPr>
                <w:noProof/>
              </w:rPr>
            </w:rPrChange>
          </w:rPr>
          <w:tab/>
        </w:r>
        <w:r w:rsidRPr="00AD0E2E">
          <w:rPr>
            <w:noProof/>
          </w:rPr>
          <w:fldChar w:fldCharType="begin"/>
        </w:r>
        <w:r w:rsidRPr="00BA3432">
          <w:rPr>
            <w:noProof/>
            <w:rPrChange w:id="1165" w:author="phuong vu" w:date="2018-11-25T21:55:00Z">
              <w:rPr>
                <w:noProof/>
              </w:rPr>
            </w:rPrChange>
          </w:rPr>
          <w:instrText xml:space="preserve"> PAGEREF _Toc530662504 \h </w:instrText>
        </w:r>
      </w:ins>
      <w:r w:rsidRPr="00BA3432">
        <w:rPr>
          <w:noProof/>
          <w:rPrChange w:id="1166" w:author="phuong vu" w:date="2018-11-25T21:55:00Z">
            <w:rPr>
              <w:noProof/>
            </w:rPr>
          </w:rPrChange>
        </w:rPr>
      </w:r>
      <w:r w:rsidRPr="00BA3432">
        <w:rPr>
          <w:noProof/>
          <w:rPrChange w:id="1167" w:author="phuong vu" w:date="2018-11-25T21:55:00Z">
            <w:rPr>
              <w:noProof/>
            </w:rPr>
          </w:rPrChange>
        </w:rPr>
        <w:fldChar w:fldCharType="separate"/>
      </w:r>
      <w:ins w:id="1168" w:author="phuong vu" w:date="2018-11-22T15:01:00Z">
        <w:r w:rsidRPr="00AD0E2E">
          <w:rPr>
            <w:noProof/>
          </w:rPr>
          <w:t>34</w:t>
        </w:r>
        <w:r w:rsidRPr="00AD0E2E">
          <w:rPr>
            <w:noProof/>
          </w:rPr>
          <w:fldChar w:fldCharType="end"/>
        </w:r>
      </w:ins>
    </w:p>
    <w:p w14:paraId="58DD4694" w14:textId="000969DA" w:rsidR="00F72520" w:rsidRPr="00BA3432" w:rsidRDefault="00F72520">
      <w:pPr>
        <w:pStyle w:val="TOC2"/>
        <w:tabs>
          <w:tab w:val="left" w:pos="880"/>
          <w:tab w:val="right" w:leader="dot" w:pos="8777"/>
        </w:tabs>
        <w:spacing w:line="276" w:lineRule="auto"/>
        <w:rPr>
          <w:ins w:id="1169" w:author="phuong vu" w:date="2018-11-22T15:01:00Z"/>
          <w:rFonts w:eastAsiaTheme="minorEastAsia"/>
          <w:noProof/>
          <w:sz w:val="22"/>
          <w:szCs w:val="22"/>
          <w:lang w:val="en-US"/>
          <w:rPrChange w:id="1170" w:author="phuong vu" w:date="2018-11-25T21:55:00Z">
            <w:rPr>
              <w:ins w:id="1171" w:author="phuong vu" w:date="2018-11-22T15:01:00Z"/>
              <w:rFonts w:asciiTheme="minorHAnsi" w:eastAsiaTheme="minorEastAsia" w:hAnsiTheme="minorHAnsi" w:cstheme="minorBidi"/>
              <w:noProof/>
              <w:sz w:val="22"/>
              <w:szCs w:val="22"/>
              <w:lang w:val="en-US"/>
            </w:rPr>
          </w:rPrChange>
        </w:rPr>
        <w:pPrChange w:id="1172" w:author="phuong vu" w:date="2018-11-23T13:48:00Z">
          <w:pPr>
            <w:pStyle w:val="TOC2"/>
            <w:tabs>
              <w:tab w:val="left" w:pos="880"/>
              <w:tab w:val="right" w:leader="dot" w:pos="8777"/>
            </w:tabs>
          </w:pPr>
        </w:pPrChange>
      </w:pPr>
      <w:ins w:id="1173" w:author="phuong vu" w:date="2018-11-22T15:01:00Z">
        <w:r w:rsidRPr="00AD0E2E">
          <w:rPr>
            <w:noProof/>
          </w:rPr>
          <w:t>2.5</w:t>
        </w:r>
        <w:r w:rsidRPr="00BA3432">
          <w:rPr>
            <w:rFonts w:eastAsiaTheme="minorEastAsia"/>
            <w:noProof/>
            <w:sz w:val="22"/>
            <w:szCs w:val="22"/>
            <w:lang w:val="en-US"/>
            <w:rPrChange w:id="1174"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175" w:author="phuong vu" w:date="2018-11-25T21:55:00Z">
              <w:rPr>
                <w:noProof/>
              </w:rPr>
            </w:rPrChange>
          </w:rPr>
          <w:t xml:space="preserve"> JSON Web Token </w:t>
        </w:r>
        <w:r w:rsidRPr="00BA3432">
          <w:rPr>
            <w:noProof/>
            <w:vertAlign w:val="superscript"/>
            <w:rPrChange w:id="1176" w:author="phuong vu" w:date="2018-11-25T21:55:00Z">
              <w:rPr>
                <w:noProof/>
                <w:vertAlign w:val="superscript"/>
              </w:rPr>
            </w:rPrChange>
          </w:rPr>
          <w:t>[6]</w:t>
        </w:r>
        <w:r w:rsidRPr="00BA3432">
          <w:rPr>
            <w:noProof/>
            <w:rPrChange w:id="1177" w:author="phuong vu" w:date="2018-11-25T21:55:00Z">
              <w:rPr>
                <w:noProof/>
              </w:rPr>
            </w:rPrChange>
          </w:rPr>
          <w:tab/>
        </w:r>
        <w:r w:rsidRPr="00AD0E2E">
          <w:rPr>
            <w:noProof/>
          </w:rPr>
          <w:fldChar w:fldCharType="begin"/>
        </w:r>
        <w:r w:rsidRPr="00BA3432">
          <w:rPr>
            <w:noProof/>
            <w:rPrChange w:id="1178" w:author="phuong vu" w:date="2018-11-25T21:55:00Z">
              <w:rPr>
                <w:noProof/>
              </w:rPr>
            </w:rPrChange>
          </w:rPr>
          <w:instrText xml:space="preserve"> PAGEREF _Toc530662505 \h </w:instrText>
        </w:r>
      </w:ins>
      <w:r w:rsidRPr="00BA3432">
        <w:rPr>
          <w:noProof/>
          <w:rPrChange w:id="1179" w:author="phuong vu" w:date="2018-11-25T21:55:00Z">
            <w:rPr>
              <w:noProof/>
            </w:rPr>
          </w:rPrChange>
        </w:rPr>
      </w:r>
      <w:r w:rsidRPr="00BA3432">
        <w:rPr>
          <w:noProof/>
          <w:rPrChange w:id="1180" w:author="phuong vu" w:date="2018-11-25T21:55:00Z">
            <w:rPr>
              <w:noProof/>
            </w:rPr>
          </w:rPrChange>
        </w:rPr>
        <w:fldChar w:fldCharType="separate"/>
      </w:r>
      <w:ins w:id="1181" w:author="phuong vu" w:date="2018-11-22T15:01:00Z">
        <w:r w:rsidRPr="00AD0E2E">
          <w:rPr>
            <w:noProof/>
          </w:rPr>
          <w:t>34</w:t>
        </w:r>
        <w:r w:rsidRPr="00AD0E2E">
          <w:rPr>
            <w:noProof/>
          </w:rPr>
          <w:fldChar w:fldCharType="end"/>
        </w:r>
      </w:ins>
    </w:p>
    <w:p w14:paraId="3BE99321" w14:textId="3E9A48ED" w:rsidR="00F72520" w:rsidRPr="00BA3432" w:rsidRDefault="00F72520">
      <w:pPr>
        <w:pStyle w:val="TOC2"/>
        <w:tabs>
          <w:tab w:val="left" w:pos="880"/>
          <w:tab w:val="right" w:leader="dot" w:pos="8777"/>
        </w:tabs>
        <w:spacing w:line="276" w:lineRule="auto"/>
        <w:rPr>
          <w:ins w:id="1182" w:author="phuong vu" w:date="2018-11-22T15:01:00Z"/>
          <w:rFonts w:eastAsiaTheme="minorEastAsia"/>
          <w:noProof/>
          <w:sz w:val="22"/>
          <w:szCs w:val="22"/>
          <w:lang w:val="en-US"/>
          <w:rPrChange w:id="1183" w:author="phuong vu" w:date="2018-11-25T21:55:00Z">
            <w:rPr>
              <w:ins w:id="1184" w:author="phuong vu" w:date="2018-11-22T15:01:00Z"/>
              <w:rFonts w:asciiTheme="minorHAnsi" w:eastAsiaTheme="minorEastAsia" w:hAnsiTheme="minorHAnsi" w:cstheme="minorBidi"/>
              <w:noProof/>
              <w:sz w:val="22"/>
              <w:szCs w:val="22"/>
              <w:lang w:val="en-US"/>
            </w:rPr>
          </w:rPrChange>
        </w:rPr>
        <w:pPrChange w:id="1185" w:author="phuong vu" w:date="2018-11-23T13:48:00Z">
          <w:pPr>
            <w:pStyle w:val="TOC2"/>
            <w:tabs>
              <w:tab w:val="left" w:pos="880"/>
              <w:tab w:val="right" w:leader="dot" w:pos="8777"/>
            </w:tabs>
          </w:pPr>
        </w:pPrChange>
      </w:pPr>
      <w:ins w:id="1186" w:author="phuong vu" w:date="2018-11-22T15:01:00Z">
        <w:r w:rsidRPr="00AD0E2E">
          <w:rPr>
            <w:noProof/>
          </w:rPr>
          <w:t>2.6</w:t>
        </w:r>
        <w:r w:rsidRPr="00BA3432">
          <w:rPr>
            <w:rFonts w:eastAsiaTheme="minorEastAsia"/>
            <w:noProof/>
            <w:sz w:val="22"/>
            <w:szCs w:val="22"/>
            <w:lang w:val="en-US"/>
            <w:rPrChange w:id="1187"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188" w:author="phuong vu" w:date="2018-11-25T21:55:00Z">
              <w:rPr>
                <w:noProof/>
              </w:rPr>
            </w:rPrChange>
          </w:rPr>
          <w:t xml:space="preserve"> ReactJS </w:t>
        </w:r>
        <w:r w:rsidRPr="00BA3432">
          <w:rPr>
            <w:noProof/>
            <w:vertAlign w:val="superscript"/>
            <w:rPrChange w:id="1189" w:author="phuong vu" w:date="2018-11-25T21:55:00Z">
              <w:rPr>
                <w:noProof/>
                <w:vertAlign w:val="superscript"/>
              </w:rPr>
            </w:rPrChange>
          </w:rPr>
          <w:t>[7]</w:t>
        </w:r>
        <w:r w:rsidRPr="00BA3432">
          <w:rPr>
            <w:noProof/>
            <w:rPrChange w:id="1190" w:author="phuong vu" w:date="2018-11-25T21:55:00Z">
              <w:rPr>
                <w:noProof/>
              </w:rPr>
            </w:rPrChange>
          </w:rPr>
          <w:tab/>
        </w:r>
        <w:r w:rsidRPr="00AD0E2E">
          <w:rPr>
            <w:noProof/>
          </w:rPr>
          <w:fldChar w:fldCharType="begin"/>
        </w:r>
        <w:r w:rsidRPr="00BA3432">
          <w:rPr>
            <w:noProof/>
            <w:rPrChange w:id="1191" w:author="phuong vu" w:date="2018-11-25T21:55:00Z">
              <w:rPr>
                <w:noProof/>
              </w:rPr>
            </w:rPrChange>
          </w:rPr>
          <w:instrText xml:space="preserve"> PAGEREF _Toc530662506 \h </w:instrText>
        </w:r>
      </w:ins>
      <w:r w:rsidRPr="00BA3432">
        <w:rPr>
          <w:noProof/>
          <w:rPrChange w:id="1192" w:author="phuong vu" w:date="2018-11-25T21:55:00Z">
            <w:rPr>
              <w:noProof/>
            </w:rPr>
          </w:rPrChange>
        </w:rPr>
      </w:r>
      <w:r w:rsidRPr="00BA3432">
        <w:rPr>
          <w:noProof/>
          <w:rPrChange w:id="1193" w:author="phuong vu" w:date="2018-11-25T21:55:00Z">
            <w:rPr>
              <w:noProof/>
            </w:rPr>
          </w:rPrChange>
        </w:rPr>
        <w:fldChar w:fldCharType="separate"/>
      </w:r>
      <w:ins w:id="1194" w:author="phuong vu" w:date="2018-11-22T15:01:00Z">
        <w:r w:rsidRPr="00AD0E2E">
          <w:rPr>
            <w:noProof/>
          </w:rPr>
          <w:t>35</w:t>
        </w:r>
        <w:r w:rsidRPr="00AD0E2E">
          <w:rPr>
            <w:noProof/>
          </w:rPr>
          <w:fldChar w:fldCharType="end"/>
        </w:r>
      </w:ins>
    </w:p>
    <w:p w14:paraId="0ABE1A08" w14:textId="60D48FC6" w:rsidR="00F72520" w:rsidRPr="00BA3432" w:rsidRDefault="00F72520">
      <w:pPr>
        <w:pStyle w:val="TOC2"/>
        <w:tabs>
          <w:tab w:val="left" w:pos="880"/>
          <w:tab w:val="right" w:leader="dot" w:pos="8777"/>
        </w:tabs>
        <w:spacing w:line="276" w:lineRule="auto"/>
        <w:rPr>
          <w:ins w:id="1195" w:author="phuong vu" w:date="2018-11-22T15:01:00Z"/>
          <w:rFonts w:eastAsiaTheme="minorEastAsia"/>
          <w:noProof/>
          <w:sz w:val="22"/>
          <w:szCs w:val="22"/>
          <w:lang w:val="en-US"/>
          <w:rPrChange w:id="1196" w:author="phuong vu" w:date="2018-11-25T21:55:00Z">
            <w:rPr>
              <w:ins w:id="1197" w:author="phuong vu" w:date="2018-11-22T15:01:00Z"/>
              <w:rFonts w:asciiTheme="minorHAnsi" w:eastAsiaTheme="minorEastAsia" w:hAnsiTheme="minorHAnsi" w:cstheme="minorBidi"/>
              <w:noProof/>
              <w:sz w:val="22"/>
              <w:szCs w:val="22"/>
              <w:lang w:val="en-US"/>
            </w:rPr>
          </w:rPrChange>
        </w:rPr>
        <w:pPrChange w:id="1198" w:author="phuong vu" w:date="2018-11-23T13:48:00Z">
          <w:pPr>
            <w:pStyle w:val="TOC2"/>
            <w:tabs>
              <w:tab w:val="left" w:pos="880"/>
              <w:tab w:val="right" w:leader="dot" w:pos="8777"/>
            </w:tabs>
          </w:pPr>
        </w:pPrChange>
      </w:pPr>
      <w:ins w:id="1199" w:author="phuong vu" w:date="2018-11-22T15:01:00Z">
        <w:r w:rsidRPr="00AD0E2E">
          <w:rPr>
            <w:noProof/>
          </w:rPr>
          <w:t>2.7</w:t>
        </w:r>
        <w:r w:rsidRPr="00BA3432">
          <w:rPr>
            <w:rFonts w:eastAsiaTheme="minorEastAsia"/>
            <w:noProof/>
            <w:sz w:val="22"/>
            <w:szCs w:val="22"/>
            <w:lang w:val="en-US"/>
            <w:rPrChange w:id="1200" w:author="phuong vu" w:date="2018-11-25T21:55:00Z">
              <w:rPr>
                <w:rFonts w:asciiTheme="minorHAnsi" w:eastAsiaTheme="minorEastAsia" w:hAnsiTheme="minorHAnsi" w:cstheme="minorBidi"/>
                <w:noProof/>
                <w:sz w:val="22"/>
                <w:szCs w:val="22"/>
                <w:lang w:val="en-US"/>
              </w:rPr>
            </w:rPrChange>
          </w:rPr>
          <w:tab/>
        </w:r>
        <w:r w:rsidRPr="00AD0E2E">
          <w:rPr>
            <w:noProof/>
          </w:rPr>
          <w:t>Tìm hiểu về</w:t>
        </w:r>
        <w:r w:rsidRPr="00BA3432">
          <w:rPr>
            <w:noProof/>
            <w:rPrChange w:id="1201" w:author="phuong vu" w:date="2018-11-25T21:55:00Z">
              <w:rPr>
                <w:noProof/>
              </w:rPr>
            </w:rPrChange>
          </w:rPr>
          <w:t xml:space="preserve"> Apollo Client </w:t>
        </w:r>
        <w:r w:rsidRPr="00BA3432">
          <w:rPr>
            <w:noProof/>
            <w:vertAlign w:val="superscript"/>
            <w:rPrChange w:id="1202" w:author="phuong vu" w:date="2018-11-25T21:55:00Z">
              <w:rPr>
                <w:noProof/>
                <w:vertAlign w:val="superscript"/>
              </w:rPr>
            </w:rPrChange>
          </w:rPr>
          <w:t>[8]</w:t>
        </w:r>
        <w:r w:rsidRPr="00BA3432">
          <w:rPr>
            <w:noProof/>
            <w:rPrChange w:id="1203" w:author="phuong vu" w:date="2018-11-25T21:55:00Z">
              <w:rPr>
                <w:noProof/>
              </w:rPr>
            </w:rPrChange>
          </w:rPr>
          <w:tab/>
        </w:r>
        <w:r w:rsidRPr="00AD0E2E">
          <w:rPr>
            <w:noProof/>
          </w:rPr>
          <w:fldChar w:fldCharType="begin"/>
        </w:r>
        <w:r w:rsidRPr="00BA3432">
          <w:rPr>
            <w:noProof/>
            <w:rPrChange w:id="1204" w:author="phuong vu" w:date="2018-11-25T21:55:00Z">
              <w:rPr>
                <w:noProof/>
              </w:rPr>
            </w:rPrChange>
          </w:rPr>
          <w:instrText xml:space="preserve"> PAGEREF _Toc530662507 \h </w:instrText>
        </w:r>
      </w:ins>
      <w:r w:rsidRPr="00BA3432">
        <w:rPr>
          <w:noProof/>
          <w:rPrChange w:id="1205" w:author="phuong vu" w:date="2018-11-25T21:55:00Z">
            <w:rPr>
              <w:noProof/>
            </w:rPr>
          </w:rPrChange>
        </w:rPr>
      </w:r>
      <w:r w:rsidRPr="00BA3432">
        <w:rPr>
          <w:noProof/>
          <w:rPrChange w:id="1206" w:author="phuong vu" w:date="2018-11-25T21:55:00Z">
            <w:rPr>
              <w:noProof/>
            </w:rPr>
          </w:rPrChange>
        </w:rPr>
        <w:fldChar w:fldCharType="separate"/>
      </w:r>
      <w:ins w:id="1207" w:author="phuong vu" w:date="2018-11-22T15:01:00Z">
        <w:r w:rsidRPr="00AD0E2E">
          <w:rPr>
            <w:noProof/>
          </w:rPr>
          <w:t>36</w:t>
        </w:r>
        <w:r w:rsidRPr="00AD0E2E">
          <w:rPr>
            <w:noProof/>
          </w:rPr>
          <w:fldChar w:fldCharType="end"/>
        </w:r>
      </w:ins>
    </w:p>
    <w:p w14:paraId="39F94B7F" w14:textId="45E05E85" w:rsidR="00F72520" w:rsidRPr="00BA3432" w:rsidRDefault="00F72520">
      <w:pPr>
        <w:pStyle w:val="TOC2"/>
        <w:tabs>
          <w:tab w:val="left" w:pos="880"/>
          <w:tab w:val="right" w:leader="dot" w:pos="8777"/>
        </w:tabs>
        <w:spacing w:line="276" w:lineRule="auto"/>
        <w:rPr>
          <w:ins w:id="1208" w:author="phuong vu" w:date="2018-11-22T15:01:00Z"/>
          <w:rFonts w:eastAsiaTheme="minorEastAsia"/>
          <w:noProof/>
          <w:sz w:val="22"/>
          <w:szCs w:val="22"/>
          <w:lang w:val="en-US"/>
          <w:rPrChange w:id="1209" w:author="phuong vu" w:date="2018-11-25T21:55:00Z">
            <w:rPr>
              <w:ins w:id="1210" w:author="phuong vu" w:date="2018-11-22T15:01:00Z"/>
              <w:rFonts w:asciiTheme="minorHAnsi" w:eastAsiaTheme="minorEastAsia" w:hAnsiTheme="minorHAnsi" w:cstheme="minorBidi"/>
              <w:noProof/>
              <w:sz w:val="22"/>
              <w:szCs w:val="22"/>
              <w:lang w:val="en-US"/>
            </w:rPr>
          </w:rPrChange>
        </w:rPr>
        <w:pPrChange w:id="1211" w:author="phuong vu" w:date="2018-11-23T13:48:00Z">
          <w:pPr>
            <w:pStyle w:val="TOC2"/>
            <w:tabs>
              <w:tab w:val="left" w:pos="880"/>
              <w:tab w:val="right" w:leader="dot" w:pos="8777"/>
            </w:tabs>
          </w:pPr>
        </w:pPrChange>
      </w:pPr>
      <w:ins w:id="1212" w:author="phuong vu" w:date="2018-11-22T15:01:00Z">
        <w:r w:rsidRPr="00AD0E2E">
          <w:rPr>
            <w:noProof/>
            <w:lang w:val="en-US"/>
          </w:rPr>
          <w:t>2.8</w:t>
        </w:r>
        <w:r w:rsidRPr="00BA3432">
          <w:rPr>
            <w:rFonts w:eastAsiaTheme="minorEastAsia"/>
            <w:noProof/>
            <w:sz w:val="22"/>
            <w:szCs w:val="22"/>
            <w:lang w:val="en-US"/>
            <w:rPrChange w:id="1213" w:author="phuong vu" w:date="2018-11-25T21:55:00Z">
              <w:rPr>
                <w:rFonts w:asciiTheme="minorHAnsi" w:eastAsiaTheme="minorEastAsia" w:hAnsiTheme="minorHAnsi" w:cstheme="minorBidi"/>
                <w:noProof/>
                <w:sz w:val="22"/>
                <w:szCs w:val="22"/>
                <w:lang w:val="en-US"/>
              </w:rPr>
            </w:rPrChange>
          </w:rPr>
          <w:tab/>
        </w:r>
        <w:r w:rsidRPr="00AD0E2E">
          <w:rPr>
            <w:noProof/>
            <w:lang w:val="en-US"/>
          </w:rPr>
          <w:t>Tìm hiểu về</w:t>
        </w:r>
        <w:r w:rsidRPr="00BA3432">
          <w:rPr>
            <w:noProof/>
            <w:lang w:val="en-US"/>
            <w:rPrChange w:id="1214" w:author="phuong vu" w:date="2018-11-25T21:55:00Z">
              <w:rPr>
                <w:noProof/>
                <w:lang w:val="en-US"/>
              </w:rPr>
            </w:rPrChange>
          </w:rPr>
          <w:t xml:space="preserve"> hàng đợi nhiều trạm phục vụ</w:t>
        </w:r>
        <w:r w:rsidRPr="00BA3432">
          <w:rPr>
            <w:noProof/>
            <w:rPrChange w:id="1215" w:author="phuong vu" w:date="2018-11-25T21:55:00Z">
              <w:rPr>
                <w:noProof/>
              </w:rPr>
            </w:rPrChange>
          </w:rPr>
          <w:tab/>
        </w:r>
        <w:r w:rsidRPr="00AD0E2E">
          <w:rPr>
            <w:noProof/>
          </w:rPr>
          <w:fldChar w:fldCharType="begin"/>
        </w:r>
        <w:r w:rsidRPr="00BA3432">
          <w:rPr>
            <w:noProof/>
            <w:rPrChange w:id="1216" w:author="phuong vu" w:date="2018-11-25T21:55:00Z">
              <w:rPr>
                <w:noProof/>
              </w:rPr>
            </w:rPrChange>
          </w:rPr>
          <w:instrText xml:space="preserve"> PAGEREF _Toc530662508 \h </w:instrText>
        </w:r>
      </w:ins>
      <w:r w:rsidRPr="00BA3432">
        <w:rPr>
          <w:noProof/>
          <w:rPrChange w:id="1217" w:author="phuong vu" w:date="2018-11-25T21:55:00Z">
            <w:rPr>
              <w:noProof/>
            </w:rPr>
          </w:rPrChange>
        </w:rPr>
      </w:r>
      <w:r w:rsidRPr="00BA3432">
        <w:rPr>
          <w:noProof/>
          <w:rPrChange w:id="1218" w:author="phuong vu" w:date="2018-11-25T21:55:00Z">
            <w:rPr>
              <w:noProof/>
            </w:rPr>
          </w:rPrChange>
        </w:rPr>
        <w:fldChar w:fldCharType="separate"/>
      </w:r>
      <w:ins w:id="1219" w:author="phuong vu" w:date="2018-11-22T15:01:00Z">
        <w:r w:rsidRPr="00AD0E2E">
          <w:rPr>
            <w:noProof/>
          </w:rPr>
          <w:t>36</w:t>
        </w:r>
        <w:r w:rsidRPr="00AD0E2E">
          <w:rPr>
            <w:noProof/>
          </w:rPr>
          <w:fldChar w:fldCharType="end"/>
        </w:r>
      </w:ins>
    </w:p>
    <w:p w14:paraId="2BD20F85" w14:textId="79E424F4" w:rsidR="00F72520" w:rsidRPr="00BA3432" w:rsidRDefault="00F72520">
      <w:pPr>
        <w:pStyle w:val="TOC1"/>
        <w:tabs>
          <w:tab w:val="left" w:pos="1540"/>
          <w:tab w:val="right" w:leader="dot" w:pos="8777"/>
        </w:tabs>
        <w:spacing w:line="276" w:lineRule="auto"/>
        <w:rPr>
          <w:ins w:id="1220" w:author="phuong vu" w:date="2018-11-22T15:01:00Z"/>
          <w:rFonts w:eastAsiaTheme="minorEastAsia"/>
          <w:noProof/>
          <w:sz w:val="22"/>
          <w:szCs w:val="22"/>
          <w:lang w:val="en-US"/>
          <w:rPrChange w:id="1221" w:author="phuong vu" w:date="2018-11-25T21:55:00Z">
            <w:rPr>
              <w:ins w:id="1222" w:author="phuong vu" w:date="2018-11-22T15:01:00Z"/>
              <w:rFonts w:asciiTheme="minorHAnsi" w:eastAsiaTheme="minorEastAsia" w:hAnsiTheme="minorHAnsi" w:cstheme="minorBidi"/>
              <w:noProof/>
              <w:sz w:val="22"/>
              <w:szCs w:val="22"/>
              <w:lang w:val="en-US"/>
            </w:rPr>
          </w:rPrChange>
        </w:rPr>
        <w:pPrChange w:id="1223" w:author="phuong vu" w:date="2018-11-23T13:48:00Z">
          <w:pPr>
            <w:pStyle w:val="TOC1"/>
            <w:tabs>
              <w:tab w:val="left" w:pos="1540"/>
              <w:tab w:val="right" w:leader="dot" w:pos="8777"/>
            </w:tabs>
          </w:pPr>
        </w:pPrChange>
      </w:pPr>
      <w:ins w:id="1224" w:author="phuong vu" w:date="2018-11-22T15:01:00Z">
        <w:r w:rsidRPr="00AD0E2E">
          <w:rPr>
            <w:noProof/>
          </w:rPr>
          <w:t>CHƯƠNG 3 -</w:t>
        </w:r>
        <w:r w:rsidRPr="00BA3432">
          <w:rPr>
            <w:rFonts w:eastAsiaTheme="minorEastAsia"/>
            <w:noProof/>
            <w:sz w:val="22"/>
            <w:szCs w:val="22"/>
            <w:lang w:val="en-US"/>
            <w:rPrChange w:id="1225" w:author="phuong vu" w:date="2018-11-25T21:55:00Z">
              <w:rPr>
                <w:rFonts w:asciiTheme="minorHAnsi" w:eastAsiaTheme="minorEastAsia" w:hAnsiTheme="minorHAnsi" w:cstheme="minorBidi"/>
                <w:noProof/>
                <w:sz w:val="22"/>
                <w:szCs w:val="22"/>
                <w:lang w:val="en-US"/>
              </w:rPr>
            </w:rPrChange>
          </w:rPr>
          <w:tab/>
        </w:r>
        <w:r w:rsidRPr="00AD0E2E">
          <w:rPr>
            <w:noProof/>
          </w:rPr>
          <w:t>THIẾT KẾ</w:t>
        </w:r>
        <w:r w:rsidRPr="00BA3432">
          <w:rPr>
            <w:noProof/>
            <w:rPrChange w:id="1226" w:author="phuong vu" w:date="2018-11-25T21:55:00Z">
              <w:rPr>
                <w:noProof/>
              </w:rPr>
            </w:rPrChange>
          </w:rPr>
          <w:t xml:space="preserve"> VÀ CÀI ĐẶT</w:t>
        </w:r>
        <w:r w:rsidRPr="00BA3432">
          <w:rPr>
            <w:noProof/>
            <w:rPrChange w:id="1227" w:author="phuong vu" w:date="2018-11-25T21:55:00Z">
              <w:rPr>
                <w:noProof/>
              </w:rPr>
            </w:rPrChange>
          </w:rPr>
          <w:tab/>
        </w:r>
        <w:r w:rsidRPr="00AD0E2E">
          <w:rPr>
            <w:noProof/>
          </w:rPr>
          <w:fldChar w:fldCharType="begin"/>
        </w:r>
        <w:r w:rsidRPr="00BA3432">
          <w:rPr>
            <w:noProof/>
            <w:rPrChange w:id="1228" w:author="phuong vu" w:date="2018-11-25T21:55:00Z">
              <w:rPr>
                <w:noProof/>
              </w:rPr>
            </w:rPrChange>
          </w:rPr>
          <w:instrText xml:space="preserve"> PAGEREF _Toc530662885 \h </w:instrText>
        </w:r>
      </w:ins>
      <w:r w:rsidRPr="00BA3432">
        <w:rPr>
          <w:noProof/>
          <w:rPrChange w:id="1229" w:author="phuong vu" w:date="2018-11-25T21:55:00Z">
            <w:rPr>
              <w:noProof/>
            </w:rPr>
          </w:rPrChange>
        </w:rPr>
      </w:r>
      <w:r w:rsidRPr="00BA3432">
        <w:rPr>
          <w:noProof/>
          <w:rPrChange w:id="1230" w:author="phuong vu" w:date="2018-11-25T21:55:00Z">
            <w:rPr>
              <w:noProof/>
            </w:rPr>
          </w:rPrChange>
        </w:rPr>
        <w:fldChar w:fldCharType="separate"/>
      </w:r>
      <w:ins w:id="1231" w:author="phuong vu" w:date="2018-11-22T15:01:00Z">
        <w:r w:rsidRPr="00AD0E2E">
          <w:rPr>
            <w:noProof/>
          </w:rPr>
          <w:t>38</w:t>
        </w:r>
        <w:r w:rsidRPr="00AD0E2E">
          <w:rPr>
            <w:noProof/>
          </w:rPr>
          <w:fldChar w:fldCharType="end"/>
        </w:r>
      </w:ins>
    </w:p>
    <w:p w14:paraId="34AA26A0" w14:textId="22FD54A1" w:rsidR="00F72520" w:rsidRPr="00BA3432" w:rsidRDefault="00F72520">
      <w:pPr>
        <w:pStyle w:val="TOC3"/>
        <w:tabs>
          <w:tab w:val="left" w:pos="1320"/>
          <w:tab w:val="right" w:leader="dot" w:pos="8777"/>
        </w:tabs>
        <w:spacing w:line="276" w:lineRule="auto"/>
        <w:rPr>
          <w:ins w:id="1232" w:author="phuong vu" w:date="2018-11-22T15:01:00Z"/>
          <w:rFonts w:eastAsiaTheme="minorEastAsia"/>
          <w:noProof/>
          <w:sz w:val="22"/>
          <w:szCs w:val="22"/>
          <w:lang w:val="en-US"/>
          <w:rPrChange w:id="1233" w:author="phuong vu" w:date="2018-11-25T21:55:00Z">
            <w:rPr>
              <w:ins w:id="1234" w:author="phuong vu" w:date="2018-11-22T15:01:00Z"/>
              <w:rFonts w:asciiTheme="minorHAnsi" w:eastAsiaTheme="minorEastAsia" w:hAnsiTheme="minorHAnsi" w:cstheme="minorBidi"/>
              <w:noProof/>
              <w:sz w:val="22"/>
              <w:szCs w:val="22"/>
              <w:lang w:val="en-US"/>
            </w:rPr>
          </w:rPrChange>
        </w:rPr>
        <w:pPrChange w:id="1235" w:author="phuong vu" w:date="2018-11-23T13:48:00Z">
          <w:pPr>
            <w:pStyle w:val="TOC3"/>
            <w:tabs>
              <w:tab w:val="left" w:pos="1320"/>
              <w:tab w:val="right" w:leader="dot" w:pos="8777"/>
            </w:tabs>
          </w:pPr>
        </w:pPrChange>
      </w:pPr>
      <w:ins w:id="1236" w:author="phuong vu" w:date="2018-11-22T15:01:00Z">
        <w:r w:rsidRPr="00AD0E2E">
          <w:rPr>
            <w:noProof/>
          </w:rPr>
          <w:t>3.1.1</w:t>
        </w:r>
        <w:r w:rsidRPr="00BA3432">
          <w:rPr>
            <w:rFonts w:eastAsiaTheme="minorEastAsia"/>
            <w:noProof/>
            <w:sz w:val="22"/>
            <w:szCs w:val="22"/>
            <w:lang w:val="en-US"/>
            <w:rPrChange w:id="1237" w:author="phuong vu" w:date="2018-11-25T21:55:00Z">
              <w:rPr>
                <w:rFonts w:asciiTheme="minorHAnsi" w:eastAsiaTheme="minorEastAsia" w:hAnsiTheme="minorHAnsi" w:cstheme="minorBidi"/>
                <w:noProof/>
                <w:sz w:val="22"/>
                <w:szCs w:val="22"/>
                <w:lang w:val="en-US"/>
              </w:rPr>
            </w:rPrChange>
          </w:rPr>
          <w:tab/>
        </w:r>
        <w:r w:rsidRPr="00AD0E2E">
          <w:rPr>
            <w:noProof/>
          </w:rPr>
          <w:t>Kiến trúc hệ</w:t>
        </w:r>
        <w:r w:rsidRPr="00BA3432">
          <w:rPr>
            <w:noProof/>
            <w:rPrChange w:id="1238" w:author="phuong vu" w:date="2018-11-25T21:55:00Z">
              <w:rPr>
                <w:noProof/>
              </w:rPr>
            </w:rPrChange>
          </w:rPr>
          <w:t xml:space="preserve"> thống</w:t>
        </w:r>
        <w:r w:rsidRPr="00BA3432">
          <w:rPr>
            <w:noProof/>
            <w:rPrChange w:id="1239" w:author="phuong vu" w:date="2018-11-25T21:55:00Z">
              <w:rPr>
                <w:noProof/>
              </w:rPr>
            </w:rPrChange>
          </w:rPr>
          <w:tab/>
        </w:r>
        <w:r w:rsidRPr="00AD0E2E">
          <w:rPr>
            <w:noProof/>
          </w:rPr>
          <w:fldChar w:fldCharType="begin"/>
        </w:r>
        <w:r w:rsidRPr="00BA3432">
          <w:rPr>
            <w:noProof/>
            <w:rPrChange w:id="1240" w:author="phuong vu" w:date="2018-11-25T21:55:00Z">
              <w:rPr>
                <w:noProof/>
              </w:rPr>
            </w:rPrChange>
          </w:rPr>
          <w:instrText xml:space="preserve"> PAGEREF _Toc530662886 \h </w:instrText>
        </w:r>
      </w:ins>
      <w:r w:rsidRPr="00BA3432">
        <w:rPr>
          <w:noProof/>
          <w:rPrChange w:id="1241" w:author="phuong vu" w:date="2018-11-25T21:55:00Z">
            <w:rPr>
              <w:noProof/>
            </w:rPr>
          </w:rPrChange>
        </w:rPr>
      </w:r>
      <w:r w:rsidRPr="00BA3432">
        <w:rPr>
          <w:noProof/>
          <w:rPrChange w:id="1242" w:author="phuong vu" w:date="2018-11-25T21:55:00Z">
            <w:rPr>
              <w:noProof/>
            </w:rPr>
          </w:rPrChange>
        </w:rPr>
        <w:fldChar w:fldCharType="separate"/>
      </w:r>
      <w:ins w:id="1243" w:author="phuong vu" w:date="2018-11-22T15:01:00Z">
        <w:r w:rsidRPr="00AD0E2E">
          <w:rPr>
            <w:noProof/>
          </w:rPr>
          <w:t>38</w:t>
        </w:r>
        <w:r w:rsidRPr="00AD0E2E">
          <w:rPr>
            <w:noProof/>
          </w:rPr>
          <w:fldChar w:fldCharType="end"/>
        </w:r>
      </w:ins>
    </w:p>
    <w:p w14:paraId="7E98A2A3" w14:textId="0B4C5F57" w:rsidR="00F72520" w:rsidRPr="00BA3432" w:rsidRDefault="00F72520">
      <w:pPr>
        <w:pStyle w:val="TOC3"/>
        <w:tabs>
          <w:tab w:val="left" w:pos="1320"/>
          <w:tab w:val="right" w:leader="dot" w:pos="8777"/>
        </w:tabs>
        <w:spacing w:line="276" w:lineRule="auto"/>
        <w:rPr>
          <w:ins w:id="1244" w:author="phuong vu" w:date="2018-11-22T15:01:00Z"/>
          <w:rFonts w:eastAsiaTheme="minorEastAsia"/>
          <w:noProof/>
          <w:sz w:val="22"/>
          <w:szCs w:val="22"/>
          <w:lang w:val="en-US"/>
          <w:rPrChange w:id="1245" w:author="phuong vu" w:date="2018-11-25T21:55:00Z">
            <w:rPr>
              <w:ins w:id="1246" w:author="phuong vu" w:date="2018-11-22T15:01:00Z"/>
              <w:rFonts w:asciiTheme="minorHAnsi" w:eastAsiaTheme="minorEastAsia" w:hAnsiTheme="minorHAnsi" w:cstheme="minorBidi"/>
              <w:noProof/>
              <w:sz w:val="22"/>
              <w:szCs w:val="22"/>
              <w:lang w:val="en-US"/>
            </w:rPr>
          </w:rPrChange>
        </w:rPr>
        <w:pPrChange w:id="1247" w:author="phuong vu" w:date="2018-11-23T13:48:00Z">
          <w:pPr>
            <w:pStyle w:val="TOC3"/>
            <w:tabs>
              <w:tab w:val="left" w:pos="1320"/>
              <w:tab w:val="right" w:leader="dot" w:pos="8777"/>
            </w:tabs>
          </w:pPr>
        </w:pPrChange>
      </w:pPr>
      <w:ins w:id="1248" w:author="phuong vu" w:date="2018-11-22T15:01:00Z">
        <w:r w:rsidRPr="00AD0E2E">
          <w:rPr>
            <w:noProof/>
          </w:rPr>
          <w:t>3.1.2</w:t>
        </w:r>
        <w:r w:rsidRPr="00BA3432">
          <w:rPr>
            <w:rFonts w:eastAsiaTheme="minorEastAsia"/>
            <w:noProof/>
            <w:sz w:val="22"/>
            <w:szCs w:val="22"/>
            <w:lang w:val="en-US"/>
            <w:rPrChange w:id="1249" w:author="phuong vu" w:date="2018-11-25T21:55:00Z">
              <w:rPr>
                <w:rFonts w:asciiTheme="minorHAnsi" w:eastAsiaTheme="minorEastAsia" w:hAnsiTheme="minorHAnsi" w:cstheme="minorBidi"/>
                <w:noProof/>
                <w:sz w:val="22"/>
                <w:szCs w:val="22"/>
                <w:lang w:val="en-US"/>
              </w:rPr>
            </w:rPrChange>
          </w:rPr>
          <w:tab/>
        </w:r>
        <w:r w:rsidRPr="00AD0E2E">
          <w:rPr>
            <w:noProof/>
          </w:rPr>
          <w:t>Sơ đồ CDM</w:t>
        </w:r>
        <w:r w:rsidRPr="00AD0E2E">
          <w:rPr>
            <w:noProof/>
          </w:rPr>
          <w:tab/>
        </w:r>
        <w:r w:rsidRPr="00AD0E2E">
          <w:rPr>
            <w:noProof/>
          </w:rPr>
          <w:fldChar w:fldCharType="begin"/>
        </w:r>
        <w:r w:rsidRPr="00BA3432">
          <w:rPr>
            <w:noProof/>
            <w:rPrChange w:id="1250" w:author="phuong vu" w:date="2018-11-25T21:55:00Z">
              <w:rPr>
                <w:noProof/>
              </w:rPr>
            </w:rPrChange>
          </w:rPr>
          <w:instrText xml:space="preserve"> PAGEREF _Toc530662891 \h </w:instrText>
        </w:r>
      </w:ins>
      <w:r w:rsidRPr="00BA3432">
        <w:rPr>
          <w:noProof/>
          <w:rPrChange w:id="1251" w:author="phuong vu" w:date="2018-11-25T21:55:00Z">
            <w:rPr>
              <w:noProof/>
            </w:rPr>
          </w:rPrChange>
        </w:rPr>
      </w:r>
      <w:r w:rsidRPr="00BA3432">
        <w:rPr>
          <w:noProof/>
          <w:rPrChange w:id="1252" w:author="phuong vu" w:date="2018-11-25T21:55:00Z">
            <w:rPr>
              <w:noProof/>
            </w:rPr>
          </w:rPrChange>
        </w:rPr>
        <w:fldChar w:fldCharType="separate"/>
      </w:r>
      <w:ins w:id="1253" w:author="phuong vu" w:date="2018-11-22T15:01:00Z">
        <w:r w:rsidRPr="00AD0E2E">
          <w:rPr>
            <w:noProof/>
          </w:rPr>
          <w:t>40</w:t>
        </w:r>
        <w:r w:rsidRPr="00AD0E2E">
          <w:rPr>
            <w:noProof/>
          </w:rPr>
          <w:fldChar w:fldCharType="end"/>
        </w:r>
      </w:ins>
    </w:p>
    <w:p w14:paraId="40A4313D" w14:textId="1FBC68D9" w:rsidR="00F72520" w:rsidRPr="00BA3432" w:rsidRDefault="00F72520">
      <w:pPr>
        <w:pStyle w:val="TOC3"/>
        <w:tabs>
          <w:tab w:val="left" w:pos="1320"/>
          <w:tab w:val="right" w:leader="dot" w:pos="8777"/>
        </w:tabs>
        <w:spacing w:line="276" w:lineRule="auto"/>
        <w:rPr>
          <w:ins w:id="1254" w:author="phuong vu" w:date="2018-11-22T15:01:00Z"/>
          <w:rFonts w:eastAsiaTheme="minorEastAsia"/>
          <w:noProof/>
          <w:sz w:val="22"/>
          <w:szCs w:val="22"/>
          <w:lang w:val="en-US"/>
          <w:rPrChange w:id="1255" w:author="phuong vu" w:date="2018-11-25T21:55:00Z">
            <w:rPr>
              <w:ins w:id="1256" w:author="phuong vu" w:date="2018-11-22T15:01:00Z"/>
              <w:rFonts w:asciiTheme="minorHAnsi" w:eastAsiaTheme="minorEastAsia" w:hAnsiTheme="minorHAnsi" w:cstheme="minorBidi"/>
              <w:noProof/>
              <w:sz w:val="22"/>
              <w:szCs w:val="22"/>
              <w:lang w:val="en-US"/>
            </w:rPr>
          </w:rPrChange>
        </w:rPr>
        <w:pPrChange w:id="1257" w:author="phuong vu" w:date="2018-11-23T13:48:00Z">
          <w:pPr>
            <w:pStyle w:val="TOC3"/>
            <w:tabs>
              <w:tab w:val="left" w:pos="1320"/>
              <w:tab w:val="right" w:leader="dot" w:pos="8777"/>
            </w:tabs>
          </w:pPr>
        </w:pPrChange>
      </w:pPr>
      <w:ins w:id="1258" w:author="phuong vu" w:date="2018-11-22T15:01:00Z">
        <w:r w:rsidRPr="00AD0E2E">
          <w:rPr>
            <w:noProof/>
          </w:rPr>
          <w:t>3.1.3</w:t>
        </w:r>
        <w:r w:rsidRPr="00BA3432">
          <w:rPr>
            <w:rFonts w:eastAsiaTheme="minorEastAsia"/>
            <w:noProof/>
            <w:sz w:val="22"/>
            <w:szCs w:val="22"/>
            <w:lang w:val="en-US"/>
            <w:rPrChange w:id="1259" w:author="phuong vu" w:date="2018-11-25T21:55:00Z">
              <w:rPr>
                <w:rFonts w:asciiTheme="minorHAnsi" w:eastAsiaTheme="minorEastAsia" w:hAnsiTheme="minorHAnsi" w:cstheme="minorBidi"/>
                <w:noProof/>
                <w:sz w:val="22"/>
                <w:szCs w:val="22"/>
                <w:lang w:val="en-US"/>
              </w:rPr>
            </w:rPrChange>
          </w:rPr>
          <w:tab/>
        </w:r>
        <w:r w:rsidRPr="00AD0E2E">
          <w:rPr>
            <w:noProof/>
          </w:rPr>
          <w:t>Sơ đồ LDM</w:t>
        </w:r>
        <w:r w:rsidRPr="00AD0E2E">
          <w:rPr>
            <w:noProof/>
          </w:rPr>
          <w:tab/>
        </w:r>
        <w:r w:rsidRPr="00AD0E2E">
          <w:rPr>
            <w:noProof/>
          </w:rPr>
          <w:fldChar w:fldCharType="begin"/>
        </w:r>
        <w:r w:rsidRPr="00BA3432">
          <w:rPr>
            <w:noProof/>
            <w:rPrChange w:id="1260" w:author="phuong vu" w:date="2018-11-25T21:55:00Z">
              <w:rPr>
                <w:noProof/>
              </w:rPr>
            </w:rPrChange>
          </w:rPr>
          <w:instrText xml:space="preserve"> PAGEREF _Toc530662892 \h </w:instrText>
        </w:r>
      </w:ins>
      <w:r w:rsidRPr="00BA3432">
        <w:rPr>
          <w:noProof/>
          <w:rPrChange w:id="1261" w:author="phuong vu" w:date="2018-11-25T21:55:00Z">
            <w:rPr>
              <w:noProof/>
            </w:rPr>
          </w:rPrChange>
        </w:rPr>
      </w:r>
      <w:r w:rsidRPr="00BA3432">
        <w:rPr>
          <w:noProof/>
          <w:rPrChange w:id="1262" w:author="phuong vu" w:date="2018-11-25T21:55:00Z">
            <w:rPr>
              <w:noProof/>
            </w:rPr>
          </w:rPrChange>
        </w:rPr>
        <w:fldChar w:fldCharType="separate"/>
      </w:r>
      <w:ins w:id="1263" w:author="phuong vu" w:date="2018-11-22T15:01:00Z">
        <w:r w:rsidRPr="00AD0E2E">
          <w:rPr>
            <w:noProof/>
          </w:rPr>
          <w:t>41</w:t>
        </w:r>
        <w:r w:rsidRPr="00AD0E2E">
          <w:rPr>
            <w:noProof/>
          </w:rPr>
          <w:fldChar w:fldCharType="end"/>
        </w:r>
      </w:ins>
    </w:p>
    <w:p w14:paraId="7601CBE5" w14:textId="1E95FD49" w:rsidR="00F72520" w:rsidRPr="00BA3432" w:rsidRDefault="00F72520">
      <w:pPr>
        <w:pStyle w:val="TOC3"/>
        <w:tabs>
          <w:tab w:val="left" w:pos="1320"/>
          <w:tab w:val="right" w:leader="dot" w:pos="8777"/>
        </w:tabs>
        <w:spacing w:line="276" w:lineRule="auto"/>
        <w:rPr>
          <w:ins w:id="1264" w:author="phuong vu" w:date="2018-11-22T15:01:00Z"/>
          <w:rFonts w:eastAsiaTheme="minorEastAsia"/>
          <w:noProof/>
          <w:sz w:val="22"/>
          <w:szCs w:val="22"/>
          <w:lang w:val="en-US"/>
          <w:rPrChange w:id="1265" w:author="phuong vu" w:date="2018-11-25T21:55:00Z">
            <w:rPr>
              <w:ins w:id="1266" w:author="phuong vu" w:date="2018-11-22T15:01:00Z"/>
              <w:rFonts w:asciiTheme="minorHAnsi" w:eastAsiaTheme="minorEastAsia" w:hAnsiTheme="minorHAnsi" w:cstheme="minorBidi"/>
              <w:noProof/>
              <w:sz w:val="22"/>
              <w:szCs w:val="22"/>
              <w:lang w:val="en-US"/>
            </w:rPr>
          </w:rPrChange>
        </w:rPr>
        <w:pPrChange w:id="1267" w:author="phuong vu" w:date="2018-11-23T13:48:00Z">
          <w:pPr>
            <w:pStyle w:val="TOC3"/>
            <w:tabs>
              <w:tab w:val="left" w:pos="1320"/>
              <w:tab w:val="right" w:leader="dot" w:pos="8777"/>
            </w:tabs>
          </w:pPr>
        </w:pPrChange>
      </w:pPr>
      <w:ins w:id="1268" w:author="phuong vu" w:date="2018-11-22T15:01:00Z">
        <w:r w:rsidRPr="00AD0E2E">
          <w:rPr>
            <w:noProof/>
          </w:rPr>
          <w:t>3.1.4</w:t>
        </w:r>
        <w:r w:rsidRPr="00BA3432">
          <w:rPr>
            <w:rFonts w:eastAsiaTheme="minorEastAsia"/>
            <w:noProof/>
            <w:sz w:val="22"/>
            <w:szCs w:val="22"/>
            <w:lang w:val="en-US"/>
            <w:rPrChange w:id="1269" w:author="phuong vu" w:date="2018-11-25T21:55:00Z">
              <w:rPr>
                <w:rFonts w:asciiTheme="minorHAnsi" w:eastAsiaTheme="minorEastAsia" w:hAnsiTheme="minorHAnsi" w:cstheme="minorBidi"/>
                <w:noProof/>
                <w:sz w:val="22"/>
                <w:szCs w:val="22"/>
                <w:lang w:val="en-US"/>
              </w:rPr>
            </w:rPrChange>
          </w:rPr>
          <w:tab/>
        </w:r>
        <w:r w:rsidRPr="00AD0E2E">
          <w:rPr>
            <w:noProof/>
          </w:rPr>
          <w:t>Thiết kế</w:t>
        </w:r>
        <w:r w:rsidRPr="00BA3432">
          <w:rPr>
            <w:noProof/>
            <w:rPrChange w:id="1270" w:author="phuong vu" w:date="2018-11-25T21:55:00Z">
              <w:rPr>
                <w:noProof/>
              </w:rPr>
            </w:rPrChange>
          </w:rPr>
          <w:t xml:space="preserve"> dữ liệu</w:t>
        </w:r>
        <w:r w:rsidRPr="00BA3432">
          <w:rPr>
            <w:noProof/>
            <w:rPrChange w:id="1271" w:author="phuong vu" w:date="2018-11-25T21:55:00Z">
              <w:rPr>
                <w:noProof/>
              </w:rPr>
            </w:rPrChange>
          </w:rPr>
          <w:tab/>
        </w:r>
        <w:r w:rsidRPr="00AD0E2E">
          <w:rPr>
            <w:noProof/>
          </w:rPr>
          <w:fldChar w:fldCharType="begin"/>
        </w:r>
        <w:r w:rsidRPr="00BA3432">
          <w:rPr>
            <w:noProof/>
            <w:rPrChange w:id="1272" w:author="phuong vu" w:date="2018-11-25T21:55:00Z">
              <w:rPr>
                <w:noProof/>
              </w:rPr>
            </w:rPrChange>
          </w:rPr>
          <w:instrText xml:space="preserve"> PAGEREF _Toc530662893 \h </w:instrText>
        </w:r>
      </w:ins>
      <w:r w:rsidRPr="00BA3432">
        <w:rPr>
          <w:noProof/>
          <w:rPrChange w:id="1273" w:author="phuong vu" w:date="2018-11-25T21:55:00Z">
            <w:rPr>
              <w:noProof/>
            </w:rPr>
          </w:rPrChange>
        </w:rPr>
      </w:r>
      <w:r w:rsidRPr="00BA3432">
        <w:rPr>
          <w:noProof/>
          <w:rPrChange w:id="1274" w:author="phuong vu" w:date="2018-11-25T21:55:00Z">
            <w:rPr>
              <w:noProof/>
            </w:rPr>
          </w:rPrChange>
        </w:rPr>
        <w:fldChar w:fldCharType="separate"/>
      </w:r>
      <w:ins w:id="1275" w:author="phuong vu" w:date="2018-11-22T15:01:00Z">
        <w:r w:rsidRPr="00AD0E2E">
          <w:rPr>
            <w:noProof/>
          </w:rPr>
          <w:t>41</w:t>
        </w:r>
        <w:r w:rsidRPr="00AD0E2E">
          <w:rPr>
            <w:noProof/>
          </w:rPr>
          <w:fldChar w:fldCharType="end"/>
        </w:r>
      </w:ins>
    </w:p>
    <w:p w14:paraId="3DF80F1F" w14:textId="42E2FBFF" w:rsidR="00F72520" w:rsidRPr="00BA3432" w:rsidRDefault="00F72520">
      <w:pPr>
        <w:pStyle w:val="TOC3"/>
        <w:tabs>
          <w:tab w:val="left" w:pos="1320"/>
          <w:tab w:val="right" w:leader="dot" w:pos="8777"/>
        </w:tabs>
        <w:spacing w:line="276" w:lineRule="auto"/>
        <w:rPr>
          <w:ins w:id="1276" w:author="phuong vu" w:date="2018-11-22T15:01:00Z"/>
          <w:rFonts w:eastAsiaTheme="minorEastAsia"/>
          <w:noProof/>
          <w:sz w:val="22"/>
          <w:szCs w:val="22"/>
          <w:lang w:val="en-US"/>
          <w:rPrChange w:id="1277" w:author="phuong vu" w:date="2018-11-25T21:55:00Z">
            <w:rPr>
              <w:ins w:id="1278" w:author="phuong vu" w:date="2018-11-22T15:01:00Z"/>
              <w:rFonts w:asciiTheme="minorHAnsi" w:eastAsiaTheme="minorEastAsia" w:hAnsiTheme="minorHAnsi" w:cstheme="minorBidi"/>
              <w:noProof/>
              <w:sz w:val="22"/>
              <w:szCs w:val="22"/>
              <w:lang w:val="en-US"/>
            </w:rPr>
          </w:rPrChange>
        </w:rPr>
        <w:pPrChange w:id="1279" w:author="phuong vu" w:date="2018-11-23T13:48:00Z">
          <w:pPr>
            <w:pStyle w:val="TOC3"/>
            <w:tabs>
              <w:tab w:val="left" w:pos="1320"/>
              <w:tab w:val="right" w:leader="dot" w:pos="8777"/>
            </w:tabs>
          </w:pPr>
        </w:pPrChange>
      </w:pPr>
      <w:ins w:id="1280" w:author="phuong vu" w:date="2018-11-22T15:01:00Z">
        <w:r w:rsidRPr="00AD0E2E">
          <w:rPr>
            <w:noProof/>
          </w:rPr>
          <w:t>3.1.5</w:t>
        </w:r>
        <w:r w:rsidRPr="00BA3432">
          <w:rPr>
            <w:rFonts w:eastAsiaTheme="minorEastAsia"/>
            <w:noProof/>
            <w:sz w:val="22"/>
            <w:szCs w:val="22"/>
            <w:lang w:val="en-US"/>
            <w:rPrChange w:id="1281" w:author="phuong vu" w:date="2018-11-25T21:55:00Z">
              <w:rPr>
                <w:rFonts w:asciiTheme="minorHAnsi" w:eastAsiaTheme="minorEastAsia" w:hAnsiTheme="minorHAnsi" w:cstheme="minorBidi"/>
                <w:noProof/>
                <w:sz w:val="22"/>
                <w:szCs w:val="22"/>
                <w:lang w:val="en-US"/>
              </w:rPr>
            </w:rPrChange>
          </w:rPr>
          <w:tab/>
        </w:r>
        <w:r w:rsidRPr="00AD0E2E">
          <w:rPr>
            <w:noProof/>
          </w:rPr>
          <w:t>Thiết kế</w:t>
        </w:r>
        <w:r w:rsidRPr="00BA3432">
          <w:rPr>
            <w:noProof/>
            <w:rPrChange w:id="1282" w:author="phuong vu" w:date="2018-11-25T21:55:00Z">
              <w:rPr>
                <w:noProof/>
              </w:rPr>
            </w:rPrChange>
          </w:rPr>
          <w:t xml:space="preserve"> theo chức năng</w:t>
        </w:r>
        <w:r w:rsidRPr="00BA3432">
          <w:rPr>
            <w:noProof/>
            <w:rPrChange w:id="1283" w:author="phuong vu" w:date="2018-11-25T21:55:00Z">
              <w:rPr>
                <w:noProof/>
              </w:rPr>
            </w:rPrChange>
          </w:rPr>
          <w:tab/>
        </w:r>
        <w:r w:rsidRPr="00AD0E2E">
          <w:rPr>
            <w:noProof/>
          </w:rPr>
          <w:fldChar w:fldCharType="begin"/>
        </w:r>
        <w:r w:rsidRPr="00BA3432">
          <w:rPr>
            <w:noProof/>
            <w:rPrChange w:id="1284" w:author="phuong vu" w:date="2018-11-25T21:55:00Z">
              <w:rPr>
                <w:noProof/>
              </w:rPr>
            </w:rPrChange>
          </w:rPr>
          <w:instrText xml:space="preserve"> PAGEREF _Toc530662895 \h </w:instrText>
        </w:r>
      </w:ins>
      <w:r w:rsidRPr="00BA3432">
        <w:rPr>
          <w:noProof/>
          <w:rPrChange w:id="1285" w:author="phuong vu" w:date="2018-11-25T21:55:00Z">
            <w:rPr>
              <w:noProof/>
            </w:rPr>
          </w:rPrChange>
        </w:rPr>
      </w:r>
      <w:r w:rsidRPr="00BA3432">
        <w:rPr>
          <w:noProof/>
          <w:rPrChange w:id="1286" w:author="phuong vu" w:date="2018-11-25T21:55:00Z">
            <w:rPr>
              <w:noProof/>
            </w:rPr>
          </w:rPrChange>
        </w:rPr>
        <w:fldChar w:fldCharType="separate"/>
      </w:r>
      <w:ins w:id="1287" w:author="phuong vu" w:date="2018-11-22T15:01:00Z">
        <w:r w:rsidRPr="00AD0E2E">
          <w:rPr>
            <w:noProof/>
          </w:rPr>
          <w:t>44</w:t>
        </w:r>
        <w:r w:rsidRPr="00AD0E2E">
          <w:rPr>
            <w:noProof/>
          </w:rPr>
          <w:fldChar w:fldCharType="end"/>
        </w:r>
      </w:ins>
    </w:p>
    <w:p w14:paraId="7068E6B6" w14:textId="0EEEC979" w:rsidR="00F72520" w:rsidRPr="00BA3432" w:rsidRDefault="00F72520">
      <w:pPr>
        <w:pStyle w:val="TOC4"/>
        <w:tabs>
          <w:tab w:val="left" w:pos="1760"/>
          <w:tab w:val="right" w:leader="dot" w:pos="8777"/>
        </w:tabs>
        <w:spacing w:line="276" w:lineRule="auto"/>
        <w:rPr>
          <w:ins w:id="1288" w:author="phuong vu" w:date="2018-11-22T15:01:00Z"/>
          <w:rFonts w:eastAsiaTheme="minorEastAsia"/>
          <w:noProof/>
          <w:sz w:val="22"/>
          <w:szCs w:val="22"/>
          <w:lang w:val="en-US"/>
          <w:rPrChange w:id="1289" w:author="phuong vu" w:date="2018-11-25T21:55:00Z">
            <w:rPr>
              <w:ins w:id="1290" w:author="phuong vu" w:date="2018-11-22T15:01:00Z"/>
              <w:rFonts w:asciiTheme="minorHAnsi" w:eastAsiaTheme="minorEastAsia" w:hAnsiTheme="minorHAnsi" w:cstheme="minorBidi"/>
              <w:noProof/>
              <w:sz w:val="22"/>
              <w:szCs w:val="22"/>
              <w:lang w:val="en-US"/>
            </w:rPr>
          </w:rPrChange>
        </w:rPr>
        <w:pPrChange w:id="1291" w:author="phuong vu" w:date="2018-11-23T13:48:00Z">
          <w:pPr>
            <w:pStyle w:val="TOC4"/>
            <w:tabs>
              <w:tab w:val="left" w:pos="1760"/>
              <w:tab w:val="right" w:leader="dot" w:pos="8777"/>
            </w:tabs>
          </w:pPr>
        </w:pPrChange>
      </w:pPr>
      <w:ins w:id="1292" w:author="phuong vu" w:date="2018-11-22T15:01:00Z">
        <w:r w:rsidRPr="00AD0E2E">
          <w:rPr>
            <w:noProof/>
            <w:lang w:val="en-US"/>
          </w:rPr>
          <w:t>3.1.5.1</w:t>
        </w:r>
        <w:r w:rsidRPr="00BA3432">
          <w:rPr>
            <w:rFonts w:eastAsiaTheme="minorEastAsia"/>
            <w:noProof/>
            <w:sz w:val="22"/>
            <w:szCs w:val="22"/>
            <w:lang w:val="en-US"/>
            <w:rPrChange w:id="1293" w:author="phuong vu" w:date="2018-11-25T21:55:00Z">
              <w:rPr>
                <w:rFonts w:asciiTheme="minorHAnsi" w:eastAsiaTheme="minorEastAsia" w:hAnsiTheme="minorHAnsi" w:cstheme="minorBidi"/>
                <w:noProof/>
                <w:sz w:val="22"/>
                <w:szCs w:val="22"/>
                <w:lang w:val="en-US"/>
              </w:rPr>
            </w:rPrChange>
          </w:rPr>
          <w:tab/>
        </w:r>
        <w:r w:rsidRPr="00AD0E2E">
          <w:rPr>
            <w:noProof/>
            <w:lang w:val="en-US"/>
          </w:rPr>
          <w:t>Quản lí đơn hàng</w:t>
        </w:r>
        <w:r w:rsidRPr="00AD0E2E">
          <w:rPr>
            <w:noProof/>
          </w:rPr>
          <w:tab/>
        </w:r>
        <w:r w:rsidRPr="00AD0E2E">
          <w:rPr>
            <w:noProof/>
          </w:rPr>
          <w:fldChar w:fldCharType="begin"/>
        </w:r>
        <w:r w:rsidRPr="00BA3432">
          <w:rPr>
            <w:noProof/>
            <w:rPrChange w:id="1294" w:author="phuong vu" w:date="2018-11-25T21:55:00Z">
              <w:rPr>
                <w:noProof/>
              </w:rPr>
            </w:rPrChange>
          </w:rPr>
          <w:instrText xml:space="preserve"> PAGEREF _Toc530662896 \h </w:instrText>
        </w:r>
      </w:ins>
      <w:r w:rsidRPr="00BA3432">
        <w:rPr>
          <w:noProof/>
          <w:rPrChange w:id="1295" w:author="phuong vu" w:date="2018-11-25T21:55:00Z">
            <w:rPr>
              <w:noProof/>
            </w:rPr>
          </w:rPrChange>
        </w:rPr>
      </w:r>
      <w:r w:rsidRPr="00BA3432">
        <w:rPr>
          <w:noProof/>
          <w:rPrChange w:id="1296" w:author="phuong vu" w:date="2018-11-25T21:55:00Z">
            <w:rPr>
              <w:noProof/>
            </w:rPr>
          </w:rPrChange>
        </w:rPr>
        <w:fldChar w:fldCharType="separate"/>
      </w:r>
      <w:ins w:id="1297" w:author="phuong vu" w:date="2018-11-22T15:01:00Z">
        <w:r w:rsidRPr="00AD0E2E">
          <w:rPr>
            <w:noProof/>
          </w:rPr>
          <w:t>44</w:t>
        </w:r>
        <w:r w:rsidRPr="00AD0E2E">
          <w:rPr>
            <w:noProof/>
          </w:rPr>
          <w:fldChar w:fldCharType="end"/>
        </w:r>
      </w:ins>
    </w:p>
    <w:p w14:paraId="0367B4C7" w14:textId="76E480F1" w:rsidR="00F72520" w:rsidRPr="00BA3432" w:rsidRDefault="00F72520">
      <w:pPr>
        <w:pStyle w:val="TOC4"/>
        <w:tabs>
          <w:tab w:val="left" w:pos="1760"/>
          <w:tab w:val="right" w:leader="dot" w:pos="8777"/>
        </w:tabs>
        <w:spacing w:line="276" w:lineRule="auto"/>
        <w:rPr>
          <w:ins w:id="1298" w:author="phuong vu" w:date="2018-11-22T15:01:00Z"/>
          <w:rFonts w:eastAsiaTheme="minorEastAsia"/>
          <w:noProof/>
          <w:sz w:val="22"/>
          <w:szCs w:val="22"/>
          <w:lang w:val="en-US"/>
          <w:rPrChange w:id="1299" w:author="phuong vu" w:date="2018-11-25T21:55:00Z">
            <w:rPr>
              <w:ins w:id="1300" w:author="phuong vu" w:date="2018-11-22T15:01:00Z"/>
              <w:rFonts w:asciiTheme="minorHAnsi" w:eastAsiaTheme="minorEastAsia" w:hAnsiTheme="minorHAnsi" w:cstheme="minorBidi"/>
              <w:noProof/>
              <w:sz w:val="22"/>
              <w:szCs w:val="22"/>
              <w:lang w:val="en-US"/>
            </w:rPr>
          </w:rPrChange>
        </w:rPr>
        <w:pPrChange w:id="1301" w:author="phuong vu" w:date="2018-11-23T13:48:00Z">
          <w:pPr>
            <w:pStyle w:val="TOC4"/>
            <w:tabs>
              <w:tab w:val="left" w:pos="1760"/>
              <w:tab w:val="right" w:leader="dot" w:pos="8777"/>
            </w:tabs>
          </w:pPr>
        </w:pPrChange>
      </w:pPr>
      <w:ins w:id="1302" w:author="phuong vu" w:date="2018-11-22T15:01:00Z">
        <w:r w:rsidRPr="00AD0E2E">
          <w:rPr>
            <w:noProof/>
            <w:lang w:val="en-US"/>
          </w:rPr>
          <w:t>3.1.5.2</w:t>
        </w:r>
        <w:r w:rsidRPr="00BA3432">
          <w:rPr>
            <w:rFonts w:eastAsiaTheme="minorEastAsia"/>
            <w:noProof/>
            <w:sz w:val="22"/>
            <w:szCs w:val="22"/>
            <w:lang w:val="en-US"/>
            <w:rPrChange w:id="1303" w:author="phuong vu" w:date="2018-11-25T21:55:00Z">
              <w:rPr>
                <w:rFonts w:asciiTheme="minorHAnsi" w:eastAsiaTheme="minorEastAsia" w:hAnsiTheme="minorHAnsi" w:cstheme="minorBidi"/>
                <w:noProof/>
                <w:sz w:val="22"/>
                <w:szCs w:val="22"/>
                <w:lang w:val="en-US"/>
              </w:rPr>
            </w:rPrChange>
          </w:rPr>
          <w:tab/>
        </w:r>
        <w:r w:rsidRPr="00AD0E2E">
          <w:rPr>
            <w:noProof/>
            <w:lang w:val="en-US"/>
          </w:rPr>
          <w:t>Quản lí biên nhậ</w:t>
        </w:r>
        <w:r w:rsidRPr="00BA3432">
          <w:rPr>
            <w:noProof/>
            <w:lang w:val="en-US"/>
            <w:rPrChange w:id="1304" w:author="phuong vu" w:date="2018-11-25T21:55:00Z">
              <w:rPr>
                <w:noProof/>
                <w:lang w:val="en-US"/>
              </w:rPr>
            </w:rPrChange>
          </w:rPr>
          <w:t>n</w:t>
        </w:r>
        <w:r w:rsidRPr="00BA3432">
          <w:rPr>
            <w:noProof/>
            <w:rPrChange w:id="1305" w:author="phuong vu" w:date="2018-11-25T21:55:00Z">
              <w:rPr>
                <w:noProof/>
              </w:rPr>
            </w:rPrChange>
          </w:rPr>
          <w:tab/>
        </w:r>
        <w:r w:rsidRPr="00AD0E2E">
          <w:rPr>
            <w:noProof/>
          </w:rPr>
          <w:fldChar w:fldCharType="begin"/>
        </w:r>
        <w:r w:rsidRPr="00BA3432">
          <w:rPr>
            <w:noProof/>
            <w:rPrChange w:id="1306" w:author="phuong vu" w:date="2018-11-25T21:55:00Z">
              <w:rPr>
                <w:noProof/>
              </w:rPr>
            </w:rPrChange>
          </w:rPr>
          <w:instrText xml:space="preserve"> PAGEREF _Toc530662897 \h </w:instrText>
        </w:r>
      </w:ins>
      <w:r w:rsidRPr="00BA3432">
        <w:rPr>
          <w:noProof/>
          <w:rPrChange w:id="1307" w:author="phuong vu" w:date="2018-11-25T21:55:00Z">
            <w:rPr>
              <w:noProof/>
            </w:rPr>
          </w:rPrChange>
        </w:rPr>
      </w:r>
      <w:r w:rsidRPr="00BA3432">
        <w:rPr>
          <w:noProof/>
          <w:rPrChange w:id="1308" w:author="phuong vu" w:date="2018-11-25T21:55:00Z">
            <w:rPr>
              <w:noProof/>
            </w:rPr>
          </w:rPrChange>
        </w:rPr>
        <w:fldChar w:fldCharType="separate"/>
      </w:r>
      <w:ins w:id="1309" w:author="phuong vu" w:date="2018-11-22T15:01:00Z">
        <w:r w:rsidRPr="00AD0E2E">
          <w:rPr>
            <w:noProof/>
          </w:rPr>
          <w:t>55</w:t>
        </w:r>
        <w:r w:rsidRPr="00AD0E2E">
          <w:rPr>
            <w:noProof/>
          </w:rPr>
          <w:fldChar w:fldCharType="end"/>
        </w:r>
      </w:ins>
    </w:p>
    <w:p w14:paraId="3C8EF60F" w14:textId="1790B0A3" w:rsidR="00F72520" w:rsidRPr="00BA3432" w:rsidRDefault="00F72520">
      <w:pPr>
        <w:pStyle w:val="TOC4"/>
        <w:tabs>
          <w:tab w:val="left" w:pos="1760"/>
          <w:tab w:val="right" w:leader="dot" w:pos="8777"/>
        </w:tabs>
        <w:spacing w:line="276" w:lineRule="auto"/>
        <w:rPr>
          <w:ins w:id="1310" w:author="phuong vu" w:date="2018-11-22T15:01:00Z"/>
          <w:rFonts w:eastAsiaTheme="minorEastAsia"/>
          <w:noProof/>
          <w:sz w:val="22"/>
          <w:szCs w:val="22"/>
          <w:lang w:val="en-US"/>
          <w:rPrChange w:id="1311" w:author="phuong vu" w:date="2018-11-25T21:55:00Z">
            <w:rPr>
              <w:ins w:id="1312" w:author="phuong vu" w:date="2018-11-22T15:01:00Z"/>
              <w:rFonts w:asciiTheme="minorHAnsi" w:eastAsiaTheme="minorEastAsia" w:hAnsiTheme="minorHAnsi" w:cstheme="minorBidi"/>
              <w:noProof/>
              <w:sz w:val="22"/>
              <w:szCs w:val="22"/>
              <w:lang w:val="en-US"/>
            </w:rPr>
          </w:rPrChange>
        </w:rPr>
        <w:pPrChange w:id="1313" w:author="phuong vu" w:date="2018-11-23T13:48:00Z">
          <w:pPr>
            <w:pStyle w:val="TOC4"/>
            <w:tabs>
              <w:tab w:val="left" w:pos="1760"/>
              <w:tab w:val="right" w:leader="dot" w:pos="8777"/>
            </w:tabs>
          </w:pPr>
        </w:pPrChange>
      </w:pPr>
      <w:ins w:id="1314" w:author="phuong vu" w:date="2018-11-22T15:01:00Z">
        <w:r w:rsidRPr="00AD0E2E">
          <w:rPr>
            <w:noProof/>
            <w:lang w:val="en-US"/>
          </w:rPr>
          <w:t>3.1.5.3</w:t>
        </w:r>
        <w:r w:rsidRPr="00BA3432">
          <w:rPr>
            <w:rFonts w:eastAsiaTheme="minorEastAsia"/>
            <w:noProof/>
            <w:sz w:val="22"/>
            <w:szCs w:val="22"/>
            <w:lang w:val="en-US"/>
            <w:rPrChange w:id="1315" w:author="phuong vu" w:date="2018-11-25T21:55:00Z">
              <w:rPr>
                <w:rFonts w:asciiTheme="minorHAnsi" w:eastAsiaTheme="minorEastAsia" w:hAnsiTheme="minorHAnsi" w:cstheme="minorBidi"/>
                <w:noProof/>
                <w:sz w:val="22"/>
                <w:szCs w:val="22"/>
                <w:lang w:val="en-US"/>
              </w:rPr>
            </w:rPrChange>
          </w:rPr>
          <w:tab/>
        </w:r>
        <w:r w:rsidRPr="00AD0E2E">
          <w:rPr>
            <w:noProof/>
            <w:lang w:val="en-US"/>
          </w:rPr>
          <w:t>Quản lí phân</w:t>
        </w:r>
        <w:r w:rsidRPr="00BA3432">
          <w:rPr>
            <w:noProof/>
            <w:lang w:val="en-US"/>
            <w:rPrChange w:id="1316" w:author="phuong vu" w:date="2018-11-25T21:55:00Z">
              <w:rPr>
                <w:noProof/>
                <w:lang w:val="en-US"/>
              </w:rPr>
            </w:rPrChange>
          </w:rPr>
          <w:t xml:space="preserve"> công xử lí đơn hàng</w:t>
        </w:r>
        <w:r w:rsidRPr="00BA3432">
          <w:rPr>
            <w:noProof/>
            <w:rPrChange w:id="1317" w:author="phuong vu" w:date="2018-11-25T21:55:00Z">
              <w:rPr>
                <w:noProof/>
              </w:rPr>
            </w:rPrChange>
          </w:rPr>
          <w:tab/>
        </w:r>
        <w:r w:rsidRPr="00AD0E2E">
          <w:rPr>
            <w:noProof/>
          </w:rPr>
          <w:fldChar w:fldCharType="begin"/>
        </w:r>
        <w:r w:rsidRPr="00BA3432">
          <w:rPr>
            <w:noProof/>
            <w:rPrChange w:id="1318" w:author="phuong vu" w:date="2018-11-25T21:55:00Z">
              <w:rPr>
                <w:noProof/>
              </w:rPr>
            </w:rPrChange>
          </w:rPr>
          <w:instrText xml:space="preserve"> PAGEREF _Toc530662898 \h </w:instrText>
        </w:r>
      </w:ins>
      <w:r w:rsidRPr="00BA3432">
        <w:rPr>
          <w:noProof/>
          <w:rPrChange w:id="1319" w:author="phuong vu" w:date="2018-11-25T21:55:00Z">
            <w:rPr>
              <w:noProof/>
            </w:rPr>
          </w:rPrChange>
        </w:rPr>
      </w:r>
      <w:r w:rsidRPr="00BA3432">
        <w:rPr>
          <w:noProof/>
          <w:rPrChange w:id="1320" w:author="phuong vu" w:date="2018-11-25T21:55:00Z">
            <w:rPr>
              <w:noProof/>
            </w:rPr>
          </w:rPrChange>
        </w:rPr>
        <w:fldChar w:fldCharType="separate"/>
      </w:r>
      <w:ins w:id="1321" w:author="phuong vu" w:date="2018-11-22T15:01:00Z">
        <w:r w:rsidRPr="00AD0E2E">
          <w:rPr>
            <w:noProof/>
          </w:rPr>
          <w:t>64</w:t>
        </w:r>
        <w:r w:rsidRPr="00AD0E2E">
          <w:rPr>
            <w:noProof/>
          </w:rPr>
          <w:fldChar w:fldCharType="end"/>
        </w:r>
      </w:ins>
    </w:p>
    <w:p w14:paraId="53826707" w14:textId="0F0DB442" w:rsidR="00F72520" w:rsidRPr="00BA3432" w:rsidRDefault="00F72520">
      <w:pPr>
        <w:pStyle w:val="TOC4"/>
        <w:tabs>
          <w:tab w:val="left" w:pos="1760"/>
          <w:tab w:val="right" w:leader="dot" w:pos="8777"/>
        </w:tabs>
        <w:spacing w:line="276" w:lineRule="auto"/>
        <w:rPr>
          <w:ins w:id="1322" w:author="phuong vu" w:date="2018-11-22T15:01:00Z"/>
          <w:rFonts w:eastAsiaTheme="minorEastAsia"/>
          <w:noProof/>
          <w:sz w:val="22"/>
          <w:szCs w:val="22"/>
          <w:lang w:val="en-US"/>
          <w:rPrChange w:id="1323" w:author="phuong vu" w:date="2018-11-25T21:55:00Z">
            <w:rPr>
              <w:ins w:id="1324" w:author="phuong vu" w:date="2018-11-22T15:01:00Z"/>
              <w:rFonts w:asciiTheme="minorHAnsi" w:eastAsiaTheme="minorEastAsia" w:hAnsiTheme="minorHAnsi" w:cstheme="minorBidi"/>
              <w:noProof/>
              <w:sz w:val="22"/>
              <w:szCs w:val="22"/>
              <w:lang w:val="en-US"/>
            </w:rPr>
          </w:rPrChange>
        </w:rPr>
        <w:pPrChange w:id="1325" w:author="phuong vu" w:date="2018-11-23T13:48:00Z">
          <w:pPr>
            <w:pStyle w:val="TOC4"/>
            <w:tabs>
              <w:tab w:val="left" w:pos="1760"/>
              <w:tab w:val="right" w:leader="dot" w:pos="8777"/>
            </w:tabs>
          </w:pPr>
        </w:pPrChange>
      </w:pPr>
      <w:ins w:id="1326" w:author="phuong vu" w:date="2018-11-22T15:01:00Z">
        <w:r w:rsidRPr="00AD0E2E">
          <w:rPr>
            <w:noProof/>
            <w:lang w:val="en-US"/>
          </w:rPr>
          <w:t>3.1.5.4</w:t>
        </w:r>
        <w:r w:rsidRPr="00BA3432">
          <w:rPr>
            <w:rFonts w:eastAsiaTheme="minorEastAsia"/>
            <w:noProof/>
            <w:sz w:val="22"/>
            <w:szCs w:val="22"/>
            <w:lang w:val="en-US"/>
            <w:rPrChange w:id="1327" w:author="phuong vu" w:date="2018-11-25T21:55:00Z">
              <w:rPr>
                <w:rFonts w:asciiTheme="minorHAnsi" w:eastAsiaTheme="minorEastAsia" w:hAnsiTheme="minorHAnsi" w:cstheme="minorBidi"/>
                <w:noProof/>
                <w:sz w:val="22"/>
                <w:szCs w:val="22"/>
                <w:lang w:val="en-US"/>
              </w:rPr>
            </w:rPrChange>
          </w:rPr>
          <w:tab/>
        </w:r>
        <w:r w:rsidRPr="00AD0E2E">
          <w:rPr>
            <w:noProof/>
            <w:lang w:val="en-US"/>
          </w:rPr>
          <w:t>Tạo đơn hàng</w:t>
        </w:r>
        <w:r w:rsidRPr="00AD0E2E">
          <w:rPr>
            <w:noProof/>
          </w:rPr>
          <w:tab/>
        </w:r>
        <w:r w:rsidRPr="00AD0E2E">
          <w:rPr>
            <w:noProof/>
          </w:rPr>
          <w:fldChar w:fldCharType="begin"/>
        </w:r>
        <w:r w:rsidRPr="00BA3432">
          <w:rPr>
            <w:noProof/>
            <w:rPrChange w:id="1328" w:author="phuong vu" w:date="2018-11-25T21:55:00Z">
              <w:rPr>
                <w:noProof/>
              </w:rPr>
            </w:rPrChange>
          </w:rPr>
          <w:instrText xml:space="preserve"> PAGEREF _Toc530662899 \h </w:instrText>
        </w:r>
      </w:ins>
      <w:r w:rsidRPr="00BA3432">
        <w:rPr>
          <w:noProof/>
          <w:rPrChange w:id="1329" w:author="phuong vu" w:date="2018-11-25T21:55:00Z">
            <w:rPr>
              <w:noProof/>
            </w:rPr>
          </w:rPrChange>
        </w:rPr>
      </w:r>
      <w:r w:rsidRPr="00BA3432">
        <w:rPr>
          <w:noProof/>
          <w:rPrChange w:id="1330" w:author="phuong vu" w:date="2018-11-25T21:55:00Z">
            <w:rPr>
              <w:noProof/>
            </w:rPr>
          </w:rPrChange>
        </w:rPr>
        <w:fldChar w:fldCharType="separate"/>
      </w:r>
      <w:ins w:id="1331" w:author="phuong vu" w:date="2018-11-22T15:01:00Z">
        <w:r w:rsidRPr="00AD0E2E">
          <w:rPr>
            <w:noProof/>
          </w:rPr>
          <w:t>66</w:t>
        </w:r>
        <w:r w:rsidRPr="00AD0E2E">
          <w:rPr>
            <w:noProof/>
          </w:rPr>
          <w:fldChar w:fldCharType="end"/>
        </w:r>
      </w:ins>
    </w:p>
    <w:p w14:paraId="4CB75F9E" w14:textId="18F35EF1" w:rsidR="00F72520" w:rsidRPr="00BA3432" w:rsidRDefault="00F72520">
      <w:pPr>
        <w:pStyle w:val="TOC4"/>
        <w:tabs>
          <w:tab w:val="left" w:pos="1760"/>
          <w:tab w:val="right" w:leader="dot" w:pos="8777"/>
        </w:tabs>
        <w:spacing w:line="276" w:lineRule="auto"/>
        <w:rPr>
          <w:ins w:id="1332" w:author="phuong vu" w:date="2018-11-22T15:01:00Z"/>
          <w:rFonts w:eastAsiaTheme="minorEastAsia"/>
          <w:noProof/>
          <w:sz w:val="22"/>
          <w:szCs w:val="22"/>
          <w:lang w:val="en-US"/>
          <w:rPrChange w:id="1333" w:author="phuong vu" w:date="2018-11-25T21:55:00Z">
            <w:rPr>
              <w:ins w:id="1334" w:author="phuong vu" w:date="2018-11-22T15:01:00Z"/>
              <w:rFonts w:asciiTheme="minorHAnsi" w:eastAsiaTheme="minorEastAsia" w:hAnsiTheme="minorHAnsi" w:cstheme="minorBidi"/>
              <w:noProof/>
              <w:sz w:val="22"/>
              <w:szCs w:val="22"/>
              <w:lang w:val="en-US"/>
            </w:rPr>
          </w:rPrChange>
        </w:rPr>
        <w:pPrChange w:id="1335" w:author="phuong vu" w:date="2018-11-23T13:48:00Z">
          <w:pPr>
            <w:pStyle w:val="TOC4"/>
            <w:tabs>
              <w:tab w:val="left" w:pos="1760"/>
              <w:tab w:val="right" w:leader="dot" w:pos="8777"/>
            </w:tabs>
          </w:pPr>
        </w:pPrChange>
      </w:pPr>
      <w:ins w:id="1336" w:author="phuong vu" w:date="2018-11-22T15:01:00Z">
        <w:r w:rsidRPr="00AD0E2E">
          <w:rPr>
            <w:noProof/>
          </w:rPr>
          <w:t>3.1.5.5</w:t>
        </w:r>
        <w:r w:rsidRPr="00BA3432">
          <w:rPr>
            <w:rFonts w:eastAsiaTheme="minorEastAsia"/>
            <w:noProof/>
            <w:sz w:val="22"/>
            <w:szCs w:val="22"/>
            <w:lang w:val="en-US"/>
            <w:rPrChange w:id="1337" w:author="phuong vu" w:date="2018-11-25T21:55:00Z">
              <w:rPr>
                <w:rFonts w:asciiTheme="minorHAnsi" w:eastAsiaTheme="minorEastAsia" w:hAnsiTheme="minorHAnsi" w:cstheme="minorBidi"/>
                <w:noProof/>
                <w:sz w:val="22"/>
                <w:szCs w:val="22"/>
                <w:lang w:val="en-US"/>
              </w:rPr>
            </w:rPrChange>
          </w:rPr>
          <w:tab/>
        </w:r>
        <w:r w:rsidRPr="00AD0E2E">
          <w:rPr>
            <w:noProof/>
          </w:rPr>
          <w:t>Tìm kiếm và lọ</w:t>
        </w:r>
        <w:r w:rsidRPr="00BA3432">
          <w:rPr>
            <w:noProof/>
            <w:rPrChange w:id="1338" w:author="phuong vu" w:date="2018-11-25T21:55:00Z">
              <w:rPr>
                <w:noProof/>
              </w:rPr>
            </w:rPrChange>
          </w:rPr>
          <w:t>c quần áo theo loại có sẵn</w:t>
        </w:r>
        <w:r w:rsidRPr="00BA3432">
          <w:rPr>
            <w:noProof/>
            <w:rPrChange w:id="1339" w:author="phuong vu" w:date="2018-11-25T21:55:00Z">
              <w:rPr>
                <w:noProof/>
              </w:rPr>
            </w:rPrChange>
          </w:rPr>
          <w:tab/>
        </w:r>
        <w:r w:rsidRPr="00AD0E2E">
          <w:rPr>
            <w:noProof/>
          </w:rPr>
          <w:fldChar w:fldCharType="begin"/>
        </w:r>
        <w:r w:rsidRPr="00BA3432">
          <w:rPr>
            <w:noProof/>
            <w:rPrChange w:id="1340" w:author="phuong vu" w:date="2018-11-25T21:55:00Z">
              <w:rPr>
                <w:noProof/>
              </w:rPr>
            </w:rPrChange>
          </w:rPr>
          <w:instrText xml:space="preserve"> PAGEREF _Toc530662906 \h </w:instrText>
        </w:r>
      </w:ins>
      <w:r w:rsidRPr="00BA3432">
        <w:rPr>
          <w:noProof/>
          <w:rPrChange w:id="1341" w:author="phuong vu" w:date="2018-11-25T21:55:00Z">
            <w:rPr>
              <w:noProof/>
            </w:rPr>
          </w:rPrChange>
        </w:rPr>
      </w:r>
      <w:r w:rsidRPr="00BA3432">
        <w:rPr>
          <w:noProof/>
          <w:rPrChange w:id="1342" w:author="phuong vu" w:date="2018-11-25T21:55:00Z">
            <w:rPr>
              <w:noProof/>
            </w:rPr>
          </w:rPrChange>
        </w:rPr>
        <w:fldChar w:fldCharType="separate"/>
      </w:r>
      <w:ins w:id="1343" w:author="phuong vu" w:date="2018-11-22T15:01:00Z">
        <w:r w:rsidRPr="00AD0E2E">
          <w:rPr>
            <w:noProof/>
          </w:rPr>
          <w:t>71</w:t>
        </w:r>
        <w:r w:rsidRPr="00AD0E2E">
          <w:rPr>
            <w:noProof/>
          </w:rPr>
          <w:fldChar w:fldCharType="end"/>
        </w:r>
      </w:ins>
    </w:p>
    <w:p w14:paraId="31DC15B4" w14:textId="19E64F41" w:rsidR="00F72520" w:rsidRPr="00BA3432" w:rsidRDefault="00F72520">
      <w:pPr>
        <w:pStyle w:val="TOC4"/>
        <w:tabs>
          <w:tab w:val="left" w:pos="1760"/>
          <w:tab w:val="right" w:leader="dot" w:pos="8777"/>
        </w:tabs>
        <w:spacing w:line="276" w:lineRule="auto"/>
        <w:rPr>
          <w:ins w:id="1344" w:author="phuong vu" w:date="2018-11-22T15:01:00Z"/>
          <w:rFonts w:eastAsiaTheme="minorEastAsia"/>
          <w:noProof/>
          <w:sz w:val="22"/>
          <w:szCs w:val="22"/>
          <w:lang w:val="en-US"/>
          <w:rPrChange w:id="1345" w:author="phuong vu" w:date="2018-11-25T21:55:00Z">
            <w:rPr>
              <w:ins w:id="1346" w:author="phuong vu" w:date="2018-11-22T15:01:00Z"/>
              <w:rFonts w:asciiTheme="minorHAnsi" w:eastAsiaTheme="minorEastAsia" w:hAnsiTheme="minorHAnsi" w:cstheme="minorBidi"/>
              <w:noProof/>
              <w:sz w:val="22"/>
              <w:szCs w:val="22"/>
              <w:lang w:val="en-US"/>
            </w:rPr>
          </w:rPrChange>
        </w:rPr>
        <w:pPrChange w:id="1347" w:author="phuong vu" w:date="2018-11-23T13:48:00Z">
          <w:pPr>
            <w:pStyle w:val="TOC4"/>
            <w:tabs>
              <w:tab w:val="left" w:pos="1760"/>
              <w:tab w:val="right" w:leader="dot" w:pos="8777"/>
            </w:tabs>
          </w:pPr>
        </w:pPrChange>
      </w:pPr>
      <w:ins w:id="1348" w:author="phuong vu" w:date="2018-11-22T15:01:00Z">
        <w:r w:rsidRPr="00AD0E2E">
          <w:rPr>
            <w:noProof/>
          </w:rPr>
          <w:t>3.1.5.6</w:t>
        </w:r>
        <w:r w:rsidRPr="00BA3432">
          <w:rPr>
            <w:rFonts w:eastAsiaTheme="minorEastAsia"/>
            <w:noProof/>
            <w:sz w:val="22"/>
            <w:szCs w:val="22"/>
            <w:lang w:val="en-US"/>
            <w:rPrChange w:id="1349" w:author="phuong vu" w:date="2018-11-25T21:55:00Z">
              <w:rPr>
                <w:rFonts w:asciiTheme="minorHAnsi" w:eastAsiaTheme="minorEastAsia" w:hAnsiTheme="minorHAnsi" w:cstheme="minorBidi"/>
                <w:noProof/>
                <w:sz w:val="22"/>
                <w:szCs w:val="22"/>
                <w:lang w:val="en-US"/>
              </w:rPr>
            </w:rPrChange>
          </w:rPr>
          <w:tab/>
        </w:r>
        <w:r w:rsidRPr="00AD0E2E">
          <w:rPr>
            <w:noProof/>
          </w:rPr>
          <w:t>Tìm kiếm đơn hàng</w:t>
        </w:r>
        <w:r w:rsidRPr="00AD0E2E">
          <w:rPr>
            <w:noProof/>
          </w:rPr>
          <w:tab/>
        </w:r>
        <w:r w:rsidRPr="00AD0E2E">
          <w:rPr>
            <w:noProof/>
          </w:rPr>
          <w:fldChar w:fldCharType="begin"/>
        </w:r>
        <w:r w:rsidRPr="00BA3432">
          <w:rPr>
            <w:noProof/>
            <w:rPrChange w:id="1350" w:author="phuong vu" w:date="2018-11-25T21:55:00Z">
              <w:rPr>
                <w:noProof/>
              </w:rPr>
            </w:rPrChange>
          </w:rPr>
          <w:instrText xml:space="preserve"> PAGEREF _Toc530662907 \h </w:instrText>
        </w:r>
      </w:ins>
      <w:r w:rsidRPr="00BA3432">
        <w:rPr>
          <w:noProof/>
          <w:rPrChange w:id="1351" w:author="phuong vu" w:date="2018-11-25T21:55:00Z">
            <w:rPr>
              <w:noProof/>
            </w:rPr>
          </w:rPrChange>
        </w:rPr>
      </w:r>
      <w:r w:rsidRPr="00BA3432">
        <w:rPr>
          <w:noProof/>
          <w:rPrChange w:id="1352" w:author="phuong vu" w:date="2018-11-25T21:55:00Z">
            <w:rPr>
              <w:noProof/>
            </w:rPr>
          </w:rPrChange>
        </w:rPr>
        <w:fldChar w:fldCharType="separate"/>
      </w:r>
      <w:ins w:id="1353" w:author="phuong vu" w:date="2018-11-22T15:01:00Z">
        <w:r w:rsidRPr="00AD0E2E">
          <w:rPr>
            <w:noProof/>
          </w:rPr>
          <w:t>71</w:t>
        </w:r>
        <w:r w:rsidRPr="00AD0E2E">
          <w:rPr>
            <w:noProof/>
          </w:rPr>
          <w:fldChar w:fldCharType="end"/>
        </w:r>
      </w:ins>
    </w:p>
    <w:p w14:paraId="6339640B" w14:textId="2EE42742" w:rsidR="00F72520" w:rsidRPr="00BA3432" w:rsidRDefault="00F72520">
      <w:pPr>
        <w:pStyle w:val="TOC4"/>
        <w:tabs>
          <w:tab w:val="left" w:pos="1760"/>
          <w:tab w:val="right" w:leader="dot" w:pos="8777"/>
        </w:tabs>
        <w:spacing w:line="276" w:lineRule="auto"/>
        <w:rPr>
          <w:ins w:id="1354" w:author="phuong vu" w:date="2018-11-22T15:01:00Z"/>
          <w:rFonts w:eastAsiaTheme="minorEastAsia"/>
          <w:noProof/>
          <w:sz w:val="22"/>
          <w:szCs w:val="22"/>
          <w:lang w:val="en-US"/>
          <w:rPrChange w:id="1355" w:author="phuong vu" w:date="2018-11-25T21:55:00Z">
            <w:rPr>
              <w:ins w:id="1356" w:author="phuong vu" w:date="2018-11-22T15:01:00Z"/>
              <w:rFonts w:asciiTheme="minorHAnsi" w:eastAsiaTheme="minorEastAsia" w:hAnsiTheme="minorHAnsi" w:cstheme="minorBidi"/>
              <w:noProof/>
              <w:sz w:val="22"/>
              <w:szCs w:val="22"/>
              <w:lang w:val="en-US"/>
            </w:rPr>
          </w:rPrChange>
        </w:rPr>
        <w:pPrChange w:id="1357" w:author="phuong vu" w:date="2018-11-23T13:48:00Z">
          <w:pPr>
            <w:pStyle w:val="TOC4"/>
            <w:tabs>
              <w:tab w:val="left" w:pos="1760"/>
              <w:tab w:val="right" w:leader="dot" w:pos="8777"/>
            </w:tabs>
          </w:pPr>
        </w:pPrChange>
      </w:pPr>
      <w:ins w:id="1358" w:author="phuong vu" w:date="2018-11-22T15:01:00Z">
        <w:r w:rsidRPr="00AD0E2E">
          <w:rPr>
            <w:noProof/>
            <w:lang w:val="en-US"/>
          </w:rPr>
          <w:lastRenderedPageBreak/>
          <w:t>3.1.5.7</w:t>
        </w:r>
        <w:r w:rsidRPr="00BA3432">
          <w:rPr>
            <w:rFonts w:eastAsiaTheme="minorEastAsia"/>
            <w:noProof/>
            <w:sz w:val="22"/>
            <w:szCs w:val="22"/>
            <w:lang w:val="en-US"/>
            <w:rPrChange w:id="1359" w:author="phuong vu" w:date="2018-11-25T21:55:00Z">
              <w:rPr>
                <w:rFonts w:asciiTheme="minorHAnsi" w:eastAsiaTheme="minorEastAsia" w:hAnsiTheme="minorHAnsi" w:cstheme="minorBidi"/>
                <w:noProof/>
                <w:sz w:val="22"/>
                <w:szCs w:val="22"/>
                <w:lang w:val="en-US"/>
              </w:rPr>
            </w:rPrChange>
          </w:rPr>
          <w:tab/>
        </w:r>
        <w:r w:rsidRPr="00AD0E2E">
          <w:rPr>
            <w:noProof/>
          </w:rPr>
          <w:t>Đăng nhậ</w:t>
        </w:r>
        <w:r w:rsidRPr="00BA3432">
          <w:rPr>
            <w:noProof/>
            <w:rPrChange w:id="1360" w:author="phuong vu" w:date="2018-11-25T21:55:00Z">
              <w:rPr>
                <w:noProof/>
              </w:rPr>
            </w:rPrChange>
          </w:rPr>
          <w:t>p</w:t>
        </w:r>
        <w:r w:rsidRPr="00BA3432">
          <w:rPr>
            <w:noProof/>
            <w:lang w:val="en-US"/>
            <w:rPrChange w:id="1361" w:author="phuong vu" w:date="2018-11-25T21:55:00Z">
              <w:rPr>
                <w:noProof/>
                <w:lang w:val="en-US"/>
              </w:rPr>
            </w:rPrChange>
          </w:rPr>
          <w:t xml:space="preserve"> hệ thống</w:t>
        </w:r>
        <w:r w:rsidRPr="00BA3432">
          <w:rPr>
            <w:noProof/>
            <w:rPrChange w:id="1362" w:author="phuong vu" w:date="2018-11-25T21:55:00Z">
              <w:rPr>
                <w:noProof/>
              </w:rPr>
            </w:rPrChange>
          </w:rPr>
          <w:tab/>
        </w:r>
        <w:r w:rsidRPr="00AD0E2E">
          <w:rPr>
            <w:noProof/>
          </w:rPr>
          <w:fldChar w:fldCharType="begin"/>
        </w:r>
        <w:r w:rsidRPr="00BA3432">
          <w:rPr>
            <w:noProof/>
            <w:rPrChange w:id="1363" w:author="phuong vu" w:date="2018-11-25T21:55:00Z">
              <w:rPr>
                <w:noProof/>
              </w:rPr>
            </w:rPrChange>
          </w:rPr>
          <w:instrText xml:space="preserve"> PAGEREF _Toc530662908 \h </w:instrText>
        </w:r>
      </w:ins>
      <w:r w:rsidRPr="00BA3432">
        <w:rPr>
          <w:noProof/>
          <w:rPrChange w:id="1364" w:author="phuong vu" w:date="2018-11-25T21:55:00Z">
            <w:rPr>
              <w:noProof/>
            </w:rPr>
          </w:rPrChange>
        </w:rPr>
      </w:r>
      <w:r w:rsidRPr="00BA3432">
        <w:rPr>
          <w:noProof/>
          <w:rPrChange w:id="1365" w:author="phuong vu" w:date="2018-11-25T21:55:00Z">
            <w:rPr>
              <w:noProof/>
            </w:rPr>
          </w:rPrChange>
        </w:rPr>
        <w:fldChar w:fldCharType="separate"/>
      </w:r>
      <w:ins w:id="1366" w:author="phuong vu" w:date="2018-11-22T15:01:00Z">
        <w:r w:rsidRPr="00AD0E2E">
          <w:rPr>
            <w:noProof/>
          </w:rPr>
          <w:t>75</w:t>
        </w:r>
        <w:r w:rsidRPr="00AD0E2E">
          <w:rPr>
            <w:noProof/>
          </w:rPr>
          <w:fldChar w:fldCharType="end"/>
        </w:r>
      </w:ins>
    </w:p>
    <w:p w14:paraId="2BBFE90B" w14:textId="60BBBF91" w:rsidR="00F72520" w:rsidRPr="00BA3432" w:rsidRDefault="00F72520">
      <w:pPr>
        <w:pStyle w:val="TOC4"/>
        <w:tabs>
          <w:tab w:val="left" w:pos="1760"/>
          <w:tab w:val="right" w:leader="dot" w:pos="8777"/>
        </w:tabs>
        <w:spacing w:line="276" w:lineRule="auto"/>
        <w:rPr>
          <w:ins w:id="1367" w:author="phuong vu" w:date="2018-11-22T15:01:00Z"/>
          <w:rFonts w:eastAsiaTheme="minorEastAsia"/>
          <w:noProof/>
          <w:sz w:val="22"/>
          <w:szCs w:val="22"/>
          <w:lang w:val="en-US"/>
          <w:rPrChange w:id="1368" w:author="phuong vu" w:date="2018-11-25T21:55:00Z">
            <w:rPr>
              <w:ins w:id="1369" w:author="phuong vu" w:date="2018-11-22T15:01:00Z"/>
              <w:rFonts w:asciiTheme="minorHAnsi" w:eastAsiaTheme="minorEastAsia" w:hAnsiTheme="minorHAnsi" w:cstheme="minorBidi"/>
              <w:noProof/>
              <w:sz w:val="22"/>
              <w:szCs w:val="22"/>
              <w:lang w:val="en-US"/>
            </w:rPr>
          </w:rPrChange>
        </w:rPr>
        <w:pPrChange w:id="1370" w:author="phuong vu" w:date="2018-11-23T13:48:00Z">
          <w:pPr>
            <w:pStyle w:val="TOC4"/>
            <w:tabs>
              <w:tab w:val="left" w:pos="1760"/>
              <w:tab w:val="right" w:leader="dot" w:pos="8777"/>
            </w:tabs>
          </w:pPr>
        </w:pPrChange>
      </w:pPr>
      <w:ins w:id="1371" w:author="phuong vu" w:date="2018-11-22T15:01:00Z">
        <w:r w:rsidRPr="00AD0E2E">
          <w:rPr>
            <w:noProof/>
          </w:rPr>
          <w:t>3.1.5.8</w:t>
        </w:r>
        <w:r w:rsidRPr="00BA3432">
          <w:rPr>
            <w:rFonts w:eastAsiaTheme="minorEastAsia"/>
            <w:noProof/>
            <w:sz w:val="22"/>
            <w:szCs w:val="22"/>
            <w:lang w:val="en-US"/>
            <w:rPrChange w:id="1372" w:author="phuong vu" w:date="2018-11-25T21:55:00Z">
              <w:rPr>
                <w:rFonts w:asciiTheme="minorHAnsi" w:eastAsiaTheme="minorEastAsia" w:hAnsiTheme="minorHAnsi" w:cstheme="minorBidi"/>
                <w:noProof/>
                <w:sz w:val="22"/>
                <w:szCs w:val="22"/>
                <w:lang w:val="en-US"/>
              </w:rPr>
            </w:rPrChange>
          </w:rPr>
          <w:tab/>
        </w:r>
        <w:r w:rsidRPr="00AD0E2E">
          <w:rPr>
            <w:noProof/>
            <w:lang w:val="en-US"/>
          </w:rPr>
          <w:t>Đ</w:t>
        </w:r>
        <w:r w:rsidRPr="00AD0E2E">
          <w:rPr>
            <w:noProof/>
          </w:rPr>
          <w:t>ăng xu</w:t>
        </w:r>
        <w:r w:rsidRPr="00BA3432">
          <w:rPr>
            <w:noProof/>
            <w:rPrChange w:id="1373" w:author="phuong vu" w:date="2018-11-25T21:55:00Z">
              <w:rPr>
                <w:noProof/>
              </w:rPr>
            </w:rPrChange>
          </w:rPr>
          <w:t>ất hệ thống</w:t>
        </w:r>
        <w:r w:rsidRPr="00BA3432">
          <w:rPr>
            <w:noProof/>
            <w:rPrChange w:id="1374" w:author="phuong vu" w:date="2018-11-25T21:55:00Z">
              <w:rPr>
                <w:noProof/>
              </w:rPr>
            </w:rPrChange>
          </w:rPr>
          <w:tab/>
        </w:r>
        <w:r w:rsidRPr="00AD0E2E">
          <w:rPr>
            <w:noProof/>
          </w:rPr>
          <w:fldChar w:fldCharType="begin"/>
        </w:r>
        <w:r w:rsidRPr="00BA3432">
          <w:rPr>
            <w:noProof/>
            <w:rPrChange w:id="1375" w:author="phuong vu" w:date="2018-11-25T21:55:00Z">
              <w:rPr>
                <w:noProof/>
              </w:rPr>
            </w:rPrChange>
          </w:rPr>
          <w:instrText xml:space="preserve"> PAGEREF _Toc530662909 \h </w:instrText>
        </w:r>
      </w:ins>
      <w:r w:rsidRPr="00BA3432">
        <w:rPr>
          <w:noProof/>
          <w:rPrChange w:id="1376" w:author="phuong vu" w:date="2018-11-25T21:55:00Z">
            <w:rPr>
              <w:noProof/>
            </w:rPr>
          </w:rPrChange>
        </w:rPr>
      </w:r>
      <w:r w:rsidRPr="00BA3432">
        <w:rPr>
          <w:noProof/>
          <w:rPrChange w:id="1377" w:author="phuong vu" w:date="2018-11-25T21:55:00Z">
            <w:rPr>
              <w:noProof/>
            </w:rPr>
          </w:rPrChange>
        </w:rPr>
        <w:fldChar w:fldCharType="separate"/>
      </w:r>
      <w:ins w:id="1378" w:author="phuong vu" w:date="2018-11-22T15:01:00Z">
        <w:r w:rsidRPr="00AD0E2E">
          <w:rPr>
            <w:noProof/>
          </w:rPr>
          <w:t>78</w:t>
        </w:r>
        <w:r w:rsidRPr="00AD0E2E">
          <w:rPr>
            <w:noProof/>
          </w:rPr>
          <w:fldChar w:fldCharType="end"/>
        </w:r>
      </w:ins>
    </w:p>
    <w:p w14:paraId="7C5C05D0" w14:textId="680FB6DE" w:rsidR="00F72520" w:rsidRPr="00BA3432" w:rsidRDefault="00F72520">
      <w:pPr>
        <w:pStyle w:val="TOC4"/>
        <w:tabs>
          <w:tab w:val="left" w:pos="1760"/>
          <w:tab w:val="right" w:leader="dot" w:pos="8777"/>
        </w:tabs>
        <w:spacing w:line="276" w:lineRule="auto"/>
        <w:rPr>
          <w:ins w:id="1379" w:author="phuong vu" w:date="2018-11-22T15:01:00Z"/>
          <w:rFonts w:eastAsiaTheme="minorEastAsia"/>
          <w:noProof/>
          <w:sz w:val="22"/>
          <w:szCs w:val="22"/>
          <w:lang w:val="en-US"/>
          <w:rPrChange w:id="1380" w:author="phuong vu" w:date="2018-11-25T21:55:00Z">
            <w:rPr>
              <w:ins w:id="1381" w:author="phuong vu" w:date="2018-11-22T15:01:00Z"/>
              <w:rFonts w:asciiTheme="minorHAnsi" w:eastAsiaTheme="minorEastAsia" w:hAnsiTheme="minorHAnsi" w:cstheme="minorBidi"/>
              <w:noProof/>
              <w:sz w:val="22"/>
              <w:szCs w:val="22"/>
              <w:lang w:val="en-US"/>
            </w:rPr>
          </w:rPrChange>
        </w:rPr>
        <w:pPrChange w:id="1382" w:author="phuong vu" w:date="2018-11-23T13:48:00Z">
          <w:pPr>
            <w:pStyle w:val="TOC4"/>
            <w:tabs>
              <w:tab w:val="left" w:pos="1760"/>
              <w:tab w:val="right" w:leader="dot" w:pos="8777"/>
            </w:tabs>
          </w:pPr>
        </w:pPrChange>
      </w:pPr>
      <w:ins w:id="1383" w:author="phuong vu" w:date="2018-11-22T15:01:00Z">
        <w:r w:rsidRPr="00AD0E2E">
          <w:rPr>
            <w:noProof/>
            <w:lang w:val="en-US"/>
          </w:rPr>
          <w:t>3.1.5.9</w:t>
        </w:r>
        <w:r w:rsidRPr="00BA3432">
          <w:rPr>
            <w:rFonts w:eastAsiaTheme="minorEastAsia"/>
            <w:noProof/>
            <w:sz w:val="22"/>
            <w:szCs w:val="22"/>
            <w:lang w:val="en-US"/>
            <w:rPrChange w:id="1384" w:author="phuong vu" w:date="2018-11-25T21:55:00Z">
              <w:rPr>
                <w:rFonts w:asciiTheme="minorHAnsi" w:eastAsiaTheme="minorEastAsia" w:hAnsiTheme="minorHAnsi" w:cstheme="minorBidi"/>
                <w:noProof/>
                <w:sz w:val="22"/>
                <w:szCs w:val="22"/>
                <w:lang w:val="en-US"/>
              </w:rPr>
            </w:rPrChange>
          </w:rPr>
          <w:tab/>
        </w:r>
        <w:r w:rsidRPr="00AD0E2E">
          <w:rPr>
            <w:noProof/>
            <w:lang w:val="en-US"/>
          </w:rPr>
          <w:t>Đăng kí tài khoả</w:t>
        </w:r>
        <w:r w:rsidRPr="00BA3432">
          <w:rPr>
            <w:noProof/>
            <w:lang w:val="en-US"/>
            <w:rPrChange w:id="1385" w:author="phuong vu" w:date="2018-11-25T21:55:00Z">
              <w:rPr>
                <w:noProof/>
                <w:lang w:val="en-US"/>
              </w:rPr>
            </w:rPrChange>
          </w:rPr>
          <w:t>n khách hàng</w:t>
        </w:r>
        <w:r w:rsidRPr="00BA3432">
          <w:rPr>
            <w:noProof/>
            <w:rPrChange w:id="1386" w:author="phuong vu" w:date="2018-11-25T21:55:00Z">
              <w:rPr>
                <w:noProof/>
              </w:rPr>
            </w:rPrChange>
          </w:rPr>
          <w:tab/>
        </w:r>
        <w:r w:rsidRPr="00AD0E2E">
          <w:rPr>
            <w:noProof/>
          </w:rPr>
          <w:fldChar w:fldCharType="begin"/>
        </w:r>
        <w:r w:rsidRPr="00BA3432">
          <w:rPr>
            <w:noProof/>
            <w:rPrChange w:id="1387" w:author="phuong vu" w:date="2018-11-25T21:55:00Z">
              <w:rPr>
                <w:noProof/>
              </w:rPr>
            </w:rPrChange>
          </w:rPr>
          <w:instrText xml:space="preserve"> PAGEREF _Toc530662910 \h </w:instrText>
        </w:r>
      </w:ins>
      <w:r w:rsidRPr="00BA3432">
        <w:rPr>
          <w:noProof/>
          <w:rPrChange w:id="1388" w:author="phuong vu" w:date="2018-11-25T21:55:00Z">
            <w:rPr>
              <w:noProof/>
            </w:rPr>
          </w:rPrChange>
        </w:rPr>
      </w:r>
      <w:r w:rsidRPr="00BA3432">
        <w:rPr>
          <w:noProof/>
          <w:rPrChange w:id="1389" w:author="phuong vu" w:date="2018-11-25T21:55:00Z">
            <w:rPr>
              <w:noProof/>
            </w:rPr>
          </w:rPrChange>
        </w:rPr>
        <w:fldChar w:fldCharType="separate"/>
      </w:r>
      <w:ins w:id="1390" w:author="phuong vu" w:date="2018-11-22T15:01:00Z">
        <w:r w:rsidRPr="00AD0E2E">
          <w:rPr>
            <w:noProof/>
          </w:rPr>
          <w:t>79</w:t>
        </w:r>
        <w:r w:rsidRPr="00AD0E2E">
          <w:rPr>
            <w:noProof/>
          </w:rPr>
          <w:fldChar w:fldCharType="end"/>
        </w:r>
      </w:ins>
    </w:p>
    <w:p w14:paraId="7157ECF4" w14:textId="285683B2" w:rsidR="00F72520" w:rsidRPr="00BA3432" w:rsidRDefault="00F72520">
      <w:pPr>
        <w:pStyle w:val="TOC1"/>
        <w:tabs>
          <w:tab w:val="left" w:pos="1540"/>
          <w:tab w:val="right" w:leader="dot" w:pos="8777"/>
        </w:tabs>
        <w:spacing w:line="276" w:lineRule="auto"/>
        <w:rPr>
          <w:ins w:id="1391" w:author="phuong vu" w:date="2018-11-22T15:01:00Z"/>
          <w:rFonts w:eastAsiaTheme="minorEastAsia"/>
          <w:noProof/>
          <w:sz w:val="22"/>
          <w:szCs w:val="22"/>
          <w:lang w:val="en-US"/>
          <w:rPrChange w:id="1392" w:author="phuong vu" w:date="2018-11-25T21:55:00Z">
            <w:rPr>
              <w:ins w:id="1393" w:author="phuong vu" w:date="2018-11-22T15:01:00Z"/>
              <w:rFonts w:asciiTheme="minorHAnsi" w:eastAsiaTheme="minorEastAsia" w:hAnsiTheme="minorHAnsi" w:cstheme="minorBidi"/>
              <w:noProof/>
              <w:sz w:val="22"/>
              <w:szCs w:val="22"/>
              <w:lang w:val="en-US"/>
            </w:rPr>
          </w:rPrChange>
        </w:rPr>
        <w:pPrChange w:id="1394" w:author="phuong vu" w:date="2018-11-23T13:48:00Z">
          <w:pPr>
            <w:pStyle w:val="TOC1"/>
            <w:tabs>
              <w:tab w:val="left" w:pos="1540"/>
              <w:tab w:val="right" w:leader="dot" w:pos="8777"/>
            </w:tabs>
          </w:pPr>
        </w:pPrChange>
      </w:pPr>
      <w:ins w:id="1395" w:author="phuong vu" w:date="2018-11-22T15:01:00Z">
        <w:r w:rsidRPr="00AD0E2E">
          <w:rPr>
            <w:noProof/>
          </w:rPr>
          <w:t>CHƯƠNG 4 -</w:t>
        </w:r>
        <w:r w:rsidRPr="00BA3432">
          <w:rPr>
            <w:rFonts w:eastAsiaTheme="minorEastAsia"/>
            <w:noProof/>
            <w:sz w:val="22"/>
            <w:szCs w:val="22"/>
            <w:lang w:val="en-US"/>
            <w:rPrChange w:id="1396" w:author="phuong vu" w:date="2018-11-25T21:55:00Z">
              <w:rPr>
                <w:rFonts w:asciiTheme="minorHAnsi" w:eastAsiaTheme="minorEastAsia" w:hAnsiTheme="minorHAnsi" w:cstheme="minorBidi"/>
                <w:noProof/>
                <w:sz w:val="22"/>
                <w:szCs w:val="22"/>
                <w:lang w:val="en-US"/>
              </w:rPr>
            </w:rPrChange>
          </w:rPr>
          <w:tab/>
        </w:r>
        <w:r w:rsidRPr="00AD0E2E">
          <w:rPr>
            <w:noProof/>
          </w:rPr>
          <w:t>KIỂ</w:t>
        </w:r>
        <w:r w:rsidRPr="00BA3432">
          <w:rPr>
            <w:noProof/>
            <w:rPrChange w:id="1397" w:author="phuong vu" w:date="2018-11-25T21:55:00Z">
              <w:rPr>
                <w:noProof/>
              </w:rPr>
            </w:rPrChange>
          </w:rPr>
          <w:t>M THỬ</w:t>
        </w:r>
        <w:r w:rsidRPr="00BA3432">
          <w:rPr>
            <w:noProof/>
            <w:rPrChange w:id="1398" w:author="phuong vu" w:date="2018-11-25T21:55:00Z">
              <w:rPr>
                <w:noProof/>
              </w:rPr>
            </w:rPrChange>
          </w:rPr>
          <w:tab/>
        </w:r>
        <w:r w:rsidRPr="00AD0E2E">
          <w:rPr>
            <w:noProof/>
          </w:rPr>
          <w:fldChar w:fldCharType="begin"/>
        </w:r>
        <w:r w:rsidRPr="00BA3432">
          <w:rPr>
            <w:noProof/>
            <w:rPrChange w:id="1399" w:author="phuong vu" w:date="2018-11-25T21:55:00Z">
              <w:rPr>
                <w:noProof/>
              </w:rPr>
            </w:rPrChange>
          </w:rPr>
          <w:instrText xml:space="preserve"> PAGEREF _Toc530662911 \h </w:instrText>
        </w:r>
      </w:ins>
      <w:r w:rsidRPr="00BA3432">
        <w:rPr>
          <w:noProof/>
          <w:rPrChange w:id="1400" w:author="phuong vu" w:date="2018-11-25T21:55:00Z">
            <w:rPr>
              <w:noProof/>
            </w:rPr>
          </w:rPrChange>
        </w:rPr>
      </w:r>
      <w:r w:rsidRPr="00BA3432">
        <w:rPr>
          <w:noProof/>
          <w:rPrChange w:id="1401" w:author="phuong vu" w:date="2018-11-25T21:55:00Z">
            <w:rPr>
              <w:noProof/>
            </w:rPr>
          </w:rPrChange>
        </w:rPr>
        <w:fldChar w:fldCharType="separate"/>
      </w:r>
      <w:ins w:id="1402" w:author="phuong vu" w:date="2018-11-22T15:01:00Z">
        <w:r w:rsidRPr="00AD0E2E">
          <w:rPr>
            <w:noProof/>
          </w:rPr>
          <w:t>84</w:t>
        </w:r>
        <w:r w:rsidRPr="00AD0E2E">
          <w:rPr>
            <w:noProof/>
          </w:rPr>
          <w:fldChar w:fldCharType="end"/>
        </w:r>
      </w:ins>
    </w:p>
    <w:p w14:paraId="552A3829" w14:textId="6324FD78" w:rsidR="00F72520" w:rsidRPr="00BA3432" w:rsidRDefault="00F72520">
      <w:pPr>
        <w:pStyle w:val="TOC2"/>
        <w:tabs>
          <w:tab w:val="left" w:pos="880"/>
          <w:tab w:val="right" w:leader="dot" w:pos="8777"/>
        </w:tabs>
        <w:spacing w:line="276" w:lineRule="auto"/>
        <w:rPr>
          <w:ins w:id="1403" w:author="phuong vu" w:date="2018-11-22T15:01:00Z"/>
          <w:rFonts w:eastAsiaTheme="minorEastAsia"/>
          <w:noProof/>
          <w:sz w:val="22"/>
          <w:szCs w:val="22"/>
          <w:lang w:val="en-US"/>
          <w:rPrChange w:id="1404" w:author="phuong vu" w:date="2018-11-25T21:55:00Z">
            <w:rPr>
              <w:ins w:id="1405" w:author="phuong vu" w:date="2018-11-22T15:01:00Z"/>
              <w:rFonts w:asciiTheme="minorHAnsi" w:eastAsiaTheme="minorEastAsia" w:hAnsiTheme="minorHAnsi" w:cstheme="minorBidi"/>
              <w:noProof/>
              <w:sz w:val="22"/>
              <w:szCs w:val="22"/>
              <w:lang w:val="en-US"/>
            </w:rPr>
          </w:rPrChange>
        </w:rPr>
        <w:pPrChange w:id="1406" w:author="phuong vu" w:date="2018-11-23T13:48:00Z">
          <w:pPr>
            <w:pStyle w:val="TOC2"/>
            <w:tabs>
              <w:tab w:val="left" w:pos="880"/>
              <w:tab w:val="right" w:leader="dot" w:pos="8777"/>
            </w:tabs>
          </w:pPr>
        </w:pPrChange>
      </w:pPr>
      <w:ins w:id="1407" w:author="phuong vu" w:date="2018-11-22T15:01:00Z">
        <w:r w:rsidRPr="00AD0E2E">
          <w:rPr>
            <w:noProof/>
          </w:rPr>
          <w:t>4.1</w:t>
        </w:r>
        <w:r w:rsidRPr="00BA3432">
          <w:rPr>
            <w:rFonts w:eastAsiaTheme="minorEastAsia"/>
            <w:noProof/>
            <w:sz w:val="22"/>
            <w:szCs w:val="22"/>
            <w:lang w:val="en-US"/>
            <w:rPrChange w:id="1408" w:author="phuong vu" w:date="2018-11-25T21:55:00Z">
              <w:rPr>
                <w:rFonts w:asciiTheme="minorHAnsi" w:eastAsiaTheme="minorEastAsia" w:hAnsiTheme="minorHAnsi" w:cstheme="minorBidi"/>
                <w:noProof/>
                <w:sz w:val="22"/>
                <w:szCs w:val="22"/>
                <w:lang w:val="en-US"/>
              </w:rPr>
            </w:rPrChange>
          </w:rPr>
          <w:tab/>
        </w:r>
        <w:r w:rsidRPr="00AD0E2E">
          <w:rPr>
            <w:noProof/>
          </w:rPr>
          <w:t>Giớ</w:t>
        </w:r>
        <w:r w:rsidRPr="00BA3432">
          <w:rPr>
            <w:noProof/>
            <w:rPrChange w:id="1409" w:author="phuong vu" w:date="2018-11-25T21:55:00Z">
              <w:rPr>
                <w:noProof/>
              </w:rPr>
            </w:rPrChange>
          </w:rPr>
          <w:t>i thiệu</w:t>
        </w:r>
        <w:r w:rsidRPr="00BA3432">
          <w:rPr>
            <w:noProof/>
            <w:rPrChange w:id="1410" w:author="phuong vu" w:date="2018-11-25T21:55:00Z">
              <w:rPr>
                <w:noProof/>
              </w:rPr>
            </w:rPrChange>
          </w:rPr>
          <w:tab/>
        </w:r>
        <w:r w:rsidRPr="00AD0E2E">
          <w:rPr>
            <w:noProof/>
          </w:rPr>
          <w:fldChar w:fldCharType="begin"/>
        </w:r>
        <w:r w:rsidRPr="00BA3432">
          <w:rPr>
            <w:noProof/>
            <w:rPrChange w:id="1411" w:author="phuong vu" w:date="2018-11-25T21:55:00Z">
              <w:rPr>
                <w:noProof/>
              </w:rPr>
            </w:rPrChange>
          </w:rPr>
          <w:instrText xml:space="preserve"> PAGEREF _Toc530662912 \h </w:instrText>
        </w:r>
      </w:ins>
      <w:r w:rsidRPr="00BA3432">
        <w:rPr>
          <w:noProof/>
          <w:rPrChange w:id="1412" w:author="phuong vu" w:date="2018-11-25T21:55:00Z">
            <w:rPr>
              <w:noProof/>
            </w:rPr>
          </w:rPrChange>
        </w:rPr>
      </w:r>
      <w:r w:rsidRPr="00BA3432">
        <w:rPr>
          <w:noProof/>
          <w:rPrChange w:id="1413" w:author="phuong vu" w:date="2018-11-25T21:55:00Z">
            <w:rPr>
              <w:noProof/>
            </w:rPr>
          </w:rPrChange>
        </w:rPr>
        <w:fldChar w:fldCharType="separate"/>
      </w:r>
      <w:ins w:id="1414" w:author="phuong vu" w:date="2018-11-22T15:01:00Z">
        <w:r w:rsidRPr="00AD0E2E">
          <w:rPr>
            <w:noProof/>
          </w:rPr>
          <w:t>84</w:t>
        </w:r>
        <w:r w:rsidRPr="00AD0E2E">
          <w:rPr>
            <w:noProof/>
          </w:rPr>
          <w:fldChar w:fldCharType="end"/>
        </w:r>
      </w:ins>
    </w:p>
    <w:p w14:paraId="4FB96FE9" w14:textId="197FDE8E" w:rsidR="00F72520" w:rsidRPr="00BA3432" w:rsidRDefault="00F72520">
      <w:pPr>
        <w:pStyle w:val="TOC2"/>
        <w:tabs>
          <w:tab w:val="left" w:pos="880"/>
          <w:tab w:val="right" w:leader="dot" w:pos="8777"/>
        </w:tabs>
        <w:spacing w:line="276" w:lineRule="auto"/>
        <w:rPr>
          <w:ins w:id="1415" w:author="phuong vu" w:date="2018-11-22T15:01:00Z"/>
          <w:rFonts w:eastAsiaTheme="minorEastAsia"/>
          <w:noProof/>
          <w:sz w:val="22"/>
          <w:szCs w:val="22"/>
          <w:lang w:val="en-US"/>
          <w:rPrChange w:id="1416" w:author="phuong vu" w:date="2018-11-25T21:55:00Z">
            <w:rPr>
              <w:ins w:id="1417" w:author="phuong vu" w:date="2018-11-22T15:01:00Z"/>
              <w:rFonts w:asciiTheme="minorHAnsi" w:eastAsiaTheme="minorEastAsia" w:hAnsiTheme="minorHAnsi" w:cstheme="minorBidi"/>
              <w:noProof/>
              <w:sz w:val="22"/>
              <w:szCs w:val="22"/>
              <w:lang w:val="en-US"/>
            </w:rPr>
          </w:rPrChange>
        </w:rPr>
        <w:pPrChange w:id="1418" w:author="phuong vu" w:date="2018-11-23T13:48:00Z">
          <w:pPr>
            <w:pStyle w:val="TOC2"/>
            <w:tabs>
              <w:tab w:val="left" w:pos="880"/>
              <w:tab w:val="right" w:leader="dot" w:pos="8777"/>
            </w:tabs>
          </w:pPr>
        </w:pPrChange>
      </w:pPr>
      <w:ins w:id="1419" w:author="phuong vu" w:date="2018-11-22T15:01:00Z">
        <w:r w:rsidRPr="00AD0E2E">
          <w:rPr>
            <w:noProof/>
          </w:rPr>
          <w:t>4.2</w:t>
        </w:r>
        <w:r w:rsidRPr="00BA3432">
          <w:rPr>
            <w:rFonts w:eastAsiaTheme="minorEastAsia"/>
            <w:noProof/>
            <w:sz w:val="22"/>
            <w:szCs w:val="22"/>
            <w:lang w:val="en-US"/>
            <w:rPrChange w:id="1420" w:author="phuong vu" w:date="2018-11-25T21:55:00Z">
              <w:rPr>
                <w:rFonts w:asciiTheme="minorHAnsi" w:eastAsiaTheme="minorEastAsia" w:hAnsiTheme="minorHAnsi" w:cstheme="minorBidi"/>
                <w:noProof/>
                <w:sz w:val="22"/>
                <w:szCs w:val="22"/>
                <w:lang w:val="en-US"/>
              </w:rPr>
            </w:rPrChange>
          </w:rPr>
          <w:tab/>
        </w:r>
        <w:r w:rsidRPr="00AD0E2E">
          <w:rPr>
            <w:noProof/>
          </w:rPr>
          <w:t>Chi tiế</w:t>
        </w:r>
        <w:r w:rsidRPr="00BA3432">
          <w:rPr>
            <w:noProof/>
            <w:rPrChange w:id="1421" w:author="phuong vu" w:date="2018-11-25T21:55:00Z">
              <w:rPr>
                <w:noProof/>
              </w:rPr>
            </w:rPrChange>
          </w:rPr>
          <w:t>t kế hoạch kiểm thử</w:t>
        </w:r>
        <w:r w:rsidRPr="00BA3432">
          <w:rPr>
            <w:noProof/>
            <w:rPrChange w:id="1422" w:author="phuong vu" w:date="2018-11-25T21:55:00Z">
              <w:rPr>
                <w:noProof/>
              </w:rPr>
            </w:rPrChange>
          </w:rPr>
          <w:tab/>
        </w:r>
        <w:r w:rsidRPr="00AD0E2E">
          <w:rPr>
            <w:noProof/>
          </w:rPr>
          <w:fldChar w:fldCharType="begin"/>
        </w:r>
        <w:r w:rsidRPr="00BA3432">
          <w:rPr>
            <w:noProof/>
            <w:rPrChange w:id="1423" w:author="phuong vu" w:date="2018-11-25T21:55:00Z">
              <w:rPr>
                <w:noProof/>
              </w:rPr>
            </w:rPrChange>
          </w:rPr>
          <w:instrText xml:space="preserve"> PAGEREF _Toc530662913 \h </w:instrText>
        </w:r>
      </w:ins>
      <w:r w:rsidRPr="00BA3432">
        <w:rPr>
          <w:noProof/>
          <w:rPrChange w:id="1424" w:author="phuong vu" w:date="2018-11-25T21:55:00Z">
            <w:rPr>
              <w:noProof/>
            </w:rPr>
          </w:rPrChange>
        </w:rPr>
      </w:r>
      <w:r w:rsidRPr="00BA3432">
        <w:rPr>
          <w:noProof/>
          <w:rPrChange w:id="1425" w:author="phuong vu" w:date="2018-11-25T21:55:00Z">
            <w:rPr>
              <w:noProof/>
            </w:rPr>
          </w:rPrChange>
        </w:rPr>
        <w:fldChar w:fldCharType="separate"/>
      </w:r>
      <w:ins w:id="1426" w:author="phuong vu" w:date="2018-11-22T15:01:00Z">
        <w:r w:rsidRPr="00AD0E2E">
          <w:rPr>
            <w:noProof/>
          </w:rPr>
          <w:t>84</w:t>
        </w:r>
        <w:r w:rsidRPr="00AD0E2E">
          <w:rPr>
            <w:noProof/>
          </w:rPr>
          <w:fldChar w:fldCharType="end"/>
        </w:r>
      </w:ins>
    </w:p>
    <w:p w14:paraId="18071085" w14:textId="667438C2" w:rsidR="00F72520" w:rsidRPr="00BA3432" w:rsidRDefault="00F72520">
      <w:pPr>
        <w:pStyle w:val="TOC2"/>
        <w:tabs>
          <w:tab w:val="left" w:pos="880"/>
          <w:tab w:val="right" w:leader="dot" w:pos="8777"/>
        </w:tabs>
        <w:spacing w:line="276" w:lineRule="auto"/>
        <w:rPr>
          <w:ins w:id="1427" w:author="phuong vu" w:date="2018-11-22T15:01:00Z"/>
          <w:rFonts w:eastAsiaTheme="minorEastAsia"/>
          <w:noProof/>
          <w:sz w:val="22"/>
          <w:szCs w:val="22"/>
          <w:lang w:val="en-US"/>
          <w:rPrChange w:id="1428" w:author="phuong vu" w:date="2018-11-25T21:55:00Z">
            <w:rPr>
              <w:ins w:id="1429" w:author="phuong vu" w:date="2018-11-22T15:01:00Z"/>
              <w:rFonts w:asciiTheme="minorHAnsi" w:eastAsiaTheme="minorEastAsia" w:hAnsiTheme="minorHAnsi" w:cstheme="minorBidi"/>
              <w:noProof/>
              <w:sz w:val="22"/>
              <w:szCs w:val="22"/>
              <w:lang w:val="en-US"/>
            </w:rPr>
          </w:rPrChange>
        </w:rPr>
        <w:pPrChange w:id="1430" w:author="phuong vu" w:date="2018-11-23T13:48:00Z">
          <w:pPr>
            <w:pStyle w:val="TOC2"/>
            <w:tabs>
              <w:tab w:val="left" w:pos="880"/>
              <w:tab w:val="right" w:leader="dot" w:pos="8777"/>
            </w:tabs>
          </w:pPr>
        </w:pPrChange>
      </w:pPr>
      <w:ins w:id="1431" w:author="phuong vu" w:date="2018-11-22T15:01:00Z">
        <w:r w:rsidRPr="00AD0E2E">
          <w:rPr>
            <w:noProof/>
          </w:rPr>
          <w:t>4.3</w:t>
        </w:r>
        <w:r w:rsidRPr="00BA3432">
          <w:rPr>
            <w:rFonts w:eastAsiaTheme="minorEastAsia"/>
            <w:noProof/>
            <w:sz w:val="22"/>
            <w:szCs w:val="22"/>
            <w:lang w:val="en-US"/>
            <w:rPrChange w:id="1432" w:author="phuong vu" w:date="2018-11-25T21:55:00Z">
              <w:rPr>
                <w:rFonts w:asciiTheme="minorHAnsi" w:eastAsiaTheme="minorEastAsia" w:hAnsiTheme="minorHAnsi" w:cstheme="minorBidi"/>
                <w:noProof/>
                <w:sz w:val="22"/>
                <w:szCs w:val="22"/>
                <w:lang w:val="en-US"/>
              </w:rPr>
            </w:rPrChange>
          </w:rPr>
          <w:tab/>
        </w:r>
        <w:r w:rsidRPr="00AD0E2E">
          <w:rPr>
            <w:noProof/>
          </w:rPr>
          <w:t>Quả</w:t>
        </w:r>
        <w:r w:rsidRPr="00BA3432">
          <w:rPr>
            <w:noProof/>
            <w:rPrChange w:id="1433" w:author="phuong vu" w:date="2018-11-25T21:55:00Z">
              <w:rPr>
                <w:noProof/>
              </w:rPr>
            </w:rPrChange>
          </w:rPr>
          <w:t>n lí kiểm thử</w:t>
        </w:r>
        <w:r w:rsidRPr="00BA3432">
          <w:rPr>
            <w:noProof/>
            <w:rPrChange w:id="1434" w:author="phuong vu" w:date="2018-11-25T21:55:00Z">
              <w:rPr>
                <w:noProof/>
              </w:rPr>
            </w:rPrChange>
          </w:rPr>
          <w:tab/>
        </w:r>
        <w:r w:rsidRPr="00AD0E2E">
          <w:rPr>
            <w:noProof/>
          </w:rPr>
          <w:fldChar w:fldCharType="begin"/>
        </w:r>
        <w:r w:rsidRPr="00BA3432">
          <w:rPr>
            <w:noProof/>
            <w:rPrChange w:id="1435" w:author="phuong vu" w:date="2018-11-25T21:55:00Z">
              <w:rPr>
                <w:noProof/>
              </w:rPr>
            </w:rPrChange>
          </w:rPr>
          <w:instrText xml:space="preserve"> PAGEREF _Toc530662914 \h </w:instrText>
        </w:r>
      </w:ins>
      <w:r w:rsidRPr="00BA3432">
        <w:rPr>
          <w:noProof/>
          <w:rPrChange w:id="1436" w:author="phuong vu" w:date="2018-11-25T21:55:00Z">
            <w:rPr>
              <w:noProof/>
            </w:rPr>
          </w:rPrChange>
        </w:rPr>
      </w:r>
      <w:r w:rsidRPr="00BA3432">
        <w:rPr>
          <w:noProof/>
          <w:rPrChange w:id="1437" w:author="phuong vu" w:date="2018-11-25T21:55:00Z">
            <w:rPr>
              <w:noProof/>
            </w:rPr>
          </w:rPrChange>
        </w:rPr>
        <w:fldChar w:fldCharType="separate"/>
      </w:r>
      <w:ins w:id="1438" w:author="phuong vu" w:date="2018-11-22T15:01:00Z">
        <w:r w:rsidRPr="00AD0E2E">
          <w:rPr>
            <w:noProof/>
          </w:rPr>
          <w:t>84</w:t>
        </w:r>
        <w:r w:rsidRPr="00AD0E2E">
          <w:rPr>
            <w:noProof/>
          </w:rPr>
          <w:fldChar w:fldCharType="end"/>
        </w:r>
      </w:ins>
    </w:p>
    <w:p w14:paraId="62116DBF" w14:textId="77F64FFF" w:rsidR="00F72520" w:rsidRPr="00BA3432" w:rsidRDefault="00F72520">
      <w:pPr>
        <w:pStyle w:val="TOC2"/>
        <w:tabs>
          <w:tab w:val="left" w:pos="880"/>
          <w:tab w:val="right" w:leader="dot" w:pos="8777"/>
        </w:tabs>
        <w:spacing w:line="276" w:lineRule="auto"/>
        <w:rPr>
          <w:ins w:id="1439" w:author="phuong vu" w:date="2018-11-22T15:01:00Z"/>
          <w:rFonts w:eastAsiaTheme="minorEastAsia"/>
          <w:noProof/>
          <w:sz w:val="22"/>
          <w:szCs w:val="22"/>
          <w:lang w:val="en-US"/>
          <w:rPrChange w:id="1440" w:author="phuong vu" w:date="2018-11-25T21:55:00Z">
            <w:rPr>
              <w:ins w:id="1441" w:author="phuong vu" w:date="2018-11-22T15:01:00Z"/>
              <w:rFonts w:asciiTheme="minorHAnsi" w:eastAsiaTheme="minorEastAsia" w:hAnsiTheme="minorHAnsi" w:cstheme="minorBidi"/>
              <w:noProof/>
              <w:sz w:val="22"/>
              <w:szCs w:val="22"/>
              <w:lang w:val="en-US"/>
            </w:rPr>
          </w:rPrChange>
        </w:rPr>
        <w:pPrChange w:id="1442" w:author="phuong vu" w:date="2018-11-23T13:48:00Z">
          <w:pPr>
            <w:pStyle w:val="TOC2"/>
            <w:tabs>
              <w:tab w:val="left" w:pos="880"/>
              <w:tab w:val="right" w:leader="dot" w:pos="8777"/>
            </w:tabs>
          </w:pPr>
        </w:pPrChange>
      </w:pPr>
      <w:ins w:id="1443" w:author="phuong vu" w:date="2018-11-22T15:01:00Z">
        <w:r w:rsidRPr="00AD0E2E">
          <w:rPr>
            <w:noProof/>
          </w:rPr>
          <w:t>4.4</w:t>
        </w:r>
        <w:r w:rsidRPr="00BA3432">
          <w:rPr>
            <w:rFonts w:eastAsiaTheme="minorEastAsia"/>
            <w:noProof/>
            <w:sz w:val="22"/>
            <w:szCs w:val="22"/>
            <w:lang w:val="en-US"/>
            <w:rPrChange w:id="1444" w:author="phuong vu" w:date="2018-11-25T21:55:00Z">
              <w:rPr>
                <w:rFonts w:asciiTheme="minorHAnsi" w:eastAsiaTheme="minorEastAsia" w:hAnsiTheme="minorHAnsi" w:cstheme="minorBidi"/>
                <w:noProof/>
                <w:sz w:val="22"/>
                <w:szCs w:val="22"/>
                <w:lang w:val="en-US"/>
              </w:rPr>
            </w:rPrChange>
          </w:rPr>
          <w:tab/>
        </w:r>
        <w:r w:rsidRPr="00AD0E2E">
          <w:rPr>
            <w:noProof/>
          </w:rPr>
          <w:t>Các trườ</w:t>
        </w:r>
        <w:r w:rsidRPr="00BA3432">
          <w:rPr>
            <w:noProof/>
            <w:rPrChange w:id="1445" w:author="phuong vu" w:date="2018-11-25T21:55:00Z">
              <w:rPr>
                <w:noProof/>
              </w:rPr>
            </w:rPrChange>
          </w:rPr>
          <w:t>ng hợp kiểm thử</w:t>
        </w:r>
        <w:r w:rsidRPr="00BA3432">
          <w:rPr>
            <w:noProof/>
            <w:rPrChange w:id="1446" w:author="phuong vu" w:date="2018-11-25T21:55:00Z">
              <w:rPr>
                <w:noProof/>
              </w:rPr>
            </w:rPrChange>
          </w:rPr>
          <w:tab/>
        </w:r>
        <w:r w:rsidRPr="00AD0E2E">
          <w:rPr>
            <w:noProof/>
          </w:rPr>
          <w:fldChar w:fldCharType="begin"/>
        </w:r>
        <w:r w:rsidRPr="00BA3432">
          <w:rPr>
            <w:noProof/>
            <w:rPrChange w:id="1447" w:author="phuong vu" w:date="2018-11-25T21:55:00Z">
              <w:rPr>
                <w:noProof/>
              </w:rPr>
            </w:rPrChange>
          </w:rPr>
          <w:instrText xml:space="preserve"> PAGEREF _Toc530662915 \h </w:instrText>
        </w:r>
      </w:ins>
      <w:r w:rsidRPr="00BA3432">
        <w:rPr>
          <w:noProof/>
          <w:rPrChange w:id="1448" w:author="phuong vu" w:date="2018-11-25T21:55:00Z">
            <w:rPr>
              <w:noProof/>
            </w:rPr>
          </w:rPrChange>
        </w:rPr>
      </w:r>
      <w:r w:rsidRPr="00BA3432">
        <w:rPr>
          <w:noProof/>
          <w:rPrChange w:id="1449" w:author="phuong vu" w:date="2018-11-25T21:55:00Z">
            <w:rPr>
              <w:noProof/>
            </w:rPr>
          </w:rPrChange>
        </w:rPr>
        <w:fldChar w:fldCharType="separate"/>
      </w:r>
      <w:ins w:id="1450" w:author="phuong vu" w:date="2018-11-22T15:01:00Z">
        <w:r w:rsidRPr="00AD0E2E">
          <w:rPr>
            <w:noProof/>
          </w:rPr>
          <w:t>84</w:t>
        </w:r>
        <w:r w:rsidRPr="00AD0E2E">
          <w:rPr>
            <w:noProof/>
          </w:rPr>
          <w:fldChar w:fldCharType="end"/>
        </w:r>
      </w:ins>
    </w:p>
    <w:p w14:paraId="51AC1167" w14:textId="1BD5E917" w:rsidR="00F72520" w:rsidRPr="00BA3432" w:rsidRDefault="00F72520">
      <w:pPr>
        <w:pStyle w:val="TOC1"/>
        <w:tabs>
          <w:tab w:val="left" w:pos="1540"/>
          <w:tab w:val="right" w:leader="dot" w:pos="8777"/>
        </w:tabs>
        <w:spacing w:line="276" w:lineRule="auto"/>
        <w:rPr>
          <w:ins w:id="1451" w:author="phuong vu" w:date="2018-11-22T15:01:00Z"/>
          <w:rFonts w:eastAsiaTheme="minorEastAsia"/>
          <w:noProof/>
          <w:sz w:val="22"/>
          <w:szCs w:val="22"/>
          <w:lang w:val="en-US"/>
          <w:rPrChange w:id="1452" w:author="phuong vu" w:date="2018-11-25T21:55:00Z">
            <w:rPr>
              <w:ins w:id="1453" w:author="phuong vu" w:date="2018-11-22T15:01:00Z"/>
              <w:rFonts w:asciiTheme="minorHAnsi" w:eastAsiaTheme="minorEastAsia" w:hAnsiTheme="minorHAnsi" w:cstheme="minorBidi"/>
              <w:noProof/>
              <w:sz w:val="22"/>
              <w:szCs w:val="22"/>
              <w:lang w:val="en-US"/>
            </w:rPr>
          </w:rPrChange>
        </w:rPr>
        <w:pPrChange w:id="1454" w:author="phuong vu" w:date="2018-11-23T13:48:00Z">
          <w:pPr>
            <w:pStyle w:val="TOC1"/>
            <w:tabs>
              <w:tab w:val="left" w:pos="1540"/>
              <w:tab w:val="right" w:leader="dot" w:pos="8777"/>
            </w:tabs>
          </w:pPr>
        </w:pPrChange>
      </w:pPr>
      <w:ins w:id="1455" w:author="phuong vu" w:date="2018-11-22T15:01:00Z">
        <w:r w:rsidRPr="00AD0E2E">
          <w:rPr>
            <w:noProof/>
          </w:rPr>
          <w:t>CHƯƠNG 5 -</w:t>
        </w:r>
        <w:r w:rsidRPr="00BA3432">
          <w:rPr>
            <w:rFonts w:eastAsiaTheme="minorEastAsia"/>
            <w:noProof/>
            <w:sz w:val="22"/>
            <w:szCs w:val="22"/>
            <w:lang w:val="en-US"/>
            <w:rPrChange w:id="1456" w:author="phuong vu" w:date="2018-11-25T21:55:00Z">
              <w:rPr>
                <w:rFonts w:asciiTheme="minorHAnsi" w:eastAsiaTheme="minorEastAsia" w:hAnsiTheme="minorHAnsi" w:cstheme="minorBidi"/>
                <w:noProof/>
                <w:sz w:val="22"/>
                <w:szCs w:val="22"/>
                <w:lang w:val="en-US"/>
              </w:rPr>
            </w:rPrChange>
          </w:rPr>
          <w:tab/>
        </w:r>
        <w:r w:rsidRPr="00AD0E2E">
          <w:rPr>
            <w:noProof/>
          </w:rPr>
          <w:t>KẾ</w:t>
        </w:r>
        <w:r w:rsidRPr="00BA3432">
          <w:rPr>
            <w:noProof/>
            <w:rPrChange w:id="1457" w:author="phuong vu" w:date="2018-11-25T21:55:00Z">
              <w:rPr>
                <w:noProof/>
              </w:rPr>
            </w:rPrChange>
          </w:rPr>
          <w:t>T LUẬN</w:t>
        </w:r>
        <w:r w:rsidRPr="00BA3432">
          <w:rPr>
            <w:noProof/>
            <w:rPrChange w:id="1458" w:author="phuong vu" w:date="2018-11-25T21:55:00Z">
              <w:rPr>
                <w:noProof/>
              </w:rPr>
            </w:rPrChange>
          </w:rPr>
          <w:tab/>
        </w:r>
        <w:r w:rsidRPr="00AD0E2E">
          <w:rPr>
            <w:noProof/>
          </w:rPr>
          <w:fldChar w:fldCharType="begin"/>
        </w:r>
        <w:r w:rsidRPr="00BA3432">
          <w:rPr>
            <w:noProof/>
            <w:rPrChange w:id="1459" w:author="phuong vu" w:date="2018-11-25T21:55:00Z">
              <w:rPr>
                <w:noProof/>
              </w:rPr>
            </w:rPrChange>
          </w:rPr>
          <w:instrText xml:space="preserve"> PAGEREF _Toc530662916 \h </w:instrText>
        </w:r>
      </w:ins>
      <w:r w:rsidRPr="00BA3432">
        <w:rPr>
          <w:noProof/>
          <w:rPrChange w:id="1460" w:author="phuong vu" w:date="2018-11-25T21:55:00Z">
            <w:rPr>
              <w:noProof/>
            </w:rPr>
          </w:rPrChange>
        </w:rPr>
      </w:r>
      <w:r w:rsidRPr="00BA3432">
        <w:rPr>
          <w:noProof/>
          <w:rPrChange w:id="1461" w:author="phuong vu" w:date="2018-11-25T21:55:00Z">
            <w:rPr>
              <w:noProof/>
            </w:rPr>
          </w:rPrChange>
        </w:rPr>
        <w:fldChar w:fldCharType="separate"/>
      </w:r>
      <w:ins w:id="1462" w:author="phuong vu" w:date="2018-11-22T15:01:00Z">
        <w:r w:rsidRPr="00AD0E2E">
          <w:rPr>
            <w:noProof/>
          </w:rPr>
          <w:t>85</w:t>
        </w:r>
        <w:r w:rsidRPr="00AD0E2E">
          <w:rPr>
            <w:noProof/>
          </w:rPr>
          <w:fldChar w:fldCharType="end"/>
        </w:r>
      </w:ins>
    </w:p>
    <w:p w14:paraId="51246E2A" w14:textId="2B95F7E7" w:rsidR="00F72520" w:rsidRPr="00BA3432" w:rsidRDefault="00F72520">
      <w:pPr>
        <w:pStyle w:val="TOC2"/>
        <w:tabs>
          <w:tab w:val="left" w:pos="880"/>
          <w:tab w:val="right" w:leader="dot" w:pos="8777"/>
        </w:tabs>
        <w:spacing w:line="276" w:lineRule="auto"/>
        <w:rPr>
          <w:ins w:id="1463" w:author="phuong vu" w:date="2018-11-22T15:01:00Z"/>
          <w:rFonts w:eastAsiaTheme="minorEastAsia"/>
          <w:noProof/>
          <w:sz w:val="22"/>
          <w:szCs w:val="22"/>
          <w:lang w:val="en-US"/>
          <w:rPrChange w:id="1464" w:author="phuong vu" w:date="2018-11-25T21:55:00Z">
            <w:rPr>
              <w:ins w:id="1465" w:author="phuong vu" w:date="2018-11-22T15:01:00Z"/>
              <w:rFonts w:asciiTheme="minorHAnsi" w:eastAsiaTheme="minorEastAsia" w:hAnsiTheme="minorHAnsi" w:cstheme="minorBidi"/>
              <w:noProof/>
              <w:sz w:val="22"/>
              <w:szCs w:val="22"/>
              <w:lang w:val="en-US"/>
            </w:rPr>
          </w:rPrChange>
        </w:rPr>
        <w:pPrChange w:id="1466" w:author="phuong vu" w:date="2018-11-23T13:48:00Z">
          <w:pPr>
            <w:pStyle w:val="TOC2"/>
            <w:tabs>
              <w:tab w:val="left" w:pos="880"/>
              <w:tab w:val="right" w:leader="dot" w:pos="8777"/>
            </w:tabs>
          </w:pPr>
        </w:pPrChange>
      </w:pPr>
      <w:ins w:id="1467" w:author="phuong vu" w:date="2018-11-22T15:01:00Z">
        <w:r w:rsidRPr="00AD0E2E">
          <w:rPr>
            <w:noProof/>
          </w:rPr>
          <w:t>5.1</w:t>
        </w:r>
        <w:r w:rsidRPr="00BA3432">
          <w:rPr>
            <w:rFonts w:eastAsiaTheme="minorEastAsia"/>
            <w:noProof/>
            <w:sz w:val="22"/>
            <w:szCs w:val="22"/>
            <w:lang w:val="en-US"/>
            <w:rPrChange w:id="1468" w:author="phuong vu" w:date="2018-11-25T21:55:00Z">
              <w:rPr>
                <w:rFonts w:asciiTheme="minorHAnsi" w:eastAsiaTheme="minorEastAsia" w:hAnsiTheme="minorHAnsi" w:cstheme="minorBidi"/>
                <w:noProof/>
                <w:sz w:val="22"/>
                <w:szCs w:val="22"/>
                <w:lang w:val="en-US"/>
              </w:rPr>
            </w:rPrChange>
          </w:rPr>
          <w:tab/>
        </w:r>
        <w:r w:rsidRPr="00AD0E2E">
          <w:rPr>
            <w:noProof/>
            <w:lang w:val="en-US"/>
          </w:rPr>
          <w:t>Kế</w:t>
        </w:r>
        <w:r w:rsidRPr="00BA3432">
          <w:rPr>
            <w:noProof/>
            <w:lang w:val="en-US"/>
            <w:rPrChange w:id="1469" w:author="phuong vu" w:date="2018-11-25T21:55:00Z">
              <w:rPr>
                <w:noProof/>
                <w:lang w:val="en-US"/>
              </w:rPr>
            </w:rPrChange>
          </w:rPr>
          <w:t>t quả đạt được</w:t>
        </w:r>
        <w:r w:rsidRPr="00BA3432">
          <w:rPr>
            <w:noProof/>
            <w:rPrChange w:id="1470" w:author="phuong vu" w:date="2018-11-25T21:55:00Z">
              <w:rPr>
                <w:noProof/>
              </w:rPr>
            </w:rPrChange>
          </w:rPr>
          <w:tab/>
        </w:r>
        <w:r w:rsidRPr="00AD0E2E">
          <w:rPr>
            <w:noProof/>
          </w:rPr>
          <w:fldChar w:fldCharType="begin"/>
        </w:r>
        <w:r w:rsidRPr="00BA3432">
          <w:rPr>
            <w:noProof/>
            <w:rPrChange w:id="1471" w:author="phuong vu" w:date="2018-11-25T21:55:00Z">
              <w:rPr>
                <w:noProof/>
              </w:rPr>
            </w:rPrChange>
          </w:rPr>
          <w:instrText xml:space="preserve"> PAGEREF _Toc530662917 \h </w:instrText>
        </w:r>
      </w:ins>
      <w:r w:rsidRPr="00BA3432">
        <w:rPr>
          <w:noProof/>
          <w:rPrChange w:id="1472" w:author="phuong vu" w:date="2018-11-25T21:55:00Z">
            <w:rPr>
              <w:noProof/>
            </w:rPr>
          </w:rPrChange>
        </w:rPr>
      </w:r>
      <w:r w:rsidRPr="00BA3432">
        <w:rPr>
          <w:noProof/>
          <w:rPrChange w:id="1473" w:author="phuong vu" w:date="2018-11-25T21:55:00Z">
            <w:rPr>
              <w:noProof/>
            </w:rPr>
          </w:rPrChange>
        </w:rPr>
        <w:fldChar w:fldCharType="separate"/>
      </w:r>
      <w:ins w:id="1474" w:author="phuong vu" w:date="2018-11-22T15:01:00Z">
        <w:r w:rsidRPr="00AD0E2E">
          <w:rPr>
            <w:noProof/>
          </w:rPr>
          <w:t>85</w:t>
        </w:r>
        <w:r w:rsidRPr="00AD0E2E">
          <w:rPr>
            <w:noProof/>
          </w:rPr>
          <w:fldChar w:fldCharType="end"/>
        </w:r>
      </w:ins>
    </w:p>
    <w:p w14:paraId="7DA3219D" w14:textId="69BE48CF" w:rsidR="00F72520" w:rsidRPr="00BA3432" w:rsidRDefault="00F72520">
      <w:pPr>
        <w:pStyle w:val="TOC2"/>
        <w:tabs>
          <w:tab w:val="left" w:pos="880"/>
          <w:tab w:val="right" w:leader="dot" w:pos="8777"/>
        </w:tabs>
        <w:spacing w:line="276" w:lineRule="auto"/>
        <w:rPr>
          <w:ins w:id="1475" w:author="phuong vu" w:date="2018-11-22T15:01:00Z"/>
          <w:rFonts w:eastAsiaTheme="minorEastAsia"/>
          <w:noProof/>
          <w:sz w:val="22"/>
          <w:szCs w:val="22"/>
          <w:lang w:val="en-US"/>
          <w:rPrChange w:id="1476" w:author="phuong vu" w:date="2018-11-25T21:55:00Z">
            <w:rPr>
              <w:ins w:id="1477" w:author="phuong vu" w:date="2018-11-22T15:01:00Z"/>
              <w:rFonts w:asciiTheme="minorHAnsi" w:eastAsiaTheme="minorEastAsia" w:hAnsiTheme="minorHAnsi" w:cstheme="minorBidi"/>
              <w:noProof/>
              <w:sz w:val="22"/>
              <w:szCs w:val="22"/>
              <w:lang w:val="en-US"/>
            </w:rPr>
          </w:rPrChange>
        </w:rPr>
        <w:pPrChange w:id="1478" w:author="phuong vu" w:date="2018-11-23T13:48:00Z">
          <w:pPr>
            <w:pStyle w:val="TOC2"/>
            <w:tabs>
              <w:tab w:val="left" w:pos="880"/>
              <w:tab w:val="right" w:leader="dot" w:pos="8777"/>
            </w:tabs>
          </w:pPr>
        </w:pPrChange>
      </w:pPr>
      <w:ins w:id="1479" w:author="phuong vu" w:date="2018-11-22T15:01:00Z">
        <w:r w:rsidRPr="00AD0E2E">
          <w:rPr>
            <w:noProof/>
          </w:rPr>
          <w:t>5.2</w:t>
        </w:r>
        <w:r w:rsidRPr="00BA3432">
          <w:rPr>
            <w:rFonts w:eastAsiaTheme="minorEastAsia"/>
            <w:noProof/>
            <w:sz w:val="22"/>
            <w:szCs w:val="22"/>
            <w:lang w:val="en-US"/>
            <w:rPrChange w:id="1480" w:author="phuong vu" w:date="2018-11-25T21:55:00Z">
              <w:rPr>
                <w:rFonts w:asciiTheme="minorHAnsi" w:eastAsiaTheme="minorEastAsia" w:hAnsiTheme="minorHAnsi" w:cstheme="minorBidi"/>
                <w:noProof/>
                <w:sz w:val="22"/>
                <w:szCs w:val="22"/>
                <w:lang w:val="en-US"/>
              </w:rPr>
            </w:rPrChange>
          </w:rPr>
          <w:tab/>
        </w:r>
        <w:r w:rsidRPr="00AD0E2E">
          <w:rPr>
            <w:noProof/>
          </w:rPr>
          <w:t>Hạ</w:t>
        </w:r>
        <w:r w:rsidRPr="00BA3432">
          <w:rPr>
            <w:noProof/>
            <w:rPrChange w:id="1481" w:author="phuong vu" w:date="2018-11-25T21:55:00Z">
              <w:rPr>
                <w:noProof/>
              </w:rPr>
            </w:rPrChange>
          </w:rPr>
          <w:t>n chế</w:t>
        </w:r>
        <w:r w:rsidRPr="00BA3432">
          <w:rPr>
            <w:noProof/>
            <w:rPrChange w:id="1482" w:author="phuong vu" w:date="2018-11-25T21:55:00Z">
              <w:rPr>
                <w:noProof/>
              </w:rPr>
            </w:rPrChange>
          </w:rPr>
          <w:tab/>
        </w:r>
        <w:r w:rsidRPr="00AD0E2E">
          <w:rPr>
            <w:noProof/>
          </w:rPr>
          <w:fldChar w:fldCharType="begin"/>
        </w:r>
        <w:r w:rsidRPr="00BA3432">
          <w:rPr>
            <w:noProof/>
            <w:rPrChange w:id="1483" w:author="phuong vu" w:date="2018-11-25T21:55:00Z">
              <w:rPr>
                <w:noProof/>
              </w:rPr>
            </w:rPrChange>
          </w:rPr>
          <w:instrText xml:space="preserve"> PAGEREF _Toc530662918 \h </w:instrText>
        </w:r>
      </w:ins>
      <w:r w:rsidRPr="00BA3432">
        <w:rPr>
          <w:noProof/>
          <w:rPrChange w:id="1484" w:author="phuong vu" w:date="2018-11-25T21:55:00Z">
            <w:rPr>
              <w:noProof/>
            </w:rPr>
          </w:rPrChange>
        </w:rPr>
      </w:r>
      <w:r w:rsidRPr="00BA3432">
        <w:rPr>
          <w:noProof/>
          <w:rPrChange w:id="1485" w:author="phuong vu" w:date="2018-11-25T21:55:00Z">
            <w:rPr>
              <w:noProof/>
            </w:rPr>
          </w:rPrChange>
        </w:rPr>
        <w:fldChar w:fldCharType="separate"/>
      </w:r>
      <w:ins w:id="1486" w:author="phuong vu" w:date="2018-11-22T15:01:00Z">
        <w:r w:rsidRPr="00AD0E2E">
          <w:rPr>
            <w:noProof/>
          </w:rPr>
          <w:t>85</w:t>
        </w:r>
        <w:r w:rsidRPr="00AD0E2E">
          <w:rPr>
            <w:noProof/>
          </w:rPr>
          <w:fldChar w:fldCharType="end"/>
        </w:r>
      </w:ins>
    </w:p>
    <w:p w14:paraId="764D7480" w14:textId="6328F6D0" w:rsidR="00F72520" w:rsidRPr="00BA3432" w:rsidRDefault="00F72520">
      <w:pPr>
        <w:pStyle w:val="TOC2"/>
        <w:tabs>
          <w:tab w:val="left" w:pos="880"/>
          <w:tab w:val="right" w:leader="dot" w:pos="8777"/>
        </w:tabs>
        <w:spacing w:line="276" w:lineRule="auto"/>
        <w:rPr>
          <w:ins w:id="1487" w:author="phuong vu" w:date="2018-11-22T15:01:00Z"/>
          <w:rFonts w:eastAsiaTheme="minorEastAsia"/>
          <w:noProof/>
          <w:sz w:val="22"/>
          <w:szCs w:val="22"/>
          <w:lang w:val="en-US"/>
          <w:rPrChange w:id="1488" w:author="phuong vu" w:date="2018-11-25T21:55:00Z">
            <w:rPr>
              <w:ins w:id="1489" w:author="phuong vu" w:date="2018-11-22T15:01:00Z"/>
              <w:rFonts w:asciiTheme="minorHAnsi" w:eastAsiaTheme="minorEastAsia" w:hAnsiTheme="minorHAnsi" w:cstheme="minorBidi"/>
              <w:noProof/>
              <w:sz w:val="22"/>
              <w:szCs w:val="22"/>
              <w:lang w:val="en-US"/>
            </w:rPr>
          </w:rPrChange>
        </w:rPr>
        <w:pPrChange w:id="1490" w:author="phuong vu" w:date="2018-11-23T13:48:00Z">
          <w:pPr>
            <w:pStyle w:val="TOC2"/>
            <w:tabs>
              <w:tab w:val="left" w:pos="880"/>
              <w:tab w:val="right" w:leader="dot" w:pos="8777"/>
            </w:tabs>
          </w:pPr>
        </w:pPrChange>
      </w:pPr>
      <w:ins w:id="1491" w:author="phuong vu" w:date="2018-11-22T15:01:00Z">
        <w:r w:rsidRPr="00AD0E2E">
          <w:rPr>
            <w:noProof/>
          </w:rPr>
          <w:t>5.3</w:t>
        </w:r>
        <w:r w:rsidRPr="00BA3432">
          <w:rPr>
            <w:rFonts w:eastAsiaTheme="minorEastAsia"/>
            <w:noProof/>
            <w:sz w:val="22"/>
            <w:szCs w:val="22"/>
            <w:lang w:val="en-US"/>
            <w:rPrChange w:id="1492" w:author="phuong vu" w:date="2018-11-25T21:55:00Z">
              <w:rPr>
                <w:rFonts w:asciiTheme="minorHAnsi" w:eastAsiaTheme="minorEastAsia" w:hAnsiTheme="minorHAnsi" w:cstheme="minorBidi"/>
                <w:noProof/>
                <w:sz w:val="22"/>
                <w:szCs w:val="22"/>
                <w:lang w:val="en-US"/>
              </w:rPr>
            </w:rPrChange>
          </w:rPr>
          <w:tab/>
        </w:r>
        <w:r w:rsidRPr="00AD0E2E">
          <w:rPr>
            <w:noProof/>
          </w:rPr>
          <w:t>Hướ</w:t>
        </w:r>
        <w:r w:rsidRPr="00BA3432">
          <w:rPr>
            <w:noProof/>
            <w:rPrChange w:id="1493" w:author="phuong vu" w:date="2018-11-25T21:55:00Z">
              <w:rPr>
                <w:noProof/>
              </w:rPr>
            </w:rPrChange>
          </w:rPr>
          <w:t>ng phát triển</w:t>
        </w:r>
        <w:r w:rsidRPr="00BA3432">
          <w:rPr>
            <w:noProof/>
            <w:rPrChange w:id="1494" w:author="phuong vu" w:date="2018-11-25T21:55:00Z">
              <w:rPr>
                <w:noProof/>
              </w:rPr>
            </w:rPrChange>
          </w:rPr>
          <w:tab/>
        </w:r>
        <w:r w:rsidRPr="00AD0E2E">
          <w:rPr>
            <w:noProof/>
          </w:rPr>
          <w:fldChar w:fldCharType="begin"/>
        </w:r>
        <w:r w:rsidRPr="00BA3432">
          <w:rPr>
            <w:noProof/>
            <w:rPrChange w:id="1495" w:author="phuong vu" w:date="2018-11-25T21:55:00Z">
              <w:rPr>
                <w:noProof/>
              </w:rPr>
            </w:rPrChange>
          </w:rPr>
          <w:instrText xml:space="preserve"> PAGEREF _Toc530662919 \h </w:instrText>
        </w:r>
      </w:ins>
      <w:r w:rsidRPr="00BA3432">
        <w:rPr>
          <w:noProof/>
          <w:rPrChange w:id="1496" w:author="phuong vu" w:date="2018-11-25T21:55:00Z">
            <w:rPr>
              <w:noProof/>
            </w:rPr>
          </w:rPrChange>
        </w:rPr>
      </w:r>
      <w:r w:rsidRPr="00BA3432">
        <w:rPr>
          <w:noProof/>
          <w:rPrChange w:id="1497" w:author="phuong vu" w:date="2018-11-25T21:55:00Z">
            <w:rPr>
              <w:noProof/>
            </w:rPr>
          </w:rPrChange>
        </w:rPr>
        <w:fldChar w:fldCharType="separate"/>
      </w:r>
      <w:ins w:id="1498" w:author="phuong vu" w:date="2018-11-22T15:01:00Z">
        <w:r w:rsidRPr="00AD0E2E">
          <w:rPr>
            <w:noProof/>
          </w:rPr>
          <w:t>85</w:t>
        </w:r>
        <w:r w:rsidRPr="00AD0E2E">
          <w:rPr>
            <w:noProof/>
          </w:rPr>
          <w:fldChar w:fldCharType="end"/>
        </w:r>
      </w:ins>
    </w:p>
    <w:p w14:paraId="147B4511" w14:textId="55E27C1A" w:rsidR="00F72520" w:rsidRPr="00BA3432" w:rsidRDefault="00F72520">
      <w:pPr>
        <w:pStyle w:val="TOC1"/>
        <w:tabs>
          <w:tab w:val="right" w:leader="dot" w:pos="8777"/>
        </w:tabs>
        <w:spacing w:line="276" w:lineRule="auto"/>
        <w:rPr>
          <w:ins w:id="1499" w:author="phuong vu" w:date="2018-11-22T15:01:00Z"/>
          <w:rFonts w:eastAsiaTheme="minorEastAsia"/>
          <w:noProof/>
          <w:sz w:val="22"/>
          <w:szCs w:val="22"/>
          <w:lang w:val="en-US"/>
          <w:rPrChange w:id="1500" w:author="phuong vu" w:date="2018-11-25T21:55:00Z">
            <w:rPr>
              <w:ins w:id="1501" w:author="phuong vu" w:date="2018-11-22T15:01:00Z"/>
              <w:rFonts w:asciiTheme="minorHAnsi" w:eastAsiaTheme="minorEastAsia" w:hAnsiTheme="minorHAnsi" w:cstheme="minorBidi"/>
              <w:noProof/>
              <w:sz w:val="22"/>
              <w:szCs w:val="22"/>
              <w:lang w:val="en-US"/>
            </w:rPr>
          </w:rPrChange>
        </w:rPr>
        <w:pPrChange w:id="1502" w:author="phuong vu" w:date="2018-11-23T13:48:00Z">
          <w:pPr>
            <w:pStyle w:val="TOC1"/>
            <w:tabs>
              <w:tab w:val="right" w:leader="dot" w:pos="8777"/>
            </w:tabs>
          </w:pPr>
        </w:pPrChange>
      </w:pPr>
      <w:ins w:id="1503" w:author="phuong vu" w:date="2018-11-22T15:01:00Z">
        <w:r w:rsidRPr="00AD0E2E">
          <w:rPr>
            <w:noProof/>
          </w:rPr>
          <w:t>PHỤ</w:t>
        </w:r>
        <w:r w:rsidRPr="00BA3432">
          <w:rPr>
            <w:noProof/>
            <w:rPrChange w:id="1504" w:author="phuong vu" w:date="2018-11-25T21:55:00Z">
              <w:rPr>
                <w:noProof/>
              </w:rPr>
            </w:rPrChange>
          </w:rPr>
          <w:t xml:space="preserve"> LỤC</w:t>
        </w:r>
        <w:r w:rsidRPr="00BA3432">
          <w:rPr>
            <w:noProof/>
            <w:rPrChange w:id="1505" w:author="phuong vu" w:date="2018-11-25T21:55:00Z">
              <w:rPr>
                <w:noProof/>
              </w:rPr>
            </w:rPrChange>
          </w:rPr>
          <w:tab/>
        </w:r>
        <w:r w:rsidRPr="00AD0E2E">
          <w:rPr>
            <w:noProof/>
          </w:rPr>
          <w:fldChar w:fldCharType="begin"/>
        </w:r>
        <w:r w:rsidRPr="00BA3432">
          <w:rPr>
            <w:noProof/>
            <w:rPrChange w:id="1506" w:author="phuong vu" w:date="2018-11-25T21:55:00Z">
              <w:rPr>
                <w:noProof/>
              </w:rPr>
            </w:rPrChange>
          </w:rPr>
          <w:instrText xml:space="preserve"> PAGEREF _Toc530662920 \h </w:instrText>
        </w:r>
      </w:ins>
      <w:r w:rsidRPr="00BA3432">
        <w:rPr>
          <w:noProof/>
          <w:rPrChange w:id="1507" w:author="phuong vu" w:date="2018-11-25T21:55:00Z">
            <w:rPr>
              <w:noProof/>
            </w:rPr>
          </w:rPrChange>
        </w:rPr>
      </w:r>
      <w:r w:rsidRPr="00BA3432">
        <w:rPr>
          <w:noProof/>
          <w:rPrChange w:id="1508" w:author="phuong vu" w:date="2018-11-25T21:55:00Z">
            <w:rPr>
              <w:noProof/>
            </w:rPr>
          </w:rPrChange>
        </w:rPr>
        <w:fldChar w:fldCharType="separate"/>
      </w:r>
      <w:ins w:id="1509" w:author="phuong vu" w:date="2018-11-22T15:01:00Z">
        <w:r w:rsidRPr="00AD0E2E">
          <w:rPr>
            <w:noProof/>
          </w:rPr>
          <w:t>86</w:t>
        </w:r>
        <w:r w:rsidRPr="00AD0E2E">
          <w:rPr>
            <w:noProof/>
          </w:rPr>
          <w:fldChar w:fldCharType="end"/>
        </w:r>
      </w:ins>
    </w:p>
    <w:p w14:paraId="58156CAC" w14:textId="232FD2F0" w:rsidR="00F72520" w:rsidRPr="00BA3432" w:rsidRDefault="00F72520">
      <w:pPr>
        <w:pStyle w:val="TOC1"/>
        <w:tabs>
          <w:tab w:val="right" w:leader="dot" w:pos="8777"/>
        </w:tabs>
        <w:spacing w:line="276" w:lineRule="auto"/>
        <w:rPr>
          <w:ins w:id="1510" w:author="phuong vu" w:date="2018-11-22T15:01:00Z"/>
          <w:rFonts w:eastAsiaTheme="minorEastAsia"/>
          <w:noProof/>
          <w:sz w:val="22"/>
          <w:szCs w:val="22"/>
          <w:lang w:val="en-US"/>
          <w:rPrChange w:id="1511" w:author="phuong vu" w:date="2018-11-25T21:55:00Z">
            <w:rPr>
              <w:ins w:id="1512" w:author="phuong vu" w:date="2018-11-22T15:01:00Z"/>
              <w:rFonts w:asciiTheme="minorHAnsi" w:eastAsiaTheme="minorEastAsia" w:hAnsiTheme="minorHAnsi" w:cstheme="minorBidi"/>
              <w:noProof/>
              <w:sz w:val="22"/>
              <w:szCs w:val="22"/>
              <w:lang w:val="en-US"/>
            </w:rPr>
          </w:rPrChange>
        </w:rPr>
        <w:pPrChange w:id="1513" w:author="phuong vu" w:date="2018-11-23T13:48:00Z">
          <w:pPr>
            <w:pStyle w:val="TOC1"/>
            <w:tabs>
              <w:tab w:val="right" w:leader="dot" w:pos="8777"/>
            </w:tabs>
          </w:pPr>
        </w:pPrChange>
      </w:pPr>
      <w:ins w:id="1514" w:author="phuong vu" w:date="2018-11-22T15:01:00Z">
        <w:r w:rsidRPr="00AD0E2E">
          <w:rPr>
            <w:noProof/>
          </w:rPr>
          <w:t>TÀI LIỆ</w:t>
        </w:r>
        <w:r w:rsidRPr="00BA3432">
          <w:rPr>
            <w:noProof/>
            <w:rPrChange w:id="1515" w:author="phuong vu" w:date="2018-11-25T21:55:00Z">
              <w:rPr>
                <w:noProof/>
              </w:rPr>
            </w:rPrChange>
          </w:rPr>
          <w:t>U THAM KHẢO</w:t>
        </w:r>
        <w:r w:rsidRPr="00BA3432">
          <w:rPr>
            <w:noProof/>
            <w:rPrChange w:id="1516" w:author="phuong vu" w:date="2018-11-25T21:55:00Z">
              <w:rPr>
                <w:noProof/>
              </w:rPr>
            </w:rPrChange>
          </w:rPr>
          <w:tab/>
        </w:r>
        <w:r w:rsidRPr="00AD0E2E">
          <w:rPr>
            <w:noProof/>
          </w:rPr>
          <w:fldChar w:fldCharType="begin"/>
        </w:r>
        <w:r w:rsidRPr="00BA3432">
          <w:rPr>
            <w:noProof/>
            <w:rPrChange w:id="1517" w:author="phuong vu" w:date="2018-11-25T21:55:00Z">
              <w:rPr>
                <w:noProof/>
              </w:rPr>
            </w:rPrChange>
          </w:rPr>
          <w:instrText xml:space="preserve"> PAGEREF _Toc530662921 \h </w:instrText>
        </w:r>
      </w:ins>
      <w:r w:rsidRPr="00BA3432">
        <w:rPr>
          <w:noProof/>
          <w:rPrChange w:id="1518" w:author="phuong vu" w:date="2018-11-25T21:55:00Z">
            <w:rPr>
              <w:noProof/>
            </w:rPr>
          </w:rPrChange>
        </w:rPr>
      </w:r>
      <w:r w:rsidRPr="00BA3432">
        <w:rPr>
          <w:noProof/>
          <w:rPrChange w:id="1519" w:author="phuong vu" w:date="2018-11-25T21:55:00Z">
            <w:rPr>
              <w:noProof/>
            </w:rPr>
          </w:rPrChange>
        </w:rPr>
        <w:fldChar w:fldCharType="separate"/>
      </w:r>
      <w:ins w:id="1520" w:author="phuong vu" w:date="2018-11-22T15:01:00Z">
        <w:r w:rsidRPr="00AD0E2E">
          <w:rPr>
            <w:noProof/>
          </w:rPr>
          <w:t>89</w:t>
        </w:r>
        <w:r w:rsidRPr="00AD0E2E">
          <w:rPr>
            <w:noProof/>
          </w:rPr>
          <w:fldChar w:fldCharType="end"/>
        </w:r>
      </w:ins>
    </w:p>
    <w:p w14:paraId="4CA3D3D3" w14:textId="7255AE02" w:rsidR="006A2C8A" w:rsidRPr="00BA3432" w:rsidDel="003610CA" w:rsidRDefault="006A2C8A">
      <w:pPr>
        <w:pStyle w:val="TOC1"/>
        <w:tabs>
          <w:tab w:val="right" w:leader="dot" w:pos="8777"/>
        </w:tabs>
        <w:spacing w:line="276" w:lineRule="auto"/>
        <w:rPr>
          <w:del w:id="1521" w:author="phuong vu" w:date="2018-11-21T23:18:00Z"/>
          <w:rFonts w:eastAsiaTheme="minorEastAsia"/>
          <w:noProof/>
          <w:sz w:val="22"/>
          <w:szCs w:val="22"/>
          <w:lang w:val="en-US"/>
          <w:rPrChange w:id="1522" w:author="phuong vu" w:date="2018-11-25T21:55:00Z">
            <w:rPr>
              <w:del w:id="1523" w:author="phuong vu" w:date="2018-11-21T23:18:00Z"/>
              <w:rFonts w:asciiTheme="minorHAnsi" w:eastAsiaTheme="minorEastAsia" w:hAnsiTheme="minorHAnsi" w:cstheme="minorBidi"/>
              <w:noProof/>
              <w:sz w:val="22"/>
              <w:szCs w:val="22"/>
              <w:lang w:val="en-US"/>
            </w:rPr>
          </w:rPrChange>
        </w:rPr>
        <w:pPrChange w:id="1524" w:author="phuong vu" w:date="2018-11-23T13:48:00Z">
          <w:pPr>
            <w:pStyle w:val="TOC1"/>
            <w:tabs>
              <w:tab w:val="right" w:leader="dot" w:pos="8777"/>
            </w:tabs>
          </w:pPr>
        </w:pPrChange>
      </w:pPr>
      <w:del w:id="1525" w:author="phuong vu" w:date="2018-11-21T23:18:00Z">
        <w:r w:rsidRPr="00AD0E2E" w:rsidDel="003610CA">
          <w:rPr>
            <w:noProof/>
          </w:rPr>
          <w:delText>KÍ HIỆ</w:delText>
        </w:r>
        <w:r w:rsidRPr="00BA3432" w:rsidDel="003610CA">
          <w:rPr>
            <w:noProof/>
            <w:rPrChange w:id="1526" w:author="phuong vu" w:date="2018-11-25T21:55:00Z">
              <w:rPr>
                <w:noProof/>
              </w:rPr>
            </w:rPrChange>
          </w:rPr>
          <w:delText>U VÀ VIẾT TẮT</w:delText>
        </w:r>
        <w:r w:rsidRPr="00BA3432" w:rsidDel="003610CA">
          <w:rPr>
            <w:noProof/>
            <w:rPrChange w:id="1527" w:author="phuong vu" w:date="2018-11-25T21:55:00Z">
              <w:rPr>
                <w:noProof/>
              </w:rPr>
            </w:rPrChange>
          </w:rPr>
          <w:tab/>
          <w:delText>9</w:delText>
        </w:r>
      </w:del>
    </w:p>
    <w:p w14:paraId="44021EE4" w14:textId="7D873466" w:rsidR="006A2C8A" w:rsidRPr="00BA3432" w:rsidDel="003610CA" w:rsidRDefault="006A2C8A">
      <w:pPr>
        <w:pStyle w:val="TOC1"/>
        <w:tabs>
          <w:tab w:val="right" w:leader="dot" w:pos="8777"/>
        </w:tabs>
        <w:spacing w:line="276" w:lineRule="auto"/>
        <w:rPr>
          <w:del w:id="1528" w:author="phuong vu" w:date="2018-11-21T23:18:00Z"/>
          <w:rFonts w:eastAsiaTheme="minorEastAsia"/>
          <w:noProof/>
          <w:sz w:val="22"/>
          <w:szCs w:val="22"/>
          <w:lang w:val="en-US"/>
          <w:rPrChange w:id="1529" w:author="phuong vu" w:date="2018-11-25T21:55:00Z">
            <w:rPr>
              <w:del w:id="1530" w:author="phuong vu" w:date="2018-11-21T23:18:00Z"/>
              <w:rFonts w:asciiTheme="minorHAnsi" w:eastAsiaTheme="minorEastAsia" w:hAnsiTheme="minorHAnsi" w:cstheme="minorBidi"/>
              <w:noProof/>
              <w:sz w:val="22"/>
              <w:szCs w:val="22"/>
              <w:lang w:val="en-US"/>
            </w:rPr>
          </w:rPrChange>
        </w:rPr>
        <w:pPrChange w:id="1531" w:author="phuong vu" w:date="2018-11-23T13:48:00Z">
          <w:pPr>
            <w:pStyle w:val="TOC1"/>
            <w:tabs>
              <w:tab w:val="right" w:leader="dot" w:pos="8777"/>
            </w:tabs>
          </w:pPr>
        </w:pPrChange>
      </w:pPr>
      <w:del w:id="1532" w:author="phuong vu" w:date="2018-11-21T23:18:00Z">
        <w:r w:rsidRPr="00AD0E2E" w:rsidDel="003610CA">
          <w:rPr>
            <w:noProof/>
          </w:rPr>
          <w:delText>DANH SÁCH HÌNH</w:delText>
        </w:r>
        <w:r w:rsidRPr="00AD0E2E" w:rsidDel="003610CA">
          <w:rPr>
            <w:noProof/>
          </w:rPr>
          <w:tab/>
          <w:delText>10</w:delText>
        </w:r>
      </w:del>
    </w:p>
    <w:p w14:paraId="2067F77B" w14:textId="4C50735B" w:rsidR="006A2C8A" w:rsidRPr="00BA3432" w:rsidDel="003610CA" w:rsidRDefault="006A2C8A">
      <w:pPr>
        <w:pStyle w:val="TOC1"/>
        <w:tabs>
          <w:tab w:val="right" w:leader="dot" w:pos="8777"/>
        </w:tabs>
        <w:spacing w:line="276" w:lineRule="auto"/>
        <w:rPr>
          <w:del w:id="1533" w:author="phuong vu" w:date="2018-11-21T23:18:00Z"/>
          <w:rFonts w:eastAsiaTheme="minorEastAsia"/>
          <w:noProof/>
          <w:sz w:val="22"/>
          <w:szCs w:val="22"/>
          <w:lang w:val="en-US"/>
          <w:rPrChange w:id="1534" w:author="phuong vu" w:date="2018-11-25T21:55:00Z">
            <w:rPr>
              <w:del w:id="1535" w:author="phuong vu" w:date="2018-11-21T23:18:00Z"/>
              <w:rFonts w:asciiTheme="minorHAnsi" w:eastAsiaTheme="minorEastAsia" w:hAnsiTheme="minorHAnsi" w:cstheme="minorBidi"/>
              <w:noProof/>
              <w:sz w:val="22"/>
              <w:szCs w:val="22"/>
              <w:lang w:val="en-US"/>
            </w:rPr>
          </w:rPrChange>
        </w:rPr>
        <w:pPrChange w:id="1536" w:author="phuong vu" w:date="2018-11-23T13:48:00Z">
          <w:pPr>
            <w:pStyle w:val="TOC1"/>
            <w:tabs>
              <w:tab w:val="right" w:leader="dot" w:pos="8777"/>
            </w:tabs>
          </w:pPr>
        </w:pPrChange>
      </w:pPr>
      <w:del w:id="1537" w:author="phuong vu" w:date="2018-11-21T23:18:00Z">
        <w:r w:rsidRPr="00AD0E2E" w:rsidDel="003610CA">
          <w:rPr>
            <w:noProof/>
          </w:rPr>
          <w:delText>DANH MỤ</w:delText>
        </w:r>
        <w:r w:rsidRPr="00BA3432" w:rsidDel="003610CA">
          <w:rPr>
            <w:noProof/>
            <w:rPrChange w:id="1538" w:author="phuong vu" w:date="2018-11-25T21:55:00Z">
              <w:rPr>
                <w:noProof/>
              </w:rPr>
            </w:rPrChange>
          </w:rPr>
          <w:delText>C BẢNG</w:delText>
        </w:r>
        <w:r w:rsidRPr="00BA3432" w:rsidDel="003610CA">
          <w:rPr>
            <w:noProof/>
            <w:rPrChange w:id="1539" w:author="phuong vu" w:date="2018-11-25T21:55:00Z">
              <w:rPr>
                <w:noProof/>
              </w:rPr>
            </w:rPrChange>
          </w:rPr>
          <w:tab/>
          <w:delText>11</w:delText>
        </w:r>
      </w:del>
    </w:p>
    <w:p w14:paraId="4F8DFDAD" w14:textId="2623C6AD" w:rsidR="006A2C8A" w:rsidRPr="00BA3432" w:rsidDel="003610CA" w:rsidRDefault="006A2C8A">
      <w:pPr>
        <w:pStyle w:val="TOC1"/>
        <w:tabs>
          <w:tab w:val="right" w:leader="dot" w:pos="8777"/>
        </w:tabs>
        <w:spacing w:line="276" w:lineRule="auto"/>
        <w:rPr>
          <w:del w:id="1540" w:author="phuong vu" w:date="2018-11-21T23:18:00Z"/>
          <w:rFonts w:eastAsiaTheme="minorEastAsia"/>
          <w:noProof/>
          <w:sz w:val="22"/>
          <w:szCs w:val="22"/>
          <w:lang w:val="en-US"/>
          <w:rPrChange w:id="1541" w:author="phuong vu" w:date="2018-11-25T21:55:00Z">
            <w:rPr>
              <w:del w:id="1542" w:author="phuong vu" w:date="2018-11-21T23:18:00Z"/>
              <w:rFonts w:asciiTheme="minorHAnsi" w:eastAsiaTheme="minorEastAsia" w:hAnsiTheme="minorHAnsi" w:cstheme="minorBidi"/>
              <w:noProof/>
              <w:sz w:val="22"/>
              <w:szCs w:val="22"/>
              <w:lang w:val="en-US"/>
            </w:rPr>
          </w:rPrChange>
        </w:rPr>
        <w:pPrChange w:id="1543" w:author="phuong vu" w:date="2018-11-23T13:48:00Z">
          <w:pPr>
            <w:pStyle w:val="TOC1"/>
            <w:tabs>
              <w:tab w:val="right" w:leader="dot" w:pos="8777"/>
            </w:tabs>
          </w:pPr>
        </w:pPrChange>
      </w:pPr>
      <w:del w:id="1544" w:author="phuong vu" w:date="2018-11-21T23:18:00Z">
        <w:r w:rsidRPr="00AD0E2E" w:rsidDel="003610CA">
          <w:rPr>
            <w:noProof/>
          </w:rPr>
          <w:delText>TÓM TẮ</w:delText>
        </w:r>
        <w:r w:rsidRPr="00BA3432" w:rsidDel="003610CA">
          <w:rPr>
            <w:noProof/>
            <w:rPrChange w:id="1545" w:author="phuong vu" w:date="2018-11-25T21:55:00Z">
              <w:rPr>
                <w:noProof/>
              </w:rPr>
            </w:rPrChange>
          </w:rPr>
          <w:delText>T</w:delText>
        </w:r>
        <w:r w:rsidRPr="00BA3432" w:rsidDel="003610CA">
          <w:rPr>
            <w:noProof/>
            <w:rPrChange w:id="1546" w:author="phuong vu" w:date="2018-11-25T21:55:00Z">
              <w:rPr>
                <w:noProof/>
              </w:rPr>
            </w:rPrChange>
          </w:rPr>
          <w:tab/>
          <w:delText>12</w:delText>
        </w:r>
      </w:del>
    </w:p>
    <w:p w14:paraId="1549C771" w14:textId="1362DC42" w:rsidR="006A2C8A" w:rsidRPr="00BA3432" w:rsidDel="003610CA" w:rsidRDefault="006A2C8A">
      <w:pPr>
        <w:pStyle w:val="TOC1"/>
        <w:tabs>
          <w:tab w:val="right" w:leader="dot" w:pos="8777"/>
        </w:tabs>
        <w:spacing w:line="276" w:lineRule="auto"/>
        <w:rPr>
          <w:del w:id="1547" w:author="phuong vu" w:date="2018-11-21T23:18:00Z"/>
          <w:rFonts w:eastAsiaTheme="minorEastAsia"/>
          <w:noProof/>
          <w:sz w:val="22"/>
          <w:szCs w:val="22"/>
          <w:lang w:val="en-US"/>
          <w:rPrChange w:id="1548" w:author="phuong vu" w:date="2018-11-25T21:55:00Z">
            <w:rPr>
              <w:del w:id="1549" w:author="phuong vu" w:date="2018-11-21T23:18:00Z"/>
              <w:rFonts w:asciiTheme="minorHAnsi" w:eastAsiaTheme="minorEastAsia" w:hAnsiTheme="minorHAnsi" w:cstheme="minorBidi"/>
              <w:noProof/>
              <w:sz w:val="22"/>
              <w:szCs w:val="22"/>
              <w:lang w:val="en-US"/>
            </w:rPr>
          </w:rPrChange>
        </w:rPr>
        <w:pPrChange w:id="1550" w:author="phuong vu" w:date="2018-11-23T13:48:00Z">
          <w:pPr>
            <w:pStyle w:val="TOC1"/>
            <w:tabs>
              <w:tab w:val="right" w:leader="dot" w:pos="8777"/>
            </w:tabs>
          </w:pPr>
        </w:pPrChange>
      </w:pPr>
      <w:del w:id="1551" w:author="phuong vu" w:date="2018-11-21T23:18:00Z">
        <w:r w:rsidRPr="00AD0E2E" w:rsidDel="003610CA">
          <w:rPr>
            <w:noProof/>
          </w:rPr>
          <w:delText>ABSTRACT</w:delText>
        </w:r>
        <w:r w:rsidRPr="00AD0E2E" w:rsidDel="003610CA">
          <w:rPr>
            <w:noProof/>
          </w:rPr>
          <w:tab/>
          <w:delText>13</w:delText>
        </w:r>
      </w:del>
    </w:p>
    <w:p w14:paraId="4A74FB9D" w14:textId="11034638" w:rsidR="006A2C8A" w:rsidRPr="00BA3432" w:rsidDel="003610CA" w:rsidRDefault="006A2C8A">
      <w:pPr>
        <w:pStyle w:val="TOC1"/>
        <w:tabs>
          <w:tab w:val="right" w:leader="dot" w:pos="8777"/>
        </w:tabs>
        <w:spacing w:line="276" w:lineRule="auto"/>
        <w:rPr>
          <w:del w:id="1552" w:author="phuong vu" w:date="2018-11-21T23:18:00Z"/>
          <w:rFonts w:eastAsiaTheme="minorEastAsia"/>
          <w:noProof/>
          <w:sz w:val="22"/>
          <w:szCs w:val="22"/>
          <w:lang w:val="en-US"/>
          <w:rPrChange w:id="1553" w:author="phuong vu" w:date="2018-11-25T21:55:00Z">
            <w:rPr>
              <w:del w:id="1554" w:author="phuong vu" w:date="2018-11-21T23:18:00Z"/>
              <w:rFonts w:asciiTheme="minorHAnsi" w:eastAsiaTheme="minorEastAsia" w:hAnsiTheme="minorHAnsi" w:cstheme="minorBidi"/>
              <w:noProof/>
              <w:sz w:val="22"/>
              <w:szCs w:val="22"/>
              <w:lang w:val="en-US"/>
            </w:rPr>
          </w:rPrChange>
        </w:rPr>
        <w:pPrChange w:id="1555" w:author="phuong vu" w:date="2018-11-23T13:48:00Z">
          <w:pPr>
            <w:pStyle w:val="TOC1"/>
            <w:tabs>
              <w:tab w:val="right" w:leader="dot" w:pos="8777"/>
            </w:tabs>
          </w:pPr>
        </w:pPrChange>
      </w:pPr>
      <w:del w:id="1556" w:author="phuong vu" w:date="2018-11-21T23:18:00Z">
        <w:r w:rsidRPr="00AD0E2E" w:rsidDel="003610CA">
          <w:rPr>
            <w:noProof/>
          </w:rPr>
          <w:delText>TỪ</w:delText>
        </w:r>
        <w:r w:rsidRPr="00BA3432" w:rsidDel="003610CA">
          <w:rPr>
            <w:noProof/>
            <w:rPrChange w:id="1557" w:author="phuong vu" w:date="2018-11-25T21:55:00Z">
              <w:rPr>
                <w:noProof/>
              </w:rPr>
            </w:rPrChange>
          </w:rPr>
          <w:delText xml:space="preserve"> KHÓA</w:delText>
        </w:r>
        <w:r w:rsidRPr="00BA3432" w:rsidDel="003610CA">
          <w:rPr>
            <w:noProof/>
            <w:rPrChange w:id="1558" w:author="phuong vu" w:date="2018-11-25T21:55:00Z">
              <w:rPr>
                <w:noProof/>
              </w:rPr>
            </w:rPrChange>
          </w:rPr>
          <w:tab/>
          <w:delText>14</w:delText>
        </w:r>
      </w:del>
    </w:p>
    <w:p w14:paraId="04E58D68" w14:textId="37C760A1" w:rsidR="006A2C8A" w:rsidRPr="00BA3432" w:rsidDel="003610CA" w:rsidRDefault="006A2C8A">
      <w:pPr>
        <w:pStyle w:val="TOC1"/>
        <w:tabs>
          <w:tab w:val="left" w:pos="1540"/>
          <w:tab w:val="right" w:leader="dot" w:pos="8777"/>
        </w:tabs>
        <w:spacing w:line="276" w:lineRule="auto"/>
        <w:rPr>
          <w:del w:id="1559" w:author="phuong vu" w:date="2018-11-21T23:18:00Z"/>
          <w:rFonts w:eastAsiaTheme="minorEastAsia"/>
          <w:noProof/>
          <w:sz w:val="22"/>
          <w:szCs w:val="22"/>
          <w:lang w:val="en-US"/>
          <w:rPrChange w:id="1560" w:author="phuong vu" w:date="2018-11-25T21:55:00Z">
            <w:rPr>
              <w:del w:id="1561" w:author="phuong vu" w:date="2018-11-21T23:18:00Z"/>
              <w:rFonts w:asciiTheme="minorHAnsi" w:eastAsiaTheme="minorEastAsia" w:hAnsiTheme="minorHAnsi" w:cstheme="minorBidi"/>
              <w:noProof/>
              <w:sz w:val="22"/>
              <w:szCs w:val="22"/>
              <w:lang w:val="en-US"/>
            </w:rPr>
          </w:rPrChange>
        </w:rPr>
        <w:pPrChange w:id="1562" w:author="phuong vu" w:date="2018-11-23T13:48:00Z">
          <w:pPr>
            <w:pStyle w:val="TOC1"/>
            <w:tabs>
              <w:tab w:val="left" w:pos="1540"/>
              <w:tab w:val="right" w:leader="dot" w:pos="8777"/>
            </w:tabs>
          </w:pPr>
        </w:pPrChange>
      </w:pPr>
      <w:del w:id="1563" w:author="phuong vu" w:date="2018-11-21T23:18:00Z">
        <w:r w:rsidRPr="00AD0E2E" w:rsidDel="003610CA">
          <w:rPr>
            <w:noProof/>
          </w:rPr>
          <w:delText>CHƯƠNG 1 -</w:delText>
        </w:r>
        <w:r w:rsidRPr="00BA3432" w:rsidDel="003610CA">
          <w:rPr>
            <w:rFonts w:eastAsiaTheme="minorEastAsia"/>
            <w:noProof/>
            <w:sz w:val="22"/>
            <w:szCs w:val="22"/>
            <w:lang w:val="en-US"/>
            <w:rPrChange w:id="156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TỔ</w:delText>
        </w:r>
        <w:r w:rsidRPr="00BA3432" w:rsidDel="003610CA">
          <w:rPr>
            <w:noProof/>
            <w:rPrChange w:id="1565" w:author="phuong vu" w:date="2018-11-25T21:55:00Z">
              <w:rPr>
                <w:noProof/>
              </w:rPr>
            </w:rPrChange>
          </w:rPr>
          <w:delText>NG QUAN</w:delText>
        </w:r>
        <w:r w:rsidRPr="00BA3432" w:rsidDel="003610CA">
          <w:rPr>
            <w:noProof/>
            <w:rPrChange w:id="1566" w:author="phuong vu" w:date="2018-11-25T21:55:00Z">
              <w:rPr>
                <w:noProof/>
              </w:rPr>
            </w:rPrChange>
          </w:rPr>
          <w:tab/>
          <w:delText>15</w:delText>
        </w:r>
      </w:del>
    </w:p>
    <w:p w14:paraId="756E7A50" w14:textId="748853EC" w:rsidR="006A2C8A" w:rsidRPr="00BA3432" w:rsidDel="003610CA" w:rsidRDefault="006A2C8A">
      <w:pPr>
        <w:pStyle w:val="TOC2"/>
        <w:tabs>
          <w:tab w:val="left" w:pos="880"/>
          <w:tab w:val="right" w:leader="dot" w:pos="8777"/>
        </w:tabs>
        <w:spacing w:line="276" w:lineRule="auto"/>
        <w:rPr>
          <w:del w:id="1567" w:author="phuong vu" w:date="2018-11-21T23:18:00Z"/>
          <w:rFonts w:eastAsiaTheme="minorEastAsia"/>
          <w:noProof/>
          <w:sz w:val="22"/>
          <w:szCs w:val="22"/>
          <w:lang w:val="en-US"/>
          <w:rPrChange w:id="1568" w:author="phuong vu" w:date="2018-11-25T21:55:00Z">
            <w:rPr>
              <w:del w:id="1569" w:author="phuong vu" w:date="2018-11-21T23:18:00Z"/>
              <w:rFonts w:asciiTheme="minorHAnsi" w:eastAsiaTheme="minorEastAsia" w:hAnsiTheme="minorHAnsi" w:cstheme="minorBidi"/>
              <w:noProof/>
              <w:sz w:val="22"/>
              <w:szCs w:val="22"/>
              <w:lang w:val="en-US"/>
            </w:rPr>
          </w:rPrChange>
        </w:rPr>
        <w:pPrChange w:id="1570" w:author="phuong vu" w:date="2018-11-23T13:48:00Z">
          <w:pPr>
            <w:pStyle w:val="TOC2"/>
            <w:tabs>
              <w:tab w:val="left" w:pos="880"/>
              <w:tab w:val="right" w:leader="dot" w:pos="8777"/>
            </w:tabs>
          </w:pPr>
        </w:pPrChange>
      </w:pPr>
      <w:del w:id="1571" w:author="phuong vu" w:date="2018-11-21T23:18:00Z">
        <w:r w:rsidRPr="00AD0E2E" w:rsidDel="003610CA">
          <w:rPr>
            <w:noProof/>
            <w:lang w:val="en-US"/>
          </w:rPr>
          <w:delText>1.1</w:delText>
        </w:r>
        <w:r w:rsidRPr="00BA3432" w:rsidDel="003610CA">
          <w:rPr>
            <w:rFonts w:eastAsiaTheme="minorEastAsia"/>
            <w:noProof/>
            <w:sz w:val="22"/>
            <w:szCs w:val="22"/>
            <w:lang w:val="en-US"/>
            <w:rPrChange w:id="1572"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Đặ</w:delText>
        </w:r>
        <w:r w:rsidRPr="00BA3432" w:rsidDel="003610CA">
          <w:rPr>
            <w:noProof/>
            <w:lang w:val="en-US"/>
            <w:rPrChange w:id="1573" w:author="phuong vu" w:date="2018-11-25T21:55:00Z">
              <w:rPr>
                <w:noProof/>
                <w:lang w:val="en-US"/>
              </w:rPr>
            </w:rPrChange>
          </w:rPr>
          <w:delText>t vấn đề</w:delText>
        </w:r>
        <w:r w:rsidRPr="00BA3432" w:rsidDel="003610CA">
          <w:rPr>
            <w:noProof/>
            <w:rPrChange w:id="1574" w:author="phuong vu" w:date="2018-11-25T21:55:00Z">
              <w:rPr>
                <w:noProof/>
              </w:rPr>
            </w:rPrChange>
          </w:rPr>
          <w:tab/>
          <w:delText>15</w:delText>
        </w:r>
      </w:del>
    </w:p>
    <w:p w14:paraId="2A573D5C" w14:textId="09BD3443" w:rsidR="006A2C8A" w:rsidRPr="00BA3432" w:rsidDel="003610CA" w:rsidRDefault="006A2C8A">
      <w:pPr>
        <w:pStyle w:val="TOC2"/>
        <w:tabs>
          <w:tab w:val="left" w:pos="880"/>
          <w:tab w:val="right" w:leader="dot" w:pos="8777"/>
        </w:tabs>
        <w:spacing w:line="276" w:lineRule="auto"/>
        <w:rPr>
          <w:del w:id="1575" w:author="phuong vu" w:date="2018-11-21T23:18:00Z"/>
          <w:rFonts w:eastAsiaTheme="minorEastAsia"/>
          <w:noProof/>
          <w:sz w:val="22"/>
          <w:szCs w:val="22"/>
          <w:lang w:val="en-US"/>
          <w:rPrChange w:id="1576" w:author="phuong vu" w:date="2018-11-25T21:55:00Z">
            <w:rPr>
              <w:del w:id="1577" w:author="phuong vu" w:date="2018-11-21T23:18:00Z"/>
              <w:rFonts w:asciiTheme="minorHAnsi" w:eastAsiaTheme="minorEastAsia" w:hAnsiTheme="minorHAnsi" w:cstheme="minorBidi"/>
              <w:noProof/>
              <w:sz w:val="22"/>
              <w:szCs w:val="22"/>
              <w:lang w:val="en-US"/>
            </w:rPr>
          </w:rPrChange>
        </w:rPr>
        <w:pPrChange w:id="1578" w:author="phuong vu" w:date="2018-11-23T13:48:00Z">
          <w:pPr>
            <w:pStyle w:val="TOC2"/>
            <w:tabs>
              <w:tab w:val="left" w:pos="880"/>
              <w:tab w:val="right" w:leader="dot" w:pos="8777"/>
            </w:tabs>
          </w:pPr>
        </w:pPrChange>
      </w:pPr>
      <w:del w:id="1579" w:author="phuong vu" w:date="2018-11-21T23:18:00Z">
        <w:r w:rsidRPr="00AD0E2E" w:rsidDel="003610CA">
          <w:rPr>
            <w:noProof/>
            <w:lang w:val="en-US"/>
          </w:rPr>
          <w:delText>1.2</w:delText>
        </w:r>
        <w:r w:rsidRPr="00BA3432" w:rsidDel="003610CA">
          <w:rPr>
            <w:rFonts w:eastAsiaTheme="minorEastAsia"/>
            <w:noProof/>
            <w:sz w:val="22"/>
            <w:szCs w:val="22"/>
            <w:lang w:val="en-US"/>
            <w:rPrChange w:id="1580"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Lị</w:delText>
        </w:r>
        <w:r w:rsidRPr="00BA3432" w:rsidDel="003610CA">
          <w:rPr>
            <w:noProof/>
            <w:lang w:val="en-US"/>
            <w:rPrChange w:id="1581" w:author="phuong vu" w:date="2018-11-25T21:55:00Z">
              <w:rPr>
                <w:noProof/>
                <w:lang w:val="en-US"/>
              </w:rPr>
            </w:rPrChange>
          </w:rPr>
          <w:delText>ch sử giải quyết vấn đề</w:delText>
        </w:r>
        <w:r w:rsidRPr="00BA3432" w:rsidDel="003610CA">
          <w:rPr>
            <w:noProof/>
            <w:rPrChange w:id="1582" w:author="phuong vu" w:date="2018-11-25T21:55:00Z">
              <w:rPr>
                <w:noProof/>
              </w:rPr>
            </w:rPrChange>
          </w:rPr>
          <w:tab/>
          <w:delText>15</w:delText>
        </w:r>
      </w:del>
    </w:p>
    <w:p w14:paraId="6FD9B448" w14:textId="4B9C432B" w:rsidR="006A2C8A" w:rsidRPr="00BA3432" w:rsidDel="003610CA" w:rsidRDefault="006A2C8A">
      <w:pPr>
        <w:pStyle w:val="TOC2"/>
        <w:tabs>
          <w:tab w:val="left" w:pos="880"/>
          <w:tab w:val="right" w:leader="dot" w:pos="8777"/>
        </w:tabs>
        <w:spacing w:line="276" w:lineRule="auto"/>
        <w:rPr>
          <w:del w:id="1583" w:author="phuong vu" w:date="2018-11-21T23:18:00Z"/>
          <w:rFonts w:eastAsiaTheme="minorEastAsia"/>
          <w:noProof/>
          <w:sz w:val="22"/>
          <w:szCs w:val="22"/>
          <w:lang w:val="en-US"/>
          <w:rPrChange w:id="1584" w:author="phuong vu" w:date="2018-11-25T21:55:00Z">
            <w:rPr>
              <w:del w:id="1585" w:author="phuong vu" w:date="2018-11-21T23:18:00Z"/>
              <w:rFonts w:asciiTheme="minorHAnsi" w:eastAsiaTheme="minorEastAsia" w:hAnsiTheme="minorHAnsi" w:cstheme="minorBidi"/>
              <w:noProof/>
              <w:sz w:val="22"/>
              <w:szCs w:val="22"/>
              <w:lang w:val="en-US"/>
            </w:rPr>
          </w:rPrChange>
        </w:rPr>
        <w:pPrChange w:id="1586" w:author="phuong vu" w:date="2018-11-23T13:48:00Z">
          <w:pPr>
            <w:pStyle w:val="TOC2"/>
            <w:tabs>
              <w:tab w:val="left" w:pos="880"/>
              <w:tab w:val="right" w:leader="dot" w:pos="8777"/>
            </w:tabs>
          </w:pPr>
        </w:pPrChange>
      </w:pPr>
      <w:del w:id="1587" w:author="phuong vu" w:date="2018-11-21T23:18:00Z">
        <w:r w:rsidRPr="00AD0E2E" w:rsidDel="003610CA">
          <w:rPr>
            <w:noProof/>
            <w:lang w:val="en-US"/>
          </w:rPr>
          <w:delText>1.3</w:delText>
        </w:r>
        <w:r w:rsidRPr="00BA3432" w:rsidDel="003610CA">
          <w:rPr>
            <w:rFonts w:eastAsiaTheme="minorEastAsia"/>
            <w:noProof/>
            <w:sz w:val="22"/>
            <w:szCs w:val="22"/>
            <w:lang w:val="en-US"/>
            <w:rPrChange w:id="158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Phạ</w:delText>
        </w:r>
        <w:r w:rsidRPr="00BA3432" w:rsidDel="003610CA">
          <w:rPr>
            <w:noProof/>
            <w:rPrChange w:id="1589" w:author="phuong vu" w:date="2018-11-25T21:55:00Z">
              <w:rPr>
                <w:noProof/>
              </w:rPr>
            </w:rPrChange>
          </w:rPr>
          <w:delText>m</w:delText>
        </w:r>
        <w:r w:rsidRPr="00BA3432" w:rsidDel="003610CA">
          <w:rPr>
            <w:noProof/>
            <w:lang w:val="en-US"/>
            <w:rPrChange w:id="1590" w:author="phuong vu" w:date="2018-11-25T21:55:00Z">
              <w:rPr>
                <w:noProof/>
                <w:lang w:val="en-US"/>
              </w:rPr>
            </w:rPrChange>
          </w:rPr>
          <w:delText xml:space="preserve"> vi đề tài</w:delText>
        </w:r>
        <w:r w:rsidRPr="00BA3432" w:rsidDel="003610CA">
          <w:rPr>
            <w:noProof/>
            <w:rPrChange w:id="1591" w:author="phuong vu" w:date="2018-11-25T21:55:00Z">
              <w:rPr>
                <w:noProof/>
              </w:rPr>
            </w:rPrChange>
          </w:rPr>
          <w:tab/>
          <w:delText>16</w:delText>
        </w:r>
      </w:del>
    </w:p>
    <w:p w14:paraId="0DE62166" w14:textId="0F7284C0" w:rsidR="006A2C8A" w:rsidRPr="00BA3432" w:rsidDel="003610CA" w:rsidRDefault="006A2C8A">
      <w:pPr>
        <w:pStyle w:val="TOC2"/>
        <w:tabs>
          <w:tab w:val="left" w:pos="880"/>
          <w:tab w:val="right" w:leader="dot" w:pos="8777"/>
        </w:tabs>
        <w:spacing w:line="276" w:lineRule="auto"/>
        <w:rPr>
          <w:del w:id="1592" w:author="phuong vu" w:date="2018-11-21T23:18:00Z"/>
          <w:rFonts w:eastAsiaTheme="minorEastAsia"/>
          <w:noProof/>
          <w:sz w:val="22"/>
          <w:szCs w:val="22"/>
          <w:lang w:val="en-US"/>
          <w:rPrChange w:id="1593" w:author="phuong vu" w:date="2018-11-25T21:55:00Z">
            <w:rPr>
              <w:del w:id="1594" w:author="phuong vu" w:date="2018-11-21T23:18:00Z"/>
              <w:rFonts w:asciiTheme="minorHAnsi" w:eastAsiaTheme="minorEastAsia" w:hAnsiTheme="minorHAnsi" w:cstheme="minorBidi"/>
              <w:noProof/>
              <w:sz w:val="22"/>
              <w:szCs w:val="22"/>
              <w:lang w:val="en-US"/>
            </w:rPr>
          </w:rPrChange>
        </w:rPr>
        <w:pPrChange w:id="1595" w:author="phuong vu" w:date="2018-11-23T13:48:00Z">
          <w:pPr>
            <w:pStyle w:val="TOC2"/>
            <w:tabs>
              <w:tab w:val="left" w:pos="880"/>
              <w:tab w:val="right" w:leader="dot" w:pos="8777"/>
            </w:tabs>
          </w:pPr>
        </w:pPrChange>
      </w:pPr>
      <w:del w:id="1596" w:author="phuong vu" w:date="2018-11-21T23:18:00Z">
        <w:r w:rsidRPr="00AD0E2E" w:rsidDel="003610CA">
          <w:rPr>
            <w:noProof/>
            <w:lang w:val="en-US"/>
          </w:rPr>
          <w:delText>1.4</w:delText>
        </w:r>
        <w:r w:rsidRPr="00BA3432" w:rsidDel="003610CA">
          <w:rPr>
            <w:rFonts w:eastAsiaTheme="minorEastAsia"/>
            <w:noProof/>
            <w:sz w:val="22"/>
            <w:szCs w:val="22"/>
            <w:lang w:val="en-US"/>
            <w:rPrChange w:id="1597"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Phương pháp nghiên cứ</w:delText>
        </w:r>
        <w:r w:rsidRPr="00BA3432" w:rsidDel="003610CA">
          <w:rPr>
            <w:noProof/>
            <w:lang w:val="en-US"/>
            <w:rPrChange w:id="1598" w:author="phuong vu" w:date="2018-11-25T21:55:00Z">
              <w:rPr>
                <w:noProof/>
                <w:lang w:val="en-US"/>
              </w:rPr>
            </w:rPrChange>
          </w:rPr>
          <w:delText>u</w:delText>
        </w:r>
        <w:r w:rsidRPr="00BA3432" w:rsidDel="003610CA">
          <w:rPr>
            <w:noProof/>
            <w:rPrChange w:id="1599" w:author="phuong vu" w:date="2018-11-25T21:55:00Z">
              <w:rPr>
                <w:noProof/>
              </w:rPr>
            </w:rPrChange>
          </w:rPr>
          <w:tab/>
          <w:delText>16</w:delText>
        </w:r>
      </w:del>
    </w:p>
    <w:p w14:paraId="509C079E" w14:textId="3FFB60BE" w:rsidR="006A2C8A" w:rsidRPr="00BA3432" w:rsidDel="003610CA" w:rsidRDefault="006A2C8A">
      <w:pPr>
        <w:pStyle w:val="TOC3"/>
        <w:tabs>
          <w:tab w:val="left" w:pos="1320"/>
          <w:tab w:val="right" w:leader="dot" w:pos="8777"/>
        </w:tabs>
        <w:spacing w:line="276" w:lineRule="auto"/>
        <w:rPr>
          <w:del w:id="1600" w:author="phuong vu" w:date="2018-11-21T23:18:00Z"/>
          <w:rFonts w:eastAsiaTheme="minorEastAsia"/>
          <w:noProof/>
          <w:sz w:val="22"/>
          <w:szCs w:val="22"/>
          <w:lang w:val="en-US"/>
          <w:rPrChange w:id="1601" w:author="phuong vu" w:date="2018-11-25T21:55:00Z">
            <w:rPr>
              <w:del w:id="1602" w:author="phuong vu" w:date="2018-11-21T23:18:00Z"/>
              <w:rFonts w:asciiTheme="minorHAnsi" w:eastAsiaTheme="minorEastAsia" w:hAnsiTheme="minorHAnsi" w:cstheme="minorBidi"/>
              <w:noProof/>
              <w:sz w:val="22"/>
              <w:szCs w:val="22"/>
              <w:lang w:val="en-US"/>
            </w:rPr>
          </w:rPrChange>
        </w:rPr>
        <w:pPrChange w:id="1603" w:author="phuong vu" w:date="2018-11-23T13:48:00Z">
          <w:pPr>
            <w:pStyle w:val="TOC3"/>
            <w:tabs>
              <w:tab w:val="left" w:pos="1320"/>
              <w:tab w:val="right" w:leader="dot" w:pos="8777"/>
            </w:tabs>
          </w:pPr>
        </w:pPrChange>
      </w:pPr>
      <w:del w:id="1604" w:author="phuong vu" w:date="2018-11-21T23:18:00Z">
        <w:r w:rsidRPr="00AD0E2E" w:rsidDel="003610CA">
          <w:rPr>
            <w:noProof/>
          </w:rPr>
          <w:delText>1.4.1</w:delText>
        </w:r>
        <w:r w:rsidRPr="00BA3432" w:rsidDel="003610CA">
          <w:rPr>
            <w:rFonts w:eastAsiaTheme="minorEastAsia"/>
            <w:noProof/>
            <w:sz w:val="22"/>
            <w:szCs w:val="22"/>
            <w:lang w:val="en-US"/>
            <w:rPrChange w:id="1605"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Mụ</w:delText>
        </w:r>
        <w:r w:rsidRPr="00BA3432" w:rsidDel="003610CA">
          <w:rPr>
            <w:noProof/>
            <w:rPrChange w:id="1606" w:author="phuong vu" w:date="2018-11-25T21:55:00Z">
              <w:rPr>
                <w:noProof/>
              </w:rPr>
            </w:rPrChange>
          </w:rPr>
          <w:delText>c tiêu nghiên cứu</w:delText>
        </w:r>
        <w:r w:rsidRPr="00BA3432" w:rsidDel="003610CA">
          <w:rPr>
            <w:noProof/>
            <w:rPrChange w:id="1607" w:author="phuong vu" w:date="2018-11-25T21:55:00Z">
              <w:rPr>
                <w:noProof/>
              </w:rPr>
            </w:rPrChange>
          </w:rPr>
          <w:tab/>
          <w:delText>16</w:delText>
        </w:r>
      </w:del>
    </w:p>
    <w:p w14:paraId="0CDD0FC5" w14:textId="417CF757" w:rsidR="006A2C8A" w:rsidRPr="00BA3432" w:rsidDel="003610CA" w:rsidRDefault="006A2C8A">
      <w:pPr>
        <w:pStyle w:val="TOC3"/>
        <w:tabs>
          <w:tab w:val="left" w:pos="1320"/>
          <w:tab w:val="right" w:leader="dot" w:pos="8777"/>
        </w:tabs>
        <w:spacing w:line="276" w:lineRule="auto"/>
        <w:rPr>
          <w:del w:id="1608" w:author="phuong vu" w:date="2018-11-21T23:18:00Z"/>
          <w:rFonts w:eastAsiaTheme="minorEastAsia"/>
          <w:noProof/>
          <w:sz w:val="22"/>
          <w:szCs w:val="22"/>
          <w:lang w:val="en-US"/>
          <w:rPrChange w:id="1609" w:author="phuong vu" w:date="2018-11-25T21:55:00Z">
            <w:rPr>
              <w:del w:id="1610" w:author="phuong vu" w:date="2018-11-21T23:18:00Z"/>
              <w:rFonts w:asciiTheme="minorHAnsi" w:eastAsiaTheme="minorEastAsia" w:hAnsiTheme="minorHAnsi" w:cstheme="minorBidi"/>
              <w:noProof/>
              <w:sz w:val="22"/>
              <w:szCs w:val="22"/>
              <w:lang w:val="en-US"/>
            </w:rPr>
          </w:rPrChange>
        </w:rPr>
        <w:pPrChange w:id="1611" w:author="phuong vu" w:date="2018-11-23T13:48:00Z">
          <w:pPr>
            <w:pStyle w:val="TOC3"/>
            <w:tabs>
              <w:tab w:val="left" w:pos="1320"/>
              <w:tab w:val="right" w:leader="dot" w:pos="8777"/>
            </w:tabs>
          </w:pPr>
        </w:pPrChange>
      </w:pPr>
      <w:del w:id="1612" w:author="phuong vu" w:date="2018-11-21T23:18:00Z">
        <w:r w:rsidRPr="00AD0E2E" w:rsidDel="003610CA">
          <w:rPr>
            <w:noProof/>
          </w:rPr>
          <w:delText>1.4.2</w:delText>
        </w:r>
        <w:r w:rsidRPr="00BA3432" w:rsidDel="003610CA">
          <w:rPr>
            <w:rFonts w:eastAsiaTheme="minorEastAsia"/>
            <w:noProof/>
            <w:sz w:val="22"/>
            <w:szCs w:val="22"/>
            <w:lang w:val="en-US"/>
            <w:rPrChange w:id="161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Đố</w:delText>
        </w:r>
        <w:r w:rsidRPr="00BA3432" w:rsidDel="003610CA">
          <w:rPr>
            <w:noProof/>
            <w:rPrChange w:id="1614" w:author="phuong vu" w:date="2018-11-25T21:55:00Z">
              <w:rPr>
                <w:noProof/>
              </w:rPr>
            </w:rPrChange>
          </w:rPr>
          <w:delText>i tượng nghiên cứu</w:delText>
        </w:r>
        <w:r w:rsidRPr="00BA3432" w:rsidDel="003610CA">
          <w:rPr>
            <w:noProof/>
            <w:rPrChange w:id="1615" w:author="phuong vu" w:date="2018-11-25T21:55:00Z">
              <w:rPr>
                <w:noProof/>
              </w:rPr>
            </w:rPrChange>
          </w:rPr>
          <w:tab/>
          <w:delText>17</w:delText>
        </w:r>
      </w:del>
    </w:p>
    <w:p w14:paraId="17B2A41A" w14:textId="269D212C" w:rsidR="006A2C8A" w:rsidRPr="00BA3432" w:rsidDel="003610CA" w:rsidRDefault="006A2C8A">
      <w:pPr>
        <w:pStyle w:val="TOC3"/>
        <w:tabs>
          <w:tab w:val="left" w:pos="1320"/>
          <w:tab w:val="right" w:leader="dot" w:pos="8777"/>
        </w:tabs>
        <w:spacing w:line="276" w:lineRule="auto"/>
        <w:rPr>
          <w:del w:id="1616" w:author="phuong vu" w:date="2018-11-21T23:18:00Z"/>
          <w:rFonts w:eastAsiaTheme="minorEastAsia"/>
          <w:noProof/>
          <w:sz w:val="22"/>
          <w:szCs w:val="22"/>
          <w:lang w:val="en-US"/>
          <w:rPrChange w:id="1617" w:author="phuong vu" w:date="2018-11-25T21:55:00Z">
            <w:rPr>
              <w:del w:id="1618" w:author="phuong vu" w:date="2018-11-21T23:18:00Z"/>
              <w:rFonts w:asciiTheme="minorHAnsi" w:eastAsiaTheme="minorEastAsia" w:hAnsiTheme="minorHAnsi" w:cstheme="minorBidi"/>
              <w:noProof/>
              <w:sz w:val="22"/>
              <w:szCs w:val="22"/>
              <w:lang w:val="en-US"/>
            </w:rPr>
          </w:rPrChange>
        </w:rPr>
        <w:pPrChange w:id="1619" w:author="phuong vu" w:date="2018-11-23T13:48:00Z">
          <w:pPr>
            <w:pStyle w:val="TOC3"/>
            <w:tabs>
              <w:tab w:val="left" w:pos="1320"/>
              <w:tab w:val="right" w:leader="dot" w:pos="8777"/>
            </w:tabs>
          </w:pPr>
        </w:pPrChange>
      </w:pPr>
      <w:del w:id="1620" w:author="phuong vu" w:date="2018-11-21T23:18:00Z">
        <w:r w:rsidRPr="00AD0E2E" w:rsidDel="003610CA">
          <w:rPr>
            <w:noProof/>
          </w:rPr>
          <w:delText>1.4.3</w:delText>
        </w:r>
        <w:r w:rsidRPr="00BA3432" w:rsidDel="003610CA">
          <w:rPr>
            <w:rFonts w:eastAsiaTheme="minorEastAsia"/>
            <w:noProof/>
            <w:sz w:val="22"/>
            <w:szCs w:val="22"/>
            <w:lang w:val="en-US"/>
            <w:rPrChange w:id="162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Phạ</w:delText>
        </w:r>
        <w:r w:rsidRPr="00BA3432" w:rsidDel="003610CA">
          <w:rPr>
            <w:noProof/>
            <w:rPrChange w:id="1622" w:author="phuong vu" w:date="2018-11-25T21:55:00Z">
              <w:rPr>
                <w:noProof/>
              </w:rPr>
            </w:rPrChange>
          </w:rPr>
          <w:delText>m vi nghiên cứu</w:delText>
        </w:r>
        <w:r w:rsidRPr="00BA3432" w:rsidDel="003610CA">
          <w:rPr>
            <w:noProof/>
            <w:rPrChange w:id="1623" w:author="phuong vu" w:date="2018-11-25T21:55:00Z">
              <w:rPr>
                <w:noProof/>
              </w:rPr>
            </w:rPrChange>
          </w:rPr>
          <w:tab/>
          <w:delText>17</w:delText>
        </w:r>
      </w:del>
    </w:p>
    <w:p w14:paraId="3B4E4161" w14:textId="64206076" w:rsidR="006A2C8A" w:rsidRPr="00BA3432" w:rsidDel="003610CA" w:rsidRDefault="006A2C8A">
      <w:pPr>
        <w:pStyle w:val="TOC1"/>
        <w:tabs>
          <w:tab w:val="left" w:pos="1540"/>
          <w:tab w:val="right" w:leader="dot" w:pos="8777"/>
        </w:tabs>
        <w:spacing w:line="276" w:lineRule="auto"/>
        <w:rPr>
          <w:del w:id="1624" w:author="phuong vu" w:date="2018-11-21T23:18:00Z"/>
          <w:rFonts w:eastAsiaTheme="minorEastAsia"/>
          <w:noProof/>
          <w:sz w:val="22"/>
          <w:szCs w:val="22"/>
          <w:lang w:val="en-US"/>
          <w:rPrChange w:id="1625" w:author="phuong vu" w:date="2018-11-25T21:55:00Z">
            <w:rPr>
              <w:del w:id="1626" w:author="phuong vu" w:date="2018-11-21T23:18:00Z"/>
              <w:rFonts w:asciiTheme="minorHAnsi" w:eastAsiaTheme="minorEastAsia" w:hAnsiTheme="minorHAnsi" w:cstheme="minorBidi"/>
              <w:noProof/>
              <w:sz w:val="22"/>
              <w:szCs w:val="22"/>
              <w:lang w:val="en-US"/>
            </w:rPr>
          </w:rPrChange>
        </w:rPr>
        <w:pPrChange w:id="1627" w:author="phuong vu" w:date="2018-11-23T13:48:00Z">
          <w:pPr>
            <w:pStyle w:val="TOC1"/>
            <w:tabs>
              <w:tab w:val="left" w:pos="1540"/>
              <w:tab w:val="right" w:leader="dot" w:pos="8777"/>
            </w:tabs>
          </w:pPr>
        </w:pPrChange>
      </w:pPr>
      <w:del w:id="1628" w:author="phuong vu" w:date="2018-11-21T23:18:00Z">
        <w:r w:rsidRPr="00AD0E2E" w:rsidDel="003610CA">
          <w:rPr>
            <w:noProof/>
          </w:rPr>
          <w:delText>CHƯƠNG 2 -</w:delText>
        </w:r>
        <w:r w:rsidRPr="00BA3432" w:rsidDel="003610CA">
          <w:rPr>
            <w:rFonts w:eastAsiaTheme="minorEastAsia"/>
            <w:noProof/>
            <w:sz w:val="22"/>
            <w:szCs w:val="22"/>
            <w:lang w:val="en-US"/>
            <w:rPrChange w:id="1629"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CƠ SỞ</w:delText>
        </w:r>
        <w:r w:rsidRPr="00BA3432" w:rsidDel="003610CA">
          <w:rPr>
            <w:noProof/>
            <w:rPrChange w:id="1630" w:author="phuong vu" w:date="2018-11-25T21:55:00Z">
              <w:rPr>
                <w:noProof/>
              </w:rPr>
            </w:rPrChange>
          </w:rPr>
          <w:delText xml:space="preserve"> LÝ THUYẾT</w:delText>
        </w:r>
        <w:r w:rsidRPr="00BA3432" w:rsidDel="003610CA">
          <w:rPr>
            <w:noProof/>
            <w:rPrChange w:id="1631" w:author="phuong vu" w:date="2018-11-25T21:55:00Z">
              <w:rPr>
                <w:noProof/>
              </w:rPr>
            </w:rPrChange>
          </w:rPr>
          <w:tab/>
          <w:delText>18</w:delText>
        </w:r>
      </w:del>
    </w:p>
    <w:p w14:paraId="442EE81A" w14:textId="75915064" w:rsidR="006A2C8A" w:rsidRPr="00BA3432" w:rsidDel="003610CA" w:rsidRDefault="006A2C8A">
      <w:pPr>
        <w:pStyle w:val="TOC2"/>
        <w:tabs>
          <w:tab w:val="left" w:pos="880"/>
          <w:tab w:val="right" w:leader="dot" w:pos="8777"/>
        </w:tabs>
        <w:spacing w:line="276" w:lineRule="auto"/>
        <w:rPr>
          <w:del w:id="1632" w:author="phuong vu" w:date="2018-11-21T23:18:00Z"/>
          <w:rFonts w:eastAsiaTheme="minorEastAsia"/>
          <w:noProof/>
          <w:sz w:val="22"/>
          <w:szCs w:val="22"/>
          <w:lang w:val="en-US"/>
          <w:rPrChange w:id="1633" w:author="phuong vu" w:date="2018-11-25T21:55:00Z">
            <w:rPr>
              <w:del w:id="1634" w:author="phuong vu" w:date="2018-11-21T23:18:00Z"/>
              <w:rFonts w:asciiTheme="minorHAnsi" w:eastAsiaTheme="minorEastAsia" w:hAnsiTheme="minorHAnsi" w:cstheme="minorBidi"/>
              <w:noProof/>
              <w:sz w:val="22"/>
              <w:szCs w:val="22"/>
              <w:lang w:val="en-US"/>
            </w:rPr>
          </w:rPrChange>
        </w:rPr>
        <w:pPrChange w:id="1635" w:author="phuong vu" w:date="2018-11-23T13:48:00Z">
          <w:pPr>
            <w:pStyle w:val="TOC2"/>
            <w:tabs>
              <w:tab w:val="left" w:pos="880"/>
              <w:tab w:val="right" w:leader="dot" w:pos="8777"/>
            </w:tabs>
          </w:pPr>
        </w:pPrChange>
      </w:pPr>
      <w:del w:id="1636" w:author="phuong vu" w:date="2018-11-21T23:18:00Z">
        <w:r w:rsidRPr="00AD0E2E" w:rsidDel="003610CA">
          <w:rPr>
            <w:noProof/>
          </w:rPr>
          <w:delText>2.1</w:delText>
        </w:r>
        <w:r w:rsidRPr="00BA3432" w:rsidDel="003610CA">
          <w:rPr>
            <w:rFonts w:eastAsiaTheme="minorEastAsia"/>
            <w:noProof/>
            <w:sz w:val="22"/>
            <w:szCs w:val="22"/>
            <w:lang w:val="en-US"/>
            <w:rPrChange w:id="1637"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38" w:author="phuong vu" w:date="2018-11-25T21:55:00Z">
              <w:rPr>
                <w:noProof/>
              </w:rPr>
            </w:rPrChange>
          </w:rPr>
          <w:delText>u về nền tảng Android</w:delText>
        </w:r>
        <w:r w:rsidRPr="00BA3432" w:rsidDel="003610CA">
          <w:rPr>
            <w:noProof/>
            <w:vertAlign w:val="superscript"/>
            <w:rPrChange w:id="1639" w:author="phuong vu" w:date="2018-11-25T21:55:00Z">
              <w:rPr>
                <w:noProof/>
                <w:vertAlign w:val="superscript"/>
              </w:rPr>
            </w:rPrChange>
          </w:rPr>
          <w:delText>[1]</w:delText>
        </w:r>
        <w:r w:rsidRPr="00BA3432" w:rsidDel="003610CA">
          <w:rPr>
            <w:noProof/>
            <w:rPrChange w:id="1640" w:author="phuong vu" w:date="2018-11-25T21:55:00Z">
              <w:rPr>
                <w:noProof/>
              </w:rPr>
            </w:rPrChange>
          </w:rPr>
          <w:tab/>
          <w:delText>18</w:delText>
        </w:r>
      </w:del>
    </w:p>
    <w:p w14:paraId="568AFA52" w14:textId="4B311DA4" w:rsidR="006A2C8A" w:rsidRPr="00BA3432" w:rsidDel="003610CA" w:rsidRDefault="006A2C8A">
      <w:pPr>
        <w:pStyle w:val="TOC2"/>
        <w:tabs>
          <w:tab w:val="left" w:pos="880"/>
          <w:tab w:val="right" w:leader="dot" w:pos="8777"/>
        </w:tabs>
        <w:spacing w:line="276" w:lineRule="auto"/>
        <w:rPr>
          <w:del w:id="1641" w:author="phuong vu" w:date="2018-11-21T23:18:00Z"/>
          <w:rFonts w:eastAsiaTheme="minorEastAsia"/>
          <w:noProof/>
          <w:sz w:val="22"/>
          <w:szCs w:val="22"/>
          <w:lang w:val="en-US"/>
          <w:rPrChange w:id="1642" w:author="phuong vu" w:date="2018-11-25T21:55:00Z">
            <w:rPr>
              <w:del w:id="1643" w:author="phuong vu" w:date="2018-11-21T23:18:00Z"/>
              <w:rFonts w:asciiTheme="minorHAnsi" w:eastAsiaTheme="minorEastAsia" w:hAnsiTheme="minorHAnsi" w:cstheme="minorBidi"/>
              <w:noProof/>
              <w:sz w:val="22"/>
              <w:szCs w:val="22"/>
              <w:lang w:val="en-US"/>
            </w:rPr>
          </w:rPrChange>
        </w:rPr>
        <w:pPrChange w:id="1644" w:author="phuong vu" w:date="2018-11-23T13:48:00Z">
          <w:pPr>
            <w:pStyle w:val="TOC2"/>
            <w:tabs>
              <w:tab w:val="left" w:pos="880"/>
              <w:tab w:val="right" w:leader="dot" w:pos="8777"/>
            </w:tabs>
          </w:pPr>
        </w:pPrChange>
      </w:pPr>
      <w:del w:id="1645" w:author="phuong vu" w:date="2018-11-21T23:18:00Z">
        <w:r w:rsidRPr="00AD0E2E" w:rsidDel="003610CA">
          <w:rPr>
            <w:noProof/>
          </w:rPr>
          <w:delText>2.2</w:delText>
        </w:r>
        <w:r w:rsidRPr="00BA3432" w:rsidDel="003610CA">
          <w:rPr>
            <w:rFonts w:eastAsiaTheme="minorEastAsia"/>
            <w:noProof/>
            <w:sz w:val="22"/>
            <w:szCs w:val="22"/>
            <w:lang w:val="en-US"/>
            <w:rPrChange w:id="164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47" w:author="phuong vu" w:date="2018-11-25T21:55:00Z">
              <w:rPr>
                <w:noProof/>
              </w:rPr>
            </w:rPrChange>
          </w:rPr>
          <w:delText xml:space="preserve">u về GraphQL </w:delText>
        </w:r>
        <w:r w:rsidRPr="00BA3432" w:rsidDel="003610CA">
          <w:rPr>
            <w:noProof/>
            <w:vertAlign w:val="superscript"/>
            <w:rPrChange w:id="1648" w:author="phuong vu" w:date="2018-11-25T21:55:00Z">
              <w:rPr>
                <w:noProof/>
                <w:vertAlign w:val="superscript"/>
              </w:rPr>
            </w:rPrChange>
          </w:rPr>
          <w:delText>[2]</w:delText>
        </w:r>
        <w:r w:rsidRPr="00BA3432" w:rsidDel="003610CA">
          <w:rPr>
            <w:noProof/>
            <w:rPrChange w:id="1649" w:author="phuong vu" w:date="2018-11-25T21:55:00Z">
              <w:rPr>
                <w:noProof/>
              </w:rPr>
            </w:rPrChange>
          </w:rPr>
          <w:tab/>
          <w:delText>19</w:delText>
        </w:r>
      </w:del>
    </w:p>
    <w:p w14:paraId="2CB20391" w14:textId="7FB9A263" w:rsidR="006A2C8A" w:rsidRPr="00BA3432" w:rsidDel="003610CA" w:rsidRDefault="006A2C8A">
      <w:pPr>
        <w:pStyle w:val="TOC2"/>
        <w:tabs>
          <w:tab w:val="left" w:pos="880"/>
          <w:tab w:val="right" w:leader="dot" w:pos="8777"/>
        </w:tabs>
        <w:spacing w:line="276" w:lineRule="auto"/>
        <w:rPr>
          <w:del w:id="1650" w:author="phuong vu" w:date="2018-11-21T23:18:00Z"/>
          <w:rFonts w:eastAsiaTheme="minorEastAsia"/>
          <w:noProof/>
          <w:sz w:val="22"/>
          <w:szCs w:val="22"/>
          <w:lang w:val="en-US"/>
          <w:rPrChange w:id="1651" w:author="phuong vu" w:date="2018-11-25T21:55:00Z">
            <w:rPr>
              <w:del w:id="1652" w:author="phuong vu" w:date="2018-11-21T23:18:00Z"/>
              <w:rFonts w:asciiTheme="minorHAnsi" w:eastAsiaTheme="minorEastAsia" w:hAnsiTheme="minorHAnsi" w:cstheme="minorBidi"/>
              <w:noProof/>
              <w:sz w:val="22"/>
              <w:szCs w:val="22"/>
              <w:lang w:val="en-US"/>
            </w:rPr>
          </w:rPrChange>
        </w:rPr>
        <w:pPrChange w:id="1653" w:author="phuong vu" w:date="2018-11-23T13:48:00Z">
          <w:pPr>
            <w:pStyle w:val="TOC2"/>
            <w:tabs>
              <w:tab w:val="left" w:pos="880"/>
              <w:tab w:val="right" w:leader="dot" w:pos="8777"/>
            </w:tabs>
          </w:pPr>
        </w:pPrChange>
      </w:pPr>
      <w:del w:id="1654" w:author="phuong vu" w:date="2018-11-21T23:18:00Z">
        <w:r w:rsidRPr="00AD0E2E" w:rsidDel="003610CA">
          <w:rPr>
            <w:noProof/>
            <w:lang w:val="da-DK"/>
          </w:rPr>
          <w:delText>2.3</w:delText>
        </w:r>
        <w:r w:rsidRPr="00BA3432" w:rsidDel="003610CA">
          <w:rPr>
            <w:rFonts w:eastAsiaTheme="minorEastAsia"/>
            <w:noProof/>
            <w:sz w:val="22"/>
            <w:szCs w:val="22"/>
            <w:lang w:val="en-US"/>
            <w:rPrChange w:id="1655"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da-DK"/>
          </w:rPr>
          <w:delText>Tìm hiể</w:delText>
        </w:r>
        <w:r w:rsidRPr="00BA3432" w:rsidDel="003610CA">
          <w:rPr>
            <w:noProof/>
            <w:lang w:val="da-DK"/>
            <w:rPrChange w:id="1656" w:author="phuong vu" w:date="2018-11-25T21:55:00Z">
              <w:rPr>
                <w:noProof/>
                <w:lang w:val="da-DK"/>
              </w:rPr>
            </w:rPrChange>
          </w:rPr>
          <w:delText xml:space="preserve">u về Postgraphile </w:delText>
        </w:r>
        <w:r w:rsidRPr="00BA3432" w:rsidDel="003610CA">
          <w:rPr>
            <w:noProof/>
            <w:vertAlign w:val="superscript"/>
            <w:lang w:val="da-DK"/>
            <w:rPrChange w:id="1657" w:author="phuong vu" w:date="2018-11-25T21:55:00Z">
              <w:rPr>
                <w:noProof/>
                <w:vertAlign w:val="superscript"/>
                <w:lang w:val="da-DK"/>
              </w:rPr>
            </w:rPrChange>
          </w:rPr>
          <w:delText>[3][4]</w:delText>
        </w:r>
        <w:r w:rsidRPr="00BA3432" w:rsidDel="003610CA">
          <w:rPr>
            <w:noProof/>
            <w:rPrChange w:id="1658" w:author="phuong vu" w:date="2018-11-25T21:55:00Z">
              <w:rPr>
                <w:noProof/>
              </w:rPr>
            </w:rPrChange>
          </w:rPr>
          <w:tab/>
          <w:delText>21</w:delText>
        </w:r>
      </w:del>
    </w:p>
    <w:p w14:paraId="443F9B1B" w14:textId="0E205793" w:rsidR="006A2C8A" w:rsidRPr="00BA3432" w:rsidDel="003610CA" w:rsidRDefault="006A2C8A">
      <w:pPr>
        <w:pStyle w:val="TOC2"/>
        <w:tabs>
          <w:tab w:val="left" w:pos="880"/>
          <w:tab w:val="right" w:leader="dot" w:pos="8777"/>
        </w:tabs>
        <w:spacing w:line="276" w:lineRule="auto"/>
        <w:rPr>
          <w:del w:id="1659" w:author="phuong vu" w:date="2018-11-21T23:18:00Z"/>
          <w:rFonts w:eastAsiaTheme="minorEastAsia"/>
          <w:noProof/>
          <w:sz w:val="22"/>
          <w:szCs w:val="22"/>
          <w:lang w:val="en-US"/>
          <w:rPrChange w:id="1660" w:author="phuong vu" w:date="2018-11-25T21:55:00Z">
            <w:rPr>
              <w:del w:id="1661" w:author="phuong vu" w:date="2018-11-21T23:18:00Z"/>
              <w:rFonts w:asciiTheme="minorHAnsi" w:eastAsiaTheme="minorEastAsia" w:hAnsiTheme="minorHAnsi" w:cstheme="minorBidi"/>
              <w:noProof/>
              <w:sz w:val="22"/>
              <w:szCs w:val="22"/>
              <w:lang w:val="en-US"/>
            </w:rPr>
          </w:rPrChange>
        </w:rPr>
        <w:pPrChange w:id="1662" w:author="phuong vu" w:date="2018-11-23T13:48:00Z">
          <w:pPr>
            <w:pStyle w:val="TOC2"/>
            <w:tabs>
              <w:tab w:val="left" w:pos="880"/>
              <w:tab w:val="right" w:leader="dot" w:pos="8777"/>
            </w:tabs>
          </w:pPr>
        </w:pPrChange>
      </w:pPr>
      <w:del w:id="1663" w:author="phuong vu" w:date="2018-11-21T23:18:00Z">
        <w:r w:rsidRPr="00AD0E2E" w:rsidDel="003610CA">
          <w:rPr>
            <w:noProof/>
          </w:rPr>
          <w:delText>2.4</w:delText>
        </w:r>
        <w:r w:rsidRPr="00BA3432" w:rsidDel="003610CA">
          <w:rPr>
            <w:rFonts w:eastAsiaTheme="minorEastAsia"/>
            <w:noProof/>
            <w:sz w:val="22"/>
            <w:szCs w:val="22"/>
            <w:lang w:val="en-US"/>
            <w:rPrChange w:id="166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65" w:author="phuong vu" w:date="2018-11-25T21:55:00Z">
              <w:rPr>
                <w:noProof/>
              </w:rPr>
            </w:rPrChange>
          </w:rPr>
          <w:delText xml:space="preserve">u về PostgreSQL </w:delText>
        </w:r>
        <w:r w:rsidRPr="00BA3432" w:rsidDel="003610CA">
          <w:rPr>
            <w:noProof/>
            <w:vertAlign w:val="superscript"/>
            <w:rPrChange w:id="1666" w:author="phuong vu" w:date="2018-11-25T21:55:00Z">
              <w:rPr>
                <w:noProof/>
                <w:vertAlign w:val="superscript"/>
              </w:rPr>
            </w:rPrChange>
          </w:rPr>
          <w:delText>[5]</w:delText>
        </w:r>
        <w:r w:rsidRPr="00BA3432" w:rsidDel="003610CA">
          <w:rPr>
            <w:noProof/>
            <w:rPrChange w:id="1667" w:author="phuong vu" w:date="2018-11-25T21:55:00Z">
              <w:rPr>
                <w:noProof/>
              </w:rPr>
            </w:rPrChange>
          </w:rPr>
          <w:tab/>
          <w:delText>21</w:delText>
        </w:r>
      </w:del>
    </w:p>
    <w:p w14:paraId="572E34F2" w14:textId="1B25CF5C" w:rsidR="006A2C8A" w:rsidRPr="00BA3432" w:rsidDel="003610CA" w:rsidRDefault="006A2C8A">
      <w:pPr>
        <w:pStyle w:val="TOC2"/>
        <w:tabs>
          <w:tab w:val="left" w:pos="880"/>
          <w:tab w:val="right" w:leader="dot" w:pos="8777"/>
        </w:tabs>
        <w:spacing w:line="276" w:lineRule="auto"/>
        <w:rPr>
          <w:del w:id="1668" w:author="phuong vu" w:date="2018-11-21T23:18:00Z"/>
          <w:rFonts w:eastAsiaTheme="minorEastAsia"/>
          <w:noProof/>
          <w:sz w:val="22"/>
          <w:szCs w:val="22"/>
          <w:lang w:val="en-US"/>
          <w:rPrChange w:id="1669" w:author="phuong vu" w:date="2018-11-25T21:55:00Z">
            <w:rPr>
              <w:del w:id="1670" w:author="phuong vu" w:date="2018-11-21T23:18:00Z"/>
              <w:rFonts w:asciiTheme="minorHAnsi" w:eastAsiaTheme="minorEastAsia" w:hAnsiTheme="minorHAnsi" w:cstheme="minorBidi"/>
              <w:noProof/>
              <w:sz w:val="22"/>
              <w:szCs w:val="22"/>
              <w:lang w:val="en-US"/>
            </w:rPr>
          </w:rPrChange>
        </w:rPr>
        <w:pPrChange w:id="1671" w:author="phuong vu" w:date="2018-11-23T13:48:00Z">
          <w:pPr>
            <w:pStyle w:val="TOC2"/>
            <w:tabs>
              <w:tab w:val="left" w:pos="880"/>
              <w:tab w:val="right" w:leader="dot" w:pos="8777"/>
            </w:tabs>
          </w:pPr>
        </w:pPrChange>
      </w:pPr>
      <w:del w:id="1672" w:author="phuong vu" w:date="2018-11-21T23:18:00Z">
        <w:r w:rsidRPr="00AD0E2E" w:rsidDel="003610CA">
          <w:rPr>
            <w:noProof/>
          </w:rPr>
          <w:delText>2.5</w:delText>
        </w:r>
        <w:r w:rsidRPr="00BA3432" w:rsidDel="003610CA">
          <w:rPr>
            <w:rFonts w:eastAsiaTheme="minorEastAsia"/>
            <w:noProof/>
            <w:sz w:val="22"/>
            <w:szCs w:val="22"/>
            <w:lang w:val="en-US"/>
            <w:rPrChange w:id="167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74" w:author="phuong vu" w:date="2018-11-25T21:55:00Z">
              <w:rPr>
                <w:noProof/>
              </w:rPr>
            </w:rPrChange>
          </w:rPr>
          <w:delText xml:space="preserve">u về JSON Web Token </w:delText>
        </w:r>
        <w:r w:rsidRPr="00BA3432" w:rsidDel="003610CA">
          <w:rPr>
            <w:noProof/>
            <w:vertAlign w:val="superscript"/>
            <w:rPrChange w:id="1675" w:author="phuong vu" w:date="2018-11-25T21:55:00Z">
              <w:rPr>
                <w:noProof/>
                <w:vertAlign w:val="superscript"/>
              </w:rPr>
            </w:rPrChange>
          </w:rPr>
          <w:delText>[6]</w:delText>
        </w:r>
        <w:r w:rsidRPr="00BA3432" w:rsidDel="003610CA">
          <w:rPr>
            <w:noProof/>
            <w:rPrChange w:id="1676" w:author="phuong vu" w:date="2018-11-25T21:55:00Z">
              <w:rPr>
                <w:noProof/>
              </w:rPr>
            </w:rPrChange>
          </w:rPr>
          <w:tab/>
          <w:delText>22</w:delText>
        </w:r>
      </w:del>
    </w:p>
    <w:p w14:paraId="22B21576" w14:textId="3C765B5A" w:rsidR="006A2C8A" w:rsidRPr="00BA3432" w:rsidDel="003610CA" w:rsidRDefault="006A2C8A">
      <w:pPr>
        <w:pStyle w:val="TOC2"/>
        <w:tabs>
          <w:tab w:val="left" w:pos="880"/>
          <w:tab w:val="right" w:leader="dot" w:pos="8777"/>
        </w:tabs>
        <w:spacing w:line="276" w:lineRule="auto"/>
        <w:rPr>
          <w:del w:id="1677" w:author="phuong vu" w:date="2018-11-21T23:18:00Z"/>
          <w:rFonts w:eastAsiaTheme="minorEastAsia"/>
          <w:noProof/>
          <w:sz w:val="22"/>
          <w:szCs w:val="22"/>
          <w:lang w:val="en-US"/>
          <w:rPrChange w:id="1678" w:author="phuong vu" w:date="2018-11-25T21:55:00Z">
            <w:rPr>
              <w:del w:id="1679" w:author="phuong vu" w:date="2018-11-21T23:18:00Z"/>
              <w:rFonts w:asciiTheme="minorHAnsi" w:eastAsiaTheme="minorEastAsia" w:hAnsiTheme="minorHAnsi" w:cstheme="minorBidi"/>
              <w:noProof/>
              <w:sz w:val="22"/>
              <w:szCs w:val="22"/>
              <w:lang w:val="en-US"/>
            </w:rPr>
          </w:rPrChange>
        </w:rPr>
        <w:pPrChange w:id="1680" w:author="phuong vu" w:date="2018-11-23T13:48:00Z">
          <w:pPr>
            <w:pStyle w:val="TOC2"/>
            <w:tabs>
              <w:tab w:val="left" w:pos="880"/>
              <w:tab w:val="right" w:leader="dot" w:pos="8777"/>
            </w:tabs>
          </w:pPr>
        </w:pPrChange>
      </w:pPr>
      <w:del w:id="1681" w:author="phuong vu" w:date="2018-11-21T23:18:00Z">
        <w:r w:rsidRPr="00AD0E2E" w:rsidDel="003610CA">
          <w:rPr>
            <w:noProof/>
          </w:rPr>
          <w:delText>2.6</w:delText>
        </w:r>
        <w:r w:rsidRPr="00BA3432" w:rsidDel="003610CA">
          <w:rPr>
            <w:rFonts w:eastAsiaTheme="minorEastAsia"/>
            <w:noProof/>
            <w:sz w:val="22"/>
            <w:szCs w:val="22"/>
            <w:lang w:val="en-US"/>
            <w:rPrChange w:id="168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83" w:author="phuong vu" w:date="2018-11-25T21:55:00Z">
              <w:rPr>
                <w:noProof/>
              </w:rPr>
            </w:rPrChange>
          </w:rPr>
          <w:delText xml:space="preserve">u về ReactJS </w:delText>
        </w:r>
        <w:r w:rsidRPr="00BA3432" w:rsidDel="003610CA">
          <w:rPr>
            <w:noProof/>
            <w:vertAlign w:val="superscript"/>
            <w:rPrChange w:id="1684" w:author="phuong vu" w:date="2018-11-25T21:55:00Z">
              <w:rPr>
                <w:noProof/>
                <w:vertAlign w:val="superscript"/>
              </w:rPr>
            </w:rPrChange>
          </w:rPr>
          <w:delText>[7]</w:delText>
        </w:r>
        <w:r w:rsidRPr="00BA3432" w:rsidDel="003610CA">
          <w:rPr>
            <w:noProof/>
            <w:rPrChange w:id="1685" w:author="phuong vu" w:date="2018-11-25T21:55:00Z">
              <w:rPr>
                <w:noProof/>
              </w:rPr>
            </w:rPrChange>
          </w:rPr>
          <w:tab/>
          <w:delText>22</w:delText>
        </w:r>
      </w:del>
    </w:p>
    <w:p w14:paraId="24EE18C6" w14:textId="0853293E" w:rsidR="006A2C8A" w:rsidRPr="00BA3432" w:rsidDel="003610CA" w:rsidRDefault="006A2C8A">
      <w:pPr>
        <w:pStyle w:val="TOC2"/>
        <w:tabs>
          <w:tab w:val="left" w:pos="880"/>
          <w:tab w:val="right" w:leader="dot" w:pos="8777"/>
        </w:tabs>
        <w:spacing w:line="276" w:lineRule="auto"/>
        <w:rPr>
          <w:del w:id="1686" w:author="phuong vu" w:date="2018-11-21T23:18:00Z"/>
          <w:rFonts w:eastAsiaTheme="minorEastAsia"/>
          <w:noProof/>
          <w:sz w:val="22"/>
          <w:szCs w:val="22"/>
          <w:lang w:val="en-US"/>
          <w:rPrChange w:id="1687" w:author="phuong vu" w:date="2018-11-25T21:55:00Z">
            <w:rPr>
              <w:del w:id="1688" w:author="phuong vu" w:date="2018-11-21T23:18:00Z"/>
              <w:rFonts w:asciiTheme="minorHAnsi" w:eastAsiaTheme="minorEastAsia" w:hAnsiTheme="minorHAnsi" w:cstheme="minorBidi"/>
              <w:noProof/>
              <w:sz w:val="22"/>
              <w:szCs w:val="22"/>
              <w:lang w:val="en-US"/>
            </w:rPr>
          </w:rPrChange>
        </w:rPr>
        <w:pPrChange w:id="1689" w:author="phuong vu" w:date="2018-11-23T13:48:00Z">
          <w:pPr>
            <w:pStyle w:val="TOC2"/>
            <w:tabs>
              <w:tab w:val="left" w:pos="880"/>
              <w:tab w:val="right" w:leader="dot" w:pos="8777"/>
            </w:tabs>
          </w:pPr>
        </w:pPrChange>
      </w:pPr>
      <w:del w:id="1690" w:author="phuong vu" w:date="2018-11-21T23:18:00Z">
        <w:r w:rsidRPr="00AD0E2E" w:rsidDel="003610CA">
          <w:rPr>
            <w:noProof/>
          </w:rPr>
          <w:delText>2.7</w:delText>
        </w:r>
        <w:r w:rsidRPr="00BA3432" w:rsidDel="003610CA">
          <w:rPr>
            <w:rFonts w:eastAsiaTheme="minorEastAsia"/>
            <w:noProof/>
            <w:sz w:val="22"/>
            <w:szCs w:val="22"/>
            <w:lang w:val="en-US"/>
            <w:rPrChange w:id="169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Change w:id="1692" w:author="phuong vu" w:date="2018-11-25T21:55:00Z">
              <w:rPr>
                <w:noProof/>
              </w:rPr>
            </w:rPrChange>
          </w:rPr>
          <w:delText xml:space="preserve">u về Apollo Client </w:delText>
        </w:r>
        <w:r w:rsidRPr="00BA3432" w:rsidDel="003610CA">
          <w:rPr>
            <w:noProof/>
            <w:vertAlign w:val="superscript"/>
            <w:rPrChange w:id="1693" w:author="phuong vu" w:date="2018-11-25T21:55:00Z">
              <w:rPr>
                <w:noProof/>
                <w:vertAlign w:val="superscript"/>
              </w:rPr>
            </w:rPrChange>
          </w:rPr>
          <w:delText>[8]</w:delText>
        </w:r>
        <w:r w:rsidRPr="00BA3432" w:rsidDel="003610CA">
          <w:rPr>
            <w:noProof/>
            <w:rPrChange w:id="1694" w:author="phuong vu" w:date="2018-11-25T21:55:00Z">
              <w:rPr>
                <w:noProof/>
              </w:rPr>
            </w:rPrChange>
          </w:rPr>
          <w:tab/>
          <w:delText>23</w:delText>
        </w:r>
      </w:del>
    </w:p>
    <w:p w14:paraId="5D3933A7" w14:textId="56C4351D" w:rsidR="006A2C8A" w:rsidRPr="00BA3432" w:rsidDel="003610CA" w:rsidRDefault="006A2C8A">
      <w:pPr>
        <w:pStyle w:val="TOC1"/>
        <w:tabs>
          <w:tab w:val="left" w:pos="1540"/>
          <w:tab w:val="right" w:leader="dot" w:pos="8777"/>
        </w:tabs>
        <w:spacing w:line="276" w:lineRule="auto"/>
        <w:rPr>
          <w:del w:id="1695" w:author="phuong vu" w:date="2018-11-21T23:18:00Z"/>
          <w:rFonts w:eastAsiaTheme="minorEastAsia"/>
          <w:noProof/>
          <w:sz w:val="22"/>
          <w:szCs w:val="22"/>
          <w:lang w:val="en-US"/>
          <w:rPrChange w:id="1696" w:author="phuong vu" w:date="2018-11-25T21:55:00Z">
            <w:rPr>
              <w:del w:id="1697" w:author="phuong vu" w:date="2018-11-21T23:18:00Z"/>
              <w:rFonts w:asciiTheme="minorHAnsi" w:eastAsiaTheme="minorEastAsia" w:hAnsiTheme="minorHAnsi" w:cstheme="minorBidi"/>
              <w:noProof/>
              <w:sz w:val="22"/>
              <w:szCs w:val="22"/>
              <w:lang w:val="en-US"/>
            </w:rPr>
          </w:rPrChange>
        </w:rPr>
        <w:pPrChange w:id="1698" w:author="phuong vu" w:date="2018-11-23T13:48:00Z">
          <w:pPr>
            <w:pStyle w:val="TOC1"/>
            <w:tabs>
              <w:tab w:val="left" w:pos="1540"/>
              <w:tab w:val="right" w:leader="dot" w:pos="8777"/>
            </w:tabs>
          </w:pPr>
        </w:pPrChange>
      </w:pPr>
      <w:del w:id="1699" w:author="phuong vu" w:date="2018-11-21T23:18:00Z">
        <w:r w:rsidRPr="00AD0E2E" w:rsidDel="003610CA">
          <w:rPr>
            <w:noProof/>
          </w:rPr>
          <w:delText>CHƯƠNG 3 -</w:delText>
        </w:r>
        <w:r w:rsidRPr="00BA3432" w:rsidDel="003610CA">
          <w:rPr>
            <w:rFonts w:eastAsiaTheme="minorEastAsia"/>
            <w:noProof/>
            <w:sz w:val="22"/>
            <w:szCs w:val="22"/>
            <w:lang w:val="en-US"/>
            <w:rPrChange w:id="170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NỘ</w:delText>
        </w:r>
        <w:r w:rsidRPr="00BA3432" w:rsidDel="003610CA">
          <w:rPr>
            <w:noProof/>
            <w:rPrChange w:id="1701" w:author="phuong vu" w:date="2018-11-25T21:55:00Z">
              <w:rPr>
                <w:noProof/>
              </w:rPr>
            </w:rPrChange>
          </w:rPr>
          <w:delText>I DUNG NGHIÊN CỨU</w:delText>
        </w:r>
        <w:r w:rsidRPr="00BA3432" w:rsidDel="003610CA">
          <w:rPr>
            <w:noProof/>
            <w:rPrChange w:id="1702" w:author="phuong vu" w:date="2018-11-25T21:55:00Z">
              <w:rPr>
                <w:noProof/>
              </w:rPr>
            </w:rPrChange>
          </w:rPr>
          <w:tab/>
          <w:delText>25</w:delText>
        </w:r>
      </w:del>
    </w:p>
    <w:p w14:paraId="767F71B2" w14:textId="351D5C16" w:rsidR="006A2C8A" w:rsidRPr="00BA3432" w:rsidDel="003610CA" w:rsidRDefault="006A2C8A">
      <w:pPr>
        <w:pStyle w:val="TOC2"/>
        <w:tabs>
          <w:tab w:val="left" w:pos="880"/>
          <w:tab w:val="right" w:leader="dot" w:pos="8777"/>
        </w:tabs>
        <w:spacing w:line="276" w:lineRule="auto"/>
        <w:rPr>
          <w:del w:id="1703" w:author="phuong vu" w:date="2018-11-21T23:18:00Z"/>
          <w:rFonts w:eastAsiaTheme="minorEastAsia"/>
          <w:noProof/>
          <w:sz w:val="22"/>
          <w:szCs w:val="22"/>
          <w:lang w:val="en-US"/>
          <w:rPrChange w:id="1704" w:author="phuong vu" w:date="2018-11-25T21:55:00Z">
            <w:rPr>
              <w:del w:id="1705" w:author="phuong vu" w:date="2018-11-21T23:18:00Z"/>
              <w:rFonts w:asciiTheme="minorHAnsi" w:eastAsiaTheme="minorEastAsia" w:hAnsiTheme="minorHAnsi" w:cstheme="minorBidi"/>
              <w:noProof/>
              <w:sz w:val="22"/>
              <w:szCs w:val="22"/>
              <w:lang w:val="en-US"/>
            </w:rPr>
          </w:rPrChange>
        </w:rPr>
        <w:pPrChange w:id="1706" w:author="phuong vu" w:date="2018-11-23T13:48:00Z">
          <w:pPr>
            <w:pStyle w:val="TOC2"/>
            <w:tabs>
              <w:tab w:val="left" w:pos="880"/>
              <w:tab w:val="right" w:leader="dot" w:pos="8777"/>
            </w:tabs>
          </w:pPr>
        </w:pPrChange>
      </w:pPr>
      <w:del w:id="1707" w:author="phuong vu" w:date="2018-11-21T23:18:00Z">
        <w:r w:rsidRPr="00AD0E2E" w:rsidDel="003610CA">
          <w:rPr>
            <w:noProof/>
            <w:lang w:val="en-US"/>
          </w:rPr>
          <w:delText>3.1</w:delText>
        </w:r>
        <w:r w:rsidRPr="00BA3432" w:rsidDel="003610CA">
          <w:rPr>
            <w:rFonts w:eastAsiaTheme="minorEastAsia"/>
            <w:noProof/>
            <w:sz w:val="22"/>
            <w:szCs w:val="22"/>
            <w:lang w:val="en-US"/>
            <w:rPrChange w:id="1708"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Mô tả</w:delText>
        </w:r>
        <w:r w:rsidRPr="00BA3432" w:rsidDel="003610CA">
          <w:rPr>
            <w:noProof/>
            <w:lang w:val="en-US"/>
            <w:rPrChange w:id="1709" w:author="phuong vu" w:date="2018-11-25T21:55:00Z">
              <w:rPr>
                <w:noProof/>
                <w:lang w:val="en-US"/>
              </w:rPr>
            </w:rPrChange>
          </w:rPr>
          <w:delText xml:space="preserve"> bài toán</w:delText>
        </w:r>
        <w:r w:rsidRPr="00BA3432" w:rsidDel="003610CA">
          <w:rPr>
            <w:noProof/>
            <w:rPrChange w:id="1710" w:author="phuong vu" w:date="2018-11-25T21:55:00Z">
              <w:rPr>
                <w:noProof/>
              </w:rPr>
            </w:rPrChange>
          </w:rPr>
          <w:tab/>
          <w:delText>25</w:delText>
        </w:r>
      </w:del>
    </w:p>
    <w:p w14:paraId="1239A650" w14:textId="725F7A71" w:rsidR="006A2C8A" w:rsidRPr="00BA3432" w:rsidDel="003610CA" w:rsidRDefault="006A2C8A">
      <w:pPr>
        <w:pStyle w:val="TOC3"/>
        <w:tabs>
          <w:tab w:val="left" w:pos="1320"/>
          <w:tab w:val="right" w:leader="dot" w:pos="8777"/>
        </w:tabs>
        <w:spacing w:line="276" w:lineRule="auto"/>
        <w:rPr>
          <w:del w:id="1711" w:author="phuong vu" w:date="2018-11-21T23:18:00Z"/>
          <w:rFonts w:eastAsiaTheme="minorEastAsia"/>
          <w:noProof/>
          <w:sz w:val="22"/>
          <w:szCs w:val="22"/>
          <w:lang w:val="en-US"/>
          <w:rPrChange w:id="1712" w:author="phuong vu" w:date="2018-11-25T21:55:00Z">
            <w:rPr>
              <w:del w:id="1713" w:author="phuong vu" w:date="2018-11-21T23:18:00Z"/>
              <w:rFonts w:asciiTheme="minorHAnsi" w:eastAsiaTheme="minorEastAsia" w:hAnsiTheme="minorHAnsi" w:cstheme="minorBidi"/>
              <w:noProof/>
              <w:sz w:val="22"/>
              <w:szCs w:val="22"/>
              <w:lang w:val="en-US"/>
            </w:rPr>
          </w:rPrChange>
        </w:rPr>
        <w:pPrChange w:id="1714" w:author="phuong vu" w:date="2018-11-23T13:48:00Z">
          <w:pPr>
            <w:pStyle w:val="TOC3"/>
            <w:tabs>
              <w:tab w:val="left" w:pos="1320"/>
              <w:tab w:val="right" w:leader="dot" w:pos="8777"/>
            </w:tabs>
          </w:pPr>
        </w:pPrChange>
      </w:pPr>
      <w:del w:id="1715" w:author="phuong vu" w:date="2018-11-21T23:18:00Z">
        <w:r w:rsidRPr="00AD0E2E" w:rsidDel="003610CA">
          <w:rPr>
            <w:noProof/>
          </w:rPr>
          <w:delText>3.1.1</w:delText>
        </w:r>
        <w:r w:rsidRPr="00BA3432" w:rsidDel="003610CA">
          <w:rPr>
            <w:rFonts w:eastAsiaTheme="minorEastAsia"/>
            <w:noProof/>
            <w:sz w:val="22"/>
            <w:szCs w:val="22"/>
            <w:lang w:val="en-US"/>
            <w:rPrChange w:id="171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Bố</w:delText>
        </w:r>
        <w:r w:rsidRPr="00BA3432" w:rsidDel="003610CA">
          <w:rPr>
            <w:noProof/>
            <w:rPrChange w:id="1717" w:author="phuong vu" w:date="2018-11-25T21:55:00Z">
              <w:rPr>
                <w:noProof/>
              </w:rPr>
            </w:rPrChange>
          </w:rPr>
          <w:delText>i cảnh hệ thống</w:delText>
        </w:r>
        <w:r w:rsidRPr="00BA3432" w:rsidDel="003610CA">
          <w:rPr>
            <w:noProof/>
            <w:rPrChange w:id="1718" w:author="phuong vu" w:date="2018-11-25T21:55:00Z">
              <w:rPr>
                <w:noProof/>
              </w:rPr>
            </w:rPrChange>
          </w:rPr>
          <w:tab/>
          <w:delText>25</w:delText>
        </w:r>
      </w:del>
    </w:p>
    <w:p w14:paraId="48AE0D39" w14:textId="6CB9ABB5" w:rsidR="006A2C8A" w:rsidRPr="00BA3432" w:rsidDel="003610CA" w:rsidRDefault="006A2C8A">
      <w:pPr>
        <w:pStyle w:val="TOC3"/>
        <w:tabs>
          <w:tab w:val="left" w:pos="1320"/>
          <w:tab w:val="right" w:leader="dot" w:pos="8777"/>
        </w:tabs>
        <w:spacing w:line="276" w:lineRule="auto"/>
        <w:rPr>
          <w:del w:id="1719" w:author="phuong vu" w:date="2018-11-21T23:18:00Z"/>
          <w:rFonts w:eastAsiaTheme="minorEastAsia"/>
          <w:noProof/>
          <w:sz w:val="22"/>
          <w:szCs w:val="22"/>
          <w:lang w:val="en-US"/>
          <w:rPrChange w:id="1720" w:author="phuong vu" w:date="2018-11-25T21:55:00Z">
            <w:rPr>
              <w:del w:id="1721" w:author="phuong vu" w:date="2018-11-21T23:18:00Z"/>
              <w:rFonts w:asciiTheme="minorHAnsi" w:eastAsiaTheme="minorEastAsia" w:hAnsiTheme="minorHAnsi" w:cstheme="minorBidi"/>
              <w:noProof/>
              <w:sz w:val="22"/>
              <w:szCs w:val="22"/>
              <w:lang w:val="en-US"/>
            </w:rPr>
          </w:rPrChange>
        </w:rPr>
        <w:pPrChange w:id="1722" w:author="phuong vu" w:date="2018-11-23T13:48:00Z">
          <w:pPr>
            <w:pStyle w:val="TOC3"/>
            <w:tabs>
              <w:tab w:val="left" w:pos="1320"/>
              <w:tab w:val="right" w:leader="dot" w:pos="8777"/>
            </w:tabs>
          </w:pPr>
        </w:pPrChange>
      </w:pPr>
      <w:del w:id="1723" w:author="phuong vu" w:date="2018-11-21T23:18:00Z">
        <w:r w:rsidRPr="00AD0E2E" w:rsidDel="003610CA">
          <w:rPr>
            <w:noProof/>
          </w:rPr>
          <w:delText>3.1.2</w:delText>
        </w:r>
        <w:r w:rsidRPr="00BA3432" w:rsidDel="003610CA">
          <w:rPr>
            <w:rFonts w:eastAsiaTheme="minorEastAsia"/>
            <w:noProof/>
            <w:sz w:val="22"/>
            <w:szCs w:val="22"/>
            <w:lang w:val="en-US"/>
            <w:rPrChange w:id="172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chứ</w:delText>
        </w:r>
        <w:r w:rsidRPr="00BA3432" w:rsidDel="003610CA">
          <w:rPr>
            <w:noProof/>
            <w:rPrChange w:id="1725" w:author="phuong vu" w:date="2018-11-25T21:55:00Z">
              <w:rPr>
                <w:noProof/>
              </w:rPr>
            </w:rPrChange>
          </w:rPr>
          <w:delText>c năng hệ thống</w:delText>
        </w:r>
        <w:r w:rsidRPr="00BA3432" w:rsidDel="003610CA">
          <w:rPr>
            <w:noProof/>
            <w:rPrChange w:id="1726" w:author="phuong vu" w:date="2018-11-25T21:55:00Z">
              <w:rPr>
                <w:noProof/>
              </w:rPr>
            </w:rPrChange>
          </w:rPr>
          <w:tab/>
          <w:delText>25</w:delText>
        </w:r>
      </w:del>
    </w:p>
    <w:p w14:paraId="583E2C75" w14:textId="7C2E47C5" w:rsidR="006A2C8A" w:rsidRPr="00BA3432" w:rsidDel="003610CA" w:rsidRDefault="006A2C8A">
      <w:pPr>
        <w:pStyle w:val="TOC3"/>
        <w:tabs>
          <w:tab w:val="left" w:pos="1320"/>
          <w:tab w:val="right" w:leader="dot" w:pos="8777"/>
        </w:tabs>
        <w:spacing w:line="276" w:lineRule="auto"/>
        <w:rPr>
          <w:del w:id="1727" w:author="phuong vu" w:date="2018-11-21T23:18:00Z"/>
          <w:rFonts w:eastAsiaTheme="minorEastAsia"/>
          <w:noProof/>
          <w:sz w:val="22"/>
          <w:szCs w:val="22"/>
          <w:lang w:val="en-US"/>
          <w:rPrChange w:id="1728" w:author="phuong vu" w:date="2018-11-25T21:55:00Z">
            <w:rPr>
              <w:del w:id="1729" w:author="phuong vu" w:date="2018-11-21T23:18:00Z"/>
              <w:rFonts w:asciiTheme="minorHAnsi" w:eastAsiaTheme="minorEastAsia" w:hAnsiTheme="minorHAnsi" w:cstheme="minorBidi"/>
              <w:noProof/>
              <w:sz w:val="22"/>
              <w:szCs w:val="22"/>
              <w:lang w:val="en-US"/>
            </w:rPr>
          </w:rPrChange>
        </w:rPr>
        <w:pPrChange w:id="1730" w:author="phuong vu" w:date="2018-11-23T13:48:00Z">
          <w:pPr>
            <w:pStyle w:val="TOC3"/>
            <w:tabs>
              <w:tab w:val="left" w:pos="1320"/>
              <w:tab w:val="right" w:leader="dot" w:pos="8777"/>
            </w:tabs>
          </w:pPr>
        </w:pPrChange>
      </w:pPr>
      <w:del w:id="1731" w:author="phuong vu" w:date="2018-11-21T23:18:00Z">
        <w:r w:rsidRPr="00AD0E2E" w:rsidDel="003610CA">
          <w:rPr>
            <w:noProof/>
          </w:rPr>
          <w:delText>3.1.3</w:delText>
        </w:r>
        <w:r w:rsidRPr="00BA3432" w:rsidDel="003610CA">
          <w:rPr>
            <w:rFonts w:eastAsiaTheme="minorEastAsia"/>
            <w:noProof/>
            <w:sz w:val="22"/>
            <w:szCs w:val="22"/>
            <w:lang w:val="en-US"/>
            <w:rPrChange w:id="173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Đặ</w:delText>
        </w:r>
        <w:r w:rsidRPr="00BA3432" w:rsidDel="003610CA">
          <w:rPr>
            <w:noProof/>
            <w:rPrChange w:id="1733" w:author="phuong vu" w:date="2018-11-25T21:55:00Z">
              <w:rPr>
                <w:noProof/>
              </w:rPr>
            </w:rPrChange>
          </w:rPr>
          <w:delText>c điểm người dùng</w:delText>
        </w:r>
        <w:r w:rsidRPr="00BA3432" w:rsidDel="003610CA">
          <w:rPr>
            <w:noProof/>
            <w:rPrChange w:id="1734" w:author="phuong vu" w:date="2018-11-25T21:55:00Z">
              <w:rPr>
                <w:noProof/>
              </w:rPr>
            </w:rPrChange>
          </w:rPr>
          <w:tab/>
          <w:delText>26</w:delText>
        </w:r>
      </w:del>
    </w:p>
    <w:p w14:paraId="643C5BCB" w14:textId="251F3B99" w:rsidR="006A2C8A" w:rsidRPr="00BA3432" w:rsidDel="003610CA" w:rsidRDefault="006A2C8A">
      <w:pPr>
        <w:pStyle w:val="TOC3"/>
        <w:tabs>
          <w:tab w:val="left" w:pos="1320"/>
          <w:tab w:val="right" w:leader="dot" w:pos="8777"/>
        </w:tabs>
        <w:spacing w:line="276" w:lineRule="auto"/>
        <w:rPr>
          <w:del w:id="1735" w:author="phuong vu" w:date="2018-11-21T23:18:00Z"/>
          <w:rFonts w:eastAsiaTheme="minorEastAsia"/>
          <w:noProof/>
          <w:sz w:val="22"/>
          <w:szCs w:val="22"/>
          <w:lang w:val="en-US"/>
          <w:rPrChange w:id="1736" w:author="phuong vu" w:date="2018-11-25T21:55:00Z">
            <w:rPr>
              <w:del w:id="1737" w:author="phuong vu" w:date="2018-11-21T23:18:00Z"/>
              <w:rFonts w:asciiTheme="minorHAnsi" w:eastAsiaTheme="minorEastAsia" w:hAnsiTheme="minorHAnsi" w:cstheme="minorBidi"/>
              <w:noProof/>
              <w:sz w:val="22"/>
              <w:szCs w:val="22"/>
              <w:lang w:val="en-US"/>
            </w:rPr>
          </w:rPrChange>
        </w:rPr>
        <w:pPrChange w:id="1738" w:author="phuong vu" w:date="2018-11-23T13:48:00Z">
          <w:pPr>
            <w:pStyle w:val="TOC3"/>
            <w:tabs>
              <w:tab w:val="left" w:pos="1320"/>
              <w:tab w:val="right" w:leader="dot" w:pos="8777"/>
            </w:tabs>
          </w:pPr>
        </w:pPrChange>
      </w:pPr>
      <w:del w:id="1739" w:author="phuong vu" w:date="2018-11-21T23:18:00Z">
        <w:r w:rsidRPr="00AD0E2E" w:rsidDel="003610CA">
          <w:rPr>
            <w:noProof/>
          </w:rPr>
          <w:delText>3.1.4</w:delText>
        </w:r>
        <w:r w:rsidRPr="00BA3432" w:rsidDel="003610CA">
          <w:rPr>
            <w:rFonts w:eastAsiaTheme="minorEastAsia"/>
            <w:noProof/>
            <w:sz w:val="22"/>
            <w:szCs w:val="22"/>
            <w:lang w:val="en-US"/>
            <w:rPrChange w:id="174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Môi trườ</w:delText>
        </w:r>
        <w:r w:rsidRPr="00BA3432" w:rsidDel="003610CA">
          <w:rPr>
            <w:noProof/>
            <w:rPrChange w:id="1741" w:author="phuong vu" w:date="2018-11-25T21:55:00Z">
              <w:rPr>
                <w:noProof/>
              </w:rPr>
            </w:rPrChange>
          </w:rPr>
          <w:delText>ng vận hành</w:delText>
        </w:r>
        <w:r w:rsidRPr="00BA3432" w:rsidDel="003610CA">
          <w:rPr>
            <w:noProof/>
            <w:rPrChange w:id="1742" w:author="phuong vu" w:date="2018-11-25T21:55:00Z">
              <w:rPr>
                <w:noProof/>
              </w:rPr>
            </w:rPrChange>
          </w:rPr>
          <w:tab/>
          <w:delText>26</w:delText>
        </w:r>
      </w:del>
    </w:p>
    <w:p w14:paraId="7A9A6C09" w14:textId="0A8D2A16" w:rsidR="006A2C8A" w:rsidRPr="00BA3432" w:rsidDel="003610CA" w:rsidRDefault="006A2C8A">
      <w:pPr>
        <w:pStyle w:val="TOC2"/>
        <w:tabs>
          <w:tab w:val="left" w:pos="880"/>
          <w:tab w:val="right" w:leader="dot" w:pos="8777"/>
        </w:tabs>
        <w:spacing w:line="276" w:lineRule="auto"/>
        <w:rPr>
          <w:del w:id="1743" w:author="phuong vu" w:date="2018-11-21T23:18:00Z"/>
          <w:rFonts w:eastAsiaTheme="minorEastAsia"/>
          <w:noProof/>
          <w:sz w:val="22"/>
          <w:szCs w:val="22"/>
          <w:lang w:val="en-US"/>
          <w:rPrChange w:id="1744" w:author="phuong vu" w:date="2018-11-25T21:55:00Z">
            <w:rPr>
              <w:del w:id="1745" w:author="phuong vu" w:date="2018-11-21T23:18:00Z"/>
              <w:rFonts w:asciiTheme="minorHAnsi" w:eastAsiaTheme="minorEastAsia" w:hAnsiTheme="minorHAnsi" w:cstheme="minorBidi"/>
              <w:noProof/>
              <w:sz w:val="22"/>
              <w:szCs w:val="22"/>
              <w:lang w:val="en-US"/>
            </w:rPr>
          </w:rPrChange>
        </w:rPr>
        <w:pPrChange w:id="1746" w:author="phuong vu" w:date="2018-11-23T13:48:00Z">
          <w:pPr>
            <w:pStyle w:val="TOC2"/>
            <w:tabs>
              <w:tab w:val="left" w:pos="880"/>
              <w:tab w:val="right" w:leader="dot" w:pos="8777"/>
            </w:tabs>
          </w:pPr>
        </w:pPrChange>
      </w:pPr>
      <w:del w:id="1747" w:author="phuong vu" w:date="2018-11-21T23:18:00Z">
        <w:r w:rsidRPr="00AD0E2E" w:rsidDel="003610CA">
          <w:rPr>
            <w:noProof/>
            <w:lang w:val="en-US"/>
          </w:rPr>
          <w:delText>3.2</w:delText>
        </w:r>
        <w:r w:rsidRPr="00BA3432" w:rsidDel="003610CA">
          <w:rPr>
            <w:rFonts w:eastAsiaTheme="minorEastAsia"/>
            <w:noProof/>
            <w:sz w:val="22"/>
            <w:szCs w:val="22"/>
            <w:lang w:val="en-US"/>
            <w:rPrChange w:id="1748"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Đặ</w:delText>
        </w:r>
        <w:r w:rsidRPr="00BA3432" w:rsidDel="003610CA">
          <w:rPr>
            <w:noProof/>
            <w:lang w:val="en-US"/>
            <w:rPrChange w:id="1749" w:author="phuong vu" w:date="2018-11-25T21:55:00Z">
              <w:rPr>
                <w:noProof/>
                <w:lang w:val="en-US"/>
              </w:rPr>
            </w:rPrChange>
          </w:rPr>
          <w:delText>c tả yêu cầu</w:delText>
        </w:r>
        <w:r w:rsidRPr="00BA3432" w:rsidDel="003610CA">
          <w:rPr>
            <w:noProof/>
            <w:rPrChange w:id="1750" w:author="phuong vu" w:date="2018-11-25T21:55:00Z">
              <w:rPr>
                <w:noProof/>
              </w:rPr>
            </w:rPrChange>
          </w:rPr>
          <w:tab/>
          <w:delText>27</w:delText>
        </w:r>
      </w:del>
    </w:p>
    <w:p w14:paraId="112F87B0" w14:textId="46BBC4C0" w:rsidR="006A2C8A" w:rsidRPr="00BA3432" w:rsidDel="003610CA" w:rsidRDefault="006A2C8A">
      <w:pPr>
        <w:pStyle w:val="TOC3"/>
        <w:tabs>
          <w:tab w:val="left" w:pos="1320"/>
          <w:tab w:val="right" w:leader="dot" w:pos="8777"/>
        </w:tabs>
        <w:spacing w:line="276" w:lineRule="auto"/>
        <w:rPr>
          <w:del w:id="1751" w:author="phuong vu" w:date="2018-11-21T23:18:00Z"/>
          <w:rFonts w:eastAsiaTheme="minorEastAsia"/>
          <w:noProof/>
          <w:sz w:val="22"/>
          <w:szCs w:val="22"/>
          <w:lang w:val="en-US"/>
          <w:rPrChange w:id="1752" w:author="phuong vu" w:date="2018-11-25T21:55:00Z">
            <w:rPr>
              <w:del w:id="1753" w:author="phuong vu" w:date="2018-11-21T23:18:00Z"/>
              <w:rFonts w:asciiTheme="minorHAnsi" w:eastAsiaTheme="minorEastAsia" w:hAnsiTheme="minorHAnsi" w:cstheme="minorBidi"/>
              <w:noProof/>
              <w:sz w:val="22"/>
              <w:szCs w:val="22"/>
              <w:lang w:val="en-US"/>
            </w:rPr>
          </w:rPrChange>
        </w:rPr>
        <w:pPrChange w:id="1754" w:author="phuong vu" w:date="2018-11-23T13:48:00Z">
          <w:pPr>
            <w:pStyle w:val="TOC3"/>
            <w:tabs>
              <w:tab w:val="left" w:pos="1320"/>
              <w:tab w:val="right" w:leader="dot" w:pos="8777"/>
            </w:tabs>
          </w:pPr>
        </w:pPrChange>
      </w:pPr>
      <w:del w:id="1755" w:author="phuong vu" w:date="2018-11-21T23:18:00Z">
        <w:r w:rsidRPr="00AD0E2E" w:rsidDel="003610CA">
          <w:rPr>
            <w:noProof/>
          </w:rPr>
          <w:delText>3.2.1</w:delText>
        </w:r>
        <w:r w:rsidRPr="00BA3432" w:rsidDel="003610CA">
          <w:rPr>
            <w:rFonts w:eastAsiaTheme="minorEastAsia"/>
            <w:noProof/>
            <w:sz w:val="22"/>
            <w:szCs w:val="22"/>
            <w:lang w:val="en-US"/>
            <w:rPrChange w:id="175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Change w:id="1757" w:author="phuong vu" w:date="2018-11-25T21:55:00Z">
              <w:rPr>
                <w:noProof/>
              </w:rPr>
            </w:rPrChange>
          </w:rPr>
          <w:delText>u chức năng</w:delText>
        </w:r>
        <w:r w:rsidRPr="00BA3432" w:rsidDel="003610CA">
          <w:rPr>
            <w:noProof/>
            <w:rPrChange w:id="1758" w:author="phuong vu" w:date="2018-11-25T21:55:00Z">
              <w:rPr>
                <w:noProof/>
              </w:rPr>
            </w:rPrChange>
          </w:rPr>
          <w:tab/>
          <w:delText>27</w:delText>
        </w:r>
      </w:del>
    </w:p>
    <w:p w14:paraId="67752C7F" w14:textId="3344B96C" w:rsidR="006A2C8A" w:rsidRPr="00BA3432" w:rsidDel="003610CA" w:rsidRDefault="006A2C8A">
      <w:pPr>
        <w:pStyle w:val="TOC4"/>
        <w:tabs>
          <w:tab w:val="left" w:pos="1760"/>
          <w:tab w:val="right" w:leader="dot" w:pos="8777"/>
        </w:tabs>
        <w:spacing w:line="276" w:lineRule="auto"/>
        <w:rPr>
          <w:del w:id="1759" w:author="phuong vu" w:date="2018-11-21T23:18:00Z"/>
          <w:rFonts w:eastAsiaTheme="minorEastAsia"/>
          <w:noProof/>
          <w:sz w:val="22"/>
          <w:szCs w:val="22"/>
          <w:lang w:val="en-US"/>
          <w:rPrChange w:id="1760" w:author="phuong vu" w:date="2018-11-25T21:55:00Z">
            <w:rPr>
              <w:del w:id="1761" w:author="phuong vu" w:date="2018-11-21T23:18:00Z"/>
              <w:rFonts w:asciiTheme="minorHAnsi" w:eastAsiaTheme="minorEastAsia" w:hAnsiTheme="minorHAnsi" w:cstheme="minorBidi"/>
              <w:noProof/>
              <w:sz w:val="22"/>
              <w:szCs w:val="22"/>
              <w:lang w:val="en-US"/>
            </w:rPr>
          </w:rPrChange>
        </w:rPr>
        <w:pPrChange w:id="1762" w:author="phuong vu" w:date="2018-11-23T13:48:00Z">
          <w:pPr>
            <w:pStyle w:val="TOC4"/>
            <w:tabs>
              <w:tab w:val="left" w:pos="1760"/>
              <w:tab w:val="right" w:leader="dot" w:pos="8777"/>
            </w:tabs>
          </w:pPr>
        </w:pPrChange>
      </w:pPr>
      <w:del w:id="1763" w:author="phuong vu" w:date="2018-11-21T23:18:00Z">
        <w:r w:rsidRPr="00AD0E2E" w:rsidDel="003610CA">
          <w:rPr>
            <w:noProof/>
          </w:rPr>
          <w:delText>3.2.1.1</w:delText>
        </w:r>
        <w:r w:rsidRPr="00BA3432" w:rsidDel="003610CA">
          <w:rPr>
            <w:rFonts w:eastAsiaTheme="minorEastAsia"/>
            <w:noProof/>
            <w:sz w:val="22"/>
            <w:szCs w:val="22"/>
            <w:lang w:val="en-US"/>
            <w:rPrChange w:id="1764" w:author="phuong vu" w:date="2018-11-25T21:55:00Z">
              <w:rPr>
                <w:rFonts w:asciiTheme="minorHAnsi" w:eastAsiaTheme="minorEastAsia" w:hAnsiTheme="minorHAnsi" w:cstheme="minorBidi"/>
                <w:noProof/>
                <w:sz w:val="22"/>
                <w:szCs w:val="22"/>
                <w:lang w:val="en-US"/>
              </w:rPr>
            </w:rPrChange>
          </w:rPr>
          <w:tab/>
        </w:r>
        <w:r w:rsidR="00D43E01" w:rsidRPr="00AD0E2E" w:rsidDel="003610CA">
          <w:rPr>
            <w:noProof/>
          </w:rPr>
          <w:delText>Quả</w:delText>
        </w:r>
        <w:r w:rsidR="00D43E01" w:rsidRPr="00BA3432" w:rsidDel="003610CA">
          <w:rPr>
            <w:noProof/>
            <w:rPrChange w:id="1765" w:author="phuong vu" w:date="2018-11-25T21:55:00Z">
              <w:rPr>
                <w:noProof/>
              </w:rPr>
            </w:rPrChange>
          </w:rPr>
          <w:delText>n lí đơn hàng</w:delText>
        </w:r>
        <w:r w:rsidRPr="00BA3432" w:rsidDel="003610CA">
          <w:rPr>
            <w:noProof/>
            <w:rPrChange w:id="1766" w:author="phuong vu" w:date="2018-11-25T21:55:00Z">
              <w:rPr>
                <w:noProof/>
              </w:rPr>
            </w:rPrChange>
          </w:rPr>
          <w:tab/>
          <w:delText>27</w:delText>
        </w:r>
      </w:del>
    </w:p>
    <w:p w14:paraId="153901DF" w14:textId="242375CA" w:rsidR="006A2C8A" w:rsidRPr="00BA3432" w:rsidDel="003610CA" w:rsidRDefault="006A2C8A">
      <w:pPr>
        <w:pStyle w:val="TOC4"/>
        <w:tabs>
          <w:tab w:val="left" w:pos="1760"/>
          <w:tab w:val="right" w:leader="dot" w:pos="8777"/>
        </w:tabs>
        <w:spacing w:line="276" w:lineRule="auto"/>
        <w:rPr>
          <w:del w:id="1767" w:author="phuong vu" w:date="2018-11-21T23:18:00Z"/>
          <w:rFonts w:eastAsiaTheme="minorEastAsia"/>
          <w:noProof/>
          <w:sz w:val="22"/>
          <w:szCs w:val="22"/>
          <w:lang w:val="en-US"/>
          <w:rPrChange w:id="1768" w:author="phuong vu" w:date="2018-11-25T21:55:00Z">
            <w:rPr>
              <w:del w:id="1769" w:author="phuong vu" w:date="2018-11-21T23:18:00Z"/>
              <w:rFonts w:asciiTheme="minorHAnsi" w:eastAsiaTheme="minorEastAsia" w:hAnsiTheme="minorHAnsi" w:cstheme="minorBidi"/>
              <w:noProof/>
              <w:sz w:val="22"/>
              <w:szCs w:val="22"/>
              <w:lang w:val="en-US"/>
            </w:rPr>
          </w:rPrChange>
        </w:rPr>
        <w:pPrChange w:id="1770" w:author="phuong vu" w:date="2018-11-23T13:48:00Z">
          <w:pPr>
            <w:pStyle w:val="TOC4"/>
            <w:tabs>
              <w:tab w:val="left" w:pos="1760"/>
              <w:tab w:val="right" w:leader="dot" w:pos="8777"/>
            </w:tabs>
          </w:pPr>
        </w:pPrChange>
      </w:pPr>
      <w:del w:id="1771" w:author="phuong vu" w:date="2018-11-21T23:18:00Z">
        <w:r w:rsidRPr="00AD0E2E" w:rsidDel="003610CA">
          <w:rPr>
            <w:noProof/>
          </w:rPr>
          <w:delText>3.2.1.2</w:delText>
        </w:r>
        <w:r w:rsidRPr="00BA3432" w:rsidDel="003610CA">
          <w:rPr>
            <w:rFonts w:eastAsiaTheme="minorEastAsia"/>
            <w:noProof/>
            <w:sz w:val="22"/>
            <w:szCs w:val="22"/>
            <w:lang w:val="en-US"/>
            <w:rPrChange w:id="1772" w:author="phuong vu" w:date="2018-11-25T21:55:00Z">
              <w:rPr>
                <w:rFonts w:asciiTheme="minorHAnsi" w:eastAsiaTheme="minorEastAsia" w:hAnsiTheme="minorHAnsi" w:cstheme="minorBidi"/>
                <w:noProof/>
                <w:sz w:val="22"/>
                <w:szCs w:val="22"/>
                <w:lang w:val="en-US"/>
              </w:rPr>
            </w:rPrChange>
          </w:rPr>
          <w:tab/>
        </w:r>
        <w:r w:rsidR="00FC2466" w:rsidRPr="00AD0E2E" w:rsidDel="003610CA">
          <w:rPr>
            <w:noProof/>
          </w:rPr>
          <w:delText>Quả</w:delText>
        </w:r>
        <w:r w:rsidR="00FC2466" w:rsidRPr="00BA3432" w:rsidDel="003610CA">
          <w:rPr>
            <w:noProof/>
            <w:rPrChange w:id="1773" w:author="phuong vu" w:date="2018-11-25T21:55:00Z">
              <w:rPr>
                <w:noProof/>
              </w:rPr>
            </w:rPrChange>
          </w:rPr>
          <w:delText>n lí biên nhận</w:delText>
        </w:r>
        <w:r w:rsidRPr="00BA3432" w:rsidDel="003610CA">
          <w:rPr>
            <w:noProof/>
            <w:rPrChange w:id="1774" w:author="phuong vu" w:date="2018-11-25T21:55:00Z">
              <w:rPr>
                <w:noProof/>
              </w:rPr>
            </w:rPrChange>
          </w:rPr>
          <w:tab/>
          <w:delText>28</w:delText>
        </w:r>
      </w:del>
    </w:p>
    <w:p w14:paraId="4709738C" w14:textId="1C81A332" w:rsidR="006A2C8A" w:rsidRPr="00BA3432" w:rsidDel="003610CA" w:rsidRDefault="006A2C8A">
      <w:pPr>
        <w:pStyle w:val="TOC4"/>
        <w:tabs>
          <w:tab w:val="left" w:pos="1760"/>
          <w:tab w:val="right" w:leader="dot" w:pos="8777"/>
        </w:tabs>
        <w:spacing w:line="276" w:lineRule="auto"/>
        <w:rPr>
          <w:del w:id="1775" w:author="phuong vu" w:date="2018-11-21T23:18:00Z"/>
          <w:rFonts w:eastAsiaTheme="minorEastAsia"/>
          <w:noProof/>
          <w:sz w:val="22"/>
          <w:szCs w:val="22"/>
          <w:lang w:val="en-US"/>
          <w:rPrChange w:id="1776" w:author="phuong vu" w:date="2018-11-25T21:55:00Z">
            <w:rPr>
              <w:del w:id="1777" w:author="phuong vu" w:date="2018-11-21T23:18:00Z"/>
              <w:rFonts w:asciiTheme="minorHAnsi" w:eastAsiaTheme="minorEastAsia" w:hAnsiTheme="minorHAnsi" w:cstheme="minorBidi"/>
              <w:noProof/>
              <w:sz w:val="22"/>
              <w:szCs w:val="22"/>
              <w:lang w:val="en-US"/>
            </w:rPr>
          </w:rPrChange>
        </w:rPr>
        <w:pPrChange w:id="1778" w:author="phuong vu" w:date="2018-11-23T13:48:00Z">
          <w:pPr>
            <w:pStyle w:val="TOC4"/>
            <w:tabs>
              <w:tab w:val="left" w:pos="1760"/>
              <w:tab w:val="right" w:leader="dot" w:pos="8777"/>
            </w:tabs>
          </w:pPr>
        </w:pPrChange>
      </w:pPr>
      <w:del w:id="1779" w:author="phuong vu" w:date="2018-11-21T23:18:00Z">
        <w:r w:rsidRPr="00AD0E2E" w:rsidDel="003610CA">
          <w:rPr>
            <w:noProof/>
          </w:rPr>
          <w:delText>3.2.1.3</w:delText>
        </w:r>
        <w:r w:rsidRPr="00BA3432" w:rsidDel="003610CA">
          <w:rPr>
            <w:rFonts w:eastAsiaTheme="minorEastAsia"/>
            <w:noProof/>
            <w:sz w:val="22"/>
            <w:szCs w:val="22"/>
            <w:lang w:val="en-US"/>
            <w:rPrChange w:id="178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Quả</w:delText>
        </w:r>
        <w:r w:rsidRPr="00BA3432" w:rsidDel="003610CA">
          <w:rPr>
            <w:noProof/>
            <w:rPrChange w:id="1781" w:author="phuong vu" w:date="2018-11-25T21:55:00Z">
              <w:rPr>
                <w:noProof/>
              </w:rPr>
            </w:rPrChange>
          </w:rPr>
          <w:delText>n lí phân công xử lí đơn hàng</w:delText>
        </w:r>
        <w:r w:rsidRPr="00BA3432" w:rsidDel="003610CA">
          <w:rPr>
            <w:noProof/>
            <w:rPrChange w:id="1782" w:author="phuong vu" w:date="2018-11-25T21:55:00Z">
              <w:rPr>
                <w:noProof/>
              </w:rPr>
            </w:rPrChange>
          </w:rPr>
          <w:tab/>
          <w:delText>29</w:delText>
        </w:r>
      </w:del>
    </w:p>
    <w:p w14:paraId="50A289CA" w14:textId="2E386664" w:rsidR="006A2C8A" w:rsidRPr="00BA3432" w:rsidDel="003610CA" w:rsidRDefault="006A2C8A">
      <w:pPr>
        <w:pStyle w:val="TOC4"/>
        <w:tabs>
          <w:tab w:val="left" w:pos="1760"/>
          <w:tab w:val="right" w:leader="dot" w:pos="8777"/>
        </w:tabs>
        <w:spacing w:line="276" w:lineRule="auto"/>
        <w:rPr>
          <w:del w:id="1783" w:author="phuong vu" w:date="2018-11-21T23:18:00Z"/>
          <w:rFonts w:eastAsiaTheme="minorEastAsia"/>
          <w:noProof/>
          <w:sz w:val="22"/>
          <w:szCs w:val="22"/>
          <w:lang w:val="en-US"/>
          <w:rPrChange w:id="1784" w:author="phuong vu" w:date="2018-11-25T21:55:00Z">
            <w:rPr>
              <w:del w:id="1785" w:author="phuong vu" w:date="2018-11-21T23:18:00Z"/>
              <w:rFonts w:asciiTheme="minorHAnsi" w:eastAsiaTheme="minorEastAsia" w:hAnsiTheme="minorHAnsi" w:cstheme="minorBidi"/>
              <w:noProof/>
              <w:sz w:val="22"/>
              <w:szCs w:val="22"/>
              <w:lang w:val="en-US"/>
            </w:rPr>
          </w:rPrChange>
        </w:rPr>
        <w:pPrChange w:id="1786" w:author="phuong vu" w:date="2018-11-23T13:48:00Z">
          <w:pPr>
            <w:pStyle w:val="TOC4"/>
            <w:tabs>
              <w:tab w:val="left" w:pos="1760"/>
              <w:tab w:val="right" w:leader="dot" w:pos="8777"/>
            </w:tabs>
          </w:pPr>
        </w:pPrChange>
      </w:pPr>
      <w:del w:id="1787" w:author="phuong vu" w:date="2018-11-21T23:18:00Z">
        <w:r w:rsidRPr="00AD0E2E" w:rsidDel="003610CA">
          <w:rPr>
            <w:noProof/>
          </w:rPr>
          <w:delText>3.2.1.4</w:delText>
        </w:r>
        <w:r w:rsidRPr="00BA3432" w:rsidDel="003610CA">
          <w:rPr>
            <w:rFonts w:eastAsiaTheme="minorEastAsia"/>
            <w:noProof/>
            <w:sz w:val="22"/>
            <w:szCs w:val="22"/>
            <w:lang w:val="en-US"/>
            <w:rPrChange w:id="178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Tạ</w:delText>
        </w:r>
        <w:r w:rsidRPr="00BA3432" w:rsidDel="003610CA">
          <w:rPr>
            <w:noProof/>
            <w:rPrChange w:id="1789" w:author="phuong vu" w:date="2018-11-25T21:55:00Z">
              <w:rPr>
                <w:noProof/>
              </w:rPr>
            </w:rPrChange>
          </w:rPr>
          <w:delText>o đơn hàng</w:delText>
        </w:r>
        <w:r w:rsidRPr="00BA3432" w:rsidDel="003610CA">
          <w:rPr>
            <w:noProof/>
            <w:rPrChange w:id="1790" w:author="phuong vu" w:date="2018-11-25T21:55:00Z">
              <w:rPr>
                <w:noProof/>
              </w:rPr>
            </w:rPrChange>
          </w:rPr>
          <w:tab/>
          <w:delText>30</w:delText>
        </w:r>
      </w:del>
    </w:p>
    <w:p w14:paraId="068CF29D" w14:textId="079F4F7E" w:rsidR="006A2C8A" w:rsidRPr="00BA3432" w:rsidDel="003610CA" w:rsidRDefault="006A2C8A">
      <w:pPr>
        <w:pStyle w:val="TOC4"/>
        <w:tabs>
          <w:tab w:val="left" w:pos="1760"/>
          <w:tab w:val="right" w:leader="dot" w:pos="8777"/>
        </w:tabs>
        <w:spacing w:line="276" w:lineRule="auto"/>
        <w:rPr>
          <w:del w:id="1791" w:author="phuong vu" w:date="2018-11-21T23:18:00Z"/>
          <w:rFonts w:eastAsiaTheme="minorEastAsia"/>
          <w:noProof/>
          <w:sz w:val="22"/>
          <w:szCs w:val="22"/>
          <w:lang w:val="en-US"/>
          <w:rPrChange w:id="1792" w:author="phuong vu" w:date="2018-11-25T21:55:00Z">
            <w:rPr>
              <w:del w:id="1793" w:author="phuong vu" w:date="2018-11-21T23:18:00Z"/>
              <w:rFonts w:asciiTheme="minorHAnsi" w:eastAsiaTheme="minorEastAsia" w:hAnsiTheme="minorHAnsi" w:cstheme="minorBidi"/>
              <w:noProof/>
              <w:sz w:val="22"/>
              <w:szCs w:val="22"/>
              <w:lang w:val="en-US"/>
            </w:rPr>
          </w:rPrChange>
        </w:rPr>
        <w:pPrChange w:id="1794" w:author="phuong vu" w:date="2018-11-23T13:48:00Z">
          <w:pPr>
            <w:pStyle w:val="TOC4"/>
            <w:tabs>
              <w:tab w:val="left" w:pos="1760"/>
              <w:tab w:val="right" w:leader="dot" w:pos="8777"/>
            </w:tabs>
          </w:pPr>
        </w:pPrChange>
      </w:pPr>
      <w:del w:id="1795" w:author="phuong vu" w:date="2018-11-21T23:18:00Z">
        <w:r w:rsidRPr="00AD0E2E" w:rsidDel="003610CA">
          <w:rPr>
            <w:noProof/>
          </w:rPr>
          <w:delText>3.2.1.5</w:delText>
        </w:r>
        <w:r w:rsidRPr="00BA3432" w:rsidDel="003610CA">
          <w:rPr>
            <w:rFonts w:eastAsiaTheme="minorEastAsia"/>
            <w:noProof/>
            <w:sz w:val="22"/>
            <w:szCs w:val="22"/>
            <w:lang w:val="en-US"/>
            <w:rPrChange w:id="179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797" w:author="phuong vu" w:date="2018-11-25T21:55:00Z">
              <w:rPr>
                <w:noProof/>
              </w:rPr>
            </w:rPrChange>
          </w:rPr>
          <w:delText>m chi nhánh gần nhất, có đủ các dịch vụ theo yêu cầu</w:delText>
        </w:r>
        <w:r w:rsidRPr="00BA3432" w:rsidDel="003610CA">
          <w:rPr>
            <w:noProof/>
            <w:rPrChange w:id="1798" w:author="phuong vu" w:date="2018-11-25T21:55:00Z">
              <w:rPr>
                <w:noProof/>
              </w:rPr>
            </w:rPrChange>
          </w:rPr>
          <w:tab/>
          <w:delText>31</w:delText>
        </w:r>
      </w:del>
    </w:p>
    <w:p w14:paraId="6844178C" w14:textId="36E9A420" w:rsidR="006A2C8A" w:rsidRPr="00BA3432" w:rsidDel="003610CA" w:rsidRDefault="006A2C8A">
      <w:pPr>
        <w:pStyle w:val="TOC4"/>
        <w:tabs>
          <w:tab w:val="left" w:pos="1760"/>
          <w:tab w:val="right" w:leader="dot" w:pos="8777"/>
        </w:tabs>
        <w:spacing w:line="276" w:lineRule="auto"/>
        <w:rPr>
          <w:del w:id="1799" w:author="phuong vu" w:date="2018-11-21T23:18:00Z"/>
          <w:rFonts w:eastAsiaTheme="minorEastAsia"/>
          <w:noProof/>
          <w:sz w:val="22"/>
          <w:szCs w:val="22"/>
          <w:lang w:val="en-US"/>
          <w:rPrChange w:id="1800" w:author="phuong vu" w:date="2018-11-25T21:55:00Z">
            <w:rPr>
              <w:del w:id="1801" w:author="phuong vu" w:date="2018-11-21T23:18:00Z"/>
              <w:rFonts w:asciiTheme="minorHAnsi" w:eastAsiaTheme="minorEastAsia" w:hAnsiTheme="minorHAnsi" w:cstheme="minorBidi"/>
              <w:noProof/>
              <w:sz w:val="22"/>
              <w:szCs w:val="22"/>
              <w:lang w:val="en-US"/>
            </w:rPr>
          </w:rPrChange>
        </w:rPr>
        <w:pPrChange w:id="1802" w:author="phuong vu" w:date="2018-11-23T13:48:00Z">
          <w:pPr>
            <w:pStyle w:val="TOC4"/>
            <w:tabs>
              <w:tab w:val="left" w:pos="1760"/>
              <w:tab w:val="right" w:leader="dot" w:pos="8777"/>
            </w:tabs>
          </w:pPr>
        </w:pPrChange>
      </w:pPr>
      <w:del w:id="1803" w:author="phuong vu" w:date="2018-11-21T23:18:00Z">
        <w:r w:rsidRPr="00AD0E2E" w:rsidDel="003610CA">
          <w:rPr>
            <w:noProof/>
          </w:rPr>
          <w:delText>3.2.1.6</w:delText>
        </w:r>
        <w:r w:rsidRPr="00BA3432" w:rsidDel="003610CA">
          <w:rPr>
            <w:rFonts w:eastAsiaTheme="minorEastAsia"/>
            <w:noProof/>
            <w:sz w:val="22"/>
            <w:szCs w:val="22"/>
            <w:lang w:val="en-US"/>
            <w:rPrChange w:id="180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805" w:author="phuong vu" w:date="2018-11-25T21:55:00Z">
              <w:rPr>
                <w:noProof/>
              </w:rPr>
            </w:rPrChange>
          </w:rPr>
          <w:delText>m và lọc quần áo theo loại có sẵn</w:delText>
        </w:r>
        <w:r w:rsidRPr="00BA3432" w:rsidDel="003610CA">
          <w:rPr>
            <w:noProof/>
            <w:rPrChange w:id="1806" w:author="phuong vu" w:date="2018-11-25T21:55:00Z">
              <w:rPr>
                <w:noProof/>
              </w:rPr>
            </w:rPrChange>
          </w:rPr>
          <w:tab/>
          <w:delText>32</w:delText>
        </w:r>
      </w:del>
    </w:p>
    <w:p w14:paraId="17483DA3" w14:textId="5A82B02D" w:rsidR="006A2C8A" w:rsidRPr="00BA3432" w:rsidDel="003610CA" w:rsidRDefault="006A2C8A">
      <w:pPr>
        <w:pStyle w:val="TOC4"/>
        <w:tabs>
          <w:tab w:val="left" w:pos="1760"/>
          <w:tab w:val="right" w:leader="dot" w:pos="8777"/>
        </w:tabs>
        <w:spacing w:line="276" w:lineRule="auto"/>
        <w:rPr>
          <w:del w:id="1807" w:author="phuong vu" w:date="2018-11-21T23:18:00Z"/>
          <w:rFonts w:eastAsiaTheme="minorEastAsia"/>
          <w:noProof/>
          <w:sz w:val="22"/>
          <w:szCs w:val="22"/>
          <w:lang w:val="en-US"/>
          <w:rPrChange w:id="1808" w:author="phuong vu" w:date="2018-11-25T21:55:00Z">
            <w:rPr>
              <w:del w:id="1809" w:author="phuong vu" w:date="2018-11-21T23:18:00Z"/>
              <w:rFonts w:asciiTheme="minorHAnsi" w:eastAsiaTheme="minorEastAsia" w:hAnsiTheme="minorHAnsi" w:cstheme="minorBidi"/>
              <w:noProof/>
              <w:sz w:val="22"/>
              <w:szCs w:val="22"/>
              <w:lang w:val="en-US"/>
            </w:rPr>
          </w:rPrChange>
        </w:rPr>
        <w:pPrChange w:id="1810" w:author="phuong vu" w:date="2018-11-23T13:48:00Z">
          <w:pPr>
            <w:pStyle w:val="TOC4"/>
            <w:tabs>
              <w:tab w:val="left" w:pos="1760"/>
              <w:tab w:val="right" w:leader="dot" w:pos="8777"/>
            </w:tabs>
          </w:pPr>
        </w:pPrChange>
      </w:pPr>
      <w:del w:id="1811" w:author="phuong vu" w:date="2018-11-21T23:18:00Z">
        <w:r w:rsidRPr="00AD0E2E" w:rsidDel="003610CA">
          <w:rPr>
            <w:noProof/>
          </w:rPr>
          <w:delText>3.2.1.7</w:delText>
        </w:r>
        <w:r w:rsidRPr="00BA3432" w:rsidDel="003610CA">
          <w:rPr>
            <w:rFonts w:eastAsiaTheme="minorEastAsia"/>
            <w:noProof/>
            <w:sz w:val="22"/>
            <w:szCs w:val="22"/>
            <w:lang w:val="en-US"/>
            <w:rPrChange w:id="181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813" w:author="phuong vu" w:date="2018-11-25T21:55:00Z">
              <w:rPr>
                <w:noProof/>
              </w:rPr>
            </w:rPrChange>
          </w:rPr>
          <w:delText>m đơn hàng</w:delText>
        </w:r>
        <w:r w:rsidRPr="00BA3432" w:rsidDel="003610CA">
          <w:rPr>
            <w:noProof/>
            <w:rPrChange w:id="1814" w:author="phuong vu" w:date="2018-11-25T21:55:00Z">
              <w:rPr>
                <w:noProof/>
              </w:rPr>
            </w:rPrChange>
          </w:rPr>
          <w:tab/>
          <w:delText>33</w:delText>
        </w:r>
      </w:del>
    </w:p>
    <w:p w14:paraId="49715FA5" w14:textId="18F228ED" w:rsidR="006A2C8A" w:rsidRPr="00BA3432" w:rsidDel="003610CA" w:rsidRDefault="006A2C8A">
      <w:pPr>
        <w:pStyle w:val="TOC4"/>
        <w:tabs>
          <w:tab w:val="left" w:pos="1760"/>
          <w:tab w:val="right" w:leader="dot" w:pos="8777"/>
        </w:tabs>
        <w:spacing w:line="276" w:lineRule="auto"/>
        <w:rPr>
          <w:del w:id="1815" w:author="phuong vu" w:date="2018-11-21T23:18:00Z"/>
          <w:rFonts w:eastAsiaTheme="minorEastAsia"/>
          <w:noProof/>
          <w:sz w:val="22"/>
          <w:szCs w:val="22"/>
          <w:lang w:val="en-US"/>
          <w:rPrChange w:id="1816" w:author="phuong vu" w:date="2018-11-25T21:55:00Z">
            <w:rPr>
              <w:del w:id="1817" w:author="phuong vu" w:date="2018-11-21T23:18:00Z"/>
              <w:rFonts w:asciiTheme="minorHAnsi" w:eastAsiaTheme="minorEastAsia" w:hAnsiTheme="minorHAnsi" w:cstheme="minorBidi"/>
              <w:noProof/>
              <w:sz w:val="22"/>
              <w:szCs w:val="22"/>
              <w:lang w:val="en-US"/>
            </w:rPr>
          </w:rPrChange>
        </w:rPr>
        <w:pPrChange w:id="1818" w:author="phuong vu" w:date="2018-11-23T13:48:00Z">
          <w:pPr>
            <w:pStyle w:val="TOC4"/>
            <w:tabs>
              <w:tab w:val="left" w:pos="1760"/>
              <w:tab w:val="right" w:leader="dot" w:pos="8777"/>
            </w:tabs>
          </w:pPr>
        </w:pPrChange>
      </w:pPr>
      <w:del w:id="1819" w:author="phuong vu" w:date="2018-11-21T23:18:00Z">
        <w:r w:rsidRPr="00AD0E2E" w:rsidDel="003610CA">
          <w:rPr>
            <w:noProof/>
            <w:lang w:val="en-US"/>
          </w:rPr>
          <w:delText>3.2.1.8</w:delText>
        </w:r>
        <w:r w:rsidRPr="00BA3432" w:rsidDel="003610CA">
          <w:rPr>
            <w:rFonts w:eastAsiaTheme="minorEastAsia"/>
            <w:noProof/>
            <w:sz w:val="22"/>
            <w:szCs w:val="22"/>
            <w:lang w:val="en-US"/>
            <w:rPrChange w:id="182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Đăng nhậ</w:delText>
        </w:r>
        <w:r w:rsidRPr="00BA3432" w:rsidDel="003610CA">
          <w:rPr>
            <w:noProof/>
            <w:rPrChange w:id="1821" w:author="phuong vu" w:date="2018-11-25T21:55:00Z">
              <w:rPr>
                <w:noProof/>
              </w:rPr>
            </w:rPrChange>
          </w:rPr>
          <w:delText>p</w:delText>
        </w:r>
        <w:r w:rsidRPr="00BA3432" w:rsidDel="003610CA">
          <w:rPr>
            <w:noProof/>
            <w:lang w:val="en-US"/>
            <w:rPrChange w:id="1822" w:author="phuong vu" w:date="2018-11-25T21:55:00Z">
              <w:rPr>
                <w:noProof/>
                <w:lang w:val="en-US"/>
              </w:rPr>
            </w:rPrChange>
          </w:rPr>
          <w:delText xml:space="preserve"> hệ thống</w:delText>
        </w:r>
        <w:r w:rsidRPr="00BA3432" w:rsidDel="003610CA">
          <w:rPr>
            <w:noProof/>
            <w:rPrChange w:id="1823" w:author="phuong vu" w:date="2018-11-25T21:55:00Z">
              <w:rPr>
                <w:noProof/>
              </w:rPr>
            </w:rPrChange>
          </w:rPr>
          <w:tab/>
          <w:delText>33</w:delText>
        </w:r>
      </w:del>
    </w:p>
    <w:p w14:paraId="1D6F1715" w14:textId="3A1F4EC0" w:rsidR="006A2C8A" w:rsidRPr="00BA3432" w:rsidDel="003610CA" w:rsidRDefault="006A2C8A">
      <w:pPr>
        <w:pStyle w:val="TOC4"/>
        <w:tabs>
          <w:tab w:val="left" w:pos="1760"/>
          <w:tab w:val="right" w:leader="dot" w:pos="8777"/>
        </w:tabs>
        <w:spacing w:line="276" w:lineRule="auto"/>
        <w:rPr>
          <w:del w:id="1824" w:author="phuong vu" w:date="2018-11-21T23:18:00Z"/>
          <w:rFonts w:eastAsiaTheme="minorEastAsia"/>
          <w:noProof/>
          <w:sz w:val="22"/>
          <w:szCs w:val="22"/>
          <w:lang w:val="en-US"/>
          <w:rPrChange w:id="1825" w:author="phuong vu" w:date="2018-11-25T21:55:00Z">
            <w:rPr>
              <w:del w:id="1826" w:author="phuong vu" w:date="2018-11-21T23:18:00Z"/>
              <w:rFonts w:asciiTheme="minorHAnsi" w:eastAsiaTheme="minorEastAsia" w:hAnsiTheme="minorHAnsi" w:cstheme="minorBidi"/>
              <w:noProof/>
              <w:sz w:val="22"/>
              <w:szCs w:val="22"/>
              <w:lang w:val="en-US"/>
            </w:rPr>
          </w:rPrChange>
        </w:rPr>
        <w:pPrChange w:id="1827" w:author="phuong vu" w:date="2018-11-23T13:48:00Z">
          <w:pPr>
            <w:pStyle w:val="TOC4"/>
            <w:tabs>
              <w:tab w:val="left" w:pos="1760"/>
              <w:tab w:val="right" w:leader="dot" w:pos="8777"/>
            </w:tabs>
          </w:pPr>
        </w:pPrChange>
      </w:pPr>
      <w:del w:id="1828" w:author="phuong vu" w:date="2018-11-21T23:18:00Z">
        <w:r w:rsidRPr="00AD0E2E" w:rsidDel="003610CA">
          <w:rPr>
            <w:noProof/>
          </w:rPr>
          <w:delText>3.2.1.9</w:delText>
        </w:r>
        <w:r w:rsidRPr="00BA3432" w:rsidDel="003610CA">
          <w:rPr>
            <w:rFonts w:eastAsiaTheme="minorEastAsia"/>
            <w:noProof/>
            <w:sz w:val="22"/>
            <w:szCs w:val="22"/>
            <w:lang w:val="en-US"/>
            <w:rPrChange w:id="1829"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w:delText>
        </w:r>
        <w:r w:rsidRPr="00AD0E2E" w:rsidDel="003610CA">
          <w:rPr>
            <w:noProof/>
          </w:rPr>
          <w:delText>ăng xu</w:delText>
        </w:r>
        <w:r w:rsidRPr="00BA3432" w:rsidDel="003610CA">
          <w:rPr>
            <w:noProof/>
            <w:rPrChange w:id="1830" w:author="phuong vu" w:date="2018-11-25T21:55:00Z">
              <w:rPr>
                <w:noProof/>
              </w:rPr>
            </w:rPrChange>
          </w:rPr>
          <w:delText>ất hệ thống</w:delText>
        </w:r>
        <w:r w:rsidRPr="00BA3432" w:rsidDel="003610CA">
          <w:rPr>
            <w:noProof/>
            <w:rPrChange w:id="1831" w:author="phuong vu" w:date="2018-11-25T21:55:00Z">
              <w:rPr>
                <w:noProof/>
              </w:rPr>
            </w:rPrChange>
          </w:rPr>
          <w:tab/>
          <w:delText>34</w:delText>
        </w:r>
      </w:del>
    </w:p>
    <w:p w14:paraId="49D547CF" w14:textId="36FA1956" w:rsidR="006A2C8A" w:rsidRPr="00BA3432" w:rsidDel="003610CA" w:rsidRDefault="006A2C8A">
      <w:pPr>
        <w:pStyle w:val="TOC4"/>
        <w:tabs>
          <w:tab w:val="left" w:pos="1760"/>
          <w:tab w:val="right" w:leader="dot" w:pos="8777"/>
        </w:tabs>
        <w:spacing w:line="276" w:lineRule="auto"/>
        <w:rPr>
          <w:del w:id="1832" w:author="phuong vu" w:date="2018-11-21T23:18:00Z"/>
          <w:rFonts w:eastAsiaTheme="minorEastAsia"/>
          <w:noProof/>
          <w:sz w:val="22"/>
          <w:szCs w:val="22"/>
          <w:lang w:val="en-US"/>
          <w:rPrChange w:id="1833" w:author="phuong vu" w:date="2018-11-25T21:55:00Z">
            <w:rPr>
              <w:del w:id="1834" w:author="phuong vu" w:date="2018-11-21T23:18:00Z"/>
              <w:rFonts w:asciiTheme="minorHAnsi" w:eastAsiaTheme="minorEastAsia" w:hAnsiTheme="minorHAnsi" w:cstheme="minorBidi"/>
              <w:noProof/>
              <w:sz w:val="22"/>
              <w:szCs w:val="22"/>
              <w:lang w:val="en-US"/>
            </w:rPr>
          </w:rPrChange>
        </w:rPr>
        <w:pPrChange w:id="1835" w:author="phuong vu" w:date="2018-11-23T13:48:00Z">
          <w:pPr>
            <w:pStyle w:val="TOC4"/>
            <w:tabs>
              <w:tab w:val="left" w:pos="1760"/>
              <w:tab w:val="right" w:leader="dot" w:pos="8777"/>
            </w:tabs>
          </w:pPr>
        </w:pPrChange>
      </w:pPr>
      <w:del w:id="1836" w:author="phuong vu" w:date="2018-11-21T23:18:00Z">
        <w:r w:rsidRPr="00AD0E2E" w:rsidDel="003610CA">
          <w:rPr>
            <w:noProof/>
            <w:lang w:val="en-US"/>
          </w:rPr>
          <w:delText>3.2.1.10</w:delText>
        </w:r>
        <w:r w:rsidRPr="00BA3432" w:rsidDel="003610CA">
          <w:rPr>
            <w:rFonts w:eastAsiaTheme="minorEastAsia"/>
            <w:noProof/>
            <w:sz w:val="22"/>
            <w:szCs w:val="22"/>
            <w:lang w:val="en-US"/>
            <w:rPrChange w:id="1837"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Đăng kí tài khoả</w:delText>
        </w:r>
        <w:r w:rsidRPr="00BA3432" w:rsidDel="003610CA">
          <w:rPr>
            <w:noProof/>
            <w:lang w:val="en-US"/>
            <w:rPrChange w:id="1838" w:author="phuong vu" w:date="2018-11-25T21:55:00Z">
              <w:rPr>
                <w:noProof/>
                <w:lang w:val="en-US"/>
              </w:rPr>
            </w:rPrChange>
          </w:rPr>
          <w:delText>n khách hàng</w:delText>
        </w:r>
        <w:r w:rsidRPr="00BA3432" w:rsidDel="003610CA">
          <w:rPr>
            <w:noProof/>
            <w:rPrChange w:id="1839" w:author="phuong vu" w:date="2018-11-25T21:55:00Z">
              <w:rPr>
                <w:noProof/>
              </w:rPr>
            </w:rPrChange>
          </w:rPr>
          <w:tab/>
          <w:delText>34</w:delText>
        </w:r>
      </w:del>
    </w:p>
    <w:p w14:paraId="1630BF78" w14:textId="31463F68" w:rsidR="006A2C8A" w:rsidRPr="00BA3432" w:rsidDel="003610CA" w:rsidRDefault="006A2C8A">
      <w:pPr>
        <w:pStyle w:val="TOC3"/>
        <w:tabs>
          <w:tab w:val="left" w:pos="1320"/>
          <w:tab w:val="right" w:leader="dot" w:pos="8777"/>
        </w:tabs>
        <w:spacing w:line="276" w:lineRule="auto"/>
        <w:rPr>
          <w:del w:id="1840" w:author="phuong vu" w:date="2018-11-21T23:18:00Z"/>
          <w:rFonts w:eastAsiaTheme="minorEastAsia"/>
          <w:noProof/>
          <w:sz w:val="22"/>
          <w:szCs w:val="22"/>
          <w:lang w:val="en-US"/>
          <w:rPrChange w:id="1841" w:author="phuong vu" w:date="2018-11-25T21:55:00Z">
            <w:rPr>
              <w:del w:id="1842" w:author="phuong vu" w:date="2018-11-21T23:18:00Z"/>
              <w:rFonts w:asciiTheme="minorHAnsi" w:eastAsiaTheme="minorEastAsia" w:hAnsiTheme="minorHAnsi" w:cstheme="minorBidi"/>
              <w:noProof/>
              <w:sz w:val="22"/>
              <w:szCs w:val="22"/>
              <w:lang w:val="en-US"/>
            </w:rPr>
          </w:rPrChange>
        </w:rPr>
        <w:pPrChange w:id="1843" w:author="phuong vu" w:date="2018-11-23T13:48:00Z">
          <w:pPr>
            <w:pStyle w:val="TOC3"/>
            <w:tabs>
              <w:tab w:val="left" w:pos="1320"/>
              <w:tab w:val="right" w:leader="dot" w:pos="8777"/>
            </w:tabs>
          </w:pPr>
        </w:pPrChange>
      </w:pPr>
      <w:del w:id="1844" w:author="phuong vu" w:date="2018-11-21T23:18:00Z">
        <w:r w:rsidRPr="00AD0E2E" w:rsidDel="003610CA">
          <w:rPr>
            <w:noProof/>
          </w:rPr>
          <w:delText>3.2.2</w:delText>
        </w:r>
        <w:r w:rsidRPr="00BA3432" w:rsidDel="003610CA">
          <w:rPr>
            <w:rFonts w:eastAsiaTheme="minorEastAsia"/>
            <w:noProof/>
            <w:sz w:val="22"/>
            <w:szCs w:val="22"/>
            <w:lang w:val="en-US"/>
            <w:rPrChange w:id="1845"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Change w:id="1846" w:author="phuong vu" w:date="2018-11-25T21:55:00Z">
              <w:rPr>
                <w:noProof/>
              </w:rPr>
            </w:rPrChange>
          </w:rPr>
          <w:delText>u phi chức năng</w:delText>
        </w:r>
        <w:r w:rsidRPr="00BA3432" w:rsidDel="003610CA">
          <w:rPr>
            <w:noProof/>
            <w:rPrChange w:id="1847" w:author="phuong vu" w:date="2018-11-25T21:55:00Z">
              <w:rPr>
                <w:noProof/>
              </w:rPr>
            </w:rPrChange>
          </w:rPr>
          <w:tab/>
          <w:delText>36</w:delText>
        </w:r>
      </w:del>
    </w:p>
    <w:p w14:paraId="672E2E51" w14:textId="496A5F3A" w:rsidR="006A2C8A" w:rsidRPr="00BA3432" w:rsidDel="003610CA" w:rsidRDefault="006A2C8A">
      <w:pPr>
        <w:pStyle w:val="TOC3"/>
        <w:tabs>
          <w:tab w:val="left" w:pos="1320"/>
          <w:tab w:val="right" w:leader="dot" w:pos="8777"/>
        </w:tabs>
        <w:spacing w:line="276" w:lineRule="auto"/>
        <w:rPr>
          <w:del w:id="1848" w:author="phuong vu" w:date="2018-11-21T23:18:00Z"/>
          <w:rFonts w:eastAsiaTheme="minorEastAsia"/>
          <w:noProof/>
          <w:sz w:val="22"/>
          <w:szCs w:val="22"/>
          <w:lang w:val="en-US"/>
          <w:rPrChange w:id="1849" w:author="phuong vu" w:date="2018-11-25T21:55:00Z">
            <w:rPr>
              <w:del w:id="1850" w:author="phuong vu" w:date="2018-11-21T23:18:00Z"/>
              <w:rFonts w:asciiTheme="minorHAnsi" w:eastAsiaTheme="minorEastAsia" w:hAnsiTheme="minorHAnsi" w:cstheme="minorBidi"/>
              <w:noProof/>
              <w:sz w:val="22"/>
              <w:szCs w:val="22"/>
              <w:lang w:val="en-US"/>
            </w:rPr>
          </w:rPrChange>
        </w:rPr>
        <w:pPrChange w:id="1851" w:author="phuong vu" w:date="2018-11-23T13:48:00Z">
          <w:pPr>
            <w:pStyle w:val="TOC3"/>
            <w:tabs>
              <w:tab w:val="left" w:pos="1320"/>
              <w:tab w:val="right" w:leader="dot" w:pos="8777"/>
            </w:tabs>
          </w:pPr>
        </w:pPrChange>
      </w:pPr>
      <w:del w:id="1852" w:author="phuong vu" w:date="2018-11-21T23:18:00Z">
        <w:r w:rsidRPr="00AD0E2E" w:rsidDel="003610CA">
          <w:rPr>
            <w:noProof/>
          </w:rPr>
          <w:delText>3.2.3</w:delText>
        </w:r>
        <w:r w:rsidRPr="00BA3432" w:rsidDel="003610CA">
          <w:rPr>
            <w:rFonts w:eastAsiaTheme="minorEastAsia"/>
            <w:noProof/>
            <w:sz w:val="22"/>
            <w:szCs w:val="22"/>
            <w:lang w:val="en-US"/>
            <w:rPrChange w:id="185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Change w:id="1854" w:author="phuong vu" w:date="2018-11-25T21:55:00Z">
              <w:rPr>
                <w:noProof/>
              </w:rPr>
            </w:rPrChange>
          </w:rPr>
          <w:delText>u thực thi</w:delText>
        </w:r>
        <w:r w:rsidRPr="00BA3432" w:rsidDel="003610CA">
          <w:rPr>
            <w:noProof/>
            <w:rPrChange w:id="1855" w:author="phuong vu" w:date="2018-11-25T21:55:00Z">
              <w:rPr>
                <w:noProof/>
              </w:rPr>
            </w:rPrChange>
          </w:rPr>
          <w:tab/>
          <w:delText>36</w:delText>
        </w:r>
      </w:del>
    </w:p>
    <w:p w14:paraId="71B3BD74" w14:textId="68D0F119" w:rsidR="006A2C8A" w:rsidRPr="00BA3432" w:rsidDel="003610CA" w:rsidRDefault="006A2C8A">
      <w:pPr>
        <w:pStyle w:val="TOC3"/>
        <w:tabs>
          <w:tab w:val="left" w:pos="1320"/>
          <w:tab w:val="right" w:leader="dot" w:pos="8777"/>
        </w:tabs>
        <w:spacing w:line="276" w:lineRule="auto"/>
        <w:rPr>
          <w:del w:id="1856" w:author="phuong vu" w:date="2018-11-21T23:18:00Z"/>
          <w:rFonts w:eastAsiaTheme="minorEastAsia"/>
          <w:noProof/>
          <w:sz w:val="22"/>
          <w:szCs w:val="22"/>
          <w:lang w:val="en-US"/>
          <w:rPrChange w:id="1857" w:author="phuong vu" w:date="2018-11-25T21:55:00Z">
            <w:rPr>
              <w:del w:id="1858" w:author="phuong vu" w:date="2018-11-21T23:18:00Z"/>
              <w:rFonts w:asciiTheme="minorHAnsi" w:eastAsiaTheme="minorEastAsia" w:hAnsiTheme="minorHAnsi" w:cstheme="minorBidi"/>
              <w:noProof/>
              <w:sz w:val="22"/>
              <w:szCs w:val="22"/>
              <w:lang w:val="en-US"/>
            </w:rPr>
          </w:rPrChange>
        </w:rPr>
        <w:pPrChange w:id="1859" w:author="phuong vu" w:date="2018-11-23T13:48:00Z">
          <w:pPr>
            <w:pStyle w:val="TOC3"/>
            <w:tabs>
              <w:tab w:val="left" w:pos="1320"/>
              <w:tab w:val="right" w:leader="dot" w:pos="8777"/>
            </w:tabs>
          </w:pPr>
        </w:pPrChange>
      </w:pPr>
      <w:del w:id="1860" w:author="phuong vu" w:date="2018-11-21T23:18:00Z">
        <w:r w:rsidRPr="00AD0E2E" w:rsidDel="003610CA">
          <w:rPr>
            <w:noProof/>
          </w:rPr>
          <w:delText>3.2.4</w:delText>
        </w:r>
        <w:r w:rsidRPr="00BA3432" w:rsidDel="003610CA">
          <w:rPr>
            <w:rFonts w:eastAsiaTheme="minorEastAsia"/>
            <w:noProof/>
            <w:sz w:val="22"/>
            <w:szCs w:val="22"/>
            <w:lang w:val="en-US"/>
            <w:rPrChange w:id="186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Change w:id="1862" w:author="phuong vu" w:date="2018-11-25T21:55:00Z">
              <w:rPr>
                <w:noProof/>
              </w:rPr>
            </w:rPrChange>
          </w:rPr>
          <w:delText>u chất lượng phần mềm</w:delText>
        </w:r>
        <w:r w:rsidRPr="00BA3432" w:rsidDel="003610CA">
          <w:rPr>
            <w:noProof/>
            <w:rPrChange w:id="1863" w:author="phuong vu" w:date="2018-11-25T21:55:00Z">
              <w:rPr>
                <w:noProof/>
              </w:rPr>
            </w:rPrChange>
          </w:rPr>
          <w:tab/>
          <w:delText>36</w:delText>
        </w:r>
      </w:del>
    </w:p>
    <w:p w14:paraId="1777F7CA" w14:textId="6ABF124E" w:rsidR="006A2C8A" w:rsidRPr="00BA3432" w:rsidDel="003610CA" w:rsidRDefault="006A2C8A">
      <w:pPr>
        <w:pStyle w:val="TOC4"/>
        <w:tabs>
          <w:tab w:val="left" w:pos="1760"/>
          <w:tab w:val="right" w:leader="dot" w:pos="8777"/>
        </w:tabs>
        <w:spacing w:line="276" w:lineRule="auto"/>
        <w:rPr>
          <w:del w:id="1864" w:author="phuong vu" w:date="2018-11-21T23:18:00Z"/>
          <w:rFonts w:eastAsiaTheme="minorEastAsia"/>
          <w:noProof/>
          <w:sz w:val="22"/>
          <w:szCs w:val="22"/>
          <w:lang w:val="en-US"/>
          <w:rPrChange w:id="1865" w:author="phuong vu" w:date="2018-11-25T21:55:00Z">
            <w:rPr>
              <w:del w:id="1866" w:author="phuong vu" w:date="2018-11-21T23:18:00Z"/>
              <w:rFonts w:asciiTheme="minorHAnsi" w:eastAsiaTheme="minorEastAsia" w:hAnsiTheme="minorHAnsi" w:cstheme="minorBidi"/>
              <w:noProof/>
              <w:sz w:val="22"/>
              <w:szCs w:val="22"/>
              <w:lang w:val="en-US"/>
            </w:rPr>
          </w:rPrChange>
        </w:rPr>
        <w:pPrChange w:id="1867" w:author="phuong vu" w:date="2018-11-23T13:48:00Z">
          <w:pPr>
            <w:pStyle w:val="TOC4"/>
            <w:tabs>
              <w:tab w:val="left" w:pos="1760"/>
              <w:tab w:val="right" w:leader="dot" w:pos="8777"/>
            </w:tabs>
          </w:pPr>
        </w:pPrChange>
      </w:pPr>
      <w:del w:id="1868" w:author="phuong vu" w:date="2018-11-21T23:18:00Z">
        <w:r w:rsidRPr="00AD0E2E" w:rsidDel="003610CA">
          <w:rPr>
            <w:noProof/>
          </w:rPr>
          <w:delText>3.2.4.1</w:delText>
        </w:r>
        <w:r w:rsidRPr="00BA3432" w:rsidDel="003610CA">
          <w:rPr>
            <w:rFonts w:eastAsiaTheme="minorEastAsia"/>
            <w:noProof/>
            <w:sz w:val="22"/>
            <w:szCs w:val="22"/>
            <w:lang w:val="en-US"/>
            <w:rPrChange w:id="1869"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quy tắ</w:delText>
        </w:r>
        <w:r w:rsidRPr="00BA3432" w:rsidDel="003610CA">
          <w:rPr>
            <w:noProof/>
            <w:rPrChange w:id="1870" w:author="phuong vu" w:date="2018-11-25T21:55:00Z">
              <w:rPr>
                <w:noProof/>
              </w:rPr>
            </w:rPrChange>
          </w:rPr>
          <w:delText>c nghiệp vụ</w:delText>
        </w:r>
        <w:r w:rsidRPr="00BA3432" w:rsidDel="003610CA">
          <w:rPr>
            <w:noProof/>
            <w:rPrChange w:id="1871" w:author="phuong vu" w:date="2018-11-25T21:55:00Z">
              <w:rPr>
                <w:noProof/>
              </w:rPr>
            </w:rPrChange>
          </w:rPr>
          <w:tab/>
          <w:delText>36</w:delText>
        </w:r>
      </w:del>
    </w:p>
    <w:p w14:paraId="7069C28B" w14:textId="224C5249" w:rsidR="006A2C8A" w:rsidRPr="00BA3432" w:rsidDel="003610CA" w:rsidRDefault="006A2C8A">
      <w:pPr>
        <w:pStyle w:val="TOC2"/>
        <w:tabs>
          <w:tab w:val="left" w:pos="880"/>
          <w:tab w:val="right" w:leader="dot" w:pos="8777"/>
        </w:tabs>
        <w:spacing w:line="276" w:lineRule="auto"/>
        <w:rPr>
          <w:del w:id="1872" w:author="phuong vu" w:date="2018-11-21T23:18:00Z"/>
          <w:rFonts w:eastAsiaTheme="minorEastAsia"/>
          <w:noProof/>
          <w:sz w:val="22"/>
          <w:szCs w:val="22"/>
          <w:lang w:val="en-US"/>
          <w:rPrChange w:id="1873" w:author="phuong vu" w:date="2018-11-25T21:55:00Z">
            <w:rPr>
              <w:del w:id="1874" w:author="phuong vu" w:date="2018-11-21T23:18:00Z"/>
              <w:rFonts w:asciiTheme="minorHAnsi" w:eastAsiaTheme="minorEastAsia" w:hAnsiTheme="minorHAnsi" w:cstheme="minorBidi"/>
              <w:noProof/>
              <w:sz w:val="22"/>
              <w:szCs w:val="22"/>
              <w:lang w:val="en-US"/>
            </w:rPr>
          </w:rPrChange>
        </w:rPr>
        <w:pPrChange w:id="1875" w:author="phuong vu" w:date="2018-11-23T13:48:00Z">
          <w:pPr>
            <w:pStyle w:val="TOC2"/>
            <w:tabs>
              <w:tab w:val="left" w:pos="880"/>
              <w:tab w:val="right" w:leader="dot" w:pos="8777"/>
            </w:tabs>
          </w:pPr>
        </w:pPrChange>
      </w:pPr>
      <w:del w:id="1876" w:author="phuong vu" w:date="2018-11-21T23:18:00Z">
        <w:r w:rsidRPr="00AD0E2E" w:rsidDel="003610CA">
          <w:rPr>
            <w:noProof/>
            <w:lang w:val="en-US"/>
          </w:rPr>
          <w:delText>3.3</w:delText>
        </w:r>
        <w:r w:rsidRPr="00BA3432" w:rsidDel="003610CA">
          <w:rPr>
            <w:rFonts w:eastAsiaTheme="minorEastAsia"/>
            <w:noProof/>
            <w:sz w:val="22"/>
            <w:szCs w:val="22"/>
            <w:lang w:val="en-US"/>
            <w:rPrChange w:id="1877"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Thiế</w:delText>
        </w:r>
        <w:r w:rsidRPr="00BA3432" w:rsidDel="003610CA">
          <w:rPr>
            <w:noProof/>
            <w:lang w:val="en-US"/>
            <w:rPrChange w:id="1878" w:author="phuong vu" w:date="2018-11-25T21:55:00Z">
              <w:rPr>
                <w:noProof/>
                <w:lang w:val="en-US"/>
              </w:rPr>
            </w:rPrChange>
          </w:rPr>
          <w:delText>t kế và cài đặt</w:delText>
        </w:r>
        <w:r w:rsidRPr="00BA3432" w:rsidDel="003610CA">
          <w:rPr>
            <w:noProof/>
            <w:rPrChange w:id="1879" w:author="phuong vu" w:date="2018-11-25T21:55:00Z">
              <w:rPr>
                <w:noProof/>
              </w:rPr>
            </w:rPrChange>
          </w:rPr>
          <w:tab/>
          <w:delText>36</w:delText>
        </w:r>
      </w:del>
    </w:p>
    <w:p w14:paraId="2459373F" w14:textId="2C2760DC" w:rsidR="006A2C8A" w:rsidRPr="00BA3432" w:rsidDel="003610CA" w:rsidRDefault="006A2C8A">
      <w:pPr>
        <w:pStyle w:val="TOC3"/>
        <w:tabs>
          <w:tab w:val="left" w:pos="1320"/>
          <w:tab w:val="right" w:leader="dot" w:pos="8777"/>
        </w:tabs>
        <w:spacing w:line="276" w:lineRule="auto"/>
        <w:rPr>
          <w:del w:id="1880" w:author="phuong vu" w:date="2018-11-21T23:18:00Z"/>
          <w:rFonts w:eastAsiaTheme="minorEastAsia"/>
          <w:noProof/>
          <w:sz w:val="22"/>
          <w:szCs w:val="22"/>
          <w:lang w:val="en-US"/>
          <w:rPrChange w:id="1881" w:author="phuong vu" w:date="2018-11-25T21:55:00Z">
            <w:rPr>
              <w:del w:id="1882" w:author="phuong vu" w:date="2018-11-21T23:18:00Z"/>
              <w:rFonts w:asciiTheme="minorHAnsi" w:eastAsiaTheme="minorEastAsia" w:hAnsiTheme="minorHAnsi" w:cstheme="minorBidi"/>
              <w:noProof/>
              <w:sz w:val="22"/>
              <w:szCs w:val="22"/>
              <w:lang w:val="en-US"/>
            </w:rPr>
          </w:rPrChange>
        </w:rPr>
        <w:pPrChange w:id="1883" w:author="phuong vu" w:date="2018-11-23T13:48:00Z">
          <w:pPr>
            <w:pStyle w:val="TOC3"/>
            <w:tabs>
              <w:tab w:val="left" w:pos="1320"/>
              <w:tab w:val="right" w:leader="dot" w:pos="8777"/>
            </w:tabs>
          </w:pPr>
        </w:pPrChange>
      </w:pPr>
      <w:del w:id="1884" w:author="phuong vu" w:date="2018-11-21T23:18:00Z">
        <w:r w:rsidRPr="00AD0E2E" w:rsidDel="003610CA">
          <w:rPr>
            <w:noProof/>
          </w:rPr>
          <w:delText>3.3.1</w:delText>
        </w:r>
        <w:r w:rsidRPr="00BA3432" w:rsidDel="003610CA">
          <w:rPr>
            <w:rFonts w:eastAsiaTheme="minorEastAsia"/>
            <w:noProof/>
            <w:sz w:val="22"/>
            <w:szCs w:val="22"/>
            <w:lang w:val="en-US"/>
            <w:rPrChange w:id="1885"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Kiế</w:delText>
        </w:r>
        <w:r w:rsidRPr="00BA3432" w:rsidDel="003610CA">
          <w:rPr>
            <w:noProof/>
            <w:rPrChange w:id="1886" w:author="phuong vu" w:date="2018-11-25T21:55:00Z">
              <w:rPr>
                <w:noProof/>
              </w:rPr>
            </w:rPrChange>
          </w:rPr>
          <w:delText>n trúc hệ thống</w:delText>
        </w:r>
        <w:r w:rsidRPr="00BA3432" w:rsidDel="003610CA">
          <w:rPr>
            <w:noProof/>
            <w:rPrChange w:id="1887" w:author="phuong vu" w:date="2018-11-25T21:55:00Z">
              <w:rPr>
                <w:noProof/>
              </w:rPr>
            </w:rPrChange>
          </w:rPr>
          <w:tab/>
          <w:delText>36</w:delText>
        </w:r>
      </w:del>
    </w:p>
    <w:p w14:paraId="0DA94355" w14:textId="1FF1C618" w:rsidR="006A2C8A" w:rsidRPr="00BA3432" w:rsidDel="003610CA" w:rsidRDefault="006A2C8A">
      <w:pPr>
        <w:pStyle w:val="TOC3"/>
        <w:tabs>
          <w:tab w:val="left" w:pos="1320"/>
          <w:tab w:val="right" w:leader="dot" w:pos="8777"/>
        </w:tabs>
        <w:spacing w:line="276" w:lineRule="auto"/>
        <w:rPr>
          <w:del w:id="1888" w:author="phuong vu" w:date="2018-11-21T23:18:00Z"/>
          <w:rFonts w:eastAsiaTheme="minorEastAsia"/>
          <w:noProof/>
          <w:sz w:val="22"/>
          <w:szCs w:val="22"/>
          <w:lang w:val="en-US"/>
          <w:rPrChange w:id="1889" w:author="phuong vu" w:date="2018-11-25T21:55:00Z">
            <w:rPr>
              <w:del w:id="1890" w:author="phuong vu" w:date="2018-11-21T23:18:00Z"/>
              <w:rFonts w:asciiTheme="minorHAnsi" w:eastAsiaTheme="minorEastAsia" w:hAnsiTheme="minorHAnsi" w:cstheme="minorBidi"/>
              <w:noProof/>
              <w:sz w:val="22"/>
              <w:szCs w:val="22"/>
              <w:lang w:val="en-US"/>
            </w:rPr>
          </w:rPrChange>
        </w:rPr>
        <w:pPrChange w:id="1891" w:author="phuong vu" w:date="2018-11-23T13:48:00Z">
          <w:pPr>
            <w:pStyle w:val="TOC3"/>
            <w:tabs>
              <w:tab w:val="left" w:pos="1320"/>
              <w:tab w:val="right" w:leader="dot" w:pos="8777"/>
            </w:tabs>
          </w:pPr>
        </w:pPrChange>
      </w:pPr>
      <w:del w:id="1892" w:author="phuong vu" w:date="2018-11-21T23:18:00Z">
        <w:r w:rsidRPr="00AD0E2E" w:rsidDel="003610CA">
          <w:rPr>
            <w:noProof/>
          </w:rPr>
          <w:delText>3.3.2</w:delText>
        </w:r>
        <w:r w:rsidRPr="00BA3432" w:rsidDel="003610CA">
          <w:rPr>
            <w:rFonts w:eastAsiaTheme="minorEastAsia"/>
            <w:noProof/>
            <w:sz w:val="22"/>
            <w:szCs w:val="22"/>
            <w:lang w:val="en-US"/>
            <w:rPrChange w:id="189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Change w:id="1894" w:author="phuong vu" w:date="2018-11-25T21:55:00Z">
              <w:rPr>
                <w:noProof/>
              </w:rPr>
            </w:rPrChange>
          </w:rPr>
          <w:delText xml:space="preserve"> USE CASE</w:delText>
        </w:r>
        <w:r w:rsidRPr="00BA3432" w:rsidDel="003610CA">
          <w:rPr>
            <w:noProof/>
            <w:rPrChange w:id="1895" w:author="phuong vu" w:date="2018-11-25T21:55:00Z">
              <w:rPr>
                <w:noProof/>
              </w:rPr>
            </w:rPrChange>
          </w:rPr>
          <w:tab/>
          <w:delText>37</w:delText>
        </w:r>
      </w:del>
    </w:p>
    <w:p w14:paraId="3188C662" w14:textId="18954E5C" w:rsidR="006A2C8A" w:rsidRPr="00BA3432" w:rsidDel="003610CA" w:rsidRDefault="006A2C8A">
      <w:pPr>
        <w:pStyle w:val="TOC3"/>
        <w:tabs>
          <w:tab w:val="left" w:pos="1320"/>
          <w:tab w:val="right" w:leader="dot" w:pos="8777"/>
        </w:tabs>
        <w:spacing w:line="276" w:lineRule="auto"/>
        <w:rPr>
          <w:del w:id="1896" w:author="phuong vu" w:date="2018-11-21T23:18:00Z"/>
          <w:rFonts w:eastAsiaTheme="minorEastAsia"/>
          <w:noProof/>
          <w:sz w:val="22"/>
          <w:szCs w:val="22"/>
          <w:lang w:val="en-US"/>
          <w:rPrChange w:id="1897" w:author="phuong vu" w:date="2018-11-25T21:55:00Z">
            <w:rPr>
              <w:del w:id="1898" w:author="phuong vu" w:date="2018-11-21T23:18:00Z"/>
              <w:rFonts w:asciiTheme="minorHAnsi" w:eastAsiaTheme="minorEastAsia" w:hAnsiTheme="minorHAnsi" w:cstheme="minorBidi"/>
              <w:noProof/>
              <w:sz w:val="22"/>
              <w:szCs w:val="22"/>
              <w:lang w:val="en-US"/>
            </w:rPr>
          </w:rPrChange>
        </w:rPr>
        <w:pPrChange w:id="1899" w:author="phuong vu" w:date="2018-11-23T13:48:00Z">
          <w:pPr>
            <w:pStyle w:val="TOC3"/>
            <w:tabs>
              <w:tab w:val="left" w:pos="1320"/>
              <w:tab w:val="right" w:leader="dot" w:pos="8777"/>
            </w:tabs>
          </w:pPr>
        </w:pPrChange>
      </w:pPr>
      <w:del w:id="1900" w:author="phuong vu" w:date="2018-11-21T23:18:00Z">
        <w:r w:rsidRPr="00AD0E2E" w:rsidDel="003610CA">
          <w:rPr>
            <w:noProof/>
          </w:rPr>
          <w:delText>3.3.3</w:delText>
        </w:r>
        <w:r w:rsidRPr="00BA3432" w:rsidDel="003610CA">
          <w:rPr>
            <w:rFonts w:eastAsiaTheme="minorEastAsia"/>
            <w:noProof/>
            <w:sz w:val="22"/>
            <w:szCs w:val="22"/>
            <w:lang w:val="en-US"/>
            <w:rPrChange w:id="190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Change w:id="1902" w:author="phuong vu" w:date="2018-11-25T21:55:00Z">
              <w:rPr>
                <w:noProof/>
              </w:rPr>
            </w:rPrChange>
          </w:rPr>
          <w:delText xml:space="preserve"> phân rã USE CASE</w:delText>
        </w:r>
        <w:r w:rsidRPr="00BA3432" w:rsidDel="003610CA">
          <w:rPr>
            <w:noProof/>
            <w:rPrChange w:id="1903" w:author="phuong vu" w:date="2018-11-25T21:55:00Z">
              <w:rPr>
                <w:noProof/>
              </w:rPr>
            </w:rPrChange>
          </w:rPr>
          <w:tab/>
          <w:delText>38</w:delText>
        </w:r>
      </w:del>
    </w:p>
    <w:p w14:paraId="672F6169" w14:textId="06F557EB" w:rsidR="006A2C8A" w:rsidRPr="00BA3432" w:rsidDel="003610CA" w:rsidRDefault="006A2C8A">
      <w:pPr>
        <w:pStyle w:val="TOC3"/>
        <w:tabs>
          <w:tab w:val="left" w:pos="1320"/>
          <w:tab w:val="right" w:leader="dot" w:pos="8777"/>
        </w:tabs>
        <w:spacing w:line="276" w:lineRule="auto"/>
        <w:rPr>
          <w:del w:id="1904" w:author="phuong vu" w:date="2018-11-21T23:18:00Z"/>
          <w:rFonts w:eastAsiaTheme="minorEastAsia"/>
          <w:noProof/>
          <w:sz w:val="22"/>
          <w:szCs w:val="22"/>
          <w:lang w:val="en-US"/>
          <w:rPrChange w:id="1905" w:author="phuong vu" w:date="2018-11-25T21:55:00Z">
            <w:rPr>
              <w:del w:id="1906" w:author="phuong vu" w:date="2018-11-21T23:18:00Z"/>
              <w:rFonts w:asciiTheme="minorHAnsi" w:eastAsiaTheme="minorEastAsia" w:hAnsiTheme="minorHAnsi" w:cstheme="minorBidi"/>
              <w:noProof/>
              <w:sz w:val="22"/>
              <w:szCs w:val="22"/>
              <w:lang w:val="en-US"/>
            </w:rPr>
          </w:rPrChange>
        </w:rPr>
        <w:pPrChange w:id="1907" w:author="phuong vu" w:date="2018-11-23T13:48:00Z">
          <w:pPr>
            <w:pStyle w:val="TOC3"/>
            <w:tabs>
              <w:tab w:val="left" w:pos="1320"/>
              <w:tab w:val="right" w:leader="dot" w:pos="8777"/>
            </w:tabs>
          </w:pPr>
        </w:pPrChange>
      </w:pPr>
      <w:del w:id="1908" w:author="phuong vu" w:date="2018-11-21T23:18:00Z">
        <w:r w:rsidRPr="00AD0E2E" w:rsidDel="003610CA">
          <w:rPr>
            <w:noProof/>
          </w:rPr>
          <w:delText>3.3.4</w:delText>
        </w:r>
        <w:r w:rsidRPr="00BA3432" w:rsidDel="003610CA">
          <w:rPr>
            <w:rFonts w:eastAsiaTheme="minorEastAsia"/>
            <w:noProof/>
            <w:sz w:val="22"/>
            <w:szCs w:val="22"/>
            <w:lang w:val="en-US"/>
            <w:rPrChange w:id="1909"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Change w:id="1910" w:author="phuong vu" w:date="2018-11-25T21:55:00Z">
              <w:rPr>
                <w:noProof/>
              </w:rPr>
            </w:rPrChange>
          </w:rPr>
          <w:delText xml:space="preserve"> CDM</w:delText>
        </w:r>
        <w:r w:rsidRPr="00BA3432" w:rsidDel="003610CA">
          <w:rPr>
            <w:noProof/>
            <w:rPrChange w:id="1911" w:author="phuong vu" w:date="2018-11-25T21:55:00Z">
              <w:rPr>
                <w:noProof/>
              </w:rPr>
            </w:rPrChange>
          </w:rPr>
          <w:tab/>
          <w:delText>38</w:delText>
        </w:r>
      </w:del>
    </w:p>
    <w:p w14:paraId="1FB8E1BF" w14:textId="105B8CD7" w:rsidR="006A2C8A" w:rsidRPr="00BA3432" w:rsidDel="003610CA" w:rsidRDefault="006A2C8A">
      <w:pPr>
        <w:pStyle w:val="TOC3"/>
        <w:tabs>
          <w:tab w:val="left" w:pos="1320"/>
          <w:tab w:val="right" w:leader="dot" w:pos="8777"/>
        </w:tabs>
        <w:spacing w:line="276" w:lineRule="auto"/>
        <w:rPr>
          <w:del w:id="1912" w:author="phuong vu" w:date="2018-11-21T23:18:00Z"/>
          <w:rFonts w:eastAsiaTheme="minorEastAsia"/>
          <w:noProof/>
          <w:sz w:val="22"/>
          <w:szCs w:val="22"/>
          <w:lang w:val="en-US"/>
          <w:rPrChange w:id="1913" w:author="phuong vu" w:date="2018-11-25T21:55:00Z">
            <w:rPr>
              <w:del w:id="1914" w:author="phuong vu" w:date="2018-11-21T23:18:00Z"/>
              <w:rFonts w:asciiTheme="minorHAnsi" w:eastAsiaTheme="minorEastAsia" w:hAnsiTheme="minorHAnsi" w:cstheme="minorBidi"/>
              <w:noProof/>
              <w:sz w:val="22"/>
              <w:szCs w:val="22"/>
              <w:lang w:val="en-US"/>
            </w:rPr>
          </w:rPrChange>
        </w:rPr>
        <w:pPrChange w:id="1915" w:author="phuong vu" w:date="2018-11-23T13:48:00Z">
          <w:pPr>
            <w:pStyle w:val="TOC3"/>
            <w:tabs>
              <w:tab w:val="left" w:pos="1320"/>
              <w:tab w:val="right" w:leader="dot" w:pos="8777"/>
            </w:tabs>
          </w:pPr>
        </w:pPrChange>
      </w:pPr>
      <w:del w:id="1916" w:author="phuong vu" w:date="2018-11-21T23:18:00Z">
        <w:r w:rsidRPr="00AD0E2E" w:rsidDel="003610CA">
          <w:rPr>
            <w:noProof/>
          </w:rPr>
          <w:delText>3.3.5</w:delText>
        </w:r>
        <w:r w:rsidRPr="00BA3432" w:rsidDel="003610CA">
          <w:rPr>
            <w:rFonts w:eastAsiaTheme="minorEastAsia"/>
            <w:noProof/>
            <w:sz w:val="22"/>
            <w:szCs w:val="22"/>
            <w:lang w:val="en-US"/>
            <w:rPrChange w:id="1917"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Change w:id="1918" w:author="phuong vu" w:date="2018-11-25T21:55:00Z">
              <w:rPr>
                <w:noProof/>
              </w:rPr>
            </w:rPrChange>
          </w:rPr>
          <w:delText xml:space="preserve"> LDM</w:delText>
        </w:r>
        <w:r w:rsidRPr="00BA3432" w:rsidDel="003610CA">
          <w:rPr>
            <w:noProof/>
            <w:rPrChange w:id="1919" w:author="phuong vu" w:date="2018-11-25T21:55:00Z">
              <w:rPr>
                <w:noProof/>
              </w:rPr>
            </w:rPrChange>
          </w:rPr>
          <w:tab/>
          <w:delText>38</w:delText>
        </w:r>
      </w:del>
    </w:p>
    <w:p w14:paraId="12B925BF" w14:textId="5DA50575" w:rsidR="006A2C8A" w:rsidRPr="00BA3432" w:rsidDel="003610CA" w:rsidRDefault="006A2C8A">
      <w:pPr>
        <w:pStyle w:val="TOC3"/>
        <w:tabs>
          <w:tab w:val="left" w:pos="1320"/>
          <w:tab w:val="right" w:leader="dot" w:pos="8777"/>
        </w:tabs>
        <w:spacing w:line="276" w:lineRule="auto"/>
        <w:rPr>
          <w:del w:id="1920" w:author="phuong vu" w:date="2018-11-21T23:18:00Z"/>
          <w:rFonts w:eastAsiaTheme="minorEastAsia"/>
          <w:noProof/>
          <w:sz w:val="22"/>
          <w:szCs w:val="22"/>
          <w:lang w:val="en-US"/>
          <w:rPrChange w:id="1921" w:author="phuong vu" w:date="2018-11-25T21:55:00Z">
            <w:rPr>
              <w:del w:id="1922" w:author="phuong vu" w:date="2018-11-21T23:18:00Z"/>
              <w:rFonts w:asciiTheme="minorHAnsi" w:eastAsiaTheme="minorEastAsia" w:hAnsiTheme="minorHAnsi" w:cstheme="minorBidi"/>
              <w:noProof/>
              <w:sz w:val="22"/>
              <w:szCs w:val="22"/>
              <w:lang w:val="en-US"/>
            </w:rPr>
          </w:rPrChange>
        </w:rPr>
        <w:pPrChange w:id="1923" w:author="phuong vu" w:date="2018-11-23T13:48:00Z">
          <w:pPr>
            <w:pStyle w:val="TOC3"/>
            <w:tabs>
              <w:tab w:val="left" w:pos="1320"/>
              <w:tab w:val="right" w:leader="dot" w:pos="8777"/>
            </w:tabs>
          </w:pPr>
        </w:pPrChange>
      </w:pPr>
      <w:del w:id="1924" w:author="phuong vu" w:date="2018-11-21T23:18:00Z">
        <w:r w:rsidRPr="00AD0E2E" w:rsidDel="003610CA">
          <w:rPr>
            <w:noProof/>
          </w:rPr>
          <w:delText>3.3.6</w:delText>
        </w:r>
        <w:r w:rsidRPr="00BA3432" w:rsidDel="003610CA">
          <w:rPr>
            <w:rFonts w:eastAsiaTheme="minorEastAsia"/>
            <w:noProof/>
            <w:sz w:val="22"/>
            <w:szCs w:val="22"/>
            <w:lang w:val="en-US"/>
            <w:rPrChange w:id="1925"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Change w:id="1926" w:author="phuong vu" w:date="2018-11-25T21:55:00Z">
              <w:rPr>
                <w:noProof/>
              </w:rPr>
            </w:rPrChange>
          </w:rPr>
          <w:delText xml:space="preserve"> PDM</w:delText>
        </w:r>
        <w:r w:rsidRPr="00BA3432" w:rsidDel="003610CA">
          <w:rPr>
            <w:noProof/>
            <w:rPrChange w:id="1927" w:author="phuong vu" w:date="2018-11-25T21:55:00Z">
              <w:rPr>
                <w:noProof/>
              </w:rPr>
            </w:rPrChange>
          </w:rPr>
          <w:tab/>
          <w:delText>38</w:delText>
        </w:r>
      </w:del>
    </w:p>
    <w:p w14:paraId="63E9BD31" w14:textId="6C62ED72" w:rsidR="006A2C8A" w:rsidRPr="00BA3432" w:rsidDel="003610CA" w:rsidRDefault="006A2C8A">
      <w:pPr>
        <w:pStyle w:val="TOC3"/>
        <w:tabs>
          <w:tab w:val="left" w:pos="1320"/>
          <w:tab w:val="right" w:leader="dot" w:pos="8777"/>
        </w:tabs>
        <w:spacing w:line="276" w:lineRule="auto"/>
        <w:rPr>
          <w:del w:id="1928" w:author="phuong vu" w:date="2018-11-21T23:18:00Z"/>
          <w:rFonts w:eastAsiaTheme="minorEastAsia"/>
          <w:noProof/>
          <w:sz w:val="22"/>
          <w:szCs w:val="22"/>
          <w:lang w:val="en-US"/>
          <w:rPrChange w:id="1929" w:author="phuong vu" w:date="2018-11-25T21:55:00Z">
            <w:rPr>
              <w:del w:id="1930" w:author="phuong vu" w:date="2018-11-21T23:18:00Z"/>
              <w:rFonts w:asciiTheme="minorHAnsi" w:eastAsiaTheme="minorEastAsia" w:hAnsiTheme="minorHAnsi" w:cstheme="minorBidi"/>
              <w:noProof/>
              <w:sz w:val="22"/>
              <w:szCs w:val="22"/>
              <w:lang w:val="en-US"/>
            </w:rPr>
          </w:rPrChange>
        </w:rPr>
        <w:pPrChange w:id="1931" w:author="phuong vu" w:date="2018-11-23T13:48:00Z">
          <w:pPr>
            <w:pStyle w:val="TOC3"/>
            <w:tabs>
              <w:tab w:val="left" w:pos="1320"/>
              <w:tab w:val="right" w:leader="dot" w:pos="8777"/>
            </w:tabs>
          </w:pPr>
        </w:pPrChange>
      </w:pPr>
      <w:del w:id="1932" w:author="phuong vu" w:date="2018-11-21T23:18:00Z">
        <w:r w:rsidRPr="00AD0E2E" w:rsidDel="003610CA">
          <w:rPr>
            <w:noProof/>
          </w:rPr>
          <w:delText>3.3.7</w:delText>
        </w:r>
        <w:r w:rsidRPr="00BA3432" w:rsidDel="003610CA">
          <w:rPr>
            <w:rFonts w:eastAsiaTheme="minorEastAsia"/>
            <w:noProof/>
            <w:sz w:val="22"/>
            <w:szCs w:val="22"/>
            <w:lang w:val="en-US"/>
            <w:rPrChange w:id="193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Thiế</w:delText>
        </w:r>
        <w:r w:rsidRPr="00BA3432" w:rsidDel="003610CA">
          <w:rPr>
            <w:noProof/>
            <w:rPrChange w:id="1934" w:author="phuong vu" w:date="2018-11-25T21:55:00Z">
              <w:rPr>
                <w:noProof/>
              </w:rPr>
            </w:rPrChange>
          </w:rPr>
          <w:delText>t kế dữ liệu</w:delText>
        </w:r>
        <w:r w:rsidRPr="00BA3432" w:rsidDel="003610CA">
          <w:rPr>
            <w:noProof/>
            <w:rPrChange w:id="1935" w:author="phuong vu" w:date="2018-11-25T21:55:00Z">
              <w:rPr>
                <w:noProof/>
              </w:rPr>
            </w:rPrChange>
          </w:rPr>
          <w:tab/>
          <w:delText>38</w:delText>
        </w:r>
      </w:del>
    </w:p>
    <w:p w14:paraId="190BF278" w14:textId="397AB2CB" w:rsidR="006A2C8A" w:rsidRPr="00BA3432" w:rsidDel="003610CA" w:rsidRDefault="006A2C8A">
      <w:pPr>
        <w:pStyle w:val="TOC3"/>
        <w:tabs>
          <w:tab w:val="left" w:pos="1320"/>
          <w:tab w:val="right" w:leader="dot" w:pos="8777"/>
        </w:tabs>
        <w:spacing w:line="276" w:lineRule="auto"/>
        <w:rPr>
          <w:del w:id="1936" w:author="phuong vu" w:date="2018-11-21T23:18:00Z"/>
          <w:rFonts w:eastAsiaTheme="minorEastAsia"/>
          <w:noProof/>
          <w:sz w:val="22"/>
          <w:szCs w:val="22"/>
          <w:lang w:val="en-US"/>
          <w:rPrChange w:id="1937" w:author="phuong vu" w:date="2018-11-25T21:55:00Z">
            <w:rPr>
              <w:del w:id="1938" w:author="phuong vu" w:date="2018-11-21T23:18:00Z"/>
              <w:rFonts w:asciiTheme="minorHAnsi" w:eastAsiaTheme="minorEastAsia" w:hAnsiTheme="minorHAnsi" w:cstheme="minorBidi"/>
              <w:noProof/>
              <w:sz w:val="22"/>
              <w:szCs w:val="22"/>
              <w:lang w:val="en-US"/>
            </w:rPr>
          </w:rPrChange>
        </w:rPr>
        <w:pPrChange w:id="1939" w:author="phuong vu" w:date="2018-11-23T13:48:00Z">
          <w:pPr>
            <w:pStyle w:val="TOC3"/>
            <w:tabs>
              <w:tab w:val="left" w:pos="1320"/>
              <w:tab w:val="right" w:leader="dot" w:pos="8777"/>
            </w:tabs>
          </w:pPr>
        </w:pPrChange>
      </w:pPr>
      <w:del w:id="1940" w:author="phuong vu" w:date="2018-11-21T23:18:00Z">
        <w:r w:rsidRPr="00AD0E2E" w:rsidDel="003610CA">
          <w:rPr>
            <w:noProof/>
          </w:rPr>
          <w:delText>3.3.8</w:delText>
        </w:r>
        <w:r w:rsidRPr="00BA3432" w:rsidDel="003610CA">
          <w:rPr>
            <w:rFonts w:eastAsiaTheme="minorEastAsia"/>
            <w:noProof/>
            <w:sz w:val="22"/>
            <w:szCs w:val="22"/>
            <w:lang w:val="en-US"/>
            <w:rPrChange w:id="194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Thiế</w:delText>
        </w:r>
        <w:r w:rsidRPr="00BA3432" w:rsidDel="003610CA">
          <w:rPr>
            <w:noProof/>
            <w:rPrChange w:id="1942" w:author="phuong vu" w:date="2018-11-25T21:55:00Z">
              <w:rPr>
                <w:noProof/>
              </w:rPr>
            </w:rPrChange>
          </w:rPr>
          <w:delText>t kế theo chức năng</w:delText>
        </w:r>
        <w:r w:rsidRPr="00BA3432" w:rsidDel="003610CA">
          <w:rPr>
            <w:noProof/>
            <w:rPrChange w:id="1943" w:author="phuong vu" w:date="2018-11-25T21:55:00Z">
              <w:rPr>
                <w:noProof/>
              </w:rPr>
            </w:rPrChange>
          </w:rPr>
          <w:tab/>
          <w:delText>38</w:delText>
        </w:r>
      </w:del>
    </w:p>
    <w:p w14:paraId="7A61AE1F" w14:textId="1CE7EAF0" w:rsidR="006A2C8A" w:rsidRPr="00BA3432" w:rsidDel="003610CA" w:rsidRDefault="006A2C8A">
      <w:pPr>
        <w:pStyle w:val="TOC4"/>
        <w:tabs>
          <w:tab w:val="left" w:pos="1760"/>
          <w:tab w:val="right" w:leader="dot" w:pos="8777"/>
        </w:tabs>
        <w:spacing w:line="276" w:lineRule="auto"/>
        <w:rPr>
          <w:del w:id="1944" w:author="phuong vu" w:date="2018-11-21T23:18:00Z"/>
          <w:rFonts w:eastAsiaTheme="minorEastAsia"/>
          <w:noProof/>
          <w:sz w:val="22"/>
          <w:szCs w:val="22"/>
          <w:lang w:val="en-US"/>
          <w:rPrChange w:id="1945" w:author="phuong vu" w:date="2018-11-25T21:55:00Z">
            <w:rPr>
              <w:del w:id="1946" w:author="phuong vu" w:date="2018-11-21T23:18:00Z"/>
              <w:rFonts w:asciiTheme="minorHAnsi" w:eastAsiaTheme="minorEastAsia" w:hAnsiTheme="minorHAnsi" w:cstheme="minorBidi"/>
              <w:noProof/>
              <w:sz w:val="22"/>
              <w:szCs w:val="22"/>
              <w:lang w:val="en-US"/>
            </w:rPr>
          </w:rPrChange>
        </w:rPr>
        <w:pPrChange w:id="1947" w:author="phuong vu" w:date="2018-11-23T13:48:00Z">
          <w:pPr>
            <w:pStyle w:val="TOC4"/>
            <w:tabs>
              <w:tab w:val="left" w:pos="1760"/>
              <w:tab w:val="right" w:leader="dot" w:pos="8777"/>
            </w:tabs>
          </w:pPr>
        </w:pPrChange>
      </w:pPr>
      <w:del w:id="1948" w:author="phuong vu" w:date="2018-11-21T23:18:00Z">
        <w:r w:rsidRPr="00AD0E2E" w:rsidDel="003610CA">
          <w:rPr>
            <w:noProof/>
            <w:lang w:val="en-US"/>
          </w:rPr>
          <w:delText>3.3.8.1</w:delText>
        </w:r>
        <w:r w:rsidRPr="00BA3432" w:rsidDel="003610CA">
          <w:rPr>
            <w:rFonts w:eastAsiaTheme="minorEastAsia"/>
            <w:noProof/>
            <w:sz w:val="22"/>
            <w:szCs w:val="22"/>
            <w:lang w:val="en-US"/>
            <w:rPrChange w:id="1949" w:author="phuong vu" w:date="2018-11-25T21:55:00Z">
              <w:rPr>
                <w:rFonts w:asciiTheme="minorHAnsi" w:eastAsiaTheme="minorEastAsia" w:hAnsiTheme="minorHAnsi" w:cstheme="minorBidi"/>
                <w:noProof/>
                <w:sz w:val="22"/>
                <w:szCs w:val="22"/>
                <w:lang w:val="en-US"/>
              </w:rPr>
            </w:rPrChange>
          </w:rPr>
          <w:tab/>
        </w:r>
        <w:r w:rsidR="00D43E01" w:rsidRPr="00AD0E2E" w:rsidDel="003610CA">
          <w:rPr>
            <w:noProof/>
            <w:lang w:val="en-US"/>
          </w:rPr>
          <w:delText>Quả</w:delText>
        </w:r>
        <w:r w:rsidR="00D43E01" w:rsidRPr="00BA3432" w:rsidDel="003610CA">
          <w:rPr>
            <w:noProof/>
            <w:lang w:val="en-US"/>
            <w:rPrChange w:id="1950" w:author="phuong vu" w:date="2018-11-25T21:55:00Z">
              <w:rPr>
                <w:noProof/>
                <w:lang w:val="en-US"/>
              </w:rPr>
            </w:rPrChange>
          </w:rPr>
          <w:delText>n lí đơn hàng</w:delText>
        </w:r>
        <w:r w:rsidRPr="00BA3432" w:rsidDel="003610CA">
          <w:rPr>
            <w:noProof/>
            <w:rPrChange w:id="1951" w:author="phuong vu" w:date="2018-11-25T21:55:00Z">
              <w:rPr>
                <w:noProof/>
              </w:rPr>
            </w:rPrChange>
          </w:rPr>
          <w:tab/>
          <w:delText>38</w:delText>
        </w:r>
      </w:del>
    </w:p>
    <w:p w14:paraId="1061D4E0" w14:textId="6D9BF4C9" w:rsidR="006A2C8A" w:rsidRPr="00BA3432" w:rsidDel="003610CA" w:rsidRDefault="006A2C8A">
      <w:pPr>
        <w:pStyle w:val="TOC4"/>
        <w:tabs>
          <w:tab w:val="left" w:pos="1760"/>
          <w:tab w:val="right" w:leader="dot" w:pos="8777"/>
        </w:tabs>
        <w:spacing w:line="276" w:lineRule="auto"/>
        <w:rPr>
          <w:del w:id="1952" w:author="phuong vu" w:date="2018-11-21T23:18:00Z"/>
          <w:rFonts w:eastAsiaTheme="minorEastAsia"/>
          <w:noProof/>
          <w:sz w:val="22"/>
          <w:szCs w:val="22"/>
          <w:lang w:val="en-US"/>
          <w:rPrChange w:id="1953" w:author="phuong vu" w:date="2018-11-25T21:55:00Z">
            <w:rPr>
              <w:del w:id="1954" w:author="phuong vu" w:date="2018-11-21T23:18:00Z"/>
              <w:rFonts w:asciiTheme="minorHAnsi" w:eastAsiaTheme="minorEastAsia" w:hAnsiTheme="minorHAnsi" w:cstheme="minorBidi"/>
              <w:noProof/>
              <w:sz w:val="22"/>
              <w:szCs w:val="22"/>
              <w:lang w:val="en-US"/>
            </w:rPr>
          </w:rPrChange>
        </w:rPr>
        <w:pPrChange w:id="1955" w:author="phuong vu" w:date="2018-11-23T13:48:00Z">
          <w:pPr>
            <w:pStyle w:val="TOC4"/>
            <w:tabs>
              <w:tab w:val="left" w:pos="1760"/>
              <w:tab w:val="right" w:leader="dot" w:pos="8777"/>
            </w:tabs>
          </w:pPr>
        </w:pPrChange>
      </w:pPr>
      <w:del w:id="1956" w:author="phuong vu" w:date="2018-11-21T23:18:00Z">
        <w:r w:rsidRPr="00AD0E2E" w:rsidDel="003610CA">
          <w:rPr>
            <w:noProof/>
            <w:lang w:val="en-US"/>
          </w:rPr>
          <w:delText>3.3.8.2</w:delText>
        </w:r>
        <w:r w:rsidRPr="00BA3432" w:rsidDel="003610CA">
          <w:rPr>
            <w:rFonts w:eastAsiaTheme="minorEastAsia"/>
            <w:noProof/>
            <w:sz w:val="22"/>
            <w:szCs w:val="22"/>
            <w:lang w:val="en-US"/>
            <w:rPrChange w:id="1957" w:author="phuong vu" w:date="2018-11-25T21:55:00Z">
              <w:rPr>
                <w:rFonts w:asciiTheme="minorHAnsi" w:eastAsiaTheme="minorEastAsia" w:hAnsiTheme="minorHAnsi" w:cstheme="minorBidi"/>
                <w:noProof/>
                <w:sz w:val="22"/>
                <w:szCs w:val="22"/>
                <w:lang w:val="en-US"/>
              </w:rPr>
            </w:rPrChange>
          </w:rPr>
          <w:tab/>
        </w:r>
        <w:r w:rsidR="00FC2466" w:rsidRPr="00AD0E2E" w:rsidDel="003610CA">
          <w:rPr>
            <w:noProof/>
            <w:lang w:val="en-US"/>
          </w:rPr>
          <w:delText>Quả</w:delText>
        </w:r>
        <w:r w:rsidR="00FC2466" w:rsidRPr="00BA3432" w:rsidDel="003610CA">
          <w:rPr>
            <w:noProof/>
            <w:lang w:val="en-US"/>
            <w:rPrChange w:id="1958" w:author="phuong vu" w:date="2018-11-25T21:55:00Z">
              <w:rPr>
                <w:noProof/>
                <w:lang w:val="en-US"/>
              </w:rPr>
            </w:rPrChange>
          </w:rPr>
          <w:delText>n lí biên nhận</w:delText>
        </w:r>
        <w:r w:rsidRPr="00BA3432" w:rsidDel="003610CA">
          <w:rPr>
            <w:noProof/>
            <w:rPrChange w:id="1959" w:author="phuong vu" w:date="2018-11-25T21:55:00Z">
              <w:rPr>
                <w:noProof/>
              </w:rPr>
            </w:rPrChange>
          </w:rPr>
          <w:tab/>
          <w:delText>38</w:delText>
        </w:r>
      </w:del>
    </w:p>
    <w:p w14:paraId="1430415C" w14:textId="0AB37799" w:rsidR="006A2C8A" w:rsidRPr="00BA3432" w:rsidDel="003610CA" w:rsidRDefault="006A2C8A">
      <w:pPr>
        <w:pStyle w:val="TOC4"/>
        <w:tabs>
          <w:tab w:val="left" w:pos="1760"/>
          <w:tab w:val="right" w:leader="dot" w:pos="8777"/>
        </w:tabs>
        <w:spacing w:line="276" w:lineRule="auto"/>
        <w:rPr>
          <w:del w:id="1960" w:author="phuong vu" w:date="2018-11-21T23:18:00Z"/>
          <w:rFonts w:eastAsiaTheme="minorEastAsia"/>
          <w:noProof/>
          <w:sz w:val="22"/>
          <w:szCs w:val="22"/>
          <w:lang w:val="en-US"/>
          <w:rPrChange w:id="1961" w:author="phuong vu" w:date="2018-11-25T21:55:00Z">
            <w:rPr>
              <w:del w:id="1962" w:author="phuong vu" w:date="2018-11-21T23:18:00Z"/>
              <w:rFonts w:asciiTheme="minorHAnsi" w:eastAsiaTheme="minorEastAsia" w:hAnsiTheme="minorHAnsi" w:cstheme="minorBidi"/>
              <w:noProof/>
              <w:sz w:val="22"/>
              <w:szCs w:val="22"/>
              <w:lang w:val="en-US"/>
            </w:rPr>
          </w:rPrChange>
        </w:rPr>
        <w:pPrChange w:id="1963" w:author="phuong vu" w:date="2018-11-23T13:48:00Z">
          <w:pPr>
            <w:pStyle w:val="TOC4"/>
            <w:tabs>
              <w:tab w:val="left" w:pos="1760"/>
              <w:tab w:val="right" w:leader="dot" w:pos="8777"/>
            </w:tabs>
          </w:pPr>
        </w:pPrChange>
      </w:pPr>
      <w:del w:id="1964" w:author="phuong vu" w:date="2018-11-21T23:18:00Z">
        <w:r w:rsidRPr="00AD0E2E" w:rsidDel="003610CA">
          <w:rPr>
            <w:noProof/>
            <w:lang w:val="en-US"/>
          </w:rPr>
          <w:delText>3.3.8.3</w:delText>
        </w:r>
        <w:r w:rsidRPr="00BA3432" w:rsidDel="003610CA">
          <w:rPr>
            <w:rFonts w:eastAsiaTheme="minorEastAsia"/>
            <w:noProof/>
            <w:sz w:val="22"/>
            <w:szCs w:val="22"/>
            <w:lang w:val="en-US"/>
            <w:rPrChange w:id="1965"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Tạ</w:delText>
        </w:r>
        <w:r w:rsidRPr="00BA3432" w:rsidDel="003610CA">
          <w:rPr>
            <w:noProof/>
            <w:lang w:val="en-US"/>
            <w:rPrChange w:id="1966" w:author="phuong vu" w:date="2018-11-25T21:55:00Z">
              <w:rPr>
                <w:noProof/>
                <w:lang w:val="en-US"/>
              </w:rPr>
            </w:rPrChange>
          </w:rPr>
          <w:delText>o đơn hàng</w:delText>
        </w:r>
        <w:r w:rsidRPr="00BA3432" w:rsidDel="003610CA">
          <w:rPr>
            <w:noProof/>
            <w:rPrChange w:id="1967" w:author="phuong vu" w:date="2018-11-25T21:55:00Z">
              <w:rPr>
                <w:noProof/>
              </w:rPr>
            </w:rPrChange>
          </w:rPr>
          <w:tab/>
          <w:delText>38</w:delText>
        </w:r>
      </w:del>
    </w:p>
    <w:p w14:paraId="1A4831CD" w14:textId="318B1809" w:rsidR="006A2C8A" w:rsidRPr="00BA3432" w:rsidDel="003610CA" w:rsidRDefault="006A2C8A">
      <w:pPr>
        <w:pStyle w:val="TOC4"/>
        <w:tabs>
          <w:tab w:val="left" w:pos="1760"/>
          <w:tab w:val="right" w:leader="dot" w:pos="8777"/>
        </w:tabs>
        <w:spacing w:line="276" w:lineRule="auto"/>
        <w:rPr>
          <w:del w:id="1968" w:author="phuong vu" w:date="2018-11-21T23:18:00Z"/>
          <w:rFonts w:eastAsiaTheme="minorEastAsia"/>
          <w:noProof/>
          <w:sz w:val="22"/>
          <w:szCs w:val="22"/>
          <w:lang w:val="en-US"/>
          <w:rPrChange w:id="1969" w:author="phuong vu" w:date="2018-11-25T21:55:00Z">
            <w:rPr>
              <w:del w:id="1970" w:author="phuong vu" w:date="2018-11-21T23:18:00Z"/>
              <w:rFonts w:asciiTheme="minorHAnsi" w:eastAsiaTheme="minorEastAsia" w:hAnsiTheme="minorHAnsi" w:cstheme="minorBidi"/>
              <w:noProof/>
              <w:sz w:val="22"/>
              <w:szCs w:val="22"/>
              <w:lang w:val="en-US"/>
            </w:rPr>
          </w:rPrChange>
        </w:rPr>
        <w:pPrChange w:id="1971" w:author="phuong vu" w:date="2018-11-23T13:48:00Z">
          <w:pPr>
            <w:pStyle w:val="TOC4"/>
            <w:tabs>
              <w:tab w:val="left" w:pos="1760"/>
              <w:tab w:val="right" w:leader="dot" w:pos="8777"/>
            </w:tabs>
          </w:pPr>
        </w:pPrChange>
      </w:pPr>
      <w:del w:id="1972" w:author="phuong vu" w:date="2018-11-21T23:18:00Z">
        <w:r w:rsidRPr="00AD0E2E" w:rsidDel="003610CA">
          <w:rPr>
            <w:noProof/>
          </w:rPr>
          <w:delText>3.3.8.4</w:delText>
        </w:r>
        <w:r w:rsidRPr="00BA3432" w:rsidDel="003610CA">
          <w:rPr>
            <w:rFonts w:eastAsiaTheme="minorEastAsia"/>
            <w:noProof/>
            <w:sz w:val="22"/>
            <w:szCs w:val="22"/>
            <w:lang w:val="en-US"/>
            <w:rPrChange w:id="1973"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974" w:author="phuong vu" w:date="2018-11-25T21:55:00Z">
              <w:rPr>
                <w:noProof/>
              </w:rPr>
            </w:rPrChange>
          </w:rPr>
          <w:delText>m chi nhánh gần nhất, có đủ các dịch vụ theo yêu cầu</w:delText>
        </w:r>
        <w:r w:rsidRPr="00BA3432" w:rsidDel="003610CA">
          <w:rPr>
            <w:noProof/>
            <w:rPrChange w:id="1975" w:author="phuong vu" w:date="2018-11-25T21:55:00Z">
              <w:rPr>
                <w:noProof/>
              </w:rPr>
            </w:rPrChange>
          </w:rPr>
          <w:tab/>
          <w:delText>38</w:delText>
        </w:r>
      </w:del>
    </w:p>
    <w:p w14:paraId="5EAB54F8" w14:textId="30D74C26" w:rsidR="006A2C8A" w:rsidRPr="00BA3432" w:rsidDel="003610CA" w:rsidRDefault="006A2C8A">
      <w:pPr>
        <w:pStyle w:val="TOC4"/>
        <w:tabs>
          <w:tab w:val="left" w:pos="1760"/>
          <w:tab w:val="right" w:leader="dot" w:pos="8777"/>
        </w:tabs>
        <w:spacing w:line="276" w:lineRule="auto"/>
        <w:rPr>
          <w:del w:id="1976" w:author="phuong vu" w:date="2018-11-21T23:18:00Z"/>
          <w:rFonts w:eastAsiaTheme="minorEastAsia"/>
          <w:noProof/>
          <w:sz w:val="22"/>
          <w:szCs w:val="22"/>
          <w:lang w:val="en-US"/>
          <w:rPrChange w:id="1977" w:author="phuong vu" w:date="2018-11-25T21:55:00Z">
            <w:rPr>
              <w:del w:id="1978" w:author="phuong vu" w:date="2018-11-21T23:18:00Z"/>
              <w:rFonts w:asciiTheme="minorHAnsi" w:eastAsiaTheme="minorEastAsia" w:hAnsiTheme="minorHAnsi" w:cstheme="minorBidi"/>
              <w:noProof/>
              <w:sz w:val="22"/>
              <w:szCs w:val="22"/>
              <w:lang w:val="en-US"/>
            </w:rPr>
          </w:rPrChange>
        </w:rPr>
        <w:pPrChange w:id="1979" w:author="phuong vu" w:date="2018-11-23T13:48:00Z">
          <w:pPr>
            <w:pStyle w:val="TOC4"/>
            <w:tabs>
              <w:tab w:val="left" w:pos="1760"/>
              <w:tab w:val="right" w:leader="dot" w:pos="8777"/>
            </w:tabs>
          </w:pPr>
        </w:pPrChange>
      </w:pPr>
      <w:del w:id="1980" w:author="phuong vu" w:date="2018-11-21T23:18:00Z">
        <w:r w:rsidRPr="00AD0E2E" w:rsidDel="003610CA">
          <w:rPr>
            <w:noProof/>
          </w:rPr>
          <w:delText>3.3.8.5</w:delText>
        </w:r>
        <w:r w:rsidRPr="00BA3432" w:rsidDel="003610CA">
          <w:rPr>
            <w:rFonts w:eastAsiaTheme="minorEastAsia"/>
            <w:noProof/>
            <w:sz w:val="22"/>
            <w:szCs w:val="22"/>
            <w:lang w:val="en-US"/>
            <w:rPrChange w:id="1981"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982" w:author="phuong vu" w:date="2018-11-25T21:55:00Z">
              <w:rPr>
                <w:noProof/>
              </w:rPr>
            </w:rPrChange>
          </w:rPr>
          <w:delText>m và lọc quần áo theo loại có sẵn</w:delText>
        </w:r>
        <w:r w:rsidRPr="00BA3432" w:rsidDel="003610CA">
          <w:rPr>
            <w:noProof/>
            <w:rPrChange w:id="1983" w:author="phuong vu" w:date="2018-11-25T21:55:00Z">
              <w:rPr>
                <w:noProof/>
              </w:rPr>
            </w:rPrChange>
          </w:rPr>
          <w:tab/>
          <w:delText>38</w:delText>
        </w:r>
      </w:del>
    </w:p>
    <w:p w14:paraId="6DE7A394" w14:textId="1BBC8298" w:rsidR="006A2C8A" w:rsidRPr="00BA3432" w:rsidDel="003610CA" w:rsidRDefault="006A2C8A">
      <w:pPr>
        <w:pStyle w:val="TOC4"/>
        <w:tabs>
          <w:tab w:val="left" w:pos="1760"/>
          <w:tab w:val="right" w:leader="dot" w:pos="8777"/>
        </w:tabs>
        <w:spacing w:line="276" w:lineRule="auto"/>
        <w:rPr>
          <w:del w:id="1984" w:author="phuong vu" w:date="2018-11-21T23:18:00Z"/>
          <w:rFonts w:eastAsiaTheme="minorEastAsia"/>
          <w:noProof/>
          <w:sz w:val="22"/>
          <w:szCs w:val="22"/>
          <w:lang w:val="en-US"/>
          <w:rPrChange w:id="1985" w:author="phuong vu" w:date="2018-11-25T21:55:00Z">
            <w:rPr>
              <w:del w:id="1986" w:author="phuong vu" w:date="2018-11-21T23:18:00Z"/>
              <w:rFonts w:asciiTheme="minorHAnsi" w:eastAsiaTheme="minorEastAsia" w:hAnsiTheme="minorHAnsi" w:cstheme="minorBidi"/>
              <w:noProof/>
              <w:sz w:val="22"/>
              <w:szCs w:val="22"/>
              <w:lang w:val="en-US"/>
            </w:rPr>
          </w:rPrChange>
        </w:rPr>
        <w:pPrChange w:id="1987" w:author="phuong vu" w:date="2018-11-23T13:48:00Z">
          <w:pPr>
            <w:pStyle w:val="TOC4"/>
            <w:tabs>
              <w:tab w:val="left" w:pos="1760"/>
              <w:tab w:val="right" w:leader="dot" w:pos="8777"/>
            </w:tabs>
          </w:pPr>
        </w:pPrChange>
      </w:pPr>
      <w:del w:id="1988" w:author="phuong vu" w:date="2018-11-21T23:18:00Z">
        <w:r w:rsidRPr="00AD0E2E" w:rsidDel="003610CA">
          <w:rPr>
            <w:noProof/>
          </w:rPr>
          <w:delText>3.3.8.6</w:delText>
        </w:r>
        <w:r w:rsidRPr="00BA3432" w:rsidDel="003610CA">
          <w:rPr>
            <w:rFonts w:eastAsiaTheme="minorEastAsia"/>
            <w:noProof/>
            <w:sz w:val="22"/>
            <w:szCs w:val="22"/>
            <w:lang w:val="en-US"/>
            <w:rPrChange w:id="1989"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Change w:id="1990" w:author="phuong vu" w:date="2018-11-25T21:55:00Z">
              <w:rPr>
                <w:noProof/>
              </w:rPr>
            </w:rPrChange>
          </w:rPr>
          <w:delText>m đơn hàng</w:delText>
        </w:r>
        <w:r w:rsidRPr="00BA3432" w:rsidDel="003610CA">
          <w:rPr>
            <w:noProof/>
            <w:rPrChange w:id="1991" w:author="phuong vu" w:date="2018-11-25T21:55:00Z">
              <w:rPr>
                <w:noProof/>
              </w:rPr>
            </w:rPrChange>
          </w:rPr>
          <w:tab/>
          <w:delText>38</w:delText>
        </w:r>
      </w:del>
    </w:p>
    <w:p w14:paraId="6A7B5DC6" w14:textId="7FA124BC" w:rsidR="006A2C8A" w:rsidRPr="00BA3432" w:rsidDel="003610CA" w:rsidRDefault="006A2C8A">
      <w:pPr>
        <w:pStyle w:val="TOC4"/>
        <w:tabs>
          <w:tab w:val="left" w:pos="1760"/>
          <w:tab w:val="right" w:leader="dot" w:pos="8777"/>
        </w:tabs>
        <w:spacing w:line="276" w:lineRule="auto"/>
        <w:rPr>
          <w:del w:id="1992" w:author="phuong vu" w:date="2018-11-21T23:18:00Z"/>
          <w:rFonts w:eastAsiaTheme="minorEastAsia"/>
          <w:noProof/>
          <w:sz w:val="22"/>
          <w:szCs w:val="22"/>
          <w:lang w:val="en-US"/>
          <w:rPrChange w:id="1993" w:author="phuong vu" w:date="2018-11-25T21:55:00Z">
            <w:rPr>
              <w:del w:id="1994" w:author="phuong vu" w:date="2018-11-21T23:18:00Z"/>
              <w:rFonts w:asciiTheme="minorHAnsi" w:eastAsiaTheme="minorEastAsia" w:hAnsiTheme="minorHAnsi" w:cstheme="minorBidi"/>
              <w:noProof/>
              <w:sz w:val="22"/>
              <w:szCs w:val="22"/>
              <w:lang w:val="en-US"/>
            </w:rPr>
          </w:rPrChange>
        </w:rPr>
        <w:pPrChange w:id="1995" w:author="phuong vu" w:date="2018-11-23T13:48:00Z">
          <w:pPr>
            <w:pStyle w:val="TOC4"/>
            <w:tabs>
              <w:tab w:val="left" w:pos="1760"/>
              <w:tab w:val="right" w:leader="dot" w:pos="8777"/>
            </w:tabs>
          </w:pPr>
        </w:pPrChange>
      </w:pPr>
      <w:del w:id="1996" w:author="phuong vu" w:date="2018-11-21T23:18:00Z">
        <w:r w:rsidRPr="00AD0E2E" w:rsidDel="003610CA">
          <w:rPr>
            <w:noProof/>
            <w:lang w:val="en-US"/>
          </w:rPr>
          <w:delText>3.3.8.7</w:delText>
        </w:r>
        <w:r w:rsidRPr="00BA3432" w:rsidDel="003610CA">
          <w:rPr>
            <w:rFonts w:eastAsiaTheme="minorEastAsia"/>
            <w:noProof/>
            <w:sz w:val="22"/>
            <w:szCs w:val="22"/>
            <w:lang w:val="en-US"/>
            <w:rPrChange w:id="1997"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Đăng nhậ</w:delText>
        </w:r>
        <w:r w:rsidRPr="00BA3432" w:rsidDel="003610CA">
          <w:rPr>
            <w:noProof/>
            <w:rPrChange w:id="1998" w:author="phuong vu" w:date="2018-11-25T21:55:00Z">
              <w:rPr>
                <w:noProof/>
              </w:rPr>
            </w:rPrChange>
          </w:rPr>
          <w:delText>p</w:delText>
        </w:r>
        <w:r w:rsidRPr="00BA3432" w:rsidDel="003610CA">
          <w:rPr>
            <w:noProof/>
            <w:lang w:val="en-US"/>
            <w:rPrChange w:id="1999" w:author="phuong vu" w:date="2018-11-25T21:55:00Z">
              <w:rPr>
                <w:noProof/>
                <w:lang w:val="en-US"/>
              </w:rPr>
            </w:rPrChange>
          </w:rPr>
          <w:delText xml:space="preserve"> hệ thống</w:delText>
        </w:r>
        <w:r w:rsidRPr="00BA3432" w:rsidDel="003610CA">
          <w:rPr>
            <w:noProof/>
            <w:rPrChange w:id="2000" w:author="phuong vu" w:date="2018-11-25T21:55:00Z">
              <w:rPr>
                <w:noProof/>
              </w:rPr>
            </w:rPrChange>
          </w:rPr>
          <w:tab/>
          <w:delText>38</w:delText>
        </w:r>
      </w:del>
    </w:p>
    <w:p w14:paraId="19C95C42" w14:textId="1A5EBAA7" w:rsidR="006A2C8A" w:rsidRPr="00BA3432" w:rsidDel="003610CA" w:rsidRDefault="006A2C8A">
      <w:pPr>
        <w:pStyle w:val="TOC4"/>
        <w:tabs>
          <w:tab w:val="left" w:pos="1760"/>
          <w:tab w:val="right" w:leader="dot" w:pos="8777"/>
        </w:tabs>
        <w:spacing w:line="276" w:lineRule="auto"/>
        <w:rPr>
          <w:del w:id="2001" w:author="phuong vu" w:date="2018-11-21T23:18:00Z"/>
          <w:rFonts w:eastAsiaTheme="minorEastAsia"/>
          <w:noProof/>
          <w:sz w:val="22"/>
          <w:szCs w:val="22"/>
          <w:lang w:val="en-US"/>
          <w:rPrChange w:id="2002" w:author="phuong vu" w:date="2018-11-25T21:55:00Z">
            <w:rPr>
              <w:del w:id="2003" w:author="phuong vu" w:date="2018-11-21T23:18:00Z"/>
              <w:rFonts w:asciiTheme="minorHAnsi" w:eastAsiaTheme="minorEastAsia" w:hAnsiTheme="minorHAnsi" w:cstheme="minorBidi"/>
              <w:noProof/>
              <w:sz w:val="22"/>
              <w:szCs w:val="22"/>
              <w:lang w:val="en-US"/>
            </w:rPr>
          </w:rPrChange>
        </w:rPr>
        <w:pPrChange w:id="2004" w:author="phuong vu" w:date="2018-11-23T13:48:00Z">
          <w:pPr>
            <w:pStyle w:val="TOC4"/>
            <w:tabs>
              <w:tab w:val="left" w:pos="1760"/>
              <w:tab w:val="right" w:leader="dot" w:pos="8777"/>
            </w:tabs>
          </w:pPr>
        </w:pPrChange>
      </w:pPr>
      <w:del w:id="2005" w:author="phuong vu" w:date="2018-11-21T23:18:00Z">
        <w:r w:rsidRPr="00AD0E2E" w:rsidDel="003610CA">
          <w:rPr>
            <w:noProof/>
          </w:rPr>
          <w:delText>3.3.8.8</w:delText>
        </w:r>
        <w:r w:rsidRPr="00BA3432" w:rsidDel="003610CA">
          <w:rPr>
            <w:rFonts w:eastAsiaTheme="minorEastAsia"/>
            <w:noProof/>
            <w:sz w:val="22"/>
            <w:szCs w:val="22"/>
            <w:lang w:val="en-US"/>
            <w:rPrChange w:id="2006"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w:delText>
        </w:r>
        <w:r w:rsidRPr="00AD0E2E" w:rsidDel="003610CA">
          <w:rPr>
            <w:noProof/>
          </w:rPr>
          <w:delText>ăng xu</w:delText>
        </w:r>
        <w:r w:rsidRPr="00BA3432" w:rsidDel="003610CA">
          <w:rPr>
            <w:noProof/>
            <w:rPrChange w:id="2007" w:author="phuong vu" w:date="2018-11-25T21:55:00Z">
              <w:rPr>
                <w:noProof/>
              </w:rPr>
            </w:rPrChange>
          </w:rPr>
          <w:delText>ất hệ thống</w:delText>
        </w:r>
        <w:r w:rsidRPr="00BA3432" w:rsidDel="003610CA">
          <w:rPr>
            <w:noProof/>
            <w:rPrChange w:id="2008" w:author="phuong vu" w:date="2018-11-25T21:55:00Z">
              <w:rPr>
                <w:noProof/>
              </w:rPr>
            </w:rPrChange>
          </w:rPr>
          <w:tab/>
          <w:delText>41</w:delText>
        </w:r>
      </w:del>
    </w:p>
    <w:p w14:paraId="5CE515F5" w14:textId="31639D3A" w:rsidR="006A2C8A" w:rsidRPr="00BA3432" w:rsidDel="003610CA" w:rsidRDefault="006A2C8A">
      <w:pPr>
        <w:pStyle w:val="TOC4"/>
        <w:tabs>
          <w:tab w:val="left" w:pos="1760"/>
          <w:tab w:val="right" w:leader="dot" w:pos="8777"/>
        </w:tabs>
        <w:spacing w:line="276" w:lineRule="auto"/>
        <w:rPr>
          <w:del w:id="2009" w:author="phuong vu" w:date="2018-11-21T23:18:00Z"/>
          <w:rFonts w:eastAsiaTheme="minorEastAsia"/>
          <w:noProof/>
          <w:sz w:val="22"/>
          <w:szCs w:val="22"/>
          <w:lang w:val="en-US"/>
          <w:rPrChange w:id="2010" w:author="phuong vu" w:date="2018-11-25T21:55:00Z">
            <w:rPr>
              <w:del w:id="2011" w:author="phuong vu" w:date="2018-11-21T23:18:00Z"/>
              <w:rFonts w:asciiTheme="minorHAnsi" w:eastAsiaTheme="minorEastAsia" w:hAnsiTheme="minorHAnsi" w:cstheme="minorBidi"/>
              <w:noProof/>
              <w:sz w:val="22"/>
              <w:szCs w:val="22"/>
              <w:lang w:val="en-US"/>
            </w:rPr>
          </w:rPrChange>
        </w:rPr>
        <w:pPrChange w:id="2012" w:author="phuong vu" w:date="2018-11-23T13:48:00Z">
          <w:pPr>
            <w:pStyle w:val="TOC4"/>
            <w:tabs>
              <w:tab w:val="left" w:pos="1760"/>
              <w:tab w:val="right" w:leader="dot" w:pos="8777"/>
            </w:tabs>
          </w:pPr>
        </w:pPrChange>
      </w:pPr>
      <w:del w:id="2013" w:author="phuong vu" w:date="2018-11-21T23:18:00Z">
        <w:r w:rsidRPr="00AD0E2E" w:rsidDel="003610CA">
          <w:rPr>
            <w:noProof/>
          </w:rPr>
          <w:delText>3.3.8.9</w:delText>
        </w:r>
        <w:r w:rsidRPr="00BA3432" w:rsidDel="003610CA">
          <w:rPr>
            <w:rFonts w:eastAsiaTheme="minorEastAsia"/>
            <w:noProof/>
            <w:sz w:val="22"/>
            <w:szCs w:val="22"/>
            <w:lang w:val="en-US"/>
            <w:rPrChange w:id="2014"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Đăng kí tài kho</w:delText>
        </w:r>
        <w:r w:rsidRPr="00BA3432" w:rsidDel="003610CA">
          <w:rPr>
            <w:noProof/>
            <w:lang w:val="en-US"/>
            <w:rPrChange w:id="2015" w:author="phuong vu" w:date="2018-11-25T21:55:00Z">
              <w:rPr>
                <w:noProof/>
                <w:lang w:val="en-US"/>
              </w:rPr>
            </w:rPrChange>
          </w:rPr>
          <w:delText>ản khách hàng</w:delText>
        </w:r>
        <w:r w:rsidRPr="00BA3432" w:rsidDel="003610CA">
          <w:rPr>
            <w:noProof/>
            <w:rPrChange w:id="2016" w:author="phuong vu" w:date="2018-11-25T21:55:00Z">
              <w:rPr>
                <w:noProof/>
              </w:rPr>
            </w:rPrChange>
          </w:rPr>
          <w:tab/>
          <w:delText>41</w:delText>
        </w:r>
      </w:del>
    </w:p>
    <w:p w14:paraId="5B884ADE" w14:textId="6F2A5F12" w:rsidR="006A2C8A" w:rsidRPr="00BA3432" w:rsidDel="003610CA" w:rsidRDefault="006A2C8A">
      <w:pPr>
        <w:pStyle w:val="TOC2"/>
        <w:tabs>
          <w:tab w:val="left" w:pos="880"/>
          <w:tab w:val="right" w:leader="dot" w:pos="8777"/>
        </w:tabs>
        <w:spacing w:line="276" w:lineRule="auto"/>
        <w:rPr>
          <w:del w:id="2017" w:author="phuong vu" w:date="2018-11-21T23:18:00Z"/>
          <w:rFonts w:eastAsiaTheme="minorEastAsia"/>
          <w:noProof/>
          <w:sz w:val="22"/>
          <w:szCs w:val="22"/>
          <w:lang w:val="en-US"/>
          <w:rPrChange w:id="2018" w:author="phuong vu" w:date="2018-11-25T21:55:00Z">
            <w:rPr>
              <w:del w:id="2019" w:author="phuong vu" w:date="2018-11-21T23:18:00Z"/>
              <w:rFonts w:asciiTheme="minorHAnsi" w:eastAsiaTheme="minorEastAsia" w:hAnsiTheme="minorHAnsi" w:cstheme="minorBidi"/>
              <w:noProof/>
              <w:sz w:val="22"/>
              <w:szCs w:val="22"/>
              <w:lang w:val="en-US"/>
            </w:rPr>
          </w:rPrChange>
        </w:rPr>
        <w:pPrChange w:id="2020" w:author="phuong vu" w:date="2018-11-23T13:48:00Z">
          <w:pPr>
            <w:pStyle w:val="TOC2"/>
            <w:tabs>
              <w:tab w:val="left" w:pos="880"/>
              <w:tab w:val="right" w:leader="dot" w:pos="8777"/>
            </w:tabs>
          </w:pPr>
        </w:pPrChange>
      </w:pPr>
      <w:del w:id="2021" w:author="phuong vu" w:date="2018-11-21T23:18:00Z">
        <w:r w:rsidRPr="00AD0E2E" w:rsidDel="003610CA">
          <w:rPr>
            <w:noProof/>
            <w:lang w:val="en-US"/>
          </w:rPr>
          <w:delText>3.4</w:delText>
        </w:r>
        <w:r w:rsidRPr="00BA3432" w:rsidDel="003610CA">
          <w:rPr>
            <w:rFonts w:eastAsiaTheme="minorEastAsia"/>
            <w:noProof/>
            <w:sz w:val="22"/>
            <w:szCs w:val="22"/>
            <w:lang w:val="en-US"/>
            <w:rPrChange w:id="2022"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Kiể</w:delText>
        </w:r>
        <w:r w:rsidRPr="00BA3432" w:rsidDel="003610CA">
          <w:rPr>
            <w:noProof/>
            <w:lang w:val="en-US"/>
            <w:rPrChange w:id="2023" w:author="phuong vu" w:date="2018-11-25T21:55:00Z">
              <w:rPr>
                <w:noProof/>
                <w:lang w:val="en-US"/>
              </w:rPr>
            </w:rPrChange>
          </w:rPr>
          <w:delText>m thử</w:delText>
        </w:r>
        <w:r w:rsidRPr="00BA3432" w:rsidDel="003610CA">
          <w:rPr>
            <w:noProof/>
            <w:rPrChange w:id="2024" w:author="phuong vu" w:date="2018-11-25T21:55:00Z">
              <w:rPr>
                <w:noProof/>
              </w:rPr>
            </w:rPrChange>
          </w:rPr>
          <w:tab/>
          <w:delText>41</w:delText>
        </w:r>
      </w:del>
    </w:p>
    <w:p w14:paraId="16AD11F3" w14:textId="5CDB60CD" w:rsidR="006A2C8A" w:rsidRPr="00BA3432" w:rsidDel="003610CA" w:rsidRDefault="006A2C8A">
      <w:pPr>
        <w:pStyle w:val="TOC3"/>
        <w:tabs>
          <w:tab w:val="left" w:pos="1320"/>
          <w:tab w:val="right" w:leader="dot" w:pos="8777"/>
        </w:tabs>
        <w:spacing w:line="276" w:lineRule="auto"/>
        <w:rPr>
          <w:del w:id="2025" w:author="phuong vu" w:date="2018-11-21T23:18:00Z"/>
          <w:rFonts w:eastAsiaTheme="minorEastAsia"/>
          <w:noProof/>
          <w:sz w:val="22"/>
          <w:szCs w:val="22"/>
          <w:lang w:val="en-US"/>
          <w:rPrChange w:id="2026" w:author="phuong vu" w:date="2018-11-25T21:55:00Z">
            <w:rPr>
              <w:del w:id="2027" w:author="phuong vu" w:date="2018-11-21T23:18:00Z"/>
              <w:rFonts w:asciiTheme="minorHAnsi" w:eastAsiaTheme="minorEastAsia" w:hAnsiTheme="minorHAnsi" w:cstheme="minorBidi"/>
              <w:noProof/>
              <w:sz w:val="22"/>
              <w:szCs w:val="22"/>
              <w:lang w:val="en-US"/>
            </w:rPr>
          </w:rPrChange>
        </w:rPr>
        <w:pPrChange w:id="2028" w:author="phuong vu" w:date="2018-11-23T13:48:00Z">
          <w:pPr>
            <w:pStyle w:val="TOC3"/>
            <w:tabs>
              <w:tab w:val="left" w:pos="1320"/>
              <w:tab w:val="right" w:leader="dot" w:pos="8777"/>
            </w:tabs>
          </w:pPr>
        </w:pPrChange>
      </w:pPr>
      <w:del w:id="2029" w:author="phuong vu" w:date="2018-11-21T23:18:00Z">
        <w:r w:rsidRPr="00AD0E2E" w:rsidDel="003610CA">
          <w:rPr>
            <w:noProof/>
          </w:rPr>
          <w:delText>3.4.1</w:delText>
        </w:r>
        <w:r w:rsidRPr="00BA3432" w:rsidDel="003610CA">
          <w:rPr>
            <w:rFonts w:eastAsiaTheme="minorEastAsia"/>
            <w:noProof/>
            <w:sz w:val="22"/>
            <w:szCs w:val="22"/>
            <w:lang w:val="en-US"/>
            <w:rPrChange w:id="203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Giớ</w:delText>
        </w:r>
        <w:r w:rsidRPr="00BA3432" w:rsidDel="003610CA">
          <w:rPr>
            <w:noProof/>
            <w:rPrChange w:id="2031" w:author="phuong vu" w:date="2018-11-25T21:55:00Z">
              <w:rPr>
                <w:noProof/>
              </w:rPr>
            </w:rPrChange>
          </w:rPr>
          <w:delText>i thiệu</w:delText>
        </w:r>
        <w:r w:rsidRPr="00BA3432" w:rsidDel="003610CA">
          <w:rPr>
            <w:noProof/>
            <w:rPrChange w:id="2032" w:author="phuong vu" w:date="2018-11-25T21:55:00Z">
              <w:rPr>
                <w:noProof/>
              </w:rPr>
            </w:rPrChange>
          </w:rPr>
          <w:tab/>
          <w:delText>41</w:delText>
        </w:r>
      </w:del>
    </w:p>
    <w:p w14:paraId="08964EF4" w14:textId="77E339F9" w:rsidR="006A2C8A" w:rsidRPr="00BA3432" w:rsidDel="003610CA" w:rsidRDefault="006A2C8A">
      <w:pPr>
        <w:pStyle w:val="TOC3"/>
        <w:tabs>
          <w:tab w:val="left" w:pos="1320"/>
          <w:tab w:val="right" w:leader="dot" w:pos="8777"/>
        </w:tabs>
        <w:spacing w:line="276" w:lineRule="auto"/>
        <w:rPr>
          <w:del w:id="2033" w:author="phuong vu" w:date="2018-11-21T23:18:00Z"/>
          <w:rFonts w:eastAsiaTheme="minorEastAsia"/>
          <w:noProof/>
          <w:sz w:val="22"/>
          <w:szCs w:val="22"/>
          <w:lang w:val="en-US"/>
          <w:rPrChange w:id="2034" w:author="phuong vu" w:date="2018-11-25T21:55:00Z">
            <w:rPr>
              <w:del w:id="2035" w:author="phuong vu" w:date="2018-11-21T23:18:00Z"/>
              <w:rFonts w:asciiTheme="minorHAnsi" w:eastAsiaTheme="minorEastAsia" w:hAnsiTheme="minorHAnsi" w:cstheme="minorBidi"/>
              <w:noProof/>
              <w:sz w:val="22"/>
              <w:szCs w:val="22"/>
              <w:lang w:val="en-US"/>
            </w:rPr>
          </w:rPrChange>
        </w:rPr>
        <w:pPrChange w:id="2036" w:author="phuong vu" w:date="2018-11-23T13:48:00Z">
          <w:pPr>
            <w:pStyle w:val="TOC3"/>
            <w:tabs>
              <w:tab w:val="left" w:pos="1320"/>
              <w:tab w:val="right" w:leader="dot" w:pos="8777"/>
            </w:tabs>
          </w:pPr>
        </w:pPrChange>
      </w:pPr>
      <w:del w:id="2037" w:author="phuong vu" w:date="2018-11-21T23:18:00Z">
        <w:r w:rsidRPr="00AD0E2E" w:rsidDel="003610CA">
          <w:rPr>
            <w:noProof/>
          </w:rPr>
          <w:delText>3.4.2</w:delText>
        </w:r>
        <w:r w:rsidRPr="00BA3432" w:rsidDel="003610CA">
          <w:rPr>
            <w:rFonts w:eastAsiaTheme="minorEastAsia"/>
            <w:noProof/>
            <w:sz w:val="22"/>
            <w:szCs w:val="22"/>
            <w:lang w:val="en-US"/>
            <w:rPrChange w:id="203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Chi tiế</w:delText>
        </w:r>
        <w:r w:rsidRPr="00BA3432" w:rsidDel="003610CA">
          <w:rPr>
            <w:noProof/>
            <w:rPrChange w:id="2039" w:author="phuong vu" w:date="2018-11-25T21:55:00Z">
              <w:rPr>
                <w:noProof/>
              </w:rPr>
            </w:rPrChange>
          </w:rPr>
          <w:delText>t kế hoạch kiểm thử</w:delText>
        </w:r>
        <w:r w:rsidRPr="00BA3432" w:rsidDel="003610CA">
          <w:rPr>
            <w:noProof/>
            <w:rPrChange w:id="2040" w:author="phuong vu" w:date="2018-11-25T21:55:00Z">
              <w:rPr>
                <w:noProof/>
              </w:rPr>
            </w:rPrChange>
          </w:rPr>
          <w:tab/>
          <w:delText>41</w:delText>
        </w:r>
      </w:del>
    </w:p>
    <w:p w14:paraId="095F988C" w14:textId="4727928B" w:rsidR="006A2C8A" w:rsidRPr="00BA3432" w:rsidDel="003610CA" w:rsidRDefault="006A2C8A">
      <w:pPr>
        <w:pStyle w:val="TOC3"/>
        <w:tabs>
          <w:tab w:val="left" w:pos="1320"/>
          <w:tab w:val="right" w:leader="dot" w:pos="8777"/>
        </w:tabs>
        <w:spacing w:line="276" w:lineRule="auto"/>
        <w:rPr>
          <w:del w:id="2041" w:author="phuong vu" w:date="2018-11-21T23:18:00Z"/>
          <w:rFonts w:eastAsiaTheme="minorEastAsia"/>
          <w:noProof/>
          <w:sz w:val="22"/>
          <w:szCs w:val="22"/>
          <w:lang w:val="en-US"/>
          <w:rPrChange w:id="2042" w:author="phuong vu" w:date="2018-11-25T21:55:00Z">
            <w:rPr>
              <w:del w:id="2043" w:author="phuong vu" w:date="2018-11-21T23:18:00Z"/>
              <w:rFonts w:asciiTheme="minorHAnsi" w:eastAsiaTheme="minorEastAsia" w:hAnsiTheme="minorHAnsi" w:cstheme="minorBidi"/>
              <w:noProof/>
              <w:sz w:val="22"/>
              <w:szCs w:val="22"/>
              <w:lang w:val="en-US"/>
            </w:rPr>
          </w:rPrChange>
        </w:rPr>
        <w:pPrChange w:id="2044" w:author="phuong vu" w:date="2018-11-23T13:48:00Z">
          <w:pPr>
            <w:pStyle w:val="TOC3"/>
            <w:tabs>
              <w:tab w:val="left" w:pos="1320"/>
              <w:tab w:val="right" w:leader="dot" w:pos="8777"/>
            </w:tabs>
          </w:pPr>
        </w:pPrChange>
      </w:pPr>
      <w:del w:id="2045" w:author="phuong vu" w:date="2018-11-21T23:18:00Z">
        <w:r w:rsidRPr="00AD0E2E" w:rsidDel="003610CA">
          <w:rPr>
            <w:noProof/>
          </w:rPr>
          <w:delText>3.4.3</w:delText>
        </w:r>
        <w:r w:rsidRPr="00BA3432" w:rsidDel="003610CA">
          <w:rPr>
            <w:rFonts w:eastAsiaTheme="minorEastAsia"/>
            <w:noProof/>
            <w:sz w:val="22"/>
            <w:szCs w:val="22"/>
            <w:lang w:val="en-US"/>
            <w:rPrChange w:id="204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Quả</w:delText>
        </w:r>
        <w:r w:rsidRPr="00BA3432" w:rsidDel="003610CA">
          <w:rPr>
            <w:noProof/>
            <w:rPrChange w:id="2047" w:author="phuong vu" w:date="2018-11-25T21:55:00Z">
              <w:rPr>
                <w:noProof/>
              </w:rPr>
            </w:rPrChange>
          </w:rPr>
          <w:delText>n lí kiểm thử</w:delText>
        </w:r>
        <w:r w:rsidRPr="00BA3432" w:rsidDel="003610CA">
          <w:rPr>
            <w:noProof/>
            <w:rPrChange w:id="2048" w:author="phuong vu" w:date="2018-11-25T21:55:00Z">
              <w:rPr>
                <w:noProof/>
              </w:rPr>
            </w:rPrChange>
          </w:rPr>
          <w:tab/>
          <w:delText>41</w:delText>
        </w:r>
      </w:del>
    </w:p>
    <w:p w14:paraId="336BE54A" w14:textId="3ED528C4" w:rsidR="006A2C8A" w:rsidRPr="00BA3432" w:rsidDel="003610CA" w:rsidRDefault="006A2C8A">
      <w:pPr>
        <w:pStyle w:val="TOC3"/>
        <w:tabs>
          <w:tab w:val="left" w:pos="1320"/>
          <w:tab w:val="right" w:leader="dot" w:pos="8777"/>
        </w:tabs>
        <w:spacing w:line="276" w:lineRule="auto"/>
        <w:rPr>
          <w:del w:id="2049" w:author="phuong vu" w:date="2018-11-21T23:18:00Z"/>
          <w:rFonts w:eastAsiaTheme="minorEastAsia"/>
          <w:noProof/>
          <w:sz w:val="22"/>
          <w:szCs w:val="22"/>
          <w:lang w:val="en-US"/>
          <w:rPrChange w:id="2050" w:author="phuong vu" w:date="2018-11-25T21:55:00Z">
            <w:rPr>
              <w:del w:id="2051" w:author="phuong vu" w:date="2018-11-21T23:18:00Z"/>
              <w:rFonts w:asciiTheme="minorHAnsi" w:eastAsiaTheme="minorEastAsia" w:hAnsiTheme="minorHAnsi" w:cstheme="minorBidi"/>
              <w:noProof/>
              <w:sz w:val="22"/>
              <w:szCs w:val="22"/>
              <w:lang w:val="en-US"/>
            </w:rPr>
          </w:rPrChange>
        </w:rPr>
        <w:pPrChange w:id="2052" w:author="phuong vu" w:date="2018-11-23T13:48:00Z">
          <w:pPr>
            <w:pStyle w:val="TOC3"/>
            <w:tabs>
              <w:tab w:val="left" w:pos="1320"/>
              <w:tab w:val="right" w:leader="dot" w:pos="8777"/>
            </w:tabs>
          </w:pPr>
        </w:pPrChange>
      </w:pPr>
      <w:del w:id="2053" w:author="phuong vu" w:date="2018-11-21T23:18:00Z">
        <w:r w:rsidRPr="00AD0E2E" w:rsidDel="003610CA">
          <w:rPr>
            <w:noProof/>
          </w:rPr>
          <w:delText>3.4.4</w:delText>
        </w:r>
        <w:r w:rsidRPr="00BA3432" w:rsidDel="003610CA">
          <w:rPr>
            <w:rFonts w:eastAsiaTheme="minorEastAsia"/>
            <w:noProof/>
            <w:sz w:val="22"/>
            <w:szCs w:val="22"/>
            <w:lang w:val="en-US"/>
            <w:rPrChange w:id="205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trườ</w:delText>
        </w:r>
        <w:r w:rsidRPr="00BA3432" w:rsidDel="003610CA">
          <w:rPr>
            <w:noProof/>
            <w:rPrChange w:id="2055" w:author="phuong vu" w:date="2018-11-25T21:55:00Z">
              <w:rPr>
                <w:noProof/>
              </w:rPr>
            </w:rPrChange>
          </w:rPr>
          <w:delText>ng hợp kiểm thử</w:delText>
        </w:r>
        <w:r w:rsidRPr="00BA3432" w:rsidDel="003610CA">
          <w:rPr>
            <w:noProof/>
            <w:rPrChange w:id="2056" w:author="phuong vu" w:date="2018-11-25T21:55:00Z">
              <w:rPr>
                <w:noProof/>
              </w:rPr>
            </w:rPrChange>
          </w:rPr>
          <w:tab/>
          <w:delText>41</w:delText>
        </w:r>
      </w:del>
    </w:p>
    <w:p w14:paraId="4D4804B9" w14:textId="0499DFAB" w:rsidR="006A2C8A" w:rsidRPr="00BA3432" w:rsidDel="003610CA" w:rsidRDefault="006A2C8A">
      <w:pPr>
        <w:pStyle w:val="TOC1"/>
        <w:tabs>
          <w:tab w:val="right" w:leader="dot" w:pos="8777"/>
        </w:tabs>
        <w:spacing w:line="276" w:lineRule="auto"/>
        <w:rPr>
          <w:del w:id="2057" w:author="phuong vu" w:date="2018-11-21T23:18:00Z"/>
          <w:rFonts w:eastAsiaTheme="minorEastAsia"/>
          <w:noProof/>
          <w:sz w:val="22"/>
          <w:szCs w:val="22"/>
          <w:lang w:val="en-US"/>
          <w:rPrChange w:id="2058" w:author="phuong vu" w:date="2018-11-25T21:55:00Z">
            <w:rPr>
              <w:del w:id="2059" w:author="phuong vu" w:date="2018-11-21T23:18:00Z"/>
              <w:rFonts w:asciiTheme="minorHAnsi" w:eastAsiaTheme="minorEastAsia" w:hAnsiTheme="minorHAnsi" w:cstheme="minorBidi"/>
              <w:noProof/>
              <w:sz w:val="22"/>
              <w:szCs w:val="22"/>
              <w:lang w:val="en-US"/>
            </w:rPr>
          </w:rPrChange>
        </w:rPr>
        <w:pPrChange w:id="2060" w:author="phuong vu" w:date="2018-11-23T13:48:00Z">
          <w:pPr>
            <w:pStyle w:val="TOC1"/>
            <w:tabs>
              <w:tab w:val="right" w:leader="dot" w:pos="8777"/>
            </w:tabs>
          </w:pPr>
        </w:pPrChange>
      </w:pPr>
      <w:del w:id="2061" w:author="phuong vu" w:date="2018-11-21T23:18:00Z">
        <w:r w:rsidRPr="00AD0E2E" w:rsidDel="003610CA">
          <w:rPr>
            <w:noProof/>
          </w:rPr>
          <w:delText>KẾ</w:delText>
        </w:r>
        <w:r w:rsidRPr="00BA3432" w:rsidDel="003610CA">
          <w:rPr>
            <w:noProof/>
            <w:rPrChange w:id="2062" w:author="phuong vu" w:date="2018-11-25T21:55:00Z">
              <w:rPr>
                <w:noProof/>
              </w:rPr>
            </w:rPrChange>
          </w:rPr>
          <w:delText>T QUẢ, THẢO LUẬN VÀ HƯỚNG PHÁT TRIỂN</w:delText>
        </w:r>
        <w:r w:rsidRPr="00BA3432" w:rsidDel="003610CA">
          <w:rPr>
            <w:noProof/>
            <w:rPrChange w:id="2063" w:author="phuong vu" w:date="2018-11-25T21:55:00Z">
              <w:rPr>
                <w:noProof/>
              </w:rPr>
            </w:rPrChange>
          </w:rPr>
          <w:tab/>
          <w:delText>42</w:delText>
        </w:r>
      </w:del>
    </w:p>
    <w:p w14:paraId="5EEA19ED" w14:textId="7570F017" w:rsidR="006A2C8A" w:rsidRPr="00BA3432" w:rsidDel="003610CA" w:rsidRDefault="006A2C8A">
      <w:pPr>
        <w:pStyle w:val="TOC1"/>
        <w:tabs>
          <w:tab w:val="right" w:leader="dot" w:pos="8777"/>
        </w:tabs>
        <w:spacing w:line="276" w:lineRule="auto"/>
        <w:rPr>
          <w:del w:id="2064" w:author="phuong vu" w:date="2018-11-21T23:18:00Z"/>
          <w:rFonts w:eastAsiaTheme="minorEastAsia"/>
          <w:noProof/>
          <w:sz w:val="22"/>
          <w:szCs w:val="22"/>
          <w:lang w:val="en-US"/>
          <w:rPrChange w:id="2065" w:author="phuong vu" w:date="2018-11-25T21:55:00Z">
            <w:rPr>
              <w:del w:id="2066" w:author="phuong vu" w:date="2018-11-21T23:18:00Z"/>
              <w:rFonts w:asciiTheme="minorHAnsi" w:eastAsiaTheme="minorEastAsia" w:hAnsiTheme="minorHAnsi" w:cstheme="minorBidi"/>
              <w:noProof/>
              <w:sz w:val="22"/>
              <w:szCs w:val="22"/>
              <w:lang w:val="en-US"/>
            </w:rPr>
          </w:rPrChange>
        </w:rPr>
        <w:pPrChange w:id="2067" w:author="phuong vu" w:date="2018-11-23T13:48:00Z">
          <w:pPr>
            <w:pStyle w:val="TOC1"/>
            <w:tabs>
              <w:tab w:val="right" w:leader="dot" w:pos="8777"/>
            </w:tabs>
          </w:pPr>
        </w:pPrChange>
      </w:pPr>
      <w:del w:id="2068" w:author="phuong vu" w:date="2018-11-21T23:18:00Z">
        <w:r w:rsidRPr="00AD0E2E" w:rsidDel="003610CA">
          <w:rPr>
            <w:noProof/>
          </w:rPr>
          <w:delText>TÀI LI</w:delText>
        </w:r>
        <w:r w:rsidRPr="00BA3432" w:rsidDel="003610CA">
          <w:rPr>
            <w:noProof/>
            <w:rPrChange w:id="2069" w:author="phuong vu" w:date="2018-11-25T21:55:00Z">
              <w:rPr>
                <w:noProof/>
              </w:rPr>
            </w:rPrChange>
          </w:rPr>
          <w:delText>ỆU THAM KHẢO</w:delText>
        </w:r>
        <w:r w:rsidRPr="00BA3432" w:rsidDel="003610CA">
          <w:rPr>
            <w:noProof/>
            <w:rPrChange w:id="2070" w:author="phuong vu" w:date="2018-11-25T21:55:00Z">
              <w:rPr>
                <w:noProof/>
              </w:rPr>
            </w:rPrChange>
          </w:rPr>
          <w:tab/>
          <w:delText>43</w:delText>
        </w:r>
      </w:del>
    </w:p>
    <w:p w14:paraId="06D7A2ED" w14:textId="006142DF" w:rsidR="00E913F0" w:rsidRPr="00AD0E2E" w:rsidRDefault="00EB1083">
      <w:pPr>
        <w:spacing w:line="276" w:lineRule="auto"/>
        <w:pPrChange w:id="2071" w:author="phuong vu" w:date="2018-11-23T13:48:00Z">
          <w:pPr>
            <w:spacing w:line="360" w:lineRule="auto"/>
          </w:pPr>
        </w:pPrChange>
      </w:pPr>
      <w:r w:rsidRPr="00AD0E2E">
        <w:fldChar w:fldCharType="end"/>
      </w:r>
      <w:r w:rsidR="009F370B" w:rsidRPr="00AD0E2E">
        <w:t xml:space="preserve"> </w:t>
      </w:r>
    </w:p>
    <w:p w14:paraId="61E98DC7" w14:textId="529BD133" w:rsidR="00E913F0" w:rsidRPr="00BA3432" w:rsidRDefault="00E913F0">
      <w:pPr>
        <w:pStyle w:val="Heading1"/>
        <w:numPr>
          <w:ilvl w:val="0"/>
          <w:numId w:val="0"/>
        </w:numPr>
        <w:spacing w:line="276" w:lineRule="auto"/>
        <w:rPr>
          <w:rFonts w:cstheme="majorHAnsi"/>
          <w:lang w:val="vi-VN"/>
          <w:rPrChange w:id="2072" w:author="phuong vu" w:date="2018-11-25T21:55:00Z">
            <w:rPr/>
          </w:rPrChange>
        </w:rPr>
        <w:pPrChange w:id="2073" w:author="phuong vu" w:date="2018-11-23T13:48:00Z">
          <w:pPr>
            <w:pStyle w:val="Heading1"/>
            <w:numPr>
              <w:numId w:val="0"/>
            </w:numPr>
            <w:ind w:left="0" w:firstLine="0"/>
          </w:pPr>
        </w:pPrChange>
      </w:pPr>
      <w:del w:id="2074" w:author="Tran Huan" w:date="2018-11-25T16:28:00Z">
        <w:r w:rsidRPr="00BA3432" w:rsidDel="0041406B">
          <w:rPr>
            <w:rFonts w:cstheme="majorHAnsi"/>
            <w:lang w:val="vi-VN"/>
            <w:rPrChange w:id="2075" w:author="phuong vu" w:date="2018-11-25T21:55:00Z">
              <w:rPr/>
            </w:rPrChange>
          </w:rPr>
          <w:br w:type="page"/>
        </w:r>
      </w:del>
      <w:bookmarkStart w:id="2076" w:name="_Toc530662453"/>
      <w:r w:rsidRPr="00BA3432">
        <w:rPr>
          <w:rFonts w:cstheme="majorHAnsi"/>
          <w:lang w:val="vi-VN"/>
          <w:rPrChange w:id="2077" w:author="phuong vu" w:date="2018-11-25T21:55:00Z">
            <w:rPr/>
          </w:rPrChange>
        </w:rPr>
        <w:t>KÍ HIỆU VÀ VIẾT TẮT</w:t>
      </w:r>
      <w:bookmarkEnd w:id="2076"/>
    </w:p>
    <w:p w14:paraId="1750D665" w14:textId="77777777" w:rsidR="00E913F0" w:rsidRPr="00BA3432" w:rsidRDefault="00E913F0">
      <w:pPr>
        <w:spacing w:line="276" w:lineRule="auto"/>
        <w:jc w:val="left"/>
        <w:rPr>
          <w:rFonts w:eastAsiaTheme="majorEastAsia"/>
          <w:b/>
          <w:rPrChange w:id="2078" w:author="phuong vu" w:date="2018-11-25T21:55:00Z">
            <w:rPr>
              <w:rFonts w:eastAsiaTheme="majorEastAsia" w:cstheme="majorBidi"/>
              <w:b/>
              <w:lang w:val="en-US"/>
            </w:rPr>
          </w:rPrChange>
        </w:rPr>
        <w:pPrChange w:id="2079" w:author="phuong vu" w:date="2018-11-23T13:48:00Z">
          <w:pPr>
            <w:jc w:val="left"/>
          </w:pPr>
        </w:pPrChange>
      </w:pPr>
      <w:r w:rsidRPr="00BA3432">
        <w:rPr>
          <w:rPrChange w:id="2080" w:author="phuong vu" w:date="2018-11-25T21:55:00Z">
            <w:rPr>
              <w:lang w:val="en-US"/>
            </w:rPr>
          </w:rPrChange>
        </w:rPr>
        <w:br w:type="page"/>
      </w:r>
    </w:p>
    <w:p w14:paraId="70DB239B" w14:textId="72F60966" w:rsidR="00370B8C" w:rsidRPr="00BA3432" w:rsidRDefault="00370B8C">
      <w:pPr>
        <w:pStyle w:val="Heading1"/>
        <w:numPr>
          <w:ilvl w:val="0"/>
          <w:numId w:val="0"/>
        </w:numPr>
        <w:spacing w:line="276" w:lineRule="auto"/>
        <w:ind w:left="432"/>
        <w:rPr>
          <w:rFonts w:cstheme="majorHAnsi"/>
          <w:lang w:val="vi-VN"/>
          <w:rPrChange w:id="2081" w:author="phuong vu" w:date="2018-11-25T21:55:00Z">
            <w:rPr/>
          </w:rPrChange>
        </w:rPr>
        <w:pPrChange w:id="2082" w:author="phuong vu" w:date="2018-11-23T13:48:00Z">
          <w:pPr>
            <w:pStyle w:val="Heading1"/>
            <w:numPr>
              <w:numId w:val="0"/>
            </w:numPr>
            <w:ind w:left="432" w:firstLine="0"/>
          </w:pPr>
        </w:pPrChange>
      </w:pPr>
      <w:bookmarkStart w:id="2083" w:name="_Toc530662454"/>
      <w:r w:rsidRPr="00BA3432">
        <w:rPr>
          <w:rFonts w:cstheme="majorHAnsi"/>
          <w:lang w:val="vi-VN"/>
          <w:rPrChange w:id="2084" w:author="phuong vu" w:date="2018-11-25T21:55:00Z">
            <w:rPr/>
          </w:rPrChange>
        </w:rPr>
        <w:lastRenderedPageBreak/>
        <w:t>DANH SÁCH HÌNH</w:t>
      </w:r>
      <w:bookmarkEnd w:id="2083"/>
    </w:p>
    <w:p w14:paraId="49028952" w14:textId="54CF0F0D" w:rsidR="00F72520" w:rsidRPr="00BA3432" w:rsidRDefault="00B243D7">
      <w:pPr>
        <w:pStyle w:val="TableofFigures"/>
        <w:tabs>
          <w:tab w:val="right" w:leader="dot" w:pos="8777"/>
        </w:tabs>
        <w:spacing w:line="276" w:lineRule="auto"/>
        <w:rPr>
          <w:ins w:id="2085" w:author="phuong vu" w:date="2018-11-22T15:02:00Z"/>
          <w:rFonts w:eastAsiaTheme="minorEastAsia"/>
          <w:noProof/>
          <w:sz w:val="22"/>
          <w:szCs w:val="22"/>
          <w:lang w:val="en-US"/>
          <w:rPrChange w:id="2086" w:author="phuong vu" w:date="2018-11-25T21:55:00Z">
            <w:rPr>
              <w:ins w:id="2087" w:author="phuong vu" w:date="2018-11-22T15:02:00Z"/>
              <w:rFonts w:asciiTheme="minorHAnsi" w:eastAsiaTheme="minorEastAsia" w:hAnsiTheme="minorHAnsi" w:cstheme="minorBidi"/>
              <w:noProof/>
              <w:sz w:val="22"/>
              <w:szCs w:val="22"/>
              <w:lang w:val="en-US"/>
            </w:rPr>
          </w:rPrChange>
        </w:rPr>
        <w:pPrChange w:id="2088" w:author="phuong vu" w:date="2018-11-23T13:48:00Z">
          <w:pPr>
            <w:pStyle w:val="TableofFigures"/>
            <w:tabs>
              <w:tab w:val="right" w:leader="dot" w:pos="8777"/>
            </w:tabs>
          </w:pPr>
        </w:pPrChange>
      </w:pPr>
      <w:r w:rsidRPr="00AD0E2E">
        <w:rPr>
          <w:lang w:val="en-US"/>
        </w:rPr>
        <w:fldChar w:fldCharType="begin"/>
      </w:r>
      <w:r w:rsidRPr="00BA3432">
        <w:rPr>
          <w:lang w:val="en-US"/>
          <w:rPrChange w:id="2089" w:author="phuong vu" w:date="2018-11-25T21:55:00Z">
            <w:rPr>
              <w:lang w:val="en-US"/>
            </w:rPr>
          </w:rPrChange>
        </w:rPr>
        <w:instrText xml:space="preserve"> TOC \h \z \c "Hình" </w:instrText>
      </w:r>
      <w:r w:rsidRPr="00BA3432">
        <w:rPr>
          <w:lang w:val="en-US"/>
          <w:rPrChange w:id="2090" w:author="phuong vu" w:date="2018-11-25T21:55:00Z">
            <w:rPr>
              <w:lang w:val="en-US"/>
            </w:rPr>
          </w:rPrChange>
        </w:rPr>
        <w:fldChar w:fldCharType="separate"/>
      </w:r>
      <w:ins w:id="2091" w:author="phuong vu" w:date="2018-11-22T15:02:00Z">
        <w:r w:rsidR="00F72520" w:rsidRPr="00BA3432">
          <w:rPr>
            <w:rStyle w:val="Hyperlink"/>
            <w:noProof/>
            <w:rPrChange w:id="2092" w:author="phuong vu" w:date="2018-11-25T21:55:00Z">
              <w:rPr>
                <w:rStyle w:val="Hyperlink"/>
                <w:noProof/>
              </w:rPr>
            </w:rPrChange>
          </w:rPr>
          <w:fldChar w:fldCharType="begin"/>
        </w:r>
        <w:r w:rsidR="00F72520" w:rsidRPr="00BA3432">
          <w:rPr>
            <w:rStyle w:val="Hyperlink"/>
            <w:noProof/>
            <w:rPrChange w:id="2093" w:author="phuong vu" w:date="2018-11-25T21:55:00Z">
              <w:rPr>
                <w:rStyle w:val="Hyperlink"/>
                <w:noProof/>
              </w:rPr>
            </w:rPrChange>
          </w:rPr>
          <w:instrText xml:space="preserve"> </w:instrText>
        </w:r>
        <w:r w:rsidR="00F72520" w:rsidRPr="00BA3432">
          <w:rPr>
            <w:noProof/>
            <w:rPrChange w:id="2094" w:author="phuong vu" w:date="2018-11-25T21:55:00Z">
              <w:rPr>
                <w:noProof/>
              </w:rPr>
            </w:rPrChange>
          </w:rPr>
          <w:instrText>HYPERLINK \l "_Toc530662922"</w:instrText>
        </w:r>
        <w:r w:rsidR="00F72520" w:rsidRPr="00BA3432">
          <w:rPr>
            <w:rStyle w:val="Hyperlink"/>
            <w:noProof/>
            <w:rPrChange w:id="2095" w:author="phuong vu" w:date="2018-11-25T21:55:00Z">
              <w:rPr>
                <w:rStyle w:val="Hyperlink"/>
                <w:noProof/>
              </w:rPr>
            </w:rPrChange>
          </w:rPr>
          <w:instrText xml:space="preserve"> </w:instrText>
        </w:r>
        <w:r w:rsidR="00F72520" w:rsidRPr="00BA3432">
          <w:rPr>
            <w:rStyle w:val="Hyperlink"/>
            <w:noProof/>
            <w:rPrChange w:id="2096" w:author="phuong vu" w:date="2018-11-25T21:55:00Z">
              <w:rPr>
                <w:rStyle w:val="Hyperlink"/>
                <w:noProof/>
              </w:rPr>
            </w:rPrChange>
          </w:rPr>
          <w:fldChar w:fldCharType="separate"/>
        </w:r>
        <w:r w:rsidR="00F72520" w:rsidRPr="00BA3432">
          <w:rPr>
            <w:rStyle w:val="Hyperlink"/>
            <w:noProof/>
            <w:rPrChange w:id="2097" w:author="phuong vu" w:date="2018-11-25T21:55:00Z">
              <w:rPr>
                <w:rStyle w:val="Hyperlink"/>
                <w:noProof/>
              </w:rPr>
            </w:rPrChange>
          </w:rPr>
          <w:t>Hình 1.1</w:t>
        </w:r>
        <w:r w:rsidR="00F72520" w:rsidRPr="00BA3432">
          <w:rPr>
            <w:rStyle w:val="Hyperlink"/>
            <w:noProof/>
            <w:lang w:val="en-US"/>
            <w:rPrChange w:id="2098" w:author="phuong vu" w:date="2018-11-25T21:55:00Z">
              <w:rPr>
                <w:rStyle w:val="Hyperlink"/>
                <w:noProof/>
                <w:lang w:val="en-US"/>
              </w:rPr>
            </w:rPrChange>
          </w:rPr>
          <w:t xml:space="preserve"> Các bước xử lí đơn hàng</w:t>
        </w:r>
        <w:r w:rsidR="00F72520" w:rsidRPr="00BA3432">
          <w:rPr>
            <w:noProof/>
            <w:webHidden/>
            <w:rPrChange w:id="2099" w:author="phuong vu" w:date="2018-11-25T21:55:00Z">
              <w:rPr>
                <w:noProof/>
                <w:webHidden/>
              </w:rPr>
            </w:rPrChange>
          </w:rPr>
          <w:tab/>
        </w:r>
        <w:r w:rsidR="00F72520" w:rsidRPr="00BA3432">
          <w:rPr>
            <w:noProof/>
            <w:webHidden/>
            <w:rPrChange w:id="2100" w:author="phuong vu" w:date="2018-11-25T21:55:00Z">
              <w:rPr>
                <w:noProof/>
                <w:webHidden/>
              </w:rPr>
            </w:rPrChange>
          </w:rPr>
          <w:fldChar w:fldCharType="begin"/>
        </w:r>
        <w:r w:rsidR="00F72520" w:rsidRPr="00BA3432">
          <w:rPr>
            <w:noProof/>
            <w:webHidden/>
            <w:rPrChange w:id="2101" w:author="phuong vu" w:date="2018-11-25T21:55:00Z">
              <w:rPr>
                <w:noProof/>
                <w:webHidden/>
              </w:rPr>
            </w:rPrChange>
          </w:rPr>
          <w:instrText xml:space="preserve"> PAGEREF _Toc530662922 \h </w:instrText>
        </w:r>
      </w:ins>
      <w:r w:rsidR="00F72520" w:rsidRPr="00BA3432">
        <w:rPr>
          <w:noProof/>
          <w:webHidden/>
          <w:rPrChange w:id="2102" w:author="phuong vu" w:date="2018-11-25T21:55:00Z">
            <w:rPr>
              <w:noProof/>
              <w:webHidden/>
            </w:rPr>
          </w:rPrChange>
        </w:rPr>
      </w:r>
      <w:r w:rsidR="00F72520" w:rsidRPr="00BA3432">
        <w:rPr>
          <w:noProof/>
          <w:webHidden/>
          <w:rPrChange w:id="2103" w:author="phuong vu" w:date="2018-11-25T21:55:00Z">
            <w:rPr>
              <w:noProof/>
              <w:webHidden/>
            </w:rPr>
          </w:rPrChange>
        </w:rPr>
        <w:fldChar w:fldCharType="separate"/>
      </w:r>
      <w:ins w:id="2104" w:author="phuong vu" w:date="2018-11-22T15:02:00Z">
        <w:r w:rsidR="00F72520" w:rsidRPr="00BA3432">
          <w:rPr>
            <w:noProof/>
            <w:webHidden/>
            <w:rPrChange w:id="2105" w:author="phuong vu" w:date="2018-11-25T21:55:00Z">
              <w:rPr>
                <w:noProof/>
                <w:webHidden/>
              </w:rPr>
            </w:rPrChange>
          </w:rPr>
          <w:t>19</w:t>
        </w:r>
        <w:r w:rsidR="00F72520" w:rsidRPr="00BA3432">
          <w:rPr>
            <w:noProof/>
            <w:webHidden/>
            <w:rPrChange w:id="2106" w:author="phuong vu" w:date="2018-11-25T21:55:00Z">
              <w:rPr>
                <w:noProof/>
                <w:webHidden/>
              </w:rPr>
            </w:rPrChange>
          </w:rPr>
          <w:fldChar w:fldCharType="end"/>
        </w:r>
        <w:r w:rsidR="00F72520" w:rsidRPr="00BA3432">
          <w:rPr>
            <w:rStyle w:val="Hyperlink"/>
            <w:noProof/>
            <w:rPrChange w:id="2107" w:author="phuong vu" w:date="2018-11-25T21:55:00Z">
              <w:rPr>
                <w:rStyle w:val="Hyperlink"/>
                <w:noProof/>
              </w:rPr>
            </w:rPrChange>
          </w:rPr>
          <w:fldChar w:fldCharType="end"/>
        </w:r>
      </w:ins>
    </w:p>
    <w:p w14:paraId="015ADF57" w14:textId="5842926B" w:rsidR="00F72520" w:rsidRPr="00BA3432" w:rsidRDefault="00F72520">
      <w:pPr>
        <w:pStyle w:val="TableofFigures"/>
        <w:tabs>
          <w:tab w:val="right" w:leader="dot" w:pos="8777"/>
        </w:tabs>
        <w:spacing w:line="276" w:lineRule="auto"/>
        <w:rPr>
          <w:ins w:id="2108" w:author="phuong vu" w:date="2018-11-22T15:02:00Z"/>
          <w:rFonts w:eastAsiaTheme="minorEastAsia"/>
          <w:noProof/>
          <w:sz w:val="22"/>
          <w:szCs w:val="22"/>
          <w:lang w:val="en-US"/>
          <w:rPrChange w:id="2109" w:author="phuong vu" w:date="2018-11-25T21:55:00Z">
            <w:rPr>
              <w:ins w:id="2110" w:author="phuong vu" w:date="2018-11-22T15:02:00Z"/>
              <w:rFonts w:asciiTheme="minorHAnsi" w:eastAsiaTheme="minorEastAsia" w:hAnsiTheme="minorHAnsi" w:cstheme="minorBidi"/>
              <w:noProof/>
              <w:sz w:val="22"/>
              <w:szCs w:val="22"/>
              <w:lang w:val="en-US"/>
            </w:rPr>
          </w:rPrChange>
        </w:rPr>
        <w:pPrChange w:id="2111" w:author="phuong vu" w:date="2018-11-23T13:48:00Z">
          <w:pPr>
            <w:pStyle w:val="TableofFigures"/>
            <w:tabs>
              <w:tab w:val="right" w:leader="dot" w:pos="8777"/>
            </w:tabs>
          </w:pPr>
        </w:pPrChange>
      </w:pPr>
      <w:ins w:id="2112" w:author="phuong vu" w:date="2018-11-22T15:02:00Z">
        <w:r w:rsidRPr="00AD0E2E">
          <w:rPr>
            <w:rStyle w:val="Hyperlink"/>
            <w:noProof/>
          </w:rPr>
          <w:fldChar w:fldCharType="begin"/>
        </w:r>
        <w:r w:rsidRPr="00BA3432">
          <w:rPr>
            <w:rStyle w:val="Hyperlink"/>
            <w:noProof/>
            <w:rPrChange w:id="2113" w:author="phuong vu" w:date="2018-11-25T21:55:00Z">
              <w:rPr>
                <w:rStyle w:val="Hyperlink"/>
                <w:noProof/>
              </w:rPr>
            </w:rPrChange>
          </w:rPr>
          <w:instrText xml:space="preserve"> </w:instrText>
        </w:r>
        <w:r w:rsidRPr="00BA3432">
          <w:rPr>
            <w:noProof/>
            <w:rPrChange w:id="2114" w:author="phuong vu" w:date="2018-11-25T21:55:00Z">
              <w:rPr>
                <w:noProof/>
              </w:rPr>
            </w:rPrChange>
          </w:rPr>
          <w:instrText>HYPERLINK \l "_Toc530662923"</w:instrText>
        </w:r>
        <w:r w:rsidRPr="00BA3432">
          <w:rPr>
            <w:rStyle w:val="Hyperlink"/>
            <w:noProof/>
            <w:rPrChange w:id="2115" w:author="phuong vu" w:date="2018-11-25T21:55:00Z">
              <w:rPr>
                <w:rStyle w:val="Hyperlink"/>
                <w:noProof/>
              </w:rPr>
            </w:rPrChange>
          </w:rPr>
          <w:instrText xml:space="preserve"> </w:instrText>
        </w:r>
        <w:r w:rsidRPr="00BA3432">
          <w:rPr>
            <w:rStyle w:val="Hyperlink"/>
            <w:noProof/>
            <w:rPrChange w:id="2116" w:author="phuong vu" w:date="2018-11-25T21:55:00Z">
              <w:rPr>
                <w:rStyle w:val="Hyperlink"/>
                <w:noProof/>
              </w:rPr>
            </w:rPrChange>
          </w:rPr>
          <w:fldChar w:fldCharType="separate"/>
        </w:r>
        <w:r w:rsidRPr="00BA3432">
          <w:rPr>
            <w:rStyle w:val="Hyperlink"/>
            <w:noProof/>
            <w:rPrChange w:id="2117" w:author="phuong vu" w:date="2018-11-25T21:55:00Z">
              <w:rPr>
                <w:rStyle w:val="Hyperlink"/>
                <w:noProof/>
              </w:rPr>
            </w:rPrChange>
          </w:rPr>
          <w:t>Hình 1.2</w:t>
        </w:r>
        <w:r w:rsidRPr="00BA3432">
          <w:rPr>
            <w:rStyle w:val="Hyperlink"/>
            <w:noProof/>
            <w:lang w:val="en-US"/>
            <w:rPrChange w:id="2118" w:author="phuong vu" w:date="2018-11-25T21:55:00Z">
              <w:rPr>
                <w:rStyle w:val="Hyperlink"/>
                <w:noProof/>
                <w:lang w:val="en-US"/>
              </w:rPr>
            </w:rPrChange>
          </w:rPr>
          <w:t xml:space="preserve"> Sơ đồ USE CASE</w:t>
        </w:r>
        <w:r w:rsidRPr="00BA3432">
          <w:rPr>
            <w:noProof/>
            <w:webHidden/>
            <w:rPrChange w:id="2119" w:author="phuong vu" w:date="2018-11-25T21:55:00Z">
              <w:rPr>
                <w:noProof/>
                <w:webHidden/>
              </w:rPr>
            </w:rPrChange>
          </w:rPr>
          <w:tab/>
        </w:r>
        <w:r w:rsidRPr="00BA3432">
          <w:rPr>
            <w:noProof/>
            <w:webHidden/>
            <w:rPrChange w:id="2120" w:author="phuong vu" w:date="2018-11-25T21:55:00Z">
              <w:rPr>
                <w:noProof/>
                <w:webHidden/>
              </w:rPr>
            </w:rPrChange>
          </w:rPr>
          <w:fldChar w:fldCharType="begin"/>
        </w:r>
        <w:r w:rsidRPr="00BA3432">
          <w:rPr>
            <w:noProof/>
            <w:webHidden/>
            <w:rPrChange w:id="2121" w:author="phuong vu" w:date="2018-11-25T21:55:00Z">
              <w:rPr>
                <w:noProof/>
                <w:webHidden/>
              </w:rPr>
            </w:rPrChange>
          </w:rPr>
          <w:instrText xml:space="preserve"> PAGEREF _Toc530662923 \h </w:instrText>
        </w:r>
      </w:ins>
      <w:r w:rsidRPr="00BA3432">
        <w:rPr>
          <w:noProof/>
          <w:webHidden/>
          <w:rPrChange w:id="2122" w:author="phuong vu" w:date="2018-11-25T21:55:00Z">
            <w:rPr>
              <w:noProof/>
              <w:webHidden/>
            </w:rPr>
          </w:rPrChange>
        </w:rPr>
      </w:r>
      <w:r w:rsidRPr="00BA3432">
        <w:rPr>
          <w:noProof/>
          <w:webHidden/>
          <w:rPrChange w:id="2123" w:author="phuong vu" w:date="2018-11-25T21:55:00Z">
            <w:rPr>
              <w:noProof/>
              <w:webHidden/>
            </w:rPr>
          </w:rPrChange>
        </w:rPr>
        <w:fldChar w:fldCharType="separate"/>
      </w:r>
      <w:ins w:id="2124" w:author="phuong vu" w:date="2018-11-22T15:02:00Z">
        <w:r w:rsidRPr="00BA3432">
          <w:rPr>
            <w:noProof/>
            <w:webHidden/>
            <w:rPrChange w:id="2125" w:author="phuong vu" w:date="2018-11-25T21:55:00Z">
              <w:rPr>
                <w:noProof/>
                <w:webHidden/>
              </w:rPr>
            </w:rPrChange>
          </w:rPr>
          <w:t>21</w:t>
        </w:r>
        <w:r w:rsidRPr="00BA3432">
          <w:rPr>
            <w:noProof/>
            <w:webHidden/>
            <w:rPrChange w:id="2126" w:author="phuong vu" w:date="2018-11-25T21:55:00Z">
              <w:rPr>
                <w:noProof/>
                <w:webHidden/>
              </w:rPr>
            </w:rPrChange>
          </w:rPr>
          <w:fldChar w:fldCharType="end"/>
        </w:r>
        <w:r w:rsidRPr="00BA3432">
          <w:rPr>
            <w:rStyle w:val="Hyperlink"/>
            <w:noProof/>
            <w:rPrChange w:id="2127" w:author="phuong vu" w:date="2018-11-25T21:55:00Z">
              <w:rPr>
                <w:rStyle w:val="Hyperlink"/>
                <w:noProof/>
              </w:rPr>
            </w:rPrChange>
          </w:rPr>
          <w:fldChar w:fldCharType="end"/>
        </w:r>
      </w:ins>
    </w:p>
    <w:p w14:paraId="1636CA33" w14:textId="5FF9996A" w:rsidR="00F72520" w:rsidRPr="00BA3432" w:rsidRDefault="00F72520">
      <w:pPr>
        <w:pStyle w:val="TableofFigures"/>
        <w:tabs>
          <w:tab w:val="right" w:leader="dot" w:pos="8777"/>
        </w:tabs>
        <w:spacing w:line="276" w:lineRule="auto"/>
        <w:rPr>
          <w:ins w:id="2128" w:author="phuong vu" w:date="2018-11-22T15:02:00Z"/>
          <w:rFonts w:eastAsiaTheme="minorEastAsia"/>
          <w:noProof/>
          <w:sz w:val="22"/>
          <w:szCs w:val="22"/>
          <w:lang w:val="en-US"/>
          <w:rPrChange w:id="2129" w:author="phuong vu" w:date="2018-11-25T21:55:00Z">
            <w:rPr>
              <w:ins w:id="2130" w:author="phuong vu" w:date="2018-11-22T15:02:00Z"/>
              <w:rFonts w:asciiTheme="minorHAnsi" w:eastAsiaTheme="minorEastAsia" w:hAnsiTheme="minorHAnsi" w:cstheme="minorBidi"/>
              <w:noProof/>
              <w:sz w:val="22"/>
              <w:szCs w:val="22"/>
              <w:lang w:val="en-US"/>
            </w:rPr>
          </w:rPrChange>
        </w:rPr>
        <w:pPrChange w:id="2131" w:author="phuong vu" w:date="2018-11-23T13:48:00Z">
          <w:pPr>
            <w:pStyle w:val="TableofFigures"/>
            <w:tabs>
              <w:tab w:val="right" w:leader="dot" w:pos="8777"/>
            </w:tabs>
          </w:pPr>
        </w:pPrChange>
      </w:pPr>
      <w:ins w:id="2132" w:author="phuong vu" w:date="2018-11-22T15:02:00Z">
        <w:r w:rsidRPr="00AD0E2E">
          <w:rPr>
            <w:rStyle w:val="Hyperlink"/>
            <w:noProof/>
          </w:rPr>
          <w:fldChar w:fldCharType="begin"/>
        </w:r>
        <w:r w:rsidRPr="00BA3432">
          <w:rPr>
            <w:rStyle w:val="Hyperlink"/>
            <w:noProof/>
            <w:rPrChange w:id="2133" w:author="phuong vu" w:date="2018-11-25T21:55:00Z">
              <w:rPr>
                <w:rStyle w:val="Hyperlink"/>
                <w:noProof/>
              </w:rPr>
            </w:rPrChange>
          </w:rPr>
          <w:instrText xml:space="preserve"> </w:instrText>
        </w:r>
        <w:r w:rsidRPr="00BA3432">
          <w:rPr>
            <w:noProof/>
            <w:rPrChange w:id="2134" w:author="phuong vu" w:date="2018-11-25T21:55:00Z">
              <w:rPr>
                <w:noProof/>
              </w:rPr>
            </w:rPrChange>
          </w:rPr>
          <w:instrText>HYPERLINK \l "_Toc530662924"</w:instrText>
        </w:r>
        <w:r w:rsidRPr="00BA3432">
          <w:rPr>
            <w:rStyle w:val="Hyperlink"/>
            <w:noProof/>
            <w:rPrChange w:id="2135" w:author="phuong vu" w:date="2018-11-25T21:55:00Z">
              <w:rPr>
                <w:rStyle w:val="Hyperlink"/>
                <w:noProof/>
              </w:rPr>
            </w:rPrChange>
          </w:rPr>
          <w:instrText xml:space="preserve"> </w:instrText>
        </w:r>
        <w:r w:rsidRPr="00BA3432">
          <w:rPr>
            <w:rStyle w:val="Hyperlink"/>
            <w:noProof/>
            <w:rPrChange w:id="2136" w:author="phuong vu" w:date="2018-11-25T21:55:00Z">
              <w:rPr>
                <w:rStyle w:val="Hyperlink"/>
                <w:noProof/>
              </w:rPr>
            </w:rPrChange>
          </w:rPr>
          <w:fldChar w:fldCharType="separate"/>
        </w:r>
        <w:r w:rsidRPr="00BA3432">
          <w:rPr>
            <w:rStyle w:val="Hyperlink"/>
            <w:noProof/>
            <w:rPrChange w:id="2137" w:author="phuong vu" w:date="2018-11-25T21:55:00Z">
              <w:rPr>
                <w:rStyle w:val="Hyperlink"/>
                <w:noProof/>
              </w:rPr>
            </w:rPrChange>
          </w:rPr>
          <w:t>Hình 2.1</w:t>
        </w:r>
        <w:r w:rsidRPr="00BA3432">
          <w:rPr>
            <w:rStyle w:val="Hyperlink"/>
            <w:noProof/>
            <w:lang w:val="en-US"/>
            <w:rPrChange w:id="2138" w:author="phuong vu" w:date="2018-11-25T21:55:00Z">
              <w:rPr>
                <w:rStyle w:val="Hyperlink"/>
                <w:noProof/>
                <w:lang w:val="en-US"/>
              </w:rPr>
            </w:rPrChange>
          </w:rPr>
          <w:t xml:space="preserve"> </w:t>
        </w:r>
        <w:r w:rsidRPr="00BA3432">
          <w:rPr>
            <w:rStyle w:val="Hyperlink"/>
            <w:noProof/>
            <w:rPrChange w:id="2139" w:author="phuong vu" w:date="2018-11-25T21:55:00Z">
              <w:rPr>
                <w:rStyle w:val="Hyperlink"/>
                <w:noProof/>
              </w:rPr>
            </w:rPrChange>
          </w:rPr>
          <w:t>Giao diện Android 7.0 Nougat</w:t>
        </w:r>
        <w:r w:rsidRPr="00BA3432">
          <w:rPr>
            <w:noProof/>
            <w:webHidden/>
            <w:rPrChange w:id="2140" w:author="phuong vu" w:date="2018-11-25T21:55:00Z">
              <w:rPr>
                <w:noProof/>
                <w:webHidden/>
              </w:rPr>
            </w:rPrChange>
          </w:rPr>
          <w:tab/>
        </w:r>
        <w:r w:rsidRPr="00BA3432">
          <w:rPr>
            <w:noProof/>
            <w:webHidden/>
            <w:rPrChange w:id="2141" w:author="phuong vu" w:date="2018-11-25T21:55:00Z">
              <w:rPr>
                <w:noProof/>
                <w:webHidden/>
              </w:rPr>
            </w:rPrChange>
          </w:rPr>
          <w:fldChar w:fldCharType="begin"/>
        </w:r>
        <w:r w:rsidRPr="00BA3432">
          <w:rPr>
            <w:noProof/>
            <w:webHidden/>
            <w:rPrChange w:id="2142" w:author="phuong vu" w:date="2018-11-25T21:55:00Z">
              <w:rPr>
                <w:noProof/>
                <w:webHidden/>
              </w:rPr>
            </w:rPrChange>
          </w:rPr>
          <w:instrText xml:space="preserve"> PAGEREF _Toc530662924 \h </w:instrText>
        </w:r>
      </w:ins>
      <w:r w:rsidRPr="00BA3432">
        <w:rPr>
          <w:noProof/>
          <w:webHidden/>
          <w:rPrChange w:id="2143" w:author="phuong vu" w:date="2018-11-25T21:55:00Z">
            <w:rPr>
              <w:noProof/>
              <w:webHidden/>
            </w:rPr>
          </w:rPrChange>
        </w:rPr>
      </w:r>
      <w:r w:rsidRPr="00BA3432">
        <w:rPr>
          <w:noProof/>
          <w:webHidden/>
          <w:rPrChange w:id="2144" w:author="phuong vu" w:date="2018-11-25T21:55:00Z">
            <w:rPr>
              <w:noProof/>
              <w:webHidden/>
            </w:rPr>
          </w:rPrChange>
        </w:rPr>
        <w:fldChar w:fldCharType="separate"/>
      </w:r>
      <w:ins w:id="2145" w:author="phuong vu" w:date="2018-11-22T15:02:00Z">
        <w:r w:rsidRPr="00BA3432">
          <w:rPr>
            <w:noProof/>
            <w:webHidden/>
            <w:rPrChange w:id="2146" w:author="phuong vu" w:date="2018-11-25T21:55:00Z">
              <w:rPr>
                <w:noProof/>
                <w:webHidden/>
              </w:rPr>
            </w:rPrChange>
          </w:rPr>
          <w:t>32</w:t>
        </w:r>
        <w:r w:rsidRPr="00BA3432">
          <w:rPr>
            <w:noProof/>
            <w:webHidden/>
            <w:rPrChange w:id="2147" w:author="phuong vu" w:date="2018-11-25T21:55:00Z">
              <w:rPr>
                <w:noProof/>
                <w:webHidden/>
              </w:rPr>
            </w:rPrChange>
          </w:rPr>
          <w:fldChar w:fldCharType="end"/>
        </w:r>
        <w:r w:rsidRPr="00BA3432">
          <w:rPr>
            <w:rStyle w:val="Hyperlink"/>
            <w:noProof/>
            <w:rPrChange w:id="2148" w:author="phuong vu" w:date="2018-11-25T21:55:00Z">
              <w:rPr>
                <w:rStyle w:val="Hyperlink"/>
                <w:noProof/>
              </w:rPr>
            </w:rPrChange>
          </w:rPr>
          <w:fldChar w:fldCharType="end"/>
        </w:r>
      </w:ins>
    </w:p>
    <w:p w14:paraId="4EF7C5D8" w14:textId="61CD2166" w:rsidR="00F72520" w:rsidRPr="00BA3432" w:rsidRDefault="00F72520">
      <w:pPr>
        <w:pStyle w:val="TableofFigures"/>
        <w:tabs>
          <w:tab w:val="right" w:leader="dot" w:pos="8777"/>
        </w:tabs>
        <w:spacing w:line="276" w:lineRule="auto"/>
        <w:rPr>
          <w:ins w:id="2149" w:author="phuong vu" w:date="2018-11-22T15:02:00Z"/>
          <w:rFonts w:eastAsiaTheme="minorEastAsia"/>
          <w:noProof/>
          <w:sz w:val="22"/>
          <w:szCs w:val="22"/>
          <w:lang w:val="en-US"/>
          <w:rPrChange w:id="2150" w:author="phuong vu" w:date="2018-11-25T21:55:00Z">
            <w:rPr>
              <w:ins w:id="2151" w:author="phuong vu" w:date="2018-11-22T15:02:00Z"/>
              <w:rFonts w:asciiTheme="minorHAnsi" w:eastAsiaTheme="minorEastAsia" w:hAnsiTheme="minorHAnsi" w:cstheme="minorBidi"/>
              <w:noProof/>
              <w:sz w:val="22"/>
              <w:szCs w:val="22"/>
              <w:lang w:val="en-US"/>
            </w:rPr>
          </w:rPrChange>
        </w:rPr>
        <w:pPrChange w:id="2152" w:author="phuong vu" w:date="2018-11-23T13:48:00Z">
          <w:pPr>
            <w:pStyle w:val="TableofFigures"/>
            <w:tabs>
              <w:tab w:val="right" w:leader="dot" w:pos="8777"/>
            </w:tabs>
          </w:pPr>
        </w:pPrChange>
      </w:pPr>
      <w:ins w:id="2153" w:author="phuong vu" w:date="2018-11-22T15:02:00Z">
        <w:r w:rsidRPr="00AD0E2E">
          <w:rPr>
            <w:rStyle w:val="Hyperlink"/>
            <w:noProof/>
          </w:rPr>
          <w:fldChar w:fldCharType="begin"/>
        </w:r>
        <w:r w:rsidRPr="00BA3432">
          <w:rPr>
            <w:rStyle w:val="Hyperlink"/>
            <w:noProof/>
            <w:rPrChange w:id="2154" w:author="phuong vu" w:date="2018-11-25T21:55:00Z">
              <w:rPr>
                <w:rStyle w:val="Hyperlink"/>
                <w:noProof/>
              </w:rPr>
            </w:rPrChange>
          </w:rPr>
          <w:instrText xml:space="preserve"> </w:instrText>
        </w:r>
        <w:r w:rsidRPr="00BA3432">
          <w:rPr>
            <w:noProof/>
            <w:rPrChange w:id="2155" w:author="phuong vu" w:date="2018-11-25T21:55:00Z">
              <w:rPr>
                <w:noProof/>
              </w:rPr>
            </w:rPrChange>
          </w:rPr>
          <w:instrText>HYPERLINK \l "_Toc530662925"</w:instrText>
        </w:r>
        <w:r w:rsidRPr="00BA3432">
          <w:rPr>
            <w:rStyle w:val="Hyperlink"/>
            <w:noProof/>
            <w:rPrChange w:id="2156" w:author="phuong vu" w:date="2018-11-25T21:55:00Z">
              <w:rPr>
                <w:rStyle w:val="Hyperlink"/>
                <w:noProof/>
              </w:rPr>
            </w:rPrChange>
          </w:rPr>
          <w:instrText xml:space="preserve"> </w:instrText>
        </w:r>
        <w:r w:rsidRPr="00BA3432">
          <w:rPr>
            <w:rStyle w:val="Hyperlink"/>
            <w:noProof/>
            <w:rPrChange w:id="2157" w:author="phuong vu" w:date="2018-11-25T21:55:00Z">
              <w:rPr>
                <w:rStyle w:val="Hyperlink"/>
                <w:noProof/>
              </w:rPr>
            </w:rPrChange>
          </w:rPr>
          <w:fldChar w:fldCharType="separate"/>
        </w:r>
        <w:r w:rsidRPr="00BA3432">
          <w:rPr>
            <w:rStyle w:val="Hyperlink"/>
            <w:noProof/>
            <w:rPrChange w:id="2158" w:author="phuong vu" w:date="2018-11-25T21:55:00Z">
              <w:rPr>
                <w:rStyle w:val="Hyperlink"/>
                <w:noProof/>
              </w:rPr>
            </w:rPrChange>
          </w:rPr>
          <w:t>Hình 2.2</w:t>
        </w:r>
        <w:r w:rsidRPr="00BA3432">
          <w:rPr>
            <w:rStyle w:val="Hyperlink"/>
            <w:noProof/>
            <w:lang w:val="en-US"/>
            <w:rPrChange w:id="2159" w:author="phuong vu" w:date="2018-11-25T21:55:00Z">
              <w:rPr>
                <w:rStyle w:val="Hyperlink"/>
                <w:noProof/>
                <w:lang w:val="en-US"/>
              </w:rPr>
            </w:rPrChange>
          </w:rPr>
          <w:t xml:space="preserve"> Ví dụ về truy vấn dữ liệu</w:t>
        </w:r>
        <w:r w:rsidRPr="00BA3432">
          <w:rPr>
            <w:noProof/>
            <w:webHidden/>
            <w:rPrChange w:id="2160" w:author="phuong vu" w:date="2018-11-25T21:55:00Z">
              <w:rPr>
                <w:noProof/>
                <w:webHidden/>
              </w:rPr>
            </w:rPrChange>
          </w:rPr>
          <w:tab/>
        </w:r>
        <w:r w:rsidRPr="00BA3432">
          <w:rPr>
            <w:noProof/>
            <w:webHidden/>
            <w:rPrChange w:id="2161" w:author="phuong vu" w:date="2018-11-25T21:55:00Z">
              <w:rPr>
                <w:noProof/>
                <w:webHidden/>
              </w:rPr>
            </w:rPrChange>
          </w:rPr>
          <w:fldChar w:fldCharType="begin"/>
        </w:r>
        <w:r w:rsidRPr="00BA3432">
          <w:rPr>
            <w:noProof/>
            <w:webHidden/>
            <w:rPrChange w:id="2162" w:author="phuong vu" w:date="2018-11-25T21:55:00Z">
              <w:rPr>
                <w:noProof/>
                <w:webHidden/>
              </w:rPr>
            </w:rPrChange>
          </w:rPr>
          <w:instrText xml:space="preserve"> PAGEREF _Toc530662925 \h </w:instrText>
        </w:r>
      </w:ins>
      <w:r w:rsidRPr="00BA3432">
        <w:rPr>
          <w:noProof/>
          <w:webHidden/>
          <w:rPrChange w:id="2163" w:author="phuong vu" w:date="2018-11-25T21:55:00Z">
            <w:rPr>
              <w:noProof/>
              <w:webHidden/>
            </w:rPr>
          </w:rPrChange>
        </w:rPr>
      </w:r>
      <w:r w:rsidRPr="00BA3432">
        <w:rPr>
          <w:noProof/>
          <w:webHidden/>
          <w:rPrChange w:id="2164" w:author="phuong vu" w:date="2018-11-25T21:55:00Z">
            <w:rPr>
              <w:noProof/>
              <w:webHidden/>
            </w:rPr>
          </w:rPrChange>
        </w:rPr>
        <w:fldChar w:fldCharType="separate"/>
      </w:r>
      <w:ins w:id="2165" w:author="phuong vu" w:date="2018-11-22T15:02:00Z">
        <w:r w:rsidRPr="00BA3432">
          <w:rPr>
            <w:noProof/>
            <w:webHidden/>
            <w:rPrChange w:id="2166" w:author="phuong vu" w:date="2018-11-25T21:55:00Z">
              <w:rPr>
                <w:noProof/>
                <w:webHidden/>
              </w:rPr>
            </w:rPrChange>
          </w:rPr>
          <w:t>33</w:t>
        </w:r>
        <w:r w:rsidRPr="00BA3432">
          <w:rPr>
            <w:noProof/>
            <w:webHidden/>
            <w:rPrChange w:id="2167" w:author="phuong vu" w:date="2018-11-25T21:55:00Z">
              <w:rPr>
                <w:noProof/>
                <w:webHidden/>
              </w:rPr>
            </w:rPrChange>
          </w:rPr>
          <w:fldChar w:fldCharType="end"/>
        </w:r>
        <w:r w:rsidRPr="00BA3432">
          <w:rPr>
            <w:rStyle w:val="Hyperlink"/>
            <w:noProof/>
            <w:rPrChange w:id="2168" w:author="phuong vu" w:date="2018-11-25T21:55:00Z">
              <w:rPr>
                <w:rStyle w:val="Hyperlink"/>
                <w:noProof/>
              </w:rPr>
            </w:rPrChange>
          </w:rPr>
          <w:fldChar w:fldCharType="end"/>
        </w:r>
      </w:ins>
    </w:p>
    <w:p w14:paraId="126DC11B" w14:textId="4C689115" w:rsidR="00F72520" w:rsidRPr="00BA3432" w:rsidRDefault="00F72520">
      <w:pPr>
        <w:pStyle w:val="TableofFigures"/>
        <w:tabs>
          <w:tab w:val="right" w:leader="dot" w:pos="8777"/>
        </w:tabs>
        <w:spacing w:line="276" w:lineRule="auto"/>
        <w:rPr>
          <w:ins w:id="2169" w:author="phuong vu" w:date="2018-11-22T15:02:00Z"/>
          <w:rFonts w:eastAsiaTheme="minorEastAsia"/>
          <w:noProof/>
          <w:sz w:val="22"/>
          <w:szCs w:val="22"/>
          <w:lang w:val="en-US"/>
          <w:rPrChange w:id="2170" w:author="phuong vu" w:date="2018-11-25T21:55:00Z">
            <w:rPr>
              <w:ins w:id="2171" w:author="phuong vu" w:date="2018-11-22T15:02:00Z"/>
              <w:rFonts w:asciiTheme="minorHAnsi" w:eastAsiaTheme="minorEastAsia" w:hAnsiTheme="minorHAnsi" w:cstheme="minorBidi"/>
              <w:noProof/>
              <w:sz w:val="22"/>
              <w:szCs w:val="22"/>
              <w:lang w:val="en-US"/>
            </w:rPr>
          </w:rPrChange>
        </w:rPr>
        <w:pPrChange w:id="2172" w:author="phuong vu" w:date="2018-11-23T13:48:00Z">
          <w:pPr>
            <w:pStyle w:val="TableofFigures"/>
            <w:tabs>
              <w:tab w:val="right" w:leader="dot" w:pos="8777"/>
            </w:tabs>
          </w:pPr>
        </w:pPrChange>
      </w:pPr>
      <w:ins w:id="2173" w:author="phuong vu" w:date="2018-11-22T15:02:00Z">
        <w:r w:rsidRPr="00AD0E2E">
          <w:rPr>
            <w:rStyle w:val="Hyperlink"/>
            <w:noProof/>
          </w:rPr>
          <w:fldChar w:fldCharType="begin"/>
        </w:r>
        <w:r w:rsidRPr="00BA3432">
          <w:rPr>
            <w:rStyle w:val="Hyperlink"/>
            <w:noProof/>
            <w:rPrChange w:id="2174" w:author="phuong vu" w:date="2018-11-25T21:55:00Z">
              <w:rPr>
                <w:rStyle w:val="Hyperlink"/>
                <w:noProof/>
              </w:rPr>
            </w:rPrChange>
          </w:rPr>
          <w:instrText xml:space="preserve"> </w:instrText>
        </w:r>
        <w:r w:rsidRPr="00BA3432">
          <w:rPr>
            <w:noProof/>
            <w:rPrChange w:id="2175" w:author="phuong vu" w:date="2018-11-25T21:55:00Z">
              <w:rPr>
                <w:noProof/>
              </w:rPr>
            </w:rPrChange>
          </w:rPr>
          <w:instrText>HYPERLINK \l "_Toc530662926"</w:instrText>
        </w:r>
        <w:r w:rsidRPr="00BA3432">
          <w:rPr>
            <w:rStyle w:val="Hyperlink"/>
            <w:noProof/>
            <w:rPrChange w:id="2176" w:author="phuong vu" w:date="2018-11-25T21:55:00Z">
              <w:rPr>
                <w:rStyle w:val="Hyperlink"/>
                <w:noProof/>
              </w:rPr>
            </w:rPrChange>
          </w:rPr>
          <w:instrText xml:space="preserve"> </w:instrText>
        </w:r>
        <w:r w:rsidRPr="00BA3432">
          <w:rPr>
            <w:rStyle w:val="Hyperlink"/>
            <w:noProof/>
            <w:rPrChange w:id="2177" w:author="phuong vu" w:date="2018-11-25T21:55:00Z">
              <w:rPr>
                <w:rStyle w:val="Hyperlink"/>
                <w:noProof/>
              </w:rPr>
            </w:rPrChange>
          </w:rPr>
          <w:fldChar w:fldCharType="separate"/>
        </w:r>
        <w:r w:rsidRPr="00BA3432">
          <w:rPr>
            <w:rStyle w:val="Hyperlink"/>
            <w:noProof/>
            <w:rPrChange w:id="2178" w:author="phuong vu" w:date="2018-11-25T21:55:00Z">
              <w:rPr>
                <w:rStyle w:val="Hyperlink"/>
                <w:noProof/>
              </w:rPr>
            </w:rPrChange>
          </w:rPr>
          <w:t>Hình 2.3</w:t>
        </w:r>
        <w:r w:rsidRPr="00BA3432">
          <w:rPr>
            <w:rStyle w:val="Hyperlink"/>
            <w:noProof/>
            <w:lang w:val="en-US"/>
            <w:rPrChange w:id="2179" w:author="phuong vu" w:date="2018-11-25T21:55:00Z">
              <w:rPr>
                <w:rStyle w:val="Hyperlink"/>
                <w:noProof/>
                <w:lang w:val="en-US"/>
              </w:rPr>
            </w:rPrChange>
          </w:rPr>
          <w:t xml:space="preserve"> Ví dụ về gọi một mutation</w:t>
        </w:r>
        <w:r w:rsidRPr="00BA3432">
          <w:rPr>
            <w:noProof/>
            <w:webHidden/>
            <w:rPrChange w:id="2180" w:author="phuong vu" w:date="2018-11-25T21:55:00Z">
              <w:rPr>
                <w:noProof/>
                <w:webHidden/>
              </w:rPr>
            </w:rPrChange>
          </w:rPr>
          <w:tab/>
        </w:r>
        <w:r w:rsidRPr="00BA3432">
          <w:rPr>
            <w:noProof/>
            <w:webHidden/>
            <w:rPrChange w:id="2181" w:author="phuong vu" w:date="2018-11-25T21:55:00Z">
              <w:rPr>
                <w:noProof/>
                <w:webHidden/>
              </w:rPr>
            </w:rPrChange>
          </w:rPr>
          <w:fldChar w:fldCharType="begin"/>
        </w:r>
        <w:r w:rsidRPr="00BA3432">
          <w:rPr>
            <w:noProof/>
            <w:webHidden/>
            <w:rPrChange w:id="2182" w:author="phuong vu" w:date="2018-11-25T21:55:00Z">
              <w:rPr>
                <w:noProof/>
                <w:webHidden/>
              </w:rPr>
            </w:rPrChange>
          </w:rPr>
          <w:instrText xml:space="preserve"> PAGEREF _Toc530662926 \h </w:instrText>
        </w:r>
      </w:ins>
      <w:r w:rsidRPr="00BA3432">
        <w:rPr>
          <w:noProof/>
          <w:webHidden/>
          <w:rPrChange w:id="2183" w:author="phuong vu" w:date="2018-11-25T21:55:00Z">
            <w:rPr>
              <w:noProof/>
              <w:webHidden/>
            </w:rPr>
          </w:rPrChange>
        </w:rPr>
      </w:r>
      <w:r w:rsidRPr="00BA3432">
        <w:rPr>
          <w:noProof/>
          <w:webHidden/>
          <w:rPrChange w:id="2184" w:author="phuong vu" w:date="2018-11-25T21:55:00Z">
            <w:rPr>
              <w:noProof/>
              <w:webHidden/>
            </w:rPr>
          </w:rPrChange>
        </w:rPr>
        <w:fldChar w:fldCharType="separate"/>
      </w:r>
      <w:ins w:id="2185" w:author="phuong vu" w:date="2018-11-22T15:02:00Z">
        <w:r w:rsidRPr="00BA3432">
          <w:rPr>
            <w:noProof/>
            <w:webHidden/>
            <w:rPrChange w:id="2186" w:author="phuong vu" w:date="2018-11-25T21:55:00Z">
              <w:rPr>
                <w:noProof/>
                <w:webHidden/>
              </w:rPr>
            </w:rPrChange>
          </w:rPr>
          <w:t>34</w:t>
        </w:r>
        <w:r w:rsidRPr="00BA3432">
          <w:rPr>
            <w:noProof/>
            <w:webHidden/>
            <w:rPrChange w:id="2187" w:author="phuong vu" w:date="2018-11-25T21:55:00Z">
              <w:rPr>
                <w:noProof/>
                <w:webHidden/>
              </w:rPr>
            </w:rPrChange>
          </w:rPr>
          <w:fldChar w:fldCharType="end"/>
        </w:r>
        <w:r w:rsidRPr="00BA3432">
          <w:rPr>
            <w:rStyle w:val="Hyperlink"/>
            <w:noProof/>
            <w:rPrChange w:id="2188" w:author="phuong vu" w:date="2018-11-25T21:55:00Z">
              <w:rPr>
                <w:rStyle w:val="Hyperlink"/>
                <w:noProof/>
              </w:rPr>
            </w:rPrChange>
          </w:rPr>
          <w:fldChar w:fldCharType="end"/>
        </w:r>
      </w:ins>
    </w:p>
    <w:p w14:paraId="1795EB7F" w14:textId="64DC98C5" w:rsidR="00F72520" w:rsidRPr="00BA3432" w:rsidRDefault="00F72520">
      <w:pPr>
        <w:pStyle w:val="TableofFigures"/>
        <w:tabs>
          <w:tab w:val="right" w:leader="dot" w:pos="8777"/>
        </w:tabs>
        <w:spacing w:line="276" w:lineRule="auto"/>
        <w:rPr>
          <w:ins w:id="2189" w:author="phuong vu" w:date="2018-11-22T15:02:00Z"/>
          <w:rFonts w:eastAsiaTheme="minorEastAsia"/>
          <w:noProof/>
          <w:sz w:val="22"/>
          <w:szCs w:val="22"/>
          <w:lang w:val="en-US"/>
          <w:rPrChange w:id="2190" w:author="phuong vu" w:date="2018-11-25T21:55:00Z">
            <w:rPr>
              <w:ins w:id="2191" w:author="phuong vu" w:date="2018-11-22T15:02:00Z"/>
              <w:rFonts w:asciiTheme="minorHAnsi" w:eastAsiaTheme="minorEastAsia" w:hAnsiTheme="minorHAnsi" w:cstheme="minorBidi"/>
              <w:noProof/>
              <w:sz w:val="22"/>
              <w:szCs w:val="22"/>
              <w:lang w:val="en-US"/>
            </w:rPr>
          </w:rPrChange>
        </w:rPr>
        <w:pPrChange w:id="2192" w:author="phuong vu" w:date="2018-11-23T13:48:00Z">
          <w:pPr>
            <w:pStyle w:val="TableofFigures"/>
            <w:tabs>
              <w:tab w:val="right" w:leader="dot" w:pos="8777"/>
            </w:tabs>
          </w:pPr>
        </w:pPrChange>
      </w:pPr>
      <w:ins w:id="2193" w:author="phuong vu" w:date="2018-11-22T15:02:00Z">
        <w:r w:rsidRPr="00AD0E2E">
          <w:rPr>
            <w:rStyle w:val="Hyperlink"/>
            <w:noProof/>
          </w:rPr>
          <w:fldChar w:fldCharType="begin"/>
        </w:r>
        <w:r w:rsidRPr="00BA3432">
          <w:rPr>
            <w:rStyle w:val="Hyperlink"/>
            <w:noProof/>
            <w:rPrChange w:id="2194" w:author="phuong vu" w:date="2018-11-25T21:55:00Z">
              <w:rPr>
                <w:rStyle w:val="Hyperlink"/>
                <w:noProof/>
              </w:rPr>
            </w:rPrChange>
          </w:rPr>
          <w:instrText xml:space="preserve"> </w:instrText>
        </w:r>
        <w:r w:rsidRPr="00BA3432">
          <w:rPr>
            <w:noProof/>
            <w:rPrChange w:id="2195" w:author="phuong vu" w:date="2018-11-25T21:55:00Z">
              <w:rPr>
                <w:noProof/>
              </w:rPr>
            </w:rPrChange>
          </w:rPr>
          <w:instrText>HYPERLINK \l "_Toc530662927"</w:instrText>
        </w:r>
        <w:r w:rsidRPr="00BA3432">
          <w:rPr>
            <w:rStyle w:val="Hyperlink"/>
            <w:noProof/>
            <w:rPrChange w:id="2196" w:author="phuong vu" w:date="2018-11-25T21:55:00Z">
              <w:rPr>
                <w:rStyle w:val="Hyperlink"/>
                <w:noProof/>
              </w:rPr>
            </w:rPrChange>
          </w:rPr>
          <w:instrText xml:space="preserve"> </w:instrText>
        </w:r>
        <w:r w:rsidRPr="00BA3432">
          <w:rPr>
            <w:rStyle w:val="Hyperlink"/>
            <w:noProof/>
            <w:rPrChange w:id="2197" w:author="phuong vu" w:date="2018-11-25T21:55:00Z">
              <w:rPr>
                <w:rStyle w:val="Hyperlink"/>
                <w:noProof/>
              </w:rPr>
            </w:rPrChange>
          </w:rPr>
          <w:fldChar w:fldCharType="separate"/>
        </w:r>
        <w:r w:rsidRPr="00BA3432">
          <w:rPr>
            <w:rStyle w:val="Hyperlink"/>
            <w:noProof/>
            <w:rPrChange w:id="2198" w:author="phuong vu" w:date="2018-11-25T21:55:00Z">
              <w:rPr>
                <w:rStyle w:val="Hyperlink"/>
                <w:noProof/>
              </w:rPr>
            </w:rPrChange>
          </w:rPr>
          <w:t>Hình 2.4</w:t>
        </w:r>
        <w:r w:rsidRPr="00BA3432">
          <w:rPr>
            <w:rStyle w:val="Hyperlink"/>
            <w:noProof/>
            <w:lang w:val="en-US"/>
            <w:rPrChange w:id="2199" w:author="phuong vu" w:date="2018-11-25T21:55:00Z">
              <w:rPr>
                <w:rStyle w:val="Hyperlink"/>
                <w:noProof/>
                <w:lang w:val="en-US"/>
              </w:rPr>
            </w:rPrChange>
          </w:rPr>
          <w:t xml:space="preserve"> Mô phỏng hàng đợi nhiều trạm phục vụ</w:t>
        </w:r>
        <w:r w:rsidRPr="00BA3432">
          <w:rPr>
            <w:noProof/>
            <w:webHidden/>
            <w:rPrChange w:id="2200" w:author="phuong vu" w:date="2018-11-25T21:55:00Z">
              <w:rPr>
                <w:noProof/>
                <w:webHidden/>
              </w:rPr>
            </w:rPrChange>
          </w:rPr>
          <w:tab/>
        </w:r>
        <w:r w:rsidRPr="00BA3432">
          <w:rPr>
            <w:noProof/>
            <w:webHidden/>
            <w:rPrChange w:id="2201" w:author="phuong vu" w:date="2018-11-25T21:55:00Z">
              <w:rPr>
                <w:noProof/>
                <w:webHidden/>
              </w:rPr>
            </w:rPrChange>
          </w:rPr>
          <w:fldChar w:fldCharType="begin"/>
        </w:r>
        <w:r w:rsidRPr="00BA3432">
          <w:rPr>
            <w:noProof/>
            <w:webHidden/>
            <w:rPrChange w:id="2202" w:author="phuong vu" w:date="2018-11-25T21:55:00Z">
              <w:rPr>
                <w:noProof/>
                <w:webHidden/>
              </w:rPr>
            </w:rPrChange>
          </w:rPr>
          <w:instrText xml:space="preserve"> PAGEREF _Toc530662927 \h </w:instrText>
        </w:r>
      </w:ins>
      <w:r w:rsidRPr="00BA3432">
        <w:rPr>
          <w:noProof/>
          <w:webHidden/>
          <w:rPrChange w:id="2203" w:author="phuong vu" w:date="2018-11-25T21:55:00Z">
            <w:rPr>
              <w:noProof/>
              <w:webHidden/>
            </w:rPr>
          </w:rPrChange>
        </w:rPr>
      </w:r>
      <w:r w:rsidRPr="00BA3432">
        <w:rPr>
          <w:noProof/>
          <w:webHidden/>
          <w:rPrChange w:id="2204" w:author="phuong vu" w:date="2018-11-25T21:55:00Z">
            <w:rPr>
              <w:noProof/>
              <w:webHidden/>
            </w:rPr>
          </w:rPrChange>
        </w:rPr>
        <w:fldChar w:fldCharType="separate"/>
      </w:r>
      <w:ins w:id="2205" w:author="phuong vu" w:date="2018-11-22T15:02:00Z">
        <w:r w:rsidRPr="00BA3432">
          <w:rPr>
            <w:noProof/>
            <w:webHidden/>
            <w:rPrChange w:id="2206" w:author="phuong vu" w:date="2018-11-25T21:55:00Z">
              <w:rPr>
                <w:noProof/>
                <w:webHidden/>
              </w:rPr>
            </w:rPrChange>
          </w:rPr>
          <w:t>38</w:t>
        </w:r>
        <w:r w:rsidRPr="00BA3432">
          <w:rPr>
            <w:noProof/>
            <w:webHidden/>
            <w:rPrChange w:id="2207" w:author="phuong vu" w:date="2018-11-25T21:55:00Z">
              <w:rPr>
                <w:noProof/>
                <w:webHidden/>
              </w:rPr>
            </w:rPrChange>
          </w:rPr>
          <w:fldChar w:fldCharType="end"/>
        </w:r>
        <w:r w:rsidRPr="00BA3432">
          <w:rPr>
            <w:rStyle w:val="Hyperlink"/>
            <w:noProof/>
            <w:rPrChange w:id="2208" w:author="phuong vu" w:date="2018-11-25T21:55:00Z">
              <w:rPr>
                <w:rStyle w:val="Hyperlink"/>
                <w:noProof/>
              </w:rPr>
            </w:rPrChange>
          </w:rPr>
          <w:fldChar w:fldCharType="end"/>
        </w:r>
      </w:ins>
    </w:p>
    <w:p w14:paraId="6D7833F0" w14:textId="09973DB0" w:rsidR="00F72520" w:rsidRPr="00BA3432" w:rsidRDefault="00F72520">
      <w:pPr>
        <w:pStyle w:val="TableofFigures"/>
        <w:tabs>
          <w:tab w:val="right" w:leader="dot" w:pos="8777"/>
        </w:tabs>
        <w:spacing w:line="276" w:lineRule="auto"/>
        <w:rPr>
          <w:ins w:id="2209" w:author="phuong vu" w:date="2018-11-22T15:02:00Z"/>
          <w:rFonts w:eastAsiaTheme="minorEastAsia"/>
          <w:noProof/>
          <w:sz w:val="22"/>
          <w:szCs w:val="22"/>
          <w:lang w:val="en-US"/>
          <w:rPrChange w:id="2210" w:author="phuong vu" w:date="2018-11-25T21:55:00Z">
            <w:rPr>
              <w:ins w:id="2211" w:author="phuong vu" w:date="2018-11-22T15:02:00Z"/>
              <w:rFonts w:asciiTheme="minorHAnsi" w:eastAsiaTheme="minorEastAsia" w:hAnsiTheme="minorHAnsi" w:cstheme="minorBidi"/>
              <w:noProof/>
              <w:sz w:val="22"/>
              <w:szCs w:val="22"/>
              <w:lang w:val="en-US"/>
            </w:rPr>
          </w:rPrChange>
        </w:rPr>
        <w:pPrChange w:id="2212" w:author="phuong vu" w:date="2018-11-23T13:48:00Z">
          <w:pPr>
            <w:pStyle w:val="TableofFigures"/>
            <w:tabs>
              <w:tab w:val="right" w:leader="dot" w:pos="8777"/>
            </w:tabs>
          </w:pPr>
        </w:pPrChange>
      </w:pPr>
      <w:ins w:id="2213" w:author="phuong vu" w:date="2018-11-22T15:02:00Z">
        <w:r w:rsidRPr="00AD0E2E">
          <w:rPr>
            <w:rStyle w:val="Hyperlink"/>
            <w:noProof/>
          </w:rPr>
          <w:fldChar w:fldCharType="begin"/>
        </w:r>
        <w:r w:rsidRPr="00BA3432">
          <w:rPr>
            <w:rStyle w:val="Hyperlink"/>
            <w:noProof/>
            <w:rPrChange w:id="2214" w:author="phuong vu" w:date="2018-11-25T21:55:00Z">
              <w:rPr>
                <w:rStyle w:val="Hyperlink"/>
                <w:noProof/>
              </w:rPr>
            </w:rPrChange>
          </w:rPr>
          <w:instrText xml:space="preserve"> </w:instrText>
        </w:r>
        <w:r w:rsidRPr="00BA3432">
          <w:rPr>
            <w:noProof/>
            <w:rPrChange w:id="2215" w:author="phuong vu" w:date="2018-11-25T21:55:00Z">
              <w:rPr>
                <w:noProof/>
              </w:rPr>
            </w:rPrChange>
          </w:rPr>
          <w:instrText>HYPERLINK \l "_Toc530662928"</w:instrText>
        </w:r>
        <w:r w:rsidRPr="00BA3432">
          <w:rPr>
            <w:rStyle w:val="Hyperlink"/>
            <w:noProof/>
            <w:rPrChange w:id="2216" w:author="phuong vu" w:date="2018-11-25T21:55:00Z">
              <w:rPr>
                <w:rStyle w:val="Hyperlink"/>
                <w:noProof/>
              </w:rPr>
            </w:rPrChange>
          </w:rPr>
          <w:instrText xml:space="preserve"> </w:instrText>
        </w:r>
        <w:r w:rsidRPr="00BA3432">
          <w:rPr>
            <w:rStyle w:val="Hyperlink"/>
            <w:noProof/>
            <w:rPrChange w:id="2217" w:author="phuong vu" w:date="2018-11-25T21:55:00Z">
              <w:rPr>
                <w:rStyle w:val="Hyperlink"/>
                <w:noProof/>
              </w:rPr>
            </w:rPrChange>
          </w:rPr>
          <w:fldChar w:fldCharType="separate"/>
        </w:r>
        <w:r w:rsidRPr="00BA3432">
          <w:rPr>
            <w:rStyle w:val="Hyperlink"/>
            <w:noProof/>
            <w:rPrChange w:id="2218" w:author="phuong vu" w:date="2018-11-25T21:55:00Z">
              <w:rPr>
                <w:rStyle w:val="Hyperlink"/>
                <w:noProof/>
              </w:rPr>
            </w:rPrChange>
          </w:rPr>
          <w:t>Hình 3.1</w:t>
        </w:r>
        <w:r w:rsidRPr="00BA3432">
          <w:rPr>
            <w:rStyle w:val="Hyperlink"/>
            <w:noProof/>
            <w:lang w:val="en-US"/>
            <w:rPrChange w:id="2219" w:author="phuong vu" w:date="2018-11-25T21:55:00Z">
              <w:rPr>
                <w:rStyle w:val="Hyperlink"/>
                <w:noProof/>
                <w:lang w:val="en-US"/>
              </w:rPr>
            </w:rPrChange>
          </w:rPr>
          <w:t>: Các thành phần xây dựng hệ thống</w:t>
        </w:r>
        <w:r w:rsidRPr="00BA3432">
          <w:rPr>
            <w:noProof/>
            <w:webHidden/>
            <w:rPrChange w:id="2220" w:author="phuong vu" w:date="2018-11-25T21:55:00Z">
              <w:rPr>
                <w:noProof/>
                <w:webHidden/>
              </w:rPr>
            </w:rPrChange>
          </w:rPr>
          <w:tab/>
        </w:r>
        <w:r w:rsidRPr="00BA3432">
          <w:rPr>
            <w:noProof/>
            <w:webHidden/>
            <w:rPrChange w:id="2221" w:author="phuong vu" w:date="2018-11-25T21:55:00Z">
              <w:rPr>
                <w:noProof/>
                <w:webHidden/>
              </w:rPr>
            </w:rPrChange>
          </w:rPr>
          <w:fldChar w:fldCharType="begin"/>
        </w:r>
        <w:r w:rsidRPr="00BA3432">
          <w:rPr>
            <w:noProof/>
            <w:webHidden/>
            <w:rPrChange w:id="2222" w:author="phuong vu" w:date="2018-11-25T21:55:00Z">
              <w:rPr>
                <w:noProof/>
                <w:webHidden/>
              </w:rPr>
            </w:rPrChange>
          </w:rPr>
          <w:instrText xml:space="preserve"> PAGEREF _Toc530662928 \h </w:instrText>
        </w:r>
      </w:ins>
      <w:r w:rsidRPr="00BA3432">
        <w:rPr>
          <w:noProof/>
          <w:webHidden/>
          <w:rPrChange w:id="2223" w:author="phuong vu" w:date="2018-11-25T21:55:00Z">
            <w:rPr>
              <w:noProof/>
              <w:webHidden/>
            </w:rPr>
          </w:rPrChange>
        </w:rPr>
      </w:r>
      <w:r w:rsidRPr="00BA3432">
        <w:rPr>
          <w:noProof/>
          <w:webHidden/>
          <w:rPrChange w:id="2224" w:author="phuong vu" w:date="2018-11-25T21:55:00Z">
            <w:rPr>
              <w:noProof/>
              <w:webHidden/>
            </w:rPr>
          </w:rPrChange>
        </w:rPr>
        <w:fldChar w:fldCharType="separate"/>
      </w:r>
      <w:ins w:id="2225" w:author="phuong vu" w:date="2018-11-22T15:02:00Z">
        <w:r w:rsidRPr="00BA3432">
          <w:rPr>
            <w:noProof/>
            <w:webHidden/>
            <w:rPrChange w:id="2226" w:author="phuong vu" w:date="2018-11-25T21:55:00Z">
              <w:rPr>
                <w:noProof/>
                <w:webHidden/>
              </w:rPr>
            </w:rPrChange>
          </w:rPr>
          <w:t>39</w:t>
        </w:r>
        <w:r w:rsidRPr="00BA3432">
          <w:rPr>
            <w:noProof/>
            <w:webHidden/>
            <w:rPrChange w:id="2227" w:author="phuong vu" w:date="2018-11-25T21:55:00Z">
              <w:rPr>
                <w:noProof/>
                <w:webHidden/>
              </w:rPr>
            </w:rPrChange>
          </w:rPr>
          <w:fldChar w:fldCharType="end"/>
        </w:r>
        <w:r w:rsidRPr="00BA3432">
          <w:rPr>
            <w:rStyle w:val="Hyperlink"/>
            <w:noProof/>
            <w:rPrChange w:id="2228" w:author="phuong vu" w:date="2018-11-25T21:55:00Z">
              <w:rPr>
                <w:rStyle w:val="Hyperlink"/>
                <w:noProof/>
              </w:rPr>
            </w:rPrChange>
          </w:rPr>
          <w:fldChar w:fldCharType="end"/>
        </w:r>
      </w:ins>
    </w:p>
    <w:p w14:paraId="376D5EFF" w14:textId="31F29501" w:rsidR="00F72520" w:rsidRPr="00BA3432" w:rsidRDefault="00F72520">
      <w:pPr>
        <w:pStyle w:val="TableofFigures"/>
        <w:tabs>
          <w:tab w:val="right" w:leader="dot" w:pos="8777"/>
        </w:tabs>
        <w:spacing w:line="276" w:lineRule="auto"/>
        <w:rPr>
          <w:ins w:id="2229" w:author="phuong vu" w:date="2018-11-22T15:02:00Z"/>
          <w:rFonts w:eastAsiaTheme="minorEastAsia"/>
          <w:noProof/>
          <w:sz w:val="22"/>
          <w:szCs w:val="22"/>
          <w:lang w:val="en-US"/>
          <w:rPrChange w:id="2230" w:author="phuong vu" w:date="2018-11-25T21:55:00Z">
            <w:rPr>
              <w:ins w:id="2231" w:author="phuong vu" w:date="2018-11-22T15:02:00Z"/>
              <w:rFonts w:asciiTheme="minorHAnsi" w:eastAsiaTheme="minorEastAsia" w:hAnsiTheme="minorHAnsi" w:cstheme="minorBidi"/>
              <w:noProof/>
              <w:sz w:val="22"/>
              <w:szCs w:val="22"/>
              <w:lang w:val="en-US"/>
            </w:rPr>
          </w:rPrChange>
        </w:rPr>
        <w:pPrChange w:id="2232" w:author="phuong vu" w:date="2018-11-23T13:48:00Z">
          <w:pPr>
            <w:pStyle w:val="TableofFigures"/>
            <w:tabs>
              <w:tab w:val="right" w:leader="dot" w:pos="8777"/>
            </w:tabs>
          </w:pPr>
        </w:pPrChange>
      </w:pPr>
      <w:ins w:id="2233" w:author="phuong vu" w:date="2018-11-22T15:02:00Z">
        <w:r w:rsidRPr="00AD0E2E">
          <w:rPr>
            <w:rStyle w:val="Hyperlink"/>
            <w:noProof/>
          </w:rPr>
          <w:fldChar w:fldCharType="begin"/>
        </w:r>
        <w:r w:rsidRPr="00BA3432">
          <w:rPr>
            <w:rStyle w:val="Hyperlink"/>
            <w:noProof/>
            <w:rPrChange w:id="2234" w:author="phuong vu" w:date="2018-11-25T21:55:00Z">
              <w:rPr>
                <w:rStyle w:val="Hyperlink"/>
                <w:noProof/>
              </w:rPr>
            </w:rPrChange>
          </w:rPr>
          <w:instrText xml:space="preserve"> </w:instrText>
        </w:r>
        <w:r w:rsidRPr="00BA3432">
          <w:rPr>
            <w:noProof/>
            <w:rPrChange w:id="2235" w:author="phuong vu" w:date="2018-11-25T21:55:00Z">
              <w:rPr>
                <w:noProof/>
              </w:rPr>
            </w:rPrChange>
          </w:rPr>
          <w:instrText>HYPERLINK "C:\\Users\\vuphu\\Desktop\\luanvan\\Lu-n-v-n\\baoCao\\bao-cao-luan-van.docx" \l "_Toc530662929"</w:instrText>
        </w:r>
        <w:r w:rsidRPr="00BA3432">
          <w:rPr>
            <w:rStyle w:val="Hyperlink"/>
            <w:noProof/>
            <w:rPrChange w:id="2236" w:author="phuong vu" w:date="2018-11-25T21:55:00Z">
              <w:rPr>
                <w:rStyle w:val="Hyperlink"/>
                <w:noProof/>
              </w:rPr>
            </w:rPrChange>
          </w:rPr>
          <w:instrText xml:space="preserve"> </w:instrText>
        </w:r>
        <w:r w:rsidRPr="00BA3432">
          <w:rPr>
            <w:rStyle w:val="Hyperlink"/>
            <w:noProof/>
            <w:rPrChange w:id="2237" w:author="phuong vu" w:date="2018-11-25T21:55:00Z">
              <w:rPr>
                <w:rStyle w:val="Hyperlink"/>
                <w:noProof/>
              </w:rPr>
            </w:rPrChange>
          </w:rPr>
          <w:fldChar w:fldCharType="separate"/>
        </w:r>
        <w:r w:rsidRPr="00BA3432">
          <w:rPr>
            <w:rStyle w:val="Hyperlink"/>
            <w:noProof/>
            <w:rPrChange w:id="2238" w:author="phuong vu" w:date="2018-11-25T21:55:00Z">
              <w:rPr>
                <w:rStyle w:val="Hyperlink"/>
                <w:noProof/>
              </w:rPr>
            </w:rPrChange>
          </w:rPr>
          <w:t>Hình 3.2</w:t>
        </w:r>
        <w:r w:rsidRPr="00BA3432">
          <w:rPr>
            <w:rStyle w:val="Hyperlink"/>
            <w:noProof/>
            <w:lang w:val="en-US"/>
            <w:rPrChange w:id="2239" w:author="phuong vu" w:date="2018-11-25T21:55:00Z">
              <w:rPr>
                <w:rStyle w:val="Hyperlink"/>
                <w:noProof/>
                <w:lang w:val="en-US"/>
              </w:rPr>
            </w:rPrChange>
          </w:rPr>
          <w:t xml:space="preserve"> Sơ đồ phân rã chức năng</w:t>
        </w:r>
        <w:r w:rsidRPr="00BA3432">
          <w:rPr>
            <w:noProof/>
            <w:webHidden/>
            <w:rPrChange w:id="2240" w:author="phuong vu" w:date="2018-11-25T21:55:00Z">
              <w:rPr>
                <w:noProof/>
                <w:webHidden/>
              </w:rPr>
            </w:rPrChange>
          </w:rPr>
          <w:tab/>
        </w:r>
        <w:r w:rsidRPr="00BA3432">
          <w:rPr>
            <w:noProof/>
            <w:webHidden/>
            <w:rPrChange w:id="2241" w:author="phuong vu" w:date="2018-11-25T21:55:00Z">
              <w:rPr>
                <w:noProof/>
                <w:webHidden/>
              </w:rPr>
            </w:rPrChange>
          </w:rPr>
          <w:fldChar w:fldCharType="begin"/>
        </w:r>
        <w:r w:rsidRPr="00BA3432">
          <w:rPr>
            <w:noProof/>
            <w:webHidden/>
            <w:rPrChange w:id="2242" w:author="phuong vu" w:date="2018-11-25T21:55:00Z">
              <w:rPr>
                <w:noProof/>
                <w:webHidden/>
              </w:rPr>
            </w:rPrChange>
          </w:rPr>
          <w:instrText xml:space="preserve"> PAGEREF _Toc530662929 \h </w:instrText>
        </w:r>
      </w:ins>
      <w:r w:rsidRPr="00BA3432">
        <w:rPr>
          <w:noProof/>
          <w:webHidden/>
          <w:rPrChange w:id="2243" w:author="phuong vu" w:date="2018-11-25T21:55:00Z">
            <w:rPr>
              <w:noProof/>
              <w:webHidden/>
            </w:rPr>
          </w:rPrChange>
        </w:rPr>
      </w:r>
      <w:r w:rsidRPr="00BA3432">
        <w:rPr>
          <w:noProof/>
          <w:webHidden/>
          <w:rPrChange w:id="2244" w:author="phuong vu" w:date="2018-11-25T21:55:00Z">
            <w:rPr>
              <w:noProof/>
              <w:webHidden/>
            </w:rPr>
          </w:rPrChange>
        </w:rPr>
        <w:fldChar w:fldCharType="separate"/>
      </w:r>
      <w:ins w:id="2245" w:author="phuong vu" w:date="2018-11-22T15:02:00Z">
        <w:r w:rsidRPr="00BA3432">
          <w:rPr>
            <w:noProof/>
            <w:webHidden/>
            <w:rPrChange w:id="2246" w:author="phuong vu" w:date="2018-11-25T21:55:00Z">
              <w:rPr>
                <w:noProof/>
                <w:webHidden/>
              </w:rPr>
            </w:rPrChange>
          </w:rPr>
          <w:t>40</w:t>
        </w:r>
        <w:r w:rsidRPr="00BA3432">
          <w:rPr>
            <w:noProof/>
            <w:webHidden/>
            <w:rPrChange w:id="2247" w:author="phuong vu" w:date="2018-11-25T21:55:00Z">
              <w:rPr>
                <w:noProof/>
                <w:webHidden/>
              </w:rPr>
            </w:rPrChange>
          </w:rPr>
          <w:fldChar w:fldCharType="end"/>
        </w:r>
        <w:r w:rsidRPr="00BA3432">
          <w:rPr>
            <w:rStyle w:val="Hyperlink"/>
            <w:noProof/>
            <w:rPrChange w:id="2248" w:author="phuong vu" w:date="2018-11-25T21:55:00Z">
              <w:rPr>
                <w:rStyle w:val="Hyperlink"/>
                <w:noProof/>
              </w:rPr>
            </w:rPrChange>
          </w:rPr>
          <w:fldChar w:fldCharType="end"/>
        </w:r>
      </w:ins>
    </w:p>
    <w:p w14:paraId="79E22A2F" w14:textId="55022AAA" w:rsidR="00F72520" w:rsidRPr="00BA3432" w:rsidRDefault="00F72520">
      <w:pPr>
        <w:pStyle w:val="TableofFigures"/>
        <w:tabs>
          <w:tab w:val="right" w:leader="dot" w:pos="8777"/>
        </w:tabs>
        <w:spacing w:line="276" w:lineRule="auto"/>
        <w:rPr>
          <w:ins w:id="2249" w:author="phuong vu" w:date="2018-11-22T15:02:00Z"/>
          <w:rFonts w:eastAsiaTheme="minorEastAsia"/>
          <w:noProof/>
          <w:sz w:val="22"/>
          <w:szCs w:val="22"/>
          <w:lang w:val="en-US"/>
          <w:rPrChange w:id="2250" w:author="phuong vu" w:date="2018-11-25T21:55:00Z">
            <w:rPr>
              <w:ins w:id="2251" w:author="phuong vu" w:date="2018-11-22T15:02:00Z"/>
              <w:rFonts w:asciiTheme="minorHAnsi" w:eastAsiaTheme="minorEastAsia" w:hAnsiTheme="minorHAnsi" w:cstheme="minorBidi"/>
              <w:noProof/>
              <w:sz w:val="22"/>
              <w:szCs w:val="22"/>
              <w:lang w:val="en-US"/>
            </w:rPr>
          </w:rPrChange>
        </w:rPr>
        <w:pPrChange w:id="2252" w:author="phuong vu" w:date="2018-11-23T13:48:00Z">
          <w:pPr>
            <w:pStyle w:val="TableofFigures"/>
            <w:tabs>
              <w:tab w:val="right" w:leader="dot" w:pos="8777"/>
            </w:tabs>
          </w:pPr>
        </w:pPrChange>
      </w:pPr>
      <w:ins w:id="2253" w:author="phuong vu" w:date="2018-11-22T15:02:00Z">
        <w:r w:rsidRPr="00AD0E2E">
          <w:rPr>
            <w:rStyle w:val="Hyperlink"/>
            <w:noProof/>
          </w:rPr>
          <w:fldChar w:fldCharType="begin"/>
        </w:r>
        <w:r w:rsidRPr="00BA3432">
          <w:rPr>
            <w:rStyle w:val="Hyperlink"/>
            <w:noProof/>
            <w:rPrChange w:id="2254" w:author="phuong vu" w:date="2018-11-25T21:55:00Z">
              <w:rPr>
                <w:rStyle w:val="Hyperlink"/>
                <w:noProof/>
              </w:rPr>
            </w:rPrChange>
          </w:rPr>
          <w:instrText xml:space="preserve"> </w:instrText>
        </w:r>
        <w:r w:rsidRPr="00BA3432">
          <w:rPr>
            <w:noProof/>
            <w:rPrChange w:id="2255" w:author="phuong vu" w:date="2018-11-25T21:55:00Z">
              <w:rPr>
                <w:noProof/>
              </w:rPr>
            </w:rPrChange>
          </w:rPr>
          <w:instrText>HYPERLINK \l "_Toc530662930"</w:instrText>
        </w:r>
        <w:r w:rsidRPr="00BA3432">
          <w:rPr>
            <w:rStyle w:val="Hyperlink"/>
            <w:noProof/>
            <w:rPrChange w:id="2256" w:author="phuong vu" w:date="2018-11-25T21:55:00Z">
              <w:rPr>
                <w:rStyle w:val="Hyperlink"/>
                <w:noProof/>
              </w:rPr>
            </w:rPrChange>
          </w:rPr>
          <w:instrText xml:space="preserve"> </w:instrText>
        </w:r>
        <w:r w:rsidRPr="00BA3432">
          <w:rPr>
            <w:rStyle w:val="Hyperlink"/>
            <w:noProof/>
            <w:rPrChange w:id="2257" w:author="phuong vu" w:date="2018-11-25T21:55:00Z">
              <w:rPr>
                <w:rStyle w:val="Hyperlink"/>
                <w:noProof/>
              </w:rPr>
            </w:rPrChange>
          </w:rPr>
          <w:fldChar w:fldCharType="separate"/>
        </w:r>
        <w:r w:rsidRPr="00BA3432">
          <w:rPr>
            <w:rStyle w:val="Hyperlink"/>
            <w:noProof/>
            <w:rPrChange w:id="2258" w:author="phuong vu" w:date="2018-11-25T21:55:00Z">
              <w:rPr>
                <w:rStyle w:val="Hyperlink"/>
                <w:noProof/>
              </w:rPr>
            </w:rPrChange>
          </w:rPr>
          <w:t>Hình 3.3</w:t>
        </w:r>
        <w:r w:rsidRPr="00BA3432">
          <w:rPr>
            <w:rStyle w:val="Hyperlink"/>
            <w:noProof/>
            <w:lang w:val="en-US"/>
            <w:rPrChange w:id="2259" w:author="phuong vu" w:date="2018-11-25T21:55:00Z">
              <w:rPr>
                <w:rStyle w:val="Hyperlink"/>
                <w:noProof/>
                <w:lang w:val="en-US"/>
              </w:rPr>
            </w:rPrChange>
          </w:rPr>
          <w:t xml:space="preserve"> Sơ đồ mô hình quan hệ thực thể ở mức luận lý</w:t>
        </w:r>
        <w:r w:rsidRPr="00BA3432">
          <w:rPr>
            <w:noProof/>
            <w:webHidden/>
            <w:rPrChange w:id="2260" w:author="phuong vu" w:date="2018-11-25T21:55:00Z">
              <w:rPr>
                <w:noProof/>
                <w:webHidden/>
              </w:rPr>
            </w:rPrChange>
          </w:rPr>
          <w:tab/>
        </w:r>
        <w:r w:rsidRPr="00BA3432">
          <w:rPr>
            <w:noProof/>
            <w:webHidden/>
            <w:rPrChange w:id="2261" w:author="phuong vu" w:date="2018-11-25T21:55:00Z">
              <w:rPr>
                <w:noProof/>
                <w:webHidden/>
              </w:rPr>
            </w:rPrChange>
          </w:rPr>
          <w:fldChar w:fldCharType="begin"/>
        </w:r>
        <w:r w:rsidRPr="00BA3432">
          <w:rPr>
            <w:noProof/>
            <w:webHidden/>
            <w:rPrChange w:id="2262" w:author="phuong vu" w:date="2018-11-25T21:55:00Z">
              <w:rPr>
                <w:noProof/>
                <w:webHidden/>
              </w:rPr>
            </w:rPrChange>
          </w:rPr>
          <w:instrText xml:space="preserve"> PAGEREF _Toc530662930 \h </w:instrText>
        </w:r>
      </w:ins>
      <w:r w:rsidRPr="00BA3432">
        <w:rPr>
          <w:noProof/>
          <w:webHidden/>
          <w:rPrChange w:id="2263" w:author="phuong vu" w:date="2018-11-25T21:55:00Z">
            <w:rPr>
              <w:noProof/>
              <w:webHidden/>
            </w:rPr>
          </w:rPrChange>
        </w:rPr>
      </w:r>
      <w:r w:rsidRPr="00BA3432">
        <w:rPr>
          <w:noProof/>
          <w:webHidden/>
          <w:rPrChange w:id="2264" w:author="phuong vu" w:date="2018-11-25T21:55:00Z">
            <w:rPr>
              <w:noProof/>
              <w:webHidden/>
            </w:rPr>
          </w:rPrChange>
        </w:rPr>
        <w:fldChar w:fldCharType="separate"/>
      </w:r>
      <w:ins w:id="2265" w:author="phuong vu" w:date="2018-11-22T15:02:00Z">
        <w:r w:rsidRPr="00BA3432">
          <w:rPr>
            <w:noProof/>
            <w:webHidden/>
            <w:rPrChange w:id="2266" w:author="phuong vu" w:date="2018-11-25T21:55:00Z">
              <w:rPr>
                <w:noProof/>
                <w:webHidden/>
              </w:rPr>
            </w:rPrChange>
          </w:rPr>
          <w:t>41</w:t>
        </w:r>
        <w:r w:rsidRPr="00BA3432">
          <w:rPr>
            <w:noProof/>
            <w:webHidden/>
            <w:rPrChange w:id="2267" w:author="phuong vu" w:date="2018-11-25T21:55:00Z">
              <w:rPr>
                <w:noProof/>
                <w:webHidden/>
              </w:rPr>
            </w:rPrChange>
          </w:rPr>
          <w:fldChar w:fldCharType="end"/>
        </w:r>
        <w:r w:rsidRPr="00BA3432">
          <w:rPr>
            <w:rStyle w:val="Hyperlink"/>
            <w:noProof/>
            <w:rPrChange w:id="2268" w:author="phuong vu" w:date="2018-11-25T21:55:00Z">
              <w:rPr>
                <w:rStyle w:val="Hyperlink"/>
                <w:noProof/>
              </w:rPr>
            </w:rPrChange>
          </w:rPr>
          <w:fldChar w:fldCharType="end"/>
        </w:r>
      </w:ins>
    </w:p>
    <w:p w14:paraId="74794D33" w14:textId="3C514E1D" w:rsidR="00F72520" w:rsidRPr="00BA3432" w:rsidRDefault="00F72520">
      <w:pPr>
        <w:pStyle w:val="TableofFigures"/>
        <w:tabs>
          <w:tab w:val="right" w:leader="dot" w:pos="8777"/>
        </w:tabs>
        <w:spacing w:line="276" w:lineRule="auto"/>
        <w:rPr>
          <w:ins w:id="2269" w:author="phuong vu" w:date="2018-11-22T15:02:00Z"/>
          <w:rFonts w:eastAsiaTheme="minorEastAsia"/>
          <w:noProof/>
          <w:sz w:val="22"/>
          <w:szCs w:val="22"/>
          <w:lang w:val="en-US"/>
          <w:rPrChange w:id="2270" w:author="phuong vu" w:date="2018-11-25T21:55:00Z">
            <w:rPr>
              <w:ins w:id="2271" w:author="phuong vu" w:date="2018-11-22T15:02:00Z"/>
              <w:rFonts w:asciiTheme="minorHAnsi" w:eastAsiaTheme="minorEastAsia" w:hAnsiTheme="minorHAnsi" w:cstheme="minorBidi"/>
              <w:noProof/>
              <w:sz w:val="22"/>
              <w:szCs w:val="22"/>
              <w:lang w:val="en-US"/>
            </w:rPr>
          </w:rPrChange>
        </w:rPr>
        <w:pPrChange w:id="2272" w:author="phuong vu" w:date="2018-11-23T13:48:00Z">
          <w:pPr>
            <w:pStyle w:val="TableofFigures"/>
            <w:tabs>
              <w:tab w:val="right" w:leader="dot" w:pos="8777"/>
            </w:tabs>
          </w:pPr>
        </w:pPrChange>
      </w:pPr>
      <w:ins w:id="2273" w:author="phuong vu" w:date="2018-11-22T15:02:00Z">
        <w:r w:rsidRPr="00AD0E2E">
          <w:rPr>
            <w:rStyle w:val="Hyperlink"/>
            <w:noProof/>
          </w:rPr>
          <w:fldChar w:fldCharType="begin"/>
        </w:r>
        <w:r w:rsidRPr="00BA3432">
          <w:rPr>
            <w:rStyle w:val="Hyperlink"/>
            <w:noProof/>
            <w:rPrChange w:id="2274" w:author="phuong vu" w:date="2018-11-25T21:55:00Z">
              <w:rPr>
                <w:rStyle w:val="Hyperlink"/>
                <w:noProof/>
              </w:rPr>
            </w:rPrChange>
          </w:rPr>
          <w:instrText xml:space="preserve"> </w:instrText>
        </w:r>
        <w:r w:rsidRPr="00BA3432">
          <w:rPr>
            <w:noProof/>
            <w:rPrChange w:id="2275" w:author="phuong vu" w:date="2018-11-25T21:55:00Z">
              <w:rPr>
                <w:noProof/>
              </w:rPr>
            </w:rPrChange>
          </w:rPr>
          <w:instrText>HYPERLINK \l "_Toc530662931"</w:instrText>
        </w:r>
        <w:r w:rsidRPr="00BA3432">
          <w:rPr>
            <w:rStyle w:val="Hyperlink"/>
            <w:noProof/>
            <w:rPrChange w:id="2276" w:author="phuong vu" w:date="2018-11-25T21:55:00Z">
              <w:rPr>
                <w:rStyle w:val="Hyperlink"/>
                <w:noProof/>
              </w:rPr>
            </w:rPrChange>
          </w:rPr>
          <w:instrText xml:space="preserve"> </w:instrText>
        </w:r>
        <w:r w:rsidRPr="00BA3432">
          <w:rPr>
            <w:rStyle w:val="Hyperlink"/>
            <w:noProof/>
            <w:rPrChange w:id="2277" w:author="phuong vu" w:date="2018-11-25T21:55:00Z">
              <w:rPr>
                <w:rStyle w:val="Hyperlink"/>
                <w:noProof/>
              </w:rPr>
            </w:rPrChange>
          </w:rPr>
          <w:fldChar w:fldCharType="separate"/>
        </w:r>
        <w:r w:rsidRPr="00BA3432">
          <w:rPr>
            <w:rStyle w:val="Hyperlink"/>
            <w:noProof/>
            <w:rPrChange w:id="2278" w:author="phuong vu" w:date="2018-11-25T21:55:00Z">
              <w:rPr>
                <w:rStyle w:val="Hyperlink"/>
                <w:noProof/>
              </w:rPr>
            </w:rPrChange>
          </w:rPr>
          <w:t>Hình 3.4Giao diện xem danh sách đơn hàng trạng thái "hoàn tất"</w:t>
        </w:r>
        <w:r w:rsidRPr="00BA3432">
          <w:rPr>
            <w:noProof/>
            <w:webHidden/>
            <w:rPrChange w:id="2279" w:author="phuong vu" w:date="2018-11-25T21:55:00Z">
              <w:rPr>
                <w:noProof/>
                <w:webHidden/>
              </w:rPr>
            </w:rPrChange>
          </w:rPr>
          <w:tab/>
        </w:r>
        <w:r w:rsidRPr="00BA3432">
          <w:rPr>
            <w:noProof/>
            <w:webHidden/>
            <w:rPrChange w:id="2280" w:author="phuong vu" w:date="2018-11-25T21:55:00Z">
              <w:rPr>
                <w:noProof/>
                <w:webHidden/>
              </w:rPr>
            </w:rPrChange>
          </w:rPr>
          <w:fldChar w:fldCharType="begin"/>
        </w:r>
        <w:r w:rsidRPr="00BA3432">
          <w:rPr>
            <w:noProof/>
            <w:webHidden/>
            <w:rPrChange w:id="2281" w:author="phuong vu" w:date="2018-11-25T21:55:00Z">
              <w:rPr>
                <w:noProof/>
                <w:webHidden/>
              </w:rPr>
            </w:rPrChange>
          </w:rPr>
          <w:instrText xml:space="preserve"> PAGEREF _Toc530662931 \h </w:instrText>
        </w:r>
      </w:ins>
      <w:r w:rsidRPr="00BA3432">
        <w:rPr>
          <w:noProof/>
          <w:webHidden/>
          <w:rPrChange w:id="2282" w:author="phuong vu" w:date="2018-11-25T21:55:00Z">
            <w:rPr>
              <w:noProof/>
              <w:webHidden/>
            </w:rPr>
          </w:rPrChange>
        </w:rPr>
      </w:r>
      <w:r w:rsidRPr="00BA3432">
        <w:rPr>
          <w:noProof/>
          <w:webHidden/>
          <w:rPrChange w:id="2283" w:author="phuong vu" w:date="2018-11-25T21:55:00Z">
            <w:rPr>
              <w:noProof/>
              <w:webHidden/>
            </w:rPr>
          </w:rPrChange>
        </w:rPr>
        <w:fldChar w:fldCharType="separate"/>
      </w:r>
      <w:ins w:id="2284" w:author="phuong vu" w:date="2018-11-22T15:02:00Z">
        <w:r w:rsidRPr="00BA3432">
          <w:rPr>
            <w:noProof/>
            <w:webHidden/>
            <w:rPrChange w:id="2285" w:author="phuong vu" w:date="2018-11-25T21:55:00Z">
              <w:rPr>
                <w:noProof/>
                <w:webHidden/>
              </w:rPr>
            </w:rPrChange>
          </w:rPr>
          <w:t>45</w:t>
        </w:r>
        <w:r w:rsidRPr="00BA3432">
          <w:rPr>
            <w:noProof/>
            <w:webHidden/>
            <w:rPrChange w:id="2286" w:author="phuong vu" w:date="2018-11-25T21:55:00Z">
              <w:rPr>
                <w:noProof/>
                <w:webHidden/>
              </w:rPr>
            </w:rPrChange>
          </w:rPr>
          <w:fldChar w:fldCharType="end"/>
        </w:r>
        <w:r w:rsidRPr="00BA3432">
          <w:rPr>
            <w:rStyle w:val="Hyperlink"/>
            <w:noProof/>
            <w:rPrChange w:id="2287" w:author="phuong vu" w:date="2018-11-25T21:55:00Z">
              <w:rPr>
                <w:rStyle w:val="Hyperlink"/>
                <w:noProof/>
              </w:rPr>
            </w:rPrChange>
          </w:rPr>
          <w:fldChar w:fldCharType="end"/>
        </w:r>
      </w:ins>
    </w:p>
    <w:p w14:paraId="6C938EBE" w14:textId="6999664B" w:rsidR="00F72520" w:rsidRPr="00BA3432" w:rsidRDefault="00F72520">
      <w:pPr>
        <w:pStyle w:val="TableofFigures"/>
        <w:tabs>
          <w:tab w:val="right" w:leader="dot" w:pos="8777"/>
        </w:tabs>
        <w:spacing w:line="276" w:lineRule="auto"/>
        <w:rPr>
          <w:ins w:id="2288" w:author="phuong vu" w:date="2018-11-22T15:02:00Z"/>
          <w:rFonts w:eastAsiaTheme="minorEastAsia"/>
          <w:noProof/>
          <w:sz w:val="22"/>
          <w:szCs w:val="22"/>
          <w:lang w:val="en-US"/>
          <w:rPrChange w:id="2289" w:author="phuong vu" w:date="2018-11-25T21:55:00Z">
            <w:rPr>
              <w:ins w:id="2290" w:author="phuong vu" w:date="2018-11-22T15:02:00Z"/>
              <w:rFonts w:asciiTheme="minorHAnsi" w:eastAsiaTheme="minorEastAsia" w:hAnsiTheme="minorHAnsi" w:cstheme="minorBidi"/>
              <w:noProof/>
              <w:sz w:val="22"/>
              <w:szCs w:val="22"/>
              <w:lang w:val="en-US"/>
            </w:rPr>
          </w:rPrChange>
        </w:rPr>
        <w:pPrChange w:id="2291" w:author="phuong vu" w:date="2018-11-23T13:48:00Z">
          <w:pPr>
            <w:pStyle w:val="TableofFigures"/>
            <w:tabs>
              <w:tab w:val="right" w:leader="dot" w:pos="8777"/>
            </w:tabs>
          </w:pPr>
        </w:pPrChange>
      </w:pPr>
      <w:ins w:id="2292" w:author="phuong vu" w:date="2018-11-22T15:02:00Z">
        <w:r w:rsidRPr="00AD0E2E">
          <w:rPr>
            <w:rStyle w:val="Hyperlink"/>
            <w:noProof/>
          </w:rPr>
          <w:fldChar w:fldCharType="begin"/>
        </w:r>
        <w:r w:rsidRPr="00BA3432">
          <w:rPr>
            <w:rStyle w:val="Hyperlink"/>
            <w:noProof/>
            <w:rPrChange w:id="2293" w:author="phuong vu" w:date="2018-11-25T21:55:00Z">
              <w:rPr>
                <w:rStyle w:val="Hyperlink"/>
                <w:noProof/>
              </w:rPr>
            </w:rPrChange>
          </w:rPr>
          <w:instrText xml:space="preserve"> </w:instrText>
        </w:r>
        <w:r w:rsidRPr="00BA3432">
          <w:rPr>
            <w:noProof/>
            <w:rPrChange w:id="2294" w:author="phuong vu" w:date="2018-11-25T21:55:00Z">
              <w:rPr>
                <w:noProof/>
              </w:rPr>
            </w:rPrChange>
          </w:rPr>
          <w:instrText>HYPERLINK \l "_Toc530662932"</w:instrText>
        </w:r>
        <w:r w:rsidRPr="00BA3432">
          <w:rPr>
            <w:rStyle w:val="Hyperlink"/>
            <w:noProof/>
            <w:rPrChange w:id="2295" w:author="phuong vu" w:date="2018-11-25T21:55:00Z">
              <w:rPr>
                <w:rStyle w:val="Hyperlink"/>
                <w:noProof/>
              </w:rPr>
            </w:rPrChange>
          </w:rPr>
          <w:instrText xml:space="preserve"> </w:instrText>
        </w:r>
        <w:r w:rsidRPr="00BA3432">
          <w:rPr>
            <w:rStyle w:val="Hyperlink"/>
            <w:noProof/>
            <w:rPrChange w:id="2296" w:author="phuong vu" w:date="2018-11-25T21:55:00Z">
              <w:rPr>
                <w:rStyle w:val="Hyperlink"/>
                <w:noProof/>
              </w:rPr>
            </w:rPrChange>
          </w:rPr>
          <w:fldChar w:fldCharType="separate"/>
        </w:r>
        <w:r w:rsidRPr="00BA3432">
          <w:rPr>
            <w:rStyle w:val="Hyperlink"/>
            <w:noProof/>
            <w:rPrChange w:id="2297" w:author="phuong vu" w:date="2018-11-25T21:55:00Z">
              <w:rPr>
                <w:rStyle w:val="Hyperlink"/>
                <w:noProof/>
              </w:rPr>
            </w:rPrChange>
          </w:rPr>
          <w:t>Hình 3.5</w:t>
        </w:r>
        <w:r w:rsidRPr="00BA3432">
          <w:rPr>
            <w:rStyle w:val="Hyperlink"/>
            <w:noProof/>
            <w:lang w:val="en-US"/>
            <w:rPrChange w:id="2298" w:author="phuong vu" w:date="2018-11-25T21:55:00Z">
              <w:rPr>
                <w:rStyle w:val="Hyperlink"/>
                <w:noProof/>
                <w:lang w:val="en-US"/>
              </w:rPr>
            </w:rPrChange>
          </w:rPr>
          <w:t xml:space="preserve"> </w:t>
        </w:r>
        <w:r w:rsidRPr="00BA3432">
          <w:rPr>
            <w:rStyle w:val="Hyperlink"/>
            <w:noProof/>
            <w:rPrChange w:id="2299" w:author="phuong vu" w:date="2018-11-25T21:55:00Z">
              <w:rPr>
                <w:rStyle w:val="Hyperlink"/>
                <w:noProof/>
              </w:rPr>
            </w:rPrChange>
          </w:rPr>
          <w:t>Giao diện xem danh sách đơn hàng khi dữ liệu rỗng</w:t>
        </w:r>
        <w:r w:rsidRPr="00BA3432">
          <w:rPr>
            <w:noProof/>
            <w:webHidden/>
            <w:rPrChange w:id="2300" w:author="phuong vu" w:date="2018-11-25T21:55:00Z">
              <w:rPr>
                <w:noProof/>
                <w:webHidden/>
              </w:rPr>
            </w:rPrChange>
          </w:rPr>
          <w:tab/>
        </w:r>
        <w:r w:rsidRPr="00BA3432">
          <w:rPr>
            <w:noProof/>
            <w:webHidden/>
            <w:rPrChange w:id="2301" w:author="phuong vu" w:date="2018-11-25T21:55:00Z">
              <w:rPr>
                <w:noProof/>
                <w:webHidden/>
              </w:rPr>
            </w:rPrChange>
          </w:rPr>
          <w:fldChar w:fldCharType="begin"/>
        </w:r>
        <w:r w:rsidRPr="00BA3432">
          <w:rPr>
            <w:noProof/>
            <w:webHidden/>
            <w:rPrChange w:id="2302" w:author="phuong vu" w:date="2018-11-25T21:55:00Z">
              <w:rPr>
                <w:noProof/>
                <w:webHidden/>
              </w:rPr>
            </w:rPrChange>
          </w:rPr>
          <w:instrText xml:space="preserve"> PAGEREF _Toc530662932 \h </w:instrText>
        </w:r>
      </w:ins>
      <w:r w:rsidRPr="00BA3432">
        <w:rPr>
          <w:noProof/>
          <w:webHidden/>
          <w:rPrChange w:id="2303" w:author="phuong vu" w:date="2018-11-25T21:55:00Z">
            <w:rPr>
              <w:noProof/>
              <w:webHidden/>
            </w:rPr>
          </w:rPrChange>
        </w:rPr>
      </w:r>
      <w:r w:rsidRPr="00BA3432">
        <w:rPr>
          <w:noProof/>
          <w:webHidden/>
          <w:rPrChange w:id="2304" w:author="phuong vu" w:date="2018-11-25T21:55:00Z">
            <w:rPr>
              <w:noProof/>
              <w:webHidden/>
            </w:rPr>
          </w:rPrChange>
        </w:rPr>
        <w:fldChar w:fldCharType="separate"/>
      </w:r>
      <w:ins w:id="2305" w:author="phuong vu" w:date="2018-11-22T15:02:00Z">
        <w:r w:rsidRPr="00BA3432">
          <w:rPr>
            <w:noProof/>
            <w:webHidden/>
            <w:rPrChange w:id="2306" w:author="phuong vu" w:date="2018-11-25T21:55:00Z">
              <w:rPr>
                <w:noProof/>
                <w:webHidden/>
              </w:rPr>
            </w:rPrChange>
          </w:rPr>
          <w:t>45</w:t>
        </w:r>
        <w:r w:rsidRPr="00BA3432">
          <w:rPr>
            <w:noProof/>
            <w:webHidden/>
            <w:rPrChange w:id="2307" w:author="phuong vu" w:date="2018-11-25T21:55:00Z">
              <w:rPr>
                <w:noProof/>
                <w:webHidden/>
              </w:rPr>
            </w:rPrChange>
          </w:rPr>
          <w:fldChar w:fldCharType="end"/>
        </w:r>
        <w:r w:rsidRPr="00BA3432">
          <w:rPr>
            <w:rStyle w:val="Hyperlink"/>
            <w:noProof/>
            <w:rPrChange w:id="2308" w:author="phuong vu" w:date="2018-11-25T21:55:00Z">
              <w:rPr>
                <w:rStyle w:val="Hyperlink"/>
                <w:noProof/>
              </w:rPr>
            </w:rPrChange>
          </w:rPr>
          <w:fldChar w:fldCharType="end"/>
        </w:r>
      </w:ins>
    </w:p>
    <w:p w14:paraId="73D7FA8B" w14:textId="45495FF3" w:rsidR="00F72520" w:rsidRPr="00BA3432" w:rsidRDefault="00F72520">
      <w:pPr>
        <w:pStyle w:val="TableofFigures"/>
        <w:tabs>
          <w:tab w:val="right" w:leader="dot" w:pos="8777"/>
        </w:tabs>
        <w:spacing w:line="276" w:lineRule="auto"/>
        <w:rPr>
          <w:ins w:id="2309" w:author="phuong vu" w:date="2018-11-22T15:02:00Z"/>
          <w:rFonts w:eastAsiaTheme="minorEastAsia"/>
          <w:noProof/>
          <w:sz w:val="22"/>
          <w:szCs w:val="22"/>
          <w:lang w:val="en-US"/>
          <w:rPrChange w:id="2310" w:author="phuong vu" w:date="2018-11-25T21:55:00Z">
            <w:rPr>
              <w:ins w:id="2311" w:author="phuong vu" w:date="2018-11-22T15:02:00Z"/>
              <w:rFonts w:asciiTheme="minorHAnsi" w:eastAsiaTheme="minorEastAsia" w:hAnsiTheme="minorHAnsi" w:cstheme="minorBidi"/>
              <w:noProof/>
              <w:sz w:val="22"/>
              <w:szCs w:val="22"/>
              <w:lang w:val="en-US"/>
            </w:rPr>
          </w:rPrChange>
        </w:rPr>
        <w:pPrChange w:id="2312" w:author="phuong vu" w:date="2018-11-23T13:48:00Z">
          <w:pPr>
            <w:pStyle w:val="TableofFigures"/>
            <w:tabs>
              <w:tab w:val="right" w:leader="dot" w:pos="8777"/>
            </w:tabs>
          </w:pPr>
        </w:pPrChange>
      </w:pPr>
      <w:ins w:id="2313" w:author="phuong vu" w:date="2018-11-22T15:02:00Z">
        <w:r w:rsidRPr="00AD0E2E">
          <w:rPr>
            <w:rStyle w:val="Hyperlink"/>
            <w:noProof/>
          </w:rPr>
          <w:fldChar w:fldCharType="begin"/>
        </w:r>
        <w:r w:rsidRPr="00BA3432">
          <w:rPr>
            <w:rStyle w:val="Hyperlink"/>
            <w:noProof/>
            <w:rPrChange w:id="2314" w:author="phuong vu" w:date="2018-11-25T21:55:00Z">
              <w:rPr>
                <w:rStyle w:val="Hyperlink"/>
                <w:noProof/>
              </w:rPr>
            </w:rPrChange>
          </w:rPr>
          <w:instrText xml:space="preserve"> </w:instrText>
        </w:r>
        <w:r w:rsidRPr="00BA3432">
          <w:rPr>
            <w:noProof/>
            <w:rPrChange w:id="2315" w:author="phuong vu" w:date="2018-11-25T21:55:00Z">
              <w:rPr>
                <w:noProof/>
              </w:rPr>
            </w:rPrChange>
          </w:rPr>
          <w:instrText>HYPERLINK \l "_Toc530662933"</w:instrText>
        </w:r>
        <w:r w:rsidRPr="00BA3432">
          <w:rPr>
            <w:rStyle w:val="Hyperlink"/>
            <w:noProof/>
            <w:rPrChange w:id="2316" w:author="phuong vu" w:date="2018-11-25T21:55:00Z">
              <w:rPr>
                <w:rStyle w:val="Hyperlink"/>
                <w:noProof/>
              </w:rPr>
            </w:rPrChange>
          </w:rPr>
          <w:instrText xml:space="preserve"> </w:instrText>
        </w:r>
        <w:r w:rsidRPr="00BA3432">
          <w:rPr>
            <w:rStyle w:val="Hyperlink"/>
            <w:noProof/>
            <w:rPrChange w:id="2317" w:author="phuong vu" w:date="2018-11-25T21:55:00Z">
              <w:rPr>
                <w:rStyle w:val="Hyperlink"/>
                <w:noProof/>
              </w:rPr>
            </w:rPrChange>
          </w:rPr>
          <w:fldChar w:fldCharType="separate"/>
        </w:r>
        <w:r w:rsidRPr="00BA3432">
          <w:rPr>
            <w:rStyle w:val="Hyperlink"/>
            <w:noProof/>
            <w:rPrChange w:id="2318" w:author="phuong vu" w:date="2018-11-25T21:55:00Z">
              <w:rPr>
                <w:rStyle w:val="Hyperlink"/>
                <w:noProof/>
              </w:rPr>
            </w:rPrChange>
          </w:rPr>
          <w:t>Hình 3.6</w:t>
        </w:r>
        <w:r w:rsidRPr="00BA3432">
          <w:rPr>
            <w:rStyle w:val="Hyperlink"/>
            <w:noProof/>
            <w:lang w:val="en-US"/>
            <w:rPrChange w:id="2319" w:author="phuong vu" w:date="2018-11-25T21:55:00Z">
              <w:rPr>
                <w:rStyle w:val="Hyperlink"/>
                <w:noProof/>
                <w:lang w:val="en-US"/>
              </w:rPr>
            </w:rPrChange>
          </w:rPr>
          <w:t xml:space="preserve"> </w:t>
        </w:r>
        <w:r w:rsidRPr="00BA3432">
          <w:rPr>
            <w:rStyle w:val="Hyperlink"/>
            <w:noProof/>
            <w:rPrChange w:id="2320" w:author="phuong vu" w:date="2018-11-25T21:55:00Z">
              <w:rPr>
                <w:rStyle w:val="Hyperlink"/>
                <w:noProof/>
              </w:rPr>
            </w:rPrChange>
          </w:rPr>
          <w:t>Giao diện xem danh sách đơn hàng đang xử lí</w:t>
        </w:r>
        <w:r w:rsidRPr="00BA3432">
          <w:rPr>
            <w:noProof/>
            <w:webHidden/>
            <w:rPrChange w:id="2321" w:author="phuong vu" w:date="2018-11-25T21:55:00Z">
              <w:rPr>
                <w:noProof/>
                <w:webHidden/>
              </w:rPr>
            </w:rPrChange>
          </w:rPr>
          <w:tab/>
        </w:r>
        <w:r w:rsidRPr="00BA3432">
          <w:rPr>
            <w:noProof/>
            <w:webHidden/>
            <w:rPrChange w:id="2322" w:author="phuong vu" w:date="2018-11-25T21:55:00Z">
              <w:rPr>
                <w:noProof/>
                <w:webHidden/>
              </w:rPr>
            </w:rPrChange>
          </w:rPr>
          <w:fldChar w:fldCharType="begin"/>
        </w:r>
        <w:r w:rsidRPr="00BA3432">
          <w:rPr>
            <w:noProof/>
            <w:webHidden/>
            <w:rPrChange w:id="2323" w:author="phuong vu" w:date="2018-11-25T21:55:00Z">
              <w:rPr>
                <w:noProof/>
                <w:webHidden/>
              </w:rPr>
            </w:rPrChange>
          </w:rPr>
          <w:instrText xml:space="preserve"> PAGEREF _Toc530662933 \h </w:instrText>
        </w:r>
      </w:ins>
      <w:r w:rsidRPr="00BA3432">
        <w:rPr>
          <w:noProof/>
          <w:webHidden/>
          <w:rPrChange w:id="2324" w:author="phuong vu" w:date="2018-11-25T21:55:00Z">
            <w:rPr>
              <w:noProof/>
              <w:webHidden/>
            </w:rPr>
          </w:rPrChange>
        </w:rPr>
      </w:r>
      <w:r w:rsidRPr="00BA3432">
        <w:rPr>
          <w:noProof/>
          <w:webHidden/>
          <w:rPrChange w:id="2325" w:author="phuong vu" w:date="2018-11-25T21:55:00Z">
            <w:rPr>
              <w:noProof/>
              <w:webHidden/>
            </w:rPr>
          </w:rPrChange>
        </w:rPr>
        <w:fldChar w:fldCharType="separate"/>
      </w:r>
      <w:ins w:id="2326" w:author="phuong vu" w:date="2018-11-22T15:02:00Z">
        <w:r w:rsidRPr="00BA3432">
          <w:rPr>
            <w:noProof/>
            <w:webHidden/>
            <w:rPrChange w:id="2327" w:author="phuong vu" w:date="2018-11-25T21:55:00Z">
              <w:rPr>
                <w:noProof/>
                <w:webHidden/>
              </w:rPr>
            </w:rPrChange>
          </w:rPr>
          <w:t>46</w:t>
        </w:r>
        <w:r w:rsidRPr="00BA3432">
          <w:rPr>
            <w:noProof/>
            <w:webHidden/>
            <w:rPrChange w:id="2328" w:author="phuong vu" w:date="2018-11-25T21:55:00Z">
              <w:rPr>
                <w:noProof/>
                <w:webHidden/>
              </w:rPr>
            </w:rPrChange>
          </w:rPr>
          <w:fldChar w:fldCharType="end"/>
        </w:r>
        <w:r w:rsidRPr="00BA3432">
          <w:rPr>
            <w:rStyle w:val="Hyperlink"/>
            <w:noProof/>
            <w:rPrChange w:id="2329" w:author="phuong vu" w:date="2018-11-25T21:55:00Z">
              <w:rPr>
                <w:rStyle w:val="Hyperlink"/>
                <w:noProof/>
              </w:rPr>
            </w:rPrChange>
          </w:rPr>
          <w:fldChar w:fldCharType="end"/>
        </w:r>
      </w:ins>
    </w:p>
    <w:p w14:paraId="3FB39983" w14:textId="5F1D8680" w:rsidR="00F72520" w:rsidRPr="00BA3432" w:rsidRDefault="00F72520">
      <w:pPr>
        <w:pStyle w:val="TableofFigures"/>
        <w:tabs>
          <w:tab w:val="right" w:leader="dot" w:pos="8777"/>
        </w:tabs>
        <w:spacing w:line="276" w:lineRule="auto"/>
        <w:rPr>
          <w:ins w:id="2330" w:author="phuong vu" w:date="2018-11-22T15:02:00Z"/>
          <w:rFonts w:eastAsiaTheme="minorEastAsia"/>
          <w:noProof/>
          <w:sz w:val="22"/>
          <w:szCs w:val="22"/>
          <w:lang w:val="en-US"/>
          <w:rPrChange w:id="2331" w:author="phuong vu" w:date="2018-11-25T21:55:00Z">
            <w:rPr>
              <w:ins w:id="2332" w:author="phuong vu" w:date="2018-11-22T15:02:00Z"/>
              <w:rFonts w:asciiTheme="minorHAnsi" w:eastAsiaTheme="minorEastAsia" w:hAnsiTheme="minorHAnsi" w:cstheme="minorBidi"/>
              <w:noProof/>
              <w:sz w:val="22"/>
              <w:szCs w:val="22"/>
              <w:lang w:val="en-US"/>
            </w:rPr>
          </w:rPrChange>
        </w:rPr>
        <w:pPrChange w:id="2333" w:author="phuong vu" w:date="2018-11-23T13:48:00Z">
          <w:pPr>
            <w:pStyle w:val="TableofFigures"/>
            <w:tabs>
              <w:tab w:val="right" w:leader="dot" w:pos="8777"/>
            </w:tabs>
          </w:pPr>
        </w:pPrChange>
      </w:pPr>
      <w:ins w:id="2334" w:author="phuong vu" w:date="2018-11-22T15:02:00Z">
        <w:r w:rsidRPr="00AD0E2E">
          <w:rPr>
            <w:rStyle w:val="Hyperlink"/>
            <w:noProof/>
          </w:rPr>
          <w:fldChar w:fldCharType="begin"/>
        </w:r>
        <w:r w:rsidRPr="00BA3432">
          <w:rPr>
            <w:rStyle w:val="Hyperlink"/>
            <w:noProof/>
            <w:rPrChange w:id="2335" w:author="phuong vu" w:date="2018-11-25T21:55:00Z">
              <w:rPr>
                <w:rStyle w:val="Hyperlink"/>
                <w:noProof/>
              </w:rPr>
            </w:rPrChange>
          </w:rPr>
          <w:instrText xml:space="preserve"> </w:instrText>
        </w:r>
        <w:r w:rsidRPr="00BA3432">
          <w:rPr>
            <w:noProof/>
            <w:rPrChange w:id="2336" w:author="phuong vu" w:date="2018-11-25T21:55:00Z">
              <w:rPr>
                <w:noProof/>
              </w:rPr>
            </w:rPrChange>
          </w:rPr>
          <w:instrText>HYPERLINK \l "_Toc530662934"</w:instrText>
        </w:r>
        <w:r w:rsidRPr="00BA3432">
          <w:rPr>
            <w:rStyle w:val="Hyperlink"/>
            <w:noProof/>
            <w:rPrChange w:id="2337" w:author="phuong vu" w:date="2018-11-25T21:55:00Z">
              <w:rPr>
                <w:rStyle w:val="Hyperlink"/>
                <w:noProof/>
              </w:rPr>
            </w:rPrChange>
          </w:rPr>
          <w:instrText xml:space="preserve"> </w:instrText>
        </w:r>
        <w:r w:rsidRPr="00BA3432">
          <w:rPr>
            <w:rStyle w:val="Hyperlink"/>
            <w:noProof/>
            <w:rPrChange w:id="2338" w:author="phuong vu" w:date="2018-11-25T21:55:00Z">
              <w:rPr>
                <w:rStyle w:val="Hyperlink"/>
                <w:noProof/>
              </w:rPr>
            </w:rPrChange>
          </w:rPr>
          <w:fldChar w:fldCharType="separate"/>
        </w:r>
        <w:r w:rsidRPr="00BA3432">
          <w:rPr>
            <w:rStyle w:val="Hyperlink"/>
            <w:noProof/>
            <w:rPrChange w:id="2339" w:author="phuong vu" w:date="2018-11-25T21:55:00Z">
              <w:rPr>
                <w:rStyle w:val="Hyperlink"/>
                <w:noProof/>
              </w:rPr>
            </w:rPrChange>
          </w:rPr>
          <w:t>Hình 3.7</w:t>
        </w:r>
        <w:r w:rsidRPr="00BA3432">
          <w:rPr>
            <w:rStyle w:val="Hyperlink"/>
            <w:noProof/>
            <w:lang w:val="en-US"/>
            <w:rPrChange w:id="2340" w:author="phuong vu" w:date="2018-11-25T21:55:00Z">
              <w:rPr>
                <w:rStyle w:val="Hyperlink"/>
                <w:noProof/>
                <w:lang w:val="en-US"/>
              </w:rPr>
            </w:rPrChange>
          </w:rPr>
          <w:t xml:space="preserve"> Giao diện xem chi tiết đơn hàng</w:t>
        </w:r>
        <w:r w:rsidRPr="00BA3432">
          <w:rPr>
            <w:noProof/>
            <w:webHidden/>
            <w:rPrChange w:id="2341" w:author="phuong vu" w:date="2018-11-25T21:55:00Z">
              <w:rPr>
                <w:noProof/>
                <w:webHidden/>
              </w:rPr>
            </w:rPrChange>
          </w:rPr>
          <w:tab/>
        </w:r>
        <w:r w:rsidRPr="00BA3432">
          <w:rPr>
            <w:noProof/>
            <w:webHidden/>
            <w:rPrChange w:id="2342" w:author="phuong vu" w:date="2018-11-25T21:55:00Z">
              <w:rPr>
                <w:noProof/>
                <w:webHidden/>
              </w:rPr>
            </w:rPrChange>
          </w:rPr>
          <w:fldChar w:fldCharType="begin"/>
        </w:r>
        <w:r w:rsidRPr="00BA3432">
          <w:rPr>
            <w:noProof/>
            <w:webHidden/>
            <w:rPrChange w:id="2343" w:author="phuong vu" w:date="2018-11-25T21:55:00Z">
              <w:rPr>
                <w:noProof/>
                <w:webHidden/>
              </w:rPr>
            </w:rPrChange>
          </w:rPr>
          <w:instrText xml:space="preserve"> PAGEREF _Toc530662934 \h </w:instrText>
        </w:r>
      </w:ins>
      <w:r w:rsidRPr="00BA3432">
        <w:rPr>
          <w:noProof/>
          <w:webHidden/>
          <w:rPrChange w:id="2344" w:author="phuong vu" w:date="2018-11-25T21:55:00Z">
            <w:rPr>
              <w:noProof/>
              <w:webHidden/>
            </w:rPr>
          </w:rPrChange>
        </w:rPr>
      </w:r>
      <w:r w:rsidRPr="00BA3432">
        <w:rPr>
          <w:noProof/>
          <w:webHidden/>
          <w:rPrChange w:id="2345" w:author="phuong vu" w:date="2018-11-25T21:55:00Z">
            <w:rPr>
              <w:noProof/>
              <w:webHidden/>
            </w:rPr>
          </w:rPrChange>
        </w:rPr>
        <w:fldChar w:fldCharType="separate"/>
      </w:r>
      <w:ins w:id="2346" w:author="phuong vu" w:date="2018-11-22T15:02:00Z">
        <w:r w:rsidRPr="00BA3432">
          <w:rPr>
            <w:noProof/>
            <w:webHidden/>
            <w:rPrChange w:id="2347" w:author="phuong vu" w:date="2018-11-25T21:55:00Z">
              <w:rPr>
                <w:noProof/>
                <w:webHidden/>
              </w:rPr>
            </w:rPrChange>
          </w:rPr>
          <w:t>47</w:t>
        </w:r>
        <w:r w:rsidRPr="00BA3432">
          <w:rPr>
            <w:noProof/>
            <w:webHidden/>
            <w:rPrChange w:id="2348" w:author="phuong vu" w:date="2018-11-25T21:55:00Z">
              <w:rPr>
                <w:noProof/>
                <w:webHidden/>
              </w:rPr>
            </w:rPrChange>
          </w:rPr>
          <w:fldChar w:fldCharType="end"/>
        </w:r>
        <w:r w:rsidRPr="00BA3432">
          <w:rPr>
            <w:rStyle w:val="Hyperlink"/>
            <w:noProof/>
            <w:rPrChange w:id="2349" w:author="phuong vu" w:date="2018-11-25T21:55:00Z">
              <w:rPr>
                <w:rStyle w:val="Hyperlink"/>
                <w:noProof/>
              </w:rPr>
            </w:rPrChange>
          </w:rPr>
          <w:fldChar w:fldCharType="end"/>
        </w:r>
      </w:ins>
    </w:p>
    <w:p w14:paraId="68150989" w14:textId="79176191" w:rsidR="00F72520" w:rsidRPr="00BA3432" w:rsidRDefault="00F72520">
      <w:pPr>
        <w:pStyle w:val="TableofFigures"/>
        <w:tabs>
          <w:tab w:val="right" w:leader="dot" w:pos="8777"/>
        </w:tabs>
        <w:spacing w:line="276" w:lineRule="auto"/>
        <w:rPr>
          <w:ins w:id="2350" w:author="phuong vu" w:date="2018-11-22T15:02:00Z"/>
          <w:rFonts w:eastAsiaTheme="minorEastAsia"/>
          <w:noProof/>
          <w:sz w:val="22"/>
          <w:szCs w:val="22"/>
          <w:lang w:val="en-US"/>
          <w:rPrChange w:id="2351" w:author="phuong vu" w:date="2018-11-25T21:55:00Z">
            <w:rPr>
              <w:ins w:id="2352" w:author="phuong vu" w:date="2018-11-22T15:02:00Z"/>
              <w:rFonts w:asciiTheme="minorHAnsi" w:eastAsiaTheme="minorEastAsia" w:hAnsiTheme="minorHAnsi" w:cstheme="minorBidi"/>
              <w:noProof/>
              <w:sz w:val="22"/>
              <w:szCs w:val="22"/>
              <w:lang w:val="en-US"/>
            </w:rPr>
          </w:rPrChange>
        </w:rPr>
        <w:pPrChange w:id="2353" w:author="phuong vu" w:date="2018-11-23T13:48:00Z">
          <w:pPr>
            <w:pStyle w:val="TableofFigures"/>
            <w:tabs>
              <w:tab w:val="right" w:leader="dot" w:pos="8777"/>
            </w:tabs>
          </w:pPr>
        </w:pPrChange>
      </w:pPr>
      <w:ins w:id="2354" w:author="phuong vu" w:date="2018-11-22T15:02:00Z">
        <w:r w:rsidRPr="00AD0E2E">
          <w:rPr>
            <w:rStyle w:val="Hyperlink"/>
            <w:noProof/>
          </w:rPr>
          <w:fldChar w:fldCharType="begin"/>
        </w:r>
        <w:r w:rsidRPr="00BA3432">
          <w:rPr>
            <w:rStyle w:val="Hyperlink"/>
            <w:noProof/>
            <w:rPrChange w:id="2355" w:author="phuong vu" w:date="2018-11-25T21:55:00Z">
              <w:rPr>
                <w:rStyle w:val="Hyperlink"/>
                <w:noProof/>
              </w:rPr>
            </w:rPrChange>
          </w:rPr>
          <w:instrText xml:space="preserve"> </w:instrText>
        </w:r>
        <w:r w:rsidRPr="00BA3432">
          <w:rPr>
            <w:noProof/>
            <w:rPrChange w:id="2356" w:author="phuong vu" w:date="2018-11-25T21:55:00Z">
              <w:rPr>
                <w:noProof/>
              </w:rPr>
            </w:rPrChange>
          </w:rPr>
          <w:instrText>HYPERLINK \l "_Toc530662935"</w:instrText>
        </w:r>
        <w:r w:rsidRPr="00BA3432">
          <w:rPr>
            <w:rStyle w:val="Hyperlink"/>
            <w:noProof/>
            <w:rPrChange w:id="2357" w:author="phuong vu" w:date="2018-11-25T21:55:00Z">
              <w:rPr>
                <w:rStyle w:val="Hyperlink"/>
                <w:noProof/>
              </w:rPr>
            </w:rPrChange>
          </w:rPr>
          <w:instrText xml:space="preserve"> </w:instrText>
        </w:r>
        <w:r w:rsidRPr="00BA3432">
          <w:rPr>
            <w:rStyle w:val="Hyperlink"/>
            <w:noProof/>
            <w:rPrChange w:id="2358" w:author="phuong vu" w:date="2018-11-25T21:55:00Z">
              <w:rPr>
                <w:rStyle w:val="Hyperlink"/>
                <w:noProof/>
              </w:rPr>
            </w:rPrChange>
          </w:rPr>
          <w:fldChar w:fldCharType="separate"/>
        </w:r>
        <w:r w:rsidRPr="00BA3432">
          <w:rPr>
            <w:rStyle w:val="Hyperlink"/>
            <w:noProof/>
            <w:rPrChange w:id="2359" w:author="phuong vu" w:date="2018-11-25T21:55:00Z">
              <w:rPr>
                <w:rStyle w:val="Hyperlink"/>
                <w:noProof/>
              </w:rPr>
            </w:rPrChange>
          </w:rPr>
          <w:t>Hình 3.8</w:t>
        </w:r>
        <w:r w:rsidRPr="00BA3432">
          <w:rPr>
            <w:rStyle w:val="Hyperlink"/>
            <w:noProof/>
            <w:lang w:val="en-US"/>
            <w:rPrChange w:id="2360" w:author="phuong vu" w:date="2018-11-25T21:55:00Z">
              <w:rPr>
                <w:rStyle w:val="Hyperlink"/>
                <w:noProof/>
                <w:lang w:val="en-US"/>
              </w:rPr>
            </w:rPrChange>
          </w:rPr>
          <w:t xml:space="preserve"> Giao diện các chức năng với trạng thái "đang chờ"</w:t>
        </w:r>
        <w:r w:rsidRPr="00BA3432">
          <w:rPr>
            <w:noProof/>
            <w:webHidden/>
            <w:rPrChange w:id="2361" w:author="phuong vu" w:date="2018-11-25T21:55:00Z">
              <w:rPr>
                <w:noProof/>
                <w:webHidden/>
              </w:rPr>
            </w:rPrChange>
          </w:rPr>
          <w:tab/>
        </w:r>
        <w:r w:rsidRPr="00BA3432">
          <w:rPr>
            <w:noProof/>
            <w:webHidden/>
            <w:rPrChange w:id="2362" w:author="phuong vu" w:date="2018-11-25T21:55:00Z">
              <w:rPr>
                <w:noProof/>
                <w:webHidden/>
              </w:rPr>
            </w:rPrChange>
          </w:rPr>
          <w:fldChar w:fldCharType="begin"/>
        </w:r>
        <w:r w:rsidRPr="00BA3432">
          <w:rPr>
            <w:noProof/>
            <w:webHidden/>
            <w:rPrChange w:id="2363" w:author="phuong vu" w:date="2018-11-25T21:55:00Z">
              <w:rPr>
                <w:noProof/>
                <w:webHidden/>
              </w:rPr>
            </w:rPrChange>
          </w:rPr>
          <w:instrText xml:space="preserve"> PAGEREF _Toc530662935 \h </w:instrText>
        </w:r>
      </w:ins>
      <w:r w:rsidRPr="00BA3432">
        <w:rPr>
          <w:noProof/>
          <w:webHidden/>
          <w:rPrChange w:id="2364" w:author="phuong vu" w:date="2018-11-25T21:55:00Z">
            <w:rPr>
              <w:noProof/>
              <w:webHidden/>
            </w:rPr>
          </w:rPrChange>
        </w:rPr>
      </w:r>
      <w:r w:rsidRPr="00BA3432">
        <w:rPr>
          <w:noProof/>
          <w:webHidden/>
          <w:rPrChange w:id="2365" w:author="phuong vu" w:date="2018-11-25T21:55:00Z">
            <w:rPr>
              <w:noProof/>
              <w:webHidden/>
            </w:rPr>
          </w:rPrChange>
        </w:rPr>
        <w:fldChar w:fldCharType="separate"/>
      </w:r>
      <w:ins w:id="2366" w:author="phuong vu" w:date="2018-11-22T15:02:00Z">
        <w:r w:rsidRPr="00BA3432">
          <w:rPr>
            <w:noProof/>
            <w:webHidden/>
            <w:rPrChange w:id="2367" w:author="phuong vu" w:date="2018-11-25T21:55:00Z">
              <w:rPr>
                <w:noProof/>
                <w:webHidden/>
              </w:rPr>
            </w:rPrChange>
          </w:rPr>
          <w:t>49</w:t>
        </w:r>
        <w:r w:rsidRPr="00BA3432">
          <w:rPr>
            <w:noProof/>
            <w:webHidden/>
            <w:rPrChange w:id="2368" w:author="phuong vu" w:date="2018-11-25T21:55:00Z">
              <w:rPr>
                <w:noProof/>
                <w:webHidden/>
              </w:rPr>
            </w:rPrChange>
          </w:rPr>
          <w:fldChar w:fldCharType="end"/>
        </w:r>
        <w:r w:rsidRPr="00BA3432">
          <w:rPr>
            <w:rStyle w:val="Hyperlink"/>
            <w:noProof/>
            <w:rPrChange w:id="2369" w:author="phuong vu" w:date="2018-11-25T21:55:00Z">
              <w:rPr>
                <w:rStyle w:val="Hyperlink"/>
                <w:noProof/>
              </w:rPr>
            </w:rPrChange>
          </w:rPr>
          <w:fldChar w:fldCharType="end"/>
        </w:r>
      </w:ins>
    </w:p>
    <w:p w14:paraId="0A1BA989" w14:textId="3D9853BD" w:rsidR="00F72520" w:rsidRPr="00BA3432" w:rsidRDefault="00F72520">
      <w:pPr>
        <w:pStyle w:val="TableofFigures"/>
        <w:tabs>
          <w:tab w:val="right" w:leader="dot" w:pos="8777"/>
        </w:tabs>
        <w:spacing w:line="276" w:lineRule="auto"/>
        <w:rPr>
          <w:ins w:id="2370" w:author="phuong vu" w:date="2018-11-22T15:02:00Z"/>
          <w:rFonts w:eastAsiaTheme="minorEastAsia"/>
          <w:noProof/>
          <w:sz w:val="22"/>
          <w:szCs w:val="22"/>
          <w:lang w:val="en-US"/>
          <w:rPrChange w:id="2371" w:author="phuong vu" w:date="2018-11-25T21:55:00Z">
            <w:rPr>
              <w:ins w:id="2372" w:author="phuong vu" w:date="2018-11-22T15:02:00Z"/>
              <w:rFonts w:asciiTheme="minorHAnsi" w:eastAsiaTheme="minorEastAsia" w:hAnsiTheme="minorHAnsi" w:cstheme="minorBidi"/>
              <w:noProof/>
              <w:sz w:val="22"/>
              <w:szCs w:val="22"/>
              <w:lang w:val="en-US"/>
            </w:rPr>
          </w:rPrChange>
        </w:rPr>
        <w:pPrChange w:id="2373" w:author="phuong vu" w:date="2018-11-23T13:48:00Z">
          <w:pPr>
            <w:pStyle w:val="TableofFigures"/>
            <w:tabs>
              <w:tab w:val="right" w:leader="dot" w:pos="8777"/>
            </w:tabs>
          </w:pPr>
        </w:pPrChange>
      </w:pPr>
      <w:ins w:id="2374" w:author="phuong vu" w:date="2018-11-22T15:02:00Z">
        <w:r w:rsidRPr="00AD0E2E">
          <w:rPr>
            <w:rStyle w:val="Hyperlink"/>
            <w:noProof/>
          </w:rPr>
          <w:fldChar w:fldCharType="begin"/>
        </w:r>
        <w:r w:rsidRPr="00BA3432">
          <w:rPr>
            <w:rStyle w:val="Hyperlink"/>
            <w:noProof/>
            <w:rPrChange w:id="2375" w:author="phuong vu" w:date="2018-11-25T21:55:00Z">
              <w:rPr>
                <w:rStyle w:val="Hyperlink"/>
                <w:noProof/>
              </w:rPr>
            </w:rPrChange>
          </w:rPr>
          <w:instrText xml:space="preserve"> </w:instrText>
        </w:r>
        <w:r w:rsidRPr="00BA3432">
          <w:rPr>
            <w:noProof/>
            <w:rPrChange w:id="2376" w:author="phuong vu" w:date="2018-11-25T21:55:00Z">
              <w:rPr>
                <w:noProof/>
              </w:rPr>
            </w:rPrChange>
          </w:rPr>
          <w:instrText>HYPERLINK \l "_Toc530662936"</w:instrText>
        </w:r>
        <w:r w:rsidRPr="00BA3432">
          <w:rPr>
            <w:rStyle w:val="Hyperlink"/>
            <w:noProof/>
            <w:rPrChange w:id="2377" w:author="phuong vu" w:date="2018-11-25T21:55:00Z">
              <w:rPr>
                <w:rStyle w:val="Hyperlink"/>
                <w:noProof/>
              </w:rPr>
            </w:rPrChange>
          </w:rPr>
          <w:instrText xml:space="preserve"> </w:instrText>
        </w:r>
        <w:r w:rsidRPr="00BA3432">
          <w:rPr>
            <w:rStyle w:val="Hyperlink"/>
            <w:noProof/>
            <w:rPrChange w:id="2378" w:author="phuong vu" w:date="2018-11-25T21:55:00Z">
              <w:rPr>
                <w:rStyle w:val="Hyperlink"/>
                <w:noProof/>
              </w:rPr>
            </w:rPrChange>
          </w:rPr>
          <w:fldChar w:fldCharType="separate"/>
        </w:r>
        <w:r w:rsidRPr="00BA3432">
          <w:rPr>
            <w:rStyle w:val="Hyperlink"/>
            <w:noProof/>
            <w:rPrChange w:id="2379" w:author="phuong vu" w:date="2018-11-25T21:55:00Z">
              <w:rPr>
                <w:rStyle w:val="Hyperlink"/>
                <w:noProof/>
              </w:rPr>
            </w:rPrChange>
          </w:rPr>
          <w:t>Hình 3.9</w:t>
        </w:r>
        <w:r w:rsidRPr="00BA3432">
          <w:rPr>
            <w:rStyle w:val="Hyperlink"/>
            <w:noProof/>
            <w:lang w:val="en-US"/>
            <w:rPrChange w:id="2380" w:author="phuong vu" w:date="2018-11-25T21:55:00Z">
              <w:rPr>
                <w:rStyle w:val="Hyperlink"/>
                <w:noProof/>
                <w:lang w:val="en-US"/>
              </w:rPr>
            </w:rPrChange>
          </w:rPr>
          <w:t xml:space="preserve"> </w:t>
        </w:r>
        <w:r w:rsidRPr="00BA3432">
          <w:rPr>
            <w:rStyle w:val="Hyperlink"/>
            <w:noProof/>
            <w:rPrChange w:id="2381" w:author="phuong vu" w:date="2018-11-25T21:55:00Z">
              <w:rPr>
                <w:rStyle w:val="Hyperlink"/>
                <w:noProof/>
              </w:rPr>
            </w:rPrChange>
          </w:rPr>
          <w:t>Giao diện các chức năng với trạng thái "đang chờ</w:t>
        </w:r>
        <w:r w:rsidRPr="00BA3432">
          <w:rPr>
            <w:rStyle w:val="Hyperlink"/>
            <w:noProof/>
            <w:lang w:val="en-US"/>
            <w:rPrChange w:id="2382" w:author="phuong vu" w:date="2018-11-25T21:55:00Z">
              <w:rPr>
                <w:rStyle w:val="Hyperlink"/>
                <w:noProof/>
                <w:lang w:val="en-US"/>
              </w:rPr>
            </w:rPrChange>
          </w:rPr>
          <w:t xml:space="preserve"> xử lí</w:t>
        </w:r>
        <w:r w:rsidRPr="00BA3432">
          <w:rPr>
            <w:rStyle w:val="Hyperlink"/>
            <w:noProof/>
            <w:rPrChange w:id="2383" w:author="phuong vu" w:date="2018-11-25T21:55:00Z">
              <w:rPr>
                <w:rStyle w:val="Hyperlink"/>
                <w:noProof/>
              </w:rPr>
            </w:rPrChange>
          </w:rPr>
          <w:t>"</w:t>
        </w:r>
        <w:r w:rsidRPr="00BA3432">
          <w:rPr>
            <w:noProof/>
            <w:webHidden/>
            <w:rPrChange w:id="2384" w:author="phuong vu" w:date="2018-11-25T21:55:00Z">
              <w:rPr>
                <w:noProof/>
                <w:webHidden/>
              </w:rPr>
            </w:rPrChange>
          </w:rPr>
          <w:tab/>
        </w:r>
        <w:r w:rsidRPr="00BA3432">
          <w:rPr>
            <w:noProof/>
            <w:webHidden/>
            <w:rPrChange w:id="2385" w:author="phuong vu" w:date="2018-11-25T21:55:00Z">
              <w:rPr>
                <w:noProof/>
                <w:webHidden/>
              </w:rPr>
            </w:rPrChange>
          </w:rPr>
          <w:fldChar w:fldCharType="begin"/>
        </w:r>
        <w:r w:rsidRPr="00BA3432">
          <w:rPr>
            <w:noProof/>
            <w:webHidden/>
            <w:rPrChange w:id="2386" w:author="phuong vu" w:date="2018-11-25T21:55:00Z">
              <w:rPr>
                <w:noProof/>
                <w:webHidden/>
              </w:rPr>
            </w:rPrChange>
          </w:rPr>
          <w:instrText xml:space="preserve"> PAGEREF _Toc530662936 \h </w:instrText>
        </w:r>
      </w:ins>
      <w:r w:rsidRPr="00BA3432">
        <w:rPr>
          <w:noProof/>
          <w:webHidden/>
          <w:rPrChange w:id="2387" w:author="phuong vu" w:date="2018-11-25T21:55:00Z">
            <w:rPr>
              <w:noProof/>
              <w:webHidden/>
            </w:rPr>
          </w:rPrChange>
        </w:rPr>
      </w:r>
      <w:r w:rsidRPr="00BA3432">
        <w:rPr>
          <w:noProof/>
          <w:webHidden/>
          <w:rPrChange w:id="2388" w:author="phuong vu" w:date="2018-11-25T21:55:00Z">
            <w:rPr>
              <w:noProof/>
              <w:webHidden/>
            </w:rPr>
          </w:rPrChange>
        </w:rPr>
        <w:fldChar w:fldCharType="separate"/>
      </w:r>
      <w:ins w:id="2389" w:author="phuong vu" w:date="2018-11-22T15:02:00Z">
        <w:r w:rsidRPr="00BA3432">
          <w:rPr>
            <w:noProof/>
            <w:webHidden/>
            <w:rPrChange w:id="2390" w:author="phuong vu" w:date="2018-11-25T21:55:00Z">
              <w:rPr>
                <w:noProof/>
                <w:webHidden/>
              </w:rPr>
            </w:rPrChange>
          </w:rPr>
          <w:t>50</w:t>
        </w:r>
        <w:r w:rsidRPr="00BA3432">
          <w:rPr>
            <w:noProof/>
            <w:webHidden/>
            <w:rPrChange w:id="2391" w:author="phuong vu" w:date="2018-11-25T21:55:00Z">
              <w:rPr>
                <w:noProof/>
                <w:webHidden/>
              </w:rPr>
            </w:rPrChange>
          </w:rPr>
          <w:fldChar w:fldCharType="end"/>
        </w:r>
        <w:r w:rsidRPr="00BA3432">
          <w:rPr>
            <w:rStyle w:val="Hyperlink"/>
            <w:noProof/>
            <w:rPrChange w:id="2392" w:author="phuong vu" w:date="2018-11-25T21:55:00Z">
              <w:rPr>
                <w:rStyle w:val="Hyperlink"/>
                <w:noProof/>
              </w:rPr>
            </w:rPrChange>
          </w:rPr>
          <w:fldChar w:fldCharType="end"/>
        </w:r>
      </w:ins>
    </w:p>
    <w:p w14:paraId="62439B4C" w14:textId="05DFAFEE" w:rsidR="00F72520" w:rsidRPr="00BA3432" w:rsidRDefault="00F72520">
      <w:pPr>
        <w:pStyle w:val="TableofFigures"/>
        <w:tabs>
          <w:tab w:val="right" w:leader="dot" w:pos="8777"/>
        </w:tabs>
        <w:spacing w:line="276" w:lineRule="auto"/>
        <w:rPr>
          <w:ins w:id="2393" w:author="phuong vu" w:date="2018-11-22T15:02:00Z"/>
          <w:rFonts w:eastAsiaTheme="minorEastAsia"/>
          <w:noProof/>
          <w:sz w:val="22"/>
          <w:szCs w:val="22"/>
          <w:lang w:val="en-US"/>
          <w:rPrChange w:id="2394" w:author="phuong vu" w:date="2018-11-25T21:55:00Z">
            <w:rPr>
              <w:ins w:id="2395" w:author="phuong vu" w:date="2018-11-22T15:02:00Z"/>
              <w:rFonts w:asciiTheme="minorHAnsi" w:eastAsiaTheme="minorEastAsia" w:hAnsiTheme="minorHAnsi" w:cstheme="minorBidi"/>
              <w:noProof/>
              <w:sz w:val="22"/>
              <w:szCs w:val="22"/>
              <w:lang w:val="en-US"/>
            </w:rPr>
          </w:rPrChange>
        </w:rPr>
        <w:pPrChange w:id="2396" w:author="phuong vu" w:date="2018-11-23T13:48:00Z">
          <w:pPr>
            <w:pStyle w:val="TableofFigures"/>
            <w:tabs>
              <w:tab w:val="right" w:leader="dot" w:pos="8777"/>
            </w:tabs>
          </w:pPr>
        </w:pPrChange>
      </w:pPr>
      <w:ins w:id="2397" w:author="phuong vu" w:date="2018-11-22T15:02:00Z">
        <w:r w:rsidRPr="00AD0E2E">
          <w:rPr>
            <w:rStyle w:val="Hyperlink"/>
            <w:noProof/>
          </w:rPr>
          <w:fldChar w:fldCharType="begin"/>
        </w:r>
        <w:r w:rsidRPr="00BA3432">
          <w:rPr>
            <w:rStyle w:val="Hyperlink"/>
            <w:noProof/>
            <w:rPrChange w:id="2398" w:author="phuong vu" w:date="2018-11-25T21:55:00Z">
              <w:rPr>
                <w:rStyle w:val="Hyperlink"/>
                <w:noProof/>
              </w:rPr>
            </w:rPrChange>
          </w:rPr>
          <w:instrText xml:space="preserve"> </w:instrText>
        </w:r>
        <w:r w:rsidRPr="00BA3432">
          <w:rPr>
            <w:noProof/>
            <w:rPrChange w:id="2399" w:author="phuong vu" w:date="2018-11-25T21:55:00Z">
              <w:rPr>
                <w:noProof/>
              </w:rPr>
            </w:rPrChange>
          </w:rPr>
          <w:instrText>HYPERLINK \l "_Toc530662937"</w:instrText>
        </w:r>
        <w:r w:rsidRPr="00BA3432">
          <w:rPr>
            <w:rStyle w:val="Hyperlink"/>
            <w:noProof/>
            <w:rPrChange w:id="2400" w:author="phuong vu" w:date="2018-11-25T21:55:00Z">
              <w:rPr>
                <w:rStyle w:val="Hyperlink"/>
                <w:noProof/>
              </w:rPr>
            </w:rPrChange>
          </w:rPr>
          <w:instrText xml:space="preserve"> </w:instrText>
        </w:r>
        <w:r w:rsidRPr="00BA3432">
          <w:rPr>
            <w:rStyle w:val="Hyperlink"/>
            <w:noProof/>
            <w:rPrChange w:id="2401" w:author="phuong vu" w:date="2018-11-25T21:55:00Z">
              <w:rPr>
                <w:rStyle w:val="Hyperlink"/>
                <w:noProof/>
              </w:rPr>
            </w:rPrChange>
          </w:rPr>
          <w:fldChar w:fldCharType="separate"/>
        </w:r>
        <w:r w:rsidRPr="00BA3432">
          <w:rPr>
            <w:rStyle w:val="Hyperlink"/>
            <w:noProof/>
            <w:rPrChange w:id="2402" w:author="phuong vu" w:date="2018-11-25T21:55:00Z">
              <w:rPr>
                <w:rStyle w:val="Hyperlink"/>
                <w:noProof/>
              </w:rPr>
            </w:rPrChange>
          </w:rPr>
          <w:t>Hình 3.10Giao diện các chức năng với trạng thái "đang xử lí"</w:t>
        </w:r>
        <w:r w:rsidRPr="00BA3432">
          <w:rPr>
            <w:noProof/>
            <w:webHidden/>
            <w:rPrChange w:id="2403" w:author="phuong vu" w:date="2018-11-25T21:55:00Z">
              <w:rPr>
                <w:noProof/>
                <w:webHidden/>
              </w:rPr>
            </w:rPrChange>
          </w:rPr>
          <w:tab/>
        </w:r>
        <w:r w:rsidRPr="00BA3432">
          <w:rPr>
            <w:noProof/>
            <w:webHidden/>
            <w:rPrChange w:id="2404" w:author="phuong vu" w:date="2018-11-25T21:55:00Z">
              <w:rPr>
                <w:noProof/>
                <w:webHidden/>
              </w:rPr>
            </w:rPrChange>
          </w:rPr>
          <w:fldChar w:fldCharType="begin"/>
        </w:r>
        <w:r w:rsidRPr="00BA3432">
          <w:rPr>
            <w:noProof/>
            <w:webHidden/>
            <w:rPrChange w:id="2405" w:author="phuong vu" w:date="2018-11-25T21:55:00Z">
              <w:rPr>
                <w:noProof/>
                <w:webHidden/>
              </w:rPr>
            </w:rPrChange>
          </w:rPr>
          <w:instrText xml:space="preserve"> PAGEREF _Toc530662937 \h </w:instrText>
        </w:r>
      </w:ins>
      <w:r w:rsidRPr="00BA3432">
        <w:rPr>
          <w:noProof/>
          <w:webHidden/>
          <w:rPrChange w:id="2406" w:author="phuong vu" w:date="2018-11-25T21:55:00Z">
            <w:rPr>
              <w:noProof/>
              <w:webHidden/>
            </w:rPr>
          </w:rPrChange>
        </w:rPr>
      </w:r>
      <w:r w:rsidRPr="00BA3432">
        <w:rPr>
          <w:noProof/>
          <w:webHidden/>
          <w:rPrChange w:id="2407" w:author="phuong vu" w:date="2018-11-25T21:55:00Z">
            <w:rPr>
              <w:noProof/>
              <w:webHidden/>
            </w:rPr>
          </w:rPrChange>
        </w:rPr>
        <w:fldChar w:fldCharType="separate"/>
      </w:r>
      <w:ins w:id="2408" w:author="phuong vu" w:date="2018-11-22T15:02:00Z">
        <w:r w:rsidRPr="00BA3432">
          <w:rPr>
            <w:noProof/>
            <w:webHidden/>
            <w:rPrChange w:id="2409" w:author="phuong vu" w:date="2018-11-25T21:55:00Z">
              <w:rPr>
                <w:noProof/>
                <w:webHidden/>
              </w:rPr>
            </w:rPrChange>
          </w:rPr>
          <w:t>51</w:t>
        </w:r>
        <w:r w:rsidRPr="00BA3432">
          <w:rPr>
            <w:noProof/>
            <w:webHidden/>
            <w:rPrChange w:id="2410" w:author="phuong vu" w:date="2018-11-25T21:55:00Z">
              <w:rPr>
                <w:noProof/>
                <w:webHidden/>
              </w:rPr>
            </w:rPrChange>
          </w:rPr>
          <w:fldChar w:fldCharType="end"/>
        </w:r>
        <w:r w:rsidRPr="00BA3432">
          <w:rPr>
            <w:rStyle w:val="Hyperlink"/>
            <w:noProof/>
            <w:rPrChange w:id="2411" w:author="phuong vu" w:date="2018-11-25T21:55:00Z">
              <w:rPr>
                <w:rStyle w:val="Hyperlink"/>
                <w:noProof/>
              </w:rPr>
            </w:rPrChange>
          </w:rPr>
          <w:fldChar w:fldCharType="end"/>
        </w:r>
      </w:ins>
    </w:p>
    <w:p w14:paraId="56A9AB18" w14:textId="5B529C47" w:rsidR="00F72520" w:rsidRPr="00BA3432" w:rsidRDefault="00F72520">
      <w:pPr>
        <w:pStyle w:val="TableofFigures"/>
        <w:tabs>
          <w:tab w:val="right" w:leader="dot" w:pos="8777"/>
        </w:tabs>
        <w:spacing w:line="276" w:lineRule="auto"/>
        <w:rPr>
          <w:ins w:id="2412" w:author="phuong vu" w:date="2018-11-22T15:02:00Z"/>
          <w:rFonts w:eastAsiaTheme="minorEastAsia"/>
          <w:noProof/>
          <w:sz w:val="22"/>
          <w:szCs w:val="22"/>
          <w:lang w:val="en-US"/>
          <w:rPrChange w:id="2413" w:author="phuong vu" w:date="2018-11-25T21:55:00Z">
            <w:rPr>
              <w:ins w:id="2414" w:author="phuong vu" w:date="2018-11-22T15:02:00Z"/>
              <w:rFonts w:asciiTheme="minorHAnsi" w:eastAsiaTheme="minorEastAsia" w:hAnsiTheme="minorHAnsi" w:cstheme="minorBidi"/>
              <w:noProof/>
              <w:sz w:val="22"/>
              <w:szCs w:val="22"/>
              <w:lang w:val="en-US"/>
            </w:rPr>
          </w:rPrChange>
        </w:rPr>
        <w:pPrChange w:id="2415" w:author="phuong vu" w:date="2018-11-23T13:48:00Z">
          <w:pPr>
            <w:pStyle w:val="TableofFigures"/>
            <w:tabs>
              <w:tab w:val="right" w:leader="dot" w:pos="8777"/>
            </w:tabs>
          </w:pPr>
        </w:pPrChange>
      </w:pPr>
      <w:ins w:id="2416" w:author="phuong vu" w:date="2018-11-22T15:02:00Z">
        <w:r w:rsidRPr="00AD0E2E">
          <w:rPr>
            <w:rStyle w:val="Hyperlink"/>
            <w:noProof/>
          </w:rPr>
          <w:fldChar w:fldCharType="begin"/>
        </w:r>
        <w:r w:rsidRPr="00BA3432">
          <w:rPr>
            <w:rStyle w:val="Hyperlink"/>
            <w:noProof/>
            <w:rPrChange w:id="2417" w:author="phuong vu" w:date="2018-11-25T21:55:00Z">
              <w:rPr>
                <w:rStyle w:val="Hyperlink"/>
                <w:noProof/>
              </w:rPr>
            </w:rPrChange>
          </w:rPr>
          <w:instrText xml:space="preserve"> </w:instrText>
        </w:r>
        <w:r w:rsidRPr="00BA3432">
          <w:rPr>
            <w:noProof/>
            <w:rPrChange w:id="2418" w:author="phuong vu" w:date="2018-11-25T21:55:00Z">
              <w:rPr>
                <w:noProof/>
              </w:rPr>
            </w:rPrChange>
          </w:rPr>
          <w:instrText>HYPERLINK \l "_Toc530662938"</w:instrText>
        </w:r>
        <w:r w:rsidRPr="00BA3432">
          <w:rPr>
            <w:rStyle w:val="Hyperlink"/>
            <w:noProof/>
            <w:rPrChange w:id="2419" w:author="phuong vu" w:date="2018-11-25T21:55:00Z">
              <w:rPr>
                <w:rStyle w:val="Hyperlink"/>
                <w:noProof/>
              </w:rPr>
            </w:rPrChange>
          </w:rPr>
          <w:instrText xml:space="preserve"> </w:instrText>
        </w:r>
        <w:r w:rsidRPr="00BA3432">
          <w:rPr>
            <w:rStyle w:val="Hyperlink"/>
            <w:noProof/>
            <w:rPrChange w:id="2420" w:author="phuong vu" w:date="2018-11-25T21:55:00Z">
              <w:rPr>
                <w:rStyle w:val="Hyperlink"/>
                <w:noProof/>
              </w:rPr>
            </w:rPrChange>
          </w:rPr>
          <w:fldChar w:fldCharType="separate"/>
        </w:r>
        <w:r w:rsidRPr="00BA3432">
          <w:rPr>
            <w:rStyle w:val="Hyperlink"/>
            <w:noProof/>
            <w:rPrChange w:id="2421" w:author="phuong vu" w:date="2018-11-25T21:55:00Z">
              <w:rPr>
                <w:rStyle w:val="Hyperlink"/>
                <w:noProof/>
              </w:rPr>
            </w:rPrChange>
          </w:rPr>
          <w:t>Hình 3.11</w:t>
        </w:r>
        <w:r w:rsidRPr="00BA3432">
          <w:rPr>
            <w:rStyle w:val="Hyperlink"/>
            <w:noProof/>
            <w:lang w:val="en-US"/>
            <w:rPrChange w:id="2422" w:author="phuong vu" w:date="2018-11-25T21:55:00Z">
              <w:rPr>
                <w:rStyle w:val="Hyperlink"/>
                <w:noProof/>
                <w:lang w:val="en-US"/>
              </w:rPr>
            </w:rPrChange>
          </w:rPr>
          <w:t xml:space="preserve"> Giao diện thực hiện chức năng tạo hóa đơn cho đơn hàng</w:t>
        </w:r>
        <w:r w:rsidRPr="00BA3432">
          <w:rPr>
            <w:noProof/>
            <w:webHidden/>
            <w:rPrChange w:id="2423" w:author="phuong vu" w:date="2018-11-25T21:55:00Z">
              <w:rPr>
                <w:noProof/>
                <w:webHidden/>
              </w:rPr>
            </w:rPrChange>
          </w:rPr>
          <w:tab/>
        </w:r>
        <w:r w:rsidRPr="00BA3432">
          <w:rPr>
            <w:noProof/>
            <w:webHidden/>
            <w:rPrChange w:id="2424" w:author="phuong vu" w:date="2018-11-25T21:55:00Z">
              <w:rPr>
                <w:noProof/>
                <w:webHidden/>
              </w:rPr>
            </w:rPrChange>
          </w:rPr>
          <w:fldChar w:fldCharType="begin"/>
        </w:r>
        <w:r w:rsidRPr="00BA3432">
          <w:rPr>
            <w:noProof/>
            <w:webHidden/>
            <w:rPrChange w:id="2425" w:author="phuong vu" w:date="2018-11-25T21:55:00Z">
              <w:rPr>
                <w:noProof/>
                <w:webHidden/>
              </w:rPr>
            </w:rPrChange>
          </w:rPr>
          <w:instrText xml:space="preserve"> PAGEREF _Toc530662938 \h </w:instrText>
        </w:r>
      </w:ins>
      <w:r w:rsidRPr="00BA3432">
        <w:rPr>
          <w:noProof/>
          <w:webHidden/>
          <w:rPrChange w:id="2426" w:author="phuong vu" w:date="2018-11-25T21:55:00Z">
            <w:rPr>
              <w:noProof/>
              <w:webHidden/>
            </w:rPr>
          </w:rPrChange>
        </w:rPr>
      </w:r>
      <w:r w:rsidRPr="00BA3432">
        <w:rPr>
          <w:noProof/>
          <w:webHidden/>
          <w:rPrChange w:id="2427" w:author="phuong vu" w:date="2018-11-25T21:55:00Z">
            <w:rPr>
              <w:noProof/>
              <w:webHidden/>
            </w:rPr>
          </w:rPrChange>
        </w:rPr>
        <w:fldChar w:fldCharType="separate"/>
      </w:r>
      <w:ins w:id="2428" w:author="phuong vu" w:date="2018-11-22T15:02:00Z">
        <w:r w:rsidRPr="00BA3432">
          <w:rPr>
            <w:noProof/>
            <w:webHidden/>
            <w:rPrChange w:id="2429" w:author="phuong vu" w:date="2018-11-25T21:55:00Z">
              <w:rPr>
                <w:noProof/>
                <w:webHidden/>
              </w:rPr>
            </w:rPrChange>
          </w:rPr>
          <w:t>53</w:t>
        </w:r>
        <w:r w:rsidRPr="00BA3432">
          <w:rPr>
            <w:noProof/>
            <w:webHidden/>
            <w:rPrChange w:id="2430" w:author="phuong vu" w:date="2018-11-25T21:55:00Z">
              <w:rPr>
                <w:noProof/>
                <w:webHidden/>
              </w:rPr>
            </w:rPrChange>
          </w:rPr>
          <w:fldChar w:fldCharType="end"/>
        </w:r>
        <w:r w:rsidRPr="00BA3432">
          <w:rPr>
            <w:rStyle w:val="Hyperlink"/>
            <w:noProof/>
            <w:rPrChange w:id="2431" w:author="phuong vu" w:date="2018-11-25T21:55:00Z">
              <w:rPr>
                <w:rStyle w:val="Hyperlink"/>
                <w:noProof/>
              </w:rPr>
            </w:rPrChange>
          </w:rPr>
          <w:fldChar w:fldCharType="end"/>
        </w:r>
      </w:ins>
    </w:p>
    <w:p w14:paraId="4615948E" w14:textId="5720C3BB" w:rsidR="00F72520" w:rsidRPr="00BA3432" w:rsidRDefault="00F72520">
      <w:pPr>
        <w:pStyle w:val="TableofFigures"/>
        <w:tabs>
          <w:tab w:val="right" w:leader="dot" w:pos="8777"/>
        </w:tabs>
        <w:spacing w:line="276" w:lineRule="auto"/>
        <w:rPr>
          <w:ins w:id="2432" w:author="phuong vu" w:date="2018-11-22T15:02:00Z"/>
          <w:rFonts w:eastAsiaTheme="minorEastAsia"/>
          <w:noProof/>
          <w:sz w:val="22"/>
          <w:szCs w:val="22"/>
          <w:lang w:val="en-US"/>
          <w:rPrChange w:id="2433" w:author="phuong vu" w:date="2018-11-25T21:55:00Z">
            <w:rPr>
              <w:ins w:id="2434" w:author="phuong vu" w:date="2018-11-22T15:02:00Z"/>
              <w:rFonts w:asciiTheme="minorHAnsi" w:eastAsiaTheme="minorEastAsia" w:hAnsiTheme="minorHAnsi" w:cstheme="minorBidi"/>
              <w:noProof/>
              <w:sz w:val="22"/>
              <w:szCs w:val="22"/>
              <w:lang w:val="en-US"/>
            </w:rPr>
          </w:rPrChange>
        </w:rPr>
        <w:pPrChange w:id="2435" w:author="phuong vu" w:date="2018-11-23T13:48:00Z">
          <w:pPr>
            <w:pStyle w:val="TableofFigures"/>
            <w:tabs>
              <w:tab w:val="right" w:leader="dot" w:pos="8777"/>
            </w:tabs>
          </w:pPr>
        </w:pPrChange>
      </w:pPr>
      <w:ins w:id="2436" w:author="phuong vu" w:date="2018-11-22T15:02:00Z">
        <w:r w:rsidRPr="00AD0E2E">
          <w:rPr>
            <w:rStyle w:val="Hyperlink"/>
            <w:noProof/>
          </w:rPr>
          <w:fldChar w:fldCharType="begin"/>
        </w:r>
        <w:r w:rsidRPr="00BA3432">
          <w:rPr>
            <w:rStyle w:val="Hyperlink"/>
            <w:noProof/>
            <w:rPrChange w:id="2437" w:author="phuong vu" w:date="2018-11-25T21:55:00Z">
              <w:rPr>
                <w:rStyle w:val="Hyperlink"/>
                <w:noProof/>
              </w:rPr>
            </w:rPrChange>
          </w:rPr>
          <w:instrText xml:space="preserve"> </w:instrText>
        </w:r>
        <w:r w:rsidRPr="00BA3432">
          <w:rPr>
            <w:noProof/>
            <w:rPrChange w:id="2438" w:author="phuong vu" w:date="2018-11-25T21:55:00Z">
              <w:rPr>
                <w:noProof/>
              </w:rPr>
            </w:rPrChange>
          </w:rPr>
          <w:instrText>HYPERLINK \l "_Toc530662939"</w:instrText>
        </w:r>
        <w:r w:rsidRPr="00BA3432">
          <w:rPr>
            <w:rStyle w:val="Hyperlink"/>
            <w:noProof/>
            <w:rPrChange w:id="2439" w:author="phuong vu" w:date="2018-11-25T21:55:00Z">
              <w:rPr>
                <w:rStyle w:val="Hyperlink"/>
                <w:noProof/>
              </w:rPr>
            </w:rPrChange>
          </w:rPr>
          <w:instrText xml:space="preserve"> </w:instrText>
        </w:r>
        <w:r w:rsidRPr="00BA3432">
          <w:rPr>
            <w:rStyle w:val="Hyperlink"/>
            <w:noProof/>
            <w:rPrChange w:id="2440" w:author="phuong vu" w:date="2018-11-25T21:55:00Z">
              <w:rPr>
                <w:rStyle w:val="Hyperlink"/>
                <w:noProof/>
              </w:rPr>
            </w:rPrChange>
          </w:rPr>
          <w:fldChar w:fldCharType="separate"/>
        </w:r>
        <w:r w:rsidRPr="00BA3432">
          <w:rPr>
            <w:rStyle w:val="Hyperlink"/>
            <w:noProof/>
            <w:rPrChange w:id="2441" w:author="phuong vu" w:date="2018-11-25T21:55:00Z">
              <w:rPr>
                <w:rStyle w:val="Hyperlink"/>
                <w:noProof/>
              </w:rPr>
            </w:rPrChange>
          </w:rPr>
          <w:t>Hình 3.12</w:t>
        </w:r>
        <w:r w:rsidRPr="00BA3432">
          <w:rPr>
            <w:rStyle w:val="Hyperlink"/>
            <w:noProof/>
            <w:lang w:val="en-US"/>
            <w:rPrChange w:id="2442" w:author="phuong vu" w:date="2018-11-25T21:55:00Z">
              <w:rPr>
                <w:rStyle w:val="Hyperlink"/>
                <w:noProof/>
                <w:lang w:val="en-US"/>
              </w:rPr>
            </w:rPrChange>
          </w:rPr>
          <w:t xml:space="preserve"> Giao diện xem hóa đơn của đơn hàng</w:t>
        </w:r>
        <w:r w:rsidRPr="00BA3432">
          <w:rPr>
            <w:noProof/>
            <w:webHidden/>
            <w:rPrChange w:id="2443" w:author="phuong vu" w:date="2018-11-25T21:55:00Z">
              <w:rPr>
                <w:noProof/>
                <w:webHidden/>
              </w:rPr>
            </w:rPrChange>
          </w:rPr>
          <w:tab/>
        </w:r>
        <w:r w:rsidRPr="00BA3432">
          <w:rPr>
            <w:noProof/>
            <w:webHidden/>
            <w:rPrChange w:id="2444" w:author="phuong vu" w:date="2018-11-25T21:55:00Z">
              <w:rPr>
                <w:noProof/>
                <w:webHidden/>
              </w:rPr>
            </w:rPrChange>
          </w:rPr>
          <w:fldChar w:fldCharType="begin"/>
        </w:r>
        <w:r w:rsidRPr="00BA3432">
          <w:rPr>
            <w:noProof/>
            <w:webHidden/>
            <w:rPrChange w:id="2445" w:author="phuong vu" w:date="2018-11-25T21:55:00Z">
              <w:rPr>
                <w:noProof/>
                <w:webHidden/>
              </w:rPr>
            </w:rPrChange>
          </w:rPr>
          <w:instrText xml:space="preserve"> PAGEREF _Toc530662939 \h </w:instrText>
        </w:r>
      </w:ins>
      <w:r w:rsidRPr="00BA3432">
        <w:rPr>
          <w:noProof/>
          <w:webHidden/>
          <w:rPrChange w:id="2446" w:author="phuong vu" w:date="2018-11-25T21:55:00Z">
            <w:rPr>
              <w:noProof/>
              <w:webHidden/>
            </w:rPr>
          </w:rPrChange>
        </w:rPr>
      </w:r>
      <w:r w:rsidRPr="00BA3432">
        <w:rPr>
          <w:noProof/>
          <w:webHidden/>
          <w:rPrChange w:id="2447" w:author="phuong vu" w:date="2018-11-25T21:55:00Z">
            <w:rPr>
              <w:noProof/>
              <w:webHidden/>
            </w:rPr>
          </w:rPrChange>
        </w:rPr>
        <w:fldChar w:fldCharType="separate"/>
      </w:r>
      <w:ins w:id="2448" w:author="phuong vu" w:date="2018-11-22T15:02:00Z">
        <w:r w:rsidRPr="00BA3432">
          <w:rPr>
            <w:noProof/>
            <w:webHidden/>
            <w:rPrChange w:id="2449" w:author="phuong vu" w:date="2018-11-25T21:55:00Z">
              <w:rPr>
                <w:noProof/>
                <w:webHidden/>
              </w:rPr>
            </w:rPrChange>
          </w:rPr>
          <w:t>54</w:t>
        </w:r>
        <w:r w:rsidRPr="00BA3432">
          <w:rPr>
            <w:noProof/>
            <w:webHidden/>
            <w:rPrChange w:id="2450" w:author="phuong vu" w:date="2018-11-25T21:55:00Z">
              <w:rPr>
                <w:noProof/>
                <w:webHidden/>
              </w:rPr>
            </w:rPrChange>
          </w:rPr>
          <w:fldChar w:fldCharType="end"/>
        </w:r>
        <w:r w:rsidRPr="00BA3432">
          <w:rPr>
            <w:rStyle w:val="Hyperlink"/>
            <w:noProof/>
            <w:rPrChange w:id="2451" w:author="phuong vu" w:date="2018-11-25T21:55:00Z">
              <w:rPr>
                <w:rStyle w:val="Hyperlink"/>
                <w:noProof/>
              </w:rPr>
            </w:rPrChange>
          </w:rPr>
          <w:fldChar w:fldCharType="end"/>
        </w:r>
      </w:ins>
    </w:p>
    <w:p w14:paraId="44F0E773" w14:textId="3CB23DDF" w:rsidR="00F72520" w:rsidRPr="00BA3432" w:rsidRDefault="00F72520">
      <w:pPr>
        <w:pStyle w:val="TableofFigures"/>
        <w:tabs>
          <w:tab w:val="right" w:leader="dot" w:pos="8777"/>
        </w:tabs>
        <w:spacing w:line="276" w:lineRule="auto"/>
        <w:rPr>
          <w:ins w:id="2452" w:author="phuong vu" w:date="2018-11-22T15:02:00Z"/>
          <w:rFonts w:eastAsiaTheme="minorEastAsia"/>
          <w:noProof/>
          <w:sz w:val="22"/>
          <w:szCs w:val="22"/>
          <w:lang w:val="en-US"/>
          <w:rPrChange w:id="2453" w:author="phuong vu" w:date="2018-11-25T21:55:00Z">
            <w:rPr>
              <w:ins w:id="2454" w:author="phuong vu" w:date="2018-11-22T15:02:00Z"/>
              <w:rFonts w:asciiTheme="minorHAnsi" w:eastAsiaTheme="minorEastAsia" w:hAnsiTheme="minorHAnsi" w:cstheme="minorBidi"/>
              <w:noProof/>
              <w:sz w:val="22"/>
              <w:szCs w:val="22"/>
              <w:lang w:val="en-US"/>
            </w:rPr>
          </w:rPrChange>
        </w:rPr>
        <w:pPrChange w:id="2455" w:author="phuong vu" w:date="2018-11-23T13:48:00Z">
          <w:pPr>
            <w:pStyle w:val="TableofFigures"/>
            <w:tabs>
              <w:tab w:val="right" w:leader="dot" w:pos="8777"/>
            </w:tabs>
          </w:pPr>
        </w:pPrChange>
      </w:pPr>
      <w:ins w:id="2456" w:author="phuong vu" w:date="2018-11-22T15:02:00Z">
        <w:r w:rsidRPr="00AD0E2E">
          <w:rPr>
            <w:rStyle w:val="Hyperlink"/>
            <w:noProof/>
          </w:rPr>
          <w:fldChar w:fldCharType="begin"/>
        </w:r>
        <w:r w:rsidRPr="00BA3432">
          <w:rPr>
            <w:rStyle w:val="Hyperlink"/>
            <w:noProof/>
            <w:rPrChange w:id="2457" w:author="phuong vu" w:date="2018-11-25T21:55:00Z">
              <w:rPr>
                <w:rStyle w:val="Hyperlink"/>
                <w:noProof/>
              </w:rPr>
            </w:rPrChange>
          </w:rPr>
          <w:instrText xml:space="preserve"> </w:instrText>
        </w:r>
        <w:r w:rsidRPr="00BA3432">
          <w:rPr>
            <w:noProof/>
            <w:rPrChange w:id="2458" w:author="phuong vu" w:date="2018-11-25T21:55:00Z">
              <w:rPr>
                <w:noProof/>
              </w:rPr>
            </w:rPrChange>
          </w:rPr>
          <w:instrText>HYPERLINK \l "_Toc530662940"</w:instrText>
        </w:r>
        <w:r w:rsidRPr="00BA3432">
          <w:rPr>
            <w:rStyle w:val="Hyperlink"/>
            <w:noProof/>
            <w:rPrChange w:id="2459" w:author="phuong vu" w:date="2018-11-25T21:55:00Z">
              <w:rPr>
                <w:rStyle w:val="Hyperlink"/>
                <w:noProof/>
              </w:rPr>
            </w:rPrChange>
          </w:rPr>
          <w:instrText xml:space="preserve"> </w:instrText>
        </w:r>
        <w:r w:rsidRPr="00BA3432">
          <w:rPr>
            <w:rStyle w:val="Hyperlink"/>
            <w:noProof/>
            <w:rPrChange w:id="2460" w:author="phuong vu" w:date="2018-11-25T21:55:00Z">
              <w:rPr>
                <w:rStyle w:val="Hyperlink"/>
                <w:noProof/>
              </w:rPr>
            </w:rPrChange>
          </w:rPr>
          <w:fldChar w:fldCharType="separate"/>
        </w:r>
        <w:r w:rsidRPr="00BA3432">
          <w:rPr>
            <w:rStyle w:val="Hyperlink"/>
            <w:noProof/>
            <w:rPrChange w:id="2461" w:author="phuong vu" w:date="2018-11-25T21:55:00Z">
              <w:rPr>
                <w:rStyle w:val="Hyperlink"/>
                <w:noProof/>
              </w:rPr>
            </w:rPrChange>
          </w:rPr>
          <w:t>Hình 3.13</w:t>
        </w:r>
        <w:r w:rsidRPr="00BA3432">
          <w:rPr>
            <w:rStyle w:val="Hyperlink"/>
            <w:noProof/>
            <w:lang w:val="en-US"/>
            <w:rPrChange w:id="2462" w:author="phuong vu" w:date="2018-11-25T21:55:00Z">
              <w:rPr>
                <w:rStyle w:val="Hyperlink"/>
                <w:noProof/>
                <w:lang w:val="en-US"/>
              </w:rPr>
            </w:rPrChange>
          </w:rPr>
          <w:t xml:space="preserve"> Giao diện cập nhật thông tin hóa đơn</w:t>
        </w:r>
        <w:r w:rsidRPr="00BA3432">
          <w:rPr>
            <w:noProof/>
            <w:webHidden/>
            <w:rPrChange w:id="2463" w:author="phuong vu" w:date="2018-11-25T21:55:00Z">
              <w:rPr>
                <w:noProof/>
                <w:webHidden/>
              </w:rPr>
            </w:rPrChange>
          </w:rPr>
          <w:tab/>
        </w:r>
        <w:r w:rsidRPr="00BA3432">
          <w:rPr>
            <w:noProof/>
            <w:webHidden/>
            <w:rPrChange w:id="2464" w:author="phuong vu" w:date="2018-11-25T21:55:00Z">
              <w:rPr>
                <w:noProof/>
                <w:webHidden/>
              </w:rPr>
            </w:rPrChange>
          </w:rPr>
          <w:fldChar w:fldCharType="begin"/>
        </w:r>
        <w:r w:rsidRPr="00BA3432">
          <w:rPr>
            <w:noProof/>
            <w:webHidden/>
            <w:rPrChange w:id="2465" w:author="phuong vu" w:date="2018-11-25T21:55:00Z">
              <w:rPr>
                <w:noProof/>
                <w:webHidden/>
              </w:rPr>
            </w:rPrChange>
          </w:rPr>
          <w:instrText xml:space="preserve"> PAGEREF _Toc530662940 \h </w:instrText>
        </w:r>
      </w:ins>
      <w:r w:rsidRPr="00BA3432">
        <w:rPr>
          <w:noProof/>
          <w:webHidden/>
          <w:rPrChange w:id="2466" w:author="phuong vu" w:date="2018-11-25T21:55:00Z">
            <w:rPr>
              <w:noProof/>
              <w:webHidden/>
            </w:rPr>
          </w:rPrChange>
        </w:rPr>
      </w:r>
      <w:r w:rsidRPr="00BA3432">
        <w:rPr>
          <w:noProof/>
          <w:webHidden/>
          <w:rPrChange w:id="2467" w:author="phuong vu" w:date="2018-11-25T21:55:00Z">
            <w:rPr>
              <w:noProof/>
              <w:webHidden/>
            </w:rPr>
          </w:rPrChange>
        </w:rPr>
        <w:fldChar w:fldCharType="separate"/>
      </w:r>
      <w:ins w:id="2468" w:author="phuong vu" w:date="2018-11-22T15:02:00Z">
        <w:r w:rsidRPr="00BA3432">
          <w:rPr>
            <w:noProof/>
            <w:webHidden/>
            <w:rPrChange w:id="2469" w:author="phuong vu" w:date="2018-11-25T21:55:00Z">
              <w:rPr>
                <w:noProof/>
                <w:webHidden/>
              </w:rPr>
            </w:rPrChange>
          </w:rPr>
          <w:t>55</w:t>
        </w:r>
        <w:r w:rsidRPr="00BA3432">
          <w:rPr>
            <w:noProof/>
            <w:webHidden/>
            <w:rPrChange w:id="2470" w:author="phuong vu" w:date="2018-11-25T21:55:00Z">
              <w:rPr>
                <w:noProof/>
                <w:webHidden/>
              </w:rPr>
            </w:rPrChange>
          </w:rPr>
          <w:fldChar w:fldCharType="end"/>
        </w:r>
        <w:r w:rsidRPr="00BA3432">
          <w:rPr>
            <w:rStyle w:val="Hyperlink"/>
            <w:noProof/>
            <w:rPrChange w:id="2471" w:author="phuong vu" w:date="2018-11-25T21:55:00Z">
              <w:rPr>
                <w:rStyle w:val="Hyperlink"/>
                <w:noProof/>
              </w:rPr>
            </w:rPrChange>
          </w:rPr>
          <w:fldChar w:fldCharType="end"/>
        </w:r>
      </w:ins>
    </w:p>
    <w:p w14:paraId="68EBF4C7" w14:textId="1A7DCADF" w:rsidR="00F72520" w:rsidRPr="00BA3432" w:rsidRDefault="00F72520">
      <w:pPr>
        <w:pStyle w:val="TableofFigures"/>
        <w:tabs>
          <w:tab w:val="right" w:leader="dot" w:pos="8777"/>
        </w:tabs>
        <w:spacing w:line="276" w:lineRule="auto"/>
        <w:rPr>
          <w:ins w:id="2472" w:author="phuong vu" w:date="2018-11-22T15:02:00Z"/>
          <w:rFonts w:eastAsiaTheme="minorEastAsia"/>
          <w:noProof/>
          <w:sz w:val="22"/>
          <w:szCs w:val="22"/>
          <w:lang w:val="en-US"/>
          <w:rPrChange w:id="2473" w:author="phuong vu" w:date="2018-11-25T21:55:00Z">
            <w:rPr>
              <w:ins w:id="2474" w:author="phuong vu" w:date="2018-11-22T15:02:00Z"/>
              <w:rFonts w:asciiTheme="minorHAnsi" w:eastAsiaTheme="minorEastAsia" w:hAnsiTheme="minorHAnsi" w:cstheme="minorBidi"/>
              <w:noProof/>
              <w:sz w:val="22"/>
              <w:szCs w:val="22"/>
              <w:lang w:val="en-US"/>
            </w:rPr>
          </w:rPrChange>
        </w:rPr>
        <w:pPrChange w:id="2475" w:author="phuong vu" w:date="2018-11-23T13:48:00Z">
          <w:pPr>
            <w:pStyle w:val="TableofFigures"/>
            <w:tabs>
              <w:tab w:val="right" w:leader="dot" w:pos="8777"/>
            </w:tabs>
          </w:pPr>
        </w:pPrChange>
      </w:pPr>
      <w:ins w:id="2476" w:author="phuong vu" w:date="2018-11-22T15:02:00Z">
        <w:r w:rsidRPr="00AD0E2E">
          <w:rPr>
            <w:rStyle w:val="Hyperlink"/>
            <w:noProof/>
          </w:rPr>
          <w:fldChar w:fldCharType="begin"/>
        </w:r>
        <w:r w:rsidRPr="00BA3432">
          <w:rPr>
            <w:rStyle w:val="Hyperlink"/>
            <w:noProof/>
            <w:rPrChange w:id="2477" w:author="phuong vu" w:date="2018-11-25T21:55:00Z">
              <w:rPr>
                <w:rStyle w:val="Hyperlink"/>
                <w:noProof/>
              </w:rPr>
            </w:rPrChange>
          </w:rPr>
          <w:instrText xml:space="preserve"> </w:instrText>
        </w:r>
        <w:r w:rsidRPr="00BA3432">
          <w:rPr>
            <w:noProof/>
            <w:rPrChange w:id="2478" w:author="phuong vu" w:date="2018-11-25T21:55:00Z">
              <w:rPr>
                <w:noProof/>
              </w:rPr>
            </w:rPrChange>
          </w:rPr>
          <w:instrText>HYPERLINK \l "_Toc530662941"</w:instrText>
        </w:r>
        <w:r w:rsidRPr="00BA3432">
          <w:rPr>
            <w:rStyle w:val="Hyperlink"/>
            <w:noProof/>
            <w:rPrChange w:id="2479" w:author="phuong vu" w:date="2018-11-25T21:55:00Z">
              <w:rPr>
                <w:rStyle w:val="Hyperlink"/>
                <w:noProof/>
              </w:rPr>
            </w:rPrChange>
          </w:rPr>
          <w:instrText xml:space="preserve"> </w:instrText>
        </w:r>
        <w:r w:rsidRPr="00BA3432">
          <w:rPr>
            <w:rStyle w:val="Hyperlink"/>
            <w:noProof/>
            <w:rPrChange w:id="2480" w:author="phuong vu" w:date="2018-11-25T21:55:00Z">
              <w:rPr>
                <w:rStyle w:val="Hyperlink"/>
                <w:noProof/>
              </w:rPr>
            </w:rPrChange>
          </w:rPr>
          <w:fldChar w:fldCharType="separate"/>
        </w:r>
        <w:r w:rsidRPr="00BA3432">
          <w:rPr>
            <w:rStyle w:val="Hyperlink"/>
            <w:noProof/>
            <w:rPrChange w:id="2481" w:author="phuong vu" w:date="2018-11-25T21:55:00Z">
              <w:rPr>
                <w:rStyle w:val="Hyperlink"/>
                <w:noProof/>
              </w:rPr>
            </w:rPrChange>
          </w:rPr>
          <w:t>Hình 3.14</w:t>
        </w:r>
        <w:r w:rsidRPr="00BA3432">
          <w:rPr>
            <w:rStyle w:val="Hyperlink"/>
            <w:noProof/>
            <w:lang w:val="en-US"/>
            <w:rPrChange w:id="2482" w:author="phuong vu" w:date="2018-11-25T21:55:00Z">
              <w:rPr>
                <w:rStyle w:val="Hyperlink"/>
                <w:noProof/>
                <w:lang w:val="en-US"/>
              </w:rPr>
            </w:rPrChange>
          </w:rPr>
          <w:t xml:space="preserve"> Giao diện xem danh sách biên nhận</w:t>
        </w:r>
        <w:r w:rsidRPr="00BA3432">
          <w:rPr>
            <w:noProof/>
            <w:webHidden/>
            <w:rPrChange w:id="2483" w:author="phuong vu" w:date="2018-11-25T21:55:00Z">
              <w:rPr>
                <w:noProof/>
                <w:webHidden/>
              </w:rPr>
            </w:rPrChange>
          </w:rPr>
          <w:tab/>
        </w:r>
        <w:r w:rsidRPr="00BA3432">
          <w:rPr>
            <w:noProof/>
            <w:webHidden/>
            <w:rPrChange w:id="2484" w:author="phuong vu" w:date="2018-11-25T21:55:00Z">
              <w:rPr>
                <w:noProof/>
                <w:webHidden/>
              </w:rPr>
            </w:rPrChange>
          </w:rPr>
          <w:fldChar w:fldCharType="begin"/>
        </w:r>
        <w:r w:rsidRPr="00BA3432">
          <w:rPr>
            <w:noProof/>
            <w:webHidden/>
            <w:rPrChange w:id="2485" w:author="phuong vu" w:date="2018-11-25T21:55:00Z">
              <w:rPr>
                <w:noProof/>
                <w:webHidden/>
              </w:rPr>
            </w:rPrChange>
          </w:rPr>
          <w:instrText xml:space="preserve"> PAGEREF _Toc530662941 \h </w:instrText>
        </w:r>
      </w:ins>
      <w:r w:rsidRPr="00BA3432">
        <w:rPr>
          <w:noProof/>
          <w:webHidden/>
          <w:rPrChange w:id="2486" w:author="phuong vu" w:date="2018-11-25T21:55:00Z">
            <w:rPr>
              <w:noProof/>
              <w:webHidden/>
            </w:rPr>
          </w:rPrChange>
        </w:rPr>
      </w:r>
      <w:r w:rsidRPr="00BA3432">
        <w:rPr>
          <w:noProof/>
          <w:webHidden/>
          <w:rPrChange w:id="2487" w:author="phuong vu" w:date="2018-11-25T21:55:00Z">
            <w:rPr>
              <w:noProof/>
              <w:webHidden/>
            </w:rPr>
          </w:rPrChange>
        </w:rPr>
        <w:fldChar w:fldCharType="separate"/>
      </w:r>
      <w:ins w:id="2488" w:author="phuong vu" w:date="2018-11-22T15:02:00Z">
        <w:r w:rsidRPr="00BA3432">
          <w:rPr>
            <w:noProof/>
            <w:webHidden/>
            <w:rPrChange w:id="2489" w:author="phuong vu" w:date="2018-11-25T21:55:00Z">
              <w:rPr>
                <w:noProof/>
                <w:webHidden/>
              </w:rPr>
            </w:rPrChange>
          </w:rPr>
          <w:t>56</w:t>
        </w:r>
        <w:r w:rsidRPr="00BA3432">
          <w:rPr>
            <w:noProof/>
            <w:webHidden/>
            <w:rPrChange w:id="2490" w:author="phuong vu" w:date="2018-11-25T21:55:00Z">
              <w:rPr>
                <w:noProof/>
                <w:webHidden/>
              </w:rPr>
            </w:rPrChange>
          </w:rPr>
          <w:fldChar w:fldCharType="end"/>
        </w:r>
        <w:r w:rsidRPr="00BA3432">
          <w:rPr>
            <w:rStyle w:val="Hyperlink"/>
            <w:noProof/>
            <w:rPrChange w:id="2491" w:author="phuong vu" w:date="2018-11-25T21:55:00Z">
              <w:rPr>
                <w:rStyle w:val="Hyperlink"/>
                <w:noProof/>
              </w:rPr>
            </w:rPrChange>
          </w:rPr>
          <w:fldChar w:fldCharType="end"/>
        </w:r>
      </w:ins>
    </w:p>
    <w:p w14:paraId="3F1A5381" w14:textId="6B506412" w:rsidR="00F72520" w:rsidRPr="00BA3432" w:rsidRDefault="00F72520">
      <w:pPr>
        <w:pStyle w:val="TableofFigures"/>
        <w:tabs>
          <w:tab w:val="right" w:leader="dot" w:pos="8777"/>
        </w:tabs>
        <w:spacing w:line="276" w:lineRule="auto"/>
        <w:rPr>
          <w:ins w:id="2492" w:author="phuong vu" w:date="2018-11-22T15:02:00Z"/>
          <w:rFonts w:eastAsiaTheme="minorEastAsia"/>
          <w:noProof/>
          <w:sz w:val="22"/>
          <w:szCs w:val="22"/>
          <w:lang w:val="en-US"/>
          <w:rPrChange w:id="2493" w:author="phuong vu" w:date="2018-11-25T21:55:00Z">
            <w:rPr>
              <w:ins w:id="2494" w:author="phuong vu" w:date="2018-11-22T15:02:00Z"/>
              <w:rFonts w:asciiTheme="minorHAnsi" w:eastAsiaTheme="minorEastAsia" w:hAnsiTheme="minorHAnsi" w:cstheme="minorBidi"/>
              <w:noProof/>
              <w:sz w:val="22"/>
              <w:szCs w:val="22"/>
              <w:lang w:val="en-US"/>
            </w:rPr>
          </w:rPrChange>
        </w:rPr>
        <w:pPrChange w:id="2495" w:author="phuong vu" w:date="2018-11-23T13:48:00Z">
          <w:pPr>
            <w:pStyle w:val="TableofFigures"/>
            <w:tabs>
              <w:tab w:val="right" w:leader="dot" w:pos="8777"/>
            </w:tabs>
          </w:pPr>
        </w:pPrChange>
      </w:pPr>
      <w:ins w:id="2496" w:author="phuong vu" w:date="2018-11-22T15:02:00Z">
        <w:r w:rsidRPr="00AD0E2E">
          <w:rPr>
            <w:rStyle w:val="Hyperlink"/>
            <w:noProof/>
          </w:rPr>
          <w:fldChar w:fldCharType="begin"/>
        </w:r>
        <w:r w:rsidRPr="00BA3432">
          <w:rPr>
            <w:rStyle w:val="Hyperlink"/>
            <w:noProof/>
            <w:rPrChange w:id="2497" w:author="phuong vu" w:date="2018-11-25T21:55:00Z">
              <w:rPr>
                <w:rStyle w:val="Hyperlink"/>
                <w:noProof/>
              </w:rPr>
            </w:rPrChange>
          </w:rPr>
          <w:instrText xml:space="preserve"> </w:instrText>
        </w:r>
        <w:r w:rsidRPr="00BA3432">
          <w:rPr>
            <w:noProof/>
            <w:rPrChange w:id="2498" w:author="phuong vu" w:date="2018-11-25T21:55:00Z">
              <w:rPr>
                <w:noProof/>
              </w:rPr>
            </w:rPrChange>
          </w:rPr>
          <w:instrText>HYPERLINK \l "_Toc530662942"</w:instrText>
        </w:r>
        <w:r w:rsidRPr="00BA3432">
          <w:rPr>
            <w:rStyle w:val="Hyperlink"/>
            <w:noProof/>
            <w:rPrChange w:id="2499" w:author="phuong vu" w:date="2018-11-25T21:55:00Z">
              <w:rPr>
                <w:rStyle w:val="Hyperlink"/>
                <w:noProof/>
              </w:rPr>
            </w:rPrChange>
          </w:rPr>
          <w:instrText xml:space="preserve"> </w:instrText>
        </w:r>
        <w:r w:rsidRPr="00BA3432">
          <w:rPr>
            <w:rStyle w:val="Hyperlink"/>
            <w:noProof/>
            <w:rPrChange w:id="2500" w:author="phuong vu" w:date="2018-11-25T21:55:00Z">
              <w:rPr>
                <w:rStyle w:val="Hyperlink"/>
                <w:noProof/>
              </w:rPr>
            </w:rPrChange>
          </w:rPr>
          <w:fldChar w:fldCharType="separate"/>
        </w:r>
        <w:r w:rsidRPr="00BA3432">
          <w:rPr>
            <w:rStyle w:val="Hyperlink"/>
            <w:noProof/>
            <w:rPrChange w:id="2501" w:author="phuong vu" w:date="2018-11-25T21:55:00Z">
              <w:rPr>
                <w:rStyle w:val="Hyperlink"/>
                <w:noProof/>
              </w:rPr>
            </w:rPrChange>
          </w:rPr>
          <w:t>Hình 3.16</w:t>
        </w:r>
        <w:r w:rsidRPr="00BA3432">
          <w:rPr>
            <w:rStyle w:val="Hyperlink"/>
            <w:noProof/>
            <w:lang w:val="en-US"/>
            <w:rPrChange w:id="2502" w:author="phuong vu" w:date="2018-11-25T21:55:00Z">
              <w:rPr>
                <w:rStyle w:val="Hyperlink"/>
                <w:noProof/>
                <w:lang w:val="en-US"/>
              </w:rPr>
            </w:rPrChange>
          </w:rPr>
          <w:t xml:space="preserve"> Giao diện chi tiết biên nhận</w:t>
        </w:r>
        <w:r w:rsidRPr="00BA3432">
          <w:rPr>
            <w:noProof/>
            <w:webHidden/>
            <w:rPrChange w:id="2503" w:author="phuong vu" w:date="2018-11-25T21:55:00Z">
              <w:rPr>
                <w:noProof/>
                <w:webHidden/>
              </w:rPr>
            </w:rPrChange>
          </w:rPr>
          <w:tab/>
        </w:r>
        <w:r w:rsidRPr="00BA3432">
          <w:rPr>
            <w:noProof/>
            <w:webHidden/>
            <w:rPrChange w:id="2504" w:author="phuong vu" w:date="2018-11-25T21:55:00Z">
              <w:rPr>
                <w:noProof/>
                <w:webHidden/>
              </w:rPr>
            </w:rPrChange>
          </w:rPr>
          <w:fldChar w:fldCharType="begin"/>
        </w:r>
        <w:r w:rsidRPr="00BA3432">
          <w:rPr>
            <w:noProof/>
            <w:webHidden/>
            <w:rPrChange w:id="2505" w:author="phuong vu" w:date="2018-11-25T21:55:00Z">
              <w:rPr>
                <w:noProof/>
                <w:webHidden/>
              </w:rPr>
            </w:rPrChange>
          </w:rPr>
          <w:instrText xml:space="preserve"> PAGEREF _Toc530662942 \h </w:instrText>
        </w:r>
      </w:ins>
      <w:r w:rsidRPr="00BA3432">
        <w:rPr>
          <w:noProof/>
          <w:webHidden/>
          <w:rPrChange w:id="2506" w:author="phuong vu" w:date="2018-11-25T21:55:00Z">
            <w:rPr>
              <w:noProof/>
              <w:webHidden/>
            </w:rPr>
          </w:rPrChange>
        </w:rPr>
      </w:r>
      <w:r w:rsidRPr="00BA3432">
        <w:rPr>
          <w:noProof/>
          <w:webHidden/>
          <w:rPrChange w:id="2507" w:author="phuong vu" w:date="2018-11-25T21:55:00Z">
            <w:rPr>
              <w:noProof/>
              <w:webHidden/>
            </w:rPr>
          </w:rPrChange>
        </w:rPr>
        <w:fldChar w:fldCharType="separate"/>
      </w:r>
      <w:ins w:id="2508" w:author="phuong vu" w:date="2018-11-22T15:02:00Z">
        <w:r w:rsidRPr="00BA3432">
          <w:rPr>
            <w:noProof/>
            <w:webHidden/>
            <w:rPrChange w:id="2509" w:author="phuong vu" w:date="2018-11-25T21:55:00Z">
              <w:rPr>
                <w:noProof/>
                <w:webHidden/>
              </w:rPr>
            </w:rPrChange>
          </w:rPr>
          <w:t>58</w:t>
        </w:r>
        <w:r w:rsidRPr="00BA3432">
          <w:rPr>
            <w:noProof/>
            <w:webHidden/>
            <w:rPrChange w:id="2510" w:author="phuong vu" w:date="2018-11-25T21:55:00Z">
              <w:rPr>
                <w:noProof/>
                <w:webHidden/>
              </w:rPr>
            </w:rPrChange>
          </w:rPr>
          <w:fldChar w:fldCharType="end"/>
        </w:r>
        <w:r w:rsidRPr="00BA3432">
          <w:rPr>
            <w:rStyle w:val="Hyperlink"/>
            <w:noProof/>
            <w:rPrChange w:id="2511" w:author="phuong vu" w:date="2018-11-25T21:55:00Z">
              <w:rPr>
                <w:rStyle w:val="Hyperlink"/>
                <w:noProof/>
              </w:rPr>
            </w:rPrChange>
          </w:rPr>
          <w:fldChar w:fldCharType="end"/>
        </w:r>
      </w:ins>
    </w:p>
    <w:p w14:paraId="70025433" w14:textId="0719370B" w:rsidR="00F72520" w:rsidRPr="00BA3432" w:rsidRDefault="00F72520">
      <w:pPr>
        <w:pStyle w:val="TableofFigures"/>
        <w:tabs>
          <w:tab w:val="right" w:leader="dot" w:pos="8777"/>
        </w:tabs>
        <w:spacing w:line="276" w:lineRule="auto"/>
        <w:rPr>
          <w:ins w:id="2512" w:author="phuong vu" w:date="2018-11-22T15:02:00Z"/>
          <w:rFonts w:eastAsiaTheme="minorEastAsia"/>
          <w:noProof/>
          <w:sz w:val="22"/>
          <w:szCs w:val="22"/>
          <w:lang w:val="en-US"/>
          <w:rPrChange w:id="2513" w:author="phuong vu" w:date="2018-11-25T21:55:00Z">
            <w:rPr>
              <w:ins w:id="2514" w:author="phuong vu" w:date="2018-11-22T15:02:00Z"/>
              <w:rFonts w:asciiTheme="minorHAnsi" w:eastAsiaTheme="minorEastAsia" w:hAnsiTheme="minorHAnsi" w:cstheme="minorBidi"/>
              <w:noProof/>
              <w:sz w:val="22"/>
              <w:szCs w:val="22"/>
              <w:lang w:val="en-US"/>
            </w:rPr>
          </w:rPrChange>
        </w:rPr>
        <w:pPrChange w:id="2515" w:author="phuong vu" w:date="2018-11-23T13:48:00Z">
          <w:pPr>
            <w:pStyle w:val="TableofFigures"/>
            <w:tabs>
              <w:tab w:val="right" w:leader="dot" w:pos="8777"/>
            </w:tabs>
          </w:pPr>
        </w:pPrChange>
      </w:pPr>
      <w:ins w:id="2516" w:author="phuong vu" w:date="2018-11-22T15:02:00Z">
        <w:r w:rsidRPr="00AD0E2E">
          <w:rPr>
            <w:rStyle w:val="Hyperlink"/>
            <w:noProof/>
          </w:rPr>
          <w:fldChar w:fldCharType="begin"/>
        </w:r>
        <w:r w:rsidRPr="00BA3432">
          <w:rPr>
            <w:rStyle w:val="Hyperlink"/>
            <w:noProof/>
            <w:rPrChange w:id="2517" w:author="phuong vu" w:date="2018-11-25T21:55:00Z">
              <w:rPr>
                <w:rStyle w:val="Hyperlink"/>
                <w:noProof/>
              </w:rPr>
            </w:rPrChange>
          </w:rPr>
          <w:instrText xml:space="preserve"> </w:instrText>
        </w:r>
        <w:r w:rsidRPr="00BA3432">
          <w:rPr>
            <w:noProof/>
            <w:rPrChange w:id="2518" w:author="phuong vu" w:date="2018-11-25T21:55:00Z">
              <w:rPr>
                <w:noProof/>
              </w:rPr>
            </w:rPrChange>
          </w:rPr>
          <w:instrText>HYPERLINK "C:\\Users\\vuphu\\Desktop\\luanvan\\Lu-n-v-n\\baoCao\\bao-cao-luan-van.docx" \l "_Toc530662943"</w:instrText>
        </w:r>
        <w:r w:rsidRPr="00BA3432">
          <w:rPr>
            <w:rStyle w:val="Hyperlink"/>
            <w:noProof/>
            <w:rPrChange w:id="2519" w:author="phuong vu" w:date="2018-11-25T21:55:00Z">
              <w:rPr>
                <w:rStyle w:val="Hyperlink"/>
                <w:noProof/>
              </w:rPr>
            </w:rPrChange>
          </w:rPr>
          <w:instrText xml:space="preserve"> </w:instrText>
        </w:r>
        <w:r w:rsidRPr="00BA3432">
          <w:rPr>
            <w:rStyle w:val="Hyperlink"/>
            <w:noProof/>
            <w:rPrChange w:id="2520" w:author="phuong vu" w:date="2018-11-25T21:55:00Z">
              <w:rPr>
                <w:rStyle w:val="Hyperlink"/>
                <w:noProof/>
              </w:rPr>
            </w:rPrChange>
          </w:rPr>
          <w:fldChar w:fldCharType="separate"/>
        </w:r>
        <w:r w:rsidRPr="00BA3432">
          <w:rPr>
            <w:rStyle w:val="Hyperlink"/>
            <w:noProof/>
            <w:rPrChange w:id="2521" w:author="phuong vu" w:date="2018-11-25T21:55:00Z">
              <w:rPr>
                <w:rStyle w:val="Hyperlink"/>
                <w:noProof/>
              </w:rPr>
            </w:rPrChange>
          </w:rPr>
          <w:t>Hình 3.15</w:t>
        </w:r>
        <w:r w:rsidRPr="00BA3432">
          <w:rPr>
            <w:rStyle w:val="Hyperlink"/>
            <w:noProof/>
            <w:lang w:val="en-US"/>
            <w:rPrChange w:id="2522" w:author="phuong vu" w:date="2018-11-25T21:55:00Z">
              <w:rPr>
                <w:rStyle w:val="Hyperlink"/>
                <w:noProof/>
                <w:lang w:val="en-US"/>
              </w:rPr>
            </w:rPrChange>
          </w:rPr>
          <w:t xml:space="preserve"> Các chức năng ứng với biên nhận</w:t>
        </w:r>
        <w:r w:rsidRPr="00BA3432">
          <w:rPr>
            <w:noProof/>
            <w:webHidden/>
            <w:rPrChange w:id="2523" w:author="phuong vu" w:date="2018-11-25T21:55:00Z">
              <w:rPr>
                <w:noProof/>
                <w:webHidden/>
              </w:rPr>
            </w:rPrChange>
          </w:rPr>
          <w:tab/>
        </w:r>
        <w:r w:rsidRPr="00BA3432">
          <w:rPr>
            <w:noProof/>
            <w:webHidden/>
            <w:rPrChange w:id="2524" w:author="phuong vu" w:date="2018-11-25T21:55:00Z">
              <w:rPr>
                <w:noProof/>
                <w:webHidden/>
              </w:rPr>
            </w:rPrChange>
          </w:rPr>
          <w:fldChar w:fldCharType="begin"/>
        </w:r>
        <w:r w:rsidRPr="00BA3432">
          <w:rPr>
            <w:noProof/>
            <w:webHidden/>
            <w:rPrChange w:id="2525" w:author="phuong vu" w:date="2018-11-25T21:55:00Z">
              <w:rPr>
                <w:noProof/>
                <w:webHidden/>
              </w:rPr>
            </w:rPrChange>
          </w:rPr>
          <w:instrText xml:space="preserve"> PAGEREF _Toc530662943 \h </w:instrText>
        </w:r>
      </w:ins>
      <w:r w:rsidRPr="00BA3432">
        <w:rPr>
          <w:noProof/>
          <w:webHidden/>
          <w:rPrChange w:id="2526" w:author="phuong vu" w:date="2018-11-25T21:55:00Z">
            <w:rPr>
              <w:noProof/>
              <w:webHidden/>
            </w:rPr>
          </w:rPrChange>
        </w:rPr>
      </w:r>
      <w:r w:rsidRPr="00BA3432">
        <w:rPr>
          <w:noProof/>
          <w:webHidden/>
          <w:rPrChange w:id="2527" w:author="phuong vu" w:date="2018-11-25T21:55:00Z">
            <w:rPr>
              <w:noProof/>
              <w:webHidden/>
            </w:rPr>
          </w:rPrChange>
        </w:rPr>
        <w:fldChar w:fldCharType="separate"/>
      </w:r>
      <w:ins w:id="2528" w:author="phuong vu" w:date="2018-11-22T15:02:00Z">
        <w:r w:rsidRPr="00BA3432">
          <w:rPr>
            <w:noProof/>
            <w:webHidden/>
            <w:rPrChange w:id="2529" w:author="phuong vu" w:date="2018-11-25T21:55:00Z">
              <w:rPr>
                <w:noProof/>
                <w:webHidden/>
              </w:rPr>
            </w:rPrChange>
          </w:rPr>
          <w:t>58</w:t>
        </w:r>
        <w:r w:rsidRPr="00BA3432">
          <w:rPr>
            <w:noProof/>
            <w:webHidden/>
            <w:rPrChange w:id="2530" w:author="phuong vu" w:date="2018-11-25T21:55:00Z">
              <w:rPr>
                <w:noProof/>
                <w:webHidden/>
              </w:rPr>
            </w:rPrChange>
          </w:rPr>
          <w:fldChar w:fldCharType="end"/>
        </w:r>
        <w:r w:rsidRPr="00BA3432">
          <w:rPr>
            <w:rStyle w:val="Hyperlink"/>
            <w:noProof/>
            <w:rPrChange w:id="2531" w:author="phuong vu" w:date="2018-11-25T21:55:00Z">
              <w:rPr>
                <w:rStyle w:val="Hyperlink"/>
                <w:noProof/>
              </w:rPr>
            </w:rPrChange>
          </w:rPr>
          <w:fldChar w:fldCharType="end"/>
        </w:r>
      </w:ins>
    </w:p>
    <w:p w14:paraId="24652EA7" w14:textId="7F1FA75C" w:rsidR="00F72520" w:rsidRPr="00BA3432" w:rsidRDefault="00F72520">
      <w:pPr>
        <w:pStyle w:val="TableofFigures"/>
        <w:tabs>
          <w:tab w:val="right" w:leader="dot" w:pos="8777"/>
        </w:tabs>
        <w:spacing w:line="276" w:lineRule="auto"/>
        <w:rPr>
          <w:ins w:id="2532" w:author="phuong vu" w:date="2018-11-22T15:02:00Z"/>
          <w:rFonts w:eastAsiaTheme="minorEastAsia"/>
          <w:noProof/>
          <w:sz w:val="22"/>
          <w:szCs w:val="22"/>
          <w:lang w:val="en-US"/>
          <w:rPrChange w:id="2533" w:author="phuong vu" w:date="2018-11-25T21:55:00Z">
            <w:rPr>
              <w:ins w:id="2534" w:author="phuong vu" w:date="2018-11-22T15:02:00Z"/>
              <w:rFonts w:asciiTheme="minorHAnsi" w:eastAsiaTheme="minorEastAsia" w:hAnsiTheme="minorHAnsi" w:cstheme="minorBidi"/>
              <w:noProof/>
              <w:sz w:val="22"/>
              <w:szCs w:val="22"/>
              <w:lang w:val="en-US"/>
            </w:rPr>
          </w:rPrChange>
        </w:rPr>
        <w:pPrChange w:id="2535" w:author="phuong vu" w:date="2018-11-23T13:48:00Z">
          <w:pPr>
            <w:pStyle w:val="TableofFigures"/>
            <w:tabs>
              <w:tab w:val="right" w:leader="dot" w:pos="8777"/>
            </w:tabs>
          </w:pPr>
        </w:pPrChange>
      </w:pPr>
      <w:ins w:id="2536" w:author="phuong vu" w:date="2018-11-22T15:02:00Z">
        <w:r w:rsidRPr="00AD0E2E">
          <w:rPr>
            <w:rStyle w:val="Hyperlink"/>
            <w:noProof/>
          </w:rPr>
          <w:fldChar w:fldCharType="begin"/>
        </w:r>
        <w:r w:rsidRPr="00BA3432">
          <w:rPr>
            <w:rStyle w:val="Hyperlink"/>
            <w:noProof/>
            <w:rPrChange w:id="2537" w:author="phuong vu" w:date="2018-11-25T21:55:00Z">
              <w:rPr>
                <w:rStyle w:val="Hyperlink"/>
                <w:noProof/>
              </w:rPr>
            </w:rPrChange>
          </w:rPr>
          <w:instrText xml:space="preserve"> </w:instrText>
        </w:r>
        <w:r w:rsidRPr="00BA3432">
          <w:rPr>
            <w:noProof/>
            <w:rPrChange w:id="2538" w:author="phuong vu" w:date="2018-11-25T21:55:00Z">
              <w:rPr>
                <w:noProof/>
              </w:rPr>
            </w:rPrChange>
          </w:rPr>
          <w:instrText>HYPERLINK \l "_Toc530662944"</w:instrText>
        </w:r>
        <w:r w:rsidRPr="00BA3432">
          <w:rPr>
            <w:rStyle w:val="Hyperlink"/>
            <w:noProof/>
            <w:rPrChange w:id="2539" w:author="phuong vu" w:date="2018-11-25T21:55:00Z">
              <w:rPr>
                <w:rStyle w:val="Hyperlink"/>
                <w:noProof/>
              </w:rPr>
            </w:rPrChange>
          </w:rPr>
          <w:instrText xml:space="preserve"> </w:instrText>
        </w:r>
        <w:r w:rsidRPr="00BA3432">
          <w:rPr>
            <w:rStyle w:val="Hyperlink"/>
            <w:noProof/>
            <w:rPrChange w:id="2540" w:author="phuong vu" w:date="2018-11-25T21:55:00Z">
              <w:rPr>
                <w:rStyle w:val="Hyperlink"/>
                <w:noProof/>
              </w:rPr>
            </w:rPrChange>
          </w:rPr>
          <w:fldChar w:fldCharType="separate"/>
        </w:r>
        <w:r w:rsidRPr="00BA3432">
          <w:rPr>
            <w:rStyle w:val="Hyperlink"/>
            <w:noProof/>
            <w:rPrChange w:id="2541" w:author="phuong vu" w:date="2018-11-25T21:55:00Z">
              <w:rPr>
                <w:rStyle w:val="Hyperlink"/>
                <w:noProof/>
              </w:rPr>
            </w:rPrChange>
          </w:rPr>
          <w:t>Hình 3.17</w:t>
        </w:r>
        <w:r w:rsidRPr="00BA3432">
          <w:rPr>
            <w:rStyle w:val="Hyperlink"/>
            <w:noProof/>
            <w:lang w:val="en-US"/>
            <w:rPrChange w:id="2542" w:author="phuong vu" w:date="2018-11-25T21:55:00Z">
              <w:rPr>
                <w:rStyle w:val="Hyperlink"/>
                <w:noProof/>
                <w:lang w:val="en-US"/>
              </w:rPr>
            </w:rPrChange>
          </w:rPr>
          <w:t xml:space="preserve"> Giao diện thay đổi trạng thái biên nhận khi trạng thái "đang chờ"</w:t>
        </w:r>
        <w:r w:rsidRPr="00BA3432">
          <w:rPr>
            <w:noProof/>
            <w:webHidden/>
            <w:rPrChange w:id="2543" w:author="phuong vu" w:date="2018-11-25T21:55:00Z">
              <w:rPr>
                <w:noProof/>
                <w:webHidden/>
              </w:rPr>
            </w:rPrChange>
          </w:rPr>
          <w:tab/>
        </w:r>
        <w:r w:rsidRPr="00BA3432">
          <w:rPr>
            <w:noProof/>
            <w:webHidden/>
            <w:rPrChange w:id="2544" w:author="phuong vu" w:date="2018-11-25T21:55:00Z">
              <w:rPr>
                <w:noProof/>
                <w:webHidden/>
              </w:rPr>
            </w:rPrChange>
          </w:rPr>
          <w:fldChar w:fldCharType="begin"/>
        </w:r>
        <w:r w:rsidRPr="00BA3432">
          <w:rPr>
            <w:noProof/>
            <w:webHidden/>
            <w:rPrChange w:id="2545" w:author="phuong vu" w:date="2018-11-25T21:55:00Z">
              <w:rPr>
                <w:noProof/>
                <w:webHidden/>
              </w:rPr>
            </w:rPrChange>
          </w:rPr>
          <w:instrText xml:space="preserve"> PAGEREF _Toc530662944 \h </w:instrText>
        </w:r>
      </w:ins>
      <w:r w:rsidRPr="00BA3432">
        <w:rPr>
          <w:noProof/>
          <w:webHidden/>
          <w:rPrChange w:id="2546" w:author="phuong vu" w:date="2018-11-25T21:55:00Z">
            <w:rPr>
              <w:noProof/>
              <w:webHidden/>
            </w:rPr>
          </w:rPrChange>
        </w:rPr>
      </w:r>
      <w:r w:rsidRPr="00BA3432">
        <w:rPr>
          <w:noProof/>
          <w:webHidden/>
          <w:rPrChange w:id="2547" w:author="phuong vu" w:date="2018-11-25T21:55:00Z">
            <w:rPr>
              <w:noProof/>
              <w:webHidden/>
            </w:rPr>
          </w:rPrChange>
        </w:rPr>
        <w:fldChar w:fldCharType="separate"/>
      </w:r>
      <w:ins w:id="2548" w:author="phuong vu" w:date="2018-11-22T15:02:00Z">
        <w:r w:rsidRPr="00BA3432">
          <w:rPr>
            <w:noProof/>
            <w:webHidden/>
            <w:rPrChange w:id="2549" w:author="phuong vu" w:date="2018-11-25T21:55:00Z">
              <w:rPr>
                <w:noProof/>
                <w:webHidden/>
              </w:rPr>
            </w:rPrChange>
          </w:rPr>
          <w:t>61</w:t>
        </w:r>
        <w:r w:rsidRPr="00BA3432">
          <w:rPr>
            <w:noProof/>
            <w:webHidden/>
            <w:rPrChange w:id="2550" w:author="phuong vu" w:date="2018-11-25T21:55:00Z">
              <w:rPr>
                <w:noProof/>
                <w:webHidden/>
              </w:rPr>
            </w:rPrChange>
          </w:rPr>
          <w:fldChar w:fldCharType="end"/>
        </w:r>
        <w:r w:rsidRPr="00BA3432">
          <w:rPr>
            <w:rStyle w:val="Hyperlink"/>
            <w:noProof/>
            <w:rPrChange w:id="2551" w:author="phuong vu" w:date="2018-11-25T21:55:00Z">
              <w:rPr>
                <w:rStyle w:val="Hyperlink"/>
                <w:noProof/>
              </w:rPr>
            </w:rPrChange>
          </w:rPr>
          <w:fldChar w:fldCharType="end"/>
        </w:r>
      </w:ins>
    </w:p>
    <w:p w14:paraId="58BB758A" w14:textId="50494FF4" w:rsidR="00F72520" w:rsidRPr="00BA3432" w:rsidRDefault="00F72520">
      <w:pPr>
        <w:pStyle w:val="TableofFigures"/>
        <w:tabs>
          <w:tab w:val="right" w:leader="dot" w:pos="8777"/>
        </w:tabs>
        <w:spacing w:line="276" w:lineRule="auto"/>
        <w:rPr>
          <w:ins w:id="2552" w:author="phuong vu" w:date="2018-11-22T15:02:00Z"/>
          <w:rFonts w:eastAsiaTheme="minorEastAsia"/>
          <w:noProof/>
          <w:sz w:val="22"/>
          <w:szCs w:val="22"/>
          <w:lang w:val="en-US"/>
          <w:rPrChange w:id="2553" w:author="phuong vu" w:date="2018-11-25T21:55:00Z">
            <w:rPr>
              <w:ins w:id="2554" w:author="phuong vu" w:date="2018-11-22T15:02:00Z"/>
              <w:rFonts w:asciiTheme="minorHAnsi" w:eastAsiaTheme="minorEastAsia" w:hAnsiTheme="minorHAnsi" w:cstheme="minorBidi"/>
              <w:noProof/>
              <w:sz w:val="22"/>
              <w:szCs w:val="22"/>
              <w:lang w:val="en-US"/>
            </w:rPr>
          </w:rPrChange>
        </w:rPr>
        <w:pPrChange w:id="2555" w:author="phuong vu" w:date="2018-11-23T13:48:00Z">
          <w:pPr>
            <w:pStyle w:val="TableofFigures"/>
            <w:tabs>
              <w:tab w:val="right" w:leader="dot" w:pos="8777"/>
            </w:tabs>
          </w:pPr>
        </w:pPrChange>
      </w:pPr>
      <w:ins w:id="2556" w:author="phuong vu" w:date="2018-11-22T15:02:00Z">
        <w:r w:rsidRPr="00AD0E2E">
          <w:rPr>
            <w:rStyle w:val="Hyperlink"/>
            <w:noProof/>
          </w:rPr>
          <w:fldChar w:fldCharType="begin"/>
        </w:r>
        <w:r w:rsidRPr="00BA3432">
          <w:rPr>
            <w:rStyle w:val="Hyperlink"/>
            <w:noProof/>
            <w:rPrChange w:id="2557" w:author="phuong vu" w:date="2018-11-25T21:55:00Z">
              <w:rPr>
                <w:rStyle w:val="Hyperlink"/>
                <w:noProof/>
              </w:rPr>
            </w:rPrChange>
          </w:rPr>
          <w:instrText xml:space="preserve"> </w:instrText>
        </w:r>
        <w:r w:rsidRPr="00BA3432">
          <w:rPr>
            <w:noProof/>
            <w:rPrChange w:id="2558" w:author="phuong vu" w:date="2018-11-25T21:55:00Z">
              <w:rPr>
                <w:noProof/>
              </w:rPr>
            </w:rPrChange>
          </w:rPr>
          <w:instrText>HYPERLINK \l "_Toc530662945"</w:instrText>
        </w:r>
        <w:r w:rsidRPr="00BA3432">
          <w:rPr>
            <w:rStyle w:val="Hyperlink"/>
            <w:noProof/>
            <w:rPrChange w:id="2559" w:author="phuong vu" w:date="2018-11-25T21:55:00Z">
              <w:rPr>
                <w:rStyle w:val="Hyperlink"/>
                <w:noProof/>
              </w:rPr>
            </w:rPrChange>
          </w:rPr>
          <w:instrText xml:space="preserve"> </w:instrText>
        </w:r>
        <w:r w:rsidRPr="00BA3432">
          <w:rPr>
            <w:rStyle w:val="Hyperlink"/>
            <w:noProof/>
            <w:rPrChange w:id="2560" w:author="phuong vu" w:date="2018-11-25T21:55:00Z">
              <w:rPr>
                <w:rStyle w:val="Hyperlink"/>
                <w:noProof/>
              </w:rPr>
            </w:rPrChange>
          </w:rPr>
          <w:fldChar w:fldCharType="separate"/>
        </w:r>
        <w:r w:rsidRPr="00BA3432">
          <w:rPr>
            <w:rStyle w:val="Hyperlink"/>
            <w:noProof/>
            <w:rPrChange w:id="2561" w:author="phuong vu" w:date="2018-11-25T21:55:00Z">
              <w:rPr>
                <w:rStyle w:val="Hyperlink"/>
                <w:noProof/>
              </w:rPr>
            </w:rPrChange>
          </w:rPr>
          <w:t>Hình 3.18</w:t>
        </w:r>
        <w:r w:rsidRPr="00BA3432">
          <w:rPr>
            <w:rStyle w:val="Hyperlink"/>
            <w:noProof/>
            <w:lang w:val="en-US"/>
            <w:rPrChange w:id="2562" w:author="phuong vu" w:date="2018-11-25T21:55:00Z">
              <w:rPr>
                <w:rStyle w:val="Hyperlink"/>
                <w:noProof/>
                <w:lang w:val="en-US"/>
              </w:rPr>
            </w:rPrChange>
          </w:rPr>
          <w:t xml:space="preserve"> Giao diện thay đổi trạng thái biên nhận khi trạng thái "đang chờ trả đồ"</w:t>
        </w:r>
        <w:r w:rsidRPr="00BA3432">
          <w:rPr>
            <w:noProof/>
            <w:webHidden/>
            <w:rPrChange w:id="2563" w:author="phuong vu" w:date="2018-11-25T21:55:00Z">
              <w:rPr>
                <w:noProof/>
                <w:webHidden/>
              </w:rPr>
            </w:rPrChange>
          </w:rPr>
          <w:tab/>
        </w:r>
        <w:r w:rsidRPr="00BA3432">
          <w:rPr>
            <w:noProof/>
            <w:webHidden/>
            <w:rPrChange w:id="2564" w:author="phuong vu" w:date="2018-11-25T21:55:00Z">
              <w:rPr>
                <w:noProof/>
                <w:webHidden/>
              </w:rPr>
            </w:rPrChange>
          </w:rPr>
          <w:fldChar w:fldCharType="begin"/>
        </w:r>
        <w:r w:rsidRPr="00BA3432">
          <w:rPr>
            <w:noProof/>
            <w:webHidden/>
            <w:rPrChange w:id="2565" w:author="phuong vu" w:date="2018-11-25T21:55:00Z">
              <w:rPr>
                <w:noProof/>
                <w:webHidden/>
              </w:rPr>
            </w:rPrChange>
          </w:rPr>
          <w:instrText xml:space="preserve"> PAGEREF _Toc530662945 \h </w:instrText>
        </w:r>
      </w:ins>
      <w:r w:rsidRPr="00BA3432">
        <w:rPr>
          <w:noProof/>
          <w:webHidden/>
          <w:rPrChange w:id="2566" w:author="phuong vu" w:date="2018-11-25T21:55:00Z">
            <w:rPr>
              <w:noProof/>
              <w:webHidden/>
            </w:rPr>
          </w:rPrChange>
        </w:rPr>
      </w:r>
      <w:r w:rsidRPr="00BA3432">
        <w:rPr>
          <w:noProof/>
          <w:webHidden/>
          <w:rPrChange w:id="2567" w:author="phuong vu" w:date="2018-11-25T21:55:00Z">
            <w:rPr>
              <w:noProof/>
              <w:webHidden/>
            </w:rPr>
          </w:rPrChange>
        </w:rPr>
        <w:fldChar w:fldCharType="separate"/>
      </w:r>
      <w:ins w:id="2568" w:author="phuong vu" w:date="2018-11-22T15:02:00Z">
        <w:r w:rsidRPr="00BA3432">
          <w:rPr>
            <w:noProof/>
            <w:webHidden/>
            <w:rPrChange w:id="2569" w:author="phuong vu" w:date="2018-11-25T21:55:00Z">
              <w:rPr>
                <w:noProof/>
                <w:webHidden/>
              </w:rPr>
            </w:rPrChange>
          </w:rPr>
          <w:t>62</w:t>
        </w:r>
        <w:r w:rsidRPr="00BA3432">
          <w:rPr>
            <w:noProof/>
            <w:webHidden/>
            <w:rPrChange w:id="2570" w:author="phuong vu" w:date="2018-11-25T21:55:00Z">
              <w:rPr>
                <w:noProof/>
                <w:webHidden/>
              </w:rPr>
            </w:rPrChange>
          </w:rPr>
          <w:fldChar w:fldCharType="end"/>
        </w:r>
        <w:r w:rsidRPr="00BA3432">
          <w:rPr>
            <w:rStyle w:val="Hyperlink"/>
            <w:noProof/>
            <w:rPrChange w:id="2571" w:author="phuong vu" w:date="2018-11-25T21:55:00Z">
              <w:rPr>
                <w:rStyle w:val="Hyperlink"/>
                <w:noProof/>
              </w:rPr>
            </w:rPrChange>
          </w:rPr>
          <w:fldChar w:fldCharType="end"/>
        </w:r>
      </w:ins>
    </w:p>
    <w:p w14:paraId="2A9903CE" w14:textId="6FA5A951" w:rsidR="00F72520" w:rsidRPr="00BA3432" w:rsidRDefault="00F72520">
      <w:pPr>
        <w:pStyle w:val="TableofFigures"/>
        <w:tabs>
          <w:tab w:val="right" w:leader="dot" w:pos="8777"/>
        </w:tabs>
        <w:spacing w:line="276" w:lineRule="auto"/>
        <w:rPr>
          <w:ins w:id="2572" w:author="phuong vu" w:date="2018-11-22T15:02:00Z"/>
          <w:rFonts w:eastAsiaTheme="minorEastAsia"/>
          <w:noProof/>
          <w:sz w:val="22"/>
          <w:szCs w:val="22"/>
          <w:lang w:val="en-US"/>
          <w:rPrChange w:id="2573" w:author="phuong vu" w:date="2018-11-25T21:55:00Z">
            <w:rPr>
              <w:ins w:id="2574" w:author="phuong vu" w:date="2018-11-22T15:02:00Z"/>
              <w:rFonts w:asciiTheme="minorHAnsi" w:eastAsiaTheme="minorEastAsia" w:hAnsiTheme="minorHAnsi" w:cstheme="minorBidi"/>
              <w:noProof/>
              <w:sz w:val="22"/>
              <w:szCs w:val="22"/>
              <w:lang w:val="en-US"/>
            </w:rPr>
          </w:rPrChange>
        </w:rPr>
        <w:pPrChange w:id="2575" w:author="phuong vu" w:date="2018-11-23T13:48:00Z">
          <w:pPr>
            <w:pStyle w:val="TableofFigures"/>
            <w:tabs>
              <w:tab w:val="right" w:leader="dot" w:pos="8777"/>
            </w:tabs>
          </w:pPr>
        </w:pPrChange>
      </w:pPr>
      <w:ins w:id="2576" w:author="phuong vu" w:date="2018-11-22T15:02:00Z">
        <w:r w:rsidRPr="00AD0E2E">
          <w:rPr>
            <w:rStyle w:val="Hyperlink"/>
            <w:noProof/>
          </w:rPr>
          <w:fldChar w:fldCharType="begin"/>
        </w:r>
        <w:r w:rsidRPr="00BA3432">
          <w:rPr>
            <w:rStyle w:val="Hyperlink"/>
            <w:noProof/>
            <w:rPrChange w:id="2577" w:author="phuong vu" w:date="2018-11-25T21:55:00Z">
              <w:rPr>
                <w:rStyle w:val="Hyperlink"/>
                <w:noProof/>
              </w:rPr>
            </w:rPrChange>
          </w:rPr>
          <w:instrText xml:space="preserve"> </w:instrText>
        </w:r>
        <w:r w:rsidRPr="00BA3432">
          <w:rPr>
            <w:noProof/>
            <w:rPrChange w:id="2578" w:author="phuong vu" w:date="2018-11-25T21:55:00Z">
              <w:rPr>
                <w:noProof/>
              </w:rPr>
            </w:rPrChange>
          </w:rPr>
          <w:instrText>HYPERLINK \l "_Toc530662946"</w:instrText>
        </w:r>
        <w:r w:rsidRPr="00BA3432">
          <w:rPr>
            <w:rStyle w:val="Hyperlink"/>
            <w:noProof/>
            <w:rPrChange w:id="2579" w:author="phuong vu" w:date="2018-11-25T21:55:00Z">
              <w:rPr>
                <w:rStyle w:val="Hyperlink"/>
                <w:noProof/>
              </w:rPr>
            </w:rPrChange>
          </w:rPr>
          <w:instrText xml:space="preserve"> </w:instrText>
        </w:r>
        <w:r w:rsidRPr="00BA3432">
          <w:rPr>
            <w:rStyle w:val="Hyperlink"/>
            <w:noProof/>
            <w:rPrChange w:id="2580" w:author="phuong vu" w:date="2018-11-25T21:55:00Z">
              <w:rPr>
                <w:rStyle w:val="Hyperlink"/>
                <w:noProof/>
              </w:rPr>
            </w:rPrChange>
          </w:rPr>
          <w:fldChar w:fldCharType="separate"/>
        </w:r>
        <w:r w:rsidRPr="00BA3432">
          <w:rPr>
            <w:rStyle w:val="Hyperlink"/>
            <w:noProof/>
            <w:rPrChange w:id="2581" w:author="phuong vu" w:date="2018-11-25T21:55:00Z">
              <w:rPr>
                <w:rStyle w:val="Hyperlink"/>
                <w:noProof/>
              </w:rPr>
            </w:rPrChange>
          </w:rPr>
          <w:t>Hình 3.19</w:t>
        </w:r>
        <w:r w:rsidRPr="00BA3432">
          <w:rPr>
            <w:rStyle w:val="Hyperlink"/>
            <w:noProof/>
            <w:lang w:val="en-US"/>
            <w:rPrChange w:id="2582" w:author="phuong vu" w:date="2018-11-25T21:55:00Z">
              <w:rPr>
                <w:rStyle w:val="Hyperlink"/>
                <w:noProof/>
                <w:lang w:val="en-US"/>
              </w:rPr>
            </w:rPrChange>
          </w:rPr>
          <w:t xml:space="preserve"> Giao diện cập nhật thông tin biên nhận với trạng thái "đang chờ"</w:t>
        </w:r>
        <w:r w:rsidRPr="00BA3432">
          <w:rPr>
            <w:noProof/>
            <w:webHidden/>
            <w:rPrChange w:id="2583" w:author="phuong vu" w:date="2018-11-25T21:55:00Z">
              <w:rPr>
                <w:noProof/>
                <w:webHidden/>
              </w:rPr>
            </w:rPrChange>
          </w:rPr>
          <w:tab/>
        </w:r>
        <w:r w:rsidRPr="00BA3432">
          <w:rPr>
            <w:noProof/>
            <w:webHidden/>
            <w:rPrChange w:id="2584" w:author="phuong vu" w:date="2018-11-25T21:55:00Z">
              <w:rPr>
                <w:noProof/>
                <w:webHidden/>
              </w:rPr>
            </w:rPrChange>
          </w:rPr>
          <w:fldChar w:fldCharType="begin"/>
        </w:r>
        <w:r w:rsidRPr="00BA3432">
          <w:rPr>
            <w:noProof/>
            <w:webHidden/>
            <w:rPrChange w:id="2585" w:author="phuong vu" w:date="2018-11-25T21:55:00Z">
              <w:rPr>
                <w:noProof/>
                <w:webHidden/>
              </w:rPr>
            </w:rPrChange>
          </w:rPr>
          <w:instrText xml:space="preserve"> PAGEREF _Toc530662946 \h </w:instrText>
        </w:r>
      </w:ins>
      <w:r w:rsidRPr="00BA3432">
        <w:rPr>
          <w:noProof/>
          <w:webHidden/>
          <w:rPrChange w:id="2586" w:author="phuong vu" w:date="2018-11-25T21:55:00Z">
            <w:rPr>
              <w:noProof/>
              <w:webHidden/>
            </w:rPr>
          </w:rPrChange>
        </w:rPr>
      </w:r>
      <w:r w:rsidRPr="00BA3432">
        <w:rPr>
          <w:noProof/>
          <w:webHidden/>
          <w:rPrChange w:id="2587" w:author="phuong vu" w:date="2018-11-25T21:55:00Z">
            <w:rPr>
              <w:noProof/>
              <w:webHidden/>
            </w:rPr>
          </w:rPrChange>
        </w:rPr>
        <w:fldChar w:fldCharType="separate"/>
      </w:r>
      <w:ins w:id="2588" w:author="phuong vu" w:date="2018-11-22T15:02:00Z">
        <w:r w:rsidRPr="00BA3432">
          <w:rPr>
            <w:noProof/>
            <w:webHidden/>
            <w:rPrChange w:id="2589" w:author="phuong vu" w:date="2018-11-25T21:55:00Z">
              <w:rPr>
                <w:noProof/>
                <w:webHidden/>
              </w:rPr>
            </w:rPrChange>
          </w:rPr>
          <w:t>63</w:t>
        </w:r>
        <w:r w:rsidRPr="00BA3432">
          <w:rPr>
            <w:noProof/>
            <w:webHidden/>
            <w:rPrChange w:id="2590" w:author="phuong vu" w:date="2018-11-25T21:55:00Z">
              <w:rPr>
                <w:noProof/>
                <w:webHidden/>
              </w:rPr>
            </w:rPrChange>
          </w:rPr>
          <w:fldChar w:fldCharType="end"/>
        </w:r>
        <w:r w:rsidRPr="00BA3432">
          <w:rPr>
            <w:rStyle w:val="Hyperlink"/>
            <w:noProof/>
            <w:rPrChange w:id="2591" w:author="phuong vu" w:date="2018-11-25T21:55:00Z">
              <w:rPr>
                <w:rStyle w:val="Hyperlink"/>
                <w:noProof/>
              </w:rPr>
            </w:rPrChange>
          </w:rPr>
          <w:fldChar w:fldCharType="end"/>
        </w:r>
      </w:ins>
    </w:p>
    <w:p w14:paraId="4B33B30D" w14:textId="2EC3AF0D" w:rsidR="00F72520" w:rsidRPr="00BA3432" w:rsidRDefault="00F72520">
      <w:pPr>
        <w:pStyle w:val="TableofFigures"/>
        <w:tabs>
          <w:tab w:val="right" w:leader="dot" w:pos="8777"/>
        </w:tabs>
        <w:spacing w:line="276" w:lineRule="auto"/>
        <w:rPr>
          <w:ins w:id="2592" w:author="phuong vu" w:date="2018-11-22T15:02:00Z"/>
          <w:rFonts w:eastAsiaTheme="minorEastAsia"/>
          <w:noProof/>
          <w:sz w:val="22"/>
          <w:szCs w:val="22"/>
          <w:lang w:val="en-US"/>
          <w:rPrChange w:id="2593" w:author="phuong vu" w:date="2018-11-25T21:55:00Z">
            <w:rPr>
              <w:ins w:id="2594" w:author="phuong vu" w:date="2018-11-22T15:02:00Z"/>
              <w:rFonts w:asciiTheme="minorHAnsi" w:eastAsiaTheme="minorEastAsia" w:hAnsiTheme="minorHAnsi" w:cstheme="minorBidi"/>
              <w:noProof/>
              <w:sz w:val="22"/>
              <w:szCs w:val="22"/>
              <w:lang w:val="en-US"/>
            </w:rPr>
          </w:rPrChange>
        </w:rPr>
        <w:pPrChange w:id="2595" w:author="phuong vu" w:date="2018-11-23T13:48:00Z">
          <w:pPr>
            <w:pStyle w:val="TableofFigures"/>
            <w:tabs>
              <w:tab w:val="right" w:leader="dot" w:pos="8777"/>
            </w:tabs>
          </w:pPr>
        </w:pPrChange>
      </w:pPr>
      <w:ins w:id="2596" w:author="phuong vu" w:date="2018-11-22T15:02:00Z">
        <w:r w:rsidRPr="00AD0E2E">
          <w:rPr>
            <w:rStyle w:val="Hyperlink"/>
            <w:noProof/>
          </w:rPr>
          <w:fldChar w:fldCharType="begin"/>
        </w:r>
        <w:r w:rsidRPr="00BA3432">
          <w:rPr>
            <w:rStyle w:val="Hyperlink"/>
            <w:noProof/>
            <w:rPrChange w:id="2597" w:author="phuong vu" w:date="2018-11-25T21:55:00Z">
              <w:rPr>
                <w:rStyle w:val="Hyperlink"/>
                <w:noProof/>
              </w:rPr>
            </w:rPrChange>
          </w:rPr>
          <w:instrText xml:space="preserve"> </w:instrText>
        </w:r>
        <w:r w:rsidRPr="00BA3432">
          <w:rPr>
            <w:noProof/>
            <w:rPrChange w:id="2598" w:author="phuong vu" w:date="2018-11-25T21:55:00Z">
              <w:rPr>
                <w:noProof/>
              </w:rPr>
            </w:rPrChange>
          </w:rPr>
          <w:instrText>HYPERLINK \l "_Toc530662947"</w:instrText>
        </w:r>
        <w:r w:rsidRPr="00BA3432">
          <w:rPr>
            <w:rStyle w:val="Hyperlink"/>
            <w:noProof/>
            <w:rPrChange w:id="2599" w:author="phuong vu" w:date="2018-11-25T21:55:00Z">
              <w:rPr>
                <w:rStyle w:val="Hyperlink"/>
                <w:noProof/>
              </w:rPr>
            </w:rPrChange>
          </w:rPr>
          <w:instrText xml:space="preserve"> </w:instrText>
        </w:r>
        <w:r w:rsidRPr="00BA3432">
          <w:rPr>
            <w:rStyle w:val="Hyperlink"/>
            <w:noProof/>
            <w:rPrChange w:id="2600" w:author="phuong vu" w:date="2018-11-25T21:55:00Z">
              <w:rPr>
                <w:rStyle w:val="Hyperlink"/>
                <w:noProof/>
              </w:rPr>
            </w:rPrChange>
          </w:rPr>
          <w:fldChar w:fldCharType="separate"/>
        </w:r>
        <w:r w:rsidRPr="00BA3432">
          <w:rPr>
            <w:rStyle w:val="Hyperlink"/>
            <w:noProof/>
            <w:rPrChange w:id="2601" w:author="phuong vu" w:date="2018-11-25T21:55:00Z">
              <w:rPr>
                <w:rStyle w:val="Hyperlink"/>
                <w:noProof/>
              </w:rPr>
            </w:rPrChange>
          </w:rPr>
          <w:t>Hình 3.20</w:t>
        </w:r>
        <w:r w:rsidRPr="00BA3432">
          <w:rPr>
            <w:rStyle w:val="Hyperlink"/>
            <w:noProof/>
            <w:lang w:val="en-US"/>
            <w:rPrChange w:id="2602" w:author="phuong vu" w:date="2018-11-25T21:55:00Z">
              <w:rPr>
                <w:rStyle w:val="Hyperlink"/>
                <w:noProof/>
                <w:lang w:val="en-US"/>
              </w:rPr>
            </w:rPrChange>
          </w:rPr>
          <w:t xml:space="preserve"> </w:t>
        </w:r>
        <w:r w:rsidRPr="00BA3432">
          <w:rPr>
            <w:rStyle w:val="Hyperlink"/>
            <w:noProof/>
            <w:rPrChange w:id="2603" w:author="phuong vu" w:date="2018-11-25T21:55:00Z">
              <w:rPr>
                <w:rStyle w:val="Hyperlink"/>
                <w:noProof/>
              </w:rPr>
            </w:rPrChange>
          </w:rPr>
          <w:t>Giao diện cập nhật thông tin biên nhận với trạng thái "đang chờ</w:t>
        </w:r>
        <w:r w:rsidRPr="00BA3432">
          <w:rPr>
            <w:rStyle w:val="Hyperlink"/>
            <w:noProof/>
            <w:lang w:val="en-US"/>
            <w:rPrChange w:id="2604" w:author="phuong vu" w:date="2018-11-25T21:55:00Z">
              <w:rPr>
                <w:rStyle w:val="Hyperlink"/>
                <w:noProof/>
                <w:lang w:val="en-US"/>
              </w:rPr>
            </w:rPrChange>
          </w:rPr>
          <w:t xml:space="preserve"> trả đồ</w:t>
        </w:r>
        <w:r w:rsidRPr="00BA3432">
          <w:rPr>
            <w:rStyle w:val="Hyperlink"/>
            <w:noProof/>
            <w:rPrChange w:id="2605" w:author="phuong vu" w:date="2018-11-25T21:55:00Z">
              <w:rPr>
                <w:rStyle w:val="Hyperlink"/>
                <w:noProof/>
              </w:rPr>
            </w:rPrChange>
          </w:rPr>
          <w:t>"</w:t>
        </w:r>
        <w:r w:rsidRPr="00BA3432">
          <w:rPr>
            <w:noProof/>
            <w:webHidden/>
            <w:rPrChange w:id="2606" w:author="phuong vu" w:date="2018-11-25T21:55:00Z">
              <w:rPr>
                <w:noProof/>
                <w:webHidden/>
              </w:rPr>
            </w:rPrChange>
          </w:rPr>
          <w:tab/>
        </w:r>
        <w:r w:rsidRPr="00BA3432">
          <w:rPr>
            <w:noProof/>
            <w:webHidden/>
            <w:rPrChange w:id="2607" w:author="phuong vu" w:date="2018-11-25T21:55:00Z">
              <w:rPr>
                <w:noProof/>
                <w:webHidden/>
              </w:rPr>
            </w:rPrChange>
          </w:rPr>
          <w:fldChar w:fldCharType="begin"/>
        </w:r>
        <w:r w:rsidRPr="00BA3432">
          <w:rPr>
            <w:noProof/>
            <w:webHidden/>
            <w:rPrChange w:id="2608" w:author="phuong vu" w:date="2018-11-25T21:55:00Z">
              <w:rPr>
                <w:noProof/>
                <w:webHidden/>
              </w:rPr>
            </w:rPrChange>
          </w:rPr>
          <w:instrText xml:space="preserve"> PAGEREF _Toc530662947 \h </w:instrText>
        </w:r>
      </w:ins>
      <w:r w:rsidRPr="00BA3432">
        <w:rPr>
          <w:noProof/>
          <w:webHidden/>
          <w:rPrChange w:id="2609" w:author="phuong vu" w:date="2018-11-25T21:55:00Z">
            <w:rPr>
              <w:noProof/>
              <w:webHidden/>
            </w:rPr>
          </w:rPrChange>
        </w:rPr>
      </w:r>
      <w:r w:rsidRPr="00BA3432">
        <w:rPr>
          <w:noProof/>
          <w:webHidden/>
          <w:rPrChange w:id="2610" w:author="phuong vu" w:date="2018-11-25T21:55:00Z">
            <w:rPr>
              <w:noProof/>
              <w:webHidden/>
            </w:rPr>
          </w:rPrChange>
        </w:rPr>
        <w:fldChar w:fldCharType="separate"/>
      </w:r>
      <w:ins w:id="2611" w:author="phuong vu" w:date="2018-11-22T15:02:00Z">
        <w:r w:rsidRPr="00BA3432">
          <w:rPr>
            <w:noProof/>
            <w:webHidden/>
            <w:rPrChange w:id="2612" w:author="phuong vu" w:date="2018-11-25T21:55:00Z">
              <w:rPr>
                <w:noProof/>
                <w:webHidden/>
              </w:rPr>
            </w:rPrChange>
          </w:rPr>
          <w:t>64</w:t>
        </w:r>
        <w:r w:rsidRPr="00BA3432">
          <w:rPr>
            <w:noProof/>
            <w:webHidden/>
            <w:rPrChange w:id="2613" w:author="phuong vu" w:date="2018-11-25T21:55:00Z">
              <w:rPr>
                <w:noProof/>
                <w:webHidden/>
              </w:rPr>
            </w:rPrChange>
          </w:rPr>
          <w:fldChar w:fldCharType="end"/>
        </w:r>
        <w:r w:rsidRPr="00BA3432">
          <w:rPr>
            <w:rStyle w:val="Hyperlink"/>
            <w:noProof/>
            <w:rPrChange w:id="2614" w:author="phuong vu" w:date="2018-11-25T21:55:00Z">
              <w:rPr>
                <w:rStyle w:val="Hyperlink"/>
                <w:noProof/>
              </w:rPr>
            </w:rPrChange>
          </w:rPr>
          <w:fldChar w:fldCharType="end"/>
        </w:r>
      </w:ins>
    </w:p>
    <w:p w14:paraId="1968E2ED" w14:textId="410B261A" w:rsidR="00F72520" w:rsidRPr="00BA3432" w:rsidRDefault="00F72520">
      <w:pPr>
        <w:pStyle w:val="TableofFigures"/>
        <w:tabs>
          <w:tab w:val="right" w:leader="dot" w:pos="8777"/>
        </w:tabs>
        <w:spacing w:line="276" w:lineRule="auto"/>
        <w:rPr>
          <w:ins w:id="2615" w:author="phuong vu" w:date="2018-11-22T15:02:00Z"/>
          <w:rFonts w:eastAsiaTheme="minorEastAsia"/>
          <w:noProof/>
          <w:sz w:val="22"/>
          <w:szCs w:val="22"/>
          <w:lang w:val="en-US"/>
          <w:rPrChange w:id="2616" w:author="phuong vu" w:date="2018-11-25T21:55:00Z">
            <w:rPr>
              <w:ins w:id="2617" w:author="phuong vu" w:date="2018-11-22T15:02:00Z"/>
              <w:rFonts w:asciiTheme="minorHAnsi" w:eastAsiaTheme="minorEastAsia" w:hAnsiTheme="minorHAnsi" w:cstheme="minorBidi"/>
              <w:noProof/>
              <w:sz w:val="22"/>
              <w:szCs w:val="22"/>
              <w:lang w:val="en-US"/>
            </w:rPr>
          </w:rPrChange>
        </w:rPr>
        <w:pPrChange w:id="2618" w:author="phuong vu" w:date="2018-11-23T13:48:00Z">
          <w:pPr>
            <w:pStyle w:val="TableofFigures"/>
            <w:tabs>
              <w:tab w:val="right" w:leader="dot" w:pos="8777"/>
            </w:tabs>
          </w:pPr>
        </w:pPrChange>
      </w:pPr>
      <w:ins w:id="2619" w:author="phuong vu" w:date="2018-11-22T15:02:00Z">
        <w:r w:rsidRPr="00AD0E2E">
          <w:rPr>
            <w:rStyle w:val="Hyperlink"/>
            <w:noProof/>
          </w:rPr>
          <w:fldChar w:fldCharType="begin"/>
        </w:r>
        <w:r w:rsidRPr="00BA3432">
          <w:rPr>
            <w:rStyle w:val="Hyperlink"/>
            <w:noProof/>
            <w:rPrChange w:id="2620" w:author="phuong vu" w:date="2018-11-25T21:55:00Z">
              <w:rPr>
                <w:rStyle w:val="Hyperlink"/>
                <w:noProof/>
              </w:rPr>
            </w:rPrChange>
          </w:rPr>
          <w:instrText xml:space="preserve"> </w:instrText>
        </w:r>
        <w:r w:rsidRPr="00BA3432">
          <w:rPr>
            <w:noProof/>
            <w:rPrChange w:id="2621" w:author="phuong vu" w:date="2018-11-25T21:55:00Z">
              <w:rPr>
                <w:noProof/>
              </w:rPr>
            </w:rPrChange>
          </w:rPr>
          <w:instrText>HYPERLINK \l "_Toc530662948"</w:instrText>
        </w:r>
        <w:r w:rsidRPr="00BA3432">
          <w:rPr>
            <w:rStyle w:val="Hyperlink"/>
            <w:noProof/>
            <w:rPrChange w:id="2622" w:author="phuong vu" w:date="2018-11-25T21:55:00Z">
              <w:rPr>
                <w:rStyle w:val="Hyperlink"/>
                <w:noProof/>
              </w:rPr>
            </w:rPrChange>
          </w:rPr>
          <w:instrText xml:space="preserve"> </w:instrText>
        </w:r>
        <w:r w:rsidRPr="00BA3432">
          <w:rPr>
            <w:rStyle w:val="Hyperlink"/>
            <w:noProof/>
            <w:rPrChange w:id="2623" w:author="phuong vu" w:date="2018-11-25T21:55:00Z">
              <w:rPr>
                <w:rStyle w:val="Hyperlink"/>
                <w:noProof/>
              </w:rPr>
            </w:rPrChange>
          </w:rPr>
          <w:fldChar w:fldCharType="separate"/>
        </w:r>
        <w:r w:rsidRPr="00BA3432">
          <w:rPr>
            <w:rStyle w:val="Hyperlink"/>
            <w:noProof/>
            <w:rPrChange w:id="2624" w:author="phuong vu" w:date="2018-11-25T21:55:00Z">
              <w:rPr>
                <w:rStyle w:val="Hyperlink"/>
                <w:noProof/>
              </w:rPr>
            </w:rPrChange>
          </w:rPr>
          <w:t>Hình 3.21</w:t>
        </w:r>
        <w:r w:rsidRPr="00BA3432">
          <w:rPr>
            <w:rStyle w:val="Hyperlink"/>
            <w:noProof/>
            <w:lang w:val="en-US"/>
            <w:rPrChange w:id="2625" w:author="phuong vu" w:date="2018-11-25T21:55:00Z">
              <w:rPr>
                <w:rStyle w:val="Hyperlink"/>
                <w:noProof/>
                <w:lang w:val="en-US"/>
              </w:rPr>
            </w:rPrChange>
          </w:rPr>
          <w:t xml:space="preserve"> Tổng quan phân công xử lí đơn hàng</w:t>
        </w:r>
        <w:r w:rsidRPr="00BA3432">
          <w:rPr>
            <w:noProof/>
            <w:webHidden/>
            <w:rPrChange w:id="2626" w:author="phuong vu" w:date="2018-11-25T21:55:00Z">
              <w:rPr>
                <w:noProof/>
                <w:webHidden/>
              </w:rPr>
            </w:rPrChange>
          </w:rPr>
          <w:tab/>
        </w:r>
        <w:r w:rsidRPr="00BA3432">
          <w:rPr>
            <w:noProof/>
            <w:webHidden/>
            <w:rPrChange w:id="2627" w:author="phuong vu" w:date="2018-11-25T21:55:00Z">
              <w:rPr>
                <w:noProof/>
                <w:webHidden/>
              </w:rPr>
            </w:rPrChange>
          </w:rPr>
          <w:fldChar w:fldCharType="begin"/>
        </w:r>
        <w:r w:rsidRPr="00BA3432">
          <w:rPr>
            <w:noProof/>
            <w:webHidden/>
            <w:rPrChange w:id="2628" w:author="phuong vu" w:date="2018-11-25T21:55:00Z">
              <w:rPr>
                <w:noProof/>
                <w:webHidden/>
              </w:rPr>
            </w:rPrChange>
          </w:rPr>
          <w:instrText xml:space="preserve"> PAGEREF _Toc530662948 \h </w:instrText>
        </w:r>
      </w:ins>
      <w:r w:rsidRPr="00BA3432">
        <w:rPr>
          <w:noProof/>
          <w:webHidden/>
          <w:rPrChange w:id="2629" w:author="phuong vu" w:date="2018-11-25T21:55:00Z">
            <w:rPr>
              <w:noProof/>
              <w:webHidden/>
            </w:rPr>
          </w:rPrChange>
        </w:rPr>
      </w:r>
      <w:r w:rsidRPr="00BA3432">
        <w:rPr>
          <w:noProof/>
          <w:webHidden/>
          <w:rPrChange w:id="2630" w:author="phuong vu" w:date="2018-11-25T21:55:00Z">
            <w:rPr>
              <w:noProof/>
              <w:webHidden/>
            </w:rPr>
          </w:rPrChange>
        </w:rPr>
        <w:fldChar w:fldCharType="separate"/>
      </w:r>
      <w:ins w:id="2631" w:author="phuong vu" w:date="2018-11-22T15:02:00Z">
        <w:r w:rsidRPr="00BA3432">
          <w:rPr>
            <w:noProof/>
            <w:webHidden/>
            <w:rPrChange w:id="2632" w:author="phuong vu" w:date="2018-11-25T21:55:00Z">
              <w:rPr>
                <w:noProof/>
                <w:webHidden/>
              </w:rPr>
            </w:rPrChange>
          </w:rPr>
          <w:t>65</w:t>
        </w:r>
        <w:r w:rsidRPr="00BA3432">
          <w:rPr>
            <w:noProof/>
            <w:webHidden/>
            <w:rPrChange w:id="2633" w:author="phuong vu" w:date="2018-11-25T21:55:00Z">
              <w:rPr>
                <w:noProof/>
                <w:webHidden/>
              </w:rPr>
            </w:rPrChange>
          </w:rPr>
          <w:fldChar w:fldCharType="end"/>
        </w:r>
        <w:r w:rsidRPr="00BA3432">
          <w:rPr>
            <w:rStyle w:val="Hyperlink"/>
            <w:noProof/>
            <w:rPrChange w:id="2634" w:author="phuong vu" w:date="2018-11-25T21:55:00Z">
              <w:rPr>
                <w:rStyle w:val="Hyperlink"/>
                <w:noProof/>
              </w:rPr>
            </w:rPrChange>
          </w:rPr>
          <w:fldChar w:fldCharType="end"/>
        </w:r>
      </w:ins>
    </w:p>
    <w:p w14:paraId="67D65278" w14:textId="4B1A1F8A" w:rsidR="00F72520" w:rsidRPr="00BA3432" w:rsidRDefault="00F72520">
      <w:pPr>
        <w:pStyle w:val="TableofFigures"/>
        <w:tabs>
          <w:tab w:val="right" w:leader="dot" w:pos="8777"/>
        </w:tabs>
        <w:spacing w:line="276" w:lineRule="auto"/>
        <w:rPr>
          <w:ins w:id="2635" w:author="phuong vu" w:date="2018-11-22T15:02:00Z"/>
          <w:rFonts w:eastAsiaTheme="minorEastAsia"/>
          <w:noProof/>
          <w:sz w:val="22"/>
          <w:szCs w:val="22"/>
          <w:lang w:val="en-US"/>
          <w:rPrChange w:id="2636" w:author="phuong vu" w:date="2018-11-25T21:55:00Z">
            <w:rPr>
              <w:ins w:id="2637" w:author="phuong vu" w:date="2018-11-22T15:02:00Z"/>
              <w:rFonts w:asciiTheme="minorHAnsi" w:eastAsiaTheme="minorEastAsia" w:hAnsiTheme="minorHAnsi" w:cstheme="minorBidi"/>
              <w:noProof/>
              <w:sz w:val="22"/>
              <w:szCs w:val="22"/>
              <w:lang w:val="en-US"/>
            </w:rPr>
          </w:rPrChange>
        </w:rPr>
        <w:pPrChange w:id="2638" w:author="phuong vu" w:date="2018-11-23T13:48:00Z">
          <w:pPr>
            <w:pStyle w:val="TableofFigures"/>
            <w:tabs>
              <w:tab w:val="right" w:leader="dot" w:pos="8777"/>
            </w:tabs>
          </w:pPr>
        </w:pPrChange>
      </w:pPr>
      <w:ins w:id="2639" w:author="phuong vu" w:date="2018-11-22T15:02:00Z">
        <w:r w:rsidRPr="00AD0E2E">
          <w:rPr>
            <w:rStyle w:val="Hyperlink"/>
            <w:noProof/>
          </w:rPr>
          <w:fldChar w:fldCharType="begin"/>
        </w:r>
        <w:r w:rsidRPr="00BA3432">
          <w:rPr>
            <w:rStyle w:val="Hyperlink"/>
            <w:noProof/>
            <w:rPrChange w:id="2640" w:author="phuong vu" w:date="2018-11-25T21:55:00Z">
              <w:rPr>
                <w:rStyle w:val="Hyperlink"/>
                <w:noProof/>
              </w:rPr>
            </w:rPrChange>
          </w:rPr>
          <w:instrText xml:space="preserve"> </w:instrText>
        </w:r>
        <w:r w:rsidRPr="00BA3432">
          <w:rPr>
            <w:noProof/>
            <w:rPrChange w:id="2641" w:author="phuong vu" w:date="2018-11-25T21:55:00Z">
              <w:rPr>
                <w:noProof/>
              </w:rPr>
            </w:rPrChange>
          </w:rPr>
          <w:instrText>HYPERLINK \l "_Toc530662949"</w:instrText>
        </w:r>
        <w:r w:rsidRPr="00BA3432">
          <w:rPr>
            <w:rStyle w:val="Hyperlink"/>
            <w:noProof/>
            <w:rPrChange w:id="2642" w:author="phuong vu" w:date="2018-11-25T21:55:00Z">
              <w:rPr>
                <w:rStyle w:val="Hyperlink"/>
                <w:noProof/>
              </w:rPr>
            </w:rPrChange>
          </w:rPr>
          <w:instrText xml:space="preserve"> </w:instrText>
        </w:r>
        <w:r w:rsidRPr="00BA3432">
          <w:rPr>
            <w:rStyle w:val="Hyperlink"/>
            <w:noProof/>
            <w:rPrChange w:id="2643" w:author="phuong vu" w:date="2018-11-25T21:55:00Z">
              <w:rPr>
                <w:rStyle w:val="Hyperlink"/>
                <w:noProof/>
              </w:rPr>
            </w:rPrChange>
          </w:rPr>
          <w:fldChar w:fldCharType="separate"/>
        </w:r>
        <w:r w:rsidRPr="00BA3432">
          <w:rPr>
            <w:rStyle w:val="Hyperlink"/>
            <w:noProof/>
            <w:rPrChange w:id="2644" w:author="phuong vu" w:date="2018-11-25T21:55:00Z">
              <w:rPr>
                <w:rStyle w:val="Hyperlink"/>
                <w:noProof/>
              </w:rPr>
            </w:rPrChange>
          </w:rPr>
          <w:t>Hình 3.22</w:t>
        </w:r>
        <w:r w:rsidRPr="00BA3432">
          <w:rPr>
            <w:rStyle w:val="Hyperlink"/>
            <w:noProof/>
            <w:lang w:val="en-US"/>
            <w:rPrChange w:id="2645" w:author="phuong vu" w:date="2018-11-25T21:55:00Z">
              <w:rPr>
                <w:rStyle w:val="Hyperlink"/>
                <w:noProof/>
                <w:lang w:val="en-US"/>
              </w:rPr>
            </w:rPrChange>
          </w:rPr>
          <w:t xml:space="preserve"> Giao diện phân công đơn hàng vào máy giặt</w:t>
        </w:r>
        <w:r w:rsidRPr="00BA3432">
          <w:rPr>
            <w:noProof/>
            <w:webHidden/>
            <w:rPrChange w:id="2646" w:author="phuong vu" w:date="2018-11-25T21:55:00Z">
              <w:rPr>
                <w:noProof/>
                <w:webHidden/>
              </w:rPr>
            </w:rPrChange>
          </w:rPr>
          <w:tab/>
        </w:r>
        <w:r w:rsidRPr="00BA3432">
          <w:rPr>
            <w:noProof/>
            <w:webHidden/>
            <w:rPrChange w:id="2647" w:author="phuong vu" w:date="2018-11-25T21:55:00Z">
              <w:rPr>
                <w:noProof/>
                <w:webHidden/>
              </w:rPr>
            </w:rPrChange>
          </w:rPr>
          <w:fldChar w:fldCharType="begin"/>
        </w:r>
        <w:r w:rsidRPr="00BA3432">
          <w:rPr>
            <w:noProof/>
            <w:webHidden/>
            <w:rPrChange w:id="2648" w:author="phuong vu" w:date="2018-11-25T21:55:00Z">
              <w:rPr>
                <w:noProof/>
                <w:webHidden/>
              </w:rPr>
            </w:rPrChange>
          </w:rPr>
          <w:instrText xml:space="preserve"> PAGEREF _Toc530662949 \h </w:instrText>
        </w:r>
      </w:ins>
      <w:r w:rsidRPr="00BA3432">
        <w:rPr>
          <w:noProof/>
          <w:webHidden/>
          <w:rPrChange w:id="2649" w:author="phuong vu" w:date="2018-11-25T21:55:00Z">
            <w:rPr>
              <w:noProof/>
              <w:webHidden/>
            </w:rPr>
          </w:rPrChange>
        </w:rPr>
      </w:r>
      <w:r w:rsidRPr="00BA3432">
        <w:rPr>
          <w:noProof/>
          <w:webHidden/>
          <w:rPrChange w:id="2650" w:author="phuong vu" w:date="2018-11-25T21:55:00Z">
            <w:rPr>
              <w:noProof/>
              <w:webHidden/>
            </w:rPr>
          </w:rPrChange>
        </w:rPr>
        <w:fldChar w:fldCharType="separate"/>
      </w:r>
      <w:ins w:id="2651" w:author="phuong vu" w:date="2018-11-22T15:02:00Z">
        <w:r w:rsidRPr="00BA3432">
          <w:rPr>
            <w:noProof/>
            <w:webHidden/>
            <w:rPrChange w:id="2652" w:author="phuong vu" w:date="2018-11-25T21:55:00Z">
              <w:rPr>
                <w:noProof/>
                <w:webHidden/>
              </w:rPr>
            </w:rPrChange>
          </w:rPr>
          <w:t>66</w:t>
        </w:r>
        <w:r w:rsidRPr="00BA3432">
          <w:rPr>
            <w:noProof/>
            <w:webHidden/>
            <w:rPrChange w:id="2653" w:author="phuong vu" w:date="2018-11-25T21:55:00Z">
              <w:rPr>
                <w:noProof/>
                <w:webHidden/>
              </w:rPr>
            </w:rPrChange>
          </w:rPr>
          <w:fldChar w:fldCharType="end"/>
        </w:r>
        <w:r w:rsidRPr="00BA3432">
          <w:rPr>
            <w:rStyle w:val="Hyperlink"/>
            <w:noProof/>
            <w:rPrChange w:id="2654" w:author="phuong vu" w:date="2018-11-25T21:55:00Z">
              <w:rPr>
                <w:rStyle w:val="Hyperlink"/>
                <w:noProof/>
              </w:rPr>
            </w:rPrChange>
          </w:rPr>
          <w:fldChar w:fldCharType="end"/>
        </w:r>
      </w:ins>
    </w:p>
    <w:p w14:paraId="2426C486" w14:textId="10014F4E" w:rsidR="00F72520" w:rsidRPr="00BA3432" w:rsidRDefault="00F72520">
      <w:pPr>
        <w:pStyle w:val="TableofFigures"/>
        <w:tabs>
          <w:tab w:val="right" w:leader="dot" w:pos="8777"/>
        </w:tabs>
        <w:spacing w:line="276" w:lineRule="auto"/>
        <w:rPr>
          <w:ins w:id="2655" w:author="phuong vu" w:date="2018-11-22T15:02:00Z"/>
          <w:rFonts w:eastAsiaTheme="minorEastAsia"/>
          <w:noProof/>
          <w:sz w:val="22"/>
          <w:szCs w:val="22"/>
          <w:lang w:val="en-US"/>
          <w:rPrChange w:id="2656" w:author="phuong vu" w:date="2018-11-25T21:55:00Z">
            <w:rPr>
              <w:ins w:id="2657" w:author="phuong vu" w:date="2018-11-22T15:02:00Z"/>
              <w:rFonts w:asciiTheme="minorHAnsi" w:eastAsiaTheme="minorEastAsia" w:hAnsiTheme="minorHAnsi" w:cstheme="minorBidi"/>
              <w:noProof/>
              <w:sz w:val="22"/>
              <w:szCs w:val="22"/>
              <w:lang w:val="en-US"/>
            </w:rPr>
          </w:rPrChange>
        </w:rPr>
        <w:pPrChange w:id="2658" w:author="phuong vu" w:date="2018-11-23T13:48:00Z">
          <w:pPr>
            <w:pStyle w:val="TableofFigures"/>
            <w:tabs>
              <w:tab w:val="right" w:leader="dot" w:pos="8777"/>
            </w:tabs>
          </w:pPr>
        </w:pPrChange>
      </w:pPr>
      <w:ins w:id="2659" w:author="phuong vu" w:date="2018-11-22T15:02:00Z">
        <w:r w:rsidRPr="00AD0E2E">
          <w:rPr>
            <w:rStyle w:val="Hyperlink"/>
            <w:noProof/>
          </w:rPr>
          <w:fldChar w:fldCharType="begin"/>
        </w:r>
        <w:r w:rsidRPr="00BA3432">
          <w:rPr>
            <w:rStyle w:val="Hyperlink"/>
            <w:noProof/>
            <w:rPrChange w:id="2660" w:author="phuong vu" w:date="2018-11-25T21:55:00Z">
              <w:rPr>
                <w:rStyle w:val="Hyperlink"/>
                <w:noProof/>
              </w:rPr>
            </w:rPrChange>
          </w:rPr>
          <w:instrText xml:space="preserve"> </w:instrText>
        </w:r>
        <w:r w:rsidRPr="00BA3432">
          <w:rPr>
            <w:noProof/>
            <w:rPrChange w:id="2661" w:author="phuong vu" w:date="2018-11-25T21:55:00Z">
              <w:rPr>
                <w:noProof/>
              </w:rPr>
            </w:rPrChange>
          </w:rPr>
          <w:instrText>HYPERLINK \l "_Toc530662950"</w:instrText>
        </w:r>
        <w:r w:rsidRPr="00BA3432">
          <w:rPr>
            <w:rStyle w:val="Hyperlink"/>
            <w:noProof/>
            <w:rPrChange w:id="2662" w:author="phuong vu" w:date="2018-11-25T21:55:00Z">
              <w:rPr>
                <w:rStyle w:val="Hyperlink"/>
                <w:noProof/>
              </w:rPr>
            </w:rPrChange>
          </w:rPr>
          <w:instrText xml:space="preserve"> </w:instrText>
        </w:r>
        <w:r w:rsidRPr="00BA3432">
          <w:rPr>
            <w:rStyle w:val="Hyperlink"/>
            <w:noProof/>
            <w:rPrChange w:id="2663" w:author="phuong vu" w:date="2018-11-25T21:55:00Z">
              <w:rPr>
                <w:rStyle w:val="Hyperlink"/>
                <w:noProof/>
              </w:rPr>
            </w:rPrChange>
          </w:rPr>
          <w:fldChar w:fldCharType="separate"/>
        </w:r>
        <w:r w:rsidRPr="00BA3432">
          <w:rPr>
            <w:rStyle w:val="Hyperlink"/>
            <w:noProof/>
            <w:rPrChange w:id="2664" w:author="phuong vu" w:date="2018-11-25T21:55:00Z">
              <w:rPr>
                <w:rStyle w:val="Hyperlink"/>
                <w:noProof/>
              </w:rPr>
            </w:rPrChange>
          </w:rPr>
          <w:t>Hình 3.23</w:t>
        </w:r>
        <w:r w:rsidRPr="00BA3432">
          <w:rPr>
            <w:rStyle w:val="Hyperlink"/>
            <w:noProof/>
            <w:lang w:val="en-US"/>
            <w:rPrChange w:id="2665" w:author="phuong vu" w:date="2018-11-25T21:55:00Z">
              <w:rPr>
                <w:rStyle w:val="Hyperlink"/>
                <w:noProof/>
                <w:lang w:val="en-US"/>
              </w:rPr>
            </w:rPrChange>
          </w:rPr>
          <w:t xml:space="preserve"> Giao diện tạo đơn hàng mới trên web</w:t>
        </w:r>
        <w:r w:rsidRPr="00BA3432">
          <w:rPr>
            <w:noProof/>
            <w:webHidden/>
            <w:rPrChange w:id="2666" w:author="phuong vu" w:date="2018-11-25T21:55:00Z">
              <w:rPr>
                <w:noProof/>
                <w:webHidden/>
              </w:rPr>
            </w:rPrChange>
          </w:rPr>
          <w:tab/>
        </w:r>
        <w:r w:rsidRPr="00BA3432">
          <w:rPr>
            <w:noProof/>
            <w:webHidden/>
            <w:rPrChange w:id="2667" w:author="phuong vu" w:date="2018-11-25T21:55:00Z">
              <w:rPr>
                <w:noProof/>
                <w:webHidden/>
              </w:rPr>
            </w:rPrChange>
          </w:rPr>
          <w:fldChar w:fldCharType="begin"/>
        </w:r>
        <w:r w:rsidRPr="00BA3432">
          <w:rPr>
            <w:noProof/>
            <w:webHidden/>
            <w:rPrChange w:id="2668" w:author="phuong vu" w:date="2018-11-25T21:55:00Z">
              <w:rPr>
                <w:noProof/>
                <w:webHidden/>
              </w:rPr>
            </w:rPrChange>
          </w:rPr>
          <w:instrText xml:space="preserve"> PAGEREF _Toc530662950 \h </w:instrText>
        </w:r>
      </w:ins>
      <w:r w:rsidRPr="00BA3432">
        <w:rPr>
          <w:noProof/>
          <w:webHidden/>
          <w:rPrChange w:id="2669" w:author="phuong vu" w:date="2018-11-25T21:55:00Z">
            <w:rPr>
              <w:noProof/>
              <w:webHidden/>
            </w:rPr>
          </w:rPrChange>
        </w:rPr>
      </w:r>
      <w:r w:rsidRPr="00BA3432">
        <w:rPr>
          <w:noProof/>
          <w:webHidden/>
          <w:rPrChange w:id="2670" w:author="phuong vu" w:date="2018-11-25T21:55:00Z">
            <w:rPr>
              <w:noProof/>
              <w:webHidden/>
            </w:rPr>
          </w:rPrChange>
        </w:rPr>
        <w:fldChar w:fldCharType="separate"/>
      </w:r>
      <w:ins w:id="2671" w:author="phuong vu" w:date="2018-11-22T15:02:00Z">
        <w:r w:rsidRPr="00BA3432">
          <w:rPr>
            <w:noProof/>
            <w:webHidden/>
            <w:rPrChange w:id="2672" w:author="phuong vu" w:date="2018-11-25T21:55:00Z">
              <w:rPr>
                <w:noProof/>
                <w:webHidden/>
              </w:rPr>
            </w:rPrChange>
          </w:rPr>
          <w:t>68</w:t>
        </w:r>
        <w:r w:rsidRPr="00BA3432">
          <w:rPr>
            <w:noProof/>
            <w:webHidden/>
            <w:rPrChange w:id="2673" w:author="phuong vu" w:date="2018-11-25T21:55:00Z">
              <w:rPr>
                <w:noProof/>
                <w:webHidden/>
              </w:rPr>
            </w:rPrChange>
          </w:rPr>
          <w:fldChar w:fldCharType="end"/>
        </w:r>
        <w:r w:rsidRPr="00BA3432">
          <w:rPr>
            <w:rStyle w:val="Hyperlink"/>
            <w:noProof/>
            <w:rPrChange w:id="2674" w:author="phuong vu" w:date="2018-11-25T21:55:00Z">
              <w:rPr>
                <w:rStyle w:val="Hyperlink"/>
                <w:noProof/>
              </w:rPr>
            </w:rPrChange>
          </w:rPr>
          <w:fldChar w:fldCharType="end"/>
        </w:r>
      </w:ins>
    </w:p>
    <w:p w14:paraId="7E4E16FA" w14:textId="5D82E4CA" w:rsidR="00F72520" w:rsidRPr="00BA3432" w:rsidRDefault="00F72520">
      <w:pPr>
        <w:pStyle w:val="TableofFigures"/>
        <w:tabs>
          <w:tab w:val="right" w:leader="dot" w:pos="8777"/>
        </w:tabs>
        <w:spacing w:line="276" w:lineRule="auto"/>
        <w:rPr>
          <w:ins w:id="2675" w:author="phuong vu" w:date="2018-11-22T15:02:00Z"/>
          <w:rFonts w:eastAsiaTheme="minorEastAsia"/>
          <w:noProof/>
          <w:sz w:val="22"/>
          <w:szCs w:val="22"/>
          <w:lang w:val="en-US"/>
          <w:rPrChange w:id="2676" w:author="phuong vu" w:date="2018-11-25T21:55:00Z">
            <w:rPr>
              <w:ins w:id="2677" w:author="phuong vu" w:date="2018-11-22T15:02:00Z"/>
              <w:rFonts w:asciiTheme="minorHAnsi" w:eastAsiaTheme="minorEastAsia" w:hAnsiTheme="minorHAnsi" w:cstheme="minorBidi"/>
              <w:noProof/>
              <w:sz w:val="22"/>
              <w:szCs w:val="22"/>
              <w:lang w:val="en-US"/>
            </w:rPr>
          </w:rPrChange>
        </w:rPr>
        <w:pPrChange w:id="2678" w:author="phuong vu" w:date="2018-11-23T13:48:00Z">
          <w:pPr>
            <w:pStyle w:val="TableofFigures"/>
            <w:tabs>
              <w:tab w:val="right" w:leader="dot" w:pos="8777"/>
            </w:tabs>
          </w:pPr>
        </w:pPrChange>
      </w:pPr>
      <w:ins w:id="2679" w:author="phuong vu" w:date="2018-11-22T15:02:00Z">
        <w:r w:rsidRPr="00AD0E2E">
          <w:rPr>
            <w:rStyle w:val="Hyperlink"/>
            <w:noProof/>
          </w:rPr>
          <w:fldChar w:fldCharType="begin"/>
        </w:r>
        <w:r w:rsidRPr="00BA3432">
          <w:rPr>
            <w:rStyle w:val="Hyperlink"/>
            <w:noProof/>
            <w:rPrChange w:id="2680" w:author="phuong vu" w:date="2018-11-25T21:55:00Z">
              <w:rPr>
                <w:rStyle w:val="Hyperlink"/>
                <w:noProof/>
              </w:rPr>
            </w:rPrChange>
          </w:rPr>
          <w:instrText xml:space="preserve"> </w:instrText>
        </w:r>
        <w:r w:rsidRPr="00BA3432">
          <w:rPr>
            <w:noProof/>
            <w:rPrChange w:id="2681" w:author="phuong vu" w:date="2018-11-25T21:55:00Z">
              <w:rPr>
                <w:noProof/>
              </w:rPr>
            </w:rPrChange>
          </w:rPr>
          <w:instrText>HYPERLINK \l "_Toc530662951"</w:instrText>
        </w:r>
        <w:r w:rsidRPr="00BA3432">
          <w:rPr>
            <w:rStyle w:val="Hyperlink"/>
            <w:noProof/>
            <w:rPrChange w:id="2682" w:author="phuong vu" w:date="2018-11-25T21:55:00Z">
              <w:rPr>
                <w:rStyle w:val="Hyperlink"/>
                <w:noProof/>
              </w:rPr>
            </w:rPrChange>
          </w:rPr>
          <w:instrText xml:space="preserve"> </w:instrText>
        </w:r>
        <w:r w:rsidRPr="00BA3432">
          <w:rPr>
            <w:rStyle w:val="Hyperlink"/>
            <w:noProof/>
            <w:rPrChange w:id="2683" w:author="phuong vu" w:date="2018-11-25T21:55:00Z">
              <w:rPr>
                <w:rStyle w:val="Hyperlink"/>
                <w:noProof/>
              </w:rPr>
            </w:rPrChange>
          </w:rPr>
          <w:fldChar w:fldCharType="separate"/>
        </w:r>
        <w:r w:rsidRPr="00BA3432">
          <w:rPr>
            <w:rStyle w:val="Hyperlink"/>
            <w:noProof/>
            <w:rPrChange w:id="2684" w:author="phuong vu" w:date="2018-11-25T21:55:00Z">
              <w:rPr>
                <w:rStyle w:val="Hyperlink"/>
                <w:noProof/>
              </w:rPr>
            </w:rPrChange>
          </w:rPr>
          <w:t>Hình 3.24</w:t>
        </w:r>
        <w:r w:rsidRPr="00BA3432">
          <w:rPr>
            <w:rStyle w:val="Hyperlink"/>
            <w:noProof/>
            <w:lang w:val="en-US"/>
            <w:rPrChange w:id="2685" w:author="phuong vu" w:date="2018-11-25T21:55:00Z">
              <w:rPr>
                <w:rStyle w:val="Hyperlink"/>
                <w:noProof/>
                <w:lang w:val="en-US"/>
              </w:rPr>
            </w:rPrChange>
          </w:rPr>
          <w:t xml:space="preserve"> Giao diện xác nhận đơn hàng sau khi tạo mới</w:t>
        </w:r>
        <w:r w:rsidRPr="00BA3432">
          <w:rPr>
            <w:noProof/>
            <w:webHidden/>
            <w:rPrChange w:id="2686" w:author="phuong vu" w:date="2018-11-25T21:55:00Z">
              <w:rPr>
                <w:noProof/>
                <w:webHidden/>
              </w:rPr>
            </w:rPrChange>
          </w:rPr>
          <w:tab/>
        </w:r>
        <w:r w:rsidRPr="00BA3432">
          <w:rPr>
            <w:noProof/>
            <w:webHidden/>
            <w:rPrChange w:id="2687" w:author="phuong vu" w:date="2018-11-25T21:55:00Z">
              <w:rPr>
                <w:noProof/>
                <w:webHidden/>
              </w:rPr>
            </w:rPrChange>
          </w:rPr>
          <w:fldChar w:fldCharType="begin"/>
        </w:r>
        <w:r w:rsidRPr="00BA3432">
          <w:rPr>
            <w:noProof/>
            <w:webHidden/>
            <w:rPrChange w:id="2688" w:author="phuong vu" w:date="2018-11-25T21:55:00Z">
              <w:rPr>
                <w:noProof/>
                <w:webHidden/>
              </w:rPr>
            </w:rPrChange>
          </w:rPr>
          <w:instrText xml:space="preserve"> PAGEREF _Toc530662951 \h </w:instrText>
        </w:r>
      </w:ins>
      <w:r w:rsidRPr="00BA3432">
        <w:rPr>
          <w:noProof/>
          <w:webHidden/>
          <w:rPrChange w:id="2689" w:author="phuong vu" w:date="2018-11-25T21:55:00Z">
            <w:rPr>
              <w:noProof/>
              <w:webHidden/>
            </w:rPr>
          </w:rPrChange>
        </w:rPr>
      </w:r>
      <w:r w:rsidRPr="00BA3432">
        <w:rPr>
          <w:noProof/>
          <w:webHidden/>
          <w:rPrChange w:id="2690" w:author="phuong vu" w:date="2018-11-25T21:55:00Z">
            <w:rPr>
              <w:noProof/>
              <w:webHidden/>
            </w:rPr>
          </w:rPrChange>
        </w:rPr>
        <w:fldChar w:fldCharType="separate"/>
      </w:r>
      <w:ins w:id="2691" w:author="phuong vu" w:date="2018-11-22T15:02:00Z">
        <w:r w:rsidRPr="00BA3432">
          <w:rPr>
            <w:noProof/>
            <w:webHidden/>
            <w:rPrChange w:id="2692" w:author="phuong vu" w:date="2018-11-25T21:55:00Z">
              <w:rPr>
                <w:noProof/>
                <w:webHidden/>
              </w:rPr>
            </w:rPrChange>
          </w:rPr>
          <w:t>69</w:t>
        </w:r>
        <w:r w:rsidRPr="00BA3432">
          <w:rPr>
            <w:noProof/>
            <w:webHidden/>
            <w:rPrChange w:id="2693" w:author="phuong vu" w:date="2018-11-25T21:55:00Z">
              <w:rPr>
                <w:noProof/>
                <w:webHidden/>
              </w:rPr>
            </w:rPrChange>
          </w:rPr>
          <w:fldChar w:fldCharType="end"/>
        </w:r>
        <w:r w:rsidRPr="00BA3432">
          <w:rPr>
            <w:rStyle w:val="Hyperlink"/>
            <w:noProof/>
            <w:rPrChange w:id="2694" w:author="phuong vu" w:date="2018-11-25T21:55:00Z">
              <w:rPr>
                <w:rStyle w:val="Hyperlink"/>
                <w:noProof/>
              </w:rPr>
            </w:rPrChange>
          </w:rPr>
          <w:fldChar w:fldCharType="end"/>
        </w:r>
      </w:ins>
    </w:p>
    <w:p w14:paraId="14D46DE8" w14:textId="13106A61" w:rsidR="00F72520" w:rsidRPr="00BA3432" w:rsidRDefault="00F72520">
      <w:pPr>
        <w:pStyle w:val="TableofFigures"/>
        <w:tabs>
          <w:tab w:val="right" w:leader="dot" w:pos="8777"/>
        </w:tabs>
        <w:spacing w:line="276" w:lineRule="auto"/>
        <w:rPr>
          <w:ins w:id="2695" w:author="phuong vu" w:date="2018-11-22T15:02:00Z"/>
          <w:rFonts w:eastAsiaTheme="minorEastAsia"/>
          <w:noProof/>
          <w:sz w:val="22"/>
          <w:szCs w:val="22"/>
          <w:lang w:val="en-US"/>
          <w:rPrChange w:id="2696" w:author="phuong vu" w:date="2018-11-25T21:55:00Z">
            <w:rPr>
              <w:ins w:id="2697" w:author="phuong vu" w:date="2018-11-22T15:02:00Z"/>
              <w:rFonts w:asciiTheme="minorHAnsi" w:eastAsiaTheme="minorEastAsia" w:hAnsiTheme="minorHAnsi" w:cstheme="minorBidi"/>
              <w:noProof/>
              <w:sz w:val="22"/>
              <w:szCs w:val="22"/>
              <w:lang w:val="en-US"/>
            </w:rPr>
          </w:rPrChange>
        </w:rPr>
        <w:pPrChange w:id="2698" w:author="phuong vu" w:date="2018-11-23T13:48:00Z">
          <w:pPr>
            <w:pStyle w:val="TableofFigures"/>
            <w:tabs>
              <w:tab w:val="right" w:leader="dot" w:pos="8777"/>
            </w:tabs>
          </w:pPr>
        </w:pPrChange>
      </w:pPr>
      <w:ins w:id="2699" w:author="phuong vu" w:date="2018-11-22T15:02:00Z">
        <w:r w:rsidRPr="00AD0E2E">
          <w:rPr>
            <w:rStyle w:val="Hyperlink"/>
            <w:noProof/>
          </w:rPr>
          <w:fldChar w:fldCharType="begin"/>
        </w:r>
        <w:r w:rsidRPr="00BA3432">
          <w:rPr>
            <w:rStyle w:val="Hyperlink"/>
            <w:noProof/>
            <w:rPrChange w:id="2700" w:author="phuong vu" w:date="2018-11-25T21:55:00Z">
              <w:rPr>
                <w:rStyle w:val="Hyperlink"/>
                <w:noProof/>
              </w:rPr>
            </w:rPrChange>
          </w:rPr>
          <w:instrText xml:space="preserve"> </w:instrText>
        </w:r>
        <w:r w:rsidRPr="00BA3432">
          <w:rPr>
            <w:noProof/>
            <w:rPrChange w:id="2701" w:author="phuong vu" w:date="2018-11-25T21:55:00Z">
              <w:rPr>
                <w:noProof/>
              </w:rPr>
            </w:rPrChange>
          </w:rPr>
          <w:instrText>HYPERLINK \l "_Toc530662952"</w:instrText>
        </w:r>
        <w:r w:rsidRPr="00BA3432">
          <w:rPr>
            <w:rStyle w:val="Hyperlink"/>
            <w:noProof/>
            <w:rPrChange w:id="2702" w:author="phuong vu" w:date="2018-11-25T21:55:00Z">
              <w:rPr>
                <w:rStyle w:val="Hyperlink"/>
                <w:noProof/>
              </w:rPr>
            </w:rPrChange>
          </w:rPr>
          <w:instrText xml:space="preserve"> </w:instrText>
        </w:r>
        <w:r w:rsidRPr="00BA3432">
          <w:rPr>
            <w:rStyle w:val="Hyperlink"/>
            <w:noProof/>
            <w:rPrChange w:id="2703" w:author="phuong vu" w:date="2018-11-25T21:55:00Z">
              <w:rPr>
                <w:rStyle w:val="Hyperlink"/>
                <w:noProof/>
              </w:rPr>
            </w:rPrChange>
          </w:rPr>
          <w:fldChar w:fldCharType="separate"/>
        </w:r>
        <w:r w:rsidRPr="00BA3432">
          <w:rPr>
            <w:rStyle w:val="Hyperlink"/>
            <w:noProof/>
            <w:rPrChange w:id="2704" w:author="phuong vu" w:date="2018-11-25T21:55:00Z">
              <w:rPr>
                <w:rStyle w:val="Hyperlink"/>
                <w:noProof/>
              </w:rPr>
            </w:rPrChange>
          </w:rPr>
          <w:t>Hình 3.25</w:t>
        </w:r>
        <w:r w:rsidRPr="00BA3432">
          <w:rPr>
            <w:rStyle w:val="Hyperlink"/>
            <w:noProof/>
            <w:lang w:val="en-US"/>
            <w:rPrChange w:id="2705" w:author="phuong vu" w:date="2018-11-25T21:55:00Z">
              <w:rPr>
                <w:rStyle w:val="Hyperlink"/>
                <w:noProof/>
                <w:lang w:val="en-US"/>
              </w:rPr>
            </w:rPrChange>
          </w:rPr>
          <w:t xml:space="preserve"> Giao diện tìm kiếm</w:t>
        </w:r>
        <w:r w:rsidRPr="00BA3432">
          <w:rPr>
            <w:noProof/>
            <w:webHidden/>
            <w:rPrChange w:id="2706" w:author="phuong vu" w:date="2018-11-25T21:55:00Z">
              <w:rPr>
                <w:noProof/>
                <w:webHidden/>
              </w:rPr>
            </w:rPrChange>
          </w:rPr>
          <w:tab/>
        </w:r>
        <w:r w:rsidRPr="00BA3432">
          <w:rPr>
            <w:noProof/>
            <w:webHidden/>
            <w:rPrChange w:id="2707" w:author="phuong vu" w:date="2018-11-25T21:55:00Z">
              <w:rPr>
                <w:noProof/>
                <w:webHidden/>
              </w:rPr>
            </w:rPrChange>
          </w:rPr>
          <w:fldChar w:fldCharType="begin"/>
        </w:r>
        <w:r w:rsidRPr="00BA3432">
          <w:rPr>
            <w:noProof/>
            <w:webHidden/>
            <w:rPrChange w:id="2708" w:author="phuong vu" w:date="2018-11-25T21:55:00Z">
              <w:rPr>
                <w:noProof/>
                <w:webHidden/>
              </w:rPr>
            </w:rPrChange>
          </w:rPr>
          <w:instrText xml:space="preserve"> PAGEREF _Toc530662952 \h </w:instrText>
        </w:r>
      </w:ins>
      <w:r w:rsidRPr="00BA3432">
        <w:rPr>
          <w:noProof/>
          <w:webHidden/>
          <w:rPrChange w:id="2709" w:author="phuong vu" w:date="2018-11-25T21:55:00Z">
            <w:rPr>
              <w:noProof/>
              <w:webHidden/>
            </w:rPr>
          </w:rPrChange>
        </w:rPr>
      </w:r>
      <w:r w:rsidRPr="00BA3432">
        <w:rPr>
          <w:noProof/>
          <w:webHidden/>
          <w:rPrChange w:id="2710" w:author="phuong vu" w:date="2018-11-25T21:55:00Z">
            <w:rPr>
              <w:noProof/>
              <w:webHidden/>
            </w:rPr>
          </w:rPrChange>
        </w:rPr>
        <w:fldChar w:fldCharType="separate"/>
      </w:r>
      <w:ins w:id="2711" w:author="phuong vu" w:date="2018-11-22T15:02:00Z">
        <w:r w:rsidRPr="00BA3432">
          <w:rPr>
            <w:noProof/>
            <w:webHidden/>
            <w:rPrChange w:id="2712" w:author="phuong vu" w:date="2018-11-25T21:55:00Z">
              <w:rPr>
                <w:noProof/>
                <w:webHidden/>
              </w:rPr>
            </w:rPrChange>
          </w:rPr>
          <w:t>72</w:t>
        </w:r>
        <w:r w:rsidRPr="00BA3432">
          <w:rPr>
            <w:noProof/>
            <w:webHidden/>
            <w:rPrChange w:id="2713" w:author="phuong vu" w:date="2018-11-25T21:55:00Z">
              <w:rPr>
                <w:noProof/>
                <w:webHidden/>
              </w:rPr>
            </w:rPrChange>
          </w:rPr>
          <w:fldChar w:fldCharType="end"/>
        </w:r>
        <w:r w:rsidRPr="00BA3432">
          <w:rPr>
            <w:rStyle w:val="Hyperlink"/>
            <w:noProof/>
            <w:rPrChange w:id="2714" w:author="phuong vu" w:date="2018-11-25T21:55:00Z">
              <w:rPr>
                <w:rStyle w:val="Hyperlink"/>
                <w:noProof/>
              </w:rPr>
            </w:rPrChange>
          </w:rPr>
          <w:fldChar w:fldCharType="end"/>
        </w:r>
      </w:ins>
    </w:p>
    <w:p w14:paraId="34892523" w14:textId="5A6AD02B" w:rsidR="00F72520" w:rsidRPr="00BA3432" w:rsidRDefault="00F72520">
      <w:pPr>
        <w:pStyle w:val="TableofFigures"/>
        <w:tabs>
          <w:tab w:val="right" w:leader="dot" w:pos="8777"/>
        </w:tabs>
        <w:spacing w:line="276" w:lineRule="auto"/>
        <w:rPr>
          <w:ins w:id="2715" w:author="phuong vu" w:date="2018-11-22T15:02:00Z"/>
          <w:rFonts w:eastAsiaTheme="minorEastAsia"/>
          <w:noProof/>
          <w:sz w:val="22"/>
          <w:szCs w:val="22"/>
          <w:lang w:val="en-US"/>
          <w:rPrChange w:id="2716" w:author="phuong vu" w:date="2018-11-25T21:55:00Z">
            <w:rPr>
              <w:ins w:id="2717" w:author="phuong vu" w:date="2018-11-22T15:02:00Z"/>
              <w:rFonts w:asciiTheme="minorHAnsi" w:eastAsiaTheme="minorEastAsia" w:hAnsiTheme="minorHAnsi" w:cstheme="minorBidi"/>
              <w:noProof/>
              <w:sz w:val="22"/>
              <w:szCs w:val="22"/>
              <w:lang w:val="en-US"/>
            </w:rPr>
          </w:rPrChange>
        </w:rPr>
        <w:pPrChange w:id="2718" w:author="phuong vu" w:date="2018-11-23T13:48:00Z">
          <w:pPr>
            <w:pStyle w:val="TableofFigures"/>
            <w:tabs>
              <w:tab w:val="right" w:leader="dot" w:pos="8777"/>
            </w:tabs>
          </w:pPr>
        </w:pPrChange>
      </w:pPr>
      <w:ins w:id="2719" w:author="phuong vu" w:date="2018-11-22T15:02:00Z">
        <w:r w:rsidRPr="00AD0E2E">
          <w:rPr>
            <w:rStyle w:val="Hyperlink"/>
            <w:noProof/>
          </w:rPr>
          <w:fldChar w:fldCharType="begin"/>
        </w:r>
        <w:r w:rsidRPr="00BA3432">
          <w:rPr>
            <w:rStyle w:val="Hyperlink"/>
            <w:noProof/>
            <w:rPrChange w:id="2720" w:author="phuong vu" w:date="2018-11-25T21:55:00Z">
              <w:rPr>
                <w:rStyle w:val="Hyperlink"/>
                <w:noProof/>
              </w:rPr>
            </w:rPrChange>
          </w:rPr>
          <w:instrText xml:space="preserve"> </w:instrText>
        </w:r>
        <w:r w:rsidRPr="00BA3432">
          <w:rPr>
            <w:noProof/>
            <w:rPrChange w:id="2721" w:author="phuong vu" w:date="2018-11-25T21:55:00Z">
              <w:rPr>
                <w:noProof/>
              </w:rPr>
            </w:rPrChange>
          </w:rPr>
          <w:instrText>HYPERLINK \l "_Toc530662953"</w:instrText>
        </w:r>
        <w:r w:rsidRPr="00BA3432">
          <w:rPr>
            <w:rStyle w:val="Hyperlink"/>
            <w:noProof/>
            <w:rPrChange w:id="2722" w:author="phuong vu" w:date="2018-11-25T21:55:00Z">
              <w:rPr>
                <w:rStyle w:val="Hyperlink"/>
                <w:noProof/>
              </w:rPr>
            </w:rPrChange>
          </w:rPr>
          <w:instrText xml:space="preserve"> </w:instrText>
        </w:r>
        <w:r w:rsidRPr="00BA3432">
          <w:rPr>
            <w:rStyle w:val="Hyperlink"/>
            <w:noProof/>
            <w:rPrChange w:id="2723" w:author="phuong vu" w:date="2018-11-25T21:55:00Z">
              <w:rPr>
                <w:rStyle w:val="Hyperlink"/>
                <w:noProof/>
              </w:rPr>
            </w:rPrChange>
          </w:rPr>
          <w:fldChar w:fldCharType="separate"/>
        </w:r>
        <w:r w:rsidRPr="00BA3432">
          <w:rPr>
            <w:rStyle w:val="Hyperlink"/>
            <w:noProof/>
            <w:rPrChange w:id="2724" w:author="phuong vu" w:date="2018-11-25T21:55:00Z">
              <w:rPr>
                <w:rStyle w:val="Hyperlink"/>
                <w:noProof/>
              </w:rPr>
            </w:rPrChange>
          </w:rPr>
          <w:t>Hình 3.26</w:t>
        </w:r>
        <w:r w:rsidRPr="00BA3432">
          <w:rPr>
            <w:rStyle w:val="Hyperlink"/>
            <w:noProof/>
            <w:lang w:val="en-US"/>
            <w:rPrChange w:id="2725" w:author="phuong vu" w:date="2018-11-25T21:55:00Z">
              <w:rPr>
                <w:rStyle w:val="Hyperlink"/>
                <w:noProof/>
                <w:lang w:val="en-US"/>
              </w:rPr>
            </w:rPrChange>
          </w:rPr>
          <w:t xml:space="preserve"> Giao diện tìm kiếm đơn hàng khi có kêt quả</w:t>
        </w:r>
        <w:r w:rsidRPr="00BA3432">
          <w:rPr>
            <w:noProof/>
            <w:webHidden/>
            <w:rPrChange w:id="2726" w:author="phuong vu" w:date="2018-11-25T21:55:00Z">
              <w:rPr>
                <w:noProof/>
                <w:webHidden/>
              </w:rPr>
            </w:rPrChange>
          </w:rPr>
          <w:tab/>
        </w:r>
        <w:r w:rsidRPr="00BA3432">
          <w:rPr>
            <w:noProof/>
            <w:webHidden/>
            <w:rPrChange w:id="2727" w:author="phuong vu" w:date="2018-11-25T21:55:00Z">
              <w:rPr>
                <w:noProof/>
                <w:webHidden/>
              </w:rPr>
            </w:rPrChange>
          </w:rPr>
          <w:fldChar w:fldCharType="begin"/>
        </w:r>
        <w:r w:rsidRPr="00BA3432">
          <w:rPr>
            <w:noProof/>
            <w:webHidden/>
            <w:rPrChange w:id="2728" w:author="phuong vu" w:date="2018-11-25T21:55:00Z">
              <w:rPr>
                <w:noProof/>
                <w:webHidden/>
              </w:rPr>
            </w:rPrChange>
          </w:rPr>
          <w:instrText xml:space="preserve"> PAGEREF _Toc530662953 \h </w:instrText>
        </w:r>
      </w:ins>
      <w:r w:rsidRPr="00BA3432">
        <w:rPr>
          <w:noProof/>
          <w:webHidden/>
          <w:rPrChange w:id="2729" w:author="phuong vu" w:date="2018-11-25T21:55:00Z">
            <w:rPr>
              <w:noProof/>
              <w:webHidden/>
            </w:rPr>
          </w:rPrChange>
        </w:rPr>
      </w:r>
      <w:r w:rsidRPr="00BA3432">
        <w:rPr>
          <w:noProof/>
          <w:webHidden/>
          <w:rPrChange w:id="2730" w:author="phuong vu" w:date="2018-11-25T21:55:00Z">
            <w:rPr>
              <w:noProof/>
              <w:webHidden/>
            </w:rPr>
          </w:rPrChange>
        </w:rPr>
        <w:fldChar w:fldCharType="separate"/>
      </w:r>
      <w:ins w:id="2731" w:author="phuong vu" w:date="2018-11-22T15:02:00Z">
        <w:r w:rsidRPr="00BA3432">
          <w:rPr>
            <w:noProof/>
            <w:webHidden/>
            <w:rPrChange w:id="2732" w:author="phuong vu" w:date="2018-11-25T21:55:00Z">
              <w:rPr>
                <w:noProof/>
                <w:webHidden/>
              </w:rPr>
            </w:rPrChange>
          </w:rPr>
          <w:t>73</w:t>
        </w:r>
        <w:r w:rsidRPr="00BA3432">
          <w:rPr>
            <w:noProof/>
            <w:webHidden/>
            <w:rPrChange w:id="2733" w:author="phuong vu" w:date="2018-11-25T21:55:00Z">
              <w:rPr>
                <w:noProof/>
                <w:webHidden/>
              </w:rPr>
            </w:rPrChange>
          </w:rPr>
          <w:fldChar w:fldCharType="end"/>
        </w:r>
        <w:r w:rsidRPr="00BA3432">
          <w:rPr>
            <w:rStyle w:val="Hyperlink"/>
            <w:noProof/>
            <w:rPrChange w:id="2734" w:author="phuong vu" w:date="2018-11-25T21:55:00Z">
              <w:rPr>
                <w:rStyle w:val="Hyperlink"/>
                <w:noProof/>
              </w:rPr>
            </w:rPrChange>
          </w:rPr>
          <w:fldChar w:fldCharType="end"/>
        </w:r>
      </w:ins>
    </w:p>
    <w:p w14:paraId="0C6290FA" w14:textId="3B5324A5" w:rsidR="00F72520" w:rsidRPr="00BA3432" w:rsidRDefault="00F72520">
      <w:pPr>
        <w:pStyle w:val="TableofFigures"/>
        <w:tabs>
          <w:tab w:val="right" w:leader="dot" w:pos="8777"/>
        </w:tabs>
        <w:spacing w:line="276" w:lineRule="auto"/>
        <w:rPr>
          <w:ins w:id="2735" w:author="phuong vu" w:date="2018-11-22T15:02:00Z"/>
          <w:rFonts w:eastAsiaTheme="minorEastAsia"/>
          <w:noProof/>
          <w:sz w:val="22"/>
          <w:szCs w:val="22"/>
          <w:lang w:val="en-US"/>
          <w:rPrChange w:id="2736" w:author="phuong vu" w:date="2018-11-25T21:55:00Z">
            <w:rPr>
              <w:ins w:id="2737" w:author="phuong vu" w:date="2018-11-22T15:02:00Z"/>
              <w:rFonts w:asciiTheme="minorHAnsi" w:eastAsiaTheme="minorEastAsia" w:hAnsiTheme="minorHAnsi" w:cstheme="minorBidi"/>
              <w:noProof/>
              <w:sz w:val="22"/>
              <w:szCs w:val="22"/>
              <w:lang w:val="en-US"/>
            </w:rPr>
          </w:rPrChange>
        </w:rPr>
        <w:pPrChange w:id="2738" w:author="phuong vu" w:date="2018-11-23T13:48:00Z">
          <w:pPr>
            <w:pStyle w:val="TableofFigures"/>
            <w:tabs>
              <w:tab w:val="right" w:leader="dot" w:pos="8777"/>
            </w:tabs>
          </w:pPr>
        </w:pPrChange>
      </w:pPr>
      <w:ins w:id="2739" w:author="phuong vu" w:date="2018-11-22T15:02:00Z">
        <w:r w:rsidRPr="00AD0E2E">
          <w:rPr>
            <w:rStyle w:val="Hyperlink"/>
            <w:noProof/>
          </w:rPr>
          <w:fldChar w:fldCharType="begin"/>
        </w:r>
        <w:r w:rsidRPr="00BA3432">
          <w:rPr>
            <w:rStyle w:val="Hyperlink"/>
            <w:noProof/>
            <w:rPrChange w:id="2740" w:author="phuong vu" w:date="2018-11-25T21:55:00Z">
              <w:rPr>
                <w:rStyle w:val="Hyperlink"/>
                <w:noProof/>
              </w:rPr>
            </w:rPrChange>
          </w:rPr>
          <w:instrText xml:space="preserve"> </w:instrText>
        </w:r>
        <w:r w:rsidRPr="00BA3432">
          <w:rPr>
            <w:noProof/>
            <w:rPrChange w:id="2741" w:author="phuong vu" w:date="2018-11-25T21:55:00Z">
              <w:rPr>
                <w:noProof/>
              </w:rPr>
            </w:rPrChange>
          </w:rPr>
          <w:instrText>HYPERLINK \l "_Toc530662954"</w:instrText>
        </w:r>
        <w:r w:rsidRPr="00BA3432">
          <w:rPr>
            <w:rStyle w:val="Hyperlink"/>
            <w:noProof/>
            <w:rPrChange w:id="2742" w:author="phuong vu" w:date="2018-11-25T21:55:00Z">
              <w:rPr>
                <w:rStyle w:val="Hyperlink"/>
                <w:noProof/>
              </w:rPr>
            </w:rPrChange>
          </w:rPr>
          <w:instrText xml:space="preserve"> </w:instrText>
        </w:r>
        <w:r w:rsidRPr="00BA3432">
          <w:rPr>
            <w:rStyle w:val="Hyperlink"/>
            <w:noProof/>
            <w:rPrChange w:id="2743" w:author="phuong vu" w:date="2018-11-25T21:55:00Z">
              <w:rPr>
                <w:rStyle w:val="Hyperlink"/>
                <w:noProof/>
              </w:rPr>
            </w:rPrChange>
          </w:rPr>
          <w:fldChar w:fldCharType="separate"/>
        </w:r>
        <w:r w:rsidRPr="00BA3432">
          <w:rPr>
            <w:rStyle w:val="Hyperlink"/>
            <w:noProof/>
            <w:rPrChange w:id="2744" w:author="phuong vu" w:date="2018-11-25T21:55:00Z">
              <w:rPr>
                <w:rStyle w:val="Hyperlink"/>
                <w:noProof/>
              </w:rPr>
            </w:rPrChange>
          </w:rPr>
          <w:t>Hình 3.27</w:t>
        </w:r>
        <w:r w:rsidRPr="00BA3432">
          <w:rPr>
            <w:rStyle w:val="Hyperlink"/>
            <w:noProof/>
            <w:lang w:val="en-US"/>
            <w:rPrChange w:id="2745" w:author="phuong vu" w:date="2018-11-25T21:55:00Z">
              <w:rPr>
                <w:rStyle w:val="Hyperlink"/>
                <w:noProof/>
                <w:lang w:val="en-US"/>
              </w:rPr>
            </w:rPrChange>
          </w:rPr>
          <w:t xml:space="preserve"> Giao diện tìm kiếm khi QR Code được bật</w:t>
        </w:r>
        <w:r w:rsidRPr="00BA3432">
          <w:rPr>
            <w:noProof/>
            <w:webHidden/>
            <w:rPrChange w:id="2746" w:author="phuong vu" w:date="2018-11-25T21:55:00Z">
              <w:rPr>
                <w:noProof/>
                <w:webHidden/>
              </w:rPr>
            </w:rPrChange>
          </w:rPr>
          <w:tab/>
        </w:r>
        <w:r w:rsidRPr="00BA3432">
          <w:rPr>
            <w:noProof/>
            <w:webHidden/>
            <w:rPrChange w:id="2747" w:author="phuong vu" w:date="2018-11-25T21:55:00Z">
              <w:rPr>
                <w:noProof/>
                <w:webHidden/>
              </w:rPr>
            </w:rPrChange>
          </w:rPr>
          <w:fldChar w:fldCharType="begin"/>
        </w:r>
        <w:r w:rsidRPr="00BA3432">
          <w:rPr>
            <w:noProof/>
            <w:webHidden/>
            <w:rPrChange w:id="2748" w:author="phuong vu" w:date="2018-11-25T21:55:00Z">
              <w:rPr>
                <w:noProof/>
                <w:webHidden/>
              </w:rPr>
            </w:rPrChange>
          </w:rPr>
          <w:instrText xml:space="preserve"> PAGEREF _Toc530662954 \h </w:instrText>
        </w:r>
      </w:ins>
      <w:r w:rsidRPr="00BA3432">
        <w:rPr>
          <w:noProof/>
          <w:webHidden/>
          <w:rPrChange w:id="2749" w:author="phuong vu" w:date="2018-11-25T21:55:00Z">
            <w:rPr>
              <w:noProof/>
              <w:webHidden/>
            </w:rPr>
          </w:rPrChange>
        </w:rPr>
      </w:r>
      <w:r w:rsidRPr="00BA3432">
        <w:rPr>
          <w:noProof/>
          <w:webHidden/>
          <w:rPrChange w:id="2750" w:author="phuong vu" w:date="2018-11-25T21:55:00Z">
            <w:rPr>
              <w:noProof/>
              <w:webHidden/>
            </w:rPr>
          </w:rPrChange>
        </w:rPr>
        <w:fldChar w:fldCharType="separate"/>
      </w:r>
      <w:ins w:id="2751" w:author="phuong vu" w:date="2018-11-22T15:02:00Z">
        <w:r w:rsidRPr="00BA3432">
          <w:rPr>
            <w:noProof/>
            <w:webHidden/>
            <w:rPrChange w:id="2752" w:author="phuong vu" w:date="2018-11-25T21:55:00Z">
              <w:rPr>
                <w:noProof/>
                <w:webHidden/>
              </w:rPr>
            </w:rPrChange>
          </w:rPr>
          <w:t>73</w:t>
        </w:r>
        <w:r w:rsidRPr="00BA3432">
          <w:rPr>
            <w:noProof/>
            <w:webHidden/>
            <w:rPrChange w:id="2753" w:author="phuong vu" w:date="2018-11-25T21:55:00Z">
              <w:rPr>
                <w:noProof/>
                <w:webHidden/>
              </w:rPr>
            </w:rPrChange>
          </w:rPr>
          <w:fldChar w:fldCharType="end"/>
        </w:r>
        <w:r w:rsidRPr="00BA3432">
          <w:rPr>
            <w:rStyle w:val="Hyperlink"/>
            <w:noProof/>
            <w:rPrChange w:id="2754" w:author="phuong vu" w:date="2018-11-25T21:55:00Z">
              <w:rPr>
                <w:rStyle w:val="Hyperlink"/>
                <w:noProof/>
              </w:rPr>
            </w:rPrChange>
          </w:rPr>
          <w:fldChar w:fldCharType="end"/>
        </w:r>
      </w:ins>
    </w:p>
    <w:p w14:paraId="3C607174" w14:textId="573A3A88" w:rsidR="00F72520" w:rsidRPr="00BA3432" w:rsidRDefault="00F72520">
      <w:pPr>
        <w:pStyle w:val="TableofFigures"/>
        <w:tabs>
          <w:tab w:val="right" w:leader="dot" w:pos="8777"/>
        </w:tabs>
        <w:spacing w:line="276" w:lineRule="auto"/>
        <w:rPr>
          <w:ins w:id="2755" w:author="phuong vu" w:date="2018-11-22T15:02:00Z"/>
          <w:rFonts w:eastAsiaTheme="minorEastAsia"/>
          <w:noProof/>
          <w:sz w:val="22"/>
          <w:szCs w:val="22"/>
          <w:lang w:val="en-US"/>
          <w:rPrChange w:id="2756" w:author="phuong vu" w:date="2018-11-25T21:55:00Z">
            <w:rPr>
              <w:ins w:id="2757" w:author="phuong vu" w:date="2018-11-22T15:02:00Z"/>
              <w:rFonts w:asciiTheme="minorHAnsi" w:eastAsiaTheme="minorEastAsia" w:hAnsiTheme="minorHAnsi" w:cstheme="minorBidi"/>
              <w:noProof/>
              <w:sz w:val="22"/>
              <w:szCs w:val="22"/>
              <w:lang w:val="en-US"/>
            </w:rPr>
          </w:rPrChange>
        </w:rPr>
        <w:pPrChange w:id="2758" w:author="phuong vu" w:date="2018-11-23T13:48:00Z">
          <w:pPr>
            <w:pStyle w:val="TableofFigures"/>
            <w:tabs>
              <w:tab w:val="right" w:leader="dot" w:pos="8777"/>
            </w:tabs>
          </w:pPr>
        </w:pPrChange>
      </w:pPr>
      <w:ins w:id="2759" w:author="phuong vu" w:date="2018-11-22T15:02:00Z">
        <w:r w:rsidRPr="00AD0E2E">
          <w:rPr>
            <w:rStyle w:val="Hyperlink"/>
            <w:noProof/>
          </w:rPr>
          <w:fldChar w:fldCharType="begin"/>
        </w:r>
        <w:r w:rsidRPr="00BA3432">
          <w:rPr>
            <w:rStyle w:val="Hyperlink"/>
            <w:noProof/>
            <w:rPrChange w:id="2760" w:author="phuong vu" w:date="2018-11-25T21:55:00Z">
              <w:rPr>
                <w:rStyle w:val="Hyperlink"/>
                <w:noProof/>
              </w:rPr>
            </w:rPrChange>
          </w:rPr>
          <w:instrText xml:space="preserve"> </w:instrText>
        </w:r>
        <w:r w:rsidRPr="00BA3432">
          <w:rPr>
            <w:noProof/>
            <w:rPrChange w:id="2761" w:author="phuong vu" w:date="2018-11-25T21:55:00Z">
              <w:rPr>
                <w:noProof/>
              </w:rPr>
            </w:rPrChange>
          </w:rPr>
          <w:instrText>HYPERLINK \l "_Toc530662955"</w:instrText>
        </w:r>
        <w:r w:rsidRPr="00BA3432">
          <w:rPr>
            <w:rStyle w:val="Hyperlink"/>
            <w:noProof/>
            <w:rPrChange w:id="2762" w:author="phuong vu" w:date="2018-11-25T21:55:00Z">
              <w:rPr>
                <w:rStyle w:val="Hyperlink"/>
                <w:noProof/>
              </w:rPr>
            </w:rPrChange>
          </w:rPr>
          <w:instrText xml:space="preserve"> </w:instrText>
        </w:r>
        <w:r w:rsidRPr="00BA3432">
          <w:rPr>
            <w:rStyle w:val="Hyperlink"/>
            <w:noProof/>
            <w:rPrChange w:id="2763" w:author="phuong vu" w:date="2018-11-25T21:55:00Z">
              <w:rPr>
                <w:rStyle w:val="Hyperlink"/>
                <w:noProof/>
              </w:rPr>
            </w:rPrChange>
          </w:rPr>
          <w:fldChar w:fldCharType="separate"/>
        </w:r>
        <w:r w:rsidRPr="00BA3432">
          <w:rPr>
            <w:rStyle w:val="Hyperlink"/>
            <w:noProof/>
            <w:rPrChange w:id="2764" w:author="phuong vu" w:date="2018-11-25T21:55:00Z">
              <w:rPr>
                <w:rStyle w:val="Hyperlink"/>
                <w:noProof/>
              </w:rPr>
            </w:rPrChange>
          </w:rPr>
          <w:t>Hình 3.28</w:t>
        </w:r>
        <w:r w:rsidRPr="00BA3432">
          <w:rPr>
            <w:rStyle w:val="Hyperlink"/>
            <w:noProof/>
            <w:lang w:val="en-US"/>
            <w:rPrChange w:id="2765" w:author="phuong vu" w:date="2018-11-25T21:55:00Z">
              <w:rPr>
                <w:rStyle w:val="Hyperlink"/>
                <w:noProof/>
                <w:lang w:val="en-US"/>
              </w:rPr>
            </w:rPrChange>
          </w:rPr>
          <w:t xml:space="preserve"> Sơ đồ cách xử lí tìm kiếm đơn hàng</w:t>
        </w:r>
        <w:r w:rsidRPr="00BA3432">
          <w:rPr>
            <w:noProof/>
            <w:webHidden/>
            <w:rPrChange w:id="2766" w:author="phuong vu" w:date="2018-11-25T21:55:00Z">
              <w:rPr>
                <w:noProof/>
                <w:webHidden/>
              </w:rPr>
            </w:rPrChange>
          </w:rPr>
          <w:tab/>
        </w:r>
        <w:r w:rsidRPr="00BA3432">
          <w:rPr>
            <w:noProof/>
            <w:webHidden/>
            <w:rPrChange w:id="2767" w:author="phuong vu" w:date="2018-11-25T21:55:00Z">
              <w:rPr>
                <w:noProof/>
                <w:webHidden/>
              </w:rPr>
            </w:rPrChange>
          </w:rPr>
          <w:fldChar w:fldCharType="begin"/>
        </w:r>
        <w:r w:rsidRPr="00BA3432">
          <w:rPr>
            <w:noProof/>
            <w:webHidden/>
            <w:rPrChange w:id="2768" w:author="phuong vu" w:date="2018-11-25T21:55:00Z">
              <w:rPr>
                <w:noProof/>
                <w:webHidden/>
              </w:rPr>
            </w:rPrChange>
          </w:rPr>
          <w:instrText xml:space="preserve"> PAGEREF _Toc530662955 \h </w:instrText>
        </w:r>
      </w:ins>
      <w:r w:rsidRPr="00BA3432">
        <w:rPr>
          <w:noProof/>
          <w:webHidden/>
          <w:rPrChange w:id="2769" w:author="phuong vu" w:date="2018-11-25T21:55:00Z">
            <w:rPr>
              <w:noProof/>
              <w:webHidden/>
            </w:rPr>
          </w:rPrChange>
        </w:rPr>
      </w:r>
      <w:r w:rsidRPr="00BA3432">
        <w:rPr>
          <w:noProof/>
          <w:webHidden/>
          <w:rPrChange w:id="2770" w:author="phuong vu" w:date="2018-11-25T21:55:00Z">
            <w:rPr>
              <w:noProof/>
              <w:webHidden/>
            </w:rPr>
          </w:rPrChange>
        </w:rPr>
        <w:fldChar w:fldCharType="separate"/>
      </w:r>
      <w:ins w:id="2771" w:author="phuong vu" w:date="2018-11-22T15:02:00Z">
        <w:r w:rsidRPr="00BA3432">
          <w:rPr>
            <w:noProof/>
            <w:webHidden/>
            <w:rPrChange w:id="2772" w:author="phuong vu" w:date="2018-11-25T21:55:00Z">
              <w:rPr>
                <w:noProof/>
                <w:webHidden/>
              </w:rPr>
            </w:rPrChange>
          </w:rPr>
          <w:t>75</w:t>
        </w:r>
        <w:r w:rsidRPr="00BA3432">
          <w:rPr>
            <w:noProof/>
            <w:webHidden/>
            <w:rPrChange w:id="2773" w:author="phuong vu" w:date="2018-11-25T21:55:00Z">
              <w:rPr>
                <w:noProof/>
                <w:webHidden/>
              </w:rPr>
            </w:rPrChange>
          </w:rPr>
          <w:fldChar w:fldCharType="end"/>
        </w:r>
        <w:r w:rsidRPr="00BA3432">
          <w:rPr>
            <w:rStyle w:val="Hyperlink"/>
            <w:noProof/>
            <w:rPrChange w:id="2774" w:author="phuong vu" w:date="2018-11-25T21:55:00Z">
              <w:rPr>
                <w:rStyle w:val="Hyperlink"/>
                <w:noProof/>
              </w:rPr>
            </w:rPrChange>
          </w:rPr>
          <w:fldChar w:fldCharType="end"/>
        </w:r>
      </w:ins>
    </w:p>
    <w:p w14:paraId="5AED568A" w14:textId="6974706E" w:rsidR="00F72520" w:rsidRPr="00BA3432" w:rsidRDefault="00F72520">
      <w:pPr>
        <w:pStyle w:val="TableofFigures"/>
        <w:tabs>
          <w:tab w:val="right" w:leader="dot" w:pos="8777"/>
        </w:tabs>
        <w:spacing w:line="276" w:lineRule="auto"/>
        <w:rPr>
          <w:ins w:id="2775" w:author="phuong vu" w:date="2018-11-22T15:02:00Z"/>
          <w:rFonts w:eastAsiaTheme="minorEastAsia"/>
          <w:noProof/>
          <w:sz w:val="22"/>
          <w:szCs w:val="22"/>
          <w:lang w:val="en-US"/>
          <w:rPrChange w:id="2776" w:author="phuong vu" w:date="2018-11-25T21:55:00Z">
            <w:rPr>
              <w:ins w:id="2777" w:author="phuong vu" w:date="2018-11-22T15:02:00Z"/>
              <w:rFonts w:asciiTheme="minorHAnsi" w:eastAsiaTheme="minorEastAsia" w:hAnsiTheme="minorHAnsi" w:cstheme="minorBidi"/>
              <w:noProof/>
              <w:sz w:val="22"/>
              <w:szCs w:val="22"/>
              <w:lang w:val="en-US"/>
            </w:rPr>
          </w:rPrChange>
        </w:rPr>
        <w:pPrChange w:id="2778" w:author="phuong vu" w:date="2018-11-23T13:48:00Z">
          <w:pPr>
            <w:pStyle w:val="TableofFigures"/>
            <w:tabs>
              <w:tab w:val="right" w:leader="dot" w:pos="8777"/>
            </w:tabs>
          </w:pPr>
        </w:pPrChange>
      </w:pPr>
      <w:ins w:id="2779" w:author="phuong vu" w:date="2018-11-22T15:02:00Z">
        <w:r w:rsidRPr="00AD0E2E">
          <w:rPr>
            <w:rStyle w:val="Hyperlink"/>
            <w:noProof/>
          </w:rPr>
          <w:fldChar w:fldCharType="begin"/>
        </w:r>
        <w:r w:rsidRPr="00BA3432">
          <w:rPr>
            <w:rStyle w:val="Hyperlink"/>
            <w:noProof/>
            <w:rPrChange w:id="2780" w:author="phuong vu" w:date="2018-11-25T21:55:00Z">
              <w:rPr>
                <w:rStyle w:val="Hyperlink"/>
                <w:noProof/>
              </w:rPr>
            </w:rPrChange>
          </w:rPr>
          <w:instrText xml:space="preserve"> </w:instrText>
        </w:r>
        <w:r w:rsidRPr="00BA3432">
          <w:rPr>
            <w:noProof/>
            <w:rPrChange w:id="2781" w:author="phuong vu" w:date="2018-11-25T21:55:00Z">
              <w:rPr>
                <w:noProof/>
              </w:rPr>
            </w:rPrChange>
          </w:rPr>
          <w:instrText>HYPERLINK "C:\\Users\\vuphu\\Desktop\\luanvan\\Lu-n-v-n\\baoCao\\bao-cao-luan-van.docx" \l "_Toc530662956"</w:instrText>
        </w:r>
        <w:r w:rsidRPr="00BA3432">
          <w:rPr>
            <w:rStyle w:val="Hyperlink"/>
            <w:noProof/>
            <w:rPrChange w:id="2782" w:author="phuong vu" w:date="2018-11-25T21:55:00Z">
              <w:rPr>
                <w:rStyle w:val="Hyperlink"/>
                <w:noProof/>
              </w:rPr>
            </w:rPrChange>
          </w:rPr>
          <w:instrText xml:space="preserve"> </w:instrText>
        </w:r>
        <w:r w:rsidRPr="00BA3432">
          <w:rPr>
            <w:rStyle w:val="Hyperlink"/>
            <w:noProof/>
            <w:rPrChange w:id="2783" w:author="phuong vu" w:date="2018-11-25T21:55:00Z">
              <w:rPr>
                <w:rStyle w:val="Hyperlink"/>
                <w:noProof/>
              </w:rPr>
            </w:rPrChange>
          </w:rPr>
          <w:fldChar w:fldCharType="separate"/>
        </w:r>
        <w:r w:rsidRPr="00BA3432">
          <w:rPr>
            <w:rStyle w:val="Hyperlink"/>
            <w:noProof/>
            <w:rPrChange w:id="2784" w:author="phuong vu" w:date="2018-11-25T21:55:00Z">
              <w:rPr>
                <w:rStyle w:val="Hyperlink"/>
                <w:noProof/>
              </w:rPr>
            </w:rPrChange>
          </w:rPr>
          <w:t>Hình 3.29</w:t>
        </w:r>
        <w:r w:rsidRPr="00BA3432">
          <w:rPr>
            <w:rStyle w:val="Hyperlink"/>
            <w:noProof/>
            <w:lang w:val="en-US"/>
            <w:rPrChange w:id="2785" w:author="phuong vu" w:date="2018-11-25T21:55:00Z">
              <w:rPr>
                <w:rStyle w:val="Hyperlink"/>
                <w:noProof/>
                <w:lang w:val="en-US"/>
              </w:rPr>
            </w:rPrChange>
          </w:rPr>
          <w:t>Giao diện đăng nhập trên điện thoại và trên web</w:t>
        </w:r>
        <w:r w:rsidRPr="00BA3432">
          <w:rPr>
            <w:noProof/>
            <w:webHidden/>
            <w:rPrChange w:id="2786" w:author="phuong vu" w:date="2018-11-25T21:55:00Z">
              <w:rPr>
                <w:noProof/>
                <w:webHidden/>
              </w:rPr>
            </w:rPrChange>
          </w:rPr>
          <w:tab/>
        </w:r>
        <w:r w:rsidRPr="00BA3432">
          <w:rPr>
            <w:noProof/>
            <w:webHidden/>
            <w:rPrChange w:id="2787" w:author="phuong vu" w:date="2018-11-25T21:55:00Z">
              <w:rPr>
                <w:noProof/>
                <w:webHidden/>
              </w:rPr>
            </w:rPrChange>
          </w:rPr>
          <w:fldChar w:fldCharType="begin"/>
        </w:r>
        <w:r w:rsidRPr="00BA3432">
          <w:rPr>
            <w:noProof/>
            <w:webHidden/>
            <w:rPrChange w:id="2788" w:author="phuong vu" w:date="2018-11-25T21:55:00Z">
              <w:rPr>
                <w:noProof/>
                <w:webHidden/>
              </w:rPr>
            </w:rPrChange>
          </w:rPr>
          <w:instrText xml:space="preserve"> PAGEREF _Toc530662956 \h </w:instrText>
        </w:r>
      </w:ins>
      <w:r w:rsidRPr="00BA3432">
        <w:rPr>
          <w:noProof/>
          <w:webHidden/>
          <w:rPrChange w:id="2789" w:author="phuong vu" w:date="2018-11-25T21:55:00Z">
            <w:rPr>
              <w:noProof/>
              <w:webHidden/>
            </w:rPr>
          </w:rPrChange>
        </w:rPr>
      </w:r>
      <w:r w:rsidRPr="00BA3432">
        <w:rPr>
          <w:noProof/>
          <w:webHidden/>
          <w:rPrChange w:id="2790" w:author="phuong vu" w:date="2018-11-25T21:55:00Z">
            <w:rPr>
              <w:noProof/>
              <w:webHidden/>
            </w:rPr>
          </w:rPrChange>
        </w:rPr>
        <w:fldChar w:fldCharType="separate"/>
      </w:r>
      <w:ins w:id="2791" w:author="phuong vu" w:date="2018-11-22T15:02:00Z">
        <w:r w:rsidRPr="00BA3432">
          <w:rPr>
            <w:noProof/>
            <w:webHidden/>
            <w:rPrChange w:id="2792" w:author="phuong vu" w:date="2018-11-25T21:55:00Z">
              <w:rPr>
                <w:noProof/>
                <w:webHidden/>
              </w:rPr>
            </w:rPrChange>
          </w:rPr>
          <w:t>76</w:t>
        </w:r>
        <w:r w:rsidRPr="00BA3432">
          <w:rPr>
            <w:noProof/>
            <w:webHidden/>
            <w:rPrChange w:id="2793" w:author="phuong vu" w:date="2018-11-25T21:55:00Z">
              <w:rPr>
                <w:noProof/>
                <w:webHidden/>
              </w:rPr>
            </w:rPrChange>
          </w:rPr>
          <w:fldChar w:fldCharType="end"/>
        </w:r>
        <w:r w:rsidRPr="00BA3432">
          <w:rPr>
            <w:rStyle w:val="Hyperlink"/>
            <w:noProof/>
            <w:rPrChange w:id="2794" w:author="phuong vu" w:date="2018-11-25T21:55:00Z">
              <w:rPr>
                <w:rStyle w:val="Hyperlink"/>
                <w:noProof/>
              </w:rPr>
            </w:rPrChange>
          </w:rPr>
          <w:fldChar w:fldCharType="end"/>
        </w:r>
      </w:ins>
    </w:p>
    <w:p w14:paraId="5E1DDF72" w14:textId="36DD5A6E" w:rsidR="00F72520" w:rsidRPr="00BA3432" w:rsidRDefault="00F72520">
      <w:pPr>
        <w:pStyle w:val="TableofFigures"/>
        <w:tabs>
          <w:tab w:val="right" w:leader="dot" w:pos="8777"/>
        </w:tabs>
        <w:spacing w:line="276" w:lineRule="auto"/>
        <w:rPr>
          <w:ins w:id="2795" w:author="phuong vu" w:date="2018-11-22T15:02:00Z"/>
          <w:rFonts w:eastAsiaTheme="minorEastAsia"/>
          <w:noProof/>
          <w:sz w:val="22"/>
          <w:szCs w:val="22"/>
          <w:lang w:val="en-US"/>
          <w:rPrChange w:id="2796" w:author="phuong vu" w:date="2018-11-25T21:55:00Z">
            <w:rPr>
              <w:ins w:id="2797" w:author="phuong vu" w:date="2018-11-22T15:02:00Z"/>
              <w:rFonts w:asciiTheme="minorHAnsi" w:eastAsiaTheme="minorEastAsia" w:hAnsiTheme="minorHAnsi" w:cstheme="minorBidi"/>
              <w:noProof/>
              <w:sz w:val="22"/>
              <w:szCs w:val="22"/>
              <w:lang w:val="en-US"/>
            </w:rPr>
          </w:rPrChange>
        </w:rPr>
        <w:pPrChange w:id="2798" w:author="phuong vu" w:date="2018-11-23T13:48:00Z">
          <w:pPr>
            <w:pStyle w:val="TableofFigures"/>
            <w:tabs>
              <w:tab w:val="right" w:leader="dot" w:pos="8777"/>
            </w:tabs>
          </w:pPr>
        </w:pPrChange>
      </w:pPr>
      <w:ins w:id="2799" w:author="phuong vu" w:date="2018-11-22T15:02:00Z">
        <w:r w:rsidRPr="00AD0E2E">
          <w:rPr>
            <w:rStyle w:val="Hyperlink"/>
            <w:noProof/>
          </w:rPr>
          <w:fldChar w:fldCharType="begin"/>
        </w:r>
        <w:r w:rsidRPr="00BA3432">
          <w:rPr>
            <w:rStyle w:val="Hyperlink"/>
            <w:noProof/>
            <w:rPrChange w:id="2800" w:author="phuong vu" w:date="2018-11-25T21:55:00Z">
              <w:rPr>
                <w:rStyle w:val="Hyperlink"/>
                <w:noProof/>
              </w:rPr>
            </w:rPrChange>
          </w:rPr>
          <w:instrText xml:space="preserve"> </w:instrText>
        </w:r>
        <w:r w:rsidRPr="00BA3432">
          <w:rPr>
            <w:noProof/>
            <w:rPrChange w:id="2801" w:author="phuong vu" w:date="2018-11-25T21:55:00Z">
              <w:rPr>
                <w:noProof/>
              </w:rPr>
            </w:rPrChange>
          </w:rPr>
          <w:instrText>HYPERLINK \l "_Toc530662957"</w:instrText>
        </w:r>
        <w:r w:rsidRPr="00BA3432">
          <w:rPr>
            <w:rStyle w:val="Hyperlink"/>
            <w:noProof/>
            <w:rPrChange w:id="2802" w:author="phuong vu" w:date="2018-11-25T21:55:00Z">
              <w:rPr>
                <w:rStyle w:val="Hyperlink"/>
                <w:noProof/>
              </w:rPr>
            </w:rPrChange>
          </w:rPr>
          <w:instrText xml:space="preserve"> </w:instrText>
        </w:r>
        <w:r w:rsidRPr="00BA3432">
          <w:rPr>
            <w:rStyle w:val="Hyperlink"/>
            <w:noProof/>
            <w:rPrChange w:id="2803" w:author="phuong vu" w:date="2018-11-25T21:55:00Z">
              <w:rPr>
                <w:rStyle w:val="Hyperlink"/>
                <w:noProof/>
              </w:rPr>
            </w:rPrChange>
          </w:rPr>
          <w:fldChar w:fldCharType="separate"/>
        </w:r>
        <w:r w:rsidRPr="00BA3432">
          <w:rPr>
            <w:rStyle w:val="Hyperlink"/>
            <w:noProof/>
            <w:rPrChange w:id="2804" w:author="phuong vu" w:date="2018-11-25T21:55:00Z">
              <w:rPr>
                <w:rStyle w:val="Hyperlink"/>
                <w:noProof/>
              </w:rPr>
            </w:rPrChange>
          </w:rPr>
          <w:t>Hình 3.30</w:t>
        </w:r>
        <w:r w:rsidRPr="00BA3432">
          <w:rPr>
            <w:rStyle w:val="Hyperlink"/>
            <w:noProof/>
            <w:lang w:val="en-US"/>
            <w:rPrChange w:id="2805" w:author="phuong vu" w:date="2018-11-25T21:55:00Z">
              <w:rPr>
                <w:rStyle w:val="Hyperlink"/>
                <w:noProof/>
                <w:lang w:val="en-US"/>
              </w:rPr>
            </w:rPrChange>
          </w:rPr>
          <w:t xml:space="preserve"> Sơ đồ xử lí đăng nhập</w:t>
        </w:r>
        <w:r w:rsidRPr="00BA3432">
          <w:rPr>
            <w:noProof/>
            <w:webHidden/>
            <w:rPrChange w:id="2806" w:author="phuong vu" w:date="2018-11-25T21:55:00Z">
              <w:rPr>
                <w:noProof/>
                <w:webHidden/>
              </w:rPr>
            </w:rPrChange>
          </w:rPr>
          <w:tab/>
        </w:r>
        <w:r w:rsidRPr="00BA3432">
          <w:rPr>
            <w:noProof/>
            <w:webHidden/>
            <w:rPrChange w:id="2807" w:author="phuong vu" w:date="2018-11-25T21:55:00Z">
              <w:rPr>
                <w:noProof/>
                <w:webHidden/>
              </w:rPr>
            </w:rPrChange>
          </w:rPr>
          <w:fldChar w:fldCharType="begin"/>
        </w:r>
        <w:r w:rsidRPr="00BA3432">
          <w:rPr>
            <w:noProof/>
            <w:webHidden/>
            <w:rPrChange w:id="2808" w:author="phuong vu" w:date="2018-11-25T21:55:00Z">
              <w:rPr>
                <w:noProof/>
                <w:webHidden/>
              </w:rPr>
            </w:rPrChange>
          </w:rPr>
          <w:instrText xml:space="preserve"> PAGEREF _Toc530662957 \h </w:instrText>
        </w:r>
      </w:ins>
      <w:r w:rsidRPr="00BA3432">
        <w:rPr>
          <w:noProof/>
          <w:webHidden/>
          <w:rPrChange w:id="2809" w:author="phuong vu" w:date="2018-11-25T21:55:00Z">
            <w:rPr>
              <w:noProof/>
              <w:webHidden/>
            </w:rPr>
          </w:rPrChange>
        </w:rPr>
      </w:r>
      <w:r w:rsidRPr="00BA3432">
        <w:rPr>
          <w:noProof/>
          <w:webHidden/>
          <w:rPrChange w:id="2810" w:author="phuong vu" w:date="2018-11-25T21:55:00Z">
            <w:rPr>
              <w:noProof/>
              <w:webHidden/>
            </w:rPr>
          </w:rPrChange>
        </w:rPr>
        <w:fldChar w:fldCharType="separate"/>
      </w:r>
      <w:ins w:id="2811" w:author="phuong vu" w:date="2018-11-22T15:02:00Z">
        <w:r w:rsidRPr="00BA3432">
          <w:rPr>
            <w:noProof/>
            <w:webHidden/>
            <w:rPrChange w:id="2812" w:author="phuong vu" w:date="2018-11-25T21:55:00Z">
              <w:rPr>
                <w:noProof/>
                <w:webHidden/>
              </w:rPr>
            </w:rPrChange>
          </w:rPr>
          <w:t>78</w:t>
        </w:r>
        <w:r w:rsidRPr="00BA3432">
          <w:rPr>
            <w:noProof/>
            <w:webHidden/>
            <w:rPrChange w:id="2813" w:author="phuong vu" w:date="2018-11-25T21:55:00Z">
              <w:rPr>
                <w:noProof/>
                <w:webHidden/>
              </w:rPr>
            </w:rPrChange>
          </w:rPr>
          <w:fldChar w:fldCharType="end"/>
        </w:r>
        <w:r w:rsidRPr="00BA3432">
          <w:rPr>
            <w:rStyle w:val="Hyperlink"/>
            <w:noProof/>
            <w:rPrChange w:id="2814" w:author="phuong vu" w:date="2018-11-25T21:55:00Z">
              <w:rPr>
                <w:rStyle w:val="Hyperlink"/>
                <w:noProof/>
              </w:rPr>
            </w:rPrChange>
          </w:rPr>
          <w:fldChar w:fldCharType="end"/>
        </w:r>
      </w:ins>
    </w:p>
    <w:p w14:paraId="3B120729" w14:textId="658D2315" w:rsidR="00F72520" w:rsidRPr="00BA3432" w:rsidRDefault="00F72520">
      <w:pPr>
        <w:pStyle w:val="TableofFigures"/>
        <w:tabs>
          <w:tab w:val="right" w:leader="dot" w:pos="8777"/>
        </w:tabs>
        <w:spacing w:line="276" w:lineRule="auto"/>
        <w:rPr>
          <w:ins w:id="2815" w:author="phuong vu" w:date="2018-11-22T15:02:00Z"/>
          <w:rFonts w:eastAsiaTheme="minorEastAsia"/>
          <w:noProof/>
          <w:sz w:val="22"/>
          <w:szCs w:val="22"/>
          <w:lang w:val="en-US"/>
          <w:rPrChange w:id="2816" w:author="phuong vu" w:date="2018-11-25T21:55:00Z">
            <w:rPr>
              <w:ins w:id="2817" w:author="phuong vu" w:date="2018-11-22T15:02:00Z"/>
              <w:rFonts w:asciiTheme="minorHAnsi" w:eastAsiaTheme="minorEastAsia" w:hAnsiTheme="minorHAnsi" w:cstheme="minorBidi"/>
              <w:noProof/>
              <w:sz w:val="22"/>
              <w:szCs w:val="22"/>
              <w:lang w:val="en-US"/>
            </w:rPr>
          </w:rPrChange>
        </w:rPr>
        <w:pPrChange w:id="2818" w:author="phuong vu" w:date="2018-11-23T13:48:00Z">
          <w:pPr>
            <w:pStyle w:val="TableofFigures"/>
            <w:tabs>
              <w:tab w:val="right" w:leader="dot" w:pos="8777"/>
            </w:tabs>
          </w:pPr>
        </w:pPrChange>
      </w:pPr>
      <w:ins w:id="2819" w:author="phuong vu" w:date="2018-11-22T15:02:00Z">
        <w:r w:rsidRPr="00AD0E2E">
          <w:rPr>
            <w:rStyle w:val="Hyperlink"/>
            <w:noProof/>
          </w:rPr>
          <w:fldChar w:fldCharType="begin"/>
        </w:r>
        <w:r w:rsidRPr="00BA3432">
          <w:rPr>
            <w:rStyle w:val="Hyperlink"/>
            <w:noProof/>
            <w:rPrChange w:id="2820" w:author="phuong vu" w:date="2018-11-25T21:55:00Z">
              <w:rPr>
                <w:rStyle w:val="Hyperlink"/>
                <w:noProof/>
              </w:rPr>
            </w:rPrChange>
          </w:rPr>
          <w:instrText xml:space="preserve"> </w:instrText>
        </w:r>
        <w:r w:rsidRPr="00BA3432">
          <w:rPr>
            <w:noProof/>
            <w:rPrChange w:id="2821" w:author="phuong vu" w:date="2018-11-25T21:55:00Z">
              <w:rPr>
                <w:noProof/>
              </w:rPr>
            </w:rPrChange>
          </w:rPr>
          <w:instrText>HYPERLINK "C:\\Users\\vuphu\\Desktop\\luanvan\\Lu-n-v-n\\baoCao\\bao-cao-luan-van.docx" \l "_Toc530662958"</w:instrText>
        </w:r>
        <w:r w:rsidRPr="00BA3432">
          <w:rPr>
            <w:rStyle w:val="Hyperlink"/>
            <w:noProof/>
            <w:rPrChange w:id="2822" w:author="phuong vu" w:date="2018-11-25T21:55:00Z">
              <w:rPr>
                <w:rStyle w:val="Hyperlink"/>
                <w:noProof/>
              </w:rPr>
            </w:rPrChange>
          </w:rPr>
          <w:instrText xml:space="preserve"> </w:instrText>
        </w:r>
        <w:r w:rsidRPr="00BA3432">
          <w:rPr>
            <w:rStyle w:val="Hyperlink"/>
            <w:noProof/>
            <w:rPrChange w:id="2823" w:author="phuong vu" w:date="2018-11-25T21:55:00Z">
              <w:rPr>
                <w:rStyle w:val="Hyperlink"/>
                <w:noProof/>
              </w:rPr>
            </w:rPrChange>
          </w:rPr>
          <w:fldChar w:fldCharType="separate"/>
        </w:r>
        <w:r w:rsidRPr="00BA3432">
          <w:rPr>
            <w:rStyle w:val="Hyperlink"/>
            <w:noProof/>
            <w:rPrChange w:id="2824" w:author="phuong vu" w:date="2018-11-25T21:55:00Z">
              <w:rPr>
                <w:rStyle w:val="Hyperlink"/>
                <w:noProof/>
              </w:rPr>
            </w:rPrChange>
          </w:rPr>
          <w:t>Hình 3.31</w:t>
        </w:r>
        <w:r w:rsidRPr="00BA3432">
          <w:rPr>
            <w:rStyle w:val="Hyperlink"/>
            <w:noProof/>
            <w:lang w:val="en-US"/>
            <w:rPrChange w:id="2825" w:author="phuong vu" w:date="2018-11-25T21:55:00Z">
              <w:rPr>
                <w:rStyle w:val="Hyperlink"/>
                <w:noProof/>
                <w:lang w:val="en-US"/>
              </w:rPr>
            </w:rPrChange>
          </w:rPr>
          <w:t xml:space="preserve"> Giao diện xử lí đăng xuất</w:t>
        </w:r>
        <w:r w:rsidRPr="00BA3432">
          <w:rPr>
            <w:noProof/>
            <w:webHidden/>
            <w:rPrChange w:id="2826" w:author="phuong vu" w:date="2018-11-25T21:55:00Z">
              <w:rPr>
                <w:noProof/>
                <w:webHidden/>
              </w:rPr>
            </w:rPrChange>
          </w:rPr>
          <w:tab/>
        </w:r>
        <w:r w:rsidRPr="00BA3432">
          <w:rPr>
            <w:noProof/>
            <w:webHidden/>
            <w:rPrChange w:id="2827" w:author="phuong vu" w:date="2018-11-25T21:55:00Z">
              <w:rPr>
                <w:noProof/>
                <w:webHidden/>
              </w:rPr>
            </w:rPrChange>
          </w:rPr>
          <w:fldChar w:fldCharType="begin"/>
        </w:r>
        <w:r w:rsidRPr="00BA3432">
          <w:rPr>
            <w:noProof/>
            <w:webHidden/>
            <w:rPrChange w:id="2828" w:author="phuong vu" w:date="2018-11-25T21:55:00Z">
              <w:rPr>
                <w:noProof/>
                <w:webHidden/>
              </w:rPr>
            </w:rPrChange>
          </w:rPr>
          <w:instrText xml:space="preserve"> PAGEREF _Toc530662958 \h </w:instrText>
        </w:r>
      </w:ins>
      <w:r w:rsidRPr="00BA3432">
        <w:rPr>
          <w:noProof/>
          <w:webHidden/>
          <w:rPrChange w:id="2829" w:author="phuong vu" w:date="2018-11-25T21:55:00Z">
            <w:rPr>
              <w:noProof/>
              <w:webHidden/>
            </w:rPr>
          </w:rPrChange>
        </w:rPr>
      </w:r>
      <w:r w:rsidRPr="00BA3432">
        <w:rPr>
          <w:noProof/>
          <w:webHidden/>
          <w:rPrChange w:id="2830" w:author="phuong vu" w:date="2018-11-25T21:55:00Z">
            <w:rPr>
              <w:noProof/>
              <w:webHidden/>
            </w:rPr>
          </w:rPrChange>
        </w:rPr>
        <w:fldChar w:fldCharType="separate"/>
      </w:r>
      <w:ins w:id="2831" w:author="phuong vu" w:date="2018-11-22T15:02:00Z">
        <w:r w:rsidRPr="00BA3432">
          <w:rPr>
            <w:noProof/>
            <w:webHidden/>
            <w:rPrChange w:id="2832" w:author="phuong vu" w:date="2018-11-25T21:55:00Z">
              <w:rPr>
                <w:noProof/>
                <w:webHidden/>
              </w:rPr>
            </w:rPrChange>
          </w:rPr>
          <w:t>79</w:t>
        </w:r>
        <w:r w:rsidRPr="00BA3432">
          <w:rPr>
            <w:noProof/>
            <w:webHidden/>
            <w:rPrChange w:id="2833" w:author="phuong vu" w:date="2018-11-25T21:55:00Z">
              <w:rPr>
                <w:noProof/>
                <w:webHidden/>
              </w:rPr>
            </w:rPrChange>
          </w:rPr>
          <w:fldChar w:fldCharType="end"/>
        </w:r>
        <w:r w:rsidRPr="00BA3432">
          <w:rPr>
            <w:rStyle w:val="Hyperlink"/>
            <w:noProof/>
            <w:rPrChange w:id="2834" w:author="phuong vu" w:date="2018-11-25T21:55:00Z">
              <w:rPr>
                <w:rStyle w:val="Hyperlink"/>
                <w:noProof/>
              </w:rPr>
            </w:rPrChange>
          </w:rPr>
          <w:fldChar w:fldCharType="end"/>
        </w:r>
      </w:ins>
    </w:p>
    <w:p w14:paraId="3DA97534" w14:textId="6F1CC100" w:rsidR="00F72520" w:rsidRPr="00BA3432" w:rsidRDefault="00F72520">
      <w:pPr>
        <w:pStyle w:val="TableofFigures"/>
        <w:tabs>
          <w:tab w:val="right" w:leader="dot" w:pos="8777"/>
        </w:tabs>
        <w:spacing w:line="276" w:lineRule="auto"/>
        <w:rPr>
          <w:ins w:id="2835" w:author="phuong vu" w:date="2018-11-22T15:02:00Z"/>
          <w:rFonts w:eastAsiaTheme="minorEastAsia"/>
          <w:noProof/>
          <w:sz w:val="22"/>
          <w:szCs w:val="22"/>
          <w:lang w:val="en-US"/>
          <w:rPrChange w:id="2836" w:author="phuong vu" w:date="2018-11-25T21:55:00Z">
            <w:rPr>
              <w:ins w:id="2837" w:author="phuong vu" w:date="2018-11-22T15:02:00Z"/>
              <w:rFonts w:asciiTheme="minorHAnsi" w:eastAsiaTheme="minorEastAsia" w:hAnsiTheme="minorHAnsi" w:cstheme="minorBidi"/>
              <w:noProof/>
              <w:sz w:val="22"/>
              <w:szCs w:val="22"/>
              <w:lang w:val="en-US"/>
            </w:rPr>
          </w:rPrChange>
        </w:rPr>
        <w:pPrChange w:id="2838" w:author="phuong vu" w:date="2018-11-23T13:48:00Z">
          <w:pPr>
            <w:pStyle w:val="TableofFigures"/>
            <w:tabs>
              <w:tab w:val="right" w:leader="dot" w:pos="8777"/>
            </w:tabs>
          </w:pPr>
        </w:pPrChange>
      </w:pPr>
      <w:ins w:id="2839" w:author="phuong vu" w:date="2018-11-22T15:02:00Z">
        <w:r w:rsidRPr="00AD0E2E">
          <w:rPr>
            <w:rStyle w:val="Hyperlink"/>
            <w:noProof/>
          </w:rPr>
          <w:fldChar w:fldCharType="begin"/>
        </w:r>
        <w:r w:rsidRPr="00BA3432">
          <w:rPr>
            <w:rStyle w:val="Hyperlink"/>
            <w:noProof/>
            <w:rPrChange w:id="2840" w:author="phuong vu" w:date="2018-11-25T21:55:00Z">
              <w:rPr>
                <w:rStyle w:val="Hyperlink"/>
                <w:noProof/>
              </w:rPr>
            </w:rPrChange>
          </w:rPr>
          <w:instrText xml:space="preserve"> </w:instrText>
        </w:r>
        <w:r w:rsidRPr="00BA3432">
          <w:rPr>
            <w:noProof/>
            <w:rPrChange w:id="2841" w:author="phuong vu" w:date="2018-11-25T21:55:00Z">
              <w:rPr>
                <w:noProof/>
              </w:rPr>
            </w:rPrChange>
          </w:rPr>
          <w:instrText>HYPERLINK \l "_Toc530662959"</w:instrText>
        </w:r>
        <w:r w:rsidRPr="00BA3432">
          <w:rPr>
            <w:rStyle w:val="Hyperlink"/>
            <w:noProof/>
            <w:rPrChange w:id="2842" w:author="phuong vu" w:date="2018-11-25T21:55:00Z">
              <w:rPr>
                <w:rStyle w:val="Hyperlink"/>
                <w:noProof/>
              </w:rPr>
            </w:rPrChange>
          </w:rPr>
          <w:instrText xml:space="preserve"> </w:instrText>
        </w:r>
        <w:r w:rsidRPr="00BA3432">
          <w:rPr>
            <w:rStyle w:val="Hyperlink"/>
            <w:noProof/>
            <w:rPrChange w:id="2843" w:author="phuong vu" w:date="2018-11-25T21:55:00Z">
              <w:rPr>
                <w:rStyle w:val="Hyperlink"/>
                <w:noProof/>
              </w:rPr>
            </w:rPrChange>
          </w:rPr>
          <w:fldChar w:fldCharType="separate"/>
        </w:r>
        <w:r w:rsidRPr="00BA3432">
          <w:rPr>
            <w:rStyle w:val="Hyperlink"/>
            <w:noProof/>
            <w:rPrChange w:id="2844" w:author="phuong vu" w:date="2018-11-25T21:55:00Z">
              <w:rPr>
                <w:rStyle w:val="Hyperlink"/>
                <w:noProof/>
              </w:rPr>
            </w:rPrChange>
          </w:rPr>
          <w:t>Hình 3.32</w:t>
        </w:r>
        <w:r w:rsidRPr="00BA3432">
          <w:rPr>
            <w:rStyle w:val="Hyperlink"/>
            <w:noProof/>
            <w:lang w:val="en-US"/>
            <w:rPrChange w:id="2845" w:author="phuong vu" w:date="2018-11-25T21:55:00Z">
              <w:rPr>
                <w:rStyle w:val="Hyperlink"/>
                <w:noProof/>
                <w:lang w:val="en-US"/>
              </w:rPr>
            </w:rPrChange>
          </w:rPr>
          <w:t xml:space="preserve"> Sơ đồ xử lí đăng xuất</w:t>
        </w:r>
        <w:r w:rsidRPr="00BA3432">
          <w:rPr>
            <w:noProof/>
            <w:webHidden/>
            <w:rPrChange w:id="2846" w:author="phuong vu" w:date="2018-11-25T21:55:00Z">
              <w:rPr>
                <w:noProof/>
                <w:webHidden/>
              </w:rPr>
            </w:rPrChange>
          </w:rPr>
          <w:tab/>
        </w:r>
        <w:r w:rsidRPr="00BA3432">
          <w:rPr>
            <w:noProof/>
            <w:webHidden/>
            <w:rPrChange w:id="2847" w:author="phuong vu" w:date="2018-11-25T21:55:00Z">
              <w:rPr>
                <w:noProof/>
                <w:webHidden/>
              </w:rPr>
            </w:rPrChange>
          </w:rPr>
          <w:fldChar w:fldCharType="begin"/>
        </w:r>
        <w:r w:rsidRPr="00BA3432">
          <w:rPr>
            <w:noProof/>
            <w:webHidden/>
            <w:rPrChange w:id="2848" w:author="phuong vu" w:date="2018-11-25T21:55:00Z">
              <w:rPr>
                <w:noProof/>
                <w:webHidden/>
              </w:rPr>
            </w:rPrChange>
          </w:rPr>
          <w:instrText xml:space="preserve"> PAGEREF _Toc530662959 \h </w:instrText>
        </w:r>
      </w:ins>
      <w:r w:rsidRPr="00BA3432">
        <w:rPr>
          <w:noProof/>
          <w:webHidden/>
          <w:rPrChange w:id="2849" w:author="phuong vu" w:date="2018-11-25T21:55:00Z">
            <w:rPr>
              <w:noProof/>
              <w:webHidden/>
            </w:rPr>
          </w:rPrChange>
        </w:rPr>
      </w:r>
      <w:r w:rsidRPr="00BA3432">
        <w:rPr>
          <w:noProof/>
          <w:webHidden/>
          <w:rPrChange w:id="2850" w:author="phuong vu" w:date="2018-11-25T21:55:00Z">
            <w:rPr>
              <w:noProof/>
              <w:webHidden/>
            </w:rPr>
          </w:rPrChange>
        </w:rPr>
        <w:fldChar w:fldCharType="separate"/>
      </w:r>
      <w:ins w:id="2851" w:author="phuong vu" w:date="2018-11-22T15:02:00Z">
        <w:r w:rsidRPr="00BA3432">
          <w:rPr>
            <w:noProof/>
            <w:webHidden/>
            <w:rPrChange w:id="2852" w:author="phuong vu" w:date="2018-11-25T21:55:00Z">
              <w:rPr>
                <w:noProof/>
                <w:webHidden/>
              </w:rPr>
            </w:rPrChange>
          </w:rPr>
          <w:t>80</w:t>
        </w:r>
        <w:r w:rsidRPr="00BA3432">
          <w:rPr>
            <w:noProof/>
            <w:webHidden/>
            <w:rPrChange w:id="2853" w:author="phuong vu" w:date="2018-11-25T21:55:00Z">
              <w:rPr>
                <w:noProof/>
                <w:webHidden/>
              </w:rPr>
            </w:rPrChange>
          </w:rPr>
          <w:fldChar w:fldCharType="end"/>
        </w:r>
        <w:r w:rsidRPr="00BA3432">
          <w:rPr>
            <w:rStyle w:val="Hyperlink"/>
            <w:noProof/>
            <w:rPrChange w:id="2854" w:author="phuong vu" w:date="2018-11-25T21:55:00Z">
              <w:rPr>
                <w:rStyle w:val="Hyperlink"/>
                <w:noProof/>
              </w:rPr>
            </w:rPrChange>
          </w:rPr>
          <w:fldChar w:fldCharType="end"/>
        </w:r>
      </w:ins>
    </w:p>
    <w:p w14:paraId="29022668" w14:textId="6708C475" w:rsidR="00F72520" w:rsidRPr="00BA3432" w:rsidRDefault="00F72520">
      <w:pPr>
        <w:pStyle w:val="TableofFigures"/>
        <w:tabs>
          <w:tab w:val="right" w:leader="dot" w:pos="8777"/>
        </w:tabs>
        <w:spacing w:line="276" w:lineRule="auto"/>
        <w:rPr>
          <w:ins w:id="2855" w:author="phuong vu" w:date="2018-11-22T15:02:00Z"/>
          <w:rFonts w:eastAsiaTheme="minorEastAsia"/>
          <w:noProof/>
          <w:sz w:val="22"/>
          <w:szCs w:val="22"/>
          <w:lang w:val="en-US"/>
          <w:rPrChange w:id="2856" w:author="phuong vu" w:date="2018-11-25T21:55:00Z">
            <w:rPr>
              <w:ins w:id="2857" w:author="phuong vu" w:date="2018-11-22T15:02:00Z"/>
              <w:rFonts w:asciiTheme="minorHAnsi" w:eastAsiaTheme="minorEastAsia" w:hAnsiTheme="minorHAnsi" w:cstheme="minorBidi"/>
              <w:noProof/>
              <w:sz w:val="22"/>
              <w:szCs w:val="22"/>
              <w:lang w:val="en-US"/>
            </w:rPr>
          </w:rPrChange>
        </w:rPr>
        <w:pPrChange w:id="2858" w:author="phuong vu" w:date="2018-11-23T13:48:00Z">
          <w:pPr>
            <w:pStyle w:val="TableofFigures"/>
            <w:tabs>
              <w:tab w:val="right" w:leader="dot" w:pos="8777"/>
            </w:tabs>
          </w:pPr>
        </w:pPrChange>
      </w:pPr>
      <w:ins w:id="2859" w:author="phuong vu" w:date="2018-11-22T15:02:00Z">
        <w:r w:rsidRPr="00AD0E2E">
          <w:rPr>
            <w:rStyle w:val="Hyperlink"/>
            <w:noProof/>
          </w:rPr>
          <w:lastRenderedPageBreak/>
          <w:fldChar w:fldCharType="begin"/>
        </w:r>
        <w:r w:rsidRPr="00BA3432">
          <w:rPr>
            <w:rStyle w:val="Hyperlink"/>
            <w:noProof/>
            <w:rPrChange w:id="2860" w:author="phuong vu" w:date="2018-11-25T21:55:00Z">
              <w:rPr>
                <w:rStyle w:val="Hyperlink"/>
                <w:noProof/>
              </w:rPr>
            </w:rPrChange>
          </w:rPr>
          <w:instrText xml:space="preserve"> </w:instrText>
        </w:r>
        <w:r w:rsidRPr="00BA3432">
          <w:rPr>
            <w:noProof/>
            <w:rPrChange w:id="2861" w:author="phuong vu" w:date="2018-11-25T21:55:00Z">
              <w:rPr>
                <w:noProof/>
              </w:rPr>
            </w:rPrChange>
          </w:rPr>
          <w:instrText>HYPERLINK "C:\\Users\\vuphu\\Desktop\\luanvan\\Lu-n-v-n\\baoCao\\bao-cao-luan-van.docx" \l "_Toc530662960"</w:instrText>
        </w:r>
        <w:r w:rsidRPr="00BA3432">
          <w:rPr>
            <w:rStyle w:val="Hyperlink"/>
            <w:noProof/>
            <w:rPrChange w:id="2862" w:author="phuong vu" w:date="2018-11-25T21:55:00Z">
              <w:rPr>
                <w:rStyle w:val="Hyperlink"/>
                <w:noProof/>
              </w:rPr>
            </w:rPrChange>
          </w:rPr>
          <w:instrText xml:space="preserve"> </w:instrText>
        </w:r>
        <w:r w:rsidRPr="00BA3432">
          <w:rPr>
            <w:rStyle w:val="Hyperlink"/>
            <w:noProof/>
            <w:rPrChange w:id="2863" w:author="phuong vu" w:date="2018-11-25T21:55:00Z">
              <w:rPr>
                <w:rStyle w:val="Hyperlink"/>
                <w:noProof/>
              </w:rPr>
            </w:rPrChange>
          </w:rPr>
          <w:fldChar w:fldCharType="separate"/>
        </w:r>
        <w:r w:rsidRPr="00AD0E2E">
          <w:rPr>
            <w:rStyle w:val="Hyperlink"/>
            <w:noProof/>
          </w:rPr>
          <w:t>Hình 3.33</w:t>
        </w:r>
        <w:r w:rsidRPr="00BA3432">
          <w:rPr>
            <w:rStyle w:val="Hyperlink"/>
            <w:noProof/>
            <w:lang w:val="en-US"/>
            <w:rPrChange w:id="2864" w:author="phuong vu" w:date="2018-11-25T21:55:00Z">
              <w:rPr>
                <w:rStyle w:val="Hyperlink"/>
                <w:noProof/>
                <w:lang w:val="en-US"/>
              </w:rPr>
            </w:rPrChange>
          </w:rPr>
          <w:t xml:space="preserve"> Giao diện đăng kí và cập nhật thông tin tài khoản</w:t>
        </w:r>
        <w:r w:rsidRPr="00BA3432">
          <w:rPr>
            <w:noProof/>
            <w:webHidden/>
            <w:rPrChange w:id="2865" w:author="phuong vu" w:date="2018-11-25T21:55:00Z">
              <w:rPr>
                <w:noProof/>
                <w:webHidden/>
              </w:rPr>
            </w:rPrChange>
          </w:rPr>
          <w:tab/>
        </w:r>
        <w:r w:rsidRPr="00AD0E2E">
          <w:rPr>
            <w:noProof/>
            <w:webHidden/>
          </w:rPr>
          <w:fldChar w:fldCharType="begin"/>
        </w:r>
        <w:r w:rsidRPr="00BA3432">
          <w:rPr>
            <w:noProof/>
            <w:webHidden/>
            <w:rPrChange w:id="2866" w:author="phuong vu" w:date="2018-11-25T21:55:00Z">
              <w:rPr>
                <w:noProof/>
                <w:webHidden/>
              </w:rPr>
            </w:rPrChange>
          </w:rPr>
          <w:instrText xml:space="preserve"> PAGEREF _Toc530662960 \h </w:instrText>
        </w:r>
      </w:ins>
      <w:r w:rsidRPr="00BA3432">
        <w:rPr>
          <w:noProof/>
          <w:webHidden/>
          <w:rPrChange w:id="2867" w:author="phuong vu" w:date="2018-11-25T21:55:00Z">
            <w:rPr>
              <w:noProof/>
              <w:webHidden/>
            </w:rPr>
          </w:rPrChange>
        </w:rPr>
      </w:r>
      <w:r w:rsidRPr="00BA3432">
        <w:rPr>
          <w:noProof/>
          <w:webHidden/>
          <w:rPrChange w:id="2868" w:author="phuong vu" w:date="2018-11-25T21:55:00Z">
            <w:rPr>
              <w:noProof/>
              <w:webHidden/>
            </w:rPr>
          </w:rPrChange>
        </w:rPr>
        <w:fldChar w:fldCharType="separate"/>
      </w:r>
      <w:ins w:id="2869" w:author="phuong vu" w:date="2018-11-22T15:02:00Z">
        <w:r w:rsidRPr="00BA3432">
          <w:rPr>
            <w:noProof/>
            <w:webHidden/>
            <w:rPrChange w:id="2870" w:author="phuong vu" w:date="2018-11-25T21:55:00Z">
              <w:rPr>
                <w:noProof/>
                <w:webHidden/>
              </w:rPr>
            </w:rPrChange>
          </w:rPr>
          <w:t>81</w:t>
        </w:r>
        <w:r w:rsidRPr="00BA3432">
          <w:rPr>
            <w:noProof/>
            <w:webHidden/>
            <w:rPrChange w:id="2871" w:author="phuong vu" w:date="2018-11-25T21:55:00Z">
              <w:rPr>
                <w:noProof/>
                <w:webHidden/>
              </w:rPr>
            </w:rPrChange>
          </w:rPr>
          <w:fldChar w:fldCharType="end"/>
        </w:r>
        <w:r w:rsidRPr="00BA3432">
          <w:rPr>
            <w:rStyle w:val="Hyperlink"/>
            <w:noProof/>
            <w:rPrChange w:id="2872" w:author="phuong vu" w:date="2018-11-25T21:55:00Z">
              <w:rPr>
                <w:rStyle w:val="Hyperlink"/>
                <w:noProof/>
              </w:rPr>
            </w:rPrChange>
          </w:rPr>
          <w:fldChar w:fldCharType="end"/>
        </w:r>
      </w:ins>
    </w:p>
    <w:p w14:paraId="52882771" w14:textId="0F6F81FE" w:rsidR="00F72520" w:rsidRPr="00BA3432" w:rsidRDefault="00F72520">
      <w:pPr>
        <w:pStyle w:val="TableofFigures"/>
        <w:tabs>
          <w:tab w:val="right" w:leader="dot" w:pos="8777"/>
        </w:tabs>
        <w:spacing w:line="276" w:lineRule="auto"/>
        <w:rPr>
          <w:ins w:id="2873" w:author="phuong vu" w:date="2018-11-22T15:02:00Z"/>
          <w:rFonts w:eastAsiaTheme="minorEastAsia"/>
          <w:noProof/>
          <w:sz w:val="22"/>
          <w:szCs w:val="22"/>
          <w:lang w:val="en-US"/>
          <w:rPrChange w:id="2874" w:author="phuong vu" w:date="2018-11-25T21:55:00Z">
            <w:rPr>
              <w:ins w:id="2875" w:author="phuong vu" w:date="2018-11-22T15:02:00Z"/>
              <w:rFonts w:asciiTheme="minorHAnsi" w:eastAsiaTheme="minorEastAsia" w:hAnsiTheme="minorHAnsi" w:cstheme="minorBidi"/>
              <w:noProof/>
              <w:sz w:val="22"/>
              <w:szCs w:val="22"/>
              <w:lang w:val="en-US"/>
            </w:rPr>
          </w:rPrChange>
        </w:rPr>
        <w:pPrChange w:id="2876" w:author="phuong vu" w:date="2018-11-23T13:48:00Z">
          <w:pPr>
            <w:pStyle w:val="TableofFigures"/>
            <w:tabs>
              <w:tab w:val="right" w:leader="dot" w:pos="8777"/>
            </w:tabs>
          </w:pPr>
        </w:pPrChange>
      </w:pPr>
      <w:ins w:id="2877" w:author="phuong vu" w:date="2018-11-22T15:02:00Z">
        <w:r w:rsidRPr="00AD0E2E">
          <w:rPr>
            <w:rStyle w:val="Hyperlink"/>
            <w:noProof/>
          </w:rPr>
          <w:fldChar w:fldCharType="begin"/>
        </w:r>
        <w:r w:rsidRPr="00BA3432">
          <w:rPr>
            <w:rStyle w:val="Hyperlink"/>
            <w:noProof/>
            <w:rPrChange w:id="2878" w:author="phuong vu" w:date="2018-11-25T21:55:00Z">
              <w:rPr>
                <w:rStyle w:val="Hyperlink"/>
                <w:noProof/>
              </w:rPr>
            </w:rPrChange>
          </w:rPr>
          <w:instrText xml:space="preserve"> </w:instrText>
        </w:r>
        <w:r w:rsidRPr="00BA3432">
          <w:rPr>
            <w:noProof/>
            <w:rPrChange w:id="2879" w:author="phuong vu" w:date="2018-11-25T21:55:00Z">
              <w:rPr>
                <w:noProof/>
              </w:rPr>
            </w:rPrChange>
          </w:rPr>
          <w:instrText>HYPERLINK \l "_Toc530662961"</w:instrText>
        </w:r>
        <w:r w:rsidRPr="00BA3432">
          <w:rPr>
            <w:rStyle w:val="Hyperlink"/>
            <w:noProof/>
            <w:rPrChange w:id="2880" w:author="phuong vu" w:date="2018-11-25T21:55:00Z">
              <w:rPr>
                <w:rStyle w:val="Hyperlink"/>
                <w:noProof/>
              </w:rPr>
            </w:rPrChange>
          </w:rPr>
          <w:instrText xml:space="preserve"> </w:instrText>
        </w:r>
        <w:r w:rsidRPr="00BA3432">
          <w:rPr>
            <w:rStyle w:val="Hyperlink"/>
            <w:noProof/>
            <w:rPrChange w:id="2881" w:author="phuong vu" w:date="2018-11-25T21:55:00Z">
              <w:rPr>
                <w:rStyle w:val="Hyperlink"/>
                <w:noProof/>
              </w:rPr>
            </w:rPrChange>
          </w:rPr>
          <w:fldChar w:fldCharType="separate"/>
        </w:r>
        <w:r w:rsidRPr="00AD0E2E">
          <w:rPr>
            <w:rStyle w:val="Hyperlink"/>
            <w:noProof/>
          </w:rPr>
          <w:t>Hình 3.34</w:t>
        </w:r>
        <w:r w:rsidRPr="00BA3432">
          <w:rPr>
            <w:rStyle w:val="Hyperlink"/>
            <w:noProof/>
            <w:lang w:val="en-US"/>
            <w:rPrChange w:id="2882" w:author="phuong vu" w:date="2018-11-25T21:55:00Z">
              <w:rPr>
                <w:rStyle w:val="Hyperlink"/>
                <w:noProof/>
                <w:lang w:val="en-US"/>
              </w:rPr>
            </w:rPrChange>
          </w:rPr>
          <w:t xml:space="preserve"> Sơ đồ xử lí đăng kí tài khoản khách hàng</w:t>
        </w:r>
        <w:r w:rsidRPr="00BA3432">
          <w:rPr>
            <w:noProof/>
            <w:webHidden/>
            <w:rPrChange w:id="2883" w:author="phuong vu" w:date="2018-11-25T21:55:00Z">
              <w:rPr>
                <w:noProof/>
                <w:webHidden/>
              </w:rPr>
            </w:rPrChange>
          </w:rPr>
          <w:tab/>
        </w:r>
        <w:r w:rsidRPr="00AD0E2E">
          <w:rPr>
            <w:noProof/>
            <w:webHidden/>
          </w:rPr>
          <w:fldChar w:fldCharType="begin"/>
        </w:r>
        <w:r w:rsidRPr="00BA3432">
          <w:rPr>
            <w:noProof/>
            <w:webHidden/>
            <w:rPrChange w:id="2884" w:author="phuong vu" w:date="2018-11-25T21:55:00Z">
              <w:rPr>
                <w:noProof/>
                <w:webHidden/>
              </w:rPr>
            </w:rPrChange>
          </w:rPr>
          <w:instrText xml:space="preserve"> PAGEREF _Toc530662961 \h </w:instrText>
        </w:r>
      </w:ins>
      <w:r w:rsidRPr="00BA3432">
        <w:rPr>
          <w:noProof/>
          <w:webHidden/>
          <w:rPrChange w:id="2885" w:author="phuong vu" w:date="2018-11-25T21:55:00Z">
            <w:rPr>
              <w:noProof/>
              <w:webHidden/>
            </w:rPr>
          </w:rPrChange>
        </w:rPr>
      </w:r>
      <w:r w:rsidRPr="00BA3432">
        <w:rPr>
          <w:noProof/>
          <w:webHidden/>
          <w:rPrChange w:id="2886" w:author="phuong vu" w:date="2018-11-25T21:55:00Z">
            <w:rPr>
              <w:noProof/>
              <w:webHidden/>
            </w:rPr>
          </w:rPrChange>
        </w:rPr>
        <w:fldChar w:fldCharType="separate"/>
      </w:r>
      <w:ins w:id="2887" w:author="phuong vu" w:date="2018-11-22T15:02:00Z">
        <w:r w:rsidRPr="00BA3432">
          <w:rPr>
            <w:noProof/>
            <w:webHidden/>
            <w:rPrChange w:id="2888" w:author="phuong vu" w:date="2018-11-25T21:55:00Z">
              <w:rPr>
                <w:noProof/>
                <w:webHidden/>
              </w:rPr>
            </w:rPrChange>
          </w:rPr>
          <w:t>83</w:t>
        </w:r>
        <w:r w:rsidRPr="00BA3432">
          <w:rPr>
            <w:noProof/>
            <w:webHidden/>
            <w:rPrChange w:id="2889" w:author="phuong vu" w:date="2018-11-25T21:55:00Z">
              <w:rPr>
                <w:noProof/>
                <w:webHidden/>
              </w:rPr>
            </w:rPrChange>
          </w:rPr>
          <w:fldChar w:fldCharType="end"/>
        </w:r>
        <w:r w:rsidRPr="00BA3432">
          <w:rPr>
            <w:rStyle w:val="Hyperlink"/>
            <w:noProof/>
            <w:rPrChange w:id="2890" w:author="phuong vu" w:date="2018-11-25T21:55:00Z">
              <w:rPr>
                <w:rStyle w:val="Hyperlink"/>
                <w:noProof/>
              </w:rPr>
            </w:rPrChange>
          </w:rPr>
          <w:fldChar w:fldCharType="end"/>
        </w:r>
      </w:ins>
    </w:p>
    <w:p w14:paraId="4C5DF4B7" w14:textId="75606240" w:rsidR="00F72520" w:rsidRPr="00BA3432" w:rsidRDefault="00F72520">
      <w:pPr>
        <w:pStyle w:val="TableofFigures"/>
        <w:tabs>
          <w:tab w:val="right" w:leader="dot" w:pos="8777"/>
        </w:tabs>
        <w:spacing w:line="276" w:lineRule="auto"/>
        <w:rPr>
          <w:ins w:id="2891" w:author="phuong vu" w:date="2018-11-22T15:02:00Z"/>
          <w:rFonts w:eastAsiaTheme="minorEastAsia"/>
          <w:noProof/>
          <w:sz w:val="22"/>
          <w:szCs w:val="22"/>
          <w:lang w:val="en-US"/>
          <w:rPrChange w:id="2892" w:author="phuong vu" w:date="2018-11-25T21:55:00Z">
            <w:rPr>
              <w:ins w:id="2893" w:author="phuong vu" w:date="2018-11-22T15:02:00Z"/>
              <w:rFonts w:asciiTheme="minorHAnsi" w:eastAsiaTheme="minorEastAsia" w:hAnsiTheme="minorHAnsi" w:cstheme="minorBidi"/>
              <w:noProof/>
              <w:sz w:val="22"/>
              <w:szCs w:val="22"/>
              <w:lang w:val="en-US"/>
            </w:rPr>
          </w:rPrChange>
        </w:rPr>
        <w:pPrChange w:id="2894" w:author="phuong vu" w:date="2018-11-23T13:48:00Z">
          <w:pPr>
            <w:pStyle w:val="TableofFigures"/>
            <w:tabs>
              <w:tab w:val="right" w:leader="dot" w:pos="8777"/>
            </w:tabs>
          </w:pPr>
        </w:pPrChange>
      </w:pPr>
      <w:ins w:id="2895" w:author="phuong vu" w:date="2018-11-22T15:02:00Z">
        <w:r w:rsidRPr="00AD0E2E">
          <w:rPr>
            <w:rStyle w:val="Hyperlink"/>
            <w:noProof/>
          </w:rPr>
          <w:fldChar w:fldCharType="begin"/>
        </w:r>
        <w:r w:rsidRPr="00BA3432">
          <w:rPr>
            <w:rStyle w:val="Hyperlink"/>
            <w:noProof/>
            <w:rPrChange w:id="2896" w:author="phuong vu" w:date="2018-11-25T21:55:00Z">
              <w:rPr>
                <w:rStyle w:val="Hyperlink"/>
                <w:noProof/>
              </w:rPr>
            </w:rPrChange>
          </w:rPr>
          <w:instrText xml:space="preserve"> </w:instrText>
        </w:r>
        <w:r w:rsidRPr="00BA3432">
          <w:rPr>
            <w:noProof/>
            <w:rPrChange w:id="2897" w:author="phuong vu" w:date="2018-11-25T21:55:00Z">
              <w:rPr>
                <w:noProof/>
              </w:rPr>
            </w:rPrChange>
          </w:rPr>
          <w:instrText>HYPERLINK \l "_Toc530662962"</w:instrText>
        </w:r>
        <w:r w:rsidRPr="00BA3432">
          <w:rPr>
            <w:rStyle w:val="Hyperlink"/>
            <w:noProof/>
            <w:rPrChange w:id="2898" w:author="phuong vu" w:date="2018-11-25T21:55:00Z">
              <w:rPr>
                <w:rStyle w:val="Hyperlink"/>
                <w:noProof/>
              </w:rPr>
            </w:rPrChange>
          </w:rPr>
          <w:instrText xml:space="preserve"> </w:instrText>
        </w:r>
        <w:r w:rsidRPr="00BA3432">
          <w:rPr>
            <w:rStyle w:val="Hyperlink"/>
            <w:noProof/>
            <w:rPrChange w:id="2899" w:author="phuong vu" w:date="2018-11-25T21:55:00Z">
              <w:rPr>
                <w:rStyle w:val="Hyperlink"/>
                <w:noProof/>
              </w:rPr>
            </w:rPrChange>
          </w:rPr>
          <w:fldChar w:fldCharType="separate"/>
        </w:r>
        <w:r w:rsidRPr="00AD0E2E">
          <w:rPr>
            <w:rStyle w:val="Hyperlink"/>
            <w:noProof/>
          </w:rPr>
          <w:t>Hình 3.35</w:t>
        </w:r>
        <w:r w:rsidRPr="00BA3432">
          <w:rPr>
            <w:rStyle w:val="Hyperlink"/>
            <w:noProof/>
            <w:lang w:val="en-US"/>
            <w:rPrChange w:id="2900" w:author="phuong vu" w:date="2018-11-25T21:55:00Z">
              <w:rPr>
                <w:rStyle w:val="Hyperlink"/>
                <w:noProof/>
                <w:lang w:val="en-US"/>
              </w:rPr>
            </w:rPrChange>
          </w:rPr>
          <w:t xml:space="preserve"> Sơ đồ xử lí cập nhật thông tin người dùng sau khi đăng kí</w:t>
        </w:r>
        <w:r w:rsidRPr="00BA3432">
          <w:rPr>
            <w:noProof/>
            <w:webHidden/>
            <w:rPrChange w:id="2901" w:author="phuong vu" w:date="2018-11-25T21:55:00Z">
              <w:rPr>
                <w:noProof/>
                <w:webHidden/>
              </w:rPr>
            </w:rPrChange>
          </w:rPr>
          <w:tab/>
        </w:r>
        <w:r w:rsidRPr="00AD0E2E">
          <w:rPr>
            <w:noProof/>
            <w:webHidden/>
          </w:rPr>
          <w:fldChar w:fldCharType="begin"/>
        </w:r>
        <w:r w:rsidRPr="00BA3432">
          <w:rPr>
            <w:noProof/>
            <w:webHidden/>
            <w:rPrChange w:id="2902" w:author="phuong vu" w:date="2018-11-25T21:55:00Z">
              <w:rPr>
                <w:noProof/>
                <w:webHidden/>
              </w:rPr>
            </w:rPrChange>
          </w:rPr>
          <w:instrText xml:space="preserve"> PAGEREF _Toc530662962 \h </w:instrText>
        </w:r>
      </w:ins>
      <w:r w:rsidRPr="00BA3432">
        <w:rPr>
          <w:noProof/>
          <w:webHidden/>
          <w:rPrChange w:id="2903" w:author="phuong vu" w:date="2018-11-25T21:55:00Z">
            <w:rPr>
              <w:noProof/>
              <w:webHidden/>
            </w:rPr>
          </w:rPrChange>
        </w:rPr>
      </w:r>
      <w:r w:rsidRPr="00BA3432">
        <w:rPr>
          <w:noProof/>
          <w:webHidden/>
          <w:rPrChange w:id="2904" w:author="phuong vu" w:date="2018-11-25T21:55:00Z">
            <w:rPr>
              <w:noProof/>
              <w:webHidden/>
            </w:rPr>
          </w:rPrChange>
        </w:rPr>
        <w:fldChar w:fldCharType="separate"/>
      </w:r>
      <w:ins w:id="2905" w:author="phuong vu" w:date="2018-11-22T15:02:00Z">
        <w:r w:rsidRPr="00BA3432">
          <w:rPr>
            <w:noProof/>
            <w:webHidden/>
            <w:rPrChange w:id="2906" w:author="phuong vu" w:date="2018-11-25T21:55:00Z">
              <w:rPr>
                <w:noProof/>
                <w:webHidden/>
              </w:rPr>
            </w:rPrChange>
          </w:rPr>
          <w:t>84</w:t>
        </w:r>
        <w:r w:rsidRPr="00BA3432">
          <w:rPr>
            <w:noProof/>
            <w:webHidden/>
            <w:rPrChange w:id="2907" w:author="phuong vu" w:date="2018-11-25T21:55:00Z">
              <w:rPr>
                <w:noProof/>
                <w:webHidden/>
              </w:rPr>
            </w:rPrChange>
          </w:rPr>
          <w:fldChar w:fldCharType="end"/>
        </w:r>
        <w:r w:rsidRPr="00BA3432">
          <w:rPr>
            <w:rStyle w:val="Hyperlink"/>
            <w:noProof/>
            <w:rPrChange w:id="2908" w:author="phuong vu" w:date="2018-11-25T21:55:00Z">
              <w:rPr>
                <w:rStyle w:val="Hyperlink"/>
                <w:noProof/>
              </w:rPr>
            </w:rPrChange>
          </w:rPr>
          <w:fldChar w:fldCharType="end"/>
        </w:r>
      </w:ins>
    </w:p>
    <w:p w14:paraId="0FD4A936" w14:textId="1DA23410" w:rsidR="006A2C8A" w:rsidRPr="00BA3432" w:rsidDel="00F72520" w:rsidRDefault="006A2C8A">
      <w:pPr>
        <w:pStyle w:val="TableofFigures"/>
        <w:tabs>
          <w:tab w:val="right" w:leader="dot" w:pos="8777"/>
        </w:tabs>
        <w:spacing w:line="276" w:lineRule="auto"/>
        <w:rPr>
          <w:del w:id="2909" w:author="phuong vu" w:date="2018-11-22T15:02:00Z"/>
          <w:rFonts w:eastAsiaTheme="minorEastAsia"/>
          <w:noProof/>
          <w:sz w:val="22"/>
          <w:szCs w:val="22"/>
          <w:lang w:val="en-US"/>
          <w:rPrChange w:id="2910" w:author="phuong vu" w:date="2018-11-25T21:55:00Z">
            <w:rPr>
              <w:del w:id="2911" w:author="phuong vu" w:date="2018-11-22T15:02:00Z"/>
              <w:rFonts w:asciiTheme="minorHAnsi" w:eastAsiaTheme="minorEastAsia" w:hAnsiTheme="minorHAnsi" w:cstheme="minorBidi"/>
              <w:noProof/>
              <w:sz w:val="22"/>
              <w:szCs w:val="22"/>
              <w:lang w:val="en-US"/>
            </w:rPr>
          </w:rPrChange>
        </w:rPr>
        <w:pPrChange w:id="2912" w:author="phuong vu" w:date="2018-11-23T13:48:00Z">
          <w:pPr>
            <w:pStyle w:val="TableofFigures"/>
            <w:tabs>
              <w:tab w:val="right" w:leader="dot" w:pos="8777"/>
            </w:tabs>
          </w:pPr>
        </w:pPrChange>
      </w:pPr>
      <w:del w:id="2913" w:author="phuong vu" w:date="2018-11-22T15:02:00Z">
        <w:r w:rsidRPr="00AD0E2E" w:rsidDel="00F72520">
          <w:rPr>
            <w:rStyle w:val="Hyperlink"/>
            <w:noProof/>
          </w:rPr>
          <w:delText>Hình 2.1</w:delText>
        </w:r>
        <w:r w:rsidRPr="00AD0E2E" w:rsidDel="00F72520">
          <w:rPr>
            <w:rStyle w:val="Hyperlink"/>
            <w:noProof/>
            <w:lang w:val="en-US"/>
          </w:rPr>
          <w:delText xml:space="preserve"> </w:delText>
        </w:r>
        <w:r w:rsidRPr="00BA3432" w:rsidDel="00F72520">
          <w:rPr>
            <w:rStyle w:val="Hyperlink"/>
            <w:noProof/>
            <w:rPrChange w:id="2914" w:author="phuong vu" w:date="2018-11-25T21:55:00Z">
              <w:rPr>
                <w:rStyle w:val="Hyperlink"/>
                <w:noProof/>
              </w:rPr>
            </w:rPrChange>
          </w:rPr>
          <w:delText>Giao diện Android 7.0 Nougat</w:delText>
        </w:r>
        <w:r w:rsidRPr="00BA3432" w:rsidDel="00F72520">
          <w:rPr>
            <w:noProof/>
            <w:webHidden/>
            <w:rPrChange w:id="2915" w:author="phuong vu" w:date="2018-11-25T21:55:00Z">
              <w:rPr>
                <w:noProof/>
                <w:webHidden/>
              </w:rPr>
            </w:rPrChange>
          </w:rPr>
          <w:tab/>
          <w:delText>21</w:delText>
        </w:r>
      </w:del>
    </w:p>
    <w:p w14:paraId="6C6C32A3" w14:textId="216FBF66" w:rsidR="006A2C8A" w:rsidRPr="00BA3432" w:rsidDel="00F72520" w:rsidRDefault="006A2C8A">
      <w:pPr>
        <w:pStyle w:val="TableofFigures"/>
        <w:tabs>
          <w:tab w:val="right" w:leader="dot" w:pos="8777"/>
        </w:tabs>
        <w:spacing w:line="276" w:lineRule="auto"/>
        <w:rPr>
          <w:del w:id="2916" w:author="phuong vu" w:date="2018-11-22T15:02:00Z"/>
          <w:rFonts w:eastAsiaTheme="minorEastAsia"/>
          <w:noProof/>
          <w:sz w:val="22"/>
          <w:szCs w:val="22"/>
          <w:lang w:val="en-US"/>
          <w:rPrChange w:id="2917" w:author="phuong vu" w:date="2018-11-25T21:55:00Z">
            <w:rPr>
              <w:del w:id="2918" w:author="phuong vu" w:date="2018-11-22T15:02:00Z"/>
              <w:rFonts w:asciiTheme="minorHAnsi" w:eastAsiaTheme="minorEastAsia" w:hAnsiTheme="minorHAnsi" w:cstheme="minorBidi"/>
              <w:noProof/>
              <w:sz w:val="22"/>
              <w:szCs w:val="22"/>
              <w:lang w:val="en-US"/>
            </w:rPr>
          </w:rPrChange>
        </w:rPr>
        <w:pPrChange w:id="2919" w:author="phuong vu" w:date="2018-11-23T13:48:00Z">
          <w:pPr>
            <w:pStyle w:val="TableofFigures"/>
            <w:tabs>
              <w:tab w:val="right" w:leader="dot" w:pos="8777"/>
            </w:tabs>
          </w:pPr>
        </w:pPrChange>
      </w:pPr>
      <w:del w:id="2920" w:author="phuong vu" w:date="2018-11-22T15:02:00Z">
        <w:r w:rsidRPr="00AD0E2E" w:rsidDel="00F72520">
          <w:rPr>
            <w:rStyle w:val="Hyperlink"/>
            <w:noProof/>
          </w:rPr>
          <w:delText>Hình 2.2</w:delText>
        </w:r>
        <w:r w:rsidRPr="00AD0E2E" w:rsidDel="00F72520">
          <w:rPr>
            <w:rStyle w:val="Hyperlink"/>
            <w:noProof/>
            <w:lang w:val="en-US"/>
          </w:rPr>
          <w:delText xml:space="preserve"> Ví d</w:delText>
        </w:r>
        <w:r w:rsidRPr="00BA3432" w:rsidDel="00F72520">
          <w:rPr>
            <w:rStyle w:val="Hyperlink"/>
            <w:noProof/>
            <w:lang w:val="en-US"/>
            <w:rPrChange w:id="2921" w:author="phuong vu" w:date="2018-11-25T21:55:00Z">
              <w:rPr>
                <w:rStyle w:val="Hyperlink"/>
                <w:noProof/>
                <w:lang w:val="en-US"/>
              </w:rPr>
            </w:rPrChange>
          </w:rPr>
          <w:delText>ụ về truy vấn dữ liệu</w:delText>
        </w:r>
        <w:r w:rsidRPr="00BA3432" w:rsidDel="00F72520">
          <w:rPr>
            <w:noProof/>
            <w:webHidden/>
            <w:rPrChange w:id="2922" w:author="phuong vu" w:date="2018-11-25T21:55:00Z">
              <w:rPr>
                <w:noProof/>
                <w:webHidden/>
              </w:rPr>
            </w:rPrChange>
          </w:rPr>
          <w:tab/>
          <w:delText>22</w:delText>
        </w:r>
      </w:del>
    </w:p>
    <w:p w14:paraId="0DDF95FF" w14:textId="0AA85CF9" w:rsidR="006A2C8A" w:rsidRPr="00BA3432" w:rsidDel="00F72520" w:rsidRDefault="006A2C8A">
      <w:pPr>
        <w:pStyle w:val="TableofFigures"/>
        <w:tabs>
          <w:tab w:val="right" w:leader="dot" w:pos="8777"/>
        </w:tabs>
        <w:spacing w:line="276" w:lineRule="auto"/>
        <w:rPr>
          <w:del w:id="2923" w:author="phuong vu" w:date="2018-11-22T15:02:00Z"/>
          <w:rFonts w:eastAsiaTheme="minorEastAsia"/>
          <w:noProof/>
          <w:sz w:val="22"/>
          <w:szCs w:val="22"/>
          <w:lang w:val="en-US"/>
          <w:rPrChange w:id="2924" w:author="phuong vu" w:date="2018-11-25T21:55:00Z">
            <w:rPr>
              <w:del w:id="2925" w:author="phuong vu" w:date="2018-11-22T15:02:00Z"/>
              <w:rFonts w:asciiTheme="minorHAnsi" w:eastAsiaTheme="minorEastAsia" w:hAnsiTheme="minorHAnsi" w:cstheme="minorBidi"/>
              <w:noProof/>
              <w:sz w:val="22"/>
              <w:szCs w:val="22"/>
              <w:lang w:val="en-US"/>
            </w:rPr>
          </w:rPrChange>
        </w:rPr>
        <w:pPrChange w:id="2926" w:author="phuong vu" w:date="2018-11-23T13:48:00Z">
          <w:pPr>
            <w:pStyle w:val="TableofFigures"/>
            <w:tabs>
              <w:tab w:val="right" w:leader="dot" w:pos="8777"/>
            </w:tabs>
          </w:pPr>
        </w:pPrChange>
      </w:pPr>
      <w:del w:id="2927" w:author="phuong vu" w:date="2018-11-22T15:02:00Z">
        <w:r w:rsidRPr="00AD0E2E" w:rsidDel="00F72520">
          <w:rPr>
            <w:rStyle w:val="Hyperlink"/>
            <w:noProof/>
          </w:rPr>
          <w:delText>Hình 2.3</w:delText>
        </w:r>
        <w:r w:rsidRPr="00AD0E2E" w:rsidDel="00F72520">
          <w:rPr>
            <w:rStyle w:val="Hyperlink"/>
            <w:noProof/>
            <w:lang w:val="en-US"/>
          </w:rPr>
          <w:delText xml:space="preserve"> Ví d</w:delText>
        </w:r>
        <w:r w:rsidRPr="00BA3432" w:rsidDel="00F72520">
          <w:rPr>
            <w:rStyle w:val="Hyperlink"/>
            <w:noProof/>
            <w:lang w:val="en-US"/>
            <w:rPrChange w:id="2928" w:author="phuong vu" w:date="2018-11-25T21:55:00Z">
              <w:rPr>
                <w:rStyle w:val="Hyperlink"/>
                <w:noProof/>
                <w:lang w:val="en-US"/>
              </w:rPr>
            </w:rPrChange>
          </w:rPr>
          <w:delText>ụ về gọi một mutation</w:delText>
        </w:r>
        <w:r w:rsidRPr="00BA3432" w:rsidDel="00F72520">
          <w:rPr>
            <w:noProof/>
            <w:webHidden/>
            <w:rPrChange w:id="2929" w:author="phuong vu" w:date="2018-11-25T21:55:00Z">
              <w:rPr>
                <w:noProof/>
                <w:webHidden/>
              </w:rPr>
            </w:rPrChange>
          </w:rPr>
          <w:tab/>
          <w:delText>22</w:delText>
        </w:r>
      </w:del>
    </w:p>
    <w:p w14:paraId="558A1800" w14:textId="218E2B3F" w:rsidR="006A2C8A" w:rsidRPr="00BA3432" w:rsidDel="00F72520" w:rsidRDefault="006A2C8A">
      <w:pPr>
        <w:pStyle w:val="TableofFigures"/>
        <w:tabs>
          <w:tab w:val="right" w:leader="dot" w:pos="8777"/>
        </w:tabs>
        <w:spacing w:line="276" w:lineRule="auto"/>
        <w:rPr>
          <w:del w:id="2930" w:author="phuong vu" w:date="2018-11-22T15:02:00Z"/>
          <w:rFonts w:eastAsiaTheme="minorEastAsia"/>
          <w:noProof/>
          <w:sz w:val="22"/>
          <w:szCs w:val="22"/>
          <w:lang w:val="en-US"/>
          <w:rPrChange w:id="2931" w:author="phuong vu" w:date="2018-11-25T21:55:00Z">
            <w:rPr>
              <w:del w:id="2932" w:author="phuong vu" w:date="2018-11-22T15:02:00Z"/>
              <w:rFonts w:asciiTheme="minorHAnsi" w:eastAsiaTheme="minorEastAsia" w:hAnsiTheme="minorHAnsi" w:cstheme="minorBidi"/>
              <w:noProof/>
              <w:sz w:val="22"/>
              <w:szCs w:val="22"/>
              <w:lang w:val="en-US"/>
            </w:rPr>
          </w:rPrChange>
        </w:rPr>
        <w:pPrChange w:id="2933" w:author="phuong vu" w:date="2018-11-23T13:48:00Z">
          <w:pPr>
            <w:pStyle w:val="TableofFigures"/>
            <w:tabs>
              <w:tab w:val="right" w:leader="dot" w:pos="8777"/>
            </w:tabs>
          </w:pPr>
        </w:pPrChange>
      </w:pPr>
      <w:del w:id="2934" w:author="phuong vu" w:date="2018-11-22T15:02:00Z">
        <w:r w:rsidRPr="00AD0E2E" w:rsidDel="00F72520">
          <w:rPr>
            <w:rStyle w:val="Hyperlink"/>
            <w:noProof/>
          </w:rPr>
          <w:delText>Hình 3.1</w:delText>
        </w:r>
        <w:r w:rsidRPr="00AD0E2E" w:rsidDel="00F72520">
          <w:rPr>
            <w:rStyle w:val="Hyperlink"/>
            <w:noProof/>
            <w:lang w:val="en-US"/>
          </w:rPr>
          <w:delText xml:space="preserve">: Mô hình </w:delText>
        </w:r>
        <w:r w:rsidRPr="00BA3432" w:rsidDel="00F72520">
          <w:rPr>
            <w:rStyle w:val="Hyperlink"/>
            <w:noProof/>
            <w:lang w:val="en-US"/>
            <w:rPrChange w:id="2935" w:author="phuong vu" w:date="2018-11-25T21:55:00Z">
              <w:rPr>
                <w:rStyle w:val="Hyperlink"/>
                <w:noProof/>
                <w:lang w:val="en-US"/>
              </w:rPr>
            </w:rPrChange>
          </w:rPr>
          <w:delText>kiến trúc hệ thống</w:delText>
        </w:r>
        <w:r w:rsidRPr="00BA3432" w:rsidDel="00F72520">
          <w:rPr>
            <w:noProof/>
            <w:webHidden/>
            <w:rPrChange w:id="2936" w:author="phuong vu" w:date="2018-11-25T21:55:00Z">
              <w:rPr>
                <w:noProof/>
                <w:webHidden/>
              </w:rPr>
            </w:rPrChange>
          </w:rPr>
          <w:tab/>
          <w:delText>38</w:delText>
        </w:r>
      </w:del>
    </w:p>
    <w:p w14:paraId="2DC792F7" w14:textId="4EF711EA" w:rsidR="006A2C8A" w:rsidRPr="00BA3432" w:rsidDel="00F72520" w:rsidRDefault="006A2C8A">
      <w:pPr>
        <w:pStyle w:val="TableofFigures"/>
        <w:tabs>
          <w:tab w:val="right" w:leader="dot" w:pos="8777"/>
        </w:tabs>
        <w:spacing w:line="276" w:lineRule="auto"/>
        <w:rPr>
          <w:del w:id="2937" w:author="phuong vu" w:date="2018-11-22T15:02:00Z"/>
          <w:rFonts w:eastAsiaTheme="minorEastAsia"/>
          <w:noProof/>
          <w:sz w:val="22"/>
          <w:szCs w:val="22"/>
          <w:lang w:val="en-US"/>
          <w:rPrChange w:id="2938" w:author="phuong vu" w:date="2018-11-25T21:55:00Z">
            <w:rPr>
              <w:del w:id="2939" w:author="phuong vu" w:date="2018-11-22T15:02:00Z"/>
              <w:rFonts w:asciiTheme="minorHAnsi" w:eastAsiaTheme="minorEastAsia" w:hAnsiTheme="minorHAnsi" w:cstheme="minorBidi"/>
              <w:noProof/>
              <w:sz w:val="22"/>
              <w:szCs w:val="22"/>
              <w:lang w:val="en-US"/>
            </w:rPr>
          </w:rPrChange>
        </w:rPr>
        <w:pPrChange w:id="2940" w:author="phuong vu" w:date="2018-11-23T13:48:00Z">
          <w:pPr>
            <w:pStyle w:val="TableofFigures"/>
            <w:tabs>
              <w:tab w:val="right" w:leader="dot" w:pos="8777"/>
            </w:tabs>
          </w:pPr>
        </w:pPrChange>
      </w:pPr>
      <w:del w:id="2941" w:author="phuong vu" w:date="2018-11-22T15:02:00Z">
        <w:r w:rsidRPr="00AD0E2E" w:rsidDel="00F72520">
          <w:rPr>
            <w:rStyle w:val="Hyperlink"/>
            <w:noProof/>
          </w:rPr>
          <w:delText>Hình 3.2</w:delText>
        </w:r>
        <w:r w:rsidRPr="00AD0E2E" w:rsidDel="00F72520">
          <w:rPr>
            <w:rStyle w:val="Hyperlink"/>
            <w:noProof/>
            <w:lang w:val="en-US"/>
          </w:rPr>
          <w:delText xml:space="preserve"> Sơ đ</w:delText>
        </w:r>
        <w:r w:rsidRPr="00BA3432" w:rsidDel="00F72520">
          <w:rPr>
            <w:rStyle w:val="Hyperlink"/>
            <w:noProof/>
            <w:lang w:val="en-US"/>
            <w:rPrChange w:id="2942" w:author="phuong vu" w:date="2018-11-25T21:55:00Z">
              <w:rPr>
                <w:rStyle w:val="Hyperlink"/>
                <w:noProof/>
                <w:lang w:val="en-US"/>
              </w:rPr>
            </w:rPrChange>
          </w:rPr>
          <w:delText>ồ USE CASE</w:delText>
        </w:r>
        <w:r w:rsidRPr="00BA3432" w:rsidDel="00F72520">
          <w:rPr>
            <w:noProof/>
            <w:webHidden/>
            <w:rPrChange w:id="2943" w:author="phuong vu" w:date="2018-11-25T21:55:00Z">
              <w:rPr>
                <w:noProof/>
                <w:webHidden/>
              </w:rPr>
            </w:rPrChange>
          </w:rPr>
          <w:tab/>
          <w:delText>39</w:delText>
        </w:r>
      </w:del>
    </w:p>
    <w:p w14:paraId="5C5DD4D6" w14:textId="35E7021B" w:rsidR="006A2C8A" w:rsidRPr="00BA3432" w:rsidDel="00F72520" w:rsidRDefault="006A2C8A">
      <w:pPr>
        <w:pStyle w:val="TableofFigures"/>
        <w:tabs>
          <w:tab w:val="right" w:leader="dot" w:pos="8777"/>
        </w:tabs>
        <w:spacing w:line="276" w:lineRule="auto"/>
        <w:rPr>
          <w:del w:id="2944" w:author="phuong vu" w:date="2018-11-22T15:02:00Z"/>
          <w:rFonts w:eastAsiaTheme="minorEastAsia"/>
          <w:noProof/>
          <w:sz w:val="22"/>
          <w:szCs w:val="22"/>
          <w:lang w:val="en-US"/>
          <w:rPrChange w:id="2945" w:author="phuong vu" w:date="2018-11-25T21:55:00Z">
            <w:rPr>
              <w:del w:id="2946" w:author="phuong vu" w:date="2018-11-22T15:02:00Z"/>
              <w:rFonts w:asciiTheme="minorHAnsi" w:eastAsiaTheme="minorEastAsia" w:hAnsiTheme="minorHAnsi" w:cstheme="minorBidi"/>
              <w:noProof/>
              <w:sz w:val="22"/>
              <w:szCs w:val="22"/>
              <w:lang w:val="en-US"/>
            </w:rPr>
          </w:rPrChange>
        </w:rPr>
        <w:pPrChange w:id="2947" w:author="phuong vu" w:date="2018-11-23T13:48:00Z">
          <w:pPr>
            <w:pStyle w:val="TableofFigures"/>
            <w:tabs>
              <w:tab w:val="right" w:leader="dot" w:pos="8777"/>
            </w:tabs>
          </w:pPr>
        </w:pPrChange>
      </w:pPr>
      <w:del w:id="2948" w:author="phuong vu" w:date="2018-11-22T15:02:00Z">
        <w:r w:rsidRPr="00AD0E2E" w:rsidDel="00F72520">
          <w:rPr>
            <w:rStyle w:val="Hyperlink"/>
            <w:noProof/>
          </w:rPr>
          <w:delText>Hình 3.3</w:delText>
        </w:r>
        <w:r w:rsidRPr="00AD0E2E" w:rsidDel="00F72520">
          <w:rPr>
            <w:rStyle w:val="Hyperlink"/>
            <w:noProof/>
            <w:lang w:val="en-US"/>
          </w:rPr>
          <w:delText>Giao di</w:delText>
        </w:r>
        <w:r w:rsidRPr="00BA3432" w:rsidDel="00F72520">
          <w:rPr>
            <w:rStyle w:val="Hyperlink"/>
            <w:noProof/>
            <w:lang w:val="en-US"/>
            <w:rPrChange w:id="2949" w:author="phuong vu" w:date="2018-11-25T21:55:00Z">
              <w:rPr>
                <w:rStyle w:val="Hyperlink"/>
                <w:noProof/>
                <w:lang w:val="en-US"/>
              </w:rPr>
            </w:rPrChange>
          </w:rPr>
          <w:delText>ện đăng nhập trên điện thoại và trên web</w:delText>
        </w:r>
        <w:r w:rsidRPr="00BA3432" w:rsidDel="00F72520">
          <w:rPr>
            <w:noProof/>
            <w:webHidden/>
            <w:rPrChange w:id="2950" w:author="phuong vu" w:date="2018-11-25T21:55:00Z">
              <w:rPr>
                <w:noProof/>
                <w:webHidden/>
              </w:rPr>
            </w:rPrChange>
          </w:rPr>
          <w:tab/>
          <w:delText>41</w:delText>
        </w:r>
      </w:del>
    </w:p>
    <w:p w14:paraId="16BAFE0C" w14:textId="5B4EA091" w:rsidR="006A2C8A" w:rsidRPr="00BA3432" w:rsidDel="00F72520" w:rsidRDefault="006A2C8A">
      <w:pPr>
        <w:pStyle w:val="TableofFigures"/>
        <w:tabs>
          <w:tab w:val="right" w:leader="dot" w:pos="8777"/>
        </w:tabs>
        <w:spacing w:line="276" w:lineRule="auto"/>
        <w:rPr>
          <w:del w:id="2951" w:author="phuong vu" w:date="2018-11-22T15:02:00Z"/>
          <w:rFonts w:eastAsiaTheme="minorEastAsia"/>
          <w:noProof/>
          <w:sz w:val="22"/>
          <w:szCs w:val="22"/>
          <w:lang w:val="en-US"/>
          <w:rPrChange w:id="2952" w:author="phuong vu" w:date="2018-11-25T21:55:00Z">
            <w:rPr>
              <w:del w:id="2953" w:author="phuong vu" w:date="2018-11-22T15:02:00Z"/>
              <w:rFonts w:asciiTheme="minorHAnsi" w:eastAsiaTheme="minorEastAsia" w:hAnsiTheme="minorHAnsi" w:cstheme="minorBidi"/>
              <w:noProof/>
              <w:sz w:val="22"/>
              <w:szCs w:val="22"/>
              <w:lang w:val="en-US"/>
            </w:rPr>
          </w:rPrChange>
        </w:rPr>
        <w:pPrChange w:id="2954" w:author="phuong vu" w:date="2018-11-23T13:48:00Z">
          <w:pPr>
            <w:pStyle w:val="TableofFigures"/>
            <w:tabs>
              <w:tab w:val="right" w:leader="dot" w:pos="8777"/>
            </w:tabs>
          </w:pPr>
        </w:pPrChange>
      </w:pPr>
      <w:del w:id="2955" w:author="phuong vu" w:date="2018-11-22T15:02:00Z">
        <w:r w:rsidRPr="00AD0E2E" w:rsidDel="00F72520">
          <w:rPr>
            <w:rStyle w:val="Hyperlink"/>
            <w:noProof/>
          </w:rPr>
          <w:delText>Hình 3.4</w:delText>
        </w:r>
        <w:r w:rsidRPr="00AD0E2E" w:rsidDel="00F72520">
          <w:rPr>
            <w:rStyle w:val="Hyperlink"/>
            <w:noProof/>
            <w:lang w:val="en-US"/>
          </w:rPr>
          <w:delText xml:space="preserve"> Sơ đ</w:delText>
        </w:r>
        <w:r w:rsidRPr="00BA3432" w:rsidDel="00F72520">
          <w:rPr>
            <w:rStyle w:val="Hyperlink"/>
            <w:noProof/>
            <w:lang w:val="en-US"/>
            <w:rPrChange w:id="2956" w:author="phuong vu" w:date="2018-11-25T21:55:00Z">
              <w:rPr>
                <w:rStyle w:val="Hyperlink"/>
                <w:noProof/>
                <w:lang w:val="en-US"/>
              </w:rPr>
            </w:rPrChange>
          </w:rPr>
          <w:delText>ồ xử lí đăng nhập</w:delText>
        </w:r>
        <w:r w:rsidRPr="00BA3432" w:rsidDel="00F72520">
          <w:rPr>
            <w:noProof/>
            <w:webHidden/>
            <w:rPrChange w:id="2957" w:author="phuong vu" w:date="2018-11-25T21:55:00Z">
              <w:rPr>
                <w:noProof/>
                <w:webHidden/>
              </w:rPr>
            </w:rPrChange>
          </w:rPr>
          <w:tab/>
          <w:delText>42</w:delText>
        </w:r>
      </w:del>
    </w:p>
    <w:p w14:paraId="03B96CBC" w14:textId="19D4DDAA" w:rsidR="00370B8C" w:rsidRPr="00AD0E2E" w:rsidRDefault="00B243D7">
      <w:pPr>
        <w:spacing w:line="276" w:lineRule="auto"/>
        <w:jc w:val="left"/>
        <w:rPr>
          <w:lang w:val="en-US"/>
        </w:rPr>
        <w:pPrChange w:id="2958" w:author="phuong vu" w:date="2018-11-23T13:48:00Z">
          <w:pPr>
            <w:jc w:val="left"/>
          </w:pPr>
        </w:pPrChange>
      </w:pPr>
      <w:r w:rsidRPr="00AD0E2E">
        <w:rPr>
          <w:lang w:val="en-US"/>
        </w:rPr>
        <w:fldChar w:fldCharType="end"/>
      </w:r>
      <w:r w:rsidR="00370B8C" w:rsidRPr="00AD0E2E">
        <w:rPr>
          <w:lang w:val="en-US"/>
        </w:rPr>
        <w:br w:type="page"/>
      </w:r>
    </w:p>
    <w:p w14:paraId="0136848E" w14:textId="7074379C" w:rsidR="009F370B" w:rsidRPr="00BA3432" w:rsidRDefault="00370B8C">
      <w:pPr>
        <w:pStyle w:val="Heading1"/>
        <w:numPr>
          <w:ilvl w:val="0"/>
          <w:numId w:val="0"/>
        </w:numPr>
        <w:spacing w:line="276" w:lineRule="auto"/>
        <w:ind w:left="432"/>
        <w:rPr>
          <w:rFonts w:cstheme="majorHAnsi"/>
          <w:rPrChange w:id="2959" w:author="phuong vu" w:date="2018-11-25T21:55:00Z">
            <w:rPr/>
          </w:rPrChange>
        </w:rPr>
        <w:pPrChange w:id="2960" w:author="phuong vu" w:date="2018-11-23T13:48:00Z">
          <w:pPr>
            <w:pStyle w:val="Heading1"/>
            <w:numPr>
              <w:numId w:val="0"/>
            </w:numPr>
            <w:ind w:left="432" w:firstLine="0"/>
          </w:pPr>
        </w:pPrChange>
      </w:pPr>
      <w:bookmarkStart w:id="2961" w:name="_Toc530662455"/>
      <w:r w:rsidRPr="00AD0E2E">
        <w:rPr>
          <w:rFonts w:cstheme="majorHAnsi"/>
        </w:rPr>
        <w:lastRenderedPageBreak/>
        <w:t>DANH M</w:t>
      </w:r>
      <w:r w:rsidRPr="00BA3432">
        <w:rPr>
          <w:rFonts w:cstheme="majorHAnsi"/>
          <w:rPrChange w:id="2962" w:author="phuong vu" w:date="2018-11-25T21:55:00Z">
            <w:rPr/>
          </w:rPrChange>
        </w:rPr>
        <w:t>ỤC BẢNG</w:t>
      </w:r>
      <w:bookmarkEnd w:id="2961"/>
    </w:p>
    <w:p w14:paraId="1A6EE855" w14:textId="7F51178E" w:rsidR="00E13565" w:rsidRPr="00BA3432" w:rsidRDefault="006A2C8A">
      <w:pPr>
        <w:pStyle w:val="TableofFigures"/>
        <w:tabs>
          <w:tab w:val="right" w:leader="dot" w:pos="8777"/>
        </w:tabs>
        <w:rPr>
          <w:ins w:id="2963" w:author="phuong vu" w:date="2018-11-25T21:24:00Z"/>
          <w:rFonts w:eastAsiaTheme="minorEastAsia"/>
          <w:noProof/>
          <w:sz w:val="22"/>
          <w:szCs w:val="22"/>
          <w:lang w:val="en-US"/>
          <w:rPrChange w:id="2964" w:author="phuong vu" w:date="2018-11-25T21:55:00Z">
            <w:rPr>
              <w:ins w:id="2965" w:author="phuong vu" w:date="2018-11-25T21:24:00Z"/>
              <w:rFonts w:asciiTheme="minorHAnsi" w:eastAsiaTheme="minorEastAsia" w:hAnsiTheme="minorHAnsi" w:cstheme="minorBidi"/>
              <w:noProof/>
              <w:sz w:val="22"/>
              <w:szCs w:val="22"/>
              <w:lang w:val="en-US"/>
            </w:rPr>
          </w:rPrChange>
        </w:rPr>
      </w:pPr>
      <w:r w:rsidRPr="00AD0E2E">
        <w:rPr>
          <w:lang w:val="en-US"/>
        </w:rPr>
        <w:fldChar w:fldCharType="begin"/>
      </w:r>
      <w:r w:rsidRPr="00BA3432">
        <w:rPr>
          <w:lang w:val="en-US"/>
          <w:rPrChange w:id="2966" w:author="phuong vu" w:date="2018-11-25T21:55:00Z">
            <w:rPr>
              <w:lang w:val="en-US"/>
            </w:rPr>
          </w:rPrChange>
        </w:rPr>
        <w:instrText xml:space="preserve"> TOC \h \z \c "Bảng" </w:instrText>
      </w:r>
      <w:r w:rsidRPr="00BA3432">
        <w:rPr>
          <w:lang w:val="en-US"/>
          <w:rPrChange w:id="2967" w:author="phuong vu" w:date="2018-11-25T21:55:00Z">
            <w:rPr>
              <w:lang w:val="en-US"/>
            </w:rPr>
          </w:rPrChange>
        </w:rPr>
        <w:fldChar w:fldCharType="separate"/>
      </w:r>
      <w:ins w:id="2968" w:author="phuong vu" w:date="2018-11-25T21:24:00Z">
        <w:r w:rsidR="00E13565" w:rsidRPr="00BA3432">
          <w:rPr>
            <w:rStyle w:val="Hyperlink"/>
            <w:noProof/>
            <w:rPrChange w:id="2969" w:author="phuong vu" w:date="2018-11-25T21:55:00Z">
              <w:rPr>
                <w:rStyle w:val="Hyperlink"/>
                <w:noProof/>
              </w:rPr>
            </w:rPrChange>
          </w:rPr>
          <w:fldChar w:fldCharType="begin"/>
        </w:r>
        <w:r w:rsidR="00E13565" w:rsidRPr="00BA3432">
          <w:rPr>
            <w:rStyle w:val="Hyperlink"/>
            <w:noProof/>
            <w:rPrChange w:id="2970" w:author="phuong vu" w:date="2018-11-25T21:55:00Z">
              <w:rPr>
                <w:rStyle w:val="Hyperlink"/>
                <w:noProof/>
              </w:rPr>
            </w:rPrChange>
          </w:rPr>
          <w:instrText xml:space="preserve"> </w:instrText>
        </w:r>
        <w:r w:rsidR="00E13565" w:rsidRPr="00BA3432">
          <w:rPr>
            <w:noProof/>
            <w:rPrChange w:id="2971" w:author="phuong vu" w:date="2018-11-25T21:55:00Z">
              <w:rPr>
                <w:noProof/>
              </w:rPr>
            </w:rPrChange>
          </w:rPr>
          <w:instrText>HYPERLINK \l "_Toc530944377"</w:instrText>
        </w:r>
        <w:r w:rsidR="00E13565" w:rsidRPr="00BA3432">
          <w:rPr>
            <w:rStyle w:val="Hyperlink"/>
            <w:noProof/>
            <w:rPrChange w:id="2972" w:author="phuong vu" w:date="2018-11-25T21:55:00Z">
              <w:rPr>
                <w:rStyle w:val="Hyperlink"/>
                <w:noProof/>
              </w:rPr>
            </w:rPrChange>
          </w:rPr>
          <w:instrText xml:space="preserve"> </w:instrText>
        </w:r>
        <w:r w:rsidR="00E13565" w:rsidRPr="00BA3432">
          <w:rPr>
            <w:rStyle w:val="Hyperlink"/>
            <w:noProof/>
            <w:rPrChange w:id="2973" w:author="phuong vu" w:date="2018-11-25T21:55:00Z">
              <w:rPr>
                <w:rStyle w:val="Hyperlink"/>
                <w:noProof/>
              </w:rPr>
            </w:rPrChange>
          </w:rPr>
        </w:r>
        <w:r w:rsidR="00E13565" w:rsidRPr="00BA3432">
          <w:rPr>
            <w:rStyle w:val="Hyperlink"/>
            <w:noProof/>
            <w:rPrChange w:id="2974" w:author="phuong vu" w:date="2018-11-25T21:55:00Z">
              <w:rPr>
                <w:rStyle w:val="Hyperlink"/>
                <w:noProof/>
              </w:rPr>
            </w:rPrChange>
          </w:rPr>
          <w:fldChar w:fldCharType="separate"/>
        </w:r>
        <w:r w:rsidR="00E13565" w:rsidRPr="00BA3432">
          <w:rPr>
            <w:rStyle w:val="Hyperlink"/>
            <w:noProof/>
            <w:rPrChange w:id="2975" w:author="phuong vu" w:date="2018-11-25T21:55:00Z">
              <w:rPr>
                <w:rStyle w:val="Hyperlink"/>
                <w:noProof/>
              </w:rPr>
            </w:rPrChange>
          </w:rPr>
          <w:t>Bảng 1.1 Các chức năng hệ thống</w:t>
        </w:r>
        <w:r w:rsidR="00E13565" w:rsidRPr="00BA3432">
          <w:rPr>
            <w:noProof/>
            <w:webHidden/>
            <w:rPrChange w:id="2976" w:author="phuong vu" w:date="2018-11-25T21:55:00Z">
              <w:rPr>
                <w:noProof/>
                <w:webHidden/>
              </w:rPr>
            </w:rPrChange>
          </w:rPr>
          <w:tab/>
        </w:r>
        <w:r w:rsidR="00E13565" w:rsidRPr="00BA3432">
          <w:rPr>
            <w:noProof/>
            <w:webHidden/>
            <w:rPrChange w:id="2977" w:author="phuong vu" w:date="2018-11-25T21:55:00Z">
              <w:rPr>
                <w:noProof/>
                <w:webHidden/>
              </w:rPr>
            </w:rPrChange>
          </w:rPr>
          <w:fldChar w:fldCharType="begin"/>
        </w:r>
        <w:r w:rsidR="00E13565" w:rsidRPr="00BA3432">
          <w:rPr>
            <w:noProof/>
            <w:webHidden/>
            <w:rPrChange w:id="2978" w:author="phuong vu" w:date="2018-11-25T21:55:00Z">
              <w:rPr>
                <w:noProof/>
                <w:webHidden/>
              </w:rPr>
            </w:rPrChange>
          </w:rPr>
          <w:instrText xml:space="preserve"> PAGEREF _Toc530944377 \h </w:instrText>
        </w:r>
        <w:r w:rsidR="00E13565" w:rsidRPr="00BA3432">
          <w:rPr>
            <w:noProof/>
            <w:webHidden/>
            <w:rPrChange w:id="2979" w:author="phuong vu" w:date="2018-11-25T21:55:00Z">
              <w:rPr>
                <w:noProof/>
                <w:webHidden/>
              </w:rPr>
            </w:rPrChange>
          </w:rPr>
        </w:r>
      </w:ins>
      <w:r w:rsidR="00E13565" w:rsidRPr="00BA3432">
        <w:rPr>
          <w:noProof/>
          <w:webHidden/>
          <w:rPrChange w:id="2980" w:author="phuong vu" w:date="2018-11-25T21:55:00Z">
            <w:rPr>
              <w:noProof/>
              <w:webHidden/>
            </w:rPr>
          </w:rPrChange>
        </w:rPr>
        <w:fldChar w:fldCharType="separate"/>
      </w:r>
      <w:ins w:id="2981" w:author="phuong vu" w:date="2018-11-25T21:24:00Z">
        <w:r w:rsidR="00E13565" w:rsidRPr="00BA3432">
          <w:rPr>
            <w:noProof/>
            <w:webHidden/>
            <w:rPrChange w:id="2982" w:author="phuong vu" w:date="2018-11-25T21:55:00Z">
              <w:rPr>
                <w:noProof/>
                <w:webHidden/>
              </w:rPr>
            </w:rPrChange>
          </w:rPr>
          <w:t>5</w:t>
        </w:r>
        <w:r w:rsidR="00E13565" w:rsidRPr="00BA3432">
          <w:rPr>
            <w:noProof/>
            <w:webHidden/>
            <w:rPrChange w:id="2983" w:author="phuong vu" w:date="2018-11-25T21:55:00Z">
              <w:rPr>
                <w:noProof/>
                <w:webHidden/>
              </w:rPr>
            </w:rPrChange>
          </w:rPr>
          <w:fldChar w:fldCharType="end"/>
        </w:r>
        <w:r w:rsidR="00E13565" w:rsidRPr="00BA3432">
          <w:rPr>
            <w:rStyle w:val="Hyperlink"/>
            <w:noProof/>
            <w:rPrChange w:id="2984" w:author="phuong vu" w:date="2018-11-25T21:55:00Z">
              <w:rPr>
                <w:rStyle w:val="Hyperlink"/>
                <w:noProof/>
              </w:rPr>
            </w:rPrChange>
          </w:rPr>
          <w:fldChar w:fldCharType="end"/>
        </w:r>
      </w:ins>
    </w:p>
    <w:p w14:paraId="2BD3BDD3" w14:textId="6B9E170A" w:rsidR="00E13565" w:rsidRPr="00BA3432" w:rsidRDefault="00E13565">
      <w:pPr>
        <w:pStyle w:val="TableofFigures"/>
        <w:tabs>
          <w:tab w:val="right" w:leader="dot" w:pos="8777"/>
        </w:tabs>
        <w:rPr>
          <w:ins w:id="2985" w:author="phuong vu" w:date="2018-11-25T21:24:00Z"/>
          <w:rFonts w:eastAsiaTheme="minorEastAsia"/>
          <w:noProof/>
          <w:sz w:val="22"/>
          <w:szCs w:val="22"/>
          <w:lang w:val="en-US"/>
          <w:rPrChange w:id="2986" w:author="phuong vu" w:date="2018-11-25T21:55:00Z">
            <w:rPr>
              <w:ins w:id="2987" w:author="phuong vu" w:date="2018-11-25T21:24:00Z"/>
              <w:rFonts w:asciiTheme="minorHAnsi" w:eastAsiaTheme="minorEastAsia" w:hAnsiTheme="minorHAnsi" w:cstheme="minorBidi"/>
              <w:noProof/>
              <w:sz w:val="22"/>
              <w:szCs w:val="22"/>
              <w:lang w:val="en-US"/>
            </w:rPr>
          </w:rPrChange>
        </w:rPr>
      </w:pPr>
      <w:ins w:id="2988" w:author="phuong vu" w:date="2018-11-25T21:24:00Z">
        <w:r w:rsidRPr="00AD0E2E">
          <w:rPr>
            <w:rStyle w:val="Hyperlink"/>
            <w:noProof/>
          </w:rPr>
          <w:fldChar w:fldCharType="begin"/>
        </w:r>
        <w:r w:rsidRPr="00BA3432">
          <w:rPr>
            <w:rStyle w:val="Hyperlink"/>
            <w:noProof/>
            <w:rPrChange w:id="2989" w:author="phuong vu" w:date="2018-11-25T21:55:00Z">
              <w:rPr>
                <w:rStyle w:val="Hyperlink"/>
                <w:noProof/>
              </w:rPr>
            </w:rPrChange>
          </w:rPr>
          <w:instrText xml:space="preserve"> </w:instrText>
        </w:r>
        <w:r w:rsidRPr="00BA3432">
          <w:rPr>
            <w:noProof/>
            <w:rPrChange w:id="2990" w:author="phuong vu" w:date="2018-11-25T21:55:00Z">
              <w:rPr>
                <w:noProof/>
              </w:rPr>
            </w:rPrChange>
          </w:rPr>
          <w:instrText>HYPERLINK \l "_Toc530944378"</w:instrText>
        </w:r>
        <w:r w:rsidRPr="00BA3432">
          <w:rPr>
            <w:rStyle w:val="Hyperlink"/>
            <w:noProof/>
            <w:rPrChange w:id="2991" w:author="phuong vu" w:date="2018-11-25T21:55:00Z">
              <w:rPr>
                <w:rStyle w:val="Hyperlink"/>
                <w:noProof/>
              </w:rPr>
            </w:rPrChange>
          </w:rPr>
          <w:instrText xml:space="preserve"> </w:instrText>
        </w:r>
        <w:r w:rsidRPr="00BA3432">
          <w:rPr>
            <w:rStyle w:val="Hyperlink"/>
            <w:noProof/>
            <w:rPrChange w:id="2992" w:author="phuong vu" w:date="2018-11-25T21:55:00Z">
              <w:rPr>
                <w:rStyle w:val="Hyperlink"/>
                <w:noProof/>
              </w:rPr>
            </w:rPrChange>
          </w:rPr>
        </w:r>
        <w:r w:rsidRPr="00BA3432">
          <w:rPr>
            <w:rStyle w:val="Hyperlink"/>
            <w:noProof/>
            <w:rPrChange w:id="2993" w:author="phuong vu" w:date="2018-11-25T21:55:00Z">
              <w:rPr>
                <w:rStyle w:val="Hyperlink"/>
                <w:noProof/>
              </w:rPr>
            </w:rPrChange>
          </w:rPr>
          <w:fldChar w:fldCharType="separate"/>
        </w:r>
        <w:r w:rsidRPr="00BA3432">
          <w:rPr>
            <w:rStyle w:val="Hyperlink"/>
            <w:noProof/>
            <w:rPrChange w:id="2994" w:author="phuong vu" w:date="2018-11-25T21:55:00Z">
              <w:rPr>
                <w:rStyle w:val="Hyperlink"/>
                <w:noProof/>
              </w:rPr>
            </w:rPrChange>
          </w:rPr>
          <w:t>Bảng 3.1 Tổng quan các bảng trong cơ sở dữ liệu</w:t>
        </w:r>
        <w:r w:rsidRPr="00BA3432">
          <w:rPr>
            <w:noProof/>
            <w:webHidden/>
            <w:rPrChange w:id="2995" w:author="phuong vu" w:date="2018-11-25T21:55:00Z">
              <w:rPr>
                <w:noProof/>
                <w:webHidden/>
              </w:rPr>
            </w:rPrChange>
          </w:rPr>
          <w:tab/>
        </w:r>
        <w:r w:rsidRPr="00BA3432">
          <w:rPr>
            <w:noProof/>
            <w:webHidden/>
            <w:rPrChange w:id="2996" w:author="phuong vu" w:date="2018-11-25T21:55:00Z">
              <w:rPr>
                <w:noProof/>
                <w:webHidden/>
              </w:rPr>
            </w:rPrChange>
          </w:rPr>
          <w:fldChar w:fldCharType="begin"/>
        </w:r>
        <w:r w:rsidRPr="00BA3432">
          <w:rPr>
            <w:noProof/>
            <w:webHidden/>
            <w:rPrChange w:id="2997" w:author="phuong vu" w:date="2018-11-25T21:55:00Z">
              <w:rPr>
                <w:noProof/>
                <w:webHidden/>
              </w:rPr>
            </w:rPrChange>
          </w:rPr>
          <w:instrText xml:space="preserve"> PAGEREF _Toc530944378 \h </w:instrText>
        </w:r>
        <w:r w:rsidRPr="00BA3432">
          <w:rPr>
            <w:noProof/>
            <w:webHidden/>
            <w:rPrChange w:id="2998" w:author="phuong vu" w:date="2018-11-25T21:55:00Z">
              <w:rPr>
                <w:noProof/>
                <w:webHidden/>
              </w:rPr>
            </w:rPrChange>
          </w:rPr>
        </w:r>
      </w:ins>
      <w:r w:rsidRPr="00BA3432">
        <w:rPr>
          <w:noProof/>
          <w:webHidden/>
          <w:rPrChange w:id="2999" w:author="phuong vu" w:date="2018-11-25T21:55:00Z">
            <w:rPr>
              <w:noProof/>
              <w:webHidden/>
            </w:rPr>
          </w:rPrChange>
        </w:rPr>
        <w:fldChar w:fldCharType="separate"/>
      </w:r>
      <w:ins w:id="3000" w:author="phuong vu" w:date="2018-11-25T21:24:00Z">
        <w:r w:rsidRPr="00BA3432">
          <w:rPr>
            <w:noProof/>
            <w:webHidden/>
            <w:rPrChange w:id="3001" w:author="phuong vu" w:date="2018-11-25T21:55:00Z">
              <w:rPr>
                <w:noProof/>
                <w:webHidden/>
              </w:rPr>
            </w:rPrChange>
          </w:rPr>
          <w:t>29</w:t>
        </w:r>
        <w:r w:rsidRPr="00BA3432">
          <w:rPr>
            <w:noProof/>
            <w:webHidden/>
            <w:rPrChange w:id="3002" w:author="phuong vu" w:date="2018-11-25T21:55:00Z">
              <w:rPr>
                <w:noProof/>
                <w:webHidden/>
              </w:rPr>
            </w:rPrChange>
          </w:rPr>
          <w:fldChar w:fldCharType="end"/>
        </w:r>
        <w:r w:rsidRPr="00BA3432">
          <w:rPr>
            <w:rStyle w:val="Hyperlink"/>
            <w:noProof/>
            <w:rPrChange w:id="3003" w:author="phuong vu" w:date="2018-11-25T21:55:00Z">
              <w:rPr>
                <w:rStyle w:val="Hyperlink"/>
                <w:noProof/>
              </w:rPr>
            </w:rPrChange>
          </w:rPr>
          <w:fldChar w:fldCharType="end"/>
        </w:r>
      </w:ins>
    </w:p>
    <w:p w14:paraId="75262349" w14:textId="19BF8215" w:rsidR="00E13565" w:rsidRPr="00BA3432" w:rsidRDefault="00E13565">
      <w:pPr>
        <w:pStyle w:val="TableofFigures"/>
        <w:tabs>
          <w:tab w:val="right" w:leader="dot" w:pos="8777"/>
        </w:tabs>
        <w:rPr>
          <w:ins w:id="3004" w:author="phuong vu" w:date="2018-11-25T21:24:00Z"/>
          <w:rFonts w:eastAsiaTheme="minorEastAsia"/>
          <w:noProof/>
          <w:sz w:val="22"/>
          <w:szCs w:val="22"/>
          <w:lang w:val="en-US"/>
          <w:rPrChange w:id="3005" w:author="phuong vu" w:date="2018-11-25T21:55:00Z">
            <w:rPr>
              <w:ins w:id="3006" w:author="phuong vu" w:date="2018-11-25T21:24:00Z"/>
              <w:rFonts w:asciiTheme="minorHAnsi" w:eastAsiaTheme="minorEastAsia" w:hAnsiTheme="minorHAnsi" w:cstheme="minorBidi"/>
              <w:noProof/>
              <w:sz w:val="22"/>
              <w:szCs w:val="22"/>
              <w:lang w:val="en-US"/>
            </w:rPr>
          </w:rPrChange>
        </w:rPr>
      </w:pPr>
      <w:ins w:id="3007" w:author="phuong vu" w:date="2018-11-25T21:24:00Z">
        <w:r w:rsidRPr="00AD0E2E">
          <w:rPr>
            <w:rStyle w:val="Hyperlink"/>
            <w:noProof/>
          </w:rPr>
          <w:fldChar w:fldCharType="begin"/>
        </w:r>
        <w:r w:rsidRPr="00BA3432">
          <w:rPr>
            <w:rStyle w:val="Hyperlink"/>
            <w:noProof/>
            <w:rPrChange w:id="3008" w:author="phuong vu" w:date="2018-11-25T21:55:00Z">
              <w:rPr>
                <w:rStyle w:val="Hyperlink"/>
                <w:noProof/>
              </w:rPr>
            </w:rPrChange>
          </w:rPr>
          <w:instrText xml:space="preserve"> </w:instrText>
        </w:r>
        <w:r w:rsidRPr="00BA3432">
          <w:rPr>
            <w:noProof/>
            <w:rPrChange w:id="3009" w:author="phuong vu" w:date="2018-11-25T21:55:00Z">
              <w:rPr>
                <w:noProof/>
              </w:rPr>
            </w:rPrChange>
          </w:rPr>
          <w:instrText>HYPERLINK \l "_Toc530944379"</w:instrText>
        </w:r>
        <w:r w:rsidRPr="00BA3432">
          <w:rPr>
            <w:rStyle w:val="Hyperlink"/>
            <w:noProof/>
            <w:rPrChange w:id="3010" w:author="phuong vu" w:date="2018-11-25T21:55:00Z">
              <w:rPr>
                <w:rStyle w:val="Hyperlink"/>
                <w:noProof/>
              </w:rPr>
            </w:rPrChange>
          </w:rPr>
          <w:instrText xml:space="preserve"> </w:instrText>
        </w:r>
        <w:r w:rsidRPr="00BA3432">
          <w:rPr>
            <w:rStyle w:val="Hyperlink"/>
            <w:noProof/>
            <w:rPrChange w:id="3011" w:author="phuong vu" w:date="2018-11-25T21:55:00Z">
              <w:rPr>
                <w:rStyle w:val="Hyperlink"/>
                <w:noProof/>
              </w:rPr>
            </w:rPrChange>
          </w:rPr>
        </w:r>
        <w:r w:rsidRPr="00BA3432">
          <w:rPr>
            <w:rStyle w:val="Hyperlink"/>
            <w:noProof/>
            <w:rPrChange w:id="3012" w:author="phuong vu" w:date="2018-11-25T21:55:00Z">
              <w:rPr>
                <w:rStyle w:val="Hyperlink"/>
                <w:noProof/>
              </w:rPr>
            </w:rPrChange>
          </w:rPr>
          <w:fldChar w:fldCharType="separate"/>
        </w:r>
        <w:r w:rsidRPr="00BA3432">
          <w:rPr>
            <w:rStyle w:val="Hyperlink"/>
            <w:noProof/>
            <w:rPrChange w:id="3013" w:author="phuong vu" w:date="2018-11-25T21:55:00Z">
              <w:rPr>
                <w:rStyle w:val="Hyperlink"/>
                <w:noProof/>
              </w:rPr>
            </w:rPrChange>
          </w:rPr>
          <w:t>Bảng 3.2 Bảng dữ liệu hóa đơn</w:t>
        </w:r>
        <w:r w:rsidRPr="00BA3432">
          <w:rPr>
            <w:noProof/>
            <w:webHidden/>
            <w:rPrChange w:id="3014" w:author="phuong vu" w:date="2018-11-25T21:55:00Z">
              <w:rPr>
                <w:noProof/>
                <w:webHidden/>
              </w:rPr>
            </w:rPrChange>
          </w:rPr>
          <w:tab/>
        </w:r>
        <w:r w:rsidRPr="00BA3432">
          <w:rPr>
            <w:noProof/>
            <w:webHidden/>
            <w:rPrChange w:id="3015" w:author="phuong vu" w:date="2018-11-25T21:55:00Z">
              <w:rPr>
                <w:noProof/>
                <w:webHidden/>
              </w:rPr>
            </w:rPrChange>
          </w:rPr>
          <w:fldChar w:fldCharType="begin"/>
        </w:r>
        <w:r w:rsidRPr="00BA3432">
          <w:rPr>
            <w:noProof/>
            <w:webHidden/>
            <w:rPrChange w:id="3016" w:author="phuong vu" w:date="2018-11-25T21:55:00Z">
              <w:rPr>
                <w:noProof/>
                <w:webHidden/>
              </w:rPr>
            </w:rPrChange>
          </w:rPr>
          <w:instrText xml:space="preserve"> PAGEREF _Toc530944379 \h </w:instrText>
        </w:r>
        <w:r w:rsidRPr="00BA3432">
          <w:rPr>
            <w:noProof/>
            <w:webHidden/>
            <w:rPrChange w:id="3017" w:author="phuong vu" w:date="2018-11-25T21:55:00Z">
              <w:rPr>
                <w:noProof/>
                <w:webHidden/>
              </w:rPr>
            </w:rPrChange>
          </w:rPr>
        </w:r>
      </w:ins>
      <w:r w:rsidRPr="00BA3432">
        <w:rPr>
          <w:noProof/>
          <w:webHidden/>
          <w:rPrChange w:id="3018" w:author="phuong vu" w:date="2018-11-25T21:55:00Z">
            <w:rPr>
              <w:noProof/>
              <w:webHidden/>
            </w:rPr>
          </w:rPrChange>
        </w:rPr>
        <w:fldChar w:fldCharType="separate"/>
      </w:r>
      <w:ins w:id="3019" w:author="phuong vu" w:date="2018-11-25T21:24:00Z">
        <w:r w:rsidRPr="00BA3432">
          <w:rPr>
            <w:noProof/>
            <w:webHidden/>
            <w:rPrChange w:id="3020" w:author="phuong vu" w:date="2018-11-25T21:55:00Z">
              <w:rPr>
                <w:noProof/>
                <w:webHidden/>
              </w:rPr>
            </w:rPrChange>
          </w:rPr>
          <w:t>29</w:t>
        </w:r>
        <w:r w:rsidRPr="00BA3432">
          <w:rPr>
            <w:noProof/>
            <w:webHidden/>
            <w:rPrChange w:id="3021" w:author="phuong vu" w:date="2018-11-25T21:55:00Z">
              <w:rPr>
                <w:noProof/>
                <w:webHidden/>
              </w:rPr>
            </w:rPrChange>
          </w:rPr>
          <w:fldChar w:fldCharType="end"/>
        </w:r>
        <w:r w:rsidRPr="00BA3432">
          <w:rPr>
            <w:rStyle w:val="Hyperlink"/>
            <w:noProof/>
            <w:rPrChange w:id="3022" w:author="phuong vu" w:date="2018-11-25T21:55:00Z">
              <w:rPr>
                <w:rStyle w:val="Hyperlink"/>
                <w:noProof/>
              </w:rPr>
            </w:rPrChange>
          </w:rPr>
          <w:fldChar w:fldCharType="end"/>
        </w:r>
      </w:ins>
    </w:p>
    <w:p w14:paraId="5324AD57" w14:textId="5BD7B44A" w:rsidR="00E13565" w:rsidRPr="00BA3432" w:rsidRDefault="00E13565">
      <w:pPr>
        <w:pStyle w:val="TableofFigures"/>
        <w:tabs>
          <w:tab w:val="right" w:leader="dot" w:pos="8777"/>
        </w:tabs>
        <w:rPr>
          <w:ins w:id="3023" w:author="phuong vu" w:date="2018-11-25T21:24:00Z"/>
          <w:rFonts w:eastAsiaTheme="minorEastAsia"/>
          <w:noProof/>
          <w:sz w:val="22"/>
          <w:szCs w:val="22"/>
          <w:lang w:val="en-US"/>
          <w:rPrChange w:id="3024" w:author="phuong vu" w:date="2018-11-25T21:55:00Z">
            <w:rPr>
              <w:ins w:id="3025" w:author="phuong vu" w:date="2018-11-25T21:24:00Z"/>
              <w:rFonts w:asciiTheme="minorHAnsi" w:eastAsiaTheme="minorEastAsia" w:hAnsiTheme="minorHAnsi" w:cstheme="minorBidi"/>
              <w:noProof/>
              <w:sz w:val="22"/>
              <w:szCs w:val="22"/>
              <w:lang w:val="en-US"/>
            </w:rPr>
          </w:rPrChange>
        </w:rPr>
      </w:pPr>
      <w:ins w:id="3026" w:author="phuong vu" w:date="2018-11-25T21:24:00Z">
        <w:r w:rsidRPr="00AD0E2E">
          <w:rPr>
            <w:rStyle w:val="Hyperlink"/>
            <w:noProof/>
          </w:rPr>
          <w:fldChar w:fldCharType="begin"/>
        </w:r>
        <w:r w:rsidRPr="00BA3432">
          <w:rPr>
            <w:rStyle w:val="Hyperlink"/>
            <w:noProof/>
            <w:rPrChange w:id="3027" w:author="phuong vu" w:date="2018-11-25T21:55:00Z">
              <w:rPr>
                <w:rStyle w:val="Hyperlink"/>
                <w:noProof/>
              </w:rPr>
            </w:rPrChange>
          </w:rPr>
          <w:instrText xml:space="preserve"> </w:instrText>
        </w:r>
        <w:r w:rsidRPr="00BA3432">
          <w:rPr>
            <w:noProof/>
            <w:rPrChange w:id="3028" w:author="phuong vu" w:date="2018-11-25T21:55:00Z">
              <w:rPr>
                <w:noProof/>
              </w:rPr>
            </w:rPrChange>
          </w:rPr>
          <w:instrText>HYPERLINK \l "_Toc530944380"</w:instrText>
        </w:r>
        <w:r w:rsidRPr="00BA3432">
          <w:rPr>
            <w:rStyle w:val="Hyperlink"/>
            <w:noProof/>
            <w:rPrChange w:id="3029" w:author="phuong vu" w:date="2018-11-25T21:55:00Z">
              <w:rPr>
                <w:rStyle w:val="Hyperlink"/>
                <w:noProof/>
              </w:rPr>
            </w:rPrChange>
          </w:rPr>
          <w:instrText xml:space="preserve"> </w:instrText>
        </w:r>
        <w:r w:rsidRPr="00BA3432">
          <w:rPr>
            <w:rStyle w:val="Hyperlink"/>
            <w:noProof/>
            <w:rPrChange w:id="3030" w:author="phuong vu" w:date="2018-11-25T21:55:00Z">
              <w:rPr>
                <w:rStyle w:val="Hyperlink"/>
                <w:noProof/>
              </w:rPr>
            </w:rPrChange>
          </w:rPr>
        </w:r>
        <w:r w:rsidRPr="00BA3432">
          <w:rPr>
            <w:rStyle w:val="Hyperlink"/>
            <w:noProof/>
            <w:rPrChange w:id="3031" w:author="phuong vu" w:date="2018-11-25T21:55:00Z">
              <w:rPr>
                <w:rStyle w:val="Hyperlink"/>
                <w:noProof/>
              </w:rPr>
            </w:rPrChange>
          </w:rPr>
          <w:fldChar w:fldCharType="separate"/>
        </w:r>
        <w:r w:rsidRPr="00BA3432">
          <w:rPr>
            <w:rStyle w:val="Hyperlink"/>
            <w:noProof/>
            <w:rPrChange w:id="3032" w:author="phuong vu" w:date="2018-11-25T21:55:00Z">
              <w:rPr>
                <w:rStyle w:val="Hyperlink"/>
                <w:noProof/>
              </w:rPr>
            </w:rPrChange>
          </w:rPr>
          <w:t>Bảng 3.3 Bảng dữ liệu chi tiết hóa đơn</w:t>
        </w:r>
        <w:r w:rsidRPr="00BA3432">
          <w:rPr>
            <w:noProof/>
            <w:webHidden/>
            <w:rPrChange w:id="3033" w:author="phuong vu" w:date="2018-11-25T21:55:00Z">
              <w:rPr>
                <w:noProof/>
                <w:webHidden/>
              </w:rPr>
            </w:rPrChange>
          </w:rPr>
          <w:tab/>
        </w:r>
        <w:r w:rsidRPr="00BA3432">
          <w:rPr>
            <w:noProof/>
            <w:webHidden/>
            <w:rPrChange w:id="3034" w:author="phuong vu" w:date="2018-11-25T21:55:00Z">
              <w:rPr>
                <w:noProof/>
                <w:webHidden/>
              </w:rPr>
            </w:rPrChange>
          </w:rPr>
          <w:fldChar w:fldCharType="begin"/>
        </w:r>
        <w:r w:rsidRPr="00BA3432">
          <w:rPr>
            <w:noProof/>
            <w:webHidden/>
            <w:rPrChange w:id="3035" w:author="phuong vu" w:date="2018-11-25T21:55:00Z">
              <w:rPr>
                <w:noProof/>
                <w:webHidden/>
              </w:rPr>
            </w:rPrChange>
          </w:rPr>
          <w:instrText xml:space="preserve"> PAGEREF _Toc530944380 \h </w:instrText>
        </w:r>
        <w:r w:rsidRPr="00BA3432">
          <w:rPr>
            <w:noProof/>
            <w:webHidden/>
            <w:rPrChange w:id="3036" w:author="phuong vu" w:date="2018-11-25T21:55:00Z">
              <w:rPr>
                <w:noProof/>
                <w:webHidden/>
              </w:rPr>
            </w:rPrChange>
          </w:rPr>
        </w:r>
      </w:ins>
      <w:r w:rsidRPr="00BA3432">
        <w:rPr>
          <w:noProof/>
          <w:webHidden/>
          <w:rPrChange w:id="3037" w:author="phuong vu" w:date="2018-11-25T21:55:00Z">
            <w:rPr>
              <w:noProof/>
              <w:webHidden/>
            </w:rPr>
          </w:rPrChange>
        </w:rPr>
        <w:fldChar w:fldCharType="separate"/>
      </w:r>
      <w:ins w:id="3038" w:author="phuong vu" w:date="2018-11-25T21:24:00Z">
        <w:r w:rsidRPr="00BA3432">
          <w:rPr>
            <w:noProof/>
            <w:webHidden/>
            <w:rPrChange w:id="3039" w:author="phuong vu" w:date="2018-11-25T21:55:00Z">
              <w:rPr>
                <w:noProof/>
                <w:webHidden/>
              </w:rPr>
            </w:rPrChange>
          </w:rPr>
          <w:t>30</w:t>
        </w:r>
        <w:r w:rsidRPr="00BA3432">
          <w:rPr>
            <w:noProof/>
            <w:webHidden/>
            <w:rPrChange w:id="3040" w:author="phuong vu" w:date="2018-11-25T21:55:00Z">
              <w:rPr>
                <w:noProof/>
                <w:webHidden/>
              </w:rPr>
            </w:rPrChange>
          </w:rPr>
          <w:fldChar w:fldCharType="end"/>
        </w:r>
        <w:r w:rsidRPr="00BA3432">
          <w:rPr>
            <w:rStyle w:val="Hyperlink"/>
            <w:noProof/>
            <w:rPrChange w:id="3041" w:author="phuong vu" w:date="2018-11-25T21:55:00Z">
              <w:rPr>
                <w:rStyle w:val="Hyperlink"/>
                <w:noProof/>
              </w:rPr>
            </w:rPrChange>
          </w:rPr>
          <w:fldChar w:fldCharType="end"/>
        </w:r>
      </w:ins>
    </w:p>
    <w:p w14:paraId="411ACC54" w14:textId="6E772AFA" w:rsidR="00E13565" w:rsidRPr="00BA3432" w:rsidRDefault="00E13565">
      <w:pPr>
        <w:pStyle w:val="TableofFigures"/>
        <w:tabs>
          <w:tab w:val="right" w:leader="dot" w:pos="8777"/>
        </w:tabs>
        <w:rPr>
          <w:ins w:id="3042" w:author="phuong vu" w:date="2018-11-25T21:24:00Z"/>
          <w:rFonts w:eastAsiaTheme="minorEastAsia"/>
          <w:noProof/>
          <w:sz w:val="22"/>
          <w:szCs w:val="22"/>
          <w:lang w:val="en-US"/>
          <w:rPrChange w:id="3043" w:author="phuong vu" w:date="2018-11-25T21:55:00Z">
            <w:rPr>
              <w:ins w:id="3044" w:author="phuong vu" w:date="2018-11-25T21:24:00Z"/>
              <w:rFonts w:asciiTheme="minorHAnsi" w:eastAsiaTheme="minorEastAsia" w:hAnsiTheme="minorHAnsi" w:cstheme="minorBidi"/>
              <w:noProof/>
              <w:sz w:val="22"/>
              <w:szCs w:val="22"/>
              <w:lang w:val="en-US"/>
            </w:rPr>
          </w:rPrChange>
        </w:rPr>
      </w:pPr>
      <w:ins w:id="3045" w:author="phuong vu" w:date="2018-11-25T21:24:00Z">
        <w:r w:rsidRPr="00AD0E2E">
          <w:rPr>
            <w:rStyle w:val="Hyperlink"/>
            <w:noProof/>
          </w:rPr>
          <w:fldChar w:fldCharType="begin"/>
        </w:r>
        <w:r w:rsidRPr="00BA3432">
          <w:rPr>
            <w:rStyle w:val="Hyperlink"/>
            <w:noProof/>
            <w:rPrChange w:id="3046" w:author="phuong vu" w:date="2018-11-25T21:55:00Z">
              <w:rPr>
                <w:rStyle w:val="Hyperlink"/>
                <w:noProof/>
              </w:rPr>
            </w:rPrChange>
          </w:rPr>
          <w:instrText xml:space="preserve"> </w:instrText>
        </w:r>
        <w:r w:rsidRPr="00BA3432">
          <w:rPr>
            <w:noProof/>
            <w:rPrChange w:id="3047" w:author="phuong vu" w:date="2018-11-25T21:55:00Z">
              <w:rPr>
                <w:noProof/>
              </w:rPr>
            </w:rPrChange>
          </w:rPr>
          <w:instrText>HYPERLINK \l "_Toc530944381"</w:instrText>
        </w:r>
        <w:r w:rsidRPr="00BA3432">
          <w:rPr>
            <w:rStyle w:val="Hyperlink"/>
            <w:noProof/>
            <w:rPrChange w:id="3048" w:author="phuong vu" w:date="2018-11-25T21:55:00Z">
              <w:rPr>
                <w:rStyle w:val="Hyperlink"/>
                <w:noProof/>
              </w:rPr>
            </w:rPrChange>
          </w:rPr>
          <w:instrText xml:space="preserve"> </w:instrText>
        </w:r>
        <w:r w:rsidRPr="00BA3432">
          <w:rPr>
            <w:rStyle w:val="Hyperlink"/>
            <w:noProof/>
            <w:rPrChange w:id="3049" w:author="phuong vu" w:date="2018-11-25T21:55:00Z">
              <w:rPr>
                <w:rStyle w:val="Hyperlink"/>
                <w:noProof/>
              </w:rPr>
            </w:rPrChange>
          </w:rPr>
        </w:r>
        <w:r w:rsidRPr="00BA3432">
          <w:rPr>
            <w:rStyle w:val="Hyperlink"/>
            <w:noProof/>
            <w:rPrChange w:id="3050" w:author="phuong vu" w:date="2018-11-25T21:55:00Z">
              <w:rPr>
                <w:rStyle w:val="Hyperlink"/>
                <w:noProof/>
              </w:rPr>
            </w:rPrChange>
          </w:rPr>
          <w:fldChar w:fldCharType="separate"/>
        </w:r>
        <w:r w:rsidRPr="00BA3432">
          <w:rPr>
            <w:rStyle w:val="Hyperlink"/>
            <w:noProof/>
            <w:rPrChange w:id="3051" w:author="phuong vu" w:date="2018-11-25T21:55:00Z">
              <w:rPr>
                <w:rStyle w:val="Hyperlink"/>
                <w:noProof/>
              </w:rPr>
            </w:rPrChange>
          </w:rPr>
          <w:t>Bảng 3.4 Bảng dữ liệu chi nhánh</w:t>
        </w:r>
        <w:r w:rsidRPr="00BA3432">
          <w:rPr>
            <w:noProof/>
            <w:webHidden/>
            <w:rPrChange w:id="3052" w:author="phuong vu" w:date="2018-11-25T21:55:00Z">
              <w:rPr>
                <w:noProof/>
                <w:webHidden/>
              </w:rPr>
            </w:rPrChange>
          </w:rPr>
          <w:tab/>
        </w:r>
        <w:r w:rsidRPr="00BA3432">
          <w:rPr>
            <w:noProof/>
            <w:webHidden/>
            <w:rPrChange w:id="3053" w:author="phuong vu" w:date="2018-11-25T21:55:00Z">
              <w:rPr>
                <w:noProof/>
                <w:webHidden/>
              </w:rPr>
            </w:rPrChange>
          </w:rPr>
          <w:fldChar w:fldCharType="begin"/>
        </w:r>
        <w:r w:rsidRPr="00BA3432">
          <w:rPr>
            <w:noProof/>
            <w:webHidden/>
            <w:rPrChange w:id="3054" w:author="phuong vu" w:date="2018-11-25T21:55:00Z">
              <w:rPr>
                <w:noProof/>
                <w:webHidden/>
              </w:rPr>
            </w:rPrChange>
          </w:rPr>
          <w:instrText xml:space="preserve"> PAGEREF _Toc530944381 \h </w:instrText>
        </w:r>
        <w:r w:rsidRPr="00BA3432">
          <w:rPr>
            <w:noProof/>
            <w:webHidden/>
            <w:rPrChange w:id="3055" w:author="phuong vu" w:date="2018-11-25T21:55:00Z">
              <w:rPr>
                <w:noProof/>
                <w:webHidden/>
              </w:rPr>
            </w:rPrChange>
          </w:rPr>
        </w:r>
      </w:ins>
      <w:r w:rsidRPr="00BA3432">
        <w:rPr>
          <w:noProof/>
          <w:webHidden/>
          <w:rPrChange w:id="3056" w:author="phuong vu" w:date="2018-11-25T21:55:00Z">
            <w:rPr>
              <w:noProof/>
              <w:webHidden/>
            </w:rPr>
          </w:rPrChange>
        </w:rPr>
        <w:fldChar w:fldCharType="separate"/>
      </w:r>
      <w:ins w:id="3057" w:author="phuong vu" w:date="2018-11-25T21:24:00Z">
        <w:r w:rsidRPr="00BA3432">
          <w:rPr>
            <w:noProof/>
            <w:webHidden/>
            <w:rPrChange w:id="3058" w:author="phuong vu" w:date="2018-11-25T21:55:00Z">
              <w:rPr>
                <w:noProof/>
                <w:webHidden/>
              </w:rPr>
            </w:rPrChange>
          </w:rPr>
          <w:t>30</w:t>
        </w:r>
        <w:r w:rsidRPr="00BA3432">
          <w:rPr>
            <w:noProof/>
            <w:webHidden/>
            <w:rPrChange w:id="3059" w:author="phuong vu" w:date="2018-11-25T21:55:00Z">
              <w:rPr>
                <w:noProof/>
                <w:webHidden/>
              </w:rPr>
            </w:rPrChange>
          </w:rPr>
          <w:fldChar w:fldCharType="end"/>
        </w:r>
        <w:r w:rsidRPr="00BA3432">
          <w:rPr>
            <w:rStyle w:val="Hyperlink"/>
            <w:noProof/>
            <w:rPrChange w:id="3060" w:author="phuong vu" w:date="2018-11-25T21:55:00Z">
              <w:rPr>
                <w:rStyle w:val="Hyperlink"/>
                <w:noProof/>
              </w:rPr>
            </w:rPrChange>
          </w:rPr>
          <w:fldChar w:fldCharType="end"/>
        </w:r>
      </w:ins>
    </w:p>
    <w:p w14:paraId="3C1D97AB" w14:textId="2853B61A" w:rsidR="00E13565" w:rsidRPr="00BA3432" w:rsidRDefault="00E13565">
      <w:pPr>
        <w:pStyle w:val="TableofFigures"/>
        <w:tabs>
          <w:tab w:val="right" w:leader="dot" w:pos="8777"/>
        </w:tabs>
        <w:rPr>
          <w:ins w:id="3061" w:author="phuong vu" w:date="2018-11-25T21:24:00Z"/>
          <w:rFonts w:eastAsiaTheme="minorEastAsia"/>
          <w:noProof/>
          <w:sz w:val="22"/>
          <w:szCs w:val="22"/>
          <w:lang w:val="en-US"/>
          <w:rPrChange w:id="3062" w:author="phuong vu" w:date="2018-11-25T21:55:00Z">
            <w:rPr>
              <w:ins w:id="3063" w:author="phuong vu" w:date="2018-11-25T21:24:00Z"/>
              <w:rFonts w:asciiTheme="minorHAnsi" w:eastAsiaTheme="minorEastAsia" w:hAnsiTheme="minorHAnsi" w:cstheme="minorBidi"/>
              <w:noProof/>
              <w:sz w:val="22"/>
              <w:szCs w:val="22"/>
              <w:lang w:val="en-US"/>
            </w:rPr>
          </w:rPrChange>
        </w:rPr>
      </w:pPr>
      <w:ins w:id="3064" w:author="phuong vu" w:date="2018-11-25T21:24:00Z">
        <w:r w:rsidRPr="00AD0E2E">
          <w:rPr>
            <w:rStyle w:val="Hyperlink"/>
            <w:noProof/>
          </w:rPr>
          <w:fldChar w:fldCharType="begin"/>
        </w:r>
        <w:r w:rsidRPr="00BA3432">
          <w:rPr>
            <w:rStyle w:val="Hyperlink"/>
            <w:noProof/>
            <w:rPrChange w:id="3065" w:author="phuong vu" w:date="2018-11-25T21:55:00Z">
              <w:rPr>
                <w:rStyle w:val="Hyperlink"/>
                <w:noProof/>
              </w:rPr>
            </w:rPrChange>
          </w:rPr>
          <w:instrText xml:space="preserve"> </w:instrText>
        </w:r>
        <w:r w:rsidRPr="00BA3432">
          <w:rPr>
            <w:noProof/>
            <w:rPrChange w:id="3066" w:author="phuong vu" w:date="2018-11-25T21:55:00Z">
              <w:rPr>
                <w:noProof/>
              </w:rPr>
            </w:rPrChange>
          </w:rPr>
          <w:instrText>HYPERLINK \l "_Toc530944382"</w:instrText>
        </w:r>
        <w:r w:rsidRPr="00BA3432">
          <w:rPr>
            <w:rStyle w:val="Hyperlink"/>
            <w:noProof/>
            <w:rPrChange w:id="3067" w:author="phuong vu" w:date="2018-11-25T21:55:00Z">
              <w:rPr>
                <w:rStyle w:val="Hyperlink"/>
                <w:noProof/>
              </w:rPr>
            </w:rPrChange>
          </w:rPr>
          <w:instrText xml:space="preserve"> </w:instrText>
        </w:r>
        <w:r w:rsidRPr="00BA3432">
          <w:rPr>
            <w:rStyle w:val="Hyperlink"/>
            <w:noProof/>
            <w:rPrChange w:id="3068" w:author="phuong vu" w:date="2018-11-25T21:55:00Z">
              <w:rPr>
                <w:rStyle w:val="Hyperlink"/>
                <w:noProof/>
              </w:rPr>
            </w:rPrChange>
          </w:rPr>
        </w:r>
        <w:r w:rsidRPr="00BA3432">
          <w:rPr>
            <w:rStyle w:val="Hyperlink"/>
            <w:noProof/>
            <w:rPrChange w:id="3069" w:author="phuong vu" w:date="2018-11-25T21:55:00Z">
              <w:rPr>
                <w:rStyle w:val="Hyperlink"/>
                <w:noProof/>
              </w:rPr>
            </w:rPrChange>
          </w:rPr>
          <w:fldChar w:fldCharType="separate"/>
        </w:r>
        <w:r w:rsidRPr="00BA3432">
          <w:rPr>
            <w:rStyle w:val="Hyperlink"/>
            <w:noProof/>
            <w:rPrChange w:id="3070" w:author="phuong vu" w:date="2018-11-25T21:55:00Z">
              <w:rPr>
                <w:rStyle w:val="Hyperlink"/>
                <w:noProof/>
              </w:rPr>
            </w:rPrChange>
          </w:rPr>
          <w:t>Bảng 3.5 Bảng dữ liệu màu sắc</w:t>
        </w:r>
        <w:r w:rsidRPr="00BA3432">
          <w:rPr>
            <w:noProof/>
            <w:webHidden/>
            <w:rPrChange w:id="3071" w:author="phuong vu" w:date="2018-11-25T21:55:00Z">
              <w:rPr>
                <w:noProof/>
                <w:webHidden/>
              </w:rPr>
            </w:rPrChange>
          </w:rPr>
          <w:tab/>
        </w:r>
        <w:r w:rsidRPr="00BA3432">
          <w:rPr>
            <w:noProof/>
            <w:webHidden/>
            <w:rPrChange w:id="3072" w:author="phuong vu" w:date="2018-11-25T21:55:00Z">
              <w:rPr>
                <w:noProof/>
                <w:webHidden/>
              </w:rPr>
            </w:rPrChange>
          </w:rPr>
          <w:fldChar w:fldCharType="begin"/>
        </w:r>
        <w:r w:rsidRPr="00BA3432">
          <w:rPr>
            <w:noProof/>
            <w:webHidden/>
            <w:rPrChange w:id="3073" w:author="phuong vu" w:date="2018-11-25T21:55:00Z">
              <w:rPr>
                <w:noProof/>
                <w:webHidden/>
              </w:rPr>
            </w:rPrChange>
          </w:rPr>
          <w:instrText xml:space="preserve"> PAGEREF _Toc530944382 \h </w:instrText>
        </w:r>
        <w:r w:rsidRPr="00BA3432">
          <w:rPr>
            <w:noProof/>
            <w:webHidden/>
            <w:rPrChange w:id="3074" w:author="phuong vu" w:date="2018-11-25T21:55:00Z">
              <w:rPr>
                <w:noProof/>
                <w:webHidden/>
              </w:rPr>
            </w:rPrChange>
          </w:rPr>
        </w:r>
      </w:ins>
      <w:r w:rsidRPr="00BA3432">
        <w:rPr>
          <w:noProof/>
          <w:webHidden/>
          <w:rPrChange w:id="3075" w:author="phuong vu" w:date="2018-11-25T21:55:00Z">
            <w:rPr>
              <w:noProof/>
              <w:webHidden/>
            </w:rPr>
          </w:rPrChange>
        </w:rPr>
        <w:fldChar w:fldCharType="separate"/>
      </w:r>
      <w:ins w:id="3076" w:author="phuong vu" w:date="2018-11-25T21:24:00Z">
        <w:r w:rsidRPr="00BA3432">
          <w:rPr>
            <w:noProof/>
            <w:webHidden/>
            <w:rPrChange w:id="3077" w:author="phuong vu" w:date="2018-11-25T21:55:00Z">
              <w:rPr>
                <w:noProof/>
                <w:webHidden/>
              </w:rPr>
            </w:rPrChange>
          </w:rPr>
          <w:t>30</w:t>
        </w:r>
        <w:r w:rsidRPr="00BA3432">
          <w:rPr>
            <w:noProof/>
            <w:webHidden/>
            <w:rPrChange w:id="3078" w:author="phuong vu" w:date="2018-11-25T21:55:00Z">
              <w:rPr>
                <w:noProof/>
                <w:webHidden/>
              </w:rPr>
            </w:rPrChange>
          </w:rPr>
          <w:fldChar w:fldCharType="end"/>
        </w:r>
        <w:r w:rsidRPr="00BA3432">
          <w:rPr>
            <w:rStyle w:val="Hyperlink"/>
            <w:noProof/>
            <w:rPrChange w:id="3079" w:author="phuong vu" w:date="2018-11-25T21:55:00Z">
              <w:rPr>
                <w:rStyle w:val="Hyperlink"/>
                <w:noProof/>
              </w:rPr>
            </w:rPrChange>
          </w:rPr>
          <w:fldChar w:fldCharType="end"/>
        </w:r>
      </w:ins>
    </w:p>
    <w:p w14:paraId="56505D34" w14:textId="1703826D" w:rsidR="00E13565" w:rsidRPr="00BA3432" w:rsidRDefault="00E13565">
      <w:pPr>
        <w:pStyle w:val="TableofFigures"/>
        <w:tabs>
          <w:tab w:val="right" w:leader="dot" w:pos="8777"/>
        </w:tabs>
        <w:rPr>
          <w:ins w:id="3080" w:author="phuong vu" w:date="2018-11-25T21:24:00Z"/>
          <w:rFonts w:eastAsiaTheme="minorEastAsia"/>
          <w:noProof/>
          <w:sz w:val="22"/>
          <w:szCs w:val="22"/>
          <w:lang w:val="en-US"/>
          <w:rPrChange w:id="3081" w:author="phuong vu" w:date="2018-11-25T21:55:00Z">
            <w:rPr>
              <w:ins w:id="3082" w:author="phuong vu" w:date="2018-11-25T21:24:00Z"/>
              <w:rFonts w:asciiTheme="minorHAnsi" w:eastAsiaTheme="minorEastAsia" w:hAnsiTheme="minorHAnsi" w:cstheme="minorBidi"/>
              <w:noProof/>
              <w:sz w:val="22"/>
              <w:szCs w:val="22"/>
              <w:lang w:val="en-US"/>
            </w:rPr>
          </w:rPrChange>
        </w:rPr>
      </w:pPr>
      <w:ins w:id="3083" w:author="phuong vu" w:date="2018-11-25T21:24:00Z">
        <w:r w:rsidRPr="00AD0E2E">
          <w:rPr>
            <w:rStyle w:val="Hyperlink"/>
            <w:noProof/>
          </w:rPr>
          <w:fldChar w:fldCharType="begin"/>
        </w:r>
        <w:r w:rsidRPr="00BA3432">
          <w:rPr>
            <w:rStyle w:val="Hyperlink"/>
            <w:noProof/>
            <w:rPrChange w:id="3084" w:author="phuong vu" w:date="2018-11-25T21:55:00Z">
              <w:rPr>
                <w:rStyle w:val="Hyperlink"/>
                <w:noProof/>
              </w:rPr>
            </w:rPrChange>
          </w:rPr>
          <w:instrText xml:space="preserve"> </w:instrText>
        </w:r>
        <w:r w:rsidRPr="00BA3432">
          <w:rPr>
            <w:noProof/>
            <w:rPrChange w:id="3085" w:author="phuong vu" w:date="2018-11-25T21:55:00Z">
              <w:rPr>
                <w:noProof/>
              </w:rPr>
            </w:rPrChange>
          </w:rPr>
          <w:instrText>HYPERLINK \l "_Toc530944383"</w:instrText>
        </w:r>
        <w:r w:rsidRPr="00BA3432">
          <w:rPr>
            <w:rStyle w:val="Hyperlink"/>
            <w:noProof/>
            <w:rPrChange w:id="3086" w:author="phuong vu" w:date="2018-11-25T21:55:00Z">
              <w:rPr>
                <w:rStyle w:val="Hyperlink"/>
                <w:noProof/>
              </w:rPr>
            </w:rPrChange>
          </w:rPr>
          <w:instrText xml:space="preserve"> </w:instrText>
        </w:r>
        <w:r w:rsidRPr="00BA3432">
          <w:rPr>
            <w:rStyle w:val="Hyperlink"/>
            <w:noProof/>
            <w:rPrChange w:id="3087" w:author="phuong vu" w:date="2018-11-25T21:55:00Z">
              <w:rPr>
                <w:rStyle w:val="Hyperlink"/>
                <w:noProof/>
              </w:rPr>
            </w:rPrChange>
          </w:rPr>
        </w:r>
        <w:r w:rsidRPr="00BA3432">
          <w:rPr>
            <w:rStyle w:val="Hyperlink"/>
            <w:noProof/>
            <w:rPrChange w:id="3088" w:author="phuong vu" w:date="2018-11-25T21:55:00Z">
              <w:rPr>
                <w:rStyle w:val="Hyperlink"/>
                <w:noProof/>
              </w:rPr>
            </w:rPrChange>
          </w:rPr>
          <w:fldChar w:fldCharType="separate"/>
        </w:r>
        <w:r w:rsidRPr="00BA3432">
          <w:rPr>
            <w:rStyle w:val="Hyperlink"/>
            <w:noProof/>
            <w:rPrChange w:id="3089" w:author="phuong vu" w:date="2018-11-25T21:55:00Z">
              <w:rPr>
                <w:rStyle w:val="Hyperlink"/>
                <w:noProof/>
              </w:rPr>
            </w:rPrChange>
          </w:rPr>
          <w:t>Bảng 3.6 Bảng dữ liệu nhóm màu</w:t>
        </w:r>
        <w:r w:rsidRPr="00BA3432">
          <w:rPr>
            <w:noProof/>
            <w:webHidden/>
            <w:rPrChange w:id="3090" w:author="phuong vu" w:date="2018-11-25T21:55:00Z">
              <w:rPr>
                <w:noProof/>
                <w:webHidden/>
              </w:rPr>
            </w:rPrChange>
          </w:rPr>
          <w:tab/>
        </w:r>
        <w:r w:rsidRPr="00BA3432">
          <w:rPr>
            <w:noProof/>
            <w:webHidden/>
            <w:rPrChange w:id="3091" w:author="phuong vu" w:date="2018-11-25T21:55:00Z">
              <w:rPr>
                <w:noProof/>
                <w:webHidden/>
              </w:rPr>
            </w:rPrChange>
          </w:rPr>
          <w:fldChar w:fldCharType="begin"/>
        </w:r>
        <w:r w:rsidRPr="00BA3432">
          <w:rPr>
            <w:noProof/>
            <w:webHidden/>
            <w:rPrChange w:id="3092" w:author="phuong vu" w:date="2018-11-25T21:55:00Z">
              <w:rPr>
                <w:noProof/>
                <w:webHidden/>
              </w:rPr>
            </w:rPrChange>
          </w:rPr>
          <w:instrText xml:space="preserve"> PAGEREF _Toc530944383 \h </w:instrText>
        </w:r>
        <w:r w:rsidRPr="00BA3432">
          <w:rPr>
            <w:noProof/>
            <w:webHidden/>
            <w:rPrChange w:id="3093" w:author="phuong vu" w:date="2018-11-25T21:55:00Z">
              <w:rPr>
                <w:noProof/>
                <w:webHidden/>
              </w:rPr>
            </w:rPrChange>
          </w:rPr>
        </w:r>
      </w:ins>
      <w:r w:rsidRPr="00BA3432">
        <w:rPr>
          <w:noProof/>
          <w:webHidden/>
          <w:rPrChange w:id="3094" w:author="phuong vu" w:date="2018-11-25T21:55:00Z">
            <w:rPr>
              <w:noProof/>
              <w:webHidden/>
            </w:rPr>
          </w:rPrChange>
        </w:rPr>
        <w:fldChar w:fldCharType="separate"/>
      </w:r>
      <w:ins w:id="3095" w:author="phuong vu" w:date="2018-11-25T21:24:00Z">
        <w:r w:rsidRPr="00BA3432">
          <w:rPr>
            <w:noProof/>
            <w:webHidden/>
            <w:rPrChange w:id="3096" w:author="phuong vu" w:date="2018-11-25T21:55:00Z">
              <w:rPr>
                <w:noProof/>
                <w:webHidden/>
              </w:rPr>
            </w:rPrChange>
          </w:rPr>
          <w:t>31</w:t>
        </w:r>
        <w:r w:rsidRPr="00BA3432">
          <w:rPr>
            <w:noProof/>
            <w:webHidden/>
            <w:rPrChange w:id="3097" w:author="phuong vu" w:date="2018-11-25T21:55:00Z">
              <w:rPr>
                <w:noProof/>
                <w:webHidden/>
              </w:rPr>
            </w:rPrChange>
          </w:rPr>
          <w:fldChar w:fldCharType="end"/>
        </w:r>
        <w:r w:rsidRPr="00BA3432">
          <w:rPr>
            <w:rStyle w:val="Hyperlink"/>
            <w:noProof/>
            <w:rPrChange w:id="3098" w:author="phuong vu" w:date="2018-11-25T21:55:00Z">
              <w:rPr>
                <w:rStyle w:val="Hyperlink"/>
                <w:noProof/>
              </w:rPr>
            </w:rPrChange>
          </w:rPr>
          <w:fldChar w:fldCharType="end"/>
        </w:r>
      </w:ins>
    </w:p>
    <w:p w14:paraId="641464D0" w14:textId="432DB1BE" w:rsidR="00E13565" w:rsidRPr="00BA3432" w:rsidRDefault="00E13565">
      <w:pPr>
        <w:pStyle w:val="TableofFigures"/>
        <w:tabs>
          <w:tab w:val="right" w:leader="dot" w:pos="8777"/>
        </w:tabs>
        <w:rPr>
          <w:ins w:id="3099" w:author="phuong vu" w:date="2018-11-25T21:24:00Z"/>
          <w:rFonts w:eastAsiaTheme="minorEastAsia"/>
          <w:noProof/>
          <w:sz w:val="22"/>
          <w:szCs w:val="22"/>
          <w:lang w:val="en-US"/>
          <w:rPrChange w:id="3100" w:author="phuong vu" w:date="2018-11-25T21:55:00Z">
            <w:rPr>
              <w:ins w:id="3101" w:author="phuong vu" w:date="2018-11-25T21:24:00Z"/>
              <w:rFonts w:asciiTheme="minorHAnsi" w:eastAsiaTheme="minorEastAsia" w:hAnsiTheme="minorHAnsi" w:cstheme="minorBidi"/>
              <w:noProof/>
              <w:sz w:val="22"/>
              <w:szCs w:val="22"/>
              <w:lang w:val="en-US"/>
            </w:rPr>
          </w:rPrChange>
        </w:rPr>
      </w:pPr>
      <w:ins w:id="3102" w:author="phuong vu" w:date="2018-11-25T21:24:00Z">
        <w:r w:rsidRPr="00AD0E2E">
          <w:rPr>
            <w:rStyle w:val="Hyperlink"/>
            <w:noProof/>
          </w:rPr>
          <w:fldChar w:fldCharType="begin"/>
        </w:r>
        <w:r w:rsidRPr="00BA3432">
          <w:rPr>
            <w:rStyle w:val="Hyperlink"/>
            <w:noProof/>
            <w:rPrChange w:id="3103" w:author="phuong vu" w:date="2018-11-25T21:55:00Z">
              <w:rPr>
                <w:rStyle w:val="Hyperlink"/>
                <w:noProof/>
              </w:rPr>
            </w:rPrChange>
          </w:rPr>
          <w:instrText xml:space="preserve"> </w:instrText>
        </w:r>
        <w:r w:rsidRPr="00BA3432">
          <w:rPr>
            <w:noProof/>
            <w:rPrChange w:id="3104" w:author="phuong vu" w:date="2018-11-25T21:55:00Z">
              <w:rPr>
                <w:noProof/>
              </w:rPr>
            </w:rPrChange>
          </w:rPr>
          <w:instrText>HYPERLINK \l "_Toc530944384"</w:instrText>
        </w:r>
        <w:r w:rsidRPr="00BA3432">
          <w:rPr>
            <w:rStyle w:val="Hyperlink"/>
            <w:noProof/>
            <w:rPrChange w:id="3105" w:author="phuong vu" w:date="2018-11-25T21:55:00Z">
              <w:rPr>
                <w:rStyle w:val="Hyperlink"/>
                <w:noProof/>
              </w:rPr>
            </w:rPrChange>
          </w:rPr>
          <w:instrText xml:space="preserve"> </w:instrText>
        </w:r>
        <w:r w:rsidRPr="00BA3432">
          <w:rPr>
            <w:rStyle w:val="Hyperlink"/>
            <w:noProof/>
            <w:rPrChange w:id="3106" w:author="phuong vu" w:date="2018-11-25T21:55:00Z">
              <w:rPr>
                <w:rStyle w:val="Hyperlink"/>
                <w:noProof/>
              </w:rPr>
            </w:rPrChange>
          </w:rPr>
        </w:r>
        <w:r w:rsidRPr="00BA3432">
          <w:rPr>
            <w:rStyle w:val="Hyperlink"/>
            <w:noProof/>
            <w:rPrChange w:id="3107" w:author="phuong vu" w:date="2018-11-25T21:55:00Z">
              <w:rPr>
                <w:rStyle w:val="Hyperlink"/>
                <w:noProof/>
              </w:rPr>
            </w:rPrChange>
          </w:rPr>
          <w:fldChar w:fldCharType="separate"/>
        </w:r>
        <w:r w:rsidRPr="00BA3432">
          <w:rPr>
            <w:rStyle w:val="Hyperlink"/>
            <w:noProof/>
            <w:rPrChange w:id="3108" w:author="phuong vu" w:date="2018-11-25T21:55:00Z">
              <w:rPr>
                <w:rStyle w:val="Hyperlink"/>
                <w:noProof/>
              </w:rPr>
            </w:rPrChange>
          </w:rPr>
          <w:t>Bảng 3.7 Bảng dữ liệu khách hàng</w:t>
        </w:r>
        <w:r w:rsidRPr="00BA3432">
          <w:rPr>
            <w:noProof/>
            <w:webHidden/>
            <w:rPrChange w:id="3109" w:author="phuong vu" w:date="2018-11-25T21:55:00Z">
              <w:rPr>
                <w:noProof/>
                <w:webHidden/>
              </w:rPr>
            </w:rPrChange>
          </w:rPr>
          <w:tab/>
        </w:r>
        <w:r w:rsidRPr="00BA3432">
          <w:rPr>
            <w:noProof/>
            <w:webHidden/>
            <w:rPrChange w:id="3110" w:author="phuong vu" w:date="2018-11-25T21:55:00Z">
              <w:rPr>
                <w:noProof/>
                <w:webHidden/>
              </w:rPr>
            </w:rPrChange>
          </w:rPr>
          <w:fldChar w:fldCharType="begin"/>
        </w:r>
        <w:r w:rsidRPr="00BA3432">
          <w:rPr>
            <w:noProof/>
            <w:webHidden/>
            <w:rPrChange w:id="3111" w:author="phuong vu" w:date="2018-11-25T21:55:00Z">
              <w:rPr>
                <w:noProof/>
                <w:webHidden/>
              </w:rPr>
            </w:rPrChange>
          </w:rPr>
          <w:instrText xml:space="preserve"> PAGEREF _Toc530944384 \h </w:instrText>
        </w:r>
        <w:r w:rsidRPr="00BA3432">
          <w:rPr>
            <w:noProof/>
            <w:webHidden/>
            <w:rPrChange w:id="3112" w:author="phuong vu" w:date="2018-11-25T21:55:00Z">
              <w:rPr>
                <w:noProof/>
                <w:webHidden/>
              </w:rPr>
            </w:rPrChange>
          </w:rPr>
        </w:r>
      </w:ins>
      <w:r w:rsidRPr="00BA3432">
        <w:rPr>
          <w:noProof/>
          <w:webHidden/>
          <w:rPrChange w:id="3113" w:author="phuong vu" w:date="2018-11-25T21:55:00Z">
            <w:rPr>
              <w:noProof/>
              <w:webHidden/>
            </w:rPr>
          </w:rPrChange>
        </w:rPr>
        <w:fldChar w:fldCharType="separate"/>
      </w:r>
      <w:ins w:id="3114" w:author="phuong vu" w:date="2018-11-25T21:24:00Z">
        <w:r w:rsidRPr="00BA3432">
          <w:rPr>
            <w:noProof/>
            <w:webHidden/>
            <w:rPrChange w:id="3115" w:author="phuong vu" w:date="2018-11-25T21:55:00Z">
              <w:rPr>
                <w:noProof/>
                <w:webHidden/>
              </w:rPr>
            </w:rPrChange>
          </w:rPr>
          <w:t>31</w:t>
        </w:r>
        <w:r w:rsidRPr="00BA3432">
          <w:rPr>
            <w:noProof/>
            <w:webHidden/>
            <w:rPrChange w:id="3116" w:author="phuong vu" w:date="2018-11-25T21:55:00Z">
              <w:rPr>
                <w:noProof/>
                <w:webHidden/>
              </w:rPr>
            </w:rPrChange>
          </w:rPr>
          <w:fldChar w:fldCharType="end"/>
        </w:r>
        <w:r w:rsidRPr="00BA3432">
          <w:rPr>
            <w:rStyle w:val="Hyperlink"/>
            <w:noProof/>
            <w:rPrChange w:id="3117" w:author="phuong vu" w:date="2018-11-25T21:55:00Z">
              <w:rPr>
                <w:rStyle w:val="Hyperlink"/>
                <w:noProof/>
              </w:rPr>
            </w:rPrChange>
          </w:rPr>
          <w:fldChar w:fldCharType="end"/>
        </w:r>
      </w:ins>
    </w:p>
    <w:p w14:paraId="7D6C5FFE" w14:textId="61DC9465" w:rsidR="00E13565" w:rsidRPr="00BA3432" w:rsidRDefault="00E13565">
      <w:pPr>
        <w:pStyle w:val="TableofFigures"/>
        <w:tabs>
          <w:tab w:val="right" w:leader="dot" w:pos="8777"/>
        </w:tabs>
        <w:rPr>
          <w:ins w:id="3118" w:author="phuong vu" w:date="2018-11-25T21:24:00Z"/>
          <w:rFonts w:eastAsiaTheme="minorEastAsia"/>
          <w:noProof/>
          <w:sz w:val="22"/>
          <w:szCs w:val="22"/>
          <w:lang w:val="en-US"/>
          <w:rPrChange w:id="3119" w:author="phuong vu" w:date="2018-11-25T21:55:00Z">
            <w:rPr>
              <w:ins w:id="3120" w:author="phuong vu" w:date="2018-11-25T21:24:00Z"/>
              <w:rFonts w:asciiTheme="minorHAnsi" w:eastAsiaTheme="minorEastAsia" w:hAnsiTheme="minorHAnsi" w:cstheme="minorBidi"/>
              <w:noProof/>
              <w:sz w:val="22"/>
              <w:szCs w:val="22"/>
              <w:lang w:val="en-US"/>
            </w:rPr>
          </w:rPrChange>
        </w:rPr>
      </w:pPr>
      <w:ins w:id="3121" w:author="phuong vu" w:date="2018-11-25T21:24:00Z">
        <w:r w:rsidRPr="00AD0E2E">
          <w:rPr>
            <w:rStyle w:val="Hyperlink"/>
            <w:noProof/>
          </w:rPr>
          <w:fldChar w:fldCharType="begin"/>
        </w:r>
        <w:r w:rsidRPr="00BA3432">
          <w:rPr>
            <w:rStyle w:val="Hyperlink"/>
            <w:noProof/>
            <w:rPrChange w:id="3122" w:author="phuong vu" w:date="2018-11-25T21:55:00Z">
              <w:rPr>
                <w:rStyle w:val="Hyperlink"/>
                <w:noProof/>
              </w:rPr>
            </w:rPrChange>
          </w:rPr>
          <w:instrText xml:space="preserve"> </w:instrText>
        </w:r>
        <w:r w:rsidRPr="00BA3432">
          <w:rPr>
            <w:noProof/>
            <w:rPrChange w:id="3123" w:author="phuong vu" w:date="2018-11-25T21:55:00Z">
              <w:rPr>
                <w:noProof/>
              </w:rPr>
            </w:rPrChange>
          </w:rPr>
          <w:instrText>HYPERLINK \l "_Toc530944385"</w:instrText>
        </w:r>
        <w:r w:rsidRPr="00BA3432">
          <w:rPr>
            <w:rStyle w:val="Hyperlink"/>
            <w:noProof/>
            <w:rPrChange w:id="3124" w:author="phuong vu" w:date="2018-11-25T21:55:00Z">
              <w:rPr>
                <w:rStyle w:val="Hyperlink"/>
                <w:noProof/>
              </w:rPr>
            </w:rPrChange>
          </w:rPr>
          <w:instrText xml:space="preserve"> </w:instrText>
        </w:r>
        <w:r w:rsidRPr="00BA3432">
          <w:rPr>
            <w:rStyle w:val="Hyperlink"/>
            <w:noProof/>
            <w:rPrChange w:id="3125" w:author="phuong vu" w:date="2018-11-25T21:55:00Z">
              <w:rPr>
                <w:rStyle w:val="Hyperlink"/>
                <w:noProof/>
              </w:rPr>
            </w:rPrChange>
          </w:rPr>
        </w:r>
        <w:r w:rsidRPr="00BA3432">
          <w:rPr>
            <w:rStyle w:val="Hyperlink"/>
            <w:noProof/>
            <w:rPrChange w:id="3126" w:author="phuong vu" w:date="2018-11-25T21:55:00Z">
              <w:rPr>
                <w:rStyle w:val="Hyperlink"/>
                <w:noProof/>
              </w:rPr>
            </w:rPrChange>
          </w:rPr>
          <w:fldChar w:fldCharType="separate"/>
        </w:r>
        <w:r w:rsidRPr="00BA3432">
          <w:rPr>
            <w:rStyle w:val="Hyperlink"/>
            <w:noProof/>
            <w:rPrChange w:id="3127" w:author="phuong vu" w:date="2018-11-25T21:55:00Z">
              <w:rPr>
                <w:rStyle w:val="Hyperlink"/>
                <w:noProof/>
              </w:rPr>
            </w:rPrChange>
          </w:rPr>
          <w:t>Bảng 3.8 Bảng dữ liệu nhận hiệu</w:t>
        </w:r>
        <w:r w:rsidRPr="00BA3432">
          <w:rPr>
            <w:noProof/>
            <w:webHidden/>
            <w:rPrChange w:id="3128" w:author="phuong vu" w:date="2018-11-25T21:55:00Z">
              <w:rPr>
                <w:noProof/>
                <w:webHidden/>
              </w:rPr>
            </w:rPrChange>
          </w:rPr>
          <w:tab/>
        </w:r>
        <w:r w:rsidRPr="00BA3432">
          <w:rPr>
            <w:noProof/>
            <w:webHidden/>
            <w:rPrChange w:id="3129" w:author="phuong vu" w:date="2018-11-25T21:55:00Z">
              <w:rPr>
                <w:noProof/>
                <w:webHidden/>
              </w:rPr>
            </w:rPrChange>
          </w:rPr>
          <w:fldChar w:fldCharType="begin"/>
        </w:r>
        <w:r w:rsidRPr="00BA3432">
          <w:rPr>
            <w:noProof/>
            <w:webHidden/>
            <w:rPrChange w:id="3130" w:author="phuong vu" w:date="2018-11-25T21:55:00Z">
              <w:rPr>
                <w:noProof/>
                <w:webHidden/>
              </w:rPr>
            </w:rPrChange>
          </w:rPr>
          <w:instrText xml:space="preserve"> PAGEREF _Toc530944385 \h </w:instrText>
        </w:r>
        <w:r w:rsidRPr="00BA3432">
          <w:rPr>
            <w:noProof/>
            <w:webHidden/>
            <w:rPrChange w:id="3131" w:author="phuong vu" w:date="2018-11-25T21:55:00Z">
              <w:rPr>
                <w:noProof/>
                <w:webHidden/>
              </w:rPr>
            </w:rPrChange>
          </w:rPr>
        </w:r>
      </w:ins>
      <w:r w:rsidRPr="00BA3432">
        <w:rPr>
          <w:noProof/>
          <w:webHidden/>
          <w:rPrChange w:id="3132" w:author="phuong vu" w:date="2018-11-25T21:55:00Z">
            <w:rPr>
              <w:noProof/>
              <w:webHidden/>
            </w:rPr>
          </w:rPrChange>
        </w:rPr>
        <w:fldChar w:fldCharType="separate"/>
      </w:r>
      <w:ins w:id="3133" w:author="phuong vu" w:date="2018-11-25T21:24:00Z">
        <w:r w:rsidRPr="00BA3432">
          <w:rPr>
            <w:noProof/>
            <w:webHidden/>
            <w:rPrChange w:id="3134" w:author="phuong vu" w:date="2018-11-25T21:55:00Z">
              <w:rPr>
                <w:noProof/>
                <w:webHidden/>
              </w:rPr>
            </w:rPrChange>
          </w:rPr>
          <w:t>32</w:t>
        </w:r>
        <w:r w:rsidRPr="00BA3432">
          <w:rPr>
            <w:noProof/>
            <w:webHidden/>
            <w:rPrChange w:id="3135" w:author="phuong vu" w:date="2018-11-25T21:55:00Z">
              <w:rPr>
                <w:noProof/>
                <w:webHidden/>
              </w:rPr>
            </w:rPrChange>
          </w:rPr>
          <w:fldChar w:fldCharType="end"/>
        </w:r>
        <w:r w:rsidRPr="00BA3432">
          <w:rPr>
            <w:rStyle w:val="Hyperlink"/>
            <w:noProof/>
            <w:rPrChange w:id="3136" w:author="phuong vu" w:date="2018-11-25T21:55:00Z">
              <w:rPr>
                <w:rStyle w:val="Hyperlink"/>
                <w:noProof/>
              </w:rPr>
            </w:rPrChange>
          </w:rPr>
          <w:fldChar w:fldCharType="end"/>
        </w:r>
      </w:ins>
    </w:p>
    <w:p w14:paraId="41AB8AB6" w14:textId="4B0F9BEC" w:rsidR="00E13565" w:rsidRPr="00BA3432" w:rsidRDefault="00E13565">
      <w:pPr>
        <w:pStyle w:val="TableofFigures"/>
        <w:tabs>
          <w:tab w:val="right" w:leader="dot" w:pos="8777"/>
        </w:tabs>
        <w:rPr>
          <w:ins w:id="3137" w:author="phuong vu" w:date="2018-11-25T21:24:00Z"/>
          <w:rFonts w:eastAsiaTheme="minorEastAsia"/>
          <w:noProof/>
          <w:sz w:val="22"/>
          <w:szCs w:val="22"/>
          <w:lang w:val="en-US"/>
          <w:rPrChange w:id="3138" w:author="phuong vu" w:date="2018-11-25T21:55:00Z">
            <w:rPr>
              <w:ins w:id="3139" w:author="phuong vu" w:date="2018-11-25T21:24:00Z"/>
              <w:rFonts w:asciiTheme="minorHAnsi" w:eastAsiaTheme="minorEastAsia" w:hAnsiTheme="minorHAnsi" w:cstheme="minorBidi"/>
              <w:noProof/>
              <w:sz w:val="22"/>
              <w:szCs w:val="22"/>
              <w:lang w:val="en-US"/>
            </w:rPr>
          </w:rPrChange>
        </w:rPr>
      </w:pPr>
      <w:ins w:id="3140" w:author="phuong vu" w:date="2018-11-25T21:24:00Z">
        <w:r w:rsidRPr="00AD0E2E">
          <w:rPr>
            <w:rStyle w:val="Hyperlink"/>
            <w:noProof/>
          </w:rPr>
          <w:fldChar w:fldCharType="begin"/>
        </w:r>
        <w:r w:rsidRPr="00BA3432">
          <w:rPr>
            <w:rStyle w:val="Hyperlink"/>
            <w:noProof/>
            <w:rPrChange w:id="3141" w:author="phuong vu" w:date="2018-11-25T21:55:00Z">
              <w:rPr>
                <w:rStyle w:val="Hyperlink"/>
                <w:noProof/>
              </w:rPr>
            </w:rPrChange>
          </w:rPr>
          <w:instrText xml:space="preserve"> </w:instrText>
        </w:r>
        <w:r w:rsidRPr="00BA3432">
          <w:rPr>
            <w:noProof/>
            <w:rPrChange w:id="3142" w:author="phuong vu" w:date="2018-11-25T21:55:00Z">
              <w:rPr>
                <w:noProof/>
              </w:rPr>
            </w:rPrChange>
          </w:rPr>
          <w:instrText>HYPERLINK \l "_Toc530944386"</w:instrText>
        </w:r>
        <w:r w:rsidRPr="00BA3432">
          <w:rPr>
            <w:rStyle w:val="Hyperlink"/>
            <w:noProof/>
            <w:rPrChange w:id="3143" w:author="phuong vu" w:date="2018-11-25T21:55:00Z">
              <w:rPr>
                <w:rStyle w:val="Hyperlink"/>
                <w:noProof/>
              </w:rPr>
            </w:rPrChange>
          </w:rPr>
          <w:instrText xml:space="preserve"> </w:instrText>
        </w:r>
        <w:r w:rsidRPr="00BA3432">
          <w:rPr>
            <w:rStyle w:val="Hyperlink"/>
            <w:noProof/>
            <w:rPrChange w:id="3144" w:author="phuong vu" w:date="2018-11-25T21:55:00Z">
              <w:rPr>
                <w:rStyle w:val="Hyperlink"/>
                <w:noProof/>
              </w:rPr>
            </w:rPrChange>
          </w:rPr>
        </w:r>
        <w:r w:rsidRPr="00BA3432">
          <w:rPr>
            <w:rStyle w:val="Hyperlink"/>
            <w:noProof/>
            <w:rPrChange w:id="3145" w:author="phuong vu" w:date="2018-11-25T21:55:00Z">
              <w:rPr>
                <w:rStyle w:val="Hyperlink"/>
                <w:noProof/>
              </w:rPr>
            </w:rPrChange>
          </w:rPr>
          <w:fldChar w:fldCharType="separate"/>
        </w:r>
        <w:r w:rsidRPr="00BA3432">
          <w:rPr>
            <w:rStyle w:val="Hyperlink"/>
            <w:noProof/>
            <w:rPrChange w:id="3146" w:author="phuong vu" w:date="2018-11-25T21:55:00Z">
              <w:rPr>
                <w:rStyle w:val="Hyperlink"/>
                <w:noProof/>
              </w:rPr>
            </w:rPrChange>
          </w:rPr>
          <w:t>Bảng 3.9 Bảng dữ liệu chất liệu</w:t>
        </w:r>
        <w:r w:rsidRPr="00BA3432">
          <w:rPr>
            <w:noProof/>
            <w:webHidden/>
            <w:rPrChange w:id="3147" w:author="phuong vu" w:date="2018-11-25T21:55:00Z">
              <w:rPr>
                <w:noProof/>
                <w:webHidden/>
              </w:rPr>
            </w:rPrChange>
          </w:rPr>
          <w:tab/>
        </w:r>
        <w:r w:rsidRPr="00BA3432">
          <w:rPr>
            <w:noProof/>
            <w:webHidden/>
            <w:rPrChange w:id="3148" w:author="phuong vu" w:date="2018-11-25T21:55:00Z">
              <w:rPr>
                <w:noProof/>
                <w:webHidden/>
              </w:rPr>
            </w:rPrChange>
          </w:rPr>
          <w:fldChar w:fldCharType="begin"/>
        </w:r>
        <w:r w:rsidRPr="00BA3432">
          <w:rPr>
            <w:noProof/>
            <w:webHidden/>
            <w:rPrChange w:id="3149" w:author="phuong vu" w:date="2018-11-25T21:55:00Z">
              <w:rPr>
                <w:noProof/>
                <w:webHidden/>
              </w:rPr>
            </w:rPrChange>
          </w:rPr>
          <w:instrText xml:space="preserve"> PAGEREF _Toc530944386 \h </w:instrText>
        </w:r>
        <w:r w:rsidRPr="00BA3432">
          <w:rPr>
            <w:noProof/>
            <w:webHidden/>
            <w:rPrChange w:id="3150" w:author="phuong vu" w:date="2018-11-25T21:55:00Z">
              <w:rPr>
                <w:noProof/>
                <w:webHidden/>
              </w:rPr>
            </w:rPrChange>
          </w:rPr>
        </w:r>
      </w:ins>
      <w:r w:rsidRPr="00BA3432">
        <w:rPr>
          <w:noProof/>
          <w:webHidden/>
          <w:rPrChange w:id="3151" w:author="phuong vu" w:date="2018-11-25T21:55:00Z">
            <w:rPr>
              <w:noProof/>
              <w:webHidden/>
            </w:rPr>
          </w:rPrChange>
        </w:rPr>
        <w:fldChar w:fldCharType="separate"/>
      </w:r>
      <w:ins w:id="3152" w:author="phuong vu" w:date="2018-11-25T21:24:00Z">
        <w:r w:rsidRPr="00BA3432">
          <w:rPr>
            <w:noProof/>
            <w:webHidden/>
            <w:rPrChange w:id="3153" w:author="phuong vu" w:date="2018-11-25T21:55:00Z">
              <w:rPr>
                <w:noProof/>
                <w:webHidden/>
              </w:rPr>
            </w:rPrChange>
          </w:rPr>
          <w:t>33</w:t>
        </w:r>
        <w:r w:rsidRPr="00BA3432">
          <w:rPr>
            <w:noProof/>
            <w:webHidden/>
            <w:rPrChange w:id="3154" w:author="phuong vu" w:date="2018-11-25T21:55:00Z">
              <w:rPr>
                <w:noProof/>
                <w:webHidden/>
              </w:rPr>
            </w:rPrChange>
          </w:rPr>
          <w:fldChar w:fldCharType="end"/>
        </w:r>
        <w:r w:rsidRPr="00BA3432">
          <w:rPr>
            <w:rStyle w:val="Hyperlink"/>
            <w:noProof/>
            <w:rPrChange w:id="3155" w:author="phuong vu" w:date="2018-11-25T21:55:00Z">
              <w:rPr>
                <w:rStyle w:val="Hyperlink"/>
                <w:noProof/>
              </w:rPr>
            </w:rPrChange>
          </w:rPr>
          <w:fldChar w:fldCharType="end"/>
        </w:r>
      </w:ins>
    </w:p>
    <w:p w14:paraId="6CF53045" w14:textId="2A9AE4C6" w:rsidR="00E13565" w:rsidRPr="00BA3432" w:rsidRDefault="00E13565">
      <w:pPr>
        <w:pStyle w:val="TableofFigures"/>
        <w:tabs>
          <w:tab w:val="right" w:leader="dot" w:pos="8777"/>
        </w:tabs>
        <w:rPr>
          <w:ins w:id="3156" w:author="phuong vu" w:date="2018-11-25T21:24:00Z"/>
          <w:rFonts w:eastAsiaTheme="minorEastAsia"/>
          <w:noProof/>
          <w:sz w:val="22"/>
          <w:szCs w:val="22"/>
          <w:lang w:val="en-US"/>
          <w:rPrChange w:id="3157" w:author="phuong vu" w:date="2018-11-25T21:55:00Z">
            <w:rPr>
              <w:ins w:id="3158" w:author="phuong vu" w:date="2018-11-25T21:24:00Z"/>
              <w:rFonts w:asciiTheme="minorHAnsi" w:eastAsiaTheme="minorEastAsia" w:hAnsiTheme="minorHAnsi" w:cstheme="minorBidi"/>
              <w:noProof/>
              <w:sz w:val="22"/>
              <w:szCs w:val="22"/>
              <w:lang w:val="en-US"/>
            </w:rPr>
          </w:rPrChange>
        </w:rPr>
      </w:pPr>
      <w:ins w:id="3159" w:author="phuong vu" w:date="2018-11-25T21:24:00Z">
        <w:r w:rsidRPr="00AD0E2E">
          <w:rPr>
            <w:rStyle w:val="Hyperlink"/>
            <w:noProof/>
          </w:rPr>
          <w:fldChar w:fldCharType="begin"/>
        </w:r>
        <w:r w:rsidRPr="00BA3432">
          <w:rPr>
            <w:rStyle w:val="Hyperlink"/>
            <w:noProof/>
            <w:rPrChange w:id="3160" w:author="phuong vu" w:date="2018-11-25T21:55:00Z">
              <w:rPr>
                <w:rStyle w:val="Hyperlink"/>
                <w:noProof/>
              </w:rPr>
            </w:rPrChange>
          </w:rPr>
          <w:instrText xml:space="preserve"> </w:instrText>
        </w:r>
        <w:r w:rsidRPr="00BA3432">
          <w:rPr>
            <w:noProof/>
            <w:rPrChange w:id="3161" w:author="phuong vu" w:date="2018-11-25T21:55:00Z">
              <w:rPr>
                <w:noProof/>
              </w:rPr>
            </w:rPrChange>
          </w:rPr>
          <w:instrText>HYPERLINK \l "_Toc530944387"</w:instrText>
        </w:r>
        <w:r w:rsidRPr="00BA3432">
          <w:rPr>
            <w:rStyle w:val="Hyperlink"/>
            <w:noProof/>
            <w:rPrChange w:id="3162" w:author="phuong vu" w:date="2018-11-25T21:55:00Z">
              <w:rPr>
                <w:rStyle w:val="Hyperlink"/>
                <w:noProof/>
              </w:rPr>
            </w:rPrChange>
          </w:rPr>
          <w:instrText xml:space="preserve"> </w:instrText>
        </w:r>
        <w:r w:rsidRPr="00BA3432">
          <w:rPr>
            <w:rStyle w:val="Hyperlink"/>
            <w:noProof/>
            <w:rPrChange w:id="3163" w:author="phuong vu" w:date="2018-11-25T21:55:00Z">
              <w:rPr>
                <w:rStyle w:val="Hyperlink"/>
                <w:noProof/>
              </w:rPr>
            </w:rPrChange>
          </w:rPr>
        </w:r>
        <w:r w:rsidRPr="00BA3432">
          <w:rPr>
            <w:rStyle w:val="Hyperlink"/>
            <w:noProof/>
            <w:rPrChange w:id="3164" w:author="phuong vu" w:date="2018-11-25T21:55:00Z">
              <w:rPr>
                <w:rStyle w:val="Hyperlink"/>
                <w:noProof/>
              </w:rPr>
            </w:rPrChange>
          </w:rPr>
          <w:fldChar w:fldCharType="separate"/>
        </w:r>
        <w:r w:rsidRPr="00BA3432">
          <w:rPr>
            <w:rStyle w:val="Hyperlink"/>
            <w:noProof/>
            <w:rPrChange w:id="3165" w:author="phuong vu" w:date="2018-11-25T21:55:00Z">
              <w:rPr>
                <w:rStyle w:val="Hyperlink"/>
                <w:noProof/>
              </w:rPr>
            </w:rPrChange>
          </w:rPr>
          <w:t>Bảng 3.10 Bảng dữ liệu hình ảnh</w:t>
        </w:r>
        <w:r w:rsidRPr="00BA3432">
          <w:rPr>
            <w:noProof/>
            <w:webHidden/>
            <w:rPrChange w:id="3166" w:author="phuong vu" w:date="2018-11-25T21:55:00Z">
              <w:rPr>
                <w:noProof/>
                <w:webHidden/>
              </w:rPr>
            </w:rPrChange>
          </w:rPr>
          <w:tab/>
        </w:r>
        <w:r w:rsidRPr="00BA3432">
          <w:rPr>
            <w:noProof/>
            <w:webHidden/>
            <w:rPrChange w:id="3167" w:author="phuong vu" w:date="2018-11-25T21:55:00Z">
              <w:rPr>
                <w:noProof/>
                <w:webHidden/>
              </w:rPr>
            </w:rPrChange>
          </w:rPr>
          <w:fldChar w:fldCharType="begin"/>
        </w:r>
        <w:r w:rsidRPr="00BA3432">
          <w:rPr>
            <w:noProof/>
            <w:webHidden/>
            <w:rPrChange w:id="3168" w:author="phuong vu" w:date="2018-11-25T21:55:00Z">
              <w:rPr>
                <w:noProof/>
                <w:webHidden/>
              </w:rPr>
            </w:rPrChange>
          </w:rPr>
          <w:instrText xml:space="preserve"> PAGEREF _Toc530944387 \h </w:instrText>
        </w:r>
        <w:r w:rsidRPr="00BA3432">
          <w:rPr>
            <w:noProof/>
            <w:webHidden/>
            <w:rPrChange w:id="3169" w:author="phuong vu" w:date="2018-11-25T21:55:00Z">
              <w:rPr>
                <w:noProof/>
                <w:webHidden/>
              </w:rPr>
            </w:rPrChange>
          </w:rPr>
        </w:r>
      </w:ins>
      <w:r w:rsidRPr="00BA3432">
        <w:rPr>
          <w:noProof/>
          <w:webHidden/>
          <w:rPrChange w:id="3170" w:author="phuong vu" w:date="2018-11-25T21:55:00Z">
            <w:rPr>
              <w:noProof/>
              <w:webHidden/>
            </w:rPr>
          </w:rPrChange>
        </w:rPr>
        <w:fldChar w:fldCharType="separate"/>
      </w:r>
      <w:ins w:id="3171" w:author="phuong vu" w:date="2018-11-25T21:24:00Z">
        <w:r w:rsidRPr="00BA3432">
          <w:rPr>
            <w:noProof/>
            <w:webHidden/>
            <w:rPrChange w:id="3172" w:author="phuong vu" w:date="2018-11-25T21:55:00Z">
              <w:rPr>
                <w:noProof/>
                <w:webHidden/>
              </w:rPr>
            </w:rPrChange>
          </w:rPr>
          <w:t>33</w:t>
        </w:r>
        <w:r w:rsidRPr="00BA3432">
          <w:rPr>
            <w:noProof/>
            <w:webHidden/>
            <w:rPrChange w:id="3173" w:author="phuong vu" w:date="2018-11-25T21:55:00Z">
              <w:rPr>
                <w:noProof/>
                <w:webHidden/>
              </w:rPr>
            </w:rPrChange>
          </w:rPr>
          <w:fldChar w:fldCharType="end"/>
        </w:r>
        <w:r w:rsidRPr="00BA3432">
          <w:rPr>
            <w:rStyle w:val="Hyperlink"/>
            <w:noProof/>
            <w:rPrChange w:id="3174" w:author="phuong vu" w:date="2018-11-25T21:55:00Z">
              <w:rPr>
                <w:rStyle w:val="Hyperlink"/>
                <w:noProof/>
              </w:rPr>
            </w:rPrChange>
          </w:rPr>
          <w:fldChar w:fldCharType="end"/>
        </w:r>
      </w:ins>
    </w:p>
    <w:p w14:paraId="1549C433" w14:textId="3FC17896" w:rsidR="00E13565" w:rsidRPr="00BA3432" w:rsidRDefault="00E13565">
      <w:pPr>
        <w:pStyle w:val="TableofFigures"/>
        <w:tabs>
          <w:tab w:val="right" w:leader="dot" w:pos="8777"/>
        </w:tabs>
        <w:rPr>
          <w:ins w:id="3175" w:author="phuong vu" w:date="2018-11-25T21:24:00Z"/>
          <w:rFonts w:eastAsiaTheme="minorEastAsia"/>
          <w:noProof/>
          <w:sz w:val="22"/>
          <w:szCs w:val="22"/>
          <w:lang w:val="en-US"/>
          <w:rPrChange w:id="3176" w:author="phuong vu" w:date="2018-11-25T21:55:00Z">
            <w:rPr>
              <w:ins w:id="3177" w:author="phuong vu" w:date="2018-11-25T21:24:00Z"/>
              <w:rFonts w:asciiTheme="minorHAnsi" w:eastAsiaTheme="minorEastAsia" w:hAnsiTheme="minorHAnsi" w:cstheme="minorBidi"/>
              <w:noProof/>
              <w:sz w:val="22"/>
              <w:szCs w:val="22"/>
              <w:lang w:val="en-US"/>
            </w:rPr>
          </w:rPrChange>
        </w:rPr>
      </w:pPr>
      <w:ins w:id="3178" w:author="phuong vu" w:date="2018-11-25T21:24:00Z">
        <w:r w:rsidRPr="00AD0E2E">
          <w:rPr>
            <w:rStyle w:val="Hyperlink"/>
            <w:noProof/>
          </w:rPr>
          <w:fldChar w:fldCharType="begin"/>
        </w:r>
        <w:r w:rsidRPr="00BA3432">
          <w:rPr>
            <w:rStyle w:val="Hyperlink"/>
            <w:noProof/>
            <w:rPrChange w:id="3179" w:author="phuong vu" w:date="2018-11-25T21:55:00Z">
              <w:rPr>
                <w:rStyle w:val="Hyperlink"/>
                <w:noProof/>
              </w:rPr>
            </w:rPrChange>
          </w:rPr>
          <w:instrText xml:space="preserve"> </w:instrText>
        </w:r>
        <w:r w:rsidRPr="00BA3432">
          <w:rPr>
            <w:noProof/>
            <w:rPrChange w:id="3180" w:author="phuong vu" w:date="2018-11-25T21:55:00Z">
              <w:rPr>
                <w:noProof/>
              </w:rPr>
            </w:rPrChange>
          </w:rPr>
          <w:instrText>HYPERLINK \l "_Toc530944388"</w:instrText>
        </w:r>
        <w:r w:rsidRPr="00BA3432">
          <w:rPr>
            <w:rStyle w:val="Hyperlink"/>
            <w:noProof/>
            <w:rPrChange w:id="3181" w:author="phuong vu" w:date="2018-11-25T21:55:00Z">
              <w:rPr>
                <w:rStyle w:val="Hyperlink"/>
                <w:noProof/>
              </w:rPr>
            </w:rPrChange>
          </w:rPr>
          <w:instrText xml:space="preserve"> </w:instrText>
        </w:r>
        <w:r w:rsidRPr="00BA3432">
          <w:rPr>
            <w:rStyle w:val="Hyperlink"/>
            <w:noProof/>
            <w:rPrChange w:id="3182" w:author="phuong vu" w:date="2018-11-25T21:55:00Z">
              <w:rPr>
                <w:rStyle w:val="Hyperlink"/>
                <w:noProof/>
              </w:rPr>
            </w:rPrChange>
          </w:rPr>
        </w:r>
        <w:r w:rsidRPr="00BA3432">
          <w:rPr>
            <w:rStyle w:val="Hyperlink"/>
            <w:noProof/>
            <w:rPrChange w:id="3183" w:author="phuong vu" w:date="2018-11-25T21:55:00Z">
              <w:rPr>
                <w:rStyle w:val="Hyperlink"/>
                <w:noProof/>
              </w:rPr>
            </w:rPrChange>
          </w:rPr>
          <w:fldChar w:fldCharType="separate"/>
        </w:r>
        <w:r w:rsidRPr="00BA3432">
          <w:rPr>
            <w:rStyle w:val="Hyperlink"/>
            <w:noProof/>
            <w:rPrChange w:id="3184" w:author="phuong vu" w:date="2018-11-25T21:55:00Z">
              <w:rPr>
                <w:rStyle w:val="Hyperlink"/>
                <w:noProof/>
              </w:rPr>
            </w:rPrChange>
          </w:rPr>
          <w:t>Bảng 3.11 Bảng dữ liệu quần áo</w:t>
        </w:r>
        <w:r w:rsidRPr="00BA3432">
          <w:rPr>
            <w:noProof/>
            <w:webHidden/>
            <w:rPrChange w:id="3185" w:author="phuong vu" w:date="2018-11-25T21:55:00Z">
              <w:rPr>
                <w:noProof/>
                <w:webHidden/>
              </w:rPr>
            </w:rPrChange>
          </w:rPr>
          <w:tab/>
        </w:r>
        <w:r w:rsidRPr="00BA3432">
          <w:rPr>
            <w:noProof/>
            <w:webHidden/>
            <w:rPrChange w:id="3186" w:author="phuong vu" w:date="2018-11-25T21:55:00Z">
              <w:rPr>
                <w:noProof/>
                <w:webHidden/>
              </w:rPr>
            </w:rPrChange>
          </w:rPr>
          <w:fldChar w:fldCharType="begin"/>
        </w:r>
        <w:r w:rsidRPr="00BA3432">
          <w:rPr>
            <w:noProof/>
            <w:webHidden/>
            <w:rPrChange w:id="3187" w:author="phuong vu" w:date="2018-11-25T21:55:00Z">
              <w:rPr>
                <w:noProof/>
                <w:webHidden/>
              </w:rPr>
            </w:rPrChange>
          </w:rPr>
          <w:instrText xml:space="preserve"> PAGEREF _Toc530944388 \h </w:instrText>
        </w:r>
        <w:r w:rsidRPr="00BA3432">
          <w:rPr>
            <w:noProof/>
            <w:webHidden/>
            <w:rPrChange w:id="3188" w:author="phuong vu" w:date="2018-11-25T21:55:00Z">
              <w:rPr>
                <w:noProof/>
                <w:webHidden/>
              </w:rPr>
            </w:rPrChange>
          </w:rPr>
        </w:r>
      </w:ins>
      <w:r w:rsidRPr="00BA3432">
        <w:rPr>
          <w:noProof/>
          <w:webHidden/>
          <w:rPrChange w:id="3189" w:author="phuong vu" w:date="2018-11-25T21:55:00Z">
            <w:rPr>
              <w:noProof/>
              <w:webHidden/>
            </w:rPr>
          </w:rPrChange>
        </w:rPr>
        <w:fldChar w:fldCharType="separate"/>
      </w:r>
      <w:ins w:id="3190" w:author="phuong vu" w:date="2018-11-25T21:24:00Z">
        <w:r w:rsidRPr="00BA3432">
          <w:rPr>
            <w:noProof/>
            <w:webHidden/>
            <w:rPrChange w:id="3191" w:author="phuong vu" w:date="2018-11-25T21:55:00Z">
              <w:rPr>
                <w:noProof/>
                <w:webHidden/>
              </w:rPr>
            </w:rPrChange>
          </w:rPr>
          <w:t>34</w:t>
        </w:r>
        <w:r w:rsidRPr="00BA3432">
          <w:rPr>
            <w:noProof/>
            <w:webHidden/>
            <w:rPrChange w:id="3192" w:author="phuong vu" w:date="2018-11-25T21:55:00Z">
              <w:rPr>
                <w:noProof/>
                <w:webHidden/>
              </w:rPr>
            </w:rPrChange>
          </w:rPr>
          <w:fldChar w:fldCharType="end"/>
        </w:r>
        <w:r w:rsidRPr="00BA3432">
          <w:rPr>
            <w:rStyle w:val="Hyperlink"/>
            <w:noProof/>
            <w:rPrChange w:id="3193" w:author="phuong vu" w:date="2018-11-25T21:55:00Z">
              <w:rPr>
                <w:rStyle w:val="Hyperlink"/>
                <w:noProof/>
              </w:rPr>
            </w:rPrChange>
          </w:rPr>
          <w:fldChar w:fldCharType="end"/>
        </w:r>
      </w:ins>
    </w:p>
    <w:p w14:paraId="49F89931" w14:textId="0FB08A5C" w:rsidR="00E13565" w:rsidRPr="00BA3432" w:rsidRDefault="00E13565">
      <w:pPr>
        <w:pStyle w:val="TableofFigures"/>
        <w:tabs>
          <w:tab w:val="right" w:leader="dot" w:pos="8777"/>
        </w:tabs>
        <w:rPr>
          <w:ins w:id="3194" w:author="phuong vu" w:date="2018-11-25T21:24:00Z"/>
          <w:rFonts w:eastAsiaTheme="minorEastAsia"/>
          <w:noProof/>
          <w:sz w:val="22"/>
          <w:szCs w:val="22"/>
          <w:lang w:val="en-US"/>
          <w:rPrChange w:id="3195" w:author="phuong vu" w:date="2018-11-25T21:55:00Z">
            <w:rPr>
              <w:ins w:id="3196" w:author="phuong vu" w:date="2018-11-25T21:24:00Z"/>
              <w:rFonts w:asciiTheme="minorHAnsi" w:eastAsiaTheme="minorEastAsia" w:hAnsiTheme="minorHAnsi" w:cstheme="minorBidi"/>
              <w:noProof/>
              <w:sz w:val="22"/>
              <w:szCs w:val="22"/>
              <w:lang w:val="en-US"/>
            </w:rPr>
          </w:rPrChange>
        </w:rPr>
      </w:pPr>
      <w:ins w:id="3197" w:author="phuong vu" w:date="2018-11-25T21:24:00Z">
        <w:r w:rsidRPr="00AD0E2E">
          <w:rPr>
            <w:rStyle w:val="Hyperlink"/>
            <w:noProof/>
          </w:rPr>
          <w:fldChar w:fldCharType="begin"/>
        </w:r>
        <w:r w:rsidRPr="00BA3432">
          <w:rPr>
            <w:rStyle w:val="Hyperlink"/>
            <w:noProof/>
            <w:rPrChange w:id="3198" w:author="phuong vu" w:date="2018-11-25T21:55:00Z">
              <w:rPr>
                <w:rStyle w:val="Hyperlink"/>
                <w:noProof/>
              </w:rPr>
            </w:rPrChange>
          </w:rPr>
          <w:instrText xml:space="preserve"> </w:instrText>
        </w:r>
        <w:r w:rsidRPr="00BA3432">
          <w:rPr>
            <w:noProof/>
            <w:rPrChange w:id="3199" w:author="phuong vu" w:date="2018-11-25T21:55:00Z">
              <w:rPr>
                <w:noProof/>
              </w:rPr>
            </w:rPrChange>
          </w:rPr>
          <w:instrText>HYPERLINK \l "_Toc530944389"</w:instrText>
        </w:r>
        <w:r w:rsidRPr="00BA3432">
          <w:rPr>
            <w:rStyle w:val="Hyperlink"/>
            <w:noProof/>
            <w:rPrChange w:id="3200" w:author="phuong vu" w:date="2018-11-25T21:55:00Z">
              <w:rPr>
                <w:rStyle w:val="Hyperlink"/>
                <w:noProof/>
              </w:rPr>
            </w:rPrChange>
          </w:rPr>
          <w:instrText xml:space="preserve"> </w:instrText>
        </w:r>
        <w:r w:rsidRPr="00BA3432">
          <w:rPr>
            <w:rStyle w:val="Hyperlink"/>
            <w:noProof/>
            <w:rPrChange w:id="3201" w:author="phuong vu" w:date="2018-11-25T21:55:00Z">
              <w:rPr>
                <w:rStyle w:val="Hyperlink"/>
                <w:noProof/>
              </w:rPr>
            </w:rPrChange>
          </w:rPr>
        </w:r>
        <w:r w:rsidRPr="00BA3432">
          <w:rPr>
            <w:rStyle w:val="Hyperlink"/>
            <w:noProof/>
            <w:rPrChange w:id="3202" w:author="phuong vu" w:date="2018-11-25T21:55:00Z">
              <w:rPr>
                <w:rStyle w:val="Hyperlink"/>
                <w:noProof/>
              </w:rPr>
            </w:rPrChange>
          </w:rPr>
          <w:fldChar w:fldCharType="separate"/>
        </w:r>
        <w:r w:rsidRPr="00BA3432">
          <w:rPr>
            <w:rStyle w:val="Hyperlink"/>
            <w:noProof/>
            <w:rPrChange w:id="3203" w:author="phuong vu" w:date="2018-11-25T21:55:00Z">
              <w:rPr>
                <w:rStyle w:val="Hyperlink"/>
                <w:noProof/>
              </w:rPr>
            </w:rPrChange>
          </w:rPr>
          <w:t>Bảng 3.12 Bảng dữ liệu loại quần áo</w:t>
        </w:r>
        <w:r w:rsidRPr="00BA3432">
          <w:rPr>
            <w:noProof/>
            <w:webHidden/>
            <w:rPrChange w:id="3204" w:author="phuong vu" w:date="2018-11-25T21:55:00Z">
              <w:rPr>
                <w:noProof/>
                <w:webHidden/>
              </w:rPr>
            </w:rPrChange>
          </w:rPr>
          <w:tab/>
        </w:r>
        <w:r w:rsidRPr="00BA3432">
          <w:rPr>
            <w:noProof/>
            <w:webHidden/>
            <w:rPrChange w:id="3205" w:author="phuong vu" w:date="2018-11-25T21:55:00Z">
              <w:rPr>
                <w:noProof/>
                <w:webHidden/>
              </w:rPr>
            </w:rPrChange>
          </w:rPr>
          <w:fldChar w:fldCharType="begin"/>
        </w:r>
        <w:r w:rsidRPr="00BA3432">
          <w:rPr>
            <w:noProof/>
            <w:webHidden/>
            <w:rPrChange w:id="3206" w:author="phuong vu" w:date="2018-11-25T21:55:00Z">
              <w:rPr>
                <w:noProof/>
                <w:webHidden/>
              </w:rPr>
            </w:rPrChange>
          </w:rPr>
          <w:instrText xml:space="preserve"> PAGEREF _Toc530944389 \h </w:instrText>
        </w:r>
        <w:r w:rsidRPr="00BA3432">
          <w:rPr>
            <w:noProof/>
            <w:webHidden/>
            <w:rPrChange w:id="3207" w:author="phuong vu" w:date="2018-11-25T21:55:00Z">
              <w:rPr>
                <w:noProof/>
                <w:webHidden/>
              </w:rPr>
            </w:rPrChange>
          </w:rPr>
        </w:r>
      </w:ins>
      <w:r w:rsidRPr="00BA3432">
        <w:rPr>
          <w:noProof/>
          <w:webHidden/>
          <w:rPrChange w:id="3208" w:author="phuong vu" w:date="2018-11-25T21:55:00Z">
            <w:rPr>
              <w:noProof/>
              <w:webHidden/>
            </w:rPr>
          </w:rPrChange>
        </w:rPr>
        <w:fldChar w:fldCharType="separate"/>
      </w:r>
      <w:ins w:id="3209" w:author="phuong vu" w:date="2018-11-25T21:24:00Z">
        <w:r w:rsidRPr="00BA3432">
          <w:rPr>
            <w:noProof/>
            <w:webHidden/>
            <w:rPrChange w:id="3210" w:author="phuong vu" w:date="2018-11-25T21:55:00Z">
              <w:rPr>
                <w:noProof/>
                <w:webHidden/>
              </w:rPr>
            </w:rPrChange>
          </w:rPr>
          <w:t>34</w:t>
        </w:r>
        <w:r w:rsidRPr="00BA3432">
          <w:rPr>
            <w:noProof/>
            <w:webHidden/>
            <w:rPrChange w:id="3211" w:author="phuong vu" w:date="2018-11-25T21:55:00Z">
              <w:rPr>
                <w:noProof/>
                <w:webHidden/>
              </w:rPr>
            </w:rPrChange>
          </w:rPr>
          <w:fldChar w:fldCharType="end"/>
        </w:r>
        <w:r w:rsidRPr="00BA3432">
          <w:rPr>
            <w:rStyle w:val="Hyperlink"/>
            <w:noProof/>
            <w:rPrChange w:id="3212" w:author="phuong vu" w:date="2018-11-25T21:55:00Z">
              <w:rPr>
                <w:rStyle w:val="Hyperlink"/>
                <w:noProof/>
              </w:rPr>
            </w:rPrChange>
          </w:rPr>
          <w:fldChar w:fldCharType="end"/>
        </w:r>
      </w:ins>
    </w:p>
    <w:p w14:paraId="6119BD46" w14:textId="2B364736" w:rsidR="00E13565" w:rsidRPr="00BA3432" w:rsidRDefault="00E13565">
      <w:pPr>
        <w:pStyle w:val="TableofFigures"/>
        <w:tabs>
          <w:tab w:val="right" w:leader="dot" w:pos="8777"/>
        </w:tabs>
        <w:rPr>
          <w:ins w:id="3213" w:author="phuong vu" w:date="2018-11-25T21:24:00Z"/>
          <w:rFonts w:eastAsiaTheme="minorEastAsia"/>
          <w:noProof/>
          <w:sz w:val="22"/>
          <w:szCs w:val="22"/>
          <w:lang w:val="en-US"/>
          <w:rPrChange w:id="3214" w:author="phuong vu" w:date="2018-11-25T21:55:00Z">
            <w:rPr>
              <w:ins w:id="3215" w:author="phuong vu" w:date="2018-11-25T21:24:00Z"/>
              <w:rFonts w:asciiTheme="minorHAnsi" w:eastAsiaTheme="minorEastAsia" w:hAnsiTheme="minorHAnsi" w:cstheme="minorBidi"/>
              <w:noProof/>
              <w:sz w:val="22"/>
              <w:szCs w:val="22"/>
              <w:lang w:val="en-US"/>
            </w:rPr>
          </w:rPrChange>
        </w:rPr>
      </w:pPr>
      <w:ins w:id="3216" w:author="phuong vu" w:date="2018-11-25T21:24:00Z">
        <w:r w:rsidRPr="00AD0E2E">
          <w:rPr>
            <w:rStyle w:val="Hyperlink"/>
            <w:noProof/>
          </w:rPr>
          <w:fldChar w:fldCharType="begin"/>
        </w:r>
        <w:r w:rsidRPr="00BA3432">
          <w:rPr>
            <w:rStyle w:val="Hyperlink"/>
            <w:noProof/>
            <w:rPrChange w:id="3217" w:author="phuong vu" w:date="2018-11-25T21:55:00Z">
              <w:rPr>
                <w:rStyle w:val="Hyperlink"/>
                <w:noProof/>
              </w:rPr>
            </w:rPrChange>
          </w:rPr>
          <w:instrText xml:space="preserve"> </w:instrText>
        </w:r>
        <w:r w:rsidRPr="00BA3432">
          <w:rPr>
            <w:noProof/>
            <w:rPrChange w:id="3218" w:author="phuong vu" w:date="2018-11-25T21:55:00Z">
              <w:rPr>
                <w:noProof/>
              </w:rPr>
            </w:rPrChange>
          </w:rPr>
          <w:instrText>HYPERLINK \l "_Toc530944390"</w:instrText>
        </w:r>
        <w:r w:rsidRPr="00BA3432">
          <w:rPr>
            <w:rStyle w:val="Hyperlink"/>
            <w:noProof/>
            <w:rPrChange w:id="3219" w:author="phuong vu" w:date="2018-11-25T21:55:00Z">
              <w:rPr>
                <w:rStyle w:val="Hyperlink"/>
                <w:noProof/>
              </w:rPr>
            </w:rPrChange>
          </w:rPr>
          <w:instrText xml:space="preserve"> </w:instrText>
        </w:r>
        <w:r w:rsidRPr="00BA3432">
          <w:rPr>
            <w:rStyle w:val="Hyperlink"/>
            <w:noProof/>
            <w:rPrChange w:id="3220" w:author="phuong vu" w:date="2018-11-25T21:55:00Z">
              <w:rPr>
                <w:rStyle w:val="Hyperlink"/>
                <w:noProof/>
              </w:rPr>
            </w:rPrChange>
          </w:rPr>
        </w:r>
        <w:r w:rsidRPr="00BA3432">
          <w:rPr>
            <w:rStyle w:val="Hyperlink"/>
            <w:noProof/>
            <w:rPrChange w:id="3221" w:author="phuong vu" w:date="2018-11-25T21:55:00Z">
              <w:rPr>
                <w:rStyle w:val="Hyperlink"/>
                <w:noProof/>
              </w:rPr>
            </w:rPrChange>
          </w:rPr>
          <w:fldChar w:fldCharType="separate"/>
        </w:r>
        <w:r w:rsidRPr="00BA3432">
          <w:rPr>
            <w:rStyle w:val="Hyperlink"/>
            <w:noProof/>
            <w:rPrChange w:id="3222" w:author="phuong vu" w:date="2018-11-25T21:55:00Z">
              <w:rPr>
                <w:rStyle w:val="Hyperlink"/>
                <w:noProof/>
              </w:rPr>
            </w:rPrChange>
          </w:rPr>
          <w:t>Bảng 3.13 Bảng dữ liệu khuyến mãi</w:t>
        </w:r>
        <w:r w:rsidRPr="00BA3432">
          <w:rPr>
            <w:noProof/>
            <w:webHidden/>
            <w:rPrChange w:id="3223" w:author="phuong vu" w:date="2018-11-25T21:55:00Z">
              <w:rPr>
                <w:noProof/>
                <w:webHidden/>
              </w:rPr>
            </w:rPrChange>
          </w:rPr>
          <w:tab/>
        </w:r>
        <w:r w:rsidRPr="00BA3432">
          <w:rPr>
            <w:noProof/>
            <w:webHidden/>
            <w:rPrChange w:id="3224" w:author="phuong vu" w:date="2018-11-25T21:55:00Z">
              <w:rPr>
                <w:noProof/>
                <w:webHidden/>
              </w:rPr>
            </w:rPrChange>
          </w:rPr>
          <w:fldChar w:fldCharType="begin"/>
        </w:r>
        <w:r w:rsidRPr="00BA3432">
          <w:rPr>
            <w:noProof/>
            <w:webHidden/>
            <w:rPrChange w:id="3225" w:author="phuong vu" w:date="2018-11-25T21:55:00Z">
              <w:rPr>
                <w:noProof/>
                <w:webHidden/>
              </w:rPr>
            </w:rPrChange>
          </w:rPr>
          <w:instrText xml:space="preserve"> PAGEREF _Toc530944390 \h </w:instrText>
        </w:r>
        <w:r w:rsidRPr="00BA3432">
          <w:rPr>
            <w:noProof/>
            <w:webHidden/>
            <w:rPrChange w:id="3226" w:author="phuong vu" w:date="2018-11-25T21:55:00Z">
              <w:rPr>
                <w:noProof/>
                <w:webHidden/>
              </w:rPr>
            </w:rPrChange>
          </w:rPr>
        </w:r>
      </w:ins>
      <w:r w:rsidRPr="00BA3432">
        <w:rPr>
          <w:noProof/>
          <w:webHidden/>
          <w:rPrChange w:id="3227" w:author="phuong vu" w:date="2018-11-25T21:55:00Z">
            <w:rPr>
              <w:noProof/>
              <w:webHidden/>
            </w:rPr>
          </w:rPrChange>
        </w:rPr>
        <w:fldChar w:fldCharType="separate"/>
      </w:r>
      <w:ins w:id="3228" w:author="phuong vu" w:date="2018-11-25T21:24:00Z">
        <w:r w:rsidRPr="00BA3432">
          <w:rPr>
            <w:noProof/>
            <w:webHidden/>
            <w:rPrChange w:id="3229" w:author="phuong vu" w:date="2018-11-25T21:55:00Z">
              <w:rPr>
                <w:noProof/>
                <w:webHidden/>
              </w:rPr>
            </w:rPrChange>
          </w:rPr>
          <w:t>35</w:t>
        </w:r>
        <w:r w:rsidRPr="00BA3432">
          <w:rPr>
            <w:noProof/>
            <w:webHidden/>
            <w:rPrChange w:id="3230" w:author="phuong vu" w:date="2018-11-25T21:55:00Z">
              <w:rPr>
                <w:noProof/>
                <w:webHidden/>
              </w:rPr>
            </w:rPrChange>
          </w:rPr>
          <w:fldChar w:fldCharType="end"/>
        </w:r>
        <w:r w:rsidRPr="00BA3432">
          <w:rPr>
            <w:rStyle w:val="Hyperlink"/>
            <w:noProof/>
            <w:rPrChange w:id="3231" w:author="phuong vu" w:date="2018-11-25T21:55:00Z">
              <w:rPr>
                <w:rStyle w:val="Hyperlink"/>
                <w:noProof/>
              </w:rPr>
            </w:rPrChange>
          </w:rPr>
          <w:fldChar w:fldCharType="end"/>
        </w:r>
      </w:ins>
    </w:p>
    <w:p w14:paraId="337F036B" w14:textId="492B6E13" w:rsidR="00E13565" w:rsidRPr="00BA3432" w:rsidRDefault="00E13565">
      <w:pPr>
        <w:pStyle w:val="TableofFigures"/>
        <w:tabs>
          <w:tab w:val="right" w:leader="dot" w:pos="8777"/>
        </w:tabs>
        <w:rPr>
          <w:ins w:id="3232" w:author="phuong vu" w:date="2018-11-25T21:24:00Z"/>
          <w:rFonts w:eastAsiaTheme="minorEastAsia"/>
          <w:noProof/>
          <w:sz w:val="22"/>
          <w:szCs w:val="22"/>
          <w:lang w:val="en-US"/>
          <w:rPrChange w:id="3233" w:author="phuong vu" w:date="2018-11-25T21:55:00Z">
            <w:rPr>
              <w:ins w:id="3234" w:author="phuong vu" w:date="2018-11-25T21:24:00Z"/>
              <w:rFonts w:asciiTheme="minorHAnsi" w:eastAsiaTheme="minorEastAsia" w:hAnsiTheme="minorHAnsi" w:cstheme="minorBidi"/>
              <w:noProof/>
              <w:sz w:val="22"/>
              <w:szCs w:val="22"/>
              <w:lang w:val="en-US"/>
            </w:rPr>
          </w:rPrChange>
        </w:rPr>
      </w:pPr>
      <w:ins w:id="3235" w:author="phuong vu" w:date="2018-11-25T21:24:00Z">
        <w:r w:rsidRPr="00AD0E2E">
          <w:rPr>
            <w:rStyle w:val="Hyperlink"/>
            <w:noProof/>
          </w:rPr>
          <w:fldChar w:fldCharType="begin"/>
        </w:r>
        <w:r w:rsidRPr="00BA3432">
          <w:rPr>
            <w:rStyle w:val="Hyperlink"/>
            <w:noProof/>
            <w:rPrChange w:id="3236" w:author="phuong vu" w:date="2018-11-25T21:55:00Z">
              <w:rPr>
                <w:rStyle w:val="Hyperlink"/>
                <w:noProof/>
              </w:rPr>
            </w:rPrChange>
          </w:rPr>
          <w:instrText xml:space="preserve"> </w:instrText>
        </w:r>
        <w:r w:rsidRPr="00BA3432">
          <w:rPr>
            <w:noProof/>
            <w:rPrChange w:id="3237" w:author="phuong vu" w:date="2018-11-25T21:55:00Z">
              <w:rPr>
                <w:noProof/>
              </w:rPr>
            </w:rPrChange>
          </w:rPr>
          <w:instrText>HYPERLINK \l "_Toc530944391"</w:instrText>
        </w:r>
        <w:r w:rsidRPr="00BA3432">
          <w:rPr>
            <w:rStyle w:val="Hyperlink"/>
            <w:noProof/>
            <w:rPrChange w:id="3238" w:author="phuong vu" w:date="2018-11-25T21:55:00Z">
              <w:rPr>
                <w:rStyle w:val="Hyperlink"/>
                <w:noProof/>
              </w:rPr>
            </w:rPrChange>
          </w:rPr>
          <w:instrText xml:space="preserve"> </w:instrText>
        </w:r>
        <w:r w:rsidRPr="00BA3432">
          <w:rPr>
            <w:rStyle w:val="Hyperlink"/>
            <w:noProof/>
            <w:rPrChange w:id="3239" w:author="phuong vu" w:date="2018-11-25T21:55:00Z">
              <w:rPr>
                <w:rStyle w:val="Hyperlink"/>
                <w:noProof/>
              </w:rPr>
            </w:rPrChange>
          </w:rPr>
        </w:r>
        <w:r w:rsidRPr="00BA3432">
          <w:rPr>
            <w:rStyle w:val="Hyperlink"/>
            <w:noProof/>
            <w:rPrChange w:id="3240" w:author="phuong vu" w:date="2018-11-25T21:55:00Z">
              <w:rPr>
                <w:rStyle w:val="Hyperlink"/>
                <w:noProof/>
              </w:rPr>
            </w:rPrChange>
          </w:rPr>
          <w:fldChar w:fldCharType="separate"/>
        </w:r>
        <w:r w:rsidRPr="00BA3432">
          <w:rPr>
            <w:rStyle w:val="Hyperlink"/>
            <w:noProof/>
            <w:rPrChange w:id="3241" w:author="phuong vu" w:date="2018-11-25T21:55:00Z">
              <w:rPr>
                <w:rStyle w:val="Hyperlink"/>
                <w:noProof/>
              </w:rPr>
            </w:rPrChange>
          </w:rPr>
          <w:t>Bảng 3.14 Bảng dữ liệu theo chi nhánh</w:t>
        </w:r>
        <w:r w:rsidRPr="00BA3432">
          <w:rPr>
            <w:noProof/>
            <w:webHidden/>
            <w:rPrChange w:id="3242" w:author="phuong vu" w:date="2018-11-25T21:55:00Z">
              <w:rPr>
                <w:noProof/>
                <w:webHidden/>
              </w:rPr>
            </w:rPrChange>
          </w:rPr>
          <w:tab/>
        </w:r>
        <w:r w:rsidRPr="00BA3432">
          <w:rPr>
            <w:noProof/>
            <w:webHidden/>
            <w:rPrChange w:id="3243" w:author="phuong vu" w:date="2018-11-25T21:55:00Z">
              <w:rPr>
                <w:noProof/>
                <w:webHidden/>
              </w:rPr>
            </w:rPrChange>
          </w:rPr>
          <w:fldChar w:fldCharType="begin"/>
        </w:r>
        <w:r w:rsidRPr="00BA3432">
          <w:rPr>
            <w:noProof/>
            <w:webHidden/>
            <w:rPrChange w:id="3244" w:author="phuong vu" w:date="2018-11-25T21:55:00Z">
              <w:rPr>
                <w:noProof/>
                <w:webHidden/>
              </w:rPr>
            </w:rPrChange>
          </w:rPr>
          <w:instrText xml:space="preserve"> PAGEREF _Toc530944391 \h </w:instrText>
        </w:r>
        <w:r w:rsidRPr="00BA3432">
          <w:rPr>
            <w:noProof/>
            <w:webHidden/>
            <w:rPrChange w:id="3245" w:author="phuong vu" w:date="2018-11-25T21:55:00Z">
              <w:rPr>
                <w:noProof/>
                <w:webHidden/>
              </w:rPr>
            </w:rPrChange>
          </w:rPr>
        </w:r>
      </w:ins>
      <w:r w:rsidRPr="00BA3432">
        <w:rPr>
          <w:noProof/>
          <w:webHidden/>
          <w:rPrChange w:id="3246" w:author="phuong vu" w:date="2018-11-25T21:55:00Z">
            <w:rPr>
              <w:noProof/>
              <w:webHidden/>
            </w:rPr>
          </w:rPrChange>
        </w:rPr>
        <w:fldChar w:fldCharType="separate"/>
      </w:r>
      <w:ins w:id="3247" w:author="phuong vu" w:date="2018-11-25T21:24:00Z">
        <w:r w:rsidRPr="00BA3432">
          <w:rPr>
            <w:noProof/>
            <w:webHidden/>
            <w:rPrChange w:id="3248" w:author="phuong vu" w:date="2018-11-25T21:55:00Z">
              <w:rPr>
                <w:noProof/>
                <w:webHidden/>
              </w:rPr>
            </w:rPrChange>
          </w:rPr>
          <w:t>35</w:t>
        </w:r>
        <w:r w:rsidRPr="00BA3432">
          <w:rPr>
            <w:noProof/>
            <w:webHidden/>
            <w:rPrChange w:id="3249" w:author="phuong vu" w:date="2018-11-25T21:55:00Z">
              <w:rPr>
                <w:noProof/>
                <w:webHidden/>
              </w:rPr>
            </w:rPrChange>
          </w:rPr>
          <w:fldChar w:fldCharType="end"/>
        </w:r>
        <w:r w:rsidRPr="00BA3432">
          <w:rPr>
            <w:rStyle w:val="Hyperlink"/>
            <w:noProof/>
            <w:rPrChange w:id="3250" w:author="phuong vu" w:date="2018-11-25T21:55:00Z">
              <w:rPr>
                <w:rStyle w:val="Hyperlink"/>
                <w:noProof/>
              </w:rPr>
            </w:rPrChange>
          </w:rPr>
          <w:fldChar w:fldCharType="end"/>
        </w:r>
      </w:ins>
    </w:p>
    <w:p w14:paraId="2AB2E34F" w14:textId="1EBFFD38" w:rsidR="00E13565" w:rsidRPr="00BA3432" w:rsidRDefault="00E13565">
      <w:pPr>
        <w:pStyle w:val="TableofFigures"/>
        <w:tabs>
          <w:tab w:val="right" w:leader="dot" w:pos="8777"/>
        </w:tabs>
        <w:rPr>
          <w:ins w:id="3251" w:author="phuong vu" w:date="2018-11-25T21:24:00Z"/>
          <w:rFonts w:eastAsiaTheme="minorEastAsia"/>
          <w:noProof/>
          <w:sz w:val="22"/>
          <w:szCs w:val="22"/>
          <w:lang w:val="en-US"/>
          <w:rPrChange w:id="3252" w:author="phuong vu" w:date="2018-11-25T21:55:00Z">
            <w:rPr>
              <w:ins w:id="3253" w:author="phuong vu" w:date="2018-11-25T21:24:00Z"/>
              <w:rFonts w:asciiTheme="minorHAnsi" w:eastAsiaTheme="minorEastAsia" w:hAnsiTheme="minorHAnsi" w:cstheme="minorBidi"/>
              <w:noProof/>
              <w:sz w:val="22"/>
              <w:szCs w:val="22"/>
              <w:lang w:val="en-US"/>
            </w:rPr>
          </w:rPrChange>
        </w:rPr>
      </w:pPr>
      <w:ins w:id="3254" w:author="phuong vu" w:date="2018-11-25T21:24:00Z">
        <w:r w:rsidRPr="00AD0E2E">
          <w:rPr>
            <w:rStyle w:val="Hyperlink"/>
            <w:noProof/>
          </w:rPr>
          <w:fldChar w:fldCharType="begin"/>
        </w:r>
        <w:r w:rsidRPr="00BA3432">
          <w:rPr>
            <w:rStyle w:val="Hyperlink"/>
            <w:noProof/>
            <w:rPrChange w:id="3255" w:author="phuong vu" w:date="2018-11-25T21:55:00Z">
              <w:rPr>
                <w:rStyle w:val="Hyperlink"/>
                <w:noProof/>
              </w:rPr>
            </w:rPrChange>
          </w:rPr>
          <w:instrText xml:space="preserve"> </w:instrText>
        </w:r>
        <w:r w:rsidRPr="00BA3432">
          <w:rPr>
            <w:noProof/>
            <w:rPrChange w:id="3256" w:author="phuong vu" w:date="2018-11-25T21:55:00Z">
              <w:rPr>
                <w:noProof/>
              </w:rPr>
            </w:rPrChange>
          </w:rPr>
          <w:instrText>HYPERLINK \l "_Toc530944392"</w:instrText>
        </w:r>
        <w:r w:rsidRPr="00BA3432">
          <w:rPr>
            <w:rStyle w:val="Hyperlink"/>
            <w:noProof/>
            <w:rPrChange w:id="3257" w:author="phuong vu" w:date="2018-11-25T21:55:00Z">
              <w:rPr>
                <w:rStyle w:val="Hyperlink"/>
                <w:noProof/>
              </w:rPr>
            </w:rPrChange>
          </w:rPr>
          <w:instrText xml:space="preserve"> </w:instrText>
        </w:r>
        <w:r w:rsidRPr="00BA3432">
          <w:rPr>
            <w:rStyle w:val="Hyperlink"/>
            <w:noProof/>
            <w:rPrChange w:id="3258" w:author="phuong vu" w:date="2018-11-25T21:55:00Z">
              <w:rPr>
                <w:rStyle w:val="Hyperlink"/>
                <w:noProof/>
              </w:rPr>
            </w:rPrChange>
          </w:rPr>
        </w:r>
        <w:r w:rsidRPr="00BA3432">
          <w:rPr>
            <w:rStyle w:val="Hyperlink"/>
            <w:noProof/>
            <w:rPrChange w:id="3259" w:author="phuong vu" w:date="2018-11-25T21:55:00Z">
              <w:rPr>
                <w:rStyle w:val="Hyperlink"/>
                <w:noProof/>
              </w:rPr>
            </w:rPrChange>
          </w:rPr>
          <w:fldChar w:fldCharType="separate"/>
        </w:r>
        <w:r w:rsidRPr="00BA3432">
          <w:rPr>
            <w:rStyle w:val="Hyperlink"/>
            <w:noProof/>
            <w:rPrChange w:id="3260" w:author="phuong vu" w:date="2018-11-25T21:55:00Z">
              <w:rPr>
                <w:rStyle w:val="Hyperlink"/>
                <w:noProof/>
              </w:rPr>
            </w:rPrChange>
          </w:rPr>
          <w:t>Bảng 3.15 Bảng dữ liệu biên nhận</w:t>
        </w:r>
        <w:r w:rsidRPr="00BA3432">
          <w:rPr>
            <w:noProof/>
            <w:webHidden/>
            <w:rPrChange w:id="3261" w:author="phuong vu" w:date="2018-11-25T21:55:00Z">
              <w:rPr>
                <w:noProof/>
                <w:webHidden/>
              </w:rPr>
            </w:rPrChange>
          </w:rPr>
          <w:tab/>
        </w:r>
        <w:r w:rsidRPr="00BA3432">
          <w:rPr>
            <w:noProof/>
            <w:webHidden/>
            <w:rPrChange w:id="3262" w:author="phuong vu" w:date="2018-11-25T21:55:00Z">
              <w:rPr>
                <w:noProof/>
                <w:webHidden/>
              </w:rPr>
            </w:rPrChange>
          </w:rPr>
          <w:fldChar w:fldCharType="begin"/>
        </w:r>
        <w:r w:rsidRPr="00BA3432">
          <w:rPr>
            <w:noProof/>
            <w:webHidden/>
            <w:rPrChange w:id="3263" w:author="phuong vu" w:date="2018-11-25T21:55:00Z">
              <w:rPr>
                <w:noProof/>
                <w:webHidden/>
              </w:rPr>
            </w:rPrChange>
          </w:rPr>
          <w:instrText xml:space="preserve"> PAGEREF _Toc530944392 \h </w:instrText>
        </w:r>
        <w:r w:rsidRPr="00BA3432">
          <w:rPr>
            <w:noProof/>
            <w:webHidden/>
            <w:rPrChange w:id="3264" w:author="phuong vu" w:date="2018-11-25T21:55:00Z">
              <w:rPr>
                <w:noProof/>
                <w:webHidden/>
              </w:rPr>
            </w:rPrChange>
          </w:rPr>
        </w:r>
      </w:ins>
      <w:r w:rsidRPr="00BA3432">
        <w:rPr>
          <w:noProof/>
          <w:webHidden/>
          <w:rPrChange w:id="3265" w:author="phuong vu" w:date="2018-11-25T21:55:00Z">
            <w:rPr>
              <w:noProof/>
              <w:webHidden/>
            </w:rPr>
          </w:rPrChange>
        </w:rPr>
        <w:fldChar w:fldCharType="separate"/>
      </w:r>
      <w:ins w:id="3266" w:author="phuong vu" w:date="2018-11-25T21:24:00Z">
        <w:r w:rsidRPr="00BA3432">
          <w:rPr>
            <w:noProof/>
            <w:webHidden/>
            <w:rPrChange w:id="3267" w:author="phuong vu" w:date="2018-11-25T21:55:00Z">
              <w:rPr>
                <w:noProof/>
                <w:webHidden/>
              </w:rPr>
            </w:rPrChange>
          </w:rPr>
          <w:t>36</w:t>
        </w:r>
        <w:r w:rsidRPr="00BA3432">
          <w:rPr>
            <w:noProof/>
            <w:webHidden/>
            <w:rPrChange w:id="3268" w:author="phuong vu" w:date="2018-11-25T21:55:00Z">
              <w:rPr>
                <w:noProof/>
                <w:webHidden/>
              </w:rPr>
            </w:rPrChange>
          </w:rPr>
          <w:fldChar w:fldCharType="end"/>
        </w:r>
        <w:r w:rsidRPr="00BA3432">
          <w:rPr>
            <w:rStyle w:val="Hyperlink"/>
            <w:noProof/>
            <w:rPrChange w:id="3269" w:author="phuong vu" w:date="2018-11-25T21:55:00Z">
              <w:rPr>
                <w:rStyle w:val="Hyperlink"/>
                <w:noProof/>
              </w:rPr>
            </w:rPrChange>
          </w:rPr>
          <w:fldChar w:fldCharType="end"/>
        </w:r>
      </w:ins>
    </w:p>
    <w:p w14:paraId="2BC71376" w14:textId="3C0B801F" w:rsidR="00E13565" w:rsidRPr="00BA3432" w:rsidRDefault="00E13565">
      <w:pPr>
        <w:pStyle w:val="TableofFigures"/>
        <w:tabs>
          <w:tab w:val="right" w:leader="dot" w:pos="8777"/>
        </w:tabs>
        <w:rPr>
          <w:ins w:id="3270" w:author="phuong vu" w:date="2018-11-25T21:24:00Z"/>
          <w:rFonts w:eastAsiaTheme="minorEastAsia"/>
          <w:noProof/>
          <w:sz w:val="22"/>
          <w:szCs w:val="22"/>
          <w:lang w:val="en-US"/>
          <w:rPrChange w:id="3271" w:author="phuong vu" w:date="2018-11-25T21:55:00Z">
            <w:rPr>
              <w:ins w:id="3272" w:author="phuong vu" w:date="2018-11-25T21:24:00Z"/>
              <w:rFonts w:asciiTheme="minorHAnsi" w:eastAsiaTheme="minorEastAsia" w:hAnsiTheme="minorHAnsi" w:cstheme="minorBidi"/>
              <w:noProof/>
              <w:sz w:val="22"/>
              <w:szCs w:val="22"/>
              <w:lang w:val="en-US"/>
            </w:rPr>
          </w:rPrChange>
        </w:rPr>
      </w:pPr>
      <w:ins w:id="3273" w:author="phuong vu" w:date="2018-11-25T21:24:00Z">
        <w:r w:rsidRPr="00AD0E2E">
          <w:rPr>
            <w:rStyle w:val="Hyperlink"/>
            <w:noProof/>
          </w:rPr>
          <w:fldChar w:fldCharType="begin"/>
        </w:r>
        <w:r w:rsidRPr="00BA3432">
          <w:rPr>
            <w:rStyle w:val="Hyperlink"/>
            <w:noProof/>
            <w:rPrChange w:id="3274" w:author="phuong vu" w:date="2018-11-25T21:55:00Z">
              <w:rPr>
                <w:rStyle w:val="Hyperlink"/>
                <w:noProof/>
              </w:rPr>
            </w:rPrChange>
          </w:rPr>
          <w:instrText xml:space="preserve"> </w:instrText>
        </w:r>
        <w:r w:rsidRPr="00BA3432">
          <w:rPr>
            <w:noProof/>
            <w:rPrChange w:id="3275" w:author="phuong vu" w:date="2018-11-25T21:55:00Z">
              <w:rPr>
                <w:noProof/>
              </w:rPr>
            </w:rPrChange>
          </w:rPr>
          <w:instrText>HYPERLINK \l "_Toc530944393"</w:instrText>
        </w:r>
        <w:r w:rsidRPr="00BA3432">
          <w:rPr>
            <w:rStyle w:val="Hyperlink"/>
            <w:noProof/>
            <w:rPrChange w:id="3276" w:author="phuong vu" w:date="2018-11-25T21:55:00Z">
              <w:rPr>
                <w:rStyle w:val="Hyperlink"/>
                <w:noProof/>
              </w:rPr>
            </w:rPrChange>
          </w:rPr>
          <w:instrText xml:space="preserve"> </w:instrText>
        </w:r>
        <w:r w:rsidRPr="00BA3432">
          <w:rPr>
            <w:rStyle w:val="Hyperlink"/>
            <w:noProof/>
            <w:rPrChange w:id="3277" w:author="phuong vu" w:date="2018-11-25T21:55:00Z">
              <w:rPr>
                <w:rStyle w:val="Hyperlink"/>
                <w:noProof/>
              </w:rPr>
            </w:rPrChange>
          </w:rPr>
        </w:r>
        <w:r w:rsidRPr="00BA3432">
          <w:rPr>
            <w:rStyle w:val="Hyperlink"/>
            <w:noProof/>
            <w:rPrChange w:id="3278" w:author="phuong vu" w:date="2018-11-25T21:55:00Z">
              <w:rPr>
                <w:rStyle w:val="Hyperlink"/>
                <w:noProof/>
              </w:rPr>
            </w:rPrChange>
          </w:rPr>
          <w:fldChar w:fldCharType="separate"/>
        </w:r>
        <w:r w:rsidRPr="00BA3432">
          <w:rPr>
            <w:rStyle w:val="Hyperlink"/>
            <w:noProof/>
            <w:rPrChange w:id="3279" w:author="phuong vu" w:date="2018-11-25T21:55:00Z">
              <w:rPr>
                <w:rStyle w:val="Hyperlink"/>
                <w:noProof/>
              </w:rPr>
            </w:rPrChange>
          </w:rPr>
          <w:t>Bảng 3.16 Bảng dữ liệu chi tiết biên nhận</w:t>
        </w:r>
        <w:r w:rsidRPr="00BA3432">
          <w:rPr>
            <w:noProof/>
            <w:webHidden/>
            <w:rPrChange w:id="3280" w:author="phuong vu" w:date="2018-11-25T21:55:00Z">
              <w:rPr>
                <w:noProof/>
                <w:webHidden/>
              </w:rPr>
            </w:rPrChange>
          </w:rPr>
          <w:tab/>
        </w:r>
        <w:r w:rsidRPr="00BA3432">
          <w:rPr>
            <w:noProof/>
            <w:webHidden/>
            <w:rPrChange w:id="3281" w:author="phuong vu" w:date="2018-11-25T21:55:00Z">
              <w:rPr>
                <w:noProof/>
                <w:webHidden/>
              </w:rPr>
            </w:rPrChange>
          </w:rPr>
          <w:fldChar w:fldCharType="begin"/>
        </w:r>
        <w:r w:rsidRPr="00BA3432">
          <w:rPr>
            <w:noProof/>
            <w:webHidden/>
            <w:rPrChange w:id="3282" w:author="phuong vu" w:date="2018-11-25T21:55:00Z">
              <w:rPr>
                <w:noProof/>
                <w:webHidden/>
              </w:rPr>
            </w:rPrChange>
          </w:rPr>
          <w:instrText xml:space="preserve"> PAGEREF _Toc530944393 \h </w:instrText>
        </w:r>
        <w:r w:rsidRPr="00BA3432">
          <w:rPr>
            <w:noProof/>
            <w:webHidden/>
            <w:rPrChange w:id="3283" w:author="phuong vu" w:date="2018-11-25T21:55:00Z">
              <w:rPr>
                <w:noProof/>
                <w:webHidden/>
              </w:rPr>
            </w:rPrChange>
          </w:rPr>
        </w:r>
      </w:ins>
      <w:r w:rsidRPr="00BA3432">
        <w:rPr>
          <w:noProof/>
          <w:webHidden/>
          <w:rPrChange w:id="3284" w:author="phuong vu" w:date="2018-11-25T21:55:00Z">
            <w:rPr>
              <w:noProof/>
              <w:webHidden/>
            </w:rPr>
          </w:rPrChange>
        </w:rPr>
        <w:fldChar w:fldCharType="separate"/>
      </w:r>
      <w:ins w:id="3285" w:author="phuong vu" w:date="2018-11-25T21:24:00Z">
        <w:r w:rsidRPr="00BA3432">
          <w:rPr>
            <w:noProof/>
            <w:webHidden/>
            <w:rPrChange w:id="3286" w:author="phuong vu" w:date="2018-11-25T21:55:00Z">
              <w:rPr>
                <w:noProof/>
                <w:webHidden/>
              </w:rPr>
            </w:rPrChange>
          </w:rPr>
          <w:t>36</w:t>
        </w:r>
        <w:r w:rsidRPr="00BA3432">
          <w:rPr>
            <w:noProof/>
            <w:webHidden/>
            <w:rPrChange w:id="3287" w:author="phuong vu" w:date="2018-11-25T21:55:00Z">
              <w:rPr>
                <w:noProof/>
                <w:webHidden/>
              </w:rPr>
            </w:rPrChange>
          </w:rPr>
          <w:fldChar w:fldCharType="end"/>
        </w:r>
        <w:r w:rsidRPr="00BA3432">
          <w:rPr>
            <w:rStyle w:val="Hyperlink"/>
            <w:noProof/>
            <w:rPrChange w:id="3288" w:author="phuong vu" w:date="2018-11-25T21:55:00Z">
              <w:rPr>
                <w:rStyle w:val="Hyperlink"/>
                <w:noProof/>
              </w:rPr>
            </w:rPrChange>
          </w:rPr>
          <w:fldChar w:fldCharType="end"/>
        </w:r>
      </w:ins>
    </w:p>
    <w:p w14:paraId="0F424D78" w14:textId="525B1126" w:rsidR="00E13565" w:rsidRPr="00BA3432" w:rsidRDefault="00E13565">
      <w:pPr>
        <w:pStyle w:val="TableofFigures"/>
        <w:tabs>
          <w:tab w:val="right" w:leader="dot" w:pos="8777"/>
        </w:tabs>
        <w:rPr>
          <w:ins w:id="3289" w:author="phuong vu" w:date="2018-11-25T21:24:00Z"/>
          <w:rFonts w:eastAsiaTheme="minorEastAsia"/>
          <w:noProof/>
          <w:sz w:val="22"/>
          <w:szCs w:val="22"/>
          <w:lang w:val="en-US"/>
          <w:rPrChange w:id="3290" w:author="phuong vu" w:date="2018-11-25T21:55:00Z">
            <w:rPr>
              <w:ins w:id="3291" w:author="phuong vu" w:date="2018-11-25T21:24:00Z"/>
              <w:rFonts w:asciiTheme="minorHAnsi" w:eastAsiaTheme="minorEastAsia" w:hAnsiTheme="minorHAnsi" w:cstheme="minorBidi"/>
              <w:noProof/>
              <w:sz w:val="22"/>
              <w:szCs w:val="22"/>
              <w:lang w:val="en-US"/>
            </w:rPr>
          </w:rPrChange>
        </w:rPr>
      </w:pPr>
      <w:ins w:id="3292" w:author="phuong vu" w:date="2018-11-25T21:24:00Z">
        <w:r w:rsidRPr="00AD0E2E">
          <w:rPr>
            <w:rStyle w:val="Hyperlink"/>
            <w:noProof/>
          </w:rPr>
          <w:fldChar w:fldCharType="begin"/>
        </w:r>
        <w:r w:rsidRPr="00BA3432">
          <w:rPr>
            <w:rStyle w:val="Hyperlink"/>
            <w:noProof/>
            <w:rPrChange w:id="3293" w:author="phuong vu" w:date="2018-11-25T21:55:00Z">
              <w:rPr>
                <w:rStyle w:val="Hyperlink"/>
                <w:noProof/>
              </w:rPr>
            </w:rPrChange>
          </w:rPr>
          <w:instrText xml:space="preserve"> </w:instrText>
        </w:r>
        <w:r w:rsidRPr="00BA3432">
          <w:rPr>
            <w:noProof/>
            <w:rPrChange w:id="3294" w:author="phuong vu" w:date="2018-11-25T21:55:00Z">
              <w:rPr>
                <w:noProof/>
              </w:rPr>
            </w:rPrChange>
          </w:rPr>
          <w:instrText>HYPERLINK \l "_Toc530944394"</w:instrText>
        </w:r>
        <w:r w:rsidRPr="00BA3432">
          <w:rPr>
            <w:rStyle w:val="Hyperlink"/>
            <w:noProof/>
            <w:rPrChange w:id="3295" w:author="phuong vu" w:date="2018-11-25T21:55:00Z">
              <w:rPr>
                <w:rStyle w:val="Hyperlink"/>
                <w:noProof/>
              </w:rPr>
            </w:rPrChange>
          </w:rPr>
          <w:instrText xml:space="preserve"> </w:instrText>
        </w:r>
        <w:r w:rsidRPr="00BA3432">
          <w:rPr>
            <w:rStyle w:val="Hyperlink"/>
            <w:noProof/>
            <w:rPrChange w:id="3296" w:author="phuong vu" w:date="2018-11-25T21:55:00Z">
              <w:rPr>
                <w:rStyle w:val="Hyperlink"/>
                <w:noProof/>
              </w:rPr>
            </w:rPrChange>
          </w:rPr>
        </w:r>
        <w:r w:rsidRPr="00BA3432">
          <w:rPr>
            <w:rStyle w:val="Hyperlink"/>
            <w:noProof/>
            <w:rPrChange w:id="3297" w:author="phuong vu" w:date="2018-11-25T21:55:00Z">
              <w:rPr>
                <w:rStyle w:val="Hyperlink"/>
                <w:noProof/>
              </w:rPr>
            </w:rPrChange>
          </w:rPr>
          <w:fldChar w:fldCharType="separate"/>
        </w:r>
        <w:r w:rsidRPr="00BA3432">
          <w:rPr>
            <w:rStyle w:val="Hyperlink"/>
            <w:noProof/>
            <w:rPrChange w:id="3298" w:author="phuong vu" w:date="2018-11-25T21:55:00Z">
              <w:rPr>
                <w:rStyle w:val="Hyperlink"/>
                <w:noProof/>
              </w:rPr>
            </w:rPrChange>
          </w:rPr>
          <w:t>Bảng 3.17 Bảng dữ liệu quần áo theo dịch vụ</w:t>
        </w:r>
        <w:r w:rsidRPr="00BA3432">
          <w:rPr>
            <w:noProof/>
            <w:webHidden/>
            <w:rPrChange w:id="3299" w:author="phuong vu" w:date="2018-11-25T21:55:00Z">
              <w:rPr>
                <w:noProof/>
                <w:webHidden/>
              </w:rPr>
            </w:rPrChange>
          </w:rPr>
          <w:tab/>
        </w:r>
        <w:r w:rsidRPr="00BA3432">
          <w:rPr>
            <w:noProof/>
            <w:webHidden/>
            <w:rPrChange w:id="3300" w:author="phuong vu" w:date="2018-11-25T21:55:00Z">
              <w:rPr>
                <w:noProof/>
                <w:webHidden/>
              </w:rPr>
            </w:rPrChange>
          </w:rPr>
          <w:fldChar w:fldCharType="begin"/>
        </w:r>
        <w:r w:rsidRPr="00BA3432">
          <w:rPr>
            <w:noProof/>
            <w:webHidden/>
            <w:rPrChange w:id="3301" w:author="phuong vu" w:date="2018-11-25T21:55:00Z">
              <w:rPr>
                <w:noProof/>
                <w:webHidden/>
              </w:rPr>
            </w:rPrChange>
          </w:rPr>
          <w:instrText xml:space="preserve"> PAGEREF _Toc530944394 \h </w:instrText>
        </w:r>
        <w:r w:rsidRPr="00BA3432">
          <w:rPr>
            <w:noProof/>
            <w:webHidden/>
            <w:rPrChange w:id="3302" w:author="phuong vu" w:date="2018-11-25T21:55:00Z">
              <w:rPr>
                <w:noProof/>
                <w:webHidden/>
              </w:rPr>
            </w:rPrChange>
          </w:rPr>
        </w:r>
      </w:ins>
      <w:r w:rsidRPr="00BA3432">
        <w:rPr>
          <w:noProof/>
          <w:webHidden/>
          <w:rPrChange w:id="3303" w:author="phuong vu" w:date="2018-11-25T21:55:00Z">
            <w:rPr>
              <w:noProof/>
              <w:webHidden/>
            </w:rPr>
          </w:rPrChange>
        </w:rPr>
        <w:fldChar w:fldCharType="separate"/>
      </w:r>
      <w:ins w:id="3304" w:author="phuong vu" w:date="2018-11-25T21:24:00Z">
        <w:r w:rsidRPr="00BA3432">
          <w:rPr>
            <w:noProof/>
            <w:webHidden/>
            <w:rPrChange w:id="3305" w:author="phuong vu" w:date="2018-11-25T21:55:00Z">
              <w:rPr>
                <w:noProof/>
                <w:webHidden/>
              </w:rPr>
            </w:rPrChange>
          </w:rPr>
          <w:t>37</w:t>
        </w:r>
        <w:r w:rsidRPr="00BA3432">
          <w:rPr>
            <w:noProof/>
            <w:webHidden/>
            <w:rPrChange w:id="3306" w:author="phuong vu" w:date="2018-11-25T21:55:00Z">
              <w:rPr>
                <w:noProof/>
                <w:webHidden/>
              </w:rPr>
            </w:rPrChange>
          </w:rPr>
          <w:fldChar w:fldCharType="end"/>
        </w:r>
        <w:r w:rsidRPr="00BA3432">
          <w:rPr>
            <w:rStyle w:val="Hyperlink"/>
            <w:noProof/>
            <w:rPrChange w:id="3307" w:author="phuong vu" w:date="2018-11-25T21:55:00Z">
              <w:rPr>
                <w:rStyle w:val="Hyperlink"/>
                <w:noProof/>
              </w:rPr>
            </w:rPrChange>
          </w:rPr>
          <w:fldChar w:fldCharType="end"/>
        </w:r>
      </w:ins>
    </w:p>
    <w:p w14:paraId="7DA29F86" w14:textId="686D4C41" w:rsidR="00E13565" w:rsidRPr="00BA3432" w:rsidRDefault="00E13565">
      <w:pPr>
        <w:pStyle w:val="TableofFigures"/>
        <w:tabs>
          <w:tab w:val="right" w:leader="dot" w:pos="8777"/>
        </w:tabs>
        <w:rPr>
          <w:ins w:id="3308" w:author="phuong vu" w:date="2018-11-25T21:24:00Z"/>
          <w:rFonts w:eastAsiaTheme="minorEastAsia"/>
          <w:noProof/>
          <w:sz w:val="22"/>
          <w:szCs w:val="22"/>
          <w:lang w:val="en-US"/>
          <w:rPrChange w:id="3309" w:author="phuong vu" w:date="2018-11-25T21:55:00Z">
            <w:rPr>
              <w:ins w:id="3310" w:author="phuong vu" w:date="2018-11-25T21:24:00Z"/>
              <w:rFonts w:asciiTheme="minorHAnsi" w:eastAsiaTheme="minorEastAsia" w:hAnsiTheme="minorHAnsi" w:cstheme="minorBidi"/>
              <w:noProof/>
              <w:sz w:val="22"/>
              <w:szCs w:val="22"/>
              <w:lang w:val="en-US"/>
            </w:rPr>
          </w:rPrChange>
        </w:rPr>
      </w:pPr>
      <w:ins w:id="3311" w:author="phuong vu" w:date="2018-11-25T21:24:00Z">
        <w:r w:rsidRPr="00AD0E2E">
          <w:rPr>
            <w:rStyle w:val="Hyperlink"/>
            <w:noProof/>
          </w:rPr>
          <w:fldChar w:fldCharType="begin"/>
        </w:r>
        <w:r w:rsidRPr="00BA3432">
          <w:rPr>
            <w:rStyle w:val="Hyperlink"/>
            <w:noProof/>
            <w:rPrChange w:id="3312" w:author="phuong vu" w:date="2018-11-25T21:55:00Z">
              <w:rPr>
                <w:rStyle w:val="Hyperlink"/>
                <w:noProof/>
              </w:rPr>
            </w:rPrChange>
          </w:rPr>
          <w:instrText xml:space="preserve"> </w:instrText>
        </w:r>
        <w:r w:rsidRPr="00BA3432">
          <w:rPr>
            <w:noProof/>
            <w:rPrChange w:id="3313" w:author="phuong vu" w:date="2018-11-25T21:55:00Z">
              <w:rPr>
                <w:noProof/>
              </w:rPr>
            </w:rPrChange>
          </w:rPr>
          <w:instrText>HYPERLINK \l "_Toc530944395"</w:instrText>
        </w:r>
        <w:r w:rsidRPr="00BA3432">
          <w:rPr>
            <w:rStyle w:val="Hyperlink"/>
            <w:noProof/>
            <w:rPrChange w:id="3314" w:author="phuong vu" w:date="2018-11-25T21:55:00Z">
              <w:rPr>
                <w:rStyle w:val="Hyperlink"/>
                <w:noProof/>
              </w:rPr>
            </w:rPrChange>
          </w:rPr>
          <w:instrText xml:space="preserve"> </w:instrText>
        </w:r>
        <w:r w:rsidRPr="00BA3432">
          <w:rPr>
            <w:rStyle w:val="Hyperlink"/>
            <w:noProof/>
            <w:rPrChange w:id="3315" w:author="phuong vu" w:date="2018-11-25T21:55:00Z">
              <w:rPr>
                <w:rStyle w:val="Hyperlink"/>
                <w:noProof/>
              </w:rPr>
            </w:rPrChange>
          </w:rPr>
        </w:r>
        <w:r w:rsidRPr="00BA3432">
          <w:rPr>
            <w:rStyle w:val="Hyperlink"/>
            <w:noProof/>
            <w:rPrChange w:id="3316" w:author="phuong vu" w:date="2018-11-25T21:55:00Z">
              <w:rPr>
                <w:rStyle w:val="Hyperlink"/>
                <w:noProof/>
              </w:rPr>
            </w:rPrChange>
          </w:rPr>
          <w:fldChar w:fldCharType="separate"/>
        </w:r>
        <w:r w:rsidRPr="00BA3432">
          <w:rPr>
            <w:rStyle w:val="Hyperlink"/>
            <w:noProof/>
            <w:rPrChange w:id="3317" w:author="phuong vu" w:date="2018-11-25T21:55:00Z">
              <w:rPr>
                <w:rStyle w:val="Hyperlink"/>
                <w:noProof/>
              </w:rPr>
            </w:rPrChange>
          </w:rPr>
          <w:t>Bảng 3.18 Bảng dữ liệu dịch vụ</w:t>
        </w:r>
        <w:r w:rsidRPr="00BA3432">
          <w:rPr>
            <w:noProof/>
            <w:webHidden/>
            <w:rPrChange w:id="3318" w:author="phuong vu" w:date="2018-11-25T21:55:00Z">
              <w:rPr>
                <w:noProof/>
                <w:webHidden/>
              </w:rPr>
            </w:rPrChange>
          </w:rPr>
          <w:tab/>
        </w:r>
        <w:r w:rsidRPr="00BA3432">
          <w:rPr>
            <w:noProof/>
            <w:webHidden/>
            <w:rPrChange w:id="3319" w:author="phuong vu" w:date="2018-11-25T21:55:00Z">
              <w:rPr>
                <w:noProof/>
                <w:webHidden/>
              </w:rPr>
            </w:rPrChange>
          </w:rPr>
          <w:fldChar w:fldCharType="begin"/>
        </w:r>
        <w:r w:rsidRPr="00BA3432">
          <w:rPr>
            <w:noProof/>
            <w:webHidden/>
            <w:rPrChange w:id="3320" w:author="phuong vu" w:date="2018-11-25T21:55:00Z">
              <w:rPr>
                <w:noProof/>
                <w:webHidden/>
              </w:rPr>
            </w:rPrChange>
          </w:rPr>
          <w:instrText xml:space="preserve"> PAGEREF _Toc530944395 \h </w:instrText>
        </w:r>
        <w:r w:rsidRPr="00BA3432">
          <w:rPr>
            <w:noProof/>
            <w:webHidden/>
            <w:rPrChange w:id="3321" w:author="phuong vu" w:date="2018-11-25T21:55:00Z">
              <w:rPr>
                <w:noProof/>
                <w:webHidden/>
              </w:rPr>
            </w:rPrChange>
          </w:rPr>
        </w:r>
      </w:ins>
      <w:r w:rsidRPr="00BA3432">
        <w:rPr>
          <w:noProof/>
          <w:webHidden/>
          <w:rPrChange w:id="3322" w:author="phuong vu" w:date="2018-11-25T21:55:00Z">
            <w:rPr>
              <w:noProof/>
              <w:webHidden/>
            </w:rPr>
          </w:rPrChange>
        </w:rPr>
        <w:fldChar w:fldCharType="separate"/>
      </w:r>
      <w:ins w:id="3323" w:author="phuong vu" w:date="2018-11-25T21:24:00Z">
        <w:r w:rsidRPr="00BA3432">
          <w:rPr>
            <w:noProof/>
            <w:webHidden/>
            <w:rPrChange w:id="3324" w:author="phuong vu" w:date="2018-11-25T21:55:00Z">
              <w:rPr>
                <w:noProof/>
                <w:webHidden/>
              </w:rPr>
            </w:rPrChange>
          </w:rPr>
          <w:t>37</w:t>
        </w:r>
        <w:r w:rsidRPr="00BA3432">
          <w:rPr>
            <w:noProof/>
            <w:webHidden/>
            <w:rPrChange w:id="3325" w:author="phuong vu" w:date="2018-11-25T21:55:00Z">
              <w:rPr>
                <w:noProof/>
                <w:webHidden/>
              </w:rPr>
            </w:rPrChange>
          </w:rPr>
          <w:fldChar w:fldCharType="end"/>
        </w:r>
        <w:r w:rsidRPr="00BA3432">
          <w:rPr>
            <w:rStyle w:val="Hyperlink"/>
            <w:noProof/>
            <w:rPrChange w:id="3326" w:author="phuong vu" w:date="2018-11-25T21:55:00Z">
              <w:rPr>
                <w:rStyle w:val="Hyperlink"/>
                <w:noProof/>
              </w:rPr>
            </w:rPrChange>
          </w:rPr>
          <w:fldChar w:fldCharType="end"/>
        </w:r>
      </w:ins>
    </w:p>
    <w:p w14:paraId="62CEDAF4" w14:textId="5324B896" w:rsidR="00E13565" w:rsidRPr="00BA3432" w:rsidRDefault="00E13565">
      <w:pPr>
        <w:pStyle w:val="TableofFigures"/>
        <w:tabs>
          <w:tab w:val="right" w:leader="dot" w:pos="8777"/>
        </w:tabs>
        <w:rPr>
          <w:ins w:id="3327" w:author="phuong vu" w:date="2018-11-25T21:24:00Z"/>
          <w:rFonts w:eastAsiaTheme="minorEastAsia"/>
          <w:noProof/>
          <w:sz w:val="22"/>
          <w:szCs w:val="22"/>
          <w:lang w:val="en-US"/>
          <w:rPrChange w:id="3328" w:author="phuong vu" w:date="2018-11-25T21:55:00Z">
            <w:rPr>
              <w:ins w:id="3329" w:author="phuong vu" w:date="2018-11-25T21:24:00Z"/>
              <w:rFonts w:asciiTheme="minorHAnsi" w:eastAsiaTheme="minorEastAsia" w:hAnsiTheme="minorHAnsi" w:cstheme="minorBidi"/>
              <w:noProof/>
              <w:sz w:val="22"/>
              <w:szCs w:val="22"/>
              <w:lang w:val="en-US"/>
            </w:rPr>
          </w:rPrChange>
        </w:rPr>
      </w:pPr>
      <w:ins w:id="3330" w:author="phuong vu" w:date="2018-11-25T21:24:00Z">
        <w:r w:rsidRPr="00AD0E2E">
          <w:rPr>
            <w:rStyle w:val="Hyperlink"/>
            <w:noProof/>
          </w:rPr>
          <w:fldChar w:fldCharType="begin"/>
        </w:r>
        <w:r w:rsidRPr="00BA3432">
          <w:rPr>
            <w:rStyle w:val="Hyperlink"/>
            <w:noProof/>
            <w:rPrChange w:id="3331" w:author="phuong vu" w:date="2018-11-25T21:55:00Z">
              <w:rPr>
                <w:rStyle w:val="Hyperlink"/>
                <w:noProof/>
              </w:rPr>
            </w:rPrChange>
          </w:rPr>
          <w:instrText xml:space="preserve"> </w:instrText>
        </w:r>
        <w:r w:rsidRPr="00BA3432">
          <w:rPr>
            <w:noProof/>
            <w:rPrChange w:id="3332" w:author="phuong vu" w:date="2018-11-25T21:55:00Z">
              <w:rPr>
                <w:noProof/>
              </w:rPr>
            </w:rPrChange>
          </w:rPr>
          <w:instrText>HYPERLINK \l "_Toc530944396"</w:instrText>
        </w:r>
        <w:r w:rsidRPr="00BA3432">
          <w:rPr>
            <w:rStyle w:val="Hyperlink"/>
            <w:noProof/>
            <w:rPrChange w:id="3333" w:author="phuong vu" w:date="2018-11-25T21:55:00Z">
              <w:rPr>
                <w:rStyle w:val="Hyperlink"/>
                <w:noProof/>
              </w:rPr>
            </w:rPrChange>
          </w:rPr>
          <w:instrText xml:space="preserve"> </w:instrText>
        </w:r>
        <w:r w:rsidRPr="00BA3432">
          <w:rPr>
            <w:rStyle w:val="Hyperlink"/>
            <w:noProof/>
            <w:rPrChange w:id="3334" w:author="phuong vu" w:date="2018-11-25T21:55:00Z">
              <w:rPr>
                <w:rStyle w:val="Hyperlink"/>
                <w:noProof/>
              </w:rPr>
            </w:rPrChange>
          </w:rPr>
        </w:r>
        <w:r w:rsidRPr="00BA3432">
          <w:rPr>
            <w:rStyle w:val="Hyperlink"/>
            <w:noProof/>
            <w:rPrChange w:id="3335" w:author="phuong vu" w:date="2018-11-25T21:55:00Z">
              <w:rPr>
                <w:rStyle w:val="Hyperlink"/>
                <w:noProof/>
              </w:rPr>
            </w:rPrChange>
          </w:rPr>
          <w:fldChar w:fldCharType="separate"/>
        </w:r>
        <w:r w:rsidRPr="00BA3432">
          <w:rPr>
            <w:rStyle w:val="Hyperlink"/>
            <w:noProof/>
            <w:rPrChange w:id="3336" w:author="phuong vu" w:date="2018-11-25T21:55:00Z">
              <w:rPr>
                <w:rStyle w:val="Hyperlink"/>
                <w:noProof/>
              </w:rPr>
            </w:rPrChange>
          </w:rPr>
          <w:t>Bảng 3.19 Bảng dữ liệu dịch vụ theo chi nhánh</w:t>
        </w:r>
        <w:r w:rsidRPr="00BA3432">
          <w:rPr>
            <w:noProof/>
            <w:webHidden/>
            <w:rPrChange w:id="3337" w:author="phuong vu" w:date="2018-11-25T21:55:00Z">
              <w:rPr>
                <w:noProof/>
                <w:webHidden/>
              </w:rPr>
            </w:rPrChange>
          </w:rPr>
          <w:tab/>
        </w:r>
        <w:r w:rsidRPr="00BA3432">
          <w:rPr>
            <w:noProof/>
            <w:webHidden/>
            <w:rPrChange w:id="3338" w:author="phuong vu" w:date="2018-11-25T21:55:00Z">
              <w:rPr>
                <w:noProof/>
                <w:webHidden/>
              </w:rPr>
            </w:rPrChange>
          </w:rPr>
          <w:fldChar w:fldCharType="begin"/>
        </w:r>
        <w:r w:rsidRPr="00BA3432">
          <w:rPr>
            <w:noProof/>
            <w:webHidden/>
            <w:rPrChange w:id="3339" w:author="phuong vu" w:date="2018-11-25T21:55:00Z">
              <w:rPr>
                <w:noProof/>
                <w:webHidden/>
              </w:rPr>
            </w:rPrChange>
          </w:rPr>
          <w:instrText xml:space="preserve"> PAGEREF _Toc530944396 \h </w:instrText>
        </w:r>
        <w:r w:rsidRPr="00BA3432">
          <w:rPr>
            <w:noProof/>
            <w:webHidden/>
            <w:rPrChange w:id="3340" w:author="phuong vu" w:date="2018-11-25T21:55:00Z">
              <w:rPr>
                <w:noProof/>
                <w:webHidden/>
              </w:rPr>
            </w:rPrChange>
          </w:rPr>
        </w:r>
      </w:ins>
      <w:r w:rsidRPr="00BA3432">
        <w:rPr>
          <w:noProof/>
          <w:webHidden/>
          <w:rPrChange w:id="3341" w:author="phuong vu" w:date="2018-11-25T21:55:00Z">
            <w:rPr>
              <w:noProof/>
              <w:webHidden/>
            </w:rPr>
          </w:rPrChange>
        </w:rPr>
        <w:fldChar w:fldCharType="separate"/>
      </w:r>
      <w:ins w:id="3342" w:author="phuong vu" w:date="2018-11-25T21:24:00Z">
        <w:r w:rsidRPr="00BA3432">
          <w:rPr>
            <w:noProof/>
            <w:webHidden/>
            <w:rPrChange w:id="3343" w:author="phuong vu" w:date="2018-11-25T21:55:00Z">
              <w:rPr>
                <w:noProof/>
                <w:webHidden/>
              </w:rPr>
            </w:rPrChange>
          </w:rPr>
          <w:t>37</w:t>
        </w:r>
        <w:r w:rsidRPr="00BA3432">
          <w:rPr>
            <w:noProof/>
            <w:webHidden/>
            <w:rPrChange w:id="3344" w:author="phuong vu" w:date="2018-11-25T21:55:00Z">
              <w:rPr>
                <w:noProof/>
                <w:webHidden/>
              </w:rPr>
            </w:rPrChange>
          </w:rPr>
          <w:fldChar w:fldCharType="end"/>
        </w:r>
        <w:r w:rsidRPr="00BA3432">
          <w:rPr>
            <w:rStyle w:val="Hyperlink"/>
            <w:noProof/>
            <w:rPrChange w:id="3345" w:author="phuong vu" w:date="2018-11-25T21:55:00Z">
              <w:rPr>
                <w:rStyle w:val="Hyperlink"/>
                <w:noProof/>
              </w:rPr>
            </w:rPrChange>
          </w:rPr>
          <w:fldChar w:fldCharType="end"/>
        </w:r>
      </w:ins>
    </w:p>
    <w:p w14:paraId="34B2A579" w14:textId="315A51E0" w:rsidR="00E13565" w:rsidRPr="00BA3432" w:rsidRDefault="00E13565">
      <w:pPr>
        <w:pStyle w:val="TableofFigures"/>
        <w:tabs>
          <w:tab w:val="right" w:leader="dot" w:pos="8777"/>
        </w:tabs>
        <w:rPr>
          <w:ins w:id="3346" w:author="phuong vu" w:date="2018-11-25T21:24:00Z"/>
          <w:rFonts w:eastAsiaTheme="minorEastAsia"/>
          <w:noProof/>
          <w:sz w:val="22"/>
          <w:szCs w:val="22"/>
          <w:lang w:val="en-US"/>
          <w:rPrChange w:id="3347" w:author="phuong vu" w:date="2018-11-25T21:55:00Z">
            <w:rPr>
              <w:ins w:id="3348" w:author="phuong vu" w:date="2018-11-25T21:24:00Z"/>
              <w:rFonts w:asciiTheme="minorHAnsi" w:eastAsiaTheme="minorEastAsia" w:hAnsiTheme="minorHAnsi" w:cstheme="minorBidi"/>
              <w:noProof/>
              <w:sz w:val="22"/>
              <w:szCs w:val="22"/>
              <w:lang w:val="en-US"/>
            </w:rPr>
          </w:rPrChange>
        </w:rPr>
      </w:pPr>
      <w:ins w:id="3349" w:author="phuong vu" w:date="2018-11-25T21:24:00Z">
        <w:r w:rsidRPr="00AD0E2E">
          <w:rPr>
            <w:rStyle w:val="Hyperlink"/>
            <w:noProof/>
          </w:rPr>
          <w:fldChar w:fldCharType="begin"/>
        </w:r>
        <w:r w:rsidRPr="00BA3432">
          <w:rPr>
            <w:rStyle w:val="Hyperlink"/>
            <w:noProof/>
            <w:rPrChange w:id="3350" w:author="phuong vu" w:date="2018-11-25T21:55:00Z">
              <w:rPr>
                <w:rStyle w:val="Hyperlink"/>
                <w:noProof/>
              </w:rPr>
            </w:rPrChange>
          </w:rPr>
          <w:instrText xml:space="preserve"> </w:instrText>
        </w:r>
        <w:r w:rsidRPr="00BA3432">
          <w:rPr>
            <w:noProof/>
            <w:rPrChange w:id="3351" w:author="phuong vu" w:date="2018-11-25T21:55:00Z">
              <w:rPr>
                <w:noProof/>
              </w:rPr>
            </w:rPrChange>
          </w:rPr>
          <w:instrText>HYPERLINK \l "_Toc530944397"</w:instrText>
        </w:r>
        <w:r w:rsidRPr="00BA3432">
          <w:rPr>
            <w:rStyle w:val="Hyperlink"/>
            <w:noProof/>
            <w:rPrChange w:id="3352" w:author="phuong vu" w:date="2018-11-25T21:55:00Z">
              <w:rPr>
                <w:rStyle w:val="Hyperlink"/>
                <w:noProof/>
              </w:rPr>
            </w:rPrChange>
          </w:rPr>
          <w:instrText xml:space="preserve"> </w:instrText>
        </w:r>
        <w:r w:rsidRPr="00BA3432">
          <w:rPr>
            <w:rStyle w:val="Hyperlink"/>
            <w:noProof/>
            <w:rPrChange w:id="3353" w:author="phuong vu" w:date="2018-11-25T21:55:00Z">
              <w:rPr>
                <w:rStyle w:val="Hyperlink"/>
                <w:noProof/>
              </w:rPr>
            </w:rPrChange>
          </w:rPr>
        </w:r>
        <w:r w:rsidRPr="00BA3432">
          <w:rPr>
            <w:rStyle w:val="Hyperlink"/>
            <w:noProof/>
            <w:rPrChange w:id="3354" w:author="phuong vu" w:date="2018-11-25T21:55:00Z">
              <w:rPr>
                <w:rStyle w:val="Hyperlink"/>
                <w:noProof/>
              </w:rPr>
            </w:rPrChange>
          </w:rPr>
          <w:fldChar w:fldCharType="separate"/>
        </w:r>
        <w:r w:rsidRPr="00BA3432">
          <w:rPr>
            <w:rStyle w:val="Hyperlink"/>
            <w:noProof/>
            <w:rPrChange w:id="3355" w:author="phuong vu" w:date="2018-11-25T21:55:00Z">
              <w:rPr>
                <w:rStyle w:val="Hyperlink"/>
                <w:noProof/>
              </w:rPr>
            </w:rPrChange>
          </w:rPr>
          <w:t>Bảng 3.20 Bảng dữ liệu nhân viên</w:t>
        </w:r>
        <w:r w:rsidRPr="00BA3432">
          <w:rPr>
            <w:noProof/>
            <w:webHidden/>
            <w:rPrChange w:id="3356" w:author="phuong vu" w:date="2018-11-25T21:55:00Z">
              <w:rPr>
                <w:noProof/>
                <w:webHidden/>
              </w:rPr>
            </w:rPrChange>
          </w:rPr>
          <w:tab/>
        </w:r>
        <w:r w:rsidRPr="00BA3432">
          <w:rPr>
            <w:noProof/>
            <w:webHidden/>
            <w:rPrChange w:id="3357" w:author="phuong vu" w:date="2018-11-25T21:55:00Z">
              <w:rPr>
                <w:noProof/>
                <w:webHidden/>
              </w:rPr>
            </w:rPrChange>
          </w:rPr>
          <w:fldChar w:fldCharType="begin"/>
        </w:r>
        <w:r w:rsidRPr="00BA3432">
          <w:rPr>
            <w:noProof/>
            <w:webHidden/>
            <w:rPrChange w:id="3358" w:author="phuong vu" w:date="2018-11-25T21:55:00Z">
              <w:rPr>
                <w:noProof/>
                <w:webHidden/>
              </w:rPr>
            </w:rPrChange>
          </w:rPr>
          <w:instrText xml:space="preserve"> PAGEREF _Toc530944397 \h </w:instrText>
        </w:r>
        <w:r w:rsidRPr="00BA3432">
          <w:rPr>
            <w:noProof/>
            <w:webHidden/>
            <w:rPrChange w:id="3359" w:author="phuong vu" w:date="2018-11-25T21:55:00Z">
              <w:rPr>
                <w:noProof/>
                <w:webHidden/>
              </w:rPr>
            </w:rPrChange>
          </w:rPr>
        </w:r>
      </w:ins>
      <w:r w:rsidRPr="00BA3432">
        <w:rPr>
          <w:noProof/>
          <w:webHidden/>
          <w:rPrChange w:id="3360" w:author="phuong vu" w:date="2018-11-25T21:55:00Z">
            <w:rPr>
              <w:noProof/>
              <w:webHidden/>
            </w:rPr>
          </w:rPrChange>
        </w:rPr>
        <w:fldChar w:fldCharType="separate"/>
      </w:r>
      <w:ins w:id="3361" w:author="phuong vu" w:date="2018-11-25T21:24:00Z">
        <w:r w:rsidRPr="00BA3432">
          <w:rPr>
            <w:noProof/>
            <w:webHidden/>
            <w:rPrChange w:id="3362" w:author="phuong vu" w:date="2018-11-25T21:55:00Z">
              <w:rPr>
                <w:noProof/>
                <w:webHidden/>
              </w:rPr>
            </w:rPrChange>
          </w:rPr>
          <w:t>38</w:t>
        </w:r>
        <w:r w:rsidRPr="00BA3432">
          <w:rPr>
            <w:noProof/>
            <w:webHidden/>
            <w:rPrChange w:id="3363" w:author="phuong vu" w:date="2018-11-25T21:55:00Z">
              <w:rPr>
                <w:noProof/>
                <w:webHidden/>
              </w:rPr>
            </w:rPrChange>
          </w:rPr>
          <w:fldChar w:fldCharType="end"/>
        </w:r>
        <w:r w:rsidRPr="00BA3432">
          <w:rPr>
            <w:rStyle w:val="Hyperlink"/>
            <w:noProof/>
            <w:rPrChange w:id="3364" w:author="phuong vu" w:date="2018-11-25T21:55:00Z">
              <w:rPr>
                <w:rStyle w:val="Hyperlink"/>
                <w:noProof/>
              </w:rPr>
            </w:rPrChange>
          </w:rPr>
          <w:fldChar w:fldCharType="end"/>
        </w:r>
      </w:ins>
    </w:p>
    <w:p w14:paraId="4482DCD6" w14:textId="44CE2927" w:rsidR="00E13565" w:rsidRPr="00BA3432" w:rsidRDefault="00E13565">
      <w:pPr>
        <w:pStyle w:val="TableofFigures"/>
        <w:tabs>
          <w:tab w:val="right" w:leader="dot" w:pos="8777"/>
        </w:tabs>
        <w:rPr>
          <w:ins w:id="3365" w:author="phuong vu" w:date="2018-11-25T21:24:00Z"/>
          <w:rFonts w:eastAsiaTheme="minorEastAsia"/>
          <w:noProof/>
          <w:sz w:val="22"/>
          <w:szCs w:val="22"/>
          <w:lang w:val="en-US"/>
          <w:rPrChange w:id="3366" w:author="phuong vu" w:date="2018-11-25T21:55:00Z">
            <w:rPr>
              <w:ins w:id="3367" w:author="phuong vu" w:date="2018-11-25T21:24:00Z"/>
              <w:rFonts w:asciiTheme="minorHAnsi" w:eastAsiaTheme="minorEastAsia" w:hAnsiTheme="minorHAnsi" w:cstheme="minorBidi"/>
              <w:noProof/>
              <w:sz w:val="22"/>
              <w:szCs w:val="22"/>
              <w:lang w:val="en-US"/>
            </w:rPr>
          </w:rPrChange>
        </w:rPr>
      </w:pPr>
      <w:ins w:id="3368" w:author="phuong vu" w:date="2018-11-25T21:24:00Z">
        <w:r w:rsidRPr="00AD0E2E">
          <w:rPr>
            <w:rStyle w:val="Hyperlink"/>
            <w:noProof/>
          </w:rPr>
          <w:fldChar w:fldCharType="begin"/>
        </w:r>
        <w:r w:rsidRPr="00BA3432">
          <w:rPr>
            <w:rStyle w:val="Hyperlink"/>
            <w:noProof/>
            <w:rPrChange w:id="3369" w:author="phuong vu" w:date="2018-11-25T21:55:00Z">
              <w:rPr>
                <w:rStyle w:val="Hyperlink"/>
                <w:noProof/>
              </w:rPr>
            </w:rPrChange>
          </w:rPr>
          <w:instrText xml:space="preserve"> </w:instrText>
        </w:r>
        <w:r w:rsidRPr="00BA3432">
          <w:rPr>
            <w:noProof/>
            <w:rPrChange w:id="3370" w:author="phuong vu" w:date="2018-11-25T21:55:00Z">
              <w:rPr>
                <w:noProof/>
              </w:rPr>
            </w:rPrChange>
          </w:rPr>
          <w:instrText>HYPERLINK \l "_Toc530944398"</w:instrText>
        </w:r>
        <w:r w:rsidRPr="00BA3432">
          <w:rPr>
            <w:rStyle w:val="Hyperlink"/>
            <w:noProof/>
            <w:rPrChange w:id="3371" w:author="phuong vu" w:date="2018-11-25T21:55:00Z">
              <w:rPr>
                <w:rStyle w:val="Hyperlink"/>
                <w:noProof/>
              </w:rPr>
            </w:rPrChange>
          </w:rPr>
          <w:instrText xml:space="preserve"> </w:instrText>
        </w:r>
        <w:r w:rsidRPr="00BA3432">
          <w:rPr>
            <w:rStyle w:val="Hyperlink"/>
            <w:noProof/>
            <w:rPrChange w:id="3372" w:author="phuong vu" w:date="2018-11-25T21:55:00Z">
              <w:rPr>
                <w:rStyle w:val="Hyperlink"/>
                <w:noProof/>
              </w:rPr>
            </w:rPrChange>
          </w:rPr>
        </w:r>
        <w:r w:rsidRPr="00BA3432">
          <w:rPr>
            <w:rStyle w:val="Hyperlink"/>
            <w:noProof/>
            <w:rPrChange w:id="3373" w:author="phuong vu" w:date="2018-11-25T21:55:00Z">
              <w:rPr>
                <w:rStyle w:val="Hyperlink"/>
                <w:noProof/>
              </w:rPr>
            </w:rPrChange>
          </w:rPr>
          <w:fldChar w:fldCharType="separate"/>
        </w:r>
        <w:r w:rsidRPr="00BA3432">
          <w:rPr>
            <w:rStyle w:val="Hyperlink"/>
            <w:noProof/>
            <w:rPrChange w:id="3374" w:author="phuong vu" w:date="2018-11-25T21:55:00Z">
              <w:rPr>
                <w:rStyle w:val="Hyperlink"/>
                <w:noProof/>
              </w:rPr>
            </w:rPrChange>
          </w:rPr>
          <w:t>Bảng 3.21 Bảng dữ liệu loại nhân viên</w:t>
        </w:r>
        <w:r w:rsidRPr="00BA3432">
          <w:rPr>
            <w:noProof/>
            <w:webHidden/>
            <w:rPrChange w:id="3375" w:author="phuong vu" w:date="2018-11-25T21:55:00Z">
              <w:rPr>
                <w:noProof/>
                <w:webHidden/>
              </w:rPr>
            </w:rPrChange>
          </w:rPr>
          <w:tab/>
        </w:r>
        <w:r w:rsidRPr="00BA3432">
          <w:rPr>
            <w:noProof/>
            <w:webHidden/>
            <w:rPrChange w:id="3376" w:author="phuong vu" w:date="2018-11-25T21:55:00Z">
              <w:rPr>
                <w:noProof/>
                <w:webHidden/>
              </w:rPr>
            </w:rPrChange>
          </w:rPr>
          <w:fldChar w:fldCharType="begin"/>
        </w:r>
        <w:r w:rsidRPr="00BA3432">
          <w:rPr>
            <w:noProof/>
            <w:webHidden/>
            <w:rPrChange w:id="3377" w:author="phuong vu" w:date="2018-11-25T21:55:00Z">
              <w:rPr>
                <w:noProof/>
                <w:webHidden/>
              </w:rPr>
            </w:rPrChange>
          </w:rPr>
          <w:instrText xml:space="preserve"> PAGEREF _Toc530944398 \h </w:instrText>
        </w:r>
        <w:r w:rsidRPr="00BA3432">
          <w:rPr>
            <w:noProof/>
            <w:webHidden/>
            <w:rPrChange w:id="3378" w:author="phuong vu" w:date="2018-11-25T21:55:00Z">
              <w:rPr>
                <w:noProof/>
                <w:webHidden/>
              </w:rPr>
            </w:rPrChange>
          </w:rPr>
        </w:r>
      </w:ins>
      <w:r w:rsidRPr="00BA3432">
        <w:rPr>
          <w:noProof/>
          <w:webHidden/>
          <w:rPrChange w:id="3379" w:author="phuong vu" w:date="2018-11-25T21:55:00Z">
            <w:rPr>
              <w:noProof/>
              <w:webHidden/>
            </w:rPr>
          </w:rPrChange>
        </w:rPr>
        <w:fldChar w:fldCharType="separate"/>
      </w:r>
      <w:ins w:id="3380" w:author="phuong vu" w:date="2018-11-25T21:24:00Z">
        <w:r w:rsidRPr="00BA3432">
          <w:rPr>
            <w:noProof/>
            <w:webHidden/>
            <w:rPrChange w:id="3381" w:author="phuong vu" w:date="2018-11-25T21:55:00Z">
              <w:rPr>
                <w:noProof/>
                <w:webHidden/>
              </w:rPr>
            </w:rPrChange>
          </w:rPr>
          <w:t>38</w:t>
        </w:r>
        <w:r w:rsidRPr="00BA3432">
          <w:rPr>
            <w:noProof/>
            <w:webHidden/>
            <w:rPrChange w:id="3382" w:author="phuong vu" w:date="2018-11-25T21:55:00Z">
              <w:rPr>
                <w:noProof/>
                <w:webHidden/>
              </w:rPr>
            </w:rPrChange>
          </w:rPr>
          <w:fldChar w:fldCharType="end"/>
        </w:r>
        <w:r w:rsidRPr="00BA3432">
          <w:rPr>
            <w:rStyle w:val="Hyperlink"/>
            <w:noProof/>
            <w:rPrChange w:id="3383" w:author="phuong vu" w:date="2018-11-25T21:55:00Z">
              <w:rPr>
                <w:rStyle w:val="Hyperlink"/>
                <w:noProof/>
              </w:rPr>
            </w:rPrChange>
          </w:rPr>
          <w:fldChar w:fldCharType="end"/>
        </w:r>
      </w:ins>
    </w:p>
    <w:p w14:paraId="6B5EDB53" w14:textId="49929A2D" w:rsidR="00E13565" w:rsidRPr="00BA3432" w:rsidRDefault="00E13565">
      <w:pPr>
        <w:pStyle w:val="TableofFigures"/>
        <w:tabs>
          <w:tab w:val="right" w:leader="dot" w:pos="8777"/>
        </w:tabs>
        <w:rPr>
          <w:ins w:id="3384" w:author="phuong vu" w:date="2018-11-25T21:24:00Z"/>
          <w:rFonts w:eastAsiaTheme="minorEastAsia"/>
          <w:noProof/>
          <w:sz w:val="22"/>
          <w:szCs w:val="22"/>
          <w:lang w:val="en-US"/>
          <w:rPrChange w:id="3385" w:author="phuong vu" w:date="2018-11-25T21:55:00Z">
            <w:rPr>
              <w:ins w:id="3386" w:author="phuong vu" w:date="2018-11-25T21:24:00Z"/>
              <w:rFonts w:asciiTheme="minorHAnsi" w:eastAsiaTheme="minorEastAsia" w:hAnsiTheme="minorHAnsi" w:cstheme="minorBidi"/>
              <w:noProof/>
              <w:sz w:val="22"/>
              <w:szCs w:val="22"/>
              <w:lang w:val="en-US"/>
            </w:rPr>
          </w:rPrChange>
        </w:rPr>
      </w:pPr>
      <w:ins w:id="3387" w:author="phuong vu" w:date="2018-11-25T21:24:00Z">
        <w:r w:rsidRPr="00AD0E2E">
          <w:rPr>
            <w:rStyle w:val="Hyperlink"/>
            <w:noProof/>
          </w:rPr>
          <w:fldChar w:fldCharType="begin"/>
        </w:r>
        <w:r w:rsidRPr="00BA3432">
          <w:rPr>
            <w:rStyle w:val="Hyperlink"/>
            <w:noProof/>
            <w:rPrChange w:id="3388" w:author="phuong vu" w:date="2018-11-25T21:55:00Z">
              <w:rPr>
                <w:rStyle w:val="Hyperlink"/>
                <w:noProof/>
              </w:rPr>
            </w:rPrChange>
          </w:rPr>
          <w:instrText xml:space="preserve"> </w:instrText>
        </w:r>
        <w:r w:rsidRPr="00BA3432">
          <w:rPr>
            <w:noProof/>
            <w:rPrChange w:id="3389" w:author="phuong vu" w:date="2018-11-25T21:55:00Z">
              <w:rPr>
                <w:noProof/>
              </w:rPr>
            </w:rPrChange>
          </w:rPr>
          <w:instrText>HYPERLINK \l "_Toc530944399"</w:instrText>
        </w:r>
        <w:r w:rsidRPr="00BA3432">
          <w:rPr>
            <w:rStyle w:val="Hyperlink"/>
            <w:noProof/>
            <w:rPrChange w:id="3390" w:author="phuong vu" w:date="2018-11-25T21:55:00Z">
              <w:rPr>
                <w:rStyle w:val="Hyperlink"/>
                <w:noProof/>
              </w:rPr>
            </w:rPrChange>
          </w:rPr>
          <w:instrText xml:space="preserve"> </w:instrText>
        </w:r>
        <w:r w:rsidRPr="00BA3432">
          <w:rPr>
            <w:rStyle w:val="Hyperlink"/>
            <w:noProof/>
            <w:rPrChange w:id="3391" w:author="phuong vu" w:date="2018-11-25T21:55:00Z">
              <w:rPr>
                <w:rStyle w:val="Hyperlink"/>
                <w:noProof/>
              </w:rPr>
            </w:rPrChange>
          </w:rPr>
        </w:r>
        <w:r w:rsidRPr="00BA3432">
          <w:rPr>
            <w:rStyle w:val="Hyperlink"/>
            <w:noProof/>
            <w:rPrChange w:id="3392" w:author="phuong vu" w:date="2018-11-25T21:55:00Z">
              <w:rPr>
                <w:rStyle w:val="Hyperlink"/>
                <w:noProof/>
              </w:rPr>
            </w:rPrChange>
          </w:rPr>
          <w:fldChar w:fldCharType="separate"/>
        </w:r>
        <w:r w:rsidRPr="00BA3432">
          <w:rPr>
            <w:rStyle w:val="Hyperlink"/>
            <w:noProof/>
            <w:rPrChange w:id="3393" w:author="phuong vu" w:date="2018-11-25T21:55:00Z">
              <w:rPr>
                <w:rStyle w:val="Hyperlink"/>
                <w:noProof/>
              </w:rPr>
            </w:rPrChange>
          </w:rPr>
          <w:t>Bảng 3.22 Bảng dữ liệu công việc</w:t>
        </w:r>
        <w:r w:rsidRPr="00BA3432">
          <w:rPr>
            <w:noProof/>
            <w:webHidden/>
            <w:rPrChange w:id="3394" w:author="phuong vu" w:date="2018-11-25T21:55:00Z">
              <w:rPr>
                <w:noProof/>
                <w:webHidden/>
              </w:rPr>
            </w:rPrChange>
          </w:rPr>
          <w:tab/>
        </w:r>
        <w:r w:rsidRPr="00BA3432">
          <w:rPr>
            <w:noProof/>
            <w:webHidden/>
            <w:rPrChange w:id="3395" w:author="phuong vu" w:date="2018-11-25T21:55:00Z">
              <w:rPr>
                <w:noProof/>
                <w:webHidden/>
              </w:rPr>
            </w:rPrChange>
          </w:rPr>
          <w:fldChar w:fldCharType="begin"/>
        </w:r>
        <w:r w:rsidRPr="00BA3432">
          <w:rPr>
            <w:noProof/>
            <w:webHidden/>
            <w:rPrChange w:id="3396" w:author="phuong vu" w:date="2018-11-25T21:55:00Z">
              <w:rPr>
                <w:noProof/>
                <w:webHidden/>
              </w:rPr>
            </w:rPrChange>
          </w:rPr>
          <w:instrText xml:space="preserve"> PAGEREF _Toc530944399 \h </w:instrText>
        </w:r>
        <w:r w:rsidRPr="00BA3432">
          <w:rPr>
            <w:noProof/>
            <w:webHidden/>
            <w:rPrChange w:id="3397" w:author="phuong vu" w:date="2018-11-25T21:55:00Z">
              <w:rPr>
                <w:noProof/>
                <w:webHidden/>
              </w:rPr>
            </w:rPrChange>
          </w:rPr>
        </w:r>
      </w:ins>
      <w:r w:rsidRPr="00BA3432">
        <w:rPr>
          <w:noProof/>
          <w:webHidden/>
          <w:rPrChange w:id="3398" w:author="phuong vu" w:date="2018-11-25T21:55:00Z">
            <w:rPr>
              <w:noProof/>
              <w:webHidden/>
            </w:rPr>
          </w:rPrChange>
        </w:rPr>
        <w:fldChar w:fldCharType="separate"/>
      </w:r>
      <w:ins w:id="3399" w:author="phuong vu" w:date="2018-11-25T21:24:00Z">
        <w:r w:rsidRPr="00BA3432">
          <w:rPr>
            <w:noProof/>
            <w:webHidden/>
            <w:rPrChange w:id="3400" w:author="phuong vu" w:date="2018-11-25T21:55:00Z">
              <w:rPr>
                <w:noProof/>
                <w:webHidden/>
              </w:rPr>
            </w:rPrChange>
          </w:rPr>
          <w:t>39</w:t>
        </w:r>
        <w:r w:rsidRPr="00BA3432">
          <w:rPr>
            <w:noProof/>
            <w:webHidden/>
            <w:rPrChange w:id="3401" w:author="phuong vu" w:date="2018-11-25T21:55:00Z">
              <w:rPr>
                <w:noProof/>
                <w:webHidden/>
              </w:rPr>
            </w:rPrChange>
          </w:rPr>
          <w:fldChar w:fldCharType="end"/>
        </w:r>
        <w:r w:rsidRPr="00BA3432">
          <w:rPr>
            <w:rStyle w:val="Hyperlink"/>
            <w:noProof/>
            <w:rPrChange w:id="3402" w:author="phuong vu" w:date="2018-11-25T21:55:00Z">
              <w:rPr>
                <w:rStyle w:val="Hyperlink"/>
                <w:noProof/>
              </w:rPr>
            </w:rPrChange>
          </w:rPr>
          <w:fldChar w:fldCharType="end"/>
        </w:r>
      </w:ins>
    </w:p>
    <w:p w14:paraId="3110FA56" w14:textId="0E4B3F08" w:rsidR="00E13565" w:rsidRPr="00BA3432" w:rsidRDefault="00E13565">
      <w:pPr>
        <w:pStyle w:val="TableofFigures"/>
        <w:tabs>
          <w:tab w:val="right" w:leader="dot" w:pos="8777"/>
        </w:tabs>
        <w:rPr>
          <w:ins w:id="3403" w:author="phuong vu" w:date="2018-11-25T21:24:00Z"/>
          <w:rFonts w:eastAsiaTheme="minorEastAsia"/>
          <w:noProof/>
          <w:sz w:val="22"/>
          <w:szCs w:val="22"/>
          <w:lang w:val="en-US"/>
          <w:rPrChange w:id="3404" w:author="phuong vu" w:date="2018-11-25T21:55:00Z">
            <w:rPr>
              <w:ins w:id="3405" w:author="phuong vu" w:date="2018-11-25T21:24:00Z"/>
              <w:rFonts w:asciiTheme="minorHAnsi" w:eastAsiaTheme="minorEastAsia" w:hAnsiTheme="minorHAnsi" w:cstheme="minorBidi"/>
              <w:noProof/>
              <w:sz w:val="22"/>
              <w:szCs w:val="22"/>
              <w:lang w:val="en-US"/>
            </w:rPr>
          </w:rPrChange>
        </w:rPr>
      </w:pPr>
      <w:ins w:id="3406" w:author="phuong vu" w:date="2018-11-25T21:24:00Z">
        <w:r w:rsidRPr="00AD0E2E">
          <w:rPr>
            <w:rStyle w:val="Hyperlink"/>
            <w:noProof/>
          </w:rPr>
          <w:fldChar w:fldCharType="begin"/>
        </w:r>
        <w:r w:rsidRPr="00BA3432">
          <w:rPr>
            <w:rStyle w:val="Hyperlink"/>
            <w:noProof/>
            <w:rPrChange w:id="3407" w:author="phuong vu" w:date="2018-11-25T21:55:00Z">
              <w:rPr>
                <w:rStyle w:val="Hyperlink"/>
                <w:noProof/>
              </w:rPr>
            </w:rPrChange>
          </w:rPr>
          <w:instrText xml:space="preserve"> </w:instrText>
        </w:r>
        <w:r w:rsidRPr="00BA3432">
          <w:rPr>
            <w:noProof/>
            <w:rPrChange w:id="3408" w:author="phuong vu" w:date="2018-11-25T21:55:00Z">
              <w:rPr>
                <w:noProof/>
              </w:rPr>
            </w:rPrChange>
          </w:rPr>
          <w:instrText>HYPERLINK \l "_Toc530944400"</w:instrText>
        </w:r>
        <w:r w:rsidRPr="00BA3432">
          <w:rPr>
            <w:rStyle w:val="Hyperlink"/>
            <w:noProof/>
            <w:rPrChange w:id="3409" w:author="phuong vu" w:date="2018-11-25T21:55:00Z">
              <w:rPr>
                <w:rStyle w:val="Hyperlink"/>
                <w:noProof/>
              </w:rPr>
            </w:rPrChange>
          </w:rPr>
          <w:instrText xml:space="preserve"> </w:instrText>
        </w:r>
        <w:r w:rsidRPr="00BA3432">
          <w:rPr>
            <w:rStyle w:val="Hyperlink"/>
            <w:noProof/>
            <w:rPrChange w:id="3410" w:author="phuong vu" w:date="2018-11-25T21:55:00Z">
              <w:rPr>
                <w:rStyle w:val="Hyperlink"/>
                <w:noProof/>
              </w:rPr>
            </w:rPrChange>
          </w:rPr>
        </w:r>
        <w:r w:rsidRPr="00BA3432">
          <w:rPr>
            <w:rStyle w:val="Hyperlink"/>
            <w:noProof/>
            <w:rPrChange w:id="3411" w:author="phuong vu" w:date="2018-11-25T21:55:00Z">
              <w:rPr>
                <w:rStyle w:val="Hyperlink"/>
                <w:noProof/>
              </w:rPr>
            </w:rPrChange>
          </w:rPr>
          <w:fldChar w:fldCharType="separate"/>
        </w:r>
        <w:r w:rsidRPr="00BA3432">
          <w:rPr>
            <w:rStyle w:val="Hyperlink"/>
            <w:noProof/>
            <w:rPrChange w:id="3412" w:author="phuong vu" w:date="2018-11-25T21:55:00Z">
              <w:rPr>
                <w:rStyle w:val="Hyperlink"/>
                <w:noProof/>
              </w:rPr>
            </w:rPrChange>
          </w:rPr>
          <w:t>Bảng 3.23 Bảng dữ liệu khung giờ nhận trả quần áo</w:t>
        </w:r>
        <w:r w:rsidRPr="00BA3432">
          <w:rPr>
            <w:noProof/>
            <w:webHidden/>
            <w:rPrChange w:id="3413" w:author="phuong vu" w:date="2018-11-25T21:55:00Z">
              <w:rPr>
                <w:noProof/>
                <w:webHidden/>
              </w:rPr>
            </w:rPrChange>
          </w:rPr>
          <w:tab/>
        </w:r>
        <w:r w:rsidRPr="00BA3432">
          <w:rPr>
            <w:noProof/>
            <w:webHidden/>
            <w:rPrChange w:id="3414" w:author="phuong vu" w:date="2018-11-25T21:55:00Z">
              <w:rPr>
                <w:noProof/>
                <w:webHidden/>
              </w:rPr>
            </w:rPrChange>
          </w:rPr>
          <w:fldChar w:fldCharType="begin"/>
        </w:r>
        <w:r w:rsidRPr="00BA3432">
          <w:rPr>
            <w:noProof/>
            <w:webHidden/>
            <w:rPrChange w:id="3415" w:author="phuong vu" w:date="2018-11-25T21:55:00Z">
              <w:rPr>
                <w:noProof/>
                <w:webHidden/>
              </w:rPr>
            </w:rPrChange>
          </w:rPr>
          <w:instrText xml:space="preserve"> PAGEREF _Toc530944400 \h </w:instrText>
        </w:r>
        <w:r w:rsidRPr="00BA3432">
          <w:rPr>
            <w:noProof/>
            <w:webHidden/>
            <w:rPrChange w:id="3416" w:author="phuong vu" w:date="2018-11-25T21:55:00Z">
              <w:rPr>
                <w:noProof/>
                <w:webHidden/>
              </w:rPr>
            </w:rPrChange>
          </w:rPr>
        </w:r>
      </w:ins>
      <w:r w:rsidRPr="00BA3432">
        <w:rPr>
          <w:noProof/>
          <w:webHidden/>
          <w:rPrChange w:id="3417" w:author="phuong vu" w:date="2018-11-25T21:55:00Z">
            <w:rPr>
              <w:noProof/>
              <w:webHidden/>
            </w:rPr>
          </w:rPrChange>
        </w:rPr>
        <w:fldChar w:fldCharType="separate"/>
      </w:r>
      <w:ins w:id="3418" w:author="phuong vu" w:date="2018-11-25T21:24:00Z">
        <w:r w:rsidRPr="00BA3432">
          <w:rPr>
            <w:noProof/>
            <w:webHidden/>
            <w:rPrChange w:id="3419" w:author="phuong vu" w:date="2018-11-25T21:55:00Z">
              <w:rPr>
                <w:noProof/>
                <w:webHidden/>
              </w:rPr>
            </w:rPrChange>
          </w:rPr>
          <w:t>39</w:t>
        </w:r>
        <w:r w:rsidRPr="00BA3432">
          <w:rPr>
            <w:noProof/>
            <w:webHidden/>
            <w:rPrChange w:id="3420" w:author="phuong vu" w:date="2018-11-25T21:55:00Z">
              <w:rPr>
                <w:noProof/>
                <w:webHidden/>
              </w:rPr>
            </w:rPrChange>
          </w:rPr>
          <w:fldChar w:fldCharType="end"/>
        </w:r>
        <w:r w:rsidRPr="00BA3432">
          <w:rPr>
            <w:rStyle w:val="Hyperlink"/>
            <w:noProof/>
            <w:rPrChange w:id="3421" w:author="phuong vu" w:date="2018-11-25T21:55:00Z">
              <w:rPr>
                <w:rStyle w:val="Hyperlink"/>
                <w:noProof/>
              </w:rPr>
            </w:rPrChange>
          </w:rPr>
          <w:fldChar w:fldCharType="end"/>
        </w:r>
      </w:ins>
    </w:p>
    <w:p w14:paraId="73608064" w14:textId="3E168C98" w:rsidR="00E13565" w:rsidRPr="00BA3432" w:rsidRDefault="00E13565">
      <w:pPr>
        <w:pStyle w:val="TableofFigures"/>
        <w:tabs>
          <w:tab w:val="right" w:leader="dot" w:pos="8777"/>
        </w:tabs>
        <w:rPr>
          <w:ins w:id="3422" w:author="phuong vu" w:date="2018-11-25T21:24:00Z"/>
          <w:rFonts w:eastAsiaTheme="minorEastAsia"/>
          <w:noProof/>
          <w:sz w:val="22"/>
          <w:szCs w:val="22"/>
          <w:lang w:val="en-US"/>
          <w:rPrChange w:id="3423" w:author="phuong vu" w:date="2018-11-25T21:55:00Z">
            <w:rPr>
              <w:ins w:id="3424" w:author="phuong vu" w:date="2018-11-25T21:24:00Z"/>
              <w:rFonts w:asciiTheme="minorHAnsi" w:eastAsiaTheme="minorEastAsia" w:hAnsiTheme="minorHAnsi" w:cstheme="minorBidi"/>
              <w:noProof/>
              <w:sz w:val="22"/>
              <w:szCs w:val="22"/>
              <w:lang w:val="en-US"/>
            </w:rPr>
          </w:rPrChange>
        </w:rPr>
      </w:pPr>
      <w:ins w:id="3425" w:author="phuong vu" w:date="2018-11-25T21:24:00Z">
        <w:r w:rsidRPr="00AD0E2E">
          <w:rPr>
            <w:rStyle w:val="Hyperlink"/>
            <w:noProof/>
          </w:rPr>
          <w:fldChar w:fldCharType="begin"/>
        </w:r>
        <w:r w:rsidRPr="00BA3432">
          <w:rPr>
            <w:rStyle w:val="Hyperlink"/>
            <w:noProof/>
            <w:rPrChange w:id="3426" w:author="phuong vu" w:date="2018-11-25T21:55:00Z">
              <w:rPr>
                <w:rStyle w:val="Hyperlink"/>
                <w:noProof/>
              </w:rPr>
            </w:rPrChange>
          </w:rPr>
          <w:instrText xml:space="preserve"> </w:instrText>
        </w:r>
        <w:r w:rsidRPr="00BA3432">
          <w:rPr>
            <w:noProof/>
            <w:rPrChange w:id="3427" w:author="phuong vu" w:date="2018-11-25T21:55:00Z">
              <w:rPr>
                <w:noProof/>
              </w:rPr>
            </w:rPrChange>
          </w:rPr>
          <w:instrText>HYPERLINK \l "_Toc530944401"</w:instrText>
        </w:r>
        <w:r w:rsidRPr="00BA3432">
          <w:rPr>
            <w:rStyle w:val="Hyperlink"/>
            <w:noProof/>
            <w:rPrChange w:id="3428" w:author="phuong vu" w:date="2018-11-25T21:55:00Z">
              <w:rPr>
                <w:rStyle w:val="Hyperlink"/>
                <w:noProof/>
              </w:rPr>
            </w:rPrChange>
          </w:rPr>
          <w:instrText xml:space="preserve"> </w:instrText>
        </w:r>
        <w:r w:rsidRPr="00BA3432">
          <w:rPr>
            <w:rStyle w:val="Hyperlink"/>
            <w:noProof/>
            <w:rPrChange w:id="3429" w:author="phuong vu" w:date="2018-11-25T21:55:00Z">
              <w:rPr>
                <w:rStyle w:val="Hyperlink"/>
                <w:noProof/>
              </w:rPr>
            </w:rPrChange>
          </w:rPr>
        </w:r>
        <w:r w:rsidRPr="00BA3432">
          <w:rPr>
            <w:rStyle w:val="Hyperlink"/>
            <w:noProof/>
            <w:rPrChange w:id="3430" w:author="phuong vu" w:date="2018-11-25T21:55:00Z">
              <w:rPr>
                <w:rStyle w:val="Hyperlink"/>
                <w:noProof/>
              </w:rPr>
            </w:rPrChange>
          </w:rPr>
          <w:fldChar w:fldCharType="separate"/>
        </w:r>
        <w:r w:rsidRPr="00BA3432">
          <w:rPr>
            <w:rStyle w:val="Hyperlink"/>
            <w:noProof/>
            <w:rPrChange w:id="3431" w:author="phuong vu" w:date="2018-11-25T21:55:00Z">
              <w:rPr>
                <w:rStyle w:val="Hyperlink"/>
                <w:noProof/>
              </w:rPr>
            </w:rPrChange>
          </w:rPr>
          <w:t>Bảng 3.24 Bảng dữ liệu đơn vị tính</w:t>
        </w:r>
        <w:r w:rsidRPr="00BA3432">
          <w:rPr>
            <w:noProof/>
            <w:webHidden/>
            <w:rPrChange w:id="3432" w:author="phuong vu" w:date="2018-11-25T21:55:00Z">
              <w:rPr>
                <w:noProof/>
                <w:webHidden/>
              </w:rPr>
            </w:rPrChange>
          </w:rPr>
          <w:tab/>
        </w:r>
        <w:r w:rsidRPr="00BA3432">
          <w:rPr>
            <w:noProof/>
            <w:webHidden/>
            <w:rPrChange w:id="3433" w:author="phuong vu" w:date="2018-11-25T21:55:00Z">
              <w:rPr>
                <w:noProof/>
                <w:webHidden/>
              </w:rPr>
            </w:rPrChange>
          </w:rPr>
          <w:fldChar w:fldCharType="begin"/>
        </w:r>
        <w:r w:rsidRPr="00BA3432">
          <w:rPr>
            <w:noProof/>
            <w:webHidden/>
            <w:rPrChange w:id="3434" w:author="phuong vu" w:date="2018-11-25T21:55:00Z">
              <w:rPr>
                <w:noProof/>
                <w:webHidden/>
              </w:rPr>
            </w:rPrChange>
          </w:rPr>
          <w:instrText xml:space="preserve"> PAGEREF _Toc530944401 \h </w:instrText>
        </w:r>
        <w:r w:rsidRPr="00BA3432">
          <w:rPr>
            <w:noProof/>
            <w:webHidden/>
            <w:rPrChange w:id="3435" w:author="phuong vu" w:date="2018-11-25T21:55:00Z">
              <w:rPr>
                <w:noProof/>
                <w:webHidden/>
              </w:rPr>
            </w:rPrChange>
          </w:rPr>
        </w:r>
      </w:ins>
      <w:r w:rsidRPr="00BA3432">
        <w:rPr>
          <w:noProof/>
          <w:webHidden/>
          <w:rPrChange w:id="3436" w:author="phuong vu" w:date="2018-11-25T21:55:00Z">
            <w:rPr>
              <w:noProof/>
              <w:webHidden/>
            </w:rPr>
          </w:rPrChange>
        </w:rPr>
        <w:fldChar w:fldCharType="separate"/>
      </w:r>
      <w:ins w:id="3437" w:author="phuong vu" w:date="2018-11-25T21:24:00Z">
        <w:r w:rsidRPr="00BA3432">
          <w:rPr>
            <w:noProof/>
            <w:webHidden/>
            <w:rPrChange w:id="3438" w:author="phuong vu" w:date="2018-11-25T21:55:00Z">
              <w:rPr>
                <w:noProof/>
                <w:webHidden/>
              </w:rPr>
            </w:rPrChange>
          </w:rPr>
          <w:t>39</w:t>
        </w:r>
        <w:r w:rsidRPr="00BA3432">
          <w:rPr>
            <w:noProof/>
            <w:webHidden/>
            <w:rPrChange w:id="3439" w:author="phuong vu" w:date="2018-11-25T21:55:00Z">
              <w:rPr>
                <w:noProof/>
                <w:webHidden/>
              </w:rPr>
            </w:rPrChange>
          </w:rPr>
          <w:fldChar w:fldCharType="end"/>
        </w:r>
        <w:r w:rsidRPr="00BA3432">
          <w:rPr>
            <w:rStyle w:val="Hyperlink"/>
            <w:noProof/>
            <w:rPrChange w:id="3440" w:author="phuong vu" w:date="2018-11-25T21:55:00Z">
              <w:rPr>
                <w:rStyle w:val="Hyperlink"/>
                <w:noProof/>
              </w:rPr>
            </w:rPrChange>
          </w:rPr>
          <w:fldChar w:fldCharType="end"/>
        </w:r>
      </w:ins>
    </w:p>
    <w:p w14:paraId="582A83A6" w14:textId="1C417396" w:rsidR="00E13565" w:rsidRPr="00BA3432" w:rsidRDefault="00E13565">
      <w:pPr>
        <w:pStyle w:val="TableofFigures"/>
        <w:tabs>
          <w:tab w:val="right" w:leader="dot" w:pos="8777"/>
        </w:tabs>
        <w:rPr>
          <w:ins w:id="3441" w:author="phuong vu" w:date="2018-11-25T21:24:00Z"/>
          <w:rFonts w:eastAsiaTheme="minorEastAsia"/>
          <w:noProof/>
          <w:sz w:val="22"/>
          <w:szCs w:val="22"/>
          <w:lang w:val="en-US"/>
          <w:rPrChange w:id="3442" w:author="phuong vu" w:date="2018-11-25T21:55:00Z">
            <w:rPr>
              <w:ins w:id="3443" w:author="phuong vu" w:date="2018-11-25T21:24:00Z"/>
              <w:rFonts w:asciiTheme="minorHAnsi" w:eastAsiaTheme="minorEastAsia" w:hAnsiTheme="minorHAnsi" w:cstheme="minorBidi"/>
              <w:noProof/>
              <w:sz w:val="22"/>
              <w:szCs w:val="22"/>
              <w:lang w:val="en-US"/>
            </w:rPr>
          </w:rPrChange>
        </w:rPr>
      </w:pPr>
      <w:ins w:id="3444" w:author="phuong vu" w:date="2018-11-25T21:24:00Z">
        <w:r w:rsidRPr="00AD0E2E">
          <w:rPr>
            <w:rStyle w:val="Hyperlink"/>
            <w:noProof/>
          </w:rPr>
          <w:fldChar w:fldCharType="begin"/>
        </w:r>
        <w:r w:rsidRPr="00BA3432">
          <w:rPr>
            <w:rStyle w:val="Hyperlink"/>
            <w:noProof/>
            <w:rPrChange w:id="3445" w:author="phuong vu" w:date="2018-11-25T21:55:00Z">
              <w:rPr>
                <w:rStyle w:val="Hyperlink"/>
                <w:noProof/>
              </w:rPr>
            </w:rPrChange>
          </w:rPr>
          <w:instrText xml:space="preserve"> </w:instrText>
        </w:r>
        <w:r w:rsidRPr="00BA3432">
          <w:rPr>
            <w:noProof/>
            <w:rPrChange w:id="3446" w:author="phuong vu" w:date="2018-11-25T21:55:00Z">
              <w:rPr>
                <w:noProof/>
              </w:rPr>
            </w:rPrChange>
          </w:rPr>
          <w:instrText>HYPERLINK \l "_Toc530944402"</w:instrText>
        </w:r>
        <w:r w:rsidRPr="00BA3432">
          <w:rPr>
            <w:rStyle w:val="Hyperlink"/>
            <w:noProof/>
            <w:rPrChange w:id="3447" w:author="phuong vu" w:date="2018-11-25T21:55:00Z">
              <w:rPr>
                <w:rStyle w:val="Hyperlink"/>
                <w:noProof/>
              </w:rPr>
            </w:rPrChange>
          </w:rPr>
          <w:instrText xml:space="preserve"> </w:instrText>
        </w:r>
        <w:r w:rsidRPr="00BA3432">
          <w:rPr>
            <w:rStyle w:val="Hyperlink"/>
            <w:noProof/>
            <w:rPrChange w:id="3448" w:author="phuong vu" w:date="2018-11-25T21:55:00Z">
              <w:rPr>
                <w:rStyle w:val="Hyperlink"/>
                <w:noProof/>
              </w:rPr>
            </w:rPrChange>
          </w:rPr>
        </w:r>
        <w:r w:rsidRPr="00BA3432">
          <w:rPr>
            <w:rStyle w:val="Hyperlink"/>
            <w:noProof/>
            <w:rPrChange w:id="3449" w:author="phuong vu" w:date="2018-11-25T21:55:00Z">
              <w:rPr>
                <w:rStyle w:val="Hyperlink"/>
                <w:noProof/>
              </w:rPr>
            </w:rPrChange>
          </w:rPr>
          <w:fldChar w:fldCharType="separate"/>
        </w:r>
        <w:r w:rsidRPr="00BA3432">
          <w:rPr>
            <w:rStyle w:val="Hyperlink"/>
            <w:noProof/>
            <w:rPrChange w:id="3450" w:author="phuong vu" w:date="2018-11-25T21:55:00Z">
              <w:rPr>
                <w:rStyle w:val="Hyperlink"/>
                <w:noProof/>
              </w:rPr>
            </w:rPrChange>
          </w:rPr>
          <w:t>Bảng 3.25 Bảng dữ liệu đơn giá</w:t>
        </w:r>
        <w:r w:rsidRPr="00BA3432">
          <w:rPr>
            <w:noProof/>
            <w:webHidden/>
            <w:rPrChange w:id="3451" w:author="phuong vu" w:date="2018-11-25T21:55:00Z">
              <w:rPr>
                <w:noProof/>
                <w:webHidden/>
              </w:rPr>
            </w:rPrChange>
          </w:rPr>
          <w:tab/>
        </w:r>
        <w:r w:rsidRPr="00BA3432">
          <w:rPr>
            <w:noProof/>
            <w:webHidden/>
            <w:rPrChange w:id="3452" w:author="phuong vu" w:date="2018-11-25T21:55:00Z">
              <w:rPr>
                <w:noProof/>
                <w:webHidden/>
              </w:rPr>
            </w:rPrChange>
          </w:rPr>
          <w:fldChar w:fldCharType="begin"/>
        </w:r>
        <w:r w:rsidRPr="00BA3432">
          <w:rPr>
            <w:noProof/>
            <w:webHidden/>
            <w:rPrChange w:id="3453" w:author="phuong vu" w:date="2018-11-25T21:55:00Z">
              <w:rPr>
                <w:noProof/>
                <w:webHidden/>
              </w:rPr>
            </w:rPrChange>
          </w:rPr>
          <w:instrText xml:space="preserve"> PAGEREF _Toc530944402 \h </w:instrText>
        </w:r>
        <w:r w:rsidRPr="00BA3432">
          <w:rPr>
            <w:noProof/>
            <w:webHidden/>
            <w:rPrChange w:id="3454" w:author="phuong vu" w:date="2018-11-25T21:55:00Z">
              <w:rPr>
                <w:noProof/>
                <w:webHidden/>
              </w:rPr>
            </w:rPrChange>
          </w:rPr>
        </w:r>
      </w:ins>
      <w:r w:rsidRPr="00BA3432">
        <w:rPr>
          <w:noProof/>
          <w:webHidden/>
          <w:rPrChange w:id="3455" w:author="phuong vu" w:date="2018-11-25T21:55:00Z">
            <w:rPr>
              <w:noProof/>
              <w:webHidden/>
            </w:rPr>
          </w:rPrChange>
        </w:rPr>
        <w:fldChar w:fldCharType="separate"/>
      </w:r>
      <w:ins w:id="3456" w:author="phuong vu" w:date="2018-11-25T21:24:00Z">
        <w:r w:rsidRPr="00BA3432">
          <w:rPr>
            <w:noProof/>
            <w:webHidden/>
            <w:rPrChange w:id="3457" w:author="phuong vu" w:date="2018-11-25T21:55:00Z">
              <w:rPr>
                <w:noProof/>
                <w:webHidden/>
              </w:rPr>
            </w:rPrChange>
          </w:rPr>
          <w:t>40</w:t>
        </w:r>
        <w:r w:rsidRPr="00BA3432">
          <w:rPr>
            <w:noProof/>
            <w:webHidden/>
            <w:rPrChange w:id="3458" w:author="phuong vu" w:date="2018-11-25T21:55:00Z">
              <w:rPr>
                <w:noProof/>
                <w:webHidden/>
              </w:rPr>
            </w:rPrChange>
          </w:rPr>
          <w:fldChar w:fldCharType="end"/>
        </w:r>
        <w:r w:rsidRPr="00BA3432">
          <w:rPr>
            <w:rStyle w:val="Hyperlink"/>
            <w:noProof/>
            <w:rPrChange w:id="3459" w:author="phuong vu" w:date="2018-11-25T21:55:00Z">
              <w:rPr>
                <w:rStyle w:val="Hyperlink"/>
                <w:noProof/>
              </w:rPr>
            </w:rPrChange>
          </w:rPr>
          <w:fldChar w:fldCharType="end"/>
        </w:r>
      </w:ins>
    </w:p>
    <w:p w14:paraId="720952F0" w14:textId="516A5539" w:rsidR="00E13565" w:rsidRPr="00BA3432" w:rsidRDefault="00E13565">
      <w:pPr>
        <w:pStyle w:val="TableofFigures"/>
        <w:tabs>
          <w:tab w:val="right" w:leader="dot" w:pos="8777"/>
        </w:tabs>
        <w:rPr>
          <w:ins w:id="3460" w:author="phuong vu" w:date="2018-11-25T21:24:00Z"/>
          <w:rFonts w:eastAsiaTheme="minorEastAsia"/>
          <w:noProof/>
          <w:sz w:val="22"/>
          <w:szCs w:val="22"/>
          <w:lang w:val="en-US"/>
          <w:rPrChange w:id="3461" w:author="phuong vu" w:date="2018-11-25T21:55:00Z">
            <w:rPr>
              <w:ins w:id="3462" w:author="phuong vu" w:date="2018-11-25T21:24:00Z"/>
              <w:rFonts w:asciiTheme="minorHAnsi" w:eastAsiaTheme="minorEastAsia" w:hAnsiTheme="minorHAnsi" w:cstheme="minorBidi"/>
              <w:noProof/>
              <w:sz w:val="22"/>
              <w:szCs w:val="22"/>
              <w:lang w:val="en-US"/>
            </w:rPr>
          </w:rPrChange>
        </w:rPr>
      </w:pPr>
      <w:ins w:id="3463" w:author="phuong vu" w:date="2018-11-25T21:24:00Z">
        <w:r w:rsidRPr="00AD0E2E">
          <w:rPr>
            <w:rStyle w:val="Hyperlink"/>
            <w:noProof/>
          </w:rPr>
          <w:fldChar w:fldCharType="begin"/>
        </w:r>
        <w:r w:rsidRPr="00BA3432">
          <w:rPr>
            <w:rStyle w:val="Hyperlink"/>
            <w:noProof/>
            <w:rPrChange w:id="3464" w:author="phuong vu" w:date="2018-11-25T21:55:00Z">
              <w:rPr>
                <w:rStyle w:val="Hyperlink"/>
                <w:noProof/>
              </w:rPr>
            </w:rPrChange>
          </w:rPr>
          <w:instrText xml:space="preserve"> </w:instrText>
        </w:r>
        <w:r w:rsidRPr="00BA3432">
          <w:rPr>
            <w:noProof/>
            <w:rPrChange w:id="3465" w:author="phuong vu" w:date="2018-11-25T21:55:00Z">
              <w:rPr>
                <w:noProof/>
              </w:rPr>
            </w:rPrChange>
          </w:rPr>
          <w:instrText>HYPERLINK \l "_Toc530944403"</w:instrText>
        </w:r>
        <w:r w:rsidRPr="00BA3432">
          <w:rPr>
            <w:rStyle w:val="Hyperlink"/>
            <w:noProof/>
            <w:rPrChange w:id="3466" w:author="phuong vu" w:date="2018-11-25T21:55:00Z">
              <w:rPr>
                <w:rStyle w:val="Hyperlink"/>
                <w:noProof/>
              </w:rPr>
            </w:rPrChange>
          </w:rPr>
          <w:instrText xml:space="preserve"> </w:instrText>
        </w:r>
        <w:r w:rsidRPr="00BA3432">
          <w:rPr>
            <w:rStyle w:val="Hyperlink"/>
            <w:noProof/>
            <w:rPrChange w:id="3467" w:author="phuong vu" w:date="2018-11-25T21:55:00Z">
              <w:rPr>
                <w:rStyle w:val="Hyperlink"/>
                <w:noProof/>
              </w:rPr>
            </w:rPrChange>
          </w:rPr>
        </w:r>
        <w:r w:rsidRPr="00BA3432">
          <w:rPr>
            <w:rStyle w:val="Hyperlink"/>
            <w:noProof/>
            <w:rPrChange w:id="3468" w:author="phuong vu" w:date="2018-11-25T21:55:00Z">
              <w:rPr>
                <w:rStyle w:val="Hyperlink"/>
                <w:noProof/>
              </w:rPr>
            </w:rPrChange>
          </w:rPr>
          <w:fldChar w:fldCharType="separate"/>
        </w:r>
        <w:r w:rsidRPr="00BA3432">
          <w:rPr>
            <w:rStyle w:val="Hyperlink"/>
            <w:noProof/>
            <w:rPrChange w:id="3469" w:author="phuong vu" w:date="2018-11-25T21:55:00Z">
              <w:rPr>
                <w:rStyle w:val="Hyperlink"/>
                <w:noProof/>
              </w:rPr>
            </w:rPrChange>
          </w:rPr>
          <w:t>Bảng 3.26 Bảng dữ liệu theo dõi giặt</w:t>
        </w:r>
        <w:r w:rsidRPr="00BA3432">
          <w:rPr>
            <w:noProof/>
            <w:webHidden/>
            <w:rPrChange w:id="3470" w:author="phuong vu" w:date="2018-11-25T21:55:00Z">
              <w:rPr>
                <w:noProof/>
                <w:webHidden/>
              </w:rPr>
            </w:rPrChange>
          </w:rPr>
          <w:tab/>
        </w:r>
        <w:r w:rsidRPr="00BA3432">
          <w:rPr>
            <w:noProof/>
            <w:webHidden/>
            <w:rPrChange w:id="3471" w:author="phuong vu" w:date="2018-11-25T21:55:00Z">
              <w:rPr>
                <w:noProof/>
                <w:webHidden/>
              </w:rPr>
            </w:rPrChange>
          </w:rPr>
          <w:fldChar w:fldCharType="begin"/>
        </w:r>
        <w:r w:rsidRPr="00BA3432">
          <w:rPr>
            <w:noProof/>
            <w:webHidden/>
            <w:rPrChange w:id="3472" w:author="phuong vu" w:date="2018-11-25T21:55:00Z">
              <w:rPr>
                <w:noProof/>
                <w:webHidden/>
              </w:rPr>
            </w:rPrChange>
          </w:rPr>
          <w:instrText xml:space="preserve"> PAGEREF _Toc530944403 \h </w:instrText>
        </w:r>
        <w:r w:rsidRPr="00BA3432">
          <w:rPr>
            <w:noProof/>
            <w:webHidden/>
            <w:rPrChange w:id="3473" w:author="phuong vu" w:date="2018-11-25T21:55:00Z">
              <w:rPr>
                <w:noProof/>
                <w:webHidden/>
              </w:rPr>
            </w:rPrChange>
          </w:rPr>
        </w:r>
      </w:ins>
      <w:r w:rsidRPr="00BA3432">
        <w:rPr>
          <w:noProof/>
          <w:webHidden/>
          <w:rPrChange w:id="3474" w:author="phuong vu" w:date="2018-11-25T21:55:00Z">
            <w:rPr>
              <w:noProof/>
              <w:webHidden/>
            </w:rPr>
          </w:rPrChange>
        </w:rPr>
        <w:fldChar w:fldCharType="separate"/>
      </w:r>
      <w:ins w:id="3475" w:author="phuong vu" w:date="2018-11-25T21:24:00Z">
        <w:r w:rsidRPr="00BA3432">
          <w:rPr>
            <w:noProof/>
            <w:webHidden/>
            <w:rPrChange w:id="3476" w:author="phuong vu" w:date="2018-11-25T21:55:00Z">
              <w:rPr>
                <w:noProof/>
                <w:webHidden/>
              </w:rPr>
            </w:rPrChange>
          </w:rPr>
          <w:t>40</w:t>
        </w:r>
        <w:r w:rsidRPr="00BA3432">
          <w:rPr>
            <w:noProof/>
            <w:webHidden/>
            <w:rPrChange w:id="3477" w:author="phuong vu" w:date="2018-11-25T21:55:00Z">
              <w:rPr>
                <w:noProof/>
                <w:webHidden/>
              </w:rPr>
            </w:rPrChange>
          </w:rPr>
          <w:fldChar w:fldCharType="end"/>
        </w:r>
        <w:r w:rsidRPr="00BA3432">
          <w:rPr>
            <w:rStyle w:val="Hyperlink"/>
            <w:noProof/>
            <w:rPrChange w:id="3478" w:author="phuong vu" w:date="2018-11-25T21:55:00Z">
              <w:rPr>
                <w:rStyle w:val="Hyperlink"/>
                <w:noProof/>
              </w:rPr>
            </w:rPrChange>
          </w:rPr>
          <w:fldChar w:fldCharType="end"/>
        </w:r>
      </w:ins>
    </w:p>
    <w:p w14:paraId="6ABFC702" w14:textId="55830DBC" w:rsidR="00E13565" w:rsidRPr="00BA3432" w:rsidRDefault="00E13565">
      <w:pPr>
        <w:pStyle w:val="TableofFigures"/>
        <w:tabs>
          <w:tab w:val="right" w:leader="dot" w:pos="8777"/>
        </w:tabs>
        <w:rPr>
          <w:ins w:id="3479" w:author="phuong vu" w:date="2018-11-25T21:24:00Z"/>
          <w:rFonts w:eastAsiaTheme="minorEastAsia"/>
          <w:noProof/>
          <w:sz w:val="22"/>
          <w:szCs w:val="22"/>
          <w:lang w:val="en-US"/>
          <w:rPrChange w:id="3480" w:author="phuong vu" w:date="2018-11-25T21:55:00Z">
            <w:rPr>
              <w:ins w:id="3481" w:author="phuong vu" w:date="2018-11-25T21:24:00Z"/>
              <w:rFonts w:asciiTheme="minorHAnsi" w:eastAsiaTheme="minorEastAsia" w:hAnsiTheme="minorHAnsi" w:cstheme="minorBidi"/>
              <w:noProof/>
              <w:sz w:val="22"/>
              <w:szCs w:val="22"/>
              <w:lang w:val="en-US"/>
            </w:rPr>
          </w:rPrChange>
        </w:rPr>
      </w:pPr>
      <w:ins w:id="3482" w:author="phuong vu" w:date="2018-11-25T21:24:00Z">
        <w:r w:rsidRPr="00AD0E2E">
          <w:rPr>
            <w:rStyle w:val="Hyperlink"/>
            <w:noProof/>
          </w:rPr>
          <w:fldChar w:fldCharType="begin"/>
        </w:r>
        <w:r w:rsidRPr="00BA3432">
          <w:rPr>
            <w:rStyle w:val="Hyperlink"/>
            <w:noProof/>
            <w:rPrChange w:id="3483" w:author="phuong vu" w:date="2018-11-25T21:55:00Z">
              <w:rPr>
                <w:rStyle w:val="Hyperlink"/>
                <w:noProof/>
              </w:rPr>
            </w:rPrChange>
          </w:rPr>
          <w:instrText xml:space="preserve"> </w:instrText>
        </w:r>
        <w:r w:rsidRPr="00BA3432">
          <w:rPr>
            <w:noProof/>
            <w:rPrChange w:id="3484" w:author="phuong vu" w:date="2018-11-25T21:55:00Z">
              <w:rPr>
                <w:noProof/>
              </w:rPr>
            </w:rPrChange>
          </w:rPr>
          <w:instrText>HYPERLINK \l "_Toc530944404"</w:instrText>
        </w:r>
        <w:r w:rsidRPr="00BA3432">
          <w:rPr>
            <w:rStyle w:val="Hyperlink"/>
            <w:noProof/>
            <w:rPrChange w:id="3485" w:author="phuong vu" w:date="2018-11-25T21:55:00Z">
              <w:rPr>
                <w:rStyle w:val="Hyperlink"/>
                <w:noProof/>
              </w:rPr>
            </w:rPrChange>
          </w:rPr>
          <w:instrText xml:space="preserve"> </w:instrText>
        </w:r>
        <w:r w:rsidRPr="00BA3432">
          <w:rPr>
            <w:rStyle w:val="Hyperlink"/>
            <w:noProof/>
            <w:rPrChange w:id="3486" w:author="phuong vu" w:date="2018-11-25T21:55:00Z">
              <w:rPr>
                <w:rStyle w:val="Hyperlink"/>
                <w:noProof/>
              </w:rPr>
            </w:rPrChange>
          </w:rPr>
        </w:r>
        <w:r w:rsidRPr="00BA3432">
          <w:rPr>
            <w:rStyle w:val="Hyperlink"/>
            <w:noProof/>
            <w:rPrChange w:id="3487" w:author="phuong vu" w:date="2018-11-25T21:55:00Z">
              <w:rPr>
                <w:rStyle w:val="Hyperlink"/>
                <w:noProof/>
              </w:rPr>
            </w:rPrChange>
          </w:rPr>
          <w:fldChar w:fldCharType="separate"/>
        </w:r>
        <w:r w:rsidRPr="00BA3432">
          <w:rPr>
            <w:rStyle w:val="Hyperlink"/>
            <w:noProof/>
            <w:rPrChange w:id="3488" w:author="phuong vu" w:date="2018-11-25T21:55:00Z">
              <w:rPr>
                <w:rStyle w:val="Hyperlink"/>
                <w:noProof/>
              </w:rPr>
            </w:rPrChange>
          </w:rPr>
          <w:t>Bảng 3.27 Bảng dữ liệu túi giặt</w:t>
        </w:r>
        <w:r w:rsidRPr="00BA3432">
          <w:rPr>
            <w:noProof/>
            <w:webHidden/>
            <w:rPrChange w:id="3489" w:author="phuong vu" w:date="2018-11-25T21:55:00Z">
              <w:rPr>
                <w:noProof/>
                <w:webHidden/>
              </w:rPr>
            </w:rPrChange>
          </w:rPr>
          <w:tab/>
        </w:r>
        <w:r w:rsidRPr="00BA3432">
          <w:rPr>
            <w:noProof/>
            <w:webHidden/>
            <w:rPrChange w:id="3490" w:author="phuong vu" w:date="2018-11-25T21:55:00Z">
              <w:rPr>
                <w:noProof/>
                <w:webHidden/>
              </w:rPr>
            </w:rPrChange>
          </w:rPr>
          <w:fldChar w:fldCharType="begin"/>
        </w:r>
        <w:r w:rsidRPr="00BA3432">
          <w:rPr>
            <w:noProof/>
            <w:webHidden/>
            <w:rPrChange w:id="3491" w:author="phuong vu" w:date="2018-11-25T21:55:00Z">
              <w:rPr>
                <w:noProof/>
                <w:webHidden/>
              </w:rPr>
            </w:rPrChange>
          </w:rPr>
          <w:instrText xml:space="preserve"> PAGEREF _Toc530944404 \h </w:instrText>
        </w:r>
        <w:r w:rsidRPr="00BA3432">
          <w:rPr>
            <w:noProof/>
            <w:webHidden/>
            <w:rPrChange w:id="3492" w:author="phuong vu" w:date="2018-11-25T21:55:00Z">
              <w:rPr>
                <w:noProof/>
                <w:webHidden/>
              </w:rPr>
            </w:rPrChange>
          </w:rPr>
        </w:r>
      </w:ins>
      <w:r w:rsidRPr="00BA3432">
        <w:rPr>
          <w:noProof/>
          <w:webHidden/>
          <w:rPrChange w:id="3493" w:author="phuong vu" w:date="2018-11-25T21:55:00Z">
            <w:rPr>
              <w:noProof/>
              <w:webHidden/>
            </w:rPr>
          </w:rPrChange>
        </w:rPr>
        <w:fldChar w:fldCharType="separate"/>
      </w:r>
      <w:ins w:id="3494" w:author="phuong vu" w:date="2018-11-25T21:24:00Z">
        <w:r w:rsidRPr="00BA3432">
          <w:rPr>
            <w:noProof/>
            <w:webHidden/>
            <w:rPrChange w:id="3495" w:author="phuong vu" w:date="2018-11-25T21:55:00Z">
              <w:rPr>
                <w:noProof/>
                <w:webHidden/>
              </w:rPr>
            </w:rPrChange>
          </w:rPr>
          <w:t>41</w:t>
        </w:r>
        <w:r w:rsidRPr="00BA3432">
          <w:rPr>
            <w:noProof/>
            <w:webHidden/>
            <w:rPrChange w:id="3496" w:author="phuong vu" w:date="2018-11-25T21:55:00Z">
              <w:rPr>
                <w:noProof/>
                <w:webHidden/>
              </w:rPr>
            </w:rPrChange>
          </w:rPr>
          <w:fldChar w:fldCharType="end"/>
        </w:r>
        <w:r w:rsidRPr="00BA3432">
          <w:rPr>
            <w:rStyle w:val="Hyperlink"/>
            <w:noProof/>
            <w:rPrChange w:id="3497" w:author="phuong vu" w:date="2018-11-25T21:55:00Z">
              <w:rPr>
                <w:rStyle w:val="Hyperlink"/>
                <w:noProof/>
              </w:rPr>
            </w:rPrChange>
          </w:rPr>
          <w:fldChar w:fldCharType="end"/>
        </w:r>
      </w:ins>
    </w:p>
    <w:p w14:paraId="5A428173" w14:textId="72A5D9F2" w:rsidR="00E13565" w:rsidRPr="00BA3432" w:rsidRDefault="00E13565">
      <w:pPr>
        <w:pStyle w:val="TableofFigures"/>
        <w:tabs>
          <w:tab w:val="right" w:leader="dot" w:pos="8777"/>
        </w:tabs>
        <w:rPr>
          <w:ins w:id="3498" w:author="phuong vu" w:date="2018-11-25T21:24:00Z"/>
          <w:rFonts w:eastAsiaTheme="minorEastAsia"/>
          <w:noProof/>
          <w:sz w:val="22"/>
          <w:szCs w:val="22"/>
          <w:lang w:val="en-US"/>
          <w:rPrChange w:id="3499" w:author="phuong vu" w:date="2018-11-25T21:55:00Z">
            <w:rPr>
              <w:ins w:id="3500" w:author="phuong vu" w:date="2018-11-25T21:24:00Z"/>
              <w:rFonts w:asciiTheme="minorHAnsi" w:eastAsiaTheme="minorEastAsia" w:hAnsiTheme="minorHAnsi" w:cstheme="minorBidi"/>
              <w:noProof/>
              <w:sz w:val="22"/>
              <w:szCs w:val="22"/>
              <w:lang w:val="en-US"/>
            </w:rPr>
          </w:rPrChange>
        </w:rPr>
      </w:pPr>
      <w:ins w:id="3501" w:author="phuong vu" w:date="2018-11-25T21:24:00Z">
        <w:r w:rsidRPr="00AD0E2E">
          <w:rPr>
            <w:rStyle w:val="Hyperlink"/>
            <w:noProof/>
          </w:rPr>
          <w:fldChar w:fldCharType="begin"/>
        </w:r>
        <w:r w:rsidRPr="00BA3432">
          <w:rPr>
            <w:rStyle w:val="Hyperlink"/>
            <w:noProof/>
            <w:rPrChange w:id="3502" w:author="phuong vu" w:date="2018-11-25T21:55:00Z">
              <w:rPr>
                <w:rStyle w:val="Hyperlink"/>
                <w:noProof/>
              </w:rPr>
            </w:rPrChange>
          </w:rPr>
          <w:instrText xml:space="preserve"> </w:instrText>
        </w:r>
        <w:r w:rsidRPr="00BA3432">
          <w:rPr>
            <w:noProof/>
            <w:rPrChange w:id="3503" w:author="phuong vu" w:date="2018-11-25T21:55:00Z">
              <w:rPr>
                <w:noProof/>
              </w:rPr>
            </w:rPrChange>
          </w:rPr>
          <w:instrText>HYPERLINK \l "_Toc530944405"</w:instrText>
        </w:r>
        <w:r w:rsidRPr="00BA3432">
          <w:rPr>
            <w:rStyle w:val="Hyperlink"/>
            <w:noProof/>
            <w:rPrChange w:id="3504" w:author="phuong vu" w:date="2018-11-25T21:55:00Z">
              <w:rPr>
                <w:rStyle w:val="Hyperlink"/>
                <w:noProof/>
              </w:rPr>
            </w:rPrChange>
          </w:rPr>
          <w:instrText xml:space="preserve"> </w:instrText>
        </w:r>
        <w:r w:rsidRPr="00BA3432">
          <w:rPr>
            <w:rStyle w:val="Hyperlink"/>
            <w:noProof/>
            <w:rPrChange w:id="3505" w:author="phuong vu" w:date="2018-11-25T21:55:00Z">
              <w:rPr>
                <w:rStyle w:val="Hyperlink"/>
                <w:noProof/>
              </w:rPr>
            </w:rPrChange>
          </w:rPr>
        </w:r>
        <w:r w:rsidRPr="00BA3432">
          <w:rPr>
            <w:rStyle w:val="Hyperlink"/>
            <w:noProof/>
            <w:rPrChange w:id="3506" w:author="phuong vu" w:date="2018-11-25T21:55:00Z">
              <w:rPr>
                <w:rStyle w:val="Hyperlink"/>
                <w:noProof/>
              </w:rPr>
            </w:rPrChange>
          </w:rPr>
          <w:fldChar w:fldCharType="separate"/>
        </w:r>
        <w:r w:rsidRPr="00BA3432">
          <w:rPr>
            <w:rStyle w:val="Hyperlink"/>
            <w:noProof/>
            <w:rPrChange w:id="3507" w:author="phuong vu" w:date="2018-11-25T21:55:00Z">
              <w:rPr>
                <w:rStyle w:val="Hyperlink"/>
                <w:noProof/>
              </w:rPr>
            </w:rPrChange>
          </w:rPr>
          <w:t>Bảng 3.28 Bảng chi tiết túi giặt</w:t>
        </w:r>
        <w:r w:rsidRPr="00BA3432">
          <w:rPr>
            <w:noProof/>
            <w:webHidden/>
            <w:rPrChange w:id="3508" w:author="phuong vu" w:date="2018-11-25T21:55:00Z">
              <w:rPr>
                <w:noProof/>
                <w:webHidden/>
              </w:rPr>
            </w:rPrChange>
          </w:rPr>
          <w:tab/>
        </w:r>
        <w:r w:rsidRPr="00BA3432">
          <w:rPr>
            <w:noProof/>
            <w:webHidden/>
            <w:rPrChange w:id="3509" w:author="phuong vu" w:date="2018-11-25T21:55:00Z">
              <w:rPr>
                <w:noProof/>
                <w:webHidden/>
              </w:rPr>
            </w:rPrChange>
          </w:rPr>
          <w:fldChar w:fldCharType="begin"/>
        </w:r>
        <w:r w:rsidRPr="00BA3432">
          <w:rPr>
            <w:noProof/>
            <w:webHidden/>
            <w:rPrChange w:id="3510" w:author="phuong vu" w:date="2018-11-25T21:55:00Z">
              <w:rPr>
                <w:noProof/>
                <w:webHidden/>
              </w:rPr>
            </w:rPrChange>
          </w:rPr>
          <w:instrText xml:space="preserve"> PAGEREF _Toc530944405 \h </w:instrText>
        </w:r>
        <w:r w:rsidRPr="00BA3432">
          <w:rPr>
            <w:noProof/>
            <w:webHidden/>
            <w:rPrChange w:id="3511" w:author="phuong vu" w:date="2018-11-25T21:55:00Z">
              <w:rPr>
                <w:noProof/>
                <w:webHidden/>
              </w:rPr>
            </w:rPrChange>
          </w:rPr>
        </w:r>
      </w:ins>
      <w:r w:rsidRPr="00BA3432">
        <w:rPr>
          <w:noProof/>
          <w:webHidden/>
          <w:rPrChange w:id="3512" w:author="phuong vu" w:date="2018-11-25T21:55:00Z">
            <w:rPr>
              <w:noProof/>
              <w:webHidden/>
            </w:rPr>
          </w:rPrChange>
        </w:rPr>
        <w:fldChar w:fldCharType="separate"/>
      </w:r>
      <w:ins w:id="3513" w:author="phuong vu" w:date="2018-11-25T21:24:00Z">
        <w:r w:rsidRPr="00BA3432">
          <w:rPr>
            <w:noProof/>
            <w:webHidden/>
            <w:rPrChange w:id="3514" w:author="phuong vu" w:date="2018-11-25T21:55:00Z">
              <w:rPr>
                <w:noProof/>
                <w:webHidden/>
              </w:rPr>
            </w:rPrChange>
          </w:rPr>
          <w:t>41</w:t>
        </w:r>
        <w:r w:rsidRPr="00BA3432">
          <w:rPr>
            <w:noProof/>
            <w:webHidden/>
            <w:rPrChange w:id="3515" w:author="phuong vu" w:date="2018-11-25T21:55:00Z">
              <w:rPr>
                <w:noProof/>
                <w:webHidden/>
              </w:rPr>
            </w:rPrChange>
          </w:rPr>
          <w:fldChar w:fldCharType="end"/>
        </w:r>
        <w:r w:rsidRPr="00BA3432">
          <w:rPr>
            <w:rStyle w:val="Hyperlink"/>
            <w:noProof/>
            <w:rPrChange w:id="3516" w:author="phuong vu" w:date="2018-11-25T21:55:00Z">
              <w:rPr>
                <w:rStyle w:val="Hyperlink"/>
                <w:noProof/>
              </w:rPr>
            </w:rPrChange>
          </w:rPr>
          <w:fldChar w:fldCharType="end"/>
        </w:r>
      </w:ins>
    </w:p>
    <w:p w14:paraId="446CFDEE" w14:textId="5896B552" w:rsidR="00E13565" w:rsidRPr="00BA3432" w:rsidRDefault="00E13565">
      <w:pPr>
        <w:pStyle w:val="TableofFigures"/>
        <w:tabs>
          <w:tab w:val="right" w:leader="dot" w:pos="8777"/>
        </w:tabs>
        <w:rPr>
          <w:ins w:id="3517" w:author="phuong vu" w:date="2018-11-25T21:24:00Z"/>
          <w:rFonts w:eastAsiaTheme="minorEastAsia"/>
          <w:noProof/>
          <w:sz w:val="22"/>
          <w:szCs w:val="22"/>
          <w:lang w:val="en-US"/>
          <w:rPrChange w:id="3518" w:author="phuong vu" w:date="2018-11-25T21:55:00Z">
            <w:rPr>
              <w:ins w:id="3519" w:author="phuong vu" w:date="2018-11-25T21:24:00Z"/>
              <w:rFonts w:asciiTheme="minorHAnsi" w:eastAsiaTheme="minorEastAsia" w:hAnsiTheme="minorHAnsi" w:cstheme="minorBidi"/>
              <w:noProof/>
              <w:sz w:val="22"/>
              <w:szCs w:val="22"/>
              <w:lang w:val="en-US"/>
            </w:rPr>
          </w:rPrChange>
        </w:rPr>
      </w:pPr>
      <w:ins w:id="3520" w:author="phuong vu" w:date="2018-11-25T21:24:00Z">
        <w:r w:rsidRPr="00AD0E2E">
          <w:rPr>
            <w:rStyle w:val="Hyperlink"/>
            <w:noProof/>
          </w:rPr>
          <w:fldChar w:fldCharType="begin"/>
        </w:r>
        <w:r w:rsidRPr="00BA3432">
          <w:rPr>
            <w:rStyle w:val="Hyperlink"/>
            <w:noProof/>
            <w:rPrChange w:id="3521" w:author="phuong vu" w:date="2018-11-25T21:55:00Z">
              <w:rPr>
                <w:rStyle w:val="Hyperlink"/>
                <w:noProof/>
              </w:rPr>
            </w:rPrChange>
          </w:rPr>
          <w:instrText xml:space="preserve"> </w:instrText>
        </w:r>
        <w:r w:rsidRPr="00BA3432">
          <w:rPr>
            <w:noProof/>
            <w:rPrChange w:id="3522" w:author="phuong vu" w:date="2018-11-25T21:55:00Z">
              <w:rPr>
                <w:noProof/>
              </w:rPr>
            </w:rPrChange>
          </w:rPr>
          <w:instrText>HYPERLINK \l "_Toc530944406"</w:instrText>
        </w:r>
        <w:r w:rsidRPr="00BA3432">
          <w:rPr>
            <w:rStyle w:val="Hyperlink"/>
            <w:noProof/>
            <w:rPrChange w:id="3523" w:author="phuong vu" w:date="2018-11-25T21:55:00Z">
              <w:rPr>
                <w:rStyle w:val="Hyperlink"/>
                <w:noProof/>
              </w:rPr>
            </w:rPrChange>
          </w:rPr>
          <w:instrText xml:space="preserve"> </w:instrText>
        </w:r>
        <w:r w:rsidRPr="00BA3432">
          <w:rPr>
            <w:rStyle w:val="Hyperlink"/>
            <w:noProof/>
            <w:rPrChange w:id="3524" w:author="phuong vu" w:date="2018-11-25T21:55:00Z">
              <w:rPr>
                <w:rStyle w:val="Hyperlink"/>
                <w:noProof/>
              </w:rPr>
            </w:rPrChange>
          </w:rPr>
        </w:r>
        <w:r w:rsidRPr="00BA3432">
          <w:rPr>
            <w:rStyle w:val="Hyperlink"/>
            <w:noProof/>
            <w:rPrChange w:id="3525" w:author="phuong vu" w:date="2018-11-25T21:55:00Z">
              <w:rPr>
                <w:rStyle w:val="Hyperlink"/>
                <w:noProof/>
              </w:rPr>
            </w:rPrChange>
          </w:rPr>
          <w:fldChar w:fldCharType="separate"/>
        </w:r>
        <w:r w:rsidRPr="00BA3432">
          <w:rPr>
            <w:rStyle w:val="Hyperlink"/>
            <w:noProof/>
            <w:rPrChange w:id="3526" w:author="phuong vu" w:date="2018-11-25T21:55:00Z">
              <w:rPr>
                <w:rStyle w:val="Hyperlink"/>
                <w:noProof/>
              </w:rPr>
            </w:rPrChange>
          </w:rPr>
          <w:t>Bảng 3.29 Bảng dữ liệu máy giặt</w:t>
        </w:r>
        <w:r w:rsidRPr="00BA3432">
          <w:rPr>
            <w:noProof/>
            <w:webHidden/>
            <w:rPrChange w:id="3527" w:author="phuong vu" w:date="2018-11-25T21:55:00Z">
              <w:rPr>
                <w:noProof/>
                <w:webHidden/>
              </w:rPr>
            </w:rPrChange>
          </w:rPr>
          <w:tab/>
        </w:r>
        <w:r w:rsidRPr="00BA3432">
          <w:rPr>
            <w:noProof/>
            <w:webHidden/>
            <w:rPrChange w:id="3528" w:author="phuong vu" w:date="2018-11-25T21:55:00Z">
              <w:rPr>
                <w:noProof/>
                <w:webHidden/>
              </w:rPr>
            </w:rPrChange>
          </w:rPr>
          <w:fldChar w:fldCharType="begin"/>
        </w:r>
        <w:r w:rsidRPr="00BA3432">
          <w:rPr>
            <w:noProof/>
            <w:webHidden/>
            <w:rPrChange w:id="3529" w:author="phuong vu" w:date="2018-11-25T21:55:00Z">
              <w:rPr>
                <w:noProof/>
                <w:webHidden/>
              </w:rPr>
            </w:rPrChange>
          </w:rPr>
          <w:instrText xml:space="preserve"> PAGEREF _Toc530944406 \h </w:instrText>
        </w:r>
        <w:r w:rsidRPr="00BA3432">
          <w:rPr>
            <w:noProof/>
            <w:webHidden/>
            <w:rPrChange w:id="3530" w:author="phuong vu" w:date="2018-11-25T21:55:00Z">
              <w:rPr>
                <w:noProof/>
                <w:webHidden/>
              </w:rPr>
            </w:rPrChange>
          </w:rPr>
        </w:r>
      </w:ins>
      <w:r w:rsidRPr="00BA3432">
        <w:rPr>
          <w:noProof/>
          <w:webHidden/>
          <w:rPrChange w:id="3531" w:author="phuong vu" w:date="2018-11-25T21:55:00Z">
            <w:rPr>
              <w:noProof/>
              <w:webHidden/>
            </w:rPr>
          </w:rPrChange>
        </w:rPr>
        <w:fldChar w:fldCharType="separate"/>
      </w:r>
      <w:ins w:id="3532" w:author="phuong vu" w:date="2018-11-25T21:24:00Z">
        <w:r w:rsidRPr="00BA3432">
          <w:rPr>
            <w:noProof/>
            <w:webHidden/>
            <w:rPrChange w:id="3533" w:author="phuong vu" w:date="2018-11-25T21:55:00Z">
              <w:rPr>
                <w:noProof/>
                <w:webHidden/>
              </w:rPr>
            </w:rPrChange>
          </w:rPr>
          <w:t>41</w:t>
        </w:r>
        <w:r w:rsidRPr="00BA3432">
          <w:rPr>
            <w:noProof/>
            <w:webHidden/>
            <w:rPrChange w:id="3534" w:author="phuong vu" w:date="2018-11-25T21:55:00Z">
              <w:rPr>
                <w:noProof/>
                <w:webHidden/>
              </w:rPr>
            </w:rPrChange>
          </w:rPr>
          <w:fldChar w:fldCharType="end"/>
        </w:r>
        <w:r w:rsidRPr="00BA3432">
          <w:rPr>
            <w:rStyle w:val="Hyperlink"/>
            <w:noProof/>
            <w:rPrChange w:id="3535" w:author="phuong vu" w:date="2018-11-25T21:55:00Z">
              <w:rPr>
                <w:rStyle w:val="Hyperlink"/>
                <w:noProof/>
              </w:rPr>
            </w:rPrChange>
          </w:rPr>
          <w:fldChar w:fldCharType="end"/>
        </w:r>
      </w:ins>
    </w:p>
    <w:p w14:paraId="2456758B" w14:textId="2C7E0FE2" w:rsidR="00E13565" w:rsidRPr="00BA3432" w:rsidRDefault="00E13565">
      <w:pPr>
        <w:pStyle w:val="TableofFigures"/>
        <w:tabs>
          <w:tab w:val="right" w:leader="dot" w:pos="8777"/>
        </w:tabs>
        <w:rPr>
          <w:ins w:id="3536" w:author="phuong vu" w:date="2018-11-25T21:24:00Z"/>
          <w:rFonts w:eastAsiaTheme="minorEastAsia"/>
          <w:noProof/>
          <w:sz w:val="22"/>
          <w:szCs w:val="22"/>
          <w:lang w:val="en-US"/>
          <w:rPrChange w:id="3537" w:author="phuong vu" w:date="2018-11-25T21:55:00Z">
            <w:rPr>
              <w:ins w:id="3538" w:author="phuong vu" w:date="2018-11-25T21:24:00Z"/>
              <w:rFonts w:asciiTheme="minorHAnsi" w:eastAsiaTheme="minorEastAsia" w:hAnsiTheme="minorHAnsi" w:cstheme="minorBidi"/>
              <w:noProof/>
              <w:sz w:val="22"/>
              <w:szCs w:val="22"/>
              <w:lang w:val="en-US"/>
            </w:rPr>
          </w:rPrChange>
        </w:rPr>
      </w:pPr>
      <w:ins w:id="3539" w:author="phuong vu" w:date="2018-11-25T21:24:00Z">
        <w:r w:rsidRPr="00AD0E2E">
          <w:rPr>
            <w:rStyle w:val="Hyperlink"/>
            <w:noProof/>
          </w:rPr>
          <w:fldChar w:fldCharType="begin"/>
        </w:r>
        <w:r w:rsidRPr="00BA3432">
          <w:rPr>
            <w:rStyle w:val="Hyperlink"/>
            <w:noProof/>
            <w:rPrChange w:id="3540" w:author="phuong vu" w:date="2018-11-25T21:55:00Z">
              <w:rPr>
                <w:rStyle w:val="Hyperlink"/>
                <w:noProof/>
              </w:rPr>
            </w:rPrChange>
          </w:rPr>
          <w:instrText xml:space="preserve"> </w:instrText>
        </w:r>
        <w:r w:rsidRPr="00BA3432">
          <w:rPr>
            <w:noProof/>
            <w:rPrChange w:id="3541" w:author="phuong vu" w:date="2018-11-25T21:55:00Z">
              <w:rPr>
                <w:noProof/>
              </w:rPr>
            </w:rPrChange>
          </w:rPr>
          <w:instrText>HYPERLINK \l "_Toc530944407"</w:instrText>
        </w:r>
        <w:r w:rsidRPr="00BA3432">
          <w:rPr>
            <w:rStyle w:val="Hyperlink"/>
            <w:noProof/>
            <w:rPrChange w:id="3542" w:author="phuong vu" w:date="2018-11-25T21:55:00Z">
              <w:rPr>
                <w:rStyle w:val="Hyperlink"/>
                <w:noProof/>
              </w:rPr>
            </w:rPrChange>
          </w:rPr>
          <w:instrText xml:space="preserve"> </w:instrText>
        </w:r>
        <w:r w:rsidRPr="00BA3432">
          <w:rPr>
            <w:rStyle w:val="Hyperlink"/>
            <w:noProof/>
            <w:rPrChange w:id="3543" w:author="phuong vu" w:date="2018-11-25T21:55:00Z">
              <w:rPr>
                <w:rStyle w:val="Hyperlink"/>
                <w:noProof/>
              </w:rPr>
            </w:rPrChange>
          </w:rPr>
        </w:r>
        <w:r w:rsidRPr="00BA3432">
          <w:rPr>
            <w:rStyle w:val="Hyperlink"/>
            <w:noProof/>
            <w:rPrChange w:id="3544" w:author="phuong vu" w:date="2018-11-25T21:55:00Z">
              <w:rPr>
                <w:rStyle w:val="Hyperlink"/>
                <w:noProof/>
              </w:rPr>
            </w:rPrChange>
          </w:rPr>
          <w:fldChar w:fldCharType="separate"/>
        </w:r>
        <w:r w:rsidRPr="00BA3432">
          <w:rPr>
            <w:rStyle w:val="Hyperlink"/>
            <w:noProof/>
            <w:rPrChange w:id="3545" w:author="phuong vu" w:date="2018-11-25T21:55:00Z">
              <w:rPr>
                <w:rStyle w:val="Hyperlink"/>
                <w:noProof/>
              </w:rPr>
            </w:rPrChange>
          </w:rPr>
          <w:t>Bảng 3.30 Bảng các thành phần giao diện tạo đơn hàng trên web</w:t>
        </w:r>
        <w:r w:rsidRPr="00BA3432">
          <w:rPr>
            <w:noProof/>
            <w:webHidden/>
            <w:rPrChange w:id="3546" w:author="phuong vu" w:date="2018-11-25T21:55:00Z">
              <w:rPr>
                <w:noProof/>
                <w:webHidden/>
              </w:rPr>
            </w:rPrChange>
          </w:rPr>
          <w:tab/>
        </w:r>
        <w:r w:rsidRPr="00BA3432">
          <w:rPr>
            <w:noProof/>
            <w:webHidden/>
            <w:rPrChange w:id="3547" w:author="phuong vu" w:date="2018-11-25T21:55:00Z">
              <w:rPr>
                <w:noProof/>
                <w:webHidden/>
              </w:rPr>
            </w:rPrChange>
          </w:rPr>
          <w:fldChar w:fldCharType="begin"/>
        </w:r>
        <w:r w:rsidRPr="00BA3432">
          <w:rPr>
            <w:noProof/>
            <w:webHidden/>
            <w:rPrChange w:id="3548" w:author="phuong vu" w:date="2018-11-25T21:55:00Z">
              <w:rPr>
                <w:noProof/>
                <w:webHidden/>
              </w:rPr>
            </w:rPrChange>
          </w:rPr>
          <w:instrText xml:space="preserve"> PAGEREF _Toc530944407 \h </w:instrText>
        </w:r>
        <w:r w:rsidRPr="00BA3432">
          <w:rPr>
            <w:noProof/>
            <w:webHidden/>
            <w:rPrChange w:id="3549" w:author="phuong vu" w:date="2018-11-25T21:55:00Z">
              <w:rPr>
                <w:noProof/>
                <w:webHidden/>
              </w:rPr>
            </w:rPrChange>
          </w:rPr>
        </w:r>
      </w:ins>
      <w:r w:rsidRPr="00BA3432">
        <w:rPr>
          <w:noProof/>
          <w:webHidden/>
          <w:rPrChange w:id="3550" w:author="phuong vu" w:date="2018-11-25T21:55:00Z">
            <w:rPr>
              <w:noProof/>
              <w:webHidden/>
            </w:rPr>
          </w:rPrChange>
        </w:rPr>
        <w:fldChar w:fldCharType="separate"/>
      </w:r>
      <w:ins w:id="3551" w:author="phuong vu" w:date="2018-11-25T21:24:00Z">
        <w:r w:rsidRPr="00BA3432">
          <w:rPr>
            <w:noProof/>
            <w:webHidden/>
            <w:rPrChange w:id="3552" w:author="phuong vu" w:date="2018-11-25T21:55:00Z">
              <w:rPr>
                <w:noProof/>
                <w:webHidden/>
              </w:rPr>
            </w:rPrChange>
          </w:rPr>
          <w:t>66</w:t>
        </w:r>
        <w:r w:rsidRPr="00BA3432">
          <w:rPr>
            <w:noProof/>
            <w:webHidden/>
            <w:rPrChange w:id="3553" w:author="phuong vu" w:date="2018-11-25T21:55:00Z">
              <w:rPr>
                <w:noProof/>
                <w:webHidden/>
              </w:rPr>
            </w:rPrChange>
          </w:rPr>
          <w:fldChar w:fldCharType="end"/>
        </w:r>
        <w:r w:rsidRPr="00BA3432">
          <w:rPr>
            <w:rStyle w:val="Hyperlink"/>
            <w:noProof/>
            <w:rPrChange w:id="3554" w:author="phuong vu" w:date="2018-11-25T21:55:00Z">
              <w:rPr>
                <w:rStyle w:val="Hyperlink"/>
                <w:noProof/>
              </w:rPr>
            </w:rPrChange>
          </w:rPr>
          <w:fldChar w:fldCharType="end"/>
        </w:r>
      </w:ins>
    </w:p>
    <w:p w14:paraId="23E8266C" w14:textId="64F14BEF" w:rsidR="00E13565" w:rsidRPr="00BA3432" w:rsidRDefault="00E13565">
      <w:pPr>
        <w:pStyle w:val="TableofFigures"/>
        <w:tabs>
          <w:tab w:val="right" w:leader="dot" w:pos="8777"/>
        </w:tabs>
        <w:rPr>
          <w:ins w:id="3555" w:author="phuong vu" w:date="2018-11-25T21:24:00Z"/>
          <w:rFonts w:eastAsiaTheme="minorEastAsia"/>
          <w:noProof/>
          <w:sz w:val="22"/>
          <w:szCs w:val="22"/>
          <w:lang w:val="en-US"/>
          <w:rPrChange w:id="3556" w:author="phuong vu" w:date="2018-11-25T21:55:00Z">
            <w:rPr>
              <w:ins w:id="3557" w:author="phuong vu" w:date="2018-11-25T21:24:00Z"/>
              <w:rFonts w:asciiTheme="minorHAnsi" w:eastAsiaTheme="minorEastAsia" w:hAnsiTheme="minorHAnsi" w:cstheme="minorBidi"/>
              <w:noProof/>
              <w:sz w:val="22"/>
              <w:szCs w:val="22"/>
              <w:lang w:val="en-US"/>
            </w:rPr>
          </w:rPrChange>
        </w:rPr>
      </w:pPr>
      <w:ins w:id="3558" w:author="phuong vu" w:date="2018-11-25T21:24:00Z">
        <w:r w:rsidRPr="00AD0E2E">
          <w:rPr>
            <w:rStyle w:val="Hyperlink"/>
            <w:noProof/>
          </w:rPr>
          <w:fldChar w:fldCharType="begin"/>
        </w:r>
        <w:r w:rsidRPr="00BA3432">
          <w:rPr>
            <w:rStyle w:val="Hyperlink"/>
            <w:noProof/>
            <w:rPrChange w:id="3559" w:author="phuong vu" w:date="2018-11-25T21:55:00Z">
              <w:rPr>
                <w:rStyle w:val="Hyperlink"/>
                <w:noProof/>
              </w:rPr>
            </w:rPrChange>
          </w:rPr>
          <w:instrText xml:space="preserve"> </w:instrText>
        </w:r>
        <w:r w:rsidRPr="00BA3432">
          <w:rPr>
            <w:noProof/>
            <w:rPrChange w:id="3560" w:author="phuong vu" w:date="2018-11-25T21:55:00Z">
              <w:rPr>
                <w:noProof/>
              </w:rPr>
            </w:rPrChange>
          </w:rPr>
          <w:instrText>HYPERLINK \l "_Toc530944408"</w:instrText>
        </w:r>
        <w:r w:rsidRPr="00BA3432">
          <w:rPr>
            <w:rStyle w:val="Hyperlink"/>
            <w:noProof/>
            <w:rPrChange w:id="3561" w:author="phuong vu" w:date="2018-11-25T21:55:00Z">
              <w:rPr>
                <w:rStyle w:val="Hyperlink"/>
                <w:noProof/>
              </w:rPr>
            </w:rPrChange>
          </w:rPr>
          <w:instrText xml:space="preserve"> </w:instrText>
        </w:r>
        <w:r w:rsidRPr="00BA3432">
          <w:rPr>
            <w:rStyle w:val="Hyperlink"/>
            <w:noProof/>
            <w:rPrChange w:id="3562" w:author="phuong vu" w:date="2018-11-25T21:55:00Z">
              <w:rPr>
                <w:rStyle w:val="Hyperlink"/>
                <w:noProof/>
              </w:rPr>
            </w:rPrChange>
          </w:rPr>
        </w:r>
        <w:r w:rsidRPr="00BA3432">
          <w:rPr>
            <w:rStyle w:val="Hyperlink"/>
            <w:noProof/>
            <w:rPrChange w:id="3563" w:author="phuong vu" w:date="2018-11-25T21:55:00Z">
              <w:rPr>
                <w:rStyle w:val="Hyperlink"/>
                <w:noProof/>
              </w:rPr>
            </w:rPrChange>
          </w:rPr>
          <w:fldChar w:fldCharType="separate"/>
        </w:r>
        <w:r w:rsidRPr="00BA3432">
          <w:rPr>
            <w:rStyle w:val="Hyperlink"/>
            <w:noProof/>
            <w:rPrChange w:id="3564" w:author="phuong vu" w:date="2018-11-25T21:55:00Z">
              <w:rPr>
                <w:rStyle w:val="Hyperlink"/>
                <w:noProof/>
              </w:rPr>
            </w:rPrChange>
          </w:rPr>
          <w:t>Bảng 3.31 Bảng các thành phần giao diện tạo đơn hàng trên ứng dụng điện thoại</w:t>
        </w:r>
        <w:r w:rsidRPr="00BA3432">
          <w:rPr>
            <w:noProof/>
            <w:webHidden/>
            <w:rPrChange w:id="3565" w:author="phuong vu" w:date="2018-11-25T21:55:00Z">
              <w:rPr>
                <w:noProof/>
                <w:webHidden/>
              </w:rPr>
            </w:rPrChange>
          </w:rPr>
          <w:tab/>
        </w:r>
        <w:r w:rsidRPr="00BA3432">
          <w:rPr>
            <w:noProof/>
            <w:webHidden/>
            <w:rPrChange w:id="3566" w:author="phuong vu" w:date="2018-11-25T21:55:00Z">
              <w:rPr>
                <w:noProof/>
                <w:webHidden/>
              </w:rPr>
            </w:rPrChange>
          </w:rPr>
          <w:fldChar w:fldCharType="begin"/>
        </w:r>
        <w:r w:rsidRPr="00BA3432">
          <w:rPr>
            <w:noProof/>
            <w:webHidden/>
            <w:rPrChange w:id="3567" w:author="phuong vu" w:date="2018-11-25T21:55:00Z">
              <w:rPr>
                <w:noProof/>
                <w:webHidden/>
              </w:rPr>
            </w:rPrChange>
          </w:rPr>
          <w:instrText xml:space="preserve"> PAGEREF _Toc530944408 \h </w:instrText>
        </w:r>
        <w:r w:rsidRPr="00BA3432">
          <w:rPr>
            <w:noProof/>
            <w:webHidden/>
            <w:rPrChange w:id="3568" w:author="phuong vu" w:date="2018-11-25T21:55:00Z">
              <w:rPr>
                <w:noProof/>
                <w:webHidden/>
              </w:rPr>
            </w:rPrChange>
          </w:rPr>
        </w:r>
      </w:ins>
      <w:r w:rsidRPr="00BA3432">
        <w:rPr>
          <w:noProof/>
          <w:webHidden/>
          <w:rPrChange w:id="3569" w:author="phuong vu" w:date="2018-11-25T21:55:00Z">
            <w:rPr>
              <w:noProof/>
              <w:webHidden/>
            </w:rPr>
          </w:rPrChange>
        </w:rPr>
        <w:fldChar w:fldCharType="separate"/>
      </w:r>
      <w:ins w:id="3570" w:author="phuong vu" w:date="2018-11-25T21:24:00Z">
        <w:r w:rsidRPr="00BA3432">
          <w:rPr>
            <w:noProof/>
            <w:webHidden/>
            <w:rPrChange w:id="3571" w:author="phuong vu" w:date="2018-11-25T21:55:00Z">
              <w:rPr>
                <w:noProof/>
                <w:webHidden/>
              </w:rPr>
            </w:rPrChange>
          </w:rPr>
          <w:t>66</w:t>
        </w:r>
        <w:r w:rsidRPr="00BA3432">
          <w:rPr>
            <w:noProof/>
            <w:webHidden/>
            <w:rPrChange w:id="3572" w:author="phuong vu" w:date="2018-11-25T21:55:00Z">
              <w:rPr>
                <w:noProof/>
                <w:webHidden/>
              </w:rPr>
            </w:rPrChange>
          </w:rPr>
          <w:fldChar w:fldCharType="end"/>
        </w:r>
        <w:r w:rsidRPr="00BA3432">
          <w:rPr>
            <w:rStyle w:val="Hyperlink"/>
            <w:noProof/>
            <w:rPrChange w:id="3573" w:author="phuong vu" w:date="2018-11-25T21:55:00Z">
              <w:rPr>
                <w:rStyle w:val="Hyperlink"/>
                <w:noProof/>
              </w:rPr>
            </w:rPrChange>
          </w:rPr>
          <w:fldChar w:fldCharType="end"/>
        </w:r>
      </w:ins>
    </w:p>
    <w:p w14:paraId="1C16B74E" w14:textId="440578BC" w:rsidR="00E13565" w:rsidRPr="00BA3432" w:rsidRDefault="00E13565">
      <w:pPr>
        <w:pStyle w:val="TableofFigures"/>
        <w:tabs>
          <w:tab w:val="right" w:leader="dot" w:pos="8777"/>
        </w:tabs>
        <w:rPr>
          <w:ins w:id="3574" w:author="phuong vu" w:date="2018-11-25T21:24:00Z"/>
          <w:rFonts w:eastAsiaTheme="minorEastAsia"/>
          <w:noProof/>
          <w:sz w:val="22"/>
          <w:szCs w:val="22"/>
          <w:lang w:val="en-US"/>
          <w:rPrChange w:id="3575" w:author="phuong vu" w:date="2018-11-25T21:55:00Z">
            <w:rPr>
              <w:ins w:id="3576" w:author="phuong vu" w:date="2018-11-25T21:24:00Z"/>
              <w:rFonts w:asciiTheme="minorHAnsi" w:eastAsiaTheme="minorEastAsia" w:hAnsiTheme="minorHAnsi" w:cstheme="minorBidi"/>
              <w:noProof/>
              <w:sz w:val="22"/>
              <w:szCs w:val="22"/>
              <w:lang w:val="en-US"/>
            </w:rPr>
          </w:rPrChange>
        </w:rPr>
      </w:pPr>
      <w:ins w:id="3577" w:author="phuong vu" w:date="2018-11-25T21:24:00Z">
        <w:r w:rsidRPr="00AD0E2E">
          <w:rPr>
            <w:rStyle w:val="Hyperlink"/>
            <w:noProof/>
          </w:rPr>
          <w:fldChar w:fldCharType="begin"/>
        </w:r>
        <w:r w:rsidRPr="00BA3432">
          <w:rPr>
            <w:rStyle w:val="Hyperlink"/>
            <w:noProof/>
            <w:rPrChange w:id="3578" w:author="phuong vu" w:date="2018-11-25T21:55:00Z">
              <w:rPr>
                <w:rStyle w:val="Hyperlink"/>
                <w:noProof/>
              </w:rPr>
            </w:rPrChange>
          </w:rPr>
          <w:instrText xml:space="preserve"> </w:instrText>
        </w:r>
        <w:r w:rsidRPr="00BA3432">
          <w:rPr>
            <w:noProof/>
            <w:rPrChange w:id="3579" w:author="phuong vu" w:date="2018-11-25T21:55:00Z">
              <w:rPr>
                <w:noProof/>
              </w:rPr>
            </w:rPrChange>
          </w:rPr>
          <w:instrText>HYPERLINK \l "_Toc530944409"</w:instrText>
        </w:r>
        <w:r w:rsidRPr="00BA3432">
          <w:rPr>
            <w:rStyle w:val="Hyperlink"/>
            <w:noProof/>
            <w:rPrChange w:id="3580" w:author="phuong vu" w:date="2018-11-25T21:55:00Z">
              <w:rPr>
                <w:rStyle w:val="Hyperlink"/>
                <w:noProof/>
              </w:rPr>
            </w:rPrChange>
          </w:rPr>
          <w:instrText xml:space="preserve"> </w:instrText>
        </w:r>
        <w:r w:rsidRPr="00BA3432">
          <w:rPr>
            <w:rStyle w:val="Hyperlink"/>
            <w:noProof/>
            <w:rPrChange w:id="3581" w:author="phuong vu" w:date="2018-11-25T21:55:00Z">
              <w:rPr>
                <w:rStyle w:val="Hyperlink"/>
                <w:noProof/>
              </w:rPr>
            </w:rPrChange>
          </w:rPr>
        </w:r>
        <w:r w:rsidRPr="00BA3432">
          <w:rPr>
            <w:rStyle w:val="Hyperlink"/>
            <w:noProof/>
            <w:rPrChange w:id="3582" w:author="phuong vu" w:date="2018-11-25T21:55:00Z">
              <w:rPr>
                <w:rStyle w:val="Hyperlink"/>
                <w:noProof/>
              </w:rPr>
            </w:rPrChange>
          </w:rPr>
          <w:fldChar w:fldCharType="separate"/>
        </w:r>
        <w:r w:rsidRPr="00BA3432">
          <w:rPr>
            <w:rStyle w:val="Hyperlink"/>
            <w:noProof/>
            <w:rPrChange w:id="3583" w:author="phuong vu" w:date="2018-11-25T21:55:00Z">
              <w:rPr>
                <w:rStyle w:val="Hyperlink"/>
                <w:noProof/>
              </w:rPr>
            </w:rPrChange>
          </w:rPr>
          <w:t>Bảng 4.1 Các chức năng được kiểm thử</w:t>
        </w:r>
        <w:r w:rsidRPr="00BA3432">
          <w:rPr>
            <w:noProof/>
            <w:webHidden/>
            <w:rPrChange w:id="3584" w:author="phuong vu" w:date="2018-11-25T21:55:00Z">
              <w:rPr>
                <w:noProof/>
                <w:webHidden/>
              </w:rPr>
            </w:rPrChange>
          </w:rPr>
          <w:tab/>
        </w:r>
        <w:r w:rsidRPr="00BA3432">
          <w:rPr>
            <w:noProof/>
            <w:webHidden/>
            <w:rPrChange w:id="3585" w:author="phuong vu" w:date="2018-11-25T21:55:00Z">
              <w:rPr>
                <w:noProof/>
                <w:webHidden/>
              </w:rPr>
            </w:rPrChange>
          </w:rPr>
          <w:fldChar w:fldCharType="begin"/>
        </w:r>
        <w:r w:rsidRPr="00BA3432">
          <w:rPr>
            <w:noProof/>
            <w:webHidden/>
            <w:rPrChange w:id="3586" w:author="phuong vu" w:date="2018-11-25T21:55:00Z">
              <w:rPr>
                <w:noProof/>
                <w:webHidden/>
              </w:rPr>
            </w:rPrChange>
          </w:rPr>
          <w:instrText xml:space="preserve"> PAGEREF _Toc530944409 \h </w:instrText>
        </w:r>
        <w:r w:rsidRPr="00BA3432">
          <w:rPr>
            <w:noProof/>
            <w:webHidden/>
            <w:rPrChange w:id="3587" w:author="phuong vu" w:date="2018-11-25T21:55:00Z">
              <w:rPr>
                <w:noProof/>
                <w:webHidden/>
              </w:rPr>
            </w:rPrChange>
          </w:rPr>
        </w:r>
      </w:ins>
      <w:r w:rsidRPr="00BA3432">
        <w:rPr>
          <w:noProof/>
          <w:webHidden/>
          <w:rPrChange w:id="3588" w:author="phuong vu" w:date="2018-11-25T21:55:00Z">
            <w:rPr>
              <w:noProof/>
              <w:webHidden/>
            </w:rPr>
          </w:rPrChange>
        </w:rPr>
        <w:fldChar w:fldCharType="separate"/>
      </w:r>
      <w:ins w:id="3589" w:author="phuong vu" w:date="2018-11-25T21:24:00Z">
        <w:r w:rsidRPr="00BA3432">
          <w:rPr>
            <w:noProof/>
            <w:webHidden/>
            <w:rPrChange w:id="3590" w:author="phuong vu" w:date="2018-11-25T21:55:00Z">
              <w:rPr>
                <w:noProof/>
                <w:webHidden/>
              </w:rPr>
            </w:rPrChange>
          </w:rPr>
          <w:t>81</w:t>
        </w:r>
        <w:r w:rsidRPr="00BA3432">
          <w:rPr>
            <w:noProof/>
            <w:webHidden/>
            <w:rPrChange w:id="3591" w:author="phuong vu" w:date="2018-11-25T21:55:00Z">
              <w:rPr>
                <w:noProof/>
                <w:webHidden/>
              </w:rPr>
            </w:rPrChange>
          </w:rPr>
          <w:fldChar w:fldCharType="end"/>
        </w:r>
        <w:r w:rsidRPr="00BA3432">
          <w:rPr>
            <w:rStyle w:val="Hyperlink"/>
            <w:noProof/>
            <w:rPrChange w:id="3592" w:author="phuong vu" w:date="2018-11-25T21:55:00Z">
              <w:rPr>
                <w:rStyle w:val="Hyperlink"/>
                <w:noProof/>
              </w:rPr>
            </w:rPrChange>
          </w:rPr>
          <w:fldChar w:fldCharType="end"/>
        </w:r>
      </w:ins>
    </w:p>
    <w:p w14:paraId="2E82FC69" w14:textId="5544AEA2" w:rsidR="00E13565" w:rsidRPr="00BA3432" w:rsidRDefault="00E13565">
      <w:pPr>
        <w:pStyle w:val="TableofFigures"/>
        <w:tabs>
          <w:tab w:val="right" w:leader="dot" w:pos="8777"/>
        </w:tabs>
        <w:rPr>
          <w:ins w:id="3593" w:author="phuong vu" w:date="2018-11-25T21:24:00Z"/>
          <w:rFonts w:eastAsiaTheme="minorEastAsia"/>
          <w:noProof/>
          <w:sz w:val="22"/>
          <w:szCs w:val="22"/>
          <w:lang w:val="en-US"/>
          <w:rPrChange w:id="3594" w:author="phuong vu" w:date="2018-11-25T21:55:00Z">
            <w:rPr>
              <w:ins w:id="3595" w:author="phuong vu" w:date="2018-11-25T21:24:00Z"/>
              <w:rFonts w:asciiTheme="minorHAnsi" w:eastAsiaTheme="minorEastAsia" w:hAnsiTheme="minorHAnsi" w:cstheme="minorBidi"/>
              <w:noProof/>
              <w:sz w:val="22"/>
              <w:szCs w:val="22"/>
              <w:lang w:val="en-US"/>
            </w:rPr>
          </w:rPrChange>
        </w:rPr>
      </w:pPr>
      <w:ins w:id="3596" w:author="phuong vu" w:date="2018-11-25T21:24:00Z">
        <w:r w:rsidRPr="00AD0E2E">
          <w:rPr>
            <w:rStyle w:val="Hyperlink"/>
            <w:noProof/>
          </w:rPr>
          <w:fldChar w:fldCharType="begin"/>
        </w:r>
        <w:r w:rsidRPr="00BA3432">
          <w:rPr>
            <w:rStyle w:val="Hyperlink"/>
            <w:noProof/>
            <w:rPrChange w:id="3597" w:author="phuong vu" w:date="2018-11-25T21:55:00Z">
              <w:rPr>
                <w:rStyle w:val="Hyperlink"/>
                <w:noProof/>
              </w:rPr>
            </w:rPrChange>
          </w:rPr>
          <w:instrText xml:space="preserve"> </w:instrText>
        </w:r>
        <w:r w:rsidRPr="00BA3432">
          <w:rPr>
            <w:noProof/>
            <w:rPrChange w:id="3598" w:author="phuong vu" w:date="2018-11-25T21:55:00Z">
              <w:rPr>
                <w:noProof/>
              </w:rPr>
            </w:rPrChange>
          </w:rPr>
          <w:instrText>HYPERLINK \l "_Toc530944410"</w:instrText>
        </w:r>
        <w:r w:rsidRPr="00BA3432">
          <w:rPr>
            <w:rStyle w:val="Hyperlink"/>
            <w:noProof/>
            <w:rPrChange w:id="3599" w:author="phuong vu" w:date="2018-11-25T21:55:00Z">
              <w:rPr>
                <w:rStyle w:val="Hyperlink"/>
                <w:noProof/>
              </w:rPr>
            </w:rPrChange>
          </w:rPr>
          <w:instrText xml:space="preserve"> </w:instrText>
        </w:r>
        <w:r w:rsidRPr="00BA3432">
          <w:rPr>
            <w:rStyle w:val="Hyperlink"/>
            <w:noProof/>
            <w:rPrChange w:id="3600" w:author="phuong vu" w:date="2018-11-25T21:55:00Z">
              <w:rPr>
                <w:rStyle w:val="Hyperlink"/>
                <w:noProof/>
              </w:rPr>
            </w:rPrChange>
          </w:rPr>
        </w:r>
        <w:r w:rsidRPr="00BA3432">
          <w:rPr>
            <w:rStyle w:val="Hyperlink"/>
            <w:noProof/>
            <w:rPrChange w:id="3601" w:author="phuong vu" w:date="2018-11-25T21:55:00Z">
              <w:rPr>
                <w:rStyle w:val="Hyperlink"/>
                <w:noProof/>
              </w:rPr>
            </w:rPrChange>
          </w:rPr>
          <w:fldChar w:fldCharType="separate"/>
        </w:r>
        <w:r w:rsidRPr="00BA3432">
          <w:rPr>
            <w:rStyle w:val="Hyperlink"/>
            <w:noProof/>
            <w:rPrChange w:id="3602" w:author="phuong vu" w:date="2018-11-25T21:55:00Z">
              <w:rPr>
                <w:rStyle w:val="Hyperlink"/>
                <w:noProof/>
              </w:rPr>
            </w:rPrChange>
          </w:rPr>
          <w:t>Bảng 4.2 Các rủi ro có thể xảy ra khi kiểm thử</w:t>
        </w:r>
        <w:r w:rsidRPr="00BA3432">
          <w:rPr>
            <w:noProof/>
            <w:webHidden/>
            <w:rPrChange w:id="3603" w:author="phuong vu" w:date="2018-11-25T21:55:00Z">
              <w:rPr>
                <w:noProof/>
                <w:webHidden/>
              </w:rPr>
            </w:rPrChange>
          </w:rPr>
          <w:tab/>
        </w:r>
        <w:r w:rsidRPr="00BA3432">
          <w:rPr>
            <w:noProof/>
            <w:webHidden/>
            <w:rPrChange w:id="3604" w:author="phuong vu" w:date="2018-11-25T21:55:00Z">
              <w:rPr>
                <w:noProof/>
                <w:webHidden/>
              </w:rPr>
            </w:rPrChange>
          </w:rPr>
          <w:fldChar w:fldCharType="begin"/>
        </w:r>
        <w:r w:rsidRPr="00BA3432">
          <w:rPr>
            <w:noProof/>
            <w:webHidden/>
            <w:rPrChange w:id="3605" w:author="phuong vu" w:date="2018-11-25T21:55:00Z">
              <w:rPr>
                <w:noProof/>
                <w:webHidden/>
              </w:rPr>
            </w:rPrChange>
          </w:rPr>
          <w:instrText xml:space="preserve"> PAGEREF _Toc530944410 \h </w:instrText>
        </w:r>
        <w:r w:rsidRPr="00BA3432">
          <w:rPr>
            <w:noProof/>
            <w:webHidden/>
            <w:rPrChange w:id="3606" w:author="phuong vu" w:date="2018-11-25T21:55:00Z">
              <w:rPr>
                <w:noProof/>
                <w:webHidden/>
              </w:rPr>
            </w:rPrChange>
          </w:rPr>
        </w:r>
      </w:ins>
      <w:r w:rsidRPr="00BA3432">
        <w:rPr>
          <w:noProof/>
          <w:webHidden/>
          <w:rPrChange w:id="3607" w:author="phuong vu" w:date="2018-11-25T21:55:00Z">
            <w:rPr>
              <w:noProof/>
              <w:webHidden/>
            </w:rPr>
          </w:rPrChange>
        </w:rPr>
        <w:fldChar w:fldCharType="separate"/>
      </w:r>
      <w:ins w:id="3608" w:author="phuong vu" w:date="2018-11-25T21:24:00Z">
        <w:r w:rsidRPr="00BA3432">
          <w:rPr>
            <w:noProof/>
            <w:webHidden/>
            <w:rPrChange w:id="3609" w:author="phuong vu" w:date="2018-11-25T21:55:00Z">
              <w:rPr>
                <w:noProof/>
                <w:webHidden/>
              </w:rPr>
            </w:rPrChange>
          </w:rPr>
          <w:t>82</w:t>
        </w:r>
        <w:r w:rsidRPr="00BA3432">
          <w:rPr>
            <w:noProof/>
            <w:webHidden/>
            <w:rPrChange w:id="3610" w:author="phuong vu" w:date="2018-11-25T21:55:00Z">
              <w:rPr>
                <w:noProof/>
                <w:webHidden/>
              </w:rPr>
            </w:rPrChange>
          </w:rPr>
          <w:fldChar w:fldCharType="end"/>
        </w:r>
        <w:r w:rsidRPr="00BA3432">
          <w:rPr>
            <w:rStyle w:val="Hyperlink"/>
            <w:noProof/>
            <w:rPrChange w:id="3611" w:author="phuong vu" w:date="2018-11-25T21:55:00Z">
              <w:rPr>
                <w:rStyle w:val="Hyperlink"/>
                <w:noProof/>
              </w:rPr>
            </w:rPrChange>
          </w:rPr>
          <w:fldChar w:fldCharType="end"/>
        </w:r>
      </w:ins>
    </w:p>
    <w:p w14:paraId="35865E46" w14:textId="52081087" w:rsidR="00B243D7" w:rsidRPr="00AD0E2E" w:rsidRDefault="006A2C8A">
      <w:pPr>
        <w:spacing w:line="276" w:lineRule="auto"/>
        <w:rPr>
          <w:lang w:val="en-US"/>
        </w:rPr>
        <w:pPrChange w:id="3612" w:author="phuong vu" w:date="2018-11-23T13:48:00Z">
          <w:pPr/>
        </w:pPrChange>
      </w:pPr>
      <w:del w:id="3613" w:author="phuong vu" w:date="2018-11-21T00:57:00Z">
        <w:r w:rsidRPr="00AD0E2E" w:rsidDel="004D5B99">
          <w:rPr>
            <w:b/>
            <w:bCs/>
            <w:noProof/>
            <w:lang w:val="en-US"/>
          </w:rPr>
          <w:delText>No table of figures entrie</w:delText>
        </w:r>
        <w:r w:rsidRPr="00BA3432" w:rsidDel="004D5B99">
          <w:rPr>
            <w:b/>
            <w:bCs/>
            <w:noProof/>
            <w:lang w:val="en-US"/>
            <w:rPrChange w:id="3614" w:author="phuong vu" w:date="2018-11-25T21:55:00Z">
              <w:rPr>
                <w:b/>
                <w:bCs/>
                <w:noProof/>
                <w:lang w:val="en-US"/>
              </w:rPr>
            </w:rPrChange>
          </w:rPr>
          <w:delText>s found.</w:delText>
        </w:r>
      </w:del>
      <w:r w:rsidRPr="00AD0E2E">
        <w:rPr>
          <w:lang w:val="en-US"/>
        </w:rPr>
        <w:fldChar w:fldCharType="end"/>
      </w:r>
    </w:p>
    <w:p w14:paraId="2E2DAA0B" w14:textId="77777777" w:rsidR="000848CF" w:rsidRPr="00AD0E2E" w:rsidRDefault="000848CF">
      <w:pPr>
        <w:spacing w:line="276" w:lineRule="auto"/>
        <w:rPr>
          <w:lang w:val="en-US"/>
        </w:rPr>
        <w:pPrChange w:id="3615" w:author="phuong vu" w:date="2018-11-23T13:48:00Z">
          <w:pPr/>
        </w:pPrChange>
      </w:pPr>
    </w:p>
    <w:p w14:paraId="6B917812" w14:textId="52581A4B" w:rsidR="000848CF" w:rsidRPr="00BA3432" w:rsidRDefault="000848CF">
      <w:pPr>
        <w:spacing w:line="276" w:lineRule="auto"/>
        <w:jc w:val="left"/>
        <w:rPr>
          <w:rFonts w:eastAsiaTheme="majorEastAsia"/>
          <w:b/>
          <w:lang w:val="en-US"/>
          <w:rPrChange w:id="3616" w:author="phuong vu" w:date="2018-11-25T21:55:00Z">
            <w:rPr>
              <w:rFonts w:eastAsiaTheme="majorEastAsia" w:cstheme="majorBidi"/>
              <w:b/>
              <w:lang w:val="en-US"/>
            </w:rPr>
          </w:rPrChange>
        </w:rPr>
        <w:pPrChange w:id="3617" w:author="phuong vu" w:date="2018-11-23T13:48:00Z">
          <w:pPr>
            <w:jc w:val="left"/>
          </w:pPr>
        </w:pPrChange>
      </w:pPr>
      <w:r w:rsidRPr="00BA3432">
        <w:rPr>
          <w:lang w:val="en-US"/>
          <w:rPrChange w:id="3618" w:author="phuong vu" w:date="2018-11-25T21:55:00Z">
            <w:rPr>
              <w:lang w:val="en-US"/>
            </w:rPr>
          </w:rPrChange>
        </w:rPr>
        <w:br w:type="page"/>
      </w:r>
    </w:p>
    <w:p w14:paraId="19920118" w14:textId="64F03DD5" w:rsidR="00E913F0" w:rsidRPr="00BA3432" w:rsidDel="003D0954" w:rsidRDefault="00E913F0" w:rsidP="00E13565">
      <w:pPr>
        <w:pStyle w:val="Style1"/>
        <w:rPr>
          <w:del w:id="3619" w:author="Tran Huan" w:date="2018-11-25T16:38:00Z"/>
          <w:rFonts w:cstheme="majorHAnsi"/>
          <w:rPrChange w:id="3620" w:author="phuong vu" w:date="2018-11-25T21:55:00Z">
            <w:rPr>
              <w:del w:id="3621" w:author="Tran Huan" w:date="2018-11-25T16:38:00Z"/>
            </w:rPr>
          </w:rPrChange>
        </w:rPr>
        <w:pPrChange w:id="3622" w:author="phuong vu" w:date="2018-11-25T21:24:00Z">
          <w:pPr>
            <w:pStyle w:val="Heading1"/>
            <w:numPr>
              <w:numId w:val="0"/>
            </w:numPr>
            <w:ind w:left="0" w:firstLine="0"/>
          </w:pPr>
        </w:pPrChange>
      </w:pPr>
      <w:bookmarkStart w:id="3623" w:name="_Toc530662456"/>
      <w:bookmarkEnd w:id="631"/>
      <w:r w:rsidRPr="00BA3432">
        <w:rPr>
          <w:rFonts w:cstheme="majorHAnsi"/>
          <w:rPrChange w:id="3624" w:author="phuong vu" w:date="2018-11-25T21:55:00Z">
            <w:rPr/>
          </w:rPrChange>
        </w:rPr>
        <w:lastRenderedPageBreak/>
        <w:t>TÓM TẮT</w:t>
      </w:r>
      <w:bookmarkEnd w:id="3623"/>
    </w:p>
    <w:p w14:paraId="7C305C23" w14:textId="77D6E1F5" w:rsidR="003D0954" w:rsidRPr="00BA3432" w:rsidRDefault="00E913F0" w:rsidP="00E13565">
      <w:pPr>
        <w:pStyle w:val="Style1"/>
        <w:rPr>
          <w:ins w:id="3625" w:author="Tran Huan" w:date="2018-11-25T16:38:00Z"/>
          <w:rFonts w:cstheme="majorHAnsi"/>
          <w:rPrChange w:id="3626" w:author="phuong vu" w:date="2018-11-25T21:55:00Z">
            <w:rPr>
              <w:ins w:id="3627" w:author="Tran Huan" w:date="2018-11-25T16:38:00Z"/>
            </w:rPr>
          </w:rPrChange>
        </w:rPr>
        <w:pPrChange w:id="3628" w:author="phuong vu" w:date="2018-11-25T21:24:00Z">
          <w:pPr>
            <w:spacing w:before="360" w:line="360" w:lineRule="auto"/>
            <w:ind w:firstLine="720"/>
          </w:pPr>
        </w:pPrChange>
      </w:pPr>
      <w:del w:id="3629" w:author="Tran Huan" w:date="2018-11-25T16:38:00Z">
        <w:r w:rsidRPr="00BA3432" w:rsidDel="003D0954">
          <w:rPr>
            <w:rFonts w:cstheme="majorHAnsi"/>
            <w:rPrChange w:id="3630" w:author="phuong vu" w:date="2018-11-25T21:55:00Z">
              <w:rPr/>
            </w:rPrChange>
          </w:rPr>
          <w:br w:type="page"/>
        </w:r>
      </w:del>
    </w:p>
    <w:p w14:paraId="479BA41E" w14:textId="18868887" w:rsidR="003D0954" w:rsidRPr="00BA3432" w:rsidRDefault="003D0954" w:rsidP="003D0954">
      <w:pPr>
        <w:spacing w:before="360" w:line="360" w:lineRule="auto"/>
        <w:ind w:firstLine="720"/>
        <w:rPr>
          <w:ins w:id="3631" w:author="Tran Huan" w:date="2018-11-25T16:38:00Z"/>
          <w:rFonts w:eastAsia="Calibri"/>
          <w:szCs w:val="22"/>
          <w:rPrChange w:id="3632" w:author="phuong vu" w:date="2018-11-25T21:55:00Z">
            <w:rPr>
              <w:ins w:id="3633" w:author="Tran Huan" w:date="2018-11-25T16:38:00Z"/>
              <w:rFonts w:ascii="Times New Roman" w:eastAsia="Calibri" w:hAnsi="Times New Roman" w:cs="Times New Roman"/>
              <w:szCs w:val="22"/>
            </w:rPr>
          </w:rPrChange>
        </w:rPr>
      </w:pPr>
      <w:ins w:id="3634" w:author="Tran Huan" w:date="2018-11-25T16:38:00Z">
        <w:r w:rsidRPr="00BA3432">
          <w:rPr>
            <w:rFonts w:eastAsia="Calibri"/>
            <w:szCs w:val="22"/>
            <w:rPrChange w:id="3635" w:author="phuong vu" w:date="2018-11-25T21:55:00Z">
              <w:rPr>
                <w:rFonts w:ascii="Times New Roman" w:eastAsia="Calibri" w:hAnsi="Times New Roman" w:cs="Times New Roman"/>
                <w:szCs w:val="22"/>
              </w:rPr>
            </w:rPrChange>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38F40098" w14:textId="77777777" w:rsidR="003D0954" w:rsidRPr="00BA3432" w:rsidRDefault="003D0954" w:rsidP="003D0954">
      <w:pPr>
        <w:spacing w:before="360" w:line="360" w:lineRule="auto"/>
        <w:ind w:firstLine="720"/>
        <w:rPr>
          <w:ins w:id="3636" w:author="Tran Huan" w:date="2018-11-25T16:38:00Z"/>
          <w:rFonts w:eastAsia="Calibri"/>
          <w:szCs w:val="22"/>
          <w:rPrChange w:id="3637" w:author="phuong vu" w:date="2018-11-25T21:55:00Z">
            <w:rPr>
              <w:ins w:id="3638" w:author="Tran Huan" w:date="2018-11-25T16:38:00Z"/>
              <w:rFonts w:ascii="Times New Roman" w:eastAsia="Calibri" w:hAnsi="Times New Roman" w:cs="Times New Roman"/>
              <w:szCs w:val="22"/>
            </w:rPr>
          </w:rPrChange>
        </w:rPr>
      </w:pPr>
      <w:ins w:id="3639" w:author="Tran Huan" w:date="2018-11-25T16:38:00Z">
        <w:r w:rsidRPr="00BA3432">
          <w:rPr>
            <w:rFonts w:eastAsia="Calibri"/>
            <w:szCs w:val="22"/>
            <w:rPrChange w:id="3640" w:author="phuong vu" w:date="2018-11-25T21:55:00Z">
              <w:rPr>
                <w:rFonts w:ascii="Times New Roman" w:eastAsia="Calibri" w:hAnsi="Times New Roman" w:cs="Times New Roman"/>
                <w:szCs w:val="22"/>
              </w:rPr>
            </w:rPrChange>
          </w:rPr>
          <w:t>Xin gửi lời biết ơn sâu sắc đến cô Phạm Thị Ngọc Diễm – người đã trực tiếp hướng dẫn, góp ý, chỉ bảo những kiến thức, kinh nghiệm cần thiết và quý báo để giúp đỡ em hoàn thành tốt luận văn tốt nghiệp này.</w:t>
        </w:r>
      </w:ins>
    </w:p>
    <w:p w14:paraId="03C79E11" w14:textId="77777777" w:rsidR="003D0954" w:rsidRPr="00BA3432" w:rsidRDefault="003D0954" w:rsidP="003D0954">
      <w:pPr>
        <w:spacing w:before="360" w:line="360" w:lineRule="auto"/>
        <w:ind w:firstLine="720"/>
        <w:rPr>
          <w:ins w:id="3641" w:author="Tran Huan" w:date="2018-11-25T16:38:00Z"/>
          <w:rFonts w:eastAsia="Calibri"/>
          <w:szCs w:val="22"/>
          <w:rPrChange w:id="3642" w:author="phuong vu" w:date="2018-11-25T21:55:00Z">
            <w:rPr>
              <w:ins w:id="3643" w:author="Tran Huan" w:date="2018-11-25T16:38:00Z"/>
              <w:rFonts w:ascii="Times New Roman" w:eastAsia="Calibri" w:hAnsi="Times New Roman" w:cs="Times New Roman"/>
              <w:szCs w:val="22"/>
            </w:rPr>
          </w:rPrChange>
        </w:rPr>
      </w:pPr>
      <w:ins w:id="3644" w:author="Tran Huan" w:date="2018-11-25T16:38:00Z">
        <w:r w:rsidRPr="00BA3432">
          <w:rPr>
            <w:rFonts w:eastAsia="Calibri"/>
            <w:szCs w:val="22"/>
            <w:rPrChange w:id="3645" w:author="phuong vu" w:date="2018-11-25T21:55:00Z">
              <w:rPr>
                <w:rFonts w:ascii="Times New Roman" w:eastAsia="Calibri" w:hAnsi="Times New Roman" w:cs="Times New Roman"/>
                <w:szCs w:val="22"/>
              </w:rPr>
            </w:rPrChange>
          </w:rPr>
          <w:t>Xin cảm ơn bạn bè, người thân đã luôn là chỗ dựa tinh thần cho em những lúc khó khăn, bế tắt để cố gắng nổ lực thực hiện đề tài trong thời gian qua.</w:t>
        </w:r>
      </w:ins>
    </w:p>
    <w:p w14:paraId="1C07934C" w14:textId="77777777" w:rsidR="003D0954" w:rsidRPr="00BA3432" w:rsidRDefault="003D0954" w:rsidP="003D0954">
      <w:pPr>
        <w:spacing w:before="360" w:line="360" w:lineRule="auto"/>
        <w:ind w:firstLine="720"/>
        <w:rPr>
          <w:ins w:id="3646" w:author="Tran Huan" w:date="2018-11-25T16:38:00Z"/>
          <w:rFonts w:eastAsia="Calibri"/>
          <w:szCs w:val="22"/>
          <w:rPrChange w:id="3647" w:author="phuong vu" w:date="2018-11-25T21:55:00Z">
            <w:rPr>
              <w:ins w:id="3648" w:author="Tran Huan" w:date="2018-11-25T16:38:00Z"/>
              <w:rFonts w:ascii="Times New Roman" w:eastAsia="Calibri" w:hAnsi="Times New Roman" w:cs="Times New Roman"/>
              <w:szCs w:val="22"/>
            </w:rPr>
          </w:rPrChange>
        </w:rPr>
      </w:pPr>
      <w:ins w:id="3649" w:author="Tran Huan" w:date="2018-11-25T16:38:00Z">
        <w:r w:rsidRPr="00BA3432">
          <w:rPr>
            <w:rFonts w:eastAsia="Calibri"/>
            <w:szCs w:val="22"/>
            <w:rPrChange w:id="3650" w:author="phuong vu" w:date="2018-11-25T21:55:00Z">
              <w:rPr>
                <w:rFonts w:ascii="Times New Roman" w:eastAsia="Calibri" w:hAnsi="Times New Roman" w:cs="Times New Roman"/>
                <w:szCs w:val="22"/>
              </w:rPr>
            </w:rPrChange>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9AA8906" w14:textId="77777777" w:rsidR="003D0954" w:rsidRPr="00BA3432" w:rsidRDefault="003D0954" w:rsidP="003D0954">
      <w:pPr>
        <w:spacing w:before="360" w:line="360" w:lineRule="auto"/>
        <w:ind w:firstLine="720"/>
        <w:rPr>
          <w:ins w:id="3651" w:author="Tran Huan" w:date="2018-11-25T16:38:00Z"/>
          <w:rFonts w:eastAsia="Calibri"/>
          <w:szCs w:val="22"/>
          <w:rPrChange w:id="3652" w:author="phuong vu" w:date="2018-11-25T21:55:00Z">
            <w:rPr>
              <w:ins w:id="3653" w:author="Tran Huan" w:date="2018-11-25T16:38:00Z"/>
              <w:rFonts w:ascii="Times New Roman" w:eastAsia="Calibri" w:hAnsi="Times New Roman" w:cs="Times New Roman"/>
              <w:szCs w:val="22"/>
            </w:rPr>
          </w:rPrChange>
        </w:rPr>
      </w:pPr>
      <w:ins w:id="3654" w:author="Tran Huan" w:date="2018-11-25T16:38:00Z">
        <w:r w:rsidRPr="00BA3432">
          <w:rPr>
            <w:rFonts w:eastAsia="Calibri"/>
            <w:szCs w:val="22"/>
            <w:rPrChange w:id="3655" w:author="phuong vu" w:date="2018-11-25T21:55:00Z">
              <w:rPr>
                <w:rFonts w:ascii="Times New Roman" w:eastAsia="Calibri" w:hAnsi="Times New Roman" w:cs="Times New Roman"/>
                <w:szCs w:val="22"/>
              </w:rPr>
            </w:rPrChange>
          </w:rPr>
          <w:t>Với lòng biết ơn sâu sắc và đầy sự kính trọng, em chân thành cảm ơn!</w:t>
        </w:r>
      </w:ins>
    </w:p>
    <w:p w14:paraId="4E5790C8" w14:textId="77777777" w:rsidR="003D0954" w:rsidRPr="00BA3432" w:rsidRDefault="003D0954" w:rsidP="003D0954">
      <w:pPr>
        <w:spacing w:before="120" w:after="0" w:line="240" w:lineRule="auto"/>
        <w:jc w:val="right"/>
        <w:rPr>
          <w:ins w:id="3656" w:author="Tran Huan" w:date="2018-11-25T16:38:00Z"/>
          <w:rFonts w:eastAsia="Calibri"/>
          <w:szCs w:val="22"/>
          <w:rPrChange w:id="3657" w:author="phuong vu" w:date="2018-11-25T21:55:00Z">
            <w:rPr>
              <w:ins w:id="3658" w:author="Tran Huan" w:date="2018-11-25T16:38:00Z"/>
              <w:rFonts w:ascii="Times New Roman" w:eastAsia="Calibri" w:hAnsi="Times New Roman" w:cs="Times New Roman"/>
              <w:szCs w:val="22"/>
            </w:rPr>
          </w:rPrChange>
        </w:rPr>
      </w:pPr>
      <w:ins w:id="3659" w:author="Tran Huan" w:date="2018-11-25T16:38:00Z">
        <w:r w:rsidRPr="00BA3432">
          <w:rPr>
            <w:rFonts w:eastAsia="Calibri"/>
            <w:szCs w:val="22"/>
            <w:rPrChange w:id="3660" w:author="phuong vu" w:date="2018-11-25T21:55:00Z">
              <w:rPr>
                <w:rFonts w:ascii="Times New Roman" w:eastAsia="Calibri" w:hAnsi="Times New Roman" w:cs="Times New Roman"/>
                <w:szCs w:val="22"/>
              </w:rPr>
            </w:rPrChange>
          </w:rPr>
          <w:t>Cần thơ, ngày 11 tháng 12 năm 2018</w:t>
        </w:r>
      </w:ins>
    </w:p>
    <w:p w14:paraId="105A2E30" w14:textId="77777777" w:rsidR="003D0954" w:rsidRPr="00BA3432" w:rsidRDefault="003D0954" w:rsidP="003D0954">
      <w:pPr>
        <w:spacing w:before="120" w:after="0" w:line="240" w:lineRule="auto"/>
        <w:ind w:left="4320" w:firstLine="720"/>
        <w:jc w:val="center"/>
        <w:rPr>
          <w:ins w:id="3661" w:author="Tran Huan" w:date="2018-11-25T16:38:00Z"/>
          <w:rFonts w:eastAsia="Calibri"/>
          <w:szCs w:val="22"/>
          <w:rPrChange w:id="3662" w:author="phuong vu" w:date="2018-11-25T21:55:00Z">
            <w:rPr>
              <w:ins w:id="3663" w:author="Tran Huan" w:date="2018-11-25T16:38:00Z"/>
              <w:rFonts w:ascii="Times New Roman" w:eastAsia="Calibri" w:hAnsi="Times New Roman" w:cs="Times New Roman"/>
              <w:szCs w:val="22"/>
            </w:rPr>
          </w:rPrChange>
        </w:rPr>
      </w:pPr>
      <w:ins w:id="3664" w:author="Tran Huan" w:date="2018-11-25T16:38:00Z">
        <w:r w:rsidRPr="00BA3432">
          <w:rPr>
            <w:rFonts w:eastAsia="Calibri"/>
            <w:szCs w:val="22"/>
            <w:rPrChange w:id="3665" w:author="phuong vu" w:date="2018-11-25T21:55:00Z">
              <w:rPr>
                <w:rFonts w:ascii="Times New Roman" w:eastAsia="Calibri" w:hAnsi="Times New Roman" w:cs="Times New Roman"/>
                <w:szCs w:val="22"/>
              </w:rPr>
            </w:rPrChange>
          </w:rPr>
          <w:t xml:space="preserve">  Nhóm sinh viên thực hiện </w:t>
        </w:r>
      </w:ins>
    </w:p>
    <w:p w14:paraId="6EAA9FA2" w14:textId="77777777" w:rsidR="003D0954" w:rsidRPr="00BA3432" w:rsidRDefault="003D0954" w:rsidP="003D0954">
      <w:pPr>
        <w:spacing w:before="360" w:line="240" w:lineRule="auto"/>
        <w:ind w:left="4320" w:firstLine="720"/>
        <w:jc w:val="center"/>
        <w:rPr>
          <w:ins w:id="3666" w:author="Tran Huan" w:date="2018-11-25T16:38:00Z"/>
          <w:rFonts w:eastAsia="Calibri"/>
          <w:szCs w:val="22"/>
          <w:rPrChange w:id="3667" w:author="phuong vu" w:date="2018-11-25T21:55:00Z">
            <w:rPr>
              <w:ins w:id="3668" w:author="Tran Huan" w:date="2018-11-25T16:38:00Z"/>
              <w:rFonts w:ascii="Times New Roman" w:eastAsia="Calibri" w:hAnsi="Times New Roman" w:cs="Times New Roman"/>
              <w:szCs w:val="22"/>
            </w:rPr>
          </w:rPrChange>
        </w:rPr>
      </w:pPr>
    </w:p>
    <w:p w14:paraId="22BAEC89" w14:textId="77777777" w:rsidR="003D0954" w:rsidRPr="00BA3432" w:rsidRDefault="003D0954" w:rsidP="003D0954">
      <w:pPr>
        <w:spacing w:before="360" w:line="240" w:lineRule="auto"/>
        <w:ind w:left="4320" w:firstLine="720"/>
        <w:jc w:val="center"/>
        <w:rPr>
          <w:ins w:id="3669" w:author="Tran Huan" w:date="2018-11-25T16:38:00Z"/>
          <w:rFonts w:eastAsia="Calibri"/>
          <w:szCs w:val="22"/>
          <w:rPrChange w:id="3670" w:author="phuong vu" w:date="2018-11-25T21:55:00Z">
            <w:rPr>
              <w:ins w:id="3671" w:author="Tran Huan" w:date="2018-11-25T16:38:00Z"/>
              <w:rFonts w:ascii="Times New Roman" w:eastAsia="Calibri" w:hAnsi="Times New Roman" w:cs="Times New Roman"/>
              <w:szCs w:val="22"/>
            </w:rPr>
          </w:rPrChange>
        </w:rPr>
      </w:pPr>
    </w:p>
    <w:p w14:paraId="6F8101EC" w14:textId="083888C5" w:rsidR="00E913F0" w:rsidRPr="00BA3432" w:rsidRDefault="003D0954">
      <w:pPr>
        <w:spacing w:line="276" w:lineRule="auto"/>
        <w:ind w:left="5040"/>
        <w:jc w:val="left"/>
        <w:rPr>
          <w:ins w:id="3672" w:author="Tran Huan" w:date="2018-11-25T16:38:00Z"/>
          <w:rFonts w:eastAsia="Calibri"/>
          <w:szCs w:val="22"/>
          <w:rPrChange w:id="3673" w:author="phuong vu" w:date="2018-11-25T21:55:00Z">
            <w:rPr>
              <w:ins w:id="3674" w:author="Tran Huan" w:date="2018-11-25T16:38:00Z"/>
              <w:rFonts w:ascii="Times New Roman" w:eastAsia="Calibri" w:hAnsi="Times New Roman" w:cs="Times New Roman"/>
              <w:szCs w:val="22"/>
            </w:rPr>
          </w:rPrChange>
        </w:rPr>
        <w:pPrChange w:id="3675" w:author="Tran Huan" w:date="2018-11-25T16:38:00Z">
          <w:pPr>
            <w:jc w:val="left"/>
          </w:pPr>
        </w:pPrChange>
      </w:pPr>
      <w:ins w:id="3676" w:author="Tran Huan" w:date="2018-11-25T16:38:00Z">
        <w:r w:rsidRPr="00BA3432">
          <w:rPr>
            <w:rFonts w:eastAsia="Calibri"/>
            <w:szCs w:val="22"/>
            <w:rPrChange w:id="3677" w:author="phuong vu" w:date="2018-11-25T21:55:00Z">
              <w:rPr>
                <w:rFonts w:ascii="Times New Roman" w:eastAsia="Calibri" w:hAnsi="Times New Roman" w:cs="Times New Roman"/>
                <w:szCs w:val="22"/>
              </w:rPr>
            </w:rPrChange>
          </w:rPr>
          <w:t>Trần Hoàng Huân - Vũ Phương</w:t>
        </w:r>
      </w:ins>
    </w:p>
    <w:p w14:paraId="7BE39640" w14:textId="41751B9D" w:rsidR="003D0954" w:rsidRPr="00BA3432" w:rsidRDefault="003D0954">
      <w:pPr>
        <w:spacing w:line="276" w:lineRule="auto"/>
        <w:jc w:val="left"/>
        <w:rPr>
          <w:ins w:id="3678" w:author="Tran Huan" w:date="2018-11-25T16:38:00Z"/>
          <w:rFonts w:eastAsia="Calibri"/>
          <w:szCs w:val="22"/>
          <w:rPrChange w:id="3679" w:author="phuong vu" w:date="2018-11-25T21:55:00Z">
            <w:rPr>
              <w:ins w:id="3680" w:author="Tran Huan" w:date="2018-11-25T16:38:00Z"/>
              <w:rFonts w:ascii="Times New Roman" w:eastAsia="Calibri" w:hAnsi="Times New Roman" w:cs="Times New Roman"/>
              <w:szCs w:val="22"/>
            </w:rPr>
          </w:rPrChange>
        </w:rPr>
        <w:pPrChange w:id="3681" w:author="phuong vu" w:date="2018-11-23T13:48:00Z">
          <w:pPr>
            <w:jc w:val="left"/>
          </w:pPr>
        </w:pPrChange>
      </w:pPr>
    </w:p>
    <w:p w14:paraId="44B122B0" w14:textId="5F785850" w:rsidR="003D0954" w:rsidRPr="00BA3432" w:rsidRDefault="003D0954">
      <w:pPr>
        <w:spacing w:line="276" w:lineRule="auto"/>
        <w:jc w:val="left"/>
        <w:rPr>
          <w:ins w:id="3682" w:author="Tran Huan" w:date="2018-11-25T16:38:00Z"/>
          <w:rFonts w:eastAsia="Calibri"/>
          <w:szCs w:val="22"/>
          <w:rPrChange w:id="3683" w:author="phuong vu" w:date="2018-11-25T21:55:00Z">
            <w:rPr>
              <w:ins w:id="3684" w:author="Tran Huan" w:date="2018-11-25T16:38:00Z"/>
              <w:rFonts w:ascii="Times New Roman" w:eastAsia="Calibri" w:hAnsi="Times New Roman" w:cs="Times New Roman"/>
              <w:szCs w:val="22"/>
            </w:rPr>
          </w:rPrChange>
        </w:rPr>
        <w:pPrChange w:id="3685" w:author="phuong vu" w:date="2018-11-23T13:48:00Z">
          <w:pPr>
            <w:jc w:val="left"/>
          </w:pPr>
        </w:pPrChange>
      </w:pPr>
    </w:p>
    <w:p w14:paraId="26E0E3E2" w14:textId="75DF91E5" w:rsidR="003D0954" w:rsidRPr="00BA3432" w:rsidRDefault="003D0954">
      <w:pPr>
        <w:spacing w:line="276" w:lineRule="auto"/>
        <w:jc w:val="left"/>
        <w:rPr>
          <w:ins w:id="3686" w:author="Tran Huan" w:date="2018-11-25T16:38:00Z"/>
          <w:rFonts w:eastAsia="Calibri"/>
          <w:szCs w:val="22"/>
          <w:rPrChange w:id="3687" w:author="phuong vu" w:date="2018-11-25T21:55:00Z">
            <w:rPr>
              <w:ins w:id="3688" w:author="Tran Huan" w:date="2018-11-25T16:38:00Z"/>
              <w:rFonts w:ascii="Times New Roman" w:eastAsia="Calibri" w:hAnsi="Times New Roman" w:cs="Times New Roman"/>
              <w:szCs w:val="22"/>
            </w:rPr>
          </w:rPrChange>
        </w:rPr>
        <w:pPrChange w:id="3689" w:author="phuong vu" w:date="2018-11-23T13:48:00Z">
          <w:pPr>
            <w:jc w:val="left"/>
          </w:pPr>
        </w:pPrChange>
      </w:pPr>
    </w:p>
    <w:p w14:paraId="1CED02F8" w14:textId="77777777" w:rsidR="003D0954" w:rsidRPr="00BA3432" w:rsidRDefault="003D0954">
      <w:pPr>
        <w:spacing w:line="276" w:lineRule="auto"/>
        <w:jc w:val="left"/>
        <w:rPr>
          <w:rFonts w:eastAsiaTheme="majorEastAsia"/>
          <w:b/>
          <w:rPrChange w:id="3690" w:author="phuong vu" w:date="2018-11-25T21:55:00Z">
            <w:rPr>
              <w:rFonts w:eastAsiaTheme="majorEastAsia" w:cstheme="majorBidi"/>
              <w:b/>
              <w:lang w:val="en-US"/>
            </w:rPr>
          </w:rPrChange>
        </w:rPr>
        <w:pPrChange w:id="3691" w:author="phuong vu" w:date="2018-11-23T13:48:00Z">
          <w:pPr>
            <w:jc w:val="left"/>
          </w:pPr>
        </w:pPrChange>
      </w:pPr>
    </w:p>
    <w:p w14:paraId="5921135A" w14:textId="1E59C01B" w:rsidR="00E913F0" w:rsidRPr="00AD0E2E" w:rsidDel="0041406B" w:rsidRDefault="00E913F0" w:rsidP="00E13565">
      <w:pPr>
        <w:pStyle w:val="Style1"/>
        <w:rPr>
          <w:del w:id="3692" w:author="Tran Huan" w:date="2018-11-25T16:34:00Z"/>
          <w:rFonts w:cstheme="majorHAnsi"/>
        </w:rPr>
        <w:pPrChange w:id="3693" w:author="phuong vu" w:date="2018-11-25T21:24:00Z">
          <w:pPr>
            <w:pStyle w:val="Heading1"/>
            <w:numPr>
              <w:numId w:val="0"/>
            </w:numPr>
            <w:ind w:left="432" w:firstLine="0"/>
          </w:pPr>
        </w:pPrChange>
      </w:pPr>
      <w:bookmarkStart w:id="3694" w:name="_Toc530662457"/>
      <w:r w:rsidRPr="00BA3432">
        <w:rPr>
          <w:rFonts w:cstheme="majorHAnsi"/>
          <w:rPrChange w:id="3695" w:author="phuong vu" w:date="2018-11-25T21:55:00Z">
            <w:rPr>
              <w:b w:val="0"/>
            </w:rPr>
          </w:rPrChange>
        </w:rPr>
        <w:lastRenderedPageBreak/>
        <w:t>ABSTRACT</w:t>
      </w:r>
      <w:bookmarkEnd w:id="3694"/>
    </w:p>
    <w:p w14:paraId="02FB4527" w14:textId="77777777" w:rsidR="00E13565" w:rsidRPr="00BA3432" w:rsidRDefault="00E13565" w:rsidP="00E13565">
      <w:pPr>
        <w:pStyle w:val="Style1"/>
        <w:rPr>
          <w:ins w:id="3696" w:author="Tran Huan" w:date="2018-11-25T16:33:00Z"/>
          <w:rFonts w:cstheme="majorHAnsi"/>
          <w:rPrChange w:id="3697" w:author="phuong vu" w:date="2018-11-25T21:55:00Z">
            <w:rPr>
              <w:ins w:id="3698" w:author="Tran Huan" w:date="2018-11-25T16:33:00Z"/>
            </w:rPr>
          </w:rPrChange>
        </w:rPr>
        <w:sectPr w:rsidR="00E13565" w:rsidRPr="00BA3432" w:rsidSect="0041406B">
          <w:headerReference w:type="default" r:id="rId19"/>
          <w:footerReference w:type="default" r:id="rId20"/>
          <w:pgSz w:w="11906" w:h="16838"/>
          <w:pgMar w:top="1701" w:right="1134" w:bottom="1701" w:left="1985" w:header="709" w:footer="0" w:gutter="0"/>
          <w:pgNumType w:fmt="lowerRoman" w:start="1"/>
          <w:cols w:space="708"/>
          <w:docGrid w:linePitch="360"/>
        </w:sectPr>
        <w:pPrChange w:id="3708" w:author="phuong vu" w:date="2018-11-25T21:24:00Z">
          <w:pPr>
            <w:spacing w:line="276" w:lineRule="auto"/>
            <w:jc w:val="left"/>
          </w:pPr>
        </w:pPrChange>
      </w:pPr>
    </w:p>
    <w:p w14:paraId="742B8B1F" w14:textId="4ADC5D7C" w:rsidR="00E913F0" w:rsidRPr="00BA3432" w:rsidDel="000245EB" w:rsidRDefault="00E913F0">
      <w:pPr>
        <w:pStyle w:val="Style1"/>
        <w:rPr>
          <w:del w:id="3709" w:author="Tran Huan" w:date="2018-11-25T16:14:00Z"/>
          <w:rFonts w:cstheme="majorHAnsi"/>
          <w:rPrChange w:id="3710" w:author="phuong vu" w:date="2018-11-25T21:55:00Z">
            <w:rPr>
              <w:del w:id="3711" w:author="Tran Huan" w:date="2018-11-25T16:14:00Z"/>
            </w:rPr>
          </w:rPrChange>
        </w:rPr>
        <w:pPrChange w:id="3712" w:author="Tran Huan" w:date="2018-11-25T16:35:00Z">
          <w:pPr>
            <w:jc w:val="left"/>
          </w:pPr>
        </w:pPrChange>
      </w:pPr>
      <w:del w:id="3713" w:author="Tran Huan" w:date="2018-11-25T16:14:00Z">
        <w:r w:rsidRPr="00BA3432" w:rsidDel="000245EB">
          <w:rPr>
            <w:rFonts w:cstheme="majorHAnsi"/>
            <w:rPrChange w:id="3714" w:author="phuong vu" w:date="2018-11-25T21:55:00Z">
              <w:rPr/>
            </w:rPrChange>
          </w:rPr>
          <w:lastRenderedPageBreak/>
          <w:br w:type="page"/>
        </w:r>
      </w:del>
    </w:p>
    <w:p w14:paraId="52017E5E" w14:textId="5AB10B94" w:rsidR="00CB27A4" w:rsidRPr="00BA3432" w:rsidDel="000245EB" w:rsidRDefault="00E913F0">
      <w:pPr>
        <w:pStyle w:val="Style1"/>
        <w:rPr>
          <w:del w:id="3715" w:author="Tran Huan" w:date="2018-11-25T16:14:00Z"/>
          <w:rFonts w:cstheme="majorHAnsi"/>
          <w:rPrChange w:id="3716" w:author="phuong vu" w:date="2018-11-25T21:55:00Z">
            <w:rPr>
              <w:del w:id="3717" w:author="Tran Huan" w:date="2018-11-25T16:14:00Z"/>
            </w:rPr>
          </w:rPrChange>
        </w:rPr>
        <w:pPrChange w:id="3718" w:author="Tran Huan" w:date="2018-11-25T16:35:00Z">
          <w:pPr>
            <w:pStyle w:val="Heading1"/>
            <w:numPr>
              <w:numId w:val="0"/>
            </w:numPr>
            <w:ind w:left="432" w:firstLine="0"/>
          </w:pPr>
        </w:pPrChange>
      </w:pPr>
      <w:bookmarkStart w:id="3719" w:name="_Toc530662458"/>
      <w:del w:id="3720" w:author="Tran Huan" w:date="2018-11-25T16:14:00Z">
        <w:r w:rsidRPr="00BA3432" w:rsidDel="000245EB">
          <w:rPr>
            <w:rFonts w:cstheme="majorHAnsi"/>
            <w:rPrChange w:id="3721" w:author="phuong vu" w:date="2018-11-25T21:55:00Z">
              <w:rPr/>
            </w:rPrChange>
          </w:rPr>
          <w:delText>TỪ KHÓA</w:delText>
        </w:r>
        <w:bookmarkEnd w:id="3719"/>
      </w:del>
    </w:p>
    <w:p w14:paraId="1140A287" w14:textId="43ACCFB9" w:rsidR="00B81776" w:rsidRPr="00BA3432" w:rsidDel="0041406B" w:rsidRDefault="00B81776">
      <w:pPr>
        <w:pStyle w:val="Style1"/>
        <w:rPr>
          <w:del w:id="3722" w:author="Tran Huan" w:date="2018-11-25T16:29:00Z"/>
          <w:rFonts w:cstheme="majorHAnsi"/>
          <w:rPrChange w:id="3723" w:author="phuong vu" w:date="2018-11-25T21:55:00Z">
            <w:rPr>
              <w:del w:id="3724" w:author="Tran Huan" w:date="2018-11-25T16:29:00Z"/>
            </w:rPr>
          </w:rPrChange>
        </w:rPr>
        <w:pPrChange w:id="3725" w:author="Tran Huan" w:date="2018-11-25T16:35:00Z">
          <w:pPr>
            <w:spacing w:line="360" w:lineRule="auto"/>
          </w:pPr>
        </w:pPrChange>
      </w:pPr>
    </w:p>
    <w:p w14:paraId="47A5CA46" w14:textId="2760F3C0" w:rsidR="00A31690" w:rsidRPr="00BA3432" w:rsidDel="0041406B" w:rsidRDefault="00A31690">
      <w:pPr>
        <w:pStyle w:val="Style1"/>
        <w:rPr>
          <w:del w:id="3726" w:author="Tran Huan" w:date="2018-11-25T16:34:00Z"/>
          <w:rFonts w:cstheme="majorHAnsi"/>
          <w:rPrChange w:id="3727" w:author="phuong vu" w:date="2018-11-25T21:55:00Z">
            <w:rPr>
              <w:del w:id="3728" w:author="Tran Huan" w:date="2018-11-25T16:34:00Z"/>
            </w:rPr>
          </w:rPrChange>
        </w:rPr>
        <w:pPrChange w:id="3729" w:author="Tran Huan" w:date="2018-11-25T16:35:00Z">
          <w:pPr>
            <w:jc w:val="left"/>
          </w:pPr>
        </w:pPrChange>
      </w:pPr>
      <w:bookmarkStart w:id="3730" w:name="_Toc484566602"/>
      <w:del w:id="3731" w:author="Tran Huan" w:date="2018-11-25T16:34:00Z">
        <w:r w:rsidRPr="00BA3432" w:rsidDel="0041406B">
          <w:rPr>
            <w:rFonts w:cstheme="majorHAnsi"/>
            <w:rPrChange w:id="3732" w:author="phuong vu" w:date="2018-11-25T21:55:00Z">
              <w:rPr/>
            </w:rPrChange>
          </w:rPr>
          <w:br w:type="page"/>
        </w:r>
      </w:del>
    </w:p>
    <w:p w14:paraId="226F23FD" w14:textId="09EA0D34" w:rsidR="00AA15A1" w:rsidRPr="00BA3432" w:rsidRDefault="00601879">
      <w:pPr>
        <w:pStyle w:val="Style1"/>
        <w:rPr>
          <w:rFonts w:cstheme="majorHAnsi"/>
          <w:rPrChange w:id="3733" w:author="phuong vu" w:date="2018-11-25T21:55:00Z">
            <w:rPr/>
          </w:rPrChange>
        </w:rPr>
        <w:pPrChange w:id="3734" w:author="Tran Huan" w:date="2018-11-25T16:35:00Z">
          <w:pPr>
            <w:spacing w:line="360" w:lineRule="auto"/>
            <w:ind w:firstLine="720"/>
          </w:pPr>
        </w:pPrChange>
      </w:pPr>
      <w:bookmarkStart w:id="3735" w:name="_Toc530662459"/>
      <w:ins w:id="3736" w:author="phuong vu" w:date="2018-11-21T00:55:00Z">
        <w:r w:rsidRPr="00BA3432">
          <w:rPr>
            <w:rFonts w:cstheme="majorHAnsi"/>
            <w:rPrChange w:id="3737" w:author="phuong vu" w:date="2018-11-25T21:55:00Z">
              <w:rPr/>
            </w:rPrChange>
          </w:rPr>
          <w:t>PHẦN GIỚI THIỆU</w:t>
        </w:r>
      </w:ins>
      <w:bookmarkEnd w:id="3735"/>
    </w:p>
    <w:p w14:paraId="3E4DAE8E" w14:textId="6DFE6EA7" w:rsidR="00F20C89" w:rsidRPr="00BA3432" w:rsidDel="00601879" w:rsidRDefault="00CB27A4">
      <w:pPr>
        <w:pStyle w:val="Heading1"/>
        <w:numPr>
          <w:ilvl w:val="1"/>
          <w:numId w:val="54"/>
        </w:numPr>
        <w:spacing w:line="276" w:lineRule="auto"/>
        <w:rPr>
          <w:del w:id="3738" w:author="phuong vu" w:date="2018-11-21T00:55:00Z"/>
          <w:rFonts w:cstheme="majorHAnsi"/>
          <w:rPrChange w:id="3739" w:author="phuong vu" w:date="2018-11-25T21:55:00Z">
            <w:rPr>
              <w:del w:id="3740" w:author="phuong vu" w:date="2018-11-21T00:55:00Z"/>
            </w:rPr>
          </w:rPrChange>
        </w:rPr>
        <w:pPrChange w:id="3741" w:author="phuong vu" w:date="2018-11-23T13:48:00Z">
          <w:pPr>
            <w:pStyle w:val="Heading1"/>
          </w:pPr>
        </w:pPrChange>
      </w:pPr>
      <w:del w:id="3742" w:author="phuong vu" w:date="2018-11-21T00:55:00Z">
        <w:r w:rsidRPr="00BA3432" w:rsidDel="00601879">
          <w:rPr>
            <w:rFonts w:cstheme="majorHAnsi"/>
            <w:rPrChange w:id="3743" w:author="phuong vu" w:date="2018-11-25T21:55:00Z">
              <w:rPr/>
            </w:rPrChange>
          </w:rPr>
          <w:delText>TỔNG QUAN</w:delText>
        </w:r>
        <w:bookmarkStart w:id="3744" w:name="_Toc530605633"/>
        <w:bookmarkStart w:id="3745" w:name="_Toc530657326"/>
        <w:bookmarkStart w:id="3746" w:name="_Toc530658268"/>
        <w:bookmarkStart w:id="3747" w:name="_Toc530661993"/>
        <w:bookmarkStart w:id="3748" w:name="_Toc530662460"/>
        <w:bookmarkEnd w:id="3730"/>
        <w:bookmarkEnd w:id="3744"/>
        <w:bookmarkEnd w:id="3745"/>
        <w:bookmarkEnd w:id="3746"/>
        <w:bookmarkEnd w:id="3747"/>
        <w:bookmarkEnd w:id="3748"/>
      </w:del>
    </w:p>
    <w:p w14:paraId="68E56884" w14:textId="34EFF709" w:rsidR="00370B8C" w:rsidRPr="00BA3432" w:rsidRDefault="00370B8C">
      <w:pPr>
        <w:pStyle w:val="Heading2"/>
        <w:numPr>
          <w:ilvl w:val="1"/>
          <w:numId w:val="54"/>
        </w:numPr>
        <w:spacing w:line="276" w:lineRule="auto"/>
        <w:rPr>
          <w:rFonts w:cstheme="majorHAnsi"/>
          <w:lang w:val="en-US"/>
          <w:rPrChange w:id="3749" w:author="phuong vu" w:date="2018-11-25T21:55:00Z">
            <w:rPr>
              <w:lang w:val="en-US"/>
            </w:rPr>
          </w:rPrChange>
        </w:rPr>
        <w:pPrChange w:id="3750" w:author="phuong vu" w:date="2018-11-23T13:48:00Z">
          <w:pPr>
            <w:pStyle w:val="Heading2"/>
          </w:pPr>
        </w:pPrChange>
      </w:pPr>
      <w:bookmarkStart w:id="3751" w:name="_Toc530662461"/>
      <w:r w:rsidRPr="00BA3432">
        <w:rPr>
          <w:rFonts w:cstheme="majorHAnsi"/>
          <w:lang w:val="en-US"/>
          <w:rPrChange w:id="3752" w:author="phuong vu" w:date="2018-11-25T21:55:00Z">
            <w:rPr>
              <w:lang w:val="en-US"/>
            </w:rPr>
          </w:rPrChange>
        </w:rPr>
        <w:t>Đặt vấn đề</w:t>
      </w:r>
      <w:bookmarkEnd w:id="3751"/>
    </w:p>
    <w:p w14:paraId="3E60C175" w14:textId="53DAEED2" w:rsidR="00016B3B" w:rsidRPr="00BA3432" w:rsidRDefault="00CA57A3">
      <w:pPr>
        <w:spacing w:line="276" w:lineRule="auto"/>
        <w:rPr>
          <w:lang w:val="en-US"/>
          <w:rPrChange w:id="3753" w:author="phuong vu" w:date="2018-11-25T21:55:00Z">
            <w:rPr>
              <w:lang w:val="en-US"/>
            </w:rPr>
          </w:rPrChange>
        </w:rPr>
        <w:pPrChange w:id="3754" w:author="phuong vu" w:date="2018-11-23T13:48:00Z">
          <w:pPr/>
        </w:pPrChange>
      </w:pPr>
      <w:r w:rsidRPr="00BA3432">
        <w:rPr>
          <w:lang w:val="en-US"/>
          <w:rPrChange w:id="3755" w:author="phuong vu" w:date="2018-11-25T21:55:00Z">
            <w:rPr>
              <w:lang w:val="en-US"/>
            </w:rPr>
          </w:rPrChange>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sidRPr="00BA3432">
        <w:rPr>
          <w:lang w:val="en-US"/>
          <w:rPrChange w:id="3756" w:author="phuong vu" w:date="2018-11-25T21:55:00Z">
            <w:rPr>
              <w:lang w:val="en-US"/>
            </w:rPr>
          </w:rPrChange>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sidRPr="00BA3432">
        <w:rPr>
          <w:lang w:val="en-US"/>
          <w:rPrChange w:id="3757" w:author="phuong vu" w:date="2018-11-25T21:55:00Z">
            <w:rPr>
              <w:lang w:val="en-US"/>
            </w:rPr>
          </w:rPrChange>
        </w:rPr>
        <w:t>thứ nhất</w:t>
      </w:r>
      <w:r w:rsidR="00D82BBB" w:rsidRPr="00BA3432">
        <w:rPr>
          <w:lang w:val="en-US"/>
          <w:rPrChange w:id="3758" w:author="phuong vu" w:date="2018-11-25T21:55:00Z">
            <w:rPr>
              <w:lang w:val="en-US"/>
            </w:rPr>
          </w:rPrChange>
        </w:rPr>
        <w:t xml:space="preserve">, thứ hai nếu chúng ta có nhiều loại quần áo và mong muốn giặt giũ với những hình thức khác nhau nhưng lại không biết cửa hàng nào có đầy đủ các hình thức mình </w:t>
      </w:r>
      <w:r w:rsidR="00924D6A" w:rsidRPr="00BA3432">
        <w:rPr>
          <w:lang w:val="en-US"/>
          <w:rPrChange w:id="3759" w:author="phuong vu" w:date="2018-11-25T21:55:00Z">
            <w:rPr>
              <w:lang w:val="en-US"/>
            </w:rPr>
          </w:rPrChange>
        </w:rPr>
        <w:t>đang cần</w:t>
      </w:r>
      <w:r w:rsidR="00D82BBB" w:rsidRPr="00BA3432">
        <w:rPr>
          <w:lang w:val="en-US"/>
          <w:rPrChange w:id="3760" w:author="phuong vu" w:date="2018-11-25T21:55:00Z">
            <w:rPr>
              <w:lang w:val="en-US"/>
            </w:rPr>
          </w:rPrChange>
        </w:rPr>
        <w:t>.</w:t>
      </w:r>
      <w:r w:rsidR="00924D6A" w:rsidRPr="00BA3432">
        <w:rPr>
          <w:lang w:val="en-US"/>
          <w:rPrChange w:id="3761" w:author="phuong vu" w:date="2018-11-25T21:55:00Z">
            <w:rPr>
              <w:lang w:val="en-US"/>
            </w:rPr>
          </w:rPrChange>
        </w:rPr>
        <w:t xml:space="preserve"> Bên cạnh đó, ta không chủ động được thời gian lấy quần áo nếu không được chủ của hàng cho một lịch hẹn sau khi </w:t>
      </w:r>
      <w:r w:rsidR="00016B3B" w:rsidRPr="00BA3432">
        <w:rPr>
          <w:lang w:val="en-US"/>
          <w:rPrChange w:id="3762" w:author="phuong vu" w:date="2018-11-25T21:55:00Z">
            <w:rPr>
              <w:lang w:val="en-US"/>
            </w:rPr>
          </w:rPrChange>
        </w:rPr>
        <w:t>nhận đồ giặt,</w:t>
      </w:r>
      <w:r w:rsidR="00237164" w:rsidRPr="00BA3432">
        <w:rPr>
          <w:lang w:val="en-US"/>
          <w:rPrChange w:id="3763" w:author="phuong vu" w:date="2018-11-25T21:55:00Z">
            <w:rPr>
              <w:lang w:val="en-US"/>
            </w:rPr>
          </w:rPrChange>
        </w:rPr>
        <w:t xml:space="preserve"> quần áo của mình cũng mong muốn được chi tiết về các đặc điểm quần áo tránh trường hợp thất lạc trong quá trình sử dụng dịch vụ, </w:t>
      </w:r>
      <w:r w:rsidR="00016B3B" w:rsidRPr="00BA3432">
        <w:rPr>
          <w:lang w:val="en-US"/>
          <w:rPrChange w:id="3764" w:author="phuong vu" w:date="2018-11-25T21:55:00Z">
            <w:rPr>
              <w:lang w:val="en-US"/>
            </w:rPr>
          </w:rPrChange>
        </w:rPr>
        <w:t xml:space="preserve">cũng như chi phí bỏ ra cho một lần sử dụng dịch vụ không được minh bạch ban đầu. </w:t>
      </w:r>
    </w:p>
    <w:p w14:paraId="2EF5850F" w14:textId="74E4D215" w:rsidR="00016B3B" w:rsidRPr="00BA3432" w:rsidRDefault="00016B3B">
      <w:pPr>
        <w:spacing w:line="276" w:lineRule="auto"/>
        <w:ind w:firstLine="720"/>
        <w:rPr>
          <w:lang w:val="en-US"/>
          <w:rPrChange w:id="3765" w:author="phuong vu" w:date="2018-11-25T21:55:00Z">
            <w:rPr>
              <w:lang w:val="en-US"/>
            </w:rPr>
          </w:rPrChange>
        </w:rPr>
        <w:pPrChange w:id="3766" w:author="phuong vu" w:date="2018-11-23T13:48:00Z">
          <w:pPr>
            <w:ind w:firstLine="720"/>
          </w:pPr>
        </w:pPrChange>
      </w:pPr>
      <w:r w:rsidRPr="00BA3432">
        <w:rPr>
          <w:lang w:val="en-US"/>
          <w:rPrChange w:id="3767" w:author="phuong vu" w:date="2018-11-25T21:55:00Z">
            <w:rPr>
              <w:lang w:val="en-US"/>
            </w:rPr>
          </w:rPrChange>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sidRPr="00BA3432">
        <w:rPr>
          <w:lang w:val="en-US"/>
          <w:rPrChange w:id="3768" w:author="phuong vu" w:date="2018-11-25T21:55:00Z">
            <w:rPr>
              <w:lang w:val="en-US"/>
            </w:rPr>
          </w:rPrChange>
        </w:rPr>
        <w:t xml:space="preserve"> Cũng như việc phân loại đồ theo cách thủ công tốn thời gian.</w:t>
      </w:r>
    </w:p>
    <w:p w14:paraId="6DFFE8BF" w14:textId="084F0FA9" w:rsidR="00370B8C" w:rsidRPr="00BA3432" w:rsidRDefault="00016B3B">
      <w:pPr>
        <w:spacing w:line="276" w:lineRule="auto"/>
        <w:rPr>
          <w:lang w:val="en-US"/>
          <w:rPrChange w:id="3769" w:author="phuong vu" w:date="2018-11-25T21:55:00Z">
            <w:rPr>
              <w:lang w:val="en-US"/>
            </w:rPr>
          </w:rPrChange>
        </w:rPr>
        <w:pPrChange w:id="3770" w:author="phuong vu" w:date="2018-11-23T13:48:00Z">
          <w:pPr/>
        </w:pPrChange>
      </w:pPr>
      <w:r w:rsidRPr="00BA3432">
        <w:rPr>
          <w:lang w:val="en-US"/>
          <w:rPrChange w:id="3771" w:author="phuong vu" w:date="2018-11-25T21:55:00Z">
            <w:rPr>
              <w:lang w:val="en-US"/>
            </w:rPr>
          </w:rPrChange>
        </w:rPr>
        <w:tab/>
        <w:t>Để giải quyết những vấn đề được nêu trên, ta cần một hệ thống mà hỗ trợ người sử dụng dịch vụ có thể chọn lựa theo yêu cầu của mình cần thiết. Và hỗ tr</w:t>
      </w:r>
      <w:r w:rsidR="00DE0F89" w:rsidRPr="00BA3432">
        <w:rPr>
          <w:lang w:val="en-US"/>
          <w:rPrChange w:id="3772" w:author="phuong vu" w:date="2018-11-25T21:55:00Z">
            <w:rPr>
              <w:lang w:val="en-US"/>
            </w:rPr>
          </w:rPrChange>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Pr="00BA3432" w:rsidRDefault="00370B8C">
      <w:pPr>
        <w:pStyle w:val="Heading2"/>
        <w:numPr>
          <w:ilvl w:val="1"/>
          <w:numId w:val="55"/>
        </w:numPr>
        <w:spacing w:line="276" w:lineRule="auto"/>
        <w:rPr>
          <w:rFonts w:cstheme="majorHAnsi"/>
          <w:lang w:val="en-US"/>
          <w:rPrChange w:id="3773" w:author="phuong vu" w:date="2018-11-25T21:55:00Z">
            <w:rPr>
              <w:lang w:val="en-US"/>
            </w:rPr>
          </w:rPrChange>
        </w:rPr>
        <w:pPrChange w:id="3774" w:author="phuong vu" w:date="2018-11-23T13:48:00Z">
          <w:pPr>
            <w:pStyle w:val="Heading2"/>
          </w:pPr>
        </w:pPrChange>
      </w:pPr>
      <w:bookmarkStart w:id="3775" w:name="_Toc530662462"/>
      <w:r w:rsidRPr="00BA3432">
        <w:rPr>
          <w:rFonts w:cstheme="majorHAnsi"/>
          <w:lang w:val="en-US"/>
          <w:rPrChange w:id="3776" w:author="phuong vu" w:date="2018-11-25T21:55:00Z">
            <w:rPr>
              <w:lang w:val="en-US"/>
            </w:rPr>
          </w:rPrChange>
        </w:rPr>
        <w:t>Lịch sử giải quyết vấn đề</w:t>
      </w:r>
      <w:bookmarkEnd w:id="3775"/>
    </w:p>
    <w:p w14:paraId="7BB3C2EC" w14:textId="18CA52FA" w:rsidR="00C8482A" w:rsidRPr="00BA3432" w:rsidRDefault="00237164">
      <w:pPr>
        <w:spacing w:line="276" w:lineRule="auto"/>
        <w:rPr>
          <w:lang w:val="en-US"/>
          <w:rPrChange w:id="3777" w:author="phuong vu" w:date="2018-11-25T21:55:00Z">
            <w:rPr>
              <w:lang w:val="en-US"/>
            </w:rPr>
          </w:rPrChange>
        </w:rPr>
        <w:pPrChange w:id="3778" w:author="phuong vu" w:date="2018-11-23T13:48:00Z">
          <w:pPr/>
        </w:pPrChange>
      </w:pPr>
      <w:r w:rsidRPr="00BA3432">
        <w:rPr>
          <w:lang w:val="en-US"/>
          <w:rPrChange w:id="3779" w:author="phuong vu" w:date="2018-11-25T21:55:00Z">
            <w:rPr>
              <w:lang w:val="en-US"/>
            </w:rPr>
          </w:rPrChange>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sidRPr="00BA3432">
        <w:rPr>
          <w:lang w:val="en-US"/>
          <w:rPrChange w:id="3780" w:author="phuong vu" w:date="2018-11-25T21:55:00Z">
            <w:rPr>
              <w:lang w:val="en-US"/>
            </w:rPr>
          </w:rPrChange>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Pr="00BA3432" w:rsidRDefault="00C8482A">
      <w:pPr>
        <w:pStyle w:val="Heading2"/>
        <w:numPr>
          <w:ilvl w:val="0"/>
          <w:numId w:val="56"/>
        </w:numPr>
        <w:spacing w:line="276" w:lineRule="auto"/>
        <w:rPr>
          <w:rFonts w:cstheme="majorHAnsi"/>
          <w:lang w:val="en-US"/>
          <w:rPrChange w:id="3781" w:author="phuong vu" w:date="2018-11-25T21:55:00Z">
            <w:rPr>
              <w:lang w:val="en-US"/>
            </w:rPr>
          </w:rPrChange>
        </w:rPr>
        <w:pPrChange w:id="3782" w:author="phuong vu" w:date="2018-11-23T13:48:00Z">
          <w:pPr>
            <w:pStyle w:val="Heading2"/>
          </w:pPr>
        </w:pPrChange>
      </w:pPr>
      <w:r w:rsidRPr="00BA3432">
        <w:rPr>
          <w:rFonts w:cstheme="majorHAnsi"/>
          <w:lang w:val="en-US"/>
          <w:rPrChange w:id="3783" w:author="phuong vu" w:date="2018-11-25T21:55:00Z">
            <w:rPr>
              <w:lang w:val="en-US"/>
            </w:rPr>
          </w:rPrChange>
        </w:rPr>
        <w:br w:type="page"/>
      </w:r>
      <w:bookmarkStart w:id="3784" w:name="_Toc529231110"/>
      <w:bookmarkStart w:id="3785" w:name="_Toc529231497"/>
      <w:bookmarkStart w:id="3786" w:name="_Toc530662463"/>
      <w:bookmarkEnd w:id="3784"/>
      <w:bookmarkEnd w:id="3785"/>
      <w:r w:rsidR="00370B8C" w:rsidRPr="00BA3432">
        <w:rPr>
          <w:rFonts w:cstheme="majorHAnsi"/>
          <w:rPrChange w:id="3787" w:author="phuong vu" w:date="2018-11-25T21:55:00Z">
            <w:rPr/>
          </w:rPrChange>
        </w:rPr>
        <w:lastRenderedPageBreak/>
        <w:t>Phạm</w:t>
      </w:r>
      <w:r w:rsidR="00370B8C" w:rsidRPr="00BA3432">
        <w:rPr>
          <w:rFonts w:cstheme="majorHAnsi"/>
          <w:lang w:val="en-US"/>
          <w:rPrChange w:id="3788" w:author="phuong vu" w:date="2018-11-25T21:55:00Z">
            <w:rPr>
              <w:lang w:val="en-US"/>
            </w:rPr>
          </w:rPrChange>
        </w:rPr>
        <w:t xml:space="preserve"> vi đề tài</w:t>
      </w:r>
      <w:bookmarkEnd w:id="3786"/>
    </w:p>
    <w:p w14:paraId="7C74B52E" w14:textId="65076AFD" w:rsidR="00C8482A" w:rsidRPr="00BA3432" w:rsidRDefault="00C8482A">
      <w:pPr>
        <w:spacing w:line="276" w:lineRule="auto"/>
        <w:rPr>
          <w:lang w:val="en-US"/>
          <w:rPrChange w:id="3789" w:author="phuong vu" w:date="2018-11-25T21:55:00Z">
            <w:rPr>
              <w:lang w:val="en-US"/>
            </w:rPr>
          </w:rPrChange>
        </w:rPr>
        <w:pPrChange w:id="3790" w:author="phuong vu" w:date="2018-11-23T13:48:00Z">
          <w:pPr/>
        </w:pPrChange>
      </w:pPr>
      <w:r w:rsidRPr="00BA3432">
        <w:rPr>
          <w:lang w:val="en-US"/>
          <w:rPrChange w:id="3791" w:author="phuong vu" w:date="2018-11-25T21:55:00Z">
            <w:rPr>
              <w:lang w:val="en-US"/>
            </w:rPr>
          </w:rPrChange>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Pr="00BA3432" w:rsidRDefault="00C8482A">
      <w:pPr>
        <w:spacing w:line="276" w:lineRule="auto"/>
        <w:rPr>
          <w:ins w:id="3792" w:author="phuong vu" w:date="2018-11-18T15:45:00Z"/>
          <w:lang w:val="en-US"/>
          <w:rPrChange w:id="3793" w:author="phuong vu" w:date="2018-11-25T21:55:00Z">
            <w:rPr>
              <w:ins w:id="3794" w:author="phuong vu" w:date="2018-11-18T15:45:00Z"/>
              <w:lang w:val="en-US"/>
            </w:rPr>
          </w:rPrChange>
        </w:rPr>
        <w:pPrChange w:id="3795" w:author="phuong vu" w:date="2018-11-23T13:48:00Z">
          <w:pPr/>
        </w:pPrChange>
      </w:pPr>
      <w:r w:rsidRPr="00BA3432">
        <w:rPr>
          <w:lang w:val="en-US"/>
          <w:rPrChange w:id="3796" w:author="phuong vu" w:date="2018-11-25T21:55:00Z">
            <w:rPr>
              <w:lang w:val="en-US"/>
            </w:rPr>
          </w:rPrChange>
        </w:rPr>
        <w:tab/>
        <w:t>Xây dựng một trang web quản lí thông qua đó cửa hàng có thể quản lí các đơn hàng, biên nhận bằng cách kiểm soát trạng thái của chúng</w:t>
      </w:r>
      <w:r w:rsidR="0044671F" w:rsidRPr="00BA3432">
        <w:rPr>
          <w:lang w:val="en-US"/>
          <w:rPrChange w:id="3797" w:author="phuong vu" w:date="2018-11-25T21:55:00Z">
            <w:rPr>
              <w:lang w:val="en-US"/>
            </w:rPr>
          </w:rPrChange>
        </w:rPr>
        <w:t>. Hỗ trợ đưa ra gợi ý sắp lịch xử lí đơn hàng cho cửa hàng và phân loại tự động giúp tiết kiệm thời gian nhất có thể.</w:t>
      </w:r>
    </w:p>
    <w:p w14:paraId="3BCF4D47" w14:textId="006000B9" w:rsidR="00891537" w:rsidRPr="00BA3432" w:rsidRDefault="00891537">
      <w:pPr>
        <w:spacing w:line="276" w:lineRule="auto"/>
        <w:rPr>
          <w:lang w:val="en-US"/>
          <w:rPrChange w:id="3798" w:author="phuong vu" w:date="2018-11-25T21:55:00Z">
            <w:rPr>
              <w:lang w:val="en-US"/>
            </w:rPr>
          </w:rPrChange>
        </w:rPr>
        <w:pPrChange w:id="3799" w:author="phuong vu" w:date="2018-11-23T13:48:00Z">
          <w:pPr/>
        </w:pPrChange>
      </w:pPr>
      <w:ins w:id="3800" w:author="phuong vu" w:date="2018-11-18T15:45:00Z">
        <w:r w:rsidRPr="00BA3432">
          <w:rPr>
            <w:lang w:val="en-US"/>
            <w:rPrChange w:id="3801" w:author="phuong vu" w:date="2018-11-25T21:55:00Z">
              <w:rPr>
                <w:lang w:val="en-US"/>
              </w:rPr>
            </w:rPrChange>
          </w:rPr>
          <w:tab/>
          <w:t>Đề tài hiện t</w:t>
        </w:r>
      </w:ins>
      <w:ins w:id="3802" w:author="phuong vu" w:date="2018-11-18T15:46:00Z">
        <w:r w:rsidRPr="00BA3432">
          <w:rPr>
            <w:lang w:val="en-US"/>
            <w:rPrChange w:id="3803" w:author="phuong vu" w:date="2018-11-25T21:55:00Z">
              <w:rPr>
                <w:lang w:val="en-US"/>
              </w:rPr>
            </w:rPrChange>
          </w:rPr>
          <w:t>ại</w:t>
        </w:r>
      </w:ins>
      <w:ins w:id="3804" w:author="phuong vu" w:date="2018-11-22T13:24:00Z">
        <w:r w:rsidR="003166DB" w:rsidRPr="00BA3432">
          <w:rPr>
            <w:lang w:val="en-US"/>
            <w:rPrChange w:id="3805" w:author="phuong vu" w:date="2018-11-25T21:55:00Z">
              <w:rPr>
                <w:lang w:val="en-US"/>
              </w:rPr>
            </w:rPrChange>
          </w:rPr>
          <w:t xml:space="preserve"> không</w:t>
        </w:r>
      </w:ins>
      <w:ins w:id="3806" w:author="phuong vu" w:date="2018-11-18T15:46:00Z">
        <w:r w:rsidRPr="00BA3432">
          <w:rPr>
            <w:lang w:val="en-US"/>
            <w:rPrChange w:id="3807" w:author="phuong vu" w:date="2018-11-25T21:55:00Z">
              <w:rPr>
                <w:lang w:val="en-US"/>
              </w:rPr>
            </w:rPrChange>
          </w:rPr>
          <w:t xml:space="preserve"> </w:t>
        </w:r>
      </w:ins>
      <w:ins w:id="3808" w:author="phuong vu" w:date="2018-11-18T15:45:00Z">
        <w:r w:rsidRPr="00BA3432">
          <w:rPr>
            <w:lang w:val="en-US"/>
            <w:rPrChange w:id="3809" w:author="phuong vu" w:date="2018-11-25T21:55:00Z">
              <w:rPr>
                <w:lang w:val="en-US"/>
              </w:rPr>
            </w:rPrChange>
          </w:rPr>
          <w:t>hỗ trợ xây dựng trang quản lí các thông</w:t>
        </w:r>
      </w:ins>
      <w:ins w:id="3810" w:author="phuong vu" w:date="2018-11-18T15:46:00Z">
        <w:r w:rsidRPr="00BA3432">
          <w:rPr>
            <w:lang w:val="en-US"/>
            <w:rPrChange w:id="3811" w:author="phuong vu" w:date="2018-11-25T21:55:00Z">
              <w:rPr>
                <w:lang w:val="en-US"/>
              </w:rPr>
            </w:rPrChange>
          </w:rPr>
          <w:t xml:space="preserve"> tin dữ liệu đầu vào để tạo đơn hàng cũng như quản lí. Mọi dữ liệu được chạy từ tập tin dữ liệu có sẵn.</w:t>
        </w:r>
      </w:ins>
    </w:p>
    <w:p w14:paraId="200F8878" w14:textId="4ED2DB35" w:rsidR="00476B40" w:rsidRPr="00AD0E2E" w:rsidRDefault="00476B40">
      <w:pPr>
        <w:pStyle w:val="Heading2"/>
        <w:numPr>
          <w:ilvl w:val="0"/>
          <w:numId w:val="56"/>
        </w:numPr>
        <w:spacing w:line="276" w:lineRule="auto"/>
        <w:rPr>
          <w:ins w:id="3812" w:author="phuong vu" w:date="2018-11-22T13:05:00Z"/>
          <w:rFonts w:cstheme="majorHAnsi"/>
        </w:rPr>
        <w:pPrChange w:id="3813" w:author="phuong vu" w:date="2018-11-23T13:48:00Z">
          <w:pPr>
            <w:pStyle w:val="Heading3"/>
          </w:pPr>
        </w:pPrChange>
      </w:pPr>
      <w:bookmarkStart w:id="3814" w:name="_Toc530662464"/>
      <w:ins w:id="3815" w:author="phuong vu" w:date="2018-11-22T13:05:00Z">
        <w:r w:rsidRPr="00BA3432">
          <w:rPr>
            <w:rFonts w:cstheme="majorHAnsi"/>
            <w:rPrChange w:id="3816" w:author="phuong vu" w:date="2018-11-25T21:55:00Z">
              <w:rPr/>
            </w:rPrChange>
          </w:rPr>
          <w:t xml:space="preserve">Mục tiêu </w:t>
        </w:r>
      </w:ins>
      <w:ins w:id="3817" w:author="phuong vu" w:date="2018-11-22T13:21:00Z">
        <w:r w:rsidR="003166DB" w:rsidRPr="00BA3432">
          <w:rPr>
            <w:rFonts w:cstheme="majorHAnsi"/>
            <w:lang w:val="en-US"/>
            <w:rPrChange w:id="3818" w:author="phuong vu" w:date="2018-11-25T21:55:00Z">
              <w:rPr/>
            </w:rPrChange>
          </w:rPr>
          <w:t>đề tài</w:t>
        </w:r>
      </w:ins>
      <w:bookmarkEnd w:id="3814"/>
    </w:p>
    <w:p w14:paraId="0EF32336" w14:textId="77777777" w:rsidR="00476B40" w:rsidRPr="00BA3432" w:rsidRDefault="00476B40">
      <w:pPr>
        <w:spacing w:line="276" w:lineRule="auto"/>
        <w:ind w:left="720"/>
        <w:rPr>
          <w:ins w:id="3819" w:author="phuong vu" w:date="2018-11-22T13:05:00Z"/>
          <w:rPrChange w:id="3820" w:author="phuong vu" w:date="2018-11-25T21:55:00Z">
            <w:rPr>
              <w:ins w:id="3821" w:author="phuong vu" w:date="2018-11-22T13:05:00Z"/>
              <w:lang w:val="en-US"/>
            </w:rPr>
          </w:rPrChange>
        </w:rPr>
        <w:pPrChange w:id="3822" w:author="phuong vu" w:date="2018-11-23T13:48:00Z">
          <w:pPr>
            <w:ind w:left="720"/>
          </w:pPr>
        </w:pPrChange>
      </w:pPr>
      <w:ins w:id="3823" w:author="phuong vu" w:date="2018-11-22T13:05:00Z">
        <w:r w:rsidRPr="00BA3432">
          <w:rPr>
            <w:rPrChange w:id="3824" w:author="phuong vu" w:date="2018-11-25T21:55:00Z">
              <w:rPr>
                <w:lang w:val="en-US"/>
              </w:rPr>
            </w:rPrChange>
          </w:rPr>
          <w:t>Phát triển một mô hình hệ thống giặt ủi dựa trên các công nghệ phổ biến hiện nay gồm:</w:t>
        </w:r>
      </w:ins>
    </w:p>
    <w:p w14:paraId="209A8A43" w14:textId="77777777" w:rsidR="00476B40" w:rsidRPr="00BA3432" w:rsidRDefault="00476B40">
      <w:pPr>
        <w:spacing w:line="276" w:lineRule="auto"/>
        <w:ind w:left="720"/>
        <w:rPr>
          <w:ins w:id="3825" w:author="phuong vu" w:date="2018-11-22T13:05:00Z"/>
          <w:rPrChange w:id="3826" w:author="phuong vu" w:date="2018-11-25T21:55:00Z">
            <w:rPr>
              <w:ins w:id="3827" w:author="phuong vu" w:date="2018-11-22T13:05:00Z"/>
              <w:lang w:val="en-US"/>
            </w:rPr>
          </w:rPrChange>
        </w:rPr>
        <w:pPrChange w:id="3828" w:author="phuong vu" w:date="2018-11-23T13:48:00Z">
          <w:pPr>
            <w:ind w:left="720"/>
          </w:pPr>
        </w:pPrChange>
      </w:pPr>
      <w:ins w:id="3829" w:author="phuong vu" w:date="2018-11-22T13:05:00Z">
        <w:r w:rsidRPr="00BA3432">
          <w:rPr>
            <w:rPrChange w:id="3830" w:author="phuong vu" w:date="2018-11-25T21:55:00Z">
              <w:rPr>
                <w:lang w:val="en-US"/>
              </w:rPr>
            </w:rPrChange>
          </w:rPr>
          <w:t>- Xây dựng một ứng dụng Android hỗ trợ khách hàng tạo đơn hàng và tìm được những chi nhánh giặt ủi của cửa hàng gần nhất trong phạm vi được quy định trước.</w:t>
        </w:r>
      </w:ins>
    </w:p>
    <w:p w14:paraId="63B6F64B" w14:textId="1A908F90" w:rsidR="00476B40" w:rsidRPr="00BA3432" w:rsidRDefault="00476B40">
      <w:pPr>
        <w:spacing w:line="276" w:lineRule="auto"/>
        <w:ind w:left="720"/>
        <w:rPr>
          <w:ins w:id="3831" w:author="phuong vu" w:date="2018-11-22T13:05:00Z"/>
          <w:rPrChange w:id="3832" w:author="phuong vu" w:date="2018-11-25T21:55:00Z">
            <w:rPr>
              <w:ins w:id="3833" w:author="phuong vu" w:date="2018-11-22T13:05:00Z"/>
              <w:lang w:val="en-US"/>
            </w:rPr>
          </w:rPrChange>
        </w:rPr>
        <w:pPrChange w:id="3834" w:author="phuong vu" w:date="2018-11-23T13:48:00Z">
          <w:pPr>
            <w:ind w:left="720"/>
          </w:pPr>
        </w:pPrChange>
      </w:pPr>
      <w:ins w:id="3835" w:author="phuong vu" w:date="2018-11-22T13:05:00Z">
        <w:r w:rsidRPr="00BA3432">
          <w:rPr>
            <w:rPrChange w:id="3836" w:author="phuong vu" w:date="2018-11-25T21:55:00Z">
              <w:rPr>
                <w:lang w:val="en-US"/>
              </w:rPr>
            </w:rPrChange>
          </w:rPr>
          <w:t xml:space="preserve">- Xây dựng một trong Web quản lí các đơn hàng của khách hàng sau khi họ chấp nhận </w:t>
        </w:r>
      </w:ins>
      <w:ins w:id="3837" w:author="phuong vu" w:date="2018-11-25T21:25:00Z">
        <w:r w:rsidR="00E13565" w:rsidRPr="00AD0E2E">
          <w:rPr>
            <w:lang w:val="en-US"/>
          </w:rPr>
          <w:t>t</w:t>
        </w:r>
        <w:r w:rsidR="00E13565" w:rsidRPr="00BA3432">
          <w:rPr>
            <w:lang w:val="en-US"/>
            <w:rPrChange w:id="3838" w:author="phuong vu" w:date="2018-11-25T21:55:00Z">
              <w:rPr>
                <w:lang w:val="en-US"/>
              </w:rPr>
            </w:rPrChange>
          </w:rPr>
          <w:t>ạo</w:t>
        </w:r>
      </w:ins>
      <w:ins w:id="3839" w:author="phuong vu" w:date="2018-11-22T13:05:00Z">
        <w:r w:rsidRPr="00BA3432">
          <w:rPr>
            <w:rPrChange w:id="3840" w:author="phuong vu" w:date="2018-11-25T21:55:00Z">
              <w:rPr>
                <w:lang w:val="en-US"/>
              </w:rPr>
            </w:rPrChange>
          </w:rPr>
          <w:t xml:space="preserve"> đơn hàng từ ứng dụng Android. Trang Web hỗ trợ nh</w:t>
        </w:r>
      </w:ins>
      <w:ins w:id="3841" w:author="phuong vu" w:date="2018-11-25T21:25:00Z">
        <w:r w:rsidR="00E13565" w:rsidRPr="00AD0E2E">
          <w:rPr>
            <w:lang w:val="en-US"/>
          </w:rPr>
          <w:t>â</w:t>
        </w:r>
      </w:ins>
      <w:ins w:id="3842" w:author="phuong vu" w:date="2018-11-22T13:05:00Z">
        <w:r w:rsidRPr="00BA3432">
          <w:rPr>
            <w:rPrChange w:id="3843" w:author="phuong vu" w:date="2018-11-25T21:55:00Z">
              <w:rPr>
                <w:lang w:val="en-US"/>
              </w:rPr>
            </w:rPrChange>
          </w:rPr>
          <w:t>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BA3432" w:rsidRDefault="00476B40">
      <w:pPr>
        <w:spacing w:line="276" w:lineRule="auto"/>
        <w:ind w:left="720"/>
        <w:rPr>
          <w:ins w:id="3844" w:author="phuong vu" w:date="2018-11-22T13:05:00Z"/>
          <w:rPrChange w:id="3845" w:author="phuong vu" w:date="2018-11-25T21:55:00Z">
            <w:rPr>
              <w:ins w:id="3846" w:author="phuong vu" w:date="2018-11-22T13:05:00Z"/>
              <w:lang w:val="en-US"/>
            </w:rPr>
          </w:rPrChange>
        </w:rPr>
        <w:pPrChange w:id="3847" w:author="phuong vu" w:date="2018-11-23T13:48:00Z">
          <w:pPr>
            <w:ind w:left="720"/>
          </w:pPr>
        </w:pPrChange>
      </w:pPr>
      <w:ins w:id="3848" w:author="phuong vu" w:date="2018-11-22T13:05:00Z">
        <w:r w:rsidRPr="00BA3432">
          <w:rPr>
            <w:rPrChange w:id="3849" w:author="phuong vu" w:date="2018-11-25T21:55: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BA3432" w:rsidRDefault="00476B40">
      <w:pPr>
        <w:spacing w:line="276" w:lineRule="auto"/>
        <w:jc w:val="left"/>
        <w:rPr>
          <w:ins w:id="3850" w:author="phuong vu" w:date="2018-11-22T13:05:00Z"/>
          <w:rPrChange w:id="3851" w:author="phuong vu" w:date="2018-11-25T21:55:00Z">
            <w:rPr>
              <w:ins w:id="3852" w:author="phuong vu" w:date="2018-11-22T13:05:00Z"/>
              <w:lang w:val="en-US"/>
            </w:rPr>
          </w:rPrChange>
        </w:rPr>
        <w:pPrChange w:id="3853" w:author="phuong vu" w:date="2018-11-23T13:48:00Z">
          <w:pPr>
            <w:jc w:val="left"/>
          </w:pPr>
        </w:pPrChange>
      </w:pPr>
      <w:ins w:id="3854" w:author="phuong vu" w:date="2018-11-22T13:05:00Z">
        <w:r w:rsidRPr="00BA3432">
          <w:rPr>
            <w:rPrChange w:id="3855" w:author="phuong vu" w:date="2018-11-25T21:55:00Z">
              <w:rPr>
                <w:lang w:val="en-US"/>
              </w:rPr>
            </w:rPrChange>
          </w:rPr>
          <w:br w:type="page"/>
        </w:r>
      </w:ins>
    </w:p>
    <w:p w14:paraId="7308C583" w14:textId="134EE7A0" w:rsidR="00382451" w:rsidRPr="00BA3432" w:rsidRDefault="00476B40">
      <w:pPr>
        <w:pStyle w:val="Heading2"/>
        <w:numPr>
          <w:ilvl w:val="0"/>
          <w:numId w:val="56"/>
        </w:numPr>
        <w:spacing w:line="276" w:lineRule="auto"/>
        <w:rPr>
          <w:ins w:id="3856" w:author="phuong vu" w:date="2018-11-22T13:05:00Z"/>
          <w:rFonts w:cstheme="majorHAnsi"/>
          <w:rPrChange w:id="3857" w:author="phuong vu" w:date="2018-11-25T21:55:00Z">
            <w:rPr>
              <w:ins w:id="3858" w:author="phuong vu" w:date="2018-11-22T13:05:00Z"/>
            </w:rPr>
          </w:rPrChange>
        </w:rPr>
        <w:pPrChange w:id="3859" w:author="phuong vu" w:date="2018-11-23T13:48:00Z">
          <w:pPr>
            <w:pStyle w:val="Heading3"/>
          </w:pPr>
        </w:pPrChange>
      </w:pPr>
      <w:bookmarkStart w:id="3860" w:name="_Toc530662465"/>
      <w:ins w:id="3861" w:author="phuong vu" w:date="2018-11-22T13:05:00Z">
        <w:r w:rsidRPr="00AD0E2E">
          <w:rPr>
            <w:rFonts w:cstheme="majorHAnsi"/>
          </w:rPr>
          <w:lastRenderedPageBreak/>
          <w:t>Đ</w:t>
        </w:r>
        <w:r w:rsidRPr="00BA3432">
          <w:rPr>
            <w:rFonts w:cstheme="majorHAnsi"/>
            <w:rPrChange w:id="3862" w:author="phuong vu" w:date="2018-11-25T21:55:00Z">
              <w:rPr/>
            </w:rPrChange>
          </w:rPr>
          <w:t>ối tượng nghiên cứu</w:t>
        </w:r>
        <w:bookmarkEnd w:id="3860"/>
      </w:ins>
    </w:p>
    <w:p w14:paraId="4E929338" w14:textId="03515C21" w:rsidR="00476B40" w:rsidRPr="00BA3432" w:rsidRDefault="00476B40">
      <w:pPr>
        <w:spacing w:line="276" w:lineRule="auto"/>
        <w:rPr>
          <w:ins w:id="3863" w:author="phuong vu" w:date="2018-11-22T13:05:00Z"/>
          <w:rPrChange w:id="3864" w:author="phuong vu" w:date="2018-11-25T21:55:00Z">
            <w:rPr>
              <w:ins w:id="3865" w:author="phuong vu" w:date="2018-11-22T13:05:00Z"/>
              <w:lang w:val="en-US"/>
            </w:rPr>
          </w:rPrChange>
        </w:rPr>
        <w:pPrChange w:id="3866" w:author="phuong vu" w:date="2018-11-23T13:48:00Z">
          <w:pPr/>
        </w:pPrChange>
      </w:pPr>
      <w:ins w:id="3867" w:author="phuong vu" w:date="2018-11-22T13:05:00Z">
        <w:r w:rsidRPr="00BA3432">
          <w:rPr>
            <w:rPrChange w:id="3868" w:author="phuong vu" w:date="2018-11-25T21:55:00Z">
              <w:rPr>
                <w:lang w:val="en-US"/>
              </w:rPr>
            </w:rPrChange>
          </w:rPr>
          <w:tab/>
          <w:t>Đề tài nghiên cứu về mô hình quản lí một cửa hàng giặt ủi với nhiều chi nhánh (hay</w:t>
        </w:r>
      </w:ins>
      <w:ins w:id="3869" w:author="phuong vu" w:date="2018-11-25T21:25:00Z">
        <w:r w:rsidR="00E13565" w:rsidRPr="00AD0E2E">
          <w:rPr>
            <w:lang w:val="en-US"/>
          </w:rPr>
          <w:t xml:space="preserve"> </w:t>
        </w:r>
        <w:r w:rsidR="00E13565" w:rsidRPr="00BA3432">
          <w:rPr>
            <w:lang w:val="en-US"/>
            <w:rPrChange w:id="3870" w:author="phuong vu" w:date="2018-11-25T21:55:00Z">
              <w:rPr>
                <w:lang w:val="en-US"/>
              </w:rPr>
            </w:rPrChange>
          </w:rPr>
          <w:t>địa</w:t>
        </w:r>
      </w:ins>
      <w:ins w:id="3871" w:author="phuong vu" w:date="2018-11-22T13:05:00Z">
        <w:r w:rsidRPr="00BA3432">
          <w:rPr>
            <w:rPrChange w:id="3872" w:author="phuong vu" w:date="2018-11-25T21:55:00Z">
              <w:rPr>
                <w:lang w:val="en-US"/>
              </w:rPr>
            </w:rPrChange>
          </w:rPr>
          <w:t xml:space="preserve"> điểm xử lí giặt ủi khác nhau). Đối tượng nghiên cứu mà đề tài hướng tới quản lí được các đơn hàng ở mỗi chi nhánh khác.</w:t>
        </w:r>
      </w:ins>
    </w:p>
    <w:p w14:paraId="6826AF85" w14:textId="77777777" w:rsidR="00476B40" w:rsidRPr="00BA3432" w:rsidRDefault="00476B40">
      <w:pPr>
        <w:spacing w:line="276" w:lineRule="auto"/>
        <w:ind w:firstLine="720"/>
        <w:rPr>
          <w:ins w:id="3873" w:author="phuong vu" w:date="2018-11-22T13:05:00Z"/>
          <w:rPrChange w:id="3874" w:author="phuong vu" w:date="2018-11-25T21:55:00Z">
            <w:rPr>
              <w:ins w:id="3875" w:author="phuong vu" w:date="2018-11-22T13:05:00Z"/>
              <w:lang w:val="en-US"/>
            </w:rPr>
          </w:rPrChange>
        </w:rPr>
        <w:pPrChange w:id="3876" w:author="phuong vu" w:date="2018-11-23T13:48:00Z">
          <w:pPr>
            <w:ind w:firstLine="720"/>
          </w:pPr>
        </w:pPrChange>
      </w:pPr>
      <w:ins w:id="3877" w:author="phuong vu" w:date="2018-11-22T13:05:00Z">
        <w:r w:rsidRPr="00BA3432">
          <w:rPr>
            <w:rPrChange w:id="3878" w:author="phuong vu" w:date="2018-11-25T21:55:00Z">
              <w:rPr>
                <w:lang w:val="en-US"/>
              </w:rPr>
            </w:rPrChange>
          </w:rPr>
          <w:t>Nghiên cứu cách đặt đơn hàng giặt ủi bằng ứng dụng điện thoại, hỗ trợ người dùng tạo đơn hàng nhanh chóng không cần bỏ thời gian ra tận địa điểm giặt ủi.</w:t>
        </w:r>
      </w:ins>
    </w:p>
    <w:p w14:paraId="5DEFFA37" w14:textId="73883004" w:rsidR="00476B40" w:rsidRPr="00BA3432" w:rsidRDefault="00476B40">
      <w:pPr>
        <w:pStyle w:val="Heading2"/>
        <w:numPr>
          <w:ilvl w:val="0"/>
          <w:numId w:val="56"/>
        </w:numPr>
        <w:spacing w:line="276" w:lineRule="auto"/>
        <w:rPr>
          <w:ins w:id="3879" w:author="phuong vu" w:date="2018-11-25T21:28:00Z"/>
          <w:rFonts w:cstheme="majorHAnsi"/>
          <w:rPrChange w:id="3880" w:author="phuong vu" w:date="2018-11-25T21:55:00Z">
            <w:rPr>
              <w:ins w:id="3881" w:author="phuong vu" w:date="2018-11-25T21:28:00Z"/>
            </w:rPr>
          </w:rPrChange>
        </w:rPr>
      </w:pPr>
      <w:bookmarkStart w:id="3882" w:name="_Toc530662466"/>
      <w:ins w:id="3883" w:author="phuong vu" w:date="2018-11-22T13:05:00Z">
        <w:r w:rsidRPr="00AD0E2E">
          <w:rPr>
            <w:rFonts w:cstheme="majorHAnsi"/>
          </w:rPr>
          <w:t>Ph</w:t>
        </w:r>
        <w:r w:rsidRPr="00BA3432">
          <w:rPr>
            <w:rFonts w:cstheme="majorHAnsi"/>
            <w:rPrChange w:id="3884" w:author="phuong vu" w:date="2018-11-25T21:55:00Z">
              <w:rPr/>
            </w:rPrChange>
          </w:rPr>
          <w:t>ạm vi nghiên cứu</w:t>
        </w:r>
      </w:ins>
      <w:bookmarkEnd w:id="3882"/>
    </w:p>
    <w:p w14:paraId="5A5F0099" w14:textId="48B8C5C7" w:rsidR="00476B40" w:rsidRPr="00BA3432" w:rsidRDefault="00476B40">
      <w:pPr>
        <w:spacing w:line="276" w:lineRule="auto"/>
        <w:rPr>
          <w:ins w:id="3885" w:author="phuong vu" w:date="2018-11-22T13:05:00Z"/>
          <w:rPrChange w:id="3886" w:author="phuong vu" w:date="2018-11-25T21:55:00Z">
            <w:rPr>
              <w:ins w:id="3887" w:author="phuong vu" w:date="2018-11-22T13:05:00Z"/>
              <w:lang w:val="en-US"/>
            </w:rPr>
          </w:rPrChange>
        </w:rPr>
        <w:pPrChange w:id="3888" w:author="phuong vu" w:date="2018-11-23T13:48:00Z">
          <w:pPr/>
        </w:pPrChange>
      </w:pPr>
      <w:ins w:id="3889" w:author="phuong vu" w:date="2018-11-22T13:05:00Z">
        <w:r w:rsidRPr="00BA3432">
          <w:rPr>
            <w:rPrChange w:id="3890" w:author="phuong vu" w:date="2018-11-25T21:55:00Z">
              <w:rPr/>
            </w:rPrChange>
          </w:rPr>
          <w:tab/>
        </w:r>
        <w:r w:rsidRPr="00BA3432">
          <w:rPr>
            <w:rPrChange w:id="3891" w:author="phuong vu" w:date="2018-11-25T21:55: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ins w:id="3892" w:author="phuong vu" w:date="2018-11-25T21:27:00Z">
        <w:r w:rsidR="00E13565" w:rsidRPr="00AD0E2E">
          <w:rPr>
            <w:lang w:val="en-US"/>
          </w:rPr>
          <w:t xml:space="preserve"> t</w:t>
        </w:r>
        <w:r w:rsidR="00E13565" w:rsidRPr="00BA3432">
          <w:rPr>
            <w:lang w:val="en-US"/>
            <w:rPrChange w:id="3893" w:author="phuong vu" w:date="2018-11-25T21:55:00Z">
              <w:rPr>
                <w:lang w:val="en-US"/>
              </w:rPr>
            </w:rPrChange>
          </w:rPr>
          <w:t>ương ứng</w:t>
        </w:r>
      </w:ins>
      <w:ins w:id="3894" w:author="phuong vu" w:date="2018-11-22T13:05:00Z">
        <w:r w:rsidRPr="00BA3432">
          <w:rPr>
            <w:rPrChange w:id="3895" w:author="phuong vu" w:date="2018-11-25T21:55:00Z">
              <w:rPr>
                <w:lang w:val="en-US"/>
              </w:rPr>
            </w:rPrChange>
          </w:rPr>
          <w:t>.</w:t>
        </w:r>
      </w:ins>
    </w:p>
    <w:p w14:paraId="09A6C7A6" w14:textId="77777777" w:rsidR="00476B40" w:rsidRPr="00BA3432" w:rsidRDefault="00476B40">
      <w:pPr>
        <w:spacing w:line="276" w:lineRule="auto"/>
        <w:rPr>
          <w:ins w:id="3896" w:author="phuong vu" w:date="2018-11-22T13:05:00Z"/>
          <w:rPrChange w:id="3897" w:author="phuong vu" w:date="2018-11-25T21:55:00Z">
            <w:rPr>
              <w:ins w:id="3898" w:author="phuong vu" w:date="2018-11-22T13:05:00Z"/>
              <w:lang w:val="en-US"/>
            </w:rPr>
          </w:rPrChange>
        </w:rPr>
        <w:pPrChange w:id="3899" w:author="phuong vu" w:date="2018-11-23T13:48:00Z">
          <w:pPr/>
        </w:pPrChange>
      </w:pPr>
      <w:ins w:id="3900" w:author="phuong vu" w:date="2018-11-22T13:05:00Z">
        <w:r w:rsidRPr="00BA3432">
          <w:rPr>
            <w:rPrChange w:id="3901" w:author="phuong vu" w:date="2018-11-25T21:55:00Z">
              <w:rPr>
                <w:lang w:val="en-US"/>
              </w:rPr>
            </w:rPrChange>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Pr="00BA3432" w:rsidRDefault="00476B40">
      <w:pPr>
        <w:spacing w:line="276" w:lineRule="auto"/>
        <w:rPr>
          <w:ins w:id="3902" w:author="phuong vu" w:date="2018-11-22T13:05:00Z"/>
          <w:rPrChange w:id="3903" w:author="phuong vu" w:date="2018-11-25T21:55:00Z">
            <w:rPr>
              <w:ins w:id="3904" w:author="phuong vu" w:date="2018-11-22T13:05:00Z"/>
              <w:lang w:val="en-US"/>
            </w:rPr>
          </w:rPrChange>
        </w:rPr>
        <w:pPrChange w:id="3905" w:author="phuong vu" w:date="2018-11-23T13:48:00Z">
          <w:pPr>
            <w:jc w:val="left"/>
          </w:pPr>
        </w:pPrChange>
      </w:pPr>
      <w:ins w:id="3906" w:author="phuong vu" w:date="2018-11-22T13:05:00Z">
        <w:r w:rsidRPr="00BA3432">
          <w:rPr>
            <w:rPrChange w:id="3907" w:author="phuong vu" w:date="2018-11-25T21:55:00Z">
              <w:rPr>
                <w:lang w:val="en-US"/>
              </w:rPr>
            </w:rPrChange>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Pr="00BA3432" w:rsidRDefault="00370B8C">
      <w:pPr>
        <w:pStyle w:val="Heading2"/>
        <w:numPr>
          <w:ilvl w:val="0"/>
          <w:numId w:val="56"/>
        </w:numPr>
        <w:spacing w:line="276" w:lineRule="auto"/>
        <w:rPr>
          <w:ins w:id="3908" w:author="phuong vu" w:date="2018-11-22T13:06:00Z"/>
          <w:rFonts w:cstheme="majorHAnsi"/>
          <w:lang w:val="en-US"/>
          <w:rPrChange w:id="3909" w:author="phuong vu" w:date="2018-11-25T21:55:00Z">
            <w:rPr>
              <w:ins w:id="3910" w:author="phuong vu" w:date="2018-11-22T13:06:00Z"/>
              <w:lang w:val="en-US"/>
            </w:rPr>
          </w:rPrChange>
        </w:rPr>
        <w:pPrChange w:id="3911" w:author="phuong vu" w:date="2018-11-23T13:48:00Z">
          <w:pPr>
            <w:pStyle w:val="Heading2"/>
          </w:pPr>
        </w:pPrChange>
      </w:pPr>
      <w:bookmarkStart w:id="3912" w:name="_Toc530662467"/>
      <w:r w:rsidRPr="00AD0E2E">
        <w:rPr>
          <w:rFonts w:cstheme="majorHAnsi"/>
          <w:lang w:val="en-US"/>
        </w:rPr>
        <w:t>Phương pháp nghiên c</w:t>
      </w:r>
      <w:r w:rsidRPr="00BA3432">
        <w:rPr>
          <w:rFonts w:cstheme="majorHAnsi"/>
          <w:lang w:val="en-US"/>
          <w:rPrChange w:id="3913" w:author="phuong vu" w:date="2018-11-25T21:55:00Z">
            <w:rPr>
              <w:lang w:val="en-US"/>
            </w:rPr>
          </w:rPrChange>
        </w:rPr>
        <w:t>ứu</w:t>
      </w:r>
      <w:bookmarkEnd w:id="3912"/>
    </w:p>
    <w:p w14:paraId="44A3672C" w14:textId="79CF7ECA" w:rsidR="00476B40" w:rsidRPr="00BA3432" w:rsidRDefault="00476B40">
      <w:pPr>
        <w:spacing w:line="276" w:lineRule="auto"/>
        <w:ind w:firstLine="576"/>
        <w:rPr>
          <w:ins w:id="3914" w:author="phuong vu" w:date="2018-11-22T13:06:00Z"/>
          <w:lang w:val="en-US"/>
          <w:rPrChange w:id="3915" w:author="phuong vu" w:date="2018-11-25T21:55:00Z">
            <w:rPr>
              <w:ins w:id="3916" w:author="phuong vu" w:date="2018-11-22T13:06:00Z"/>
              <w:lang w:val="en-US"/>
            </w:rPr>
          </w:rPrChange>
        </w:rPr>
        <w:pPrChange w:id="3917" w:author="phuong vu" w:date="2018-11-23T13:48:00Z">
          <w:pPr>
            <w:ind w:firstLine="576"/>
          </w:pPr>
        </w:pPrChange>
      </w:pPr>
      <w:ins w:id="3918" w:author="phuong vu" w:date="2018-11-22T13:06:00Z">
        <w:r w:rsidRPr="00BA3432">
          <w:rPr>
            <w:lang w:val="en-US"/>
            <w:rPrChange w:id="3919" w:author="phuong vu" w:date="2018-11-25T21:55:00Z">
              <w:rPr>
                <w:lang w:val="en-US"/>
              </w:rPr>
            </w:rPrChange>
          </w:rPr>
          <w:t>Về lý thuyết:</w:t>
        </w:r>
      </w:ins>
    </w:p>
    <w:p w14:paraId="6E9EE674" w14:textId="3A2FFF21" w:rsidR="00476B40" w:rsidRPr="00BA3432" w:rsidRDefault="00476B40">
      <w:pPr>
        <w:spacing w:line="276" w:lineRule="auto"/>
        <w:ind w:firstLine="576"/>
        <w:rPr>
          <w:ins w:id="3920" w:author="phuong vu" w:date="2018-11-22T13:07:00Z"/>
          <w:lang w:val="en-US"/>
          <w:rPrChange w:id="3921" w:author="phuong vu" w:date="2018-11-25T21:55:00Z">
            <w:rPr>
              <w:ins w:id="3922" w:author="phuong vu" w:date="2018-11-22T13:07:00Z"/>
              <w:lang w:val="en-US"/>
            </w:rPr>
          </w:rPrChange>
        </w:rPr>
        <w:pPrChange w:id="3923" w:author="phuong vu" w:date="2018-11-23T13:48:00Z">
          <w:pPr>
            <w:ind w:firstLine="576"/>
          </w:pPr>
        </w:pPrChange>
      </w:pPr>
      <w:ins w:id="3924" w:author="phuong vu" w:date="2018-11-22T13:06:00Z">
        <w:r w:rsidRPr="00BA3432">
          <w:rPr>
            <w:lang w:val="en-US"/>
            <w:rPrChange w:id="3925" w:author="phuong vu" w:date="2018-11-25T21:55:00Z">
              <w:rPr>
                <w:lang w:val="en-US"/>
              </w:rPr>
            </w:rPrChange>
          </w:rPr>
          <w:t>- Nghiên cứu cách phân tích, thiết kế hệ thống và thiết kế các mô hình: Sơ đồ Use Case, mô hình dữ liệu mức quan niệm (CDM), thiết kế cở sở dữ liệu.</w:t>
        </w:r>
      </w:ins>
    </w:p>
    <w:p w14:paraId="5E5B5CC5" w14:textId="413B0EBA" w:rsidR="00476B40" w:rsidRPr="00BA3432" w:rsidRDefault="00476B40">
      <w:pPr>
        <w:spacing w:line="276" w:lineRule="auto"/>
        <w:ind w:firstLine="576"/>
        <w:rPr>
          <w:ins w:id="3926" w:author="phuong vu" w:date="2018-11-22T13:07:00Z"/>
          <w:lang w:val="en-US"/>
          <w:rPrChange w:id="3927" w:author="phuong vu" w:date="2018-11-25T21:55:00Z">
            <w:rPr>
              <w:ins w:id="3928" w:author="phuong vu" w:date="2018-11-22T13:07:00Z"/>
              <w:lang w:val="en-US"/>
            </w:rPr>
          </w:rPrChange>
        </w:rPr>
        <w:pPrChange w:id="3929" w:author="phuong vu" w:date="2018-11-23T13:48:00Z">
          <w:pPr>
            <w:ind w:firstLine="576"/>
          </w:pPr>
        </w:pPrChange>
      </w:pPr>
      <w:ins w:id="3930" w:author="phuong vu" w:date="2018-11-22T13:07:00Z">
        <w:r w:rsidRPr="00BA3432">
          <w:rPr>
            <w:lang w:val="en-US"/>
            <w:rPrChange w:id="3931" w:author="phuong vu" w:date="2018-11-25T21:55:00Z">
              <w:rPr>
                <w:lang w:val="en-US"/>
              </w:rPr>
            </w:rPrChange>
          </w:rPr>
          <w:t>Về chức năng:</w:t>
        </w:r>
      </w:ins>
    </w:p>
    <w:p w14:paraId="3F5A6D0D" w14:textId="1316BB92" w:rsidR="00F60EFE" w:rsidRPr="00BA3432" w:rsidRDefault="00F60EFE">
      <w:pPr>
        <w:spacing w:line="276" w:lineRule="auto"/>
        <w:ind w:firstLine="576"/>
        <w:rPr>
          <w:ins w:id="3932" w:author="phuong vu" w:date="2018-11-22T13:18:00Z"/>
          <w:lang w:val="en-US"/>
          <w:rPrChange w:id="3933" w:author="phuong vu" w:date="2018-11-25T21:55:00Z">
            <w:rPr>
              <w:ins w:id="3934" w:author="phuong vu" w:date="2018-11-22T13:18:00Z"/>
              <w:lang w:val="en-US"/>
            </w:rPr>
          </w:rPrChange>
        </w:rPr>
        <w:pPrChange w:id="3935" w:author="phuong vu" w:date="2018-11-23T13:48:00Z">
          <w:pPr>
            <w:ind w:firstLine="576"/>
          </w:pPr>
        </w:pPrChange>
      </w:pPr>
      <w:ins w:id="3936" w:author="phuong vu" w:date="2018-11-22T13:10:00Z">
        <w:r w:rsidRPr="00BA3432">
          <w:rPr>
            <w:lang w:val="en-US"/>
            <w:rPrChange w:id="3937" w:author="phuong vu" w:date="2018-11-25T21:55:00Z">
              <w:rPr>
                <w:lang w:val="en-US"/>
              </w:rPr>
            </w:rPrChange>
          </w:rPr>
          <w:t>- Tìm hiểu về nền tảng</w:t>
        </w:r>
      </w:ins>
      <w:ins w:id="3938" w:author="phuong vu" w:date="2018-11-22T13:13:00Z">
        <w:r w:rsidRPr="00BA3432">
          <w:rPr>
            <w:lang w:val="en-US"/>
            <w:rPrChange w:id="3939" w:author="phuong vu" w:date="2018-11-25T21:55:00Z">
              <w:rPr>
                <w:lang w:val="en-US"/>
              </w:rPr>
            </w:rPrChange>
          </w:rPr>
          <w:t xml:space="preserve"> </w:t>
        </w:r>
      </w:ins>
      <w:ins w:id="3940" w:author="phuong vu" w:date="2018-11-22T13:10:00Z">
        <w:r w:rsidRPr="00BA3432">
          <w:rPr>
            <w:lang w:val="en-US"/>
            <w:rPrChange w:id="3941" w:author="phuong vu" w:date="2018-11-25T21:55:00Z">
              <w:rPr>
                <w:lang w:val="en-US"/>
              </w:rPr>
            </w:rPrChange>
          </w:rPr>
          <w:t>Android và cách lập trình Android</w:t>
        </w:r>
      </w:ins>
      <w:ins w:id="3942" w:author="phuong vu" w:date="2018-11-22T13:19:00Z">
        <w:r w:rsidRPr="00BA3432">
          <w:rPr>
            <w:lang w:val="en-US"/>
            <w:rPrChange w:id="3943" w:author="phuong vu" w:date="2018-11-25T21:55:00Z">
              <w:rPr>
                <w:lang w:val="en-US"/>
              </w:rPr>
            </w:rPrChange>
          </w:rPr>
          <w:t xml:space="preserve"> tạo nên ứng dụng cho người dùng.</w:t>
        </w:r>
      </w:ins>
    </w:p>
    <w:p w14:paraId="11B0C49F" w14:textId="749C5E7B" w:rsidR="00476B40" w:rsidRPr="00BA3432" w:rsidRDefault="00F60EFE">
      <w:pPr>
        <w:spacing w:line="276" w:lineRule="auto"/>
        <w:ind w:firstLine="576"/>
        <w:rPr>
          <w:ins w:id="3944" w:author="phuong vu" w:date="2018-11-22T13:17:00Z"/>
          <w:lang w:val="en-US"/>
          <w:rPrChange w:id="3945" w:author="phuong vu" w:date="2018-11-25T21:55:00Z">
            <w:rPr>
              <w:ins w:id="3946" w:author="phuong vu" w:date="2018-11-22T13:17:00Z"/>
              <w:lang w:val="en-US"/>
            </w:rPr>
          </w:rPrChange>
        </w:rPr>
        <w:pPrChange w:id="3947" w:author="phuong vu" w:date="2018-11-23T13:48:00Z">
          <w:pPr>
            <w:ind w:firstLine="576"/>
          </w:pPr>
        </w:pPrChange>
      </w:pPr>
      <w:ins w:id="3948" w:author="phuong vu" w:date="2018-11-22T13:18:00Z">
        <w:r w:rsidRPr="00BA3432">
          <w:rPr>
            <w:lang w:val="en-US"/>
            <w:rPrChange w:id="3949" w:author="phuong vu" w:date="2018-11-25T21:55:00Z">
              <w:rPr>
                <w:lang w:val="en-US"/>
              </w:rPr>
            </w:rPrChange>
          </w:rPr>
          <w:t xml:space="preserve">- </w:t>
        </w:r>
      </w:ins>
      <w:ins w:id="3950" w:author="phuong vu" w:date="2018-11-22T13:16:00Z">
        <w:r w:rsidRPr="00BA3432">
          <w:rPr>
            <w:lang w:val="en-US"/>
            <w:rPrChange w:id="3951" w:author="phuong vu" w:date="2018-11-25T21:55:00Z">
              <w:rPr>
                <w:lang w:val="en-US"/>
              </w:rPr>
            </w:rPrChange>
          </w:rPr>
          <w:t>Sử d</w:t>
        </w:r>
      </w:ins>
      <w:ins w:id="3952" w:author="phuong vu" w:date="2018-11-22T13:17:00Z">
        <w:r w:rsidRPr="00BA3432">
          <w:rPr>
            <w:lang w:val="en-US"/>
            <w:rPrChange w:id="3953" w:author="phuong vu" w:date="2018-11-25T21:55:00Z">
              <w:rPr>
                <w:lang w:val="en-US"/>
              </w:rPr>
            </w:rPrChange>
          </w:rPr>
          <w:t xml:space="preserve">ụng </w:t>
        </w:r>
      </w:ins>
      <w:ins w:id="3954" w:author="phuong vu" w:date="2018-11-22T13:16:00Z">
        <w:r w:rsidRPr="00BA3432">
          <w:rPr>
            <w:lang w:val="en-US"/>
            <w:rPrChange w:id="3955" w:author="phuong vu" w:date="2018-11-25T21:55:00Z">
              <w:rPr>
                <w:lang w:val="en-US"/>
              </w:rPr>
            </w:rPrChange>
          </w:rPr>
          <w:t>GraphQL, Postgraphile, PostgresSQL</w:t>
        </w:r>
      </w:ins>
      <w:ins w:id="3956" w:author="phuong vu" w:date="2018-11-22T13:17:00Z">
        <w:r w:rsidRPr="00BA3432">
          <w:rPr>
            <w:lang w:val="en-US"/>
            <w:rPrChange w:id="3957" w:author="phuong vu" w:date="2018-11-25T21:55:00Z">
              <w:rPr>
                <w:lang w:val="en-US"/>
              </w:rPr>
            </w:rPrChange>
          </w:rPr>
          <w:t>, JWT nhằm nên server phục vụ truy vấn dữ liệu và xử lí dữ liệu.</w:t>
        </w:r>
      </w:ins>
    </w:p>
    <w:p w14:paraId="56BDD8A1" w14:textId="4506D065" w:rsidR="00F60EFE" w:rsidRPr="00BA3432" w:rsidRDefault="00F60EFE">
      <w:pPr>
        <w:spacing w:line="276" w:lineRule="auto"/>
        <w:ind w:firstLine="576"/>
        <w:rPr>
          <w:ins w:id="3958" w:author="phuong vu" w:date="2018-11-23T10:53:00Z"/>
          <w:lang w:val="en-US"/>
          <w:rPrChange w:id="3959" w:author="phuong vu" w:date="2018-11-25T21:55:00Z">
            <w:rPr>
              <w:ins w:id="3960" w:author="phuong vu" w:date="2018-11-23T10:53:00Z"/>
              <w:lang w:val="en-US"/>
            </w:rPr>
          </w:rPrChange>
        </w:rPr>
        <w:pPrChange w:id="3961" w:author="phuong vu" w:date="2018-11-23T13:48:00Z">
          <w:pPr>
            <w:ind w:firstLine="576"/>
          </w:pPr>
        </w:pPrChange>
      </w:pPr>
      <w:ins w:id="3962" w:author="phuong vu" w:date="2018-11-22T13:17:00Z">
        <w:r w:rsidRPr="00BA3432">
          <w:rPr>
            <w:lang w:val="en-US"/>
            <w:rPrChange w:id="3963" w:author="phuong vu" w:date="2018-11-25T21:55:00Z">
              <w:rPr>
                <w:lang w:val="en-US"/>
              </w:rPr>
            </w:rPrChange>
          </w:rPr>
          <w:t>- Xây dựng website quản lí bằng</w:t>
        </w:r>
      </w:ins>
      <w:ins w:id="3964" w:author="phuong vu" w:date="2018-11-22T13:18:00Z">
        <w:r w:rsidRPr="00BA3432">
          <w:rPr>
            <w:lang w:val="en-US"/>
            <w:rPrChange w:id="3965" w:author="phuong vu" w:date="2018-11-25T21:55:00Z">
              <w:rPr>
                <w:lang w:val="en-US"/>
              </w:rPr>
            </w:rPrChange>
          </w:rPr>
          <w:t xml:space="preserve"> ReactJS</w:t>
        </w:r>
      </w:ins>
      <w:ins w:id="3966" w:author="phuong vu" w:date="2018-11-22T13:19:00Z">
        <w:r w:rsidR="003166DB" w:rsidRPr="00BA3432">
          <w:rPr>
            <w:lang w:val="en-US"/>
            <w:rPrChange w:id="3967" w:author="phuong vu" w:date="2018-11-25T21:55:00Z">
              <w:rPr>
                <w:lang w:val="en-US"/>
              </w:rPr>
            </w:rPrChange>
          </w:rPr>
          <w:t xml:space="preserve">. Sử dụng Apollo Client để </w:t>
        </w:r>
      </w:ins>
      <w:ins w:id="3968" w:author="phuong vu" w:date="2018-11-22T13:20:00Z">
        <w:r w:rsidR="003166DB" w:rsidRPr="00BA3432">
          <w:rPr>
            <w:lang w:val="en-US"/>
            <w:rPrChange w:id="3969" w:author="phuong vu" w:date="2018-11-25T21:55:00Z">
              <w:rPr>
                <w:lang w:val="en-US"/>
              </w:rPr>
            </w:rPrChange>
          </w:rPr>
          <w:t>nối kết với server.</w:t>
        </w:r>
      </w:ins>
    </w:p>
    <w:p w14:paraId="31757D52" w14:textId="15DE2000" w:rsidR="002A5978" w:rsidRPr="00BA3432" w:rsidRDefault="002A5978">
      <w:pPr>
        <w:pStyle w:val="Heading2"/>
        <w:numPr>
          <w:ilvl w:val="0"/>
          <w:numId w:val="56"/>
        </w:numPr>
        <w:spacing w:line="276" w:lineRule="auto"/>
        <w:rPr>
          <w:ins w:id="3970" w:author="phuong vu" w:date="2018-11-23T10:54:00Z"/>
          <w:rFonts w:cstheme="majorHAnsi"/>
          <w:lang w:val="en-US"/>
          <w:rPrChange w:id="3971" w:author="phuong vu" w:date="2018-11-25T21:55:00Z">
            <w:rPr>
              <w:ins w:id="3972" w:author="phuong vu" w:date="2018-11-23T10:54:00Z"/>
              <w:lang w:val="en-US"/>
            </w:rPr>
          </w:rPrChange>
        </w:rPr>
        <w:pPrChange w:id="3973" w:author="phuong vu" w:date="2018-11-23T13:48:00Z">
          <w:pPr>
            <w:pStyle w:val="Heading2"/>
            <w:numPr>
              <w:ilvl w:val="0"/>
              <w:numId w:val="56"/>
            </w:numPr>
            <w:ind w:left="360" w:hanging="360"/>
          </w:pPr>
        </w:pPrChange>
      </w:pPr>
      <w:ins w:id="3974" w:author="phuong vu" w:date="2018-11-23T10:54:00Z">
        <w:r w:rsidRPr="00BA3432">
          <w:rPr>
            <w:rFonts w:cstheme="majorHAnsi"/>
            <w:lang w:val="en-US"/>
            <w:rPrChange w:id="3975" w:author="phuong vu" w:date="2018-11-25T21:55:00Z">
              <w:rPr>
                <w:lang w:val="en-US"/>
              </w:rPr>
            </w:rPrChange>
          </w:rPr>
          <w:t>Nội dung nghiên cứu</w:t>
        </w:r>
      </w:ins>
    </w:p>
    <w:p w14:paraId="057E4F22" w14:textId="6C795D37" w:rsidR="002A5978" w:rsidRPr="00BA3432" w:rsidRDefault="002A5978">
      <w:pPr>
        <w:pStyle w:val="Heading2"/>
        <w:numPr>
          <w:ilvl w:val="0"/>
          <w:numId w:val="56"/>
        </w:numPr>
        <w:spacing w:line="276" w:lineRule="auto"/>
        <w:rPr>
          <w:ins w:id="3976" w:author="phuong vu" w:date="2018-11-22T13:05:00Z"/>
          <w:rFonts w:cstheme="majorHAnsi"/>
          <w:lang w:val="en-US"/>
          <w:rPrChange w:id="3977" w:author="phuong vu" w:date="2018-11-25T21:55:00Z">
            <w:rPr>
              <w:ins w:id="3978" w:author="phuong vu" w:date="2018-11-22T13:05:00Z"/>
              <w:lang w:val="en-US"/>
            </w:rPr>
          </w:rPrChange>
        </w:rPr>
        <w:pPrChange w:id="3979" w:author="phuong vu" w:date="2018-11-23T13:48:00Z">
          <w:pPr>
            <w:pStyle w:val="Heading2"/>
          </w:pPr>
        </w:pPrChange>
      </w:pPr>
      <w:ins w:id="3980" w:author="phuong vu" w:date="2018-11-23T10:54:00Z">
        <w:r w:rsidRPr="00BA3432">
          <w:rPr>
            <w:rFonts w:cstheme="majorHAnsi"/>
            <w:lang w:val="en-US"/>
            <w:rPrChange w:id="3981" w:author="phuong vu" w:date="2018-11-25T21:55:00Z">
              <w:rPr>
                <w:lang w:val="en-US"/>
              </w:rPr>
            </w:rPrChange>
          </w:rPr>
          <w:t>Bố cục quyển luận văn</w:t>
        </w:r>
      </w:ins>
    </w:p>
    <w:p w14:paraId="08798A1E" w14:textId="7E086FE7" w:rsidR="00476B40" w:rsidRPr="00BA3432" w:rsidRDefault="00476B40">
      <w:pPr>
        <w:spacing w:line="276" w:lineRule="auto"/>
        <w:rPr>
          <w:ins w:id="3982" w:author="phuong vu" w:date="2018-11-22T13:25:00Z"/>
          <w:lang w:val="en-US"/>
          <w:rPrChange w:id="3983" w:author="phuong vu" w:date="2018-11-25T21:55:00Z">
            <w:rPr>
              <w:ins w:id="3984" w:author="phuong vu" w:date="2018-11-22T13:25:00Z"/>
              <w:lang w:val="en-US"/>
            </w:rPr>
          </w:rPrChange>
        </w:rPr>
        <w:pPrChange w:id="3985" w:author="phuong vu" w:date="2018-11-23T13:48:00Z">
          <w:pPr/>
        </w:pPrChange>
      </w:pPr>
    </w:p>
    <w:p w14:paraId="24B9E1B0" w14:textId="77777777" w:rsidR="003166DB" w:rsidRPr="00BA3432" w:rsidRDefault="003166DB">
      <w:pPr>
        <w:spacing w:line="276" w:lineRule="auto"/>
        <w:rPr>
          <w:lang w:val="en-US"/>
          <w:rPrChange w:id="3986" w:author="phuong vu" w:date="2018-11-25T21:55:00Z">
            <w:rPr>
              <w:lang w:val="en-US"/>
            </w:rPr>
          </w:rPrChange>
        </w:rPr>
        <w:pPrChange w:id="3987" w:author="phuong vu" w:date="2018-11-23T13:48:00Z">
          <w:pPr>
            <w:pStyle w:val="Heading2"/>
          </w:pPr>
        </w:pPrChange>
      </w:pPr>
    </w:p>
    <w:p w14:paraId="32972197" w14:textId="3CA7CC40" w:rsidR="00C557CE" w:rsidRPr="00BA3432" w:rsidDel="00382451" w:rsidRDefault="00C557CE">
      <w:pPr>
        <w:pStyle w:val="Heading1"/>
        <w:spacing w:line="276" w:lineRule="auto"/>
        <w:rPr>
          <w:del w:id="3988" w:author="phuong vu" w:date="2018-11-22T13:05:00Z"/>
          <w:rFonts w:cstheme="majorHAnsi"/>
          <w:rPrChange w:id="3989" w:author="phuong vu" w:date="2018-11-25T21:55:00Z">
            <w:rPr>
              <w:del w:id="3990" w:author="phuong vu" w:date="2018-11-22T13:05:00Z"/>
            </w:rPr>
          </w:rPrChange>
        </w:rPr>
        <w:pPrChange w:id="3991" w:author="phuong vu" w:date="2018-11-23T13:48:00Z">
          <w:pPr>
            <w:pStyle w:val="Heading1"/>
          </w:pPr>
        </w:pPrChange>
      </w:pPr>
      <w:del w:id="3992" w:author="phuong vu" w:date="2018-11-22T13:05:00Z">
        <w:r w:rsidRPr="00BA3432" w:rsidDel="00476B40">
          <w:rPr>
            <w:rFonts w:cstheme="majorHAnsi"/>
            <w:rPrChange w:id="3993" w:author="phuong vu" w:date="2018-11-25T21:55:00Z">
              <w:rPr/>
            </w:rPrChange>
          </w:rPr>
          <w:delText>Mục tiêu nghiên cứu</w:delText>
        </w:r>
        <w:bookmarkStart w:id="3994" w:name="_Toc530657334"/>
        <w:bookmarkEnd w:id="3994"/>
      </w:del>
    </w:p>
    <w:p w14:paraId="0C538E97" w14:textId="1ABF7573" w:rsidR="00382451" w:rsidRPr="00BA3432" w:rsidRDefault="00382451">
      <w:pPr>
        <w:pStyle w:val="Style1"/>
        <w:spacing w:line="276" w:lineRule="auto"/>
        <w:rPr>
          <w:ins w:id="3995" w:author="phuong vu" w:date="2018-11-22T13:48:00Z"/>
          <w:rFonts w:cstheme="majorHAnsi"/>
          <w:rPrChange w:id="3996" w:author="phuong vu" w:date="2018-11-25T21:55:00Z">
            <w:rPr>
              <w:ins w:id="3997" w:author="phuong vu" w:date="2018-11-22T13:48:00Z"/>
            </w:rPr>
          </w:rPrChange>
        </w:rPr>
        <w:pPrChange w:id="3998" w:author="phuong vu" w:date="2018-11-23T13:48:00Z">
          <w:pPr>
            <w:pStyle w:val="Style1"/>
          </w:pPr>
        </w:pPrChange>
      </w:pPr>
      <w:bookmarkStart w:id="3999" w:name="_Toc530662468"/>
      <w:ins w:id="4000" w:author="phuong vu" w:date="2018-11-22T13:45:00Z">
        <w:r w:rsidRPr="00BA3432">
          <w:rPr>
            <w:rFonts w:cstheme="majorHAnsi"/>
            <w:rPrChange w:id="4001" w:author="phuong vu" w:date="2018-11-25T21:55:00Z">
              <w:rPr/>
            </w:rPrChange>
          </w:rPr>
          <w:t>P</w:t>
        </w:r>
      </w:ins>
      <w:ins w:id="4002" w:author="phuong vu" w:date="2018-11-22T13:46:00Z">
        <w:r w:rsidRPr="00BA3432">
          <w:rPr>
            <w:rFonts w:cstheme="majorHAnsi"/>
            <w:rPrChange w:id="4003" w:author="phuong vu" w:date="2018-11-25T21:55:00Z">
              <w:rPr/>
            </w:rPrChange>
          </w:rPr>
          <w:t>HẦN NỘI DUNG</w:t>
        </w:r>
      </w:ins>
      <w:bookmarkEnd w:id="3999"/>
    </w:p>
    <w:p w14:paraId="5722B8CE" w14:textId="35EA8AA1" w:rsidR="00382451" w:rsidRPr="00BA3432" w:rsidRDefault="00382451">
      <w:pPr>
        <w:pStyle w:val="Heading1"/>
        <w:tabs>
          <w:tab w:val="left" w:pos="450"/>
        </w:tabs>
        <w:spacing w:line="276" w:lineRule="auto"/>
        <w:ind w:left="450"/>
        <w:rPr>
          <w:ins w:id="4004" w:author="phuong vu" w:date="2018-11-22T13:45:00Z"/>
          <w:rFonts w:cstheme="majorHAnsi"/>
          <w:szCs w:val="28"/>
          <w:rPrChange w:id="4005" w:author="phuong vu" w:date="2018-11-25T21:55:00Z">
            <w:rPr>
              <w:ins w:id="4006" w:author="phuong vu" w:date="2018-11-22T13:45:00Z"/>
            </w:rPr>
          </w:rPrChange>
        </w:rPr>
        <w:pPrChange w:id="4007" w:author="phuong vu" w:date="2018-11-23T13:48:00Z">
          <w:pPr>
            <w:pStyle w:val="Heading1"/>
          </w:pPr>
        </w:pPrChange>
      </w:pPr>
      <w:bookmarkStart w:id="4008" w:name="_Toc530662469"/>
      <w:ins w:id="4009" w:author="phuong vu" w:date="2018-11-22T13:48:00Z">
        <w:r w:rsidRPr="00BA3432">
          <w:rPr>
            <w:rFonts w:cstheme="majorHAnsi"/>
            <w:szCs w:val="28"/>
            <w:rPrChange w:id="4010" w:author="phuong vu" w:date="2018-11-25T21:55:00Z">
              <w:rPr>
                <w:szCs w:val="28"/>
              </w:rPr>
            </w:rPrChange>
          </w:rPr>
          <w:t>ĐẶC TẢ YÊU C</w:t>
        </w:r>
        <w:r w:rsidRPr="00BA3432">
          <w:rPr>
            <w:rFonts w:cstheme="majorHAnsi"/>
            <w:szCs w:val="28"/>
            <w:rPrChange w:id="4011" w:author="phuong vu" w:date="2018-11-25T21:55:00Z">
              <w:rPr/>
            </w:rPrChange>
          </w:rPr>
          <w:t>ẦU</w:t>
        </w:r>
      </w:ins>
      <w:bookmarkEnd w:id="4008"/>
    </w:p>
    <w:p w14:paraId="7CE5FF4B" w14:textId="050DAD57" w:rsidR="003C43C4" w:rsidRPr="00BA3432" w:rsidDel="00476B40" w:rsidRDefault="003C43C4">
      <w:pPr>
        <w:pStyle w:val="Heading2"/>
        <w:spacing w:line="276" w:lineRule="auto"/>
        <w:rPr>
          <w:del w:id="4012" w:author="phuong vu" w:date="2018-11-22T13:05:00Z"/>
          <w:rFonts w:cstheme="majorHAnsi"/>
          <w:rPrChange w:id="4013" w:author="phuong vu" w:date="2018-11-25T21:55:00Z">
            <w:rPr>
              <w:del w:id="4014" w:author="phuong vu" w:date="2018-11-22T13:05:00Z"/>
            </w:rPr>
          </w:rPrChange>
        </w:rPr>
        <w:pPrChange w:id="4015" w:author="phuong vu" w:date="2018-11-23T13:48:00Z">
          <w:pPr>
            <w:ind w:left="720"/>
          </w:pPr>
        </w:pPrChange>
      </w:pPr>
      <w:del w:id="4016" w:author="phuong vu" w:date="2018-11-22T13:05:00Z">
        <w:r w:rsidRPr="00BA3432" w:rsidDel="00476B40">
          <w:rPr>
            <w:rFonts w:cstheme="majorHAnsi"/>
            <w:rPrChange w:id="4017" w:author="phuong vu" w:date="2018-11-25T21:55:00Z">
              <w:rPr/>
            </w:rPrChange>
          </w:rPr>
          <w:delText>Phát triển một mô hình hệ thống giặt ủi dựa trên các công nghệ phổ biến hiện nay gồm:</w:delText>
        </w:r>
        <w:bookmarkStart w:id="4018" w:name="_Toc530657335"/>
        <w:bookmarkStart w:id="4019" w:name="_Toc530658278"/>
        <w:bookmarkStart w:id="4020" w:name="_Toc530662003"/>
        <w:bookmarkStart w:id="4021" w:name="_Toc530662470"/>
        <w:bookmarkEnd w:id="4018"/>
        <w:bookmarkEnd w:id="4019"/>
        <w:bookmarkEnd w:id="4020"/>
        <w:bookmarkEnd w:id="4021"/>
      </w:del>
    </w:p>
    <w:p w14:paraId="068EA7C1" w14:textId="00A43552" w:rsidR="009219F1" w:rsidRPr="00BA3432" w:rsidDel="00476B40" w:rsidRDefault="009219F1">
      <w:pPr>
        <w:pStyle w:val="Heading2"/>
        <w:spacing w:line="276" w:lineRule="auto"/>
        <w:rPr>
          <w:del w:id="4022" w:author="phuong vu" w:date="2018-11-22T13:05:00Z"/>
          <w:rFonts w:cstheme="majorHAnsi"/>
          <w:rPrChange w:id="4023" w:author="phuong vu" w:date="2018-11-25T21:55:00Z">
            <w:rPr>
              <w:del w:id="4024" w:author="phuong vu" w:date="2018-11-22T13:05:00Z"/>
            </w:rPr>
          </w:rPrChange>
        </w:rPr>
        <w:pPrChange w:id="4025" w:author="phuong vu" w:date="2018-11-23T13:48:00Z">
          <w:pPr>
            <w:ind w:left="720"/>
          </w:pPr>
        </w:pPrChange>
      </w:pPr>
      <w:del w:id="4026" w:author="phuong vu" w:date="2018-11-22T13:05:00Z">
        <w:r w:rsidRPr="00BA3432" w:rsidDel="00476B40">
          <w:rPr>
            <w:rFonts w:cstheme="majorHAnsi"/>
            <w:rPrChange w:id="4027" w:author="phuong vu" w:date="2018-11-25T21:55:00Z">
              <w:rPr/>
            </w:rPrChange>
          </w:rPr>
          <w:delText>- Xây dựng một ứng dụng Android hỗ trợ khách hàng tạo đơn hàng và tìm được những chi nhánh giặt ủi của cửa hàng gần nhất trong phạm vi được quy định trước.</w:delText>
        </w:r>
        <w:bookmarkStart w:id="4028" w:name="_Toc530657336"/>
        <w:bookmarkStart w:id="4029" w:name="_Toc530658279"/>
        <w:bookmarkStart w:id="4030" w:name="_Toc530662004"/>
        <w:bookmarkStart w:id="4031" w:name="_Toc530662471"/>
        <w:bookmarkEnd w:id="4028"/>
        <w:bookmarkEnd w:id="4029"/>
        <w:bookmarkEnd w:id="4030"/>
        <w:bookmarkEnd w:id="4031"/>
      </w:del>
    </w:p>
    <w:p w14:paraId="569B78E5" w14:textId="5ED99102" w:rsidR="009219F1" w:rsidRPr="00BA3432" w:rsidDel="00476B40" w:rsidRDefault="009219F1">
      <w:pPr>
        <w:pStyle w:val="Heading2"/>
        <w:spacing w:line="276" w:lineRule="auto"/>
        <w:rPr>
          <w:del w:id="4032" w:author="phuong vu" w:date="2018-11-22T13:05:00Z"/>
          <w:rFonts w:cstheme="majorHAnsi"/>
          <w:rPrChange w:id="4033" w:author="phuong vu" w:date="2018-11-25T21:55:00Z">
            <w:rPr>
              <w:del w:id="4034" w:author="phuong vu" w:date="2018-11-22T13:05:00Z"/>
            </w:rPr>
          </w:rPrChange>
        </w:rPr>
        <w:pPrChange w:id="4035" w:author="phuong vu" w:date="2018-11-23T13:48:00Z">
          <w:pPr>
            <w:ind w:left="720"/>
          </w:pPr>
        </w:pPrChange>
      </w:pPr>
      <w:del w:id="4036" w:author="phuong vu" w:date="2018-11-22T13:05:00Z">
        <w:r w:rsidRPr="00BA3432" w:rsidDel="00476B40">
          <w:rPr>
            <w:rFonts w:cstheme="majorHAnsi"/>
            <w:rPrChange w:id="4037" w:author="phuong vu" w:date="2018-11-25T21:55:00Z">
              <w:rPr/>
            </w:rPrChange>
          </w:rPr>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4038" w:name="_Toc530657337"/>
        <w:bookmarkStart w:id="4039" w:name="_Toc530658280"/>
        <w:bookmarkStart w:id="4040" w:name="_Toc530662005"/>
        <w:bookmarkStart w:id="4041" w:name="_Toc530662472"/>
        <w:bookmarkEnd w:id="4038"/>
        <w:bookmarkEnd w:id="4039"/>
        <w:bookmarkEnd w:id="4040"/>
        <w:bookmarkEnd w:id="4041"/>
      </w:del>
    </w:p>
    <w:p w14:paraId="0F11ED9F" w14:textId="5255C780" w:rsidR="009219F1" w:rsidRPr="00BA3432" w:rsidDel="00476B40" w:rsidRDefault="009219F1">
      <w:pPr>
        <w:pStyle w:val="Heading2"/>
        <w:spacing w:line="276" w:lineRule="auto"/>
        <w:rPr>
          <w:del w:id="4042" w:author="phuong vu" w:date="2018-11-22T13:05:00Z"/>
          <w:rFonts w:cstheme="majorHAnsi"/>
          <w:rPrChange w:id="4043" w:author="phuong vu" w:date="2018-11-25T21:55:00Z">
            <w:rPr>
              <w:del w:id="4044" w:author="phuong vu" w:date="2018-11-22T13:05:00Z"/>
            </w:rPr>
          </w:rPrChange>
        </w:rPr>
        <w:pPrChange w:id="4045" w:author="phuong vu" w:date="2018-11-23T13:48:00Z">
          <w:pPr>
            <w:ind w:left="720"/>
          </w:pPr>
        </w:pPrChange>
      </w:pPr>
      <w:del w:id="4046" w:author="phuong vu" w:date="2018-11-22T13:05:00Z">
        <w:r w:rsidRPr="00BA3432" w:rsidDel="00476B40">
          <w:rPr>
            <w:rFonts w:cstheme="majorHAnsi"/>
            <w:rPrChange w:id="4047" w:author="phuong vu" w:date="2018-11-25T21:55:00Z">
              <w:rPr/>
            </w:rPrChange>
          </w:rPr>
          <w:delText xml:space="preserve">- Để ứng dụng điện thoại và trang web liên kết với nhau thông qua một Server API </w:delText>
        </w:r>
        <w:r w:rsidR="00990D37" w:rsidRPr="00BA3432" w:rsidDel="00476B40">
          <w:rPr>
            <w:rFonts w:cstheme="majorHAnsi"/>
            <w:rPrChange w:id="4048" w:author="phuong vu" w:date="2018-11-25T21:55:00Z">
              <w:rPr/>
            </w:rPrChange>
          </w:rPr>
          <w:delText>trung gian làm nhiệm vụ truy xuất dữ liệu từ cơ sở dữ liệu và trả về cho Client (ứng dụng Android, trang Web).</w:delText>
        </w:r>
        <w:bookmarkStart w:id="4049" w:name="_Toc530657338"/>
        <w:bookmarkStart w:id="4050" w:name="_Toc530658281"/>
        <w:bookmarkStart w:id="4051" w:name="_Toc530662006"/>
        <w:bookmarkStart w:id="4052" w:name="_Toc530662473"/>
        <w:bookmarkEnd w:id="4049"/>
        <w:bookmarkEnd w:id="4050"/>
        <w:bookmarkEnd w:id="4051"/>
        <w:bookmarkEnd w:id="4052"/>
      </w:del>
    </w:p>
    <w:p w14:paraId="1ED929C6" w14:textId="67703B95" w:rsidR="00370B8C" w:rsidRPr="00BA3432" w:rsidDel="00476B40" w:rsidRDefault="00990D37">
      <w:pPr>
        <w:pStyle w:val="Heading2"/>
        <w:spacing w:line="276" w:lineRule="auto"/>
        <w:rPr>
          <w:del w:id="4053" w:author="phuong vu" w:date="2018-11-22T13:05:00Z"/>
          <w:rFonts w:cstheme="majorHAnsi"/>
          <w:rPrChange w:id="4054" w:author="phuong vu" w:date="2018-11-25T21:55:00Z">
            <w:rPr>
              <w:del w:id="4055" w:author="phuong vu" w:date="2018-11-22T13:05:00Z"/>
            </w:rPr>
          </w:rPrChange>
        </w:rPr>
        <w:pPrChange w:id="4056" w:author="phuong vu" w:date="2018-11-23T13:48:00Z">
          <w:pPr>
            <w:ind w:left="720"/>
          </w:pPr>
        </w:pPrChange>
      </w:pPr>
      <w:del w:id="4057" w:author="phuong vu" w:date="2018-11-22T13:05:00Z">
        <w:r w:rsidRPr="00BA3432" w:rsidDel="00476B40">
          <w:rPr>
            <w:rFonts w:cstheme="majorHAnsi"/>
            <w:rPrChange w:id="4058" w:author="phuong vu" w:date="2018-11-25T21:55:00Z">
              <w:rPr/>
            </w:rPrChange>
          </w:rPr>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4059" w:name="_Toc530657339"/>
        <w:bookmarkStart w:id="4060" w:name="_Toc530658282"/>
        <w:bookmarkStart w:id="4061" w:name="_Toc530662007"/>
        <w:bookmarkStart w:id="4062" w:name="_Toc530662474"/>
        <w:bookmarkEnd w:id="4059"/>
        <w:bookmarkEnd w:id="4060"/>
        <w:bookmarkEnd w:id="4061"/>
        <w:bookmarkEnd w:id="4062"/>
      </w:del>
    </w:p>
    <w:p w14:paraId="15424793" w14:textId="4A6B2433" w:rsidR="00990D37" w:rsidRPr="00BA3432" w:rsidDel="00476B40" w:rsidRDefault="00370B8C">
      <w:pPr>
        <w:pStyle w:val="Heading2"/>
        <w:spacing w:line="276" w:lineRule="auto"/>
        <w:rPr>
          <w:del w:id="4063" w:author="phuong vu" w:date="2018-11-22T13:05:00Z"/>
          <w:rFonts w:cstheme="majorHAnsi"/>
          <w:rPrChange w:id="4064" w:author="phuong vu" w:date="2018-11-25T21:55:00Z">
            <w:rPr>
              <w:del w:id="4065" w:author="phuong vu" w:date="2018-11-22T13:05:00Z"/>
            </w:rPr>
          </w:rPrChange>
        </w:rPr>
        <w:pPrChange w:id="4066" w:author="phuong vu" w:date="2018-11-23T13:48:00Z">
          <w:pPr>
            <w:jc w:val="left"/>
          </w:pPr>
        </w:pPrChange>
      </w:pPr>
      <w:del w:id="4067" w:author="phuong vu" w:date="2018-11-22T13:05:00Z">
        <w:r w:rsidRPr="00BA3432" w:rsidDel="00476B40">
          <w:rPr>
            <w:rFonts w:cstheme="majorHAnsi"/>
            <w:rPrChange w:id="4068" w:author="phuong vu" w:date="2018-11-25T21:55:00Z">
              <w:rPr/>
            </w:rPrChange>
          </w:rPr>
          <w:br w:type="page"/>
        </w:r>
      </w:del>
    </w:p>
    <w:p w14:paraId="4C7465A5" w14:textId="724D1ED1" w:rsidR="00676357" w:rsidRPr="00BA3432" w:rsidDel="00476B40" w:rsidRDefault="00676357">
      <w:pPr>
        <w:pStyle w:val="Heading2"/>
        <w:spacing w:line="276" w:lineRule="auto"/>
        <w:rPr>
          <w:del w:id="4069" w:author="phuong vu" w:date="2018-11-22T13:05:00Z"/>
          <w:rFonts w:cstheme="majorHAnsi"/>
          <w:rPrChange w:id="4070" w:author="phuong vu" w:date="2018-11-25T21:55:00Z">
            <w:rPr>
              <w:del w:id="4071" w:author="phuong vu" w:date="2018-11-22T13:05:00Z"/>
            </w:rPr>
          </w:rPrChange>
        </w:rPr>
        <w:pPrChange w:id="4072" w:author="phuong vu" w:date="2018-11-23T13:48:00Z">
          <w:pPr>
            <w:pStyle w:val="Heading3"/>
          </w:pPr>
        </w:pPrChange>
      </w:pPr>
      <w:bookmarkStart w:id="4073" w:name="_Toc484566608"/>
      <w:del w:id="4074" w:author="phuong vu" w:date="2018-11-22T13:05:00Z">
        <w:r w:rsidRPr="00BA3432" w:rsidDel="00476B40">
          <w:rPr>
            <w:rFonts w:cstheme="majorHAnsi"/>
            <w:rPrChange w:id="4075" w:author="phuong vu" w:date="2018-11-25T21:55:00Z">
              <w:rPr/>
            </w:rPrChange>
          </w:rPr>
          <w:delText>Đối tượng nghiên cứu</w:delText>
        </w:r>
        <w:bookmarkStart w:id="4076" w:name="_Toc530657340"/>
        <w:bookmarkStart w:id="4077" w:name="_Toc530658283"/>
        <w:bookmarkStart w:id="4078" w:name="_Toc530662008"/>
        <w:bookmarkStart w:id="4079" w:name="_Toc530662475"/>
        <w:bookmarkEnd w:id="4073"/>
        <w:bookmarkEnd w:id="4076"/>
        <w:bookmarkEnd w:id="4077"/>
        <w:bookmarkEnd w:id="4078"/>
        <w:bookmarkEnd w:id="4079"/>
      </w:del>
    </w:p>
    <w:p w14:paraId="4B043230" w14:textId="13A41C1C" w:rsidR="005E5E84" w:rsidRPr="00BA3432" w:rsidDel="00891537" w:rsidRDefault="00754F1B">
      <w:pPr>
        <w:pStyle w:val="Heading2"/>
        <w:spacing w:line="276" w:lineRule="auto"/>
        <w:rPr>
          <w:del w:id="4080" w:author="phuong vu" w:date="2018-11-18T15:47:00Z"/>
          <w:rFonts w:cstheme="majorHAnsi"/>
          <w:rPrChange w:id="4081" w:author="phuong vu" w:date="2018-11-25T21:55:00Z">
            <w:rPr>
              <w:del w:id="4082" w:author="phuong vu" w:date="2018-11-18T15:47:00Z"/>
            </w:rPr>
          </w:rPrChange>
        </w:rPr>
        <w:pPrChange w:id="4083" w:author="phuong vu" w:date="2018-11-23T13:48:00Z">
          <w:pPr/>
        </w:pPrChange>
      </w:pPr>
      <w:del w:id="4084" w:author="phuong vu" w:date="2018-11-22T13:05:00Z">
        <w:r w:rsidRPr="00BA3432" w:rsidDel="00476B40">
          <w:rPr>
            <w:rFonts w:cstheme="majorHAnsi"/>
            <w:rPrChange w:id="4085" w:author="phuong vu" w:date="2018-11-25T21:55:00Z">
              <w:rPr/>
            </w:rPrChange>
          </w:rPr>
          <w:tab/>
        </w:r>
      </w:del>
      <w:del w:id="4086" w:author="phuong vu" w:date="2018-11-18T15:47:00Z">
        <w:r w:rsidRPr="00BA3432" w:rsidDel="00891537">
          <w:rPr>
            <w:rFonts w:cstheme="majorHAnsi"/>
            <w:rPrChange w:id="4087" w:author="phuong vu" w:date="2018-11-25T21:55:00Z">
              <w:rPr/>
            </w:rPrChange>
          </w:rPr>
          <w:delText>Nghiên cứu về lập trình Android nói riêng và lập trình di động nói chung. Cách liên kết ứng dụng với hệ thống API thông qua Apollo Client.</w:delText>
        </w:r>
        <w:r w:rsidR="00A77377" w:rsidRPr="00BA3432" w:rsidDel="00891537">
          <w:rPr>
            <w:rFonts w:cstheme="majorHAnsi"/>
            <w:rPrChange w:id="4088" w:author="phuong vu" w:date="2018-11-25T21:55:00Z">
              <w:rPr/>
            </w:rPrChange>
          </w:rPr>
          <w:delText xml:space="preserve"> Cùng kết hợp với sử dụng ReactJS để tạo nên một trang web quản lí đơn hàng.</w:delText>
        </w:r>
        <w:bookmarkStart w:id="4089" w:name="_Toc530657341"/>
        <w:bookmarkStart w:id="4090" w:name="_Toc530658284"/>
        <w:bookmarkStart w:id="4091" w:name="_Toc530662009"/>
        <w:bookmarkStart w:id="4092" w:name="_Toc530662476"/>
        <w:bookmarkEnd w:id="4089"/>
        <w:bookmarkEnd w:id="4090"/>
        <w:bookmarkEnd w:id="4091"/>
        <w:bookmarkEnd w:id="4092"/>
      </w:del>
    </w:p>
    <w:p w14:paraId="06611115" w14:textId="6866583A" w:rsidR="00220919" w:rsidRPr="00BA3432" w:rsidDel="00476B40" w:rsidRDefault="00754F1B">
      <w:pPr>
        <w:pStyle w:val="Heading2"/>
        <w:spacing w:line="276" w:lineRule="auto"/>
        <w:rPr>
          <w:del w:id="4093" w:author="phuong vu" w:date="2018-11-22T13:05:00Z"/>
          <w:rFonts w:cstheme="majorHAnsi"/>
          <w:rPrChange w:id="4094" w:author="phuong vu" w:date="2018-11-25T21:55:00Z">
            <w:rPr>
              <w:del w:id="4095" w:author="phuong vu" w:date="2018-11-22T13:05:00Z"/>
            </w:rPr>
          </w:rPrChange>
        </w:rPr>
        <w:pPrChange w:id="4096" w:author="phuong vu" w:date="2018-11-23T13:48:00Z">
          <w:pPr/>
        </w:pPrChange>
      </w:pPr>
      <w:del w:id="4097" w:author="phuong vu" w:date="2018-11-18T15:47:00Z">
        <w:r w:rsidRPr="00BA3432" w:rsidDel="00891537">
          <w:rPr>
            <w:rFonts w:cstheme="majorHAnsi"/>
            <w:rPrChange w:id="4098" w:author="phuong vu" w:date="2018-11-25T21:55:00Z">
              <w:rPr/>
            </w:rPrChange>
          </w:rPr>
          <w:tab/>
          <w:delText>Tìm hiểu và áp dụng GraphQL, Postgraphile vào xây dựng hệ thống API kiểu mới (một end point).</w:delText>
        </w:r>
      </w:del>
      <w:bookmarkStart w:id="4099" w:name="_Toc530657342"/>
      <w:bookmarkStart w:id="4100" w:name="_Toc530658285"/>
      <w:bookmarkStart w:id="4101" w:name="_Toc530662010"/>
      <w:bookmarkStart w:id="4102" w:name="_Toc530662477"/>
      <w:bookmarkEnd w:id="4099"/>
      <w:bookmarkEnd w:id="4100"/>
      <w:bookmarkEnd w:id="4101"/>
      <w:bookmarkEnd w:id="4102"/>
    </w:p>
    <w:p w14:paraId="5CD3DB9C" w14:textId="647D69BF" w:rsidR="00997C30" w:rsidRPr="00BA3432" w:rsidDel="00476B40" w:rsidRDefault="004863AF">
      <w:pPr>
        <w:pStyle w:val="Heading2"/>
        <w:spacing w:line="276" w:lineRule="auto"/>
        <w:rPr>
          <w:del w:id="4103" w:author="phuong vu" w:date="2018-11-22T13:05:00Z"/>
          <w:rFonts w:cstheme="majorHAnsi"/>
          <w:rPrChange w:id="4104" w:author="phuong vu" w:date="2018-11-25T21:55:00Z">
            <w:rPr>
              <w:del w:id="4105" w:author="phuong vu" w:date="2018-11-22T13:05:00Z"/>
            </w:rPr>
          </w:rPrChange>
        </w:rPr>
        <w:pPrChange w:id="4106" w:author="phuong vu" w:date="2018-11-23T13:48:00Z">
          <w:pPr>
            <w:pStyle w:val="Heading3"/>
          </w:pPr>
        </w:pPrChange>
      </w:pPr>
      <w:bookmarkStart w:id="4107" w:name="_Toc484566609"/>
      <w:del w:id="4108" w:author="phuong vu" w:date="2018-11-22T13:05:00Z">
        <w:r w:rsidRPr="00BA3432" w:rsidDel="00476B40">
          <w:rPr>
            <w:rFonts w:cstheme="majorHAnsi"/>
            <w:rPrChange w:id="4109" w:author="phuong vu" w:date="2018-11-25T21:55:00Z">
              <w:rPr/>
            </w:rPrChange>
          </w:rPr>
          <w:delText>Phạm vi</w:delText>
        </w:r>
        <w:r w:rsidR="00997C30" w:rsidRPr="00BA3432" w:rsidDel="00476B40">
          <w:rPr>
            <w:rFonts w:cstheme="majorHAnsi"/>
            <w:rPrChange w:id="4110" w:author="phuong vu" w:date="2018-11-25T21:55:00Z">
              <w:rPr/>
            </w:rPrChange>
          </w:rPr>
          <w:delText xml:space="preserve"> nghiên cứu</w:delText>
        </w:r>
        <w:bookmarkStart w:id="4111" w:name="_Toc530657343"/>
        <w:bookmarkStart w:id="4112" w:name="_Toc530658286"/>
        <w:bookmarkStart w:id="4113" w:name="_Toc530662011"/>
        <w:bookmarkStart w:id="4114" w:name="_Toc530662478"/>
        <w:bookmarkEnd w:id="4107"/>
        <w:bookmarkEnd w:id="4111"/>
        <w:bookmarkEnd w:id="4112"/>
        <w:bookmarkEnd w:id="4113"/>
        <w:bookmarkEnd w:id="4114"/>
      </w:del>
    </w:p>
    <w:p w14:paraId="715190F5" w14:textId="3A4EB4DB" w:rsidR="00754F1B" w:rsidRPr="00BA3432" w:rsidDel="00220919" w:rsidRDefault="00754F1B">
      <w:pPr>
        <w:pStyle w:val="Heading2"/>
        <w:spacing w:line="276" w:lineRule="auto"/>
        <w:rPr>
          <w:del w:id="4115" w:author="phuong vu" w:date="2018-11-18T19:30:00Z"/>
          <w:rFonts w:cstheme="majorHAnsi"/>
          <w:rPrChange w:id="4116" w:author="phuong vu" w:date="2018-11-25T21:55:00Z">
            <w:rPr>
              <w:del w:id="4117" w:author="phuong vu" w:date="2018-11-18T19:30:00Z"/>
            </w:rPr>
          </w:rPrChange>
        </w:rPr>
        <w:pPrChange w:id="4118" w:author="phuong vu" w:date="2018-11-23T13:48:00Z">
          <w:pPr/>
        </w:pPrChange>
      </w:pPr>
      <w:del w:id="4119" w:author="phuong vu" w:date="2018-11-18T19:29:00Z">
        <w:r w:rsidRPr="00BA3432" w:rsidDel="00220919">
          <w:rPr>
            <w:rFonts w:cstheme="majorHAnsi"/>
            <w:rPrChange w:id="4120" w:author="phuong vu" w:date="2018-11-25T21:55:00Z">
              <w:rPr/>
            </w:rPrChange>
          </w:rPr>
          <w:tab/>
          <w:delText xml:space="preserve">Nghiên cứu các phương pháp </w:delText>
        </w:r>
        <w:r w:rsidR="00F269B7" w:rsidRPr="00BA3432" w:rsidDel="00220919">
          <w:rPr>
            <w:rFonts w:cstheme="majorHAnsi"/>
            <w:rPrChange w:id="4121" w:author="phuong vu" w:date="2018-11-25T21:55:00Z">
              <w:rPr/>
            </w:rPrChange>
          </w:rPr>
          <w:delText>về lập trình Android hiệu quả. Áp dụng các thư viện bổ trợ cho việc tạo ứng dụng nhanh chóng.</w:delText>
        </w:r>
        <w:r w:rsidR="00C72A3D" w:rsidRPr="00BA3432" w:rsidDel="00220919">
          <w:rPr>
            <w:rFonts w:cstheme="majorHAnsi"/>
            <w:rPrChange w:id="4122" w:author="phuong vu" w:date="2018-11-25T21:55:00Z">
              <w:rPr/>
            </w:rPrChange>
          </w:rPr>
          <w:delText xml:space="preserve"> Đối với tạo trang web bằng ReactJS, việc tạo dựng nên trang web một cách đơn giản phù hợp cho người mới bắt đầu tìm hiểu.</w:delText>
        </w:r>
      </w:del>
      <w:bookmarkStart w:id="4123" w:name="_Toc530657344"/>
      <w:bookmarkStart w:id="4124" w:name="_Toc530658287"/>
      <w:bookmarkStart w:id="4125" w:name="_Toc530662012"/>
      <w:bookmarkStart w:id="4126" w:name="_Toc530662479"/>
      <w:bookmarkEnd w:id="4123"/>
      <w:bookmarkEnd w:id="4124"/>
      <w:bookmarkEnd w:id="4125"/>
      <w:bookmarkEnd w:id="4126"/>
    </w:p>
    <w:p w14:paraId="087DF806" w14:textId="56BC6C3B" w:rsidR="00C557CE" w:rsidRPr="00BA3432" w:rsidDel="00476B40" w:rsidRDefault="00F269B7">
      <w:pPr>
        <w:pStyle w:val="Heading2"/>
        <w:spacing w:line="276" w:lineRule="auto"/>
        <w:rPr>
          <w:del w:id="4127" w:author="phuong vu" w:date="2018-11-22T13:05:00Z"/>
          <w:rFonts w:cstheme="majorHAnsi"/>
          <w:rPrChange w:id="4128" w:author="phuong vu" w:date="2018-11-25T21:55:00Z">
            <w:rPr>
              <w:del w:id="4129" w:author="phuong vu" w:date="2018-11-22T13:05:00Z"/>
            </w:rPr>
          </w:rPrChange>
        </w:rPr>
        <w:pPrChange w:id="4130" w:author="phuong vu" w:date="2018-11-23T13:48:00Z">
          <w:pPr/>
        </w:pPrChange>
      </w:pPr>
      <w:del w:id="4131" w:author="phuong vu" w:date="2018-11-22T13:05:00Z">
        <w:r w:rsidRPr="00BA3432" w:rsidDel="00476B40">
          <w:rPr>
            <w:rFonts w:cstheme="majorHAnsi"/>
            <w:rPrChange w:id="4132" w:author="phuong vu" w:date="2018-11-25T21:55:00Z">
              <w:rPr/>
            </w:rPrChange>
          </w:rPr>
          <w:tab/>
        </w:r>
      </w:del>
      <w:del w:id="4133" w:author="phuong vu" w:date="2018-11-18T19:40:00Z">
        <w:r w:rsidRPr="00BA3432" w:rsidDel="0063738A">
          <w:rPr>
            <w:rFonts w:cstheme="majorHAnsi"/>
            <w:rPrChange w:id="4134" w:author="phuong vu" w:date="2018-11-25T21:55:00Z">
              <w:rPr/>
            </w:rPrChange>
          </w:rPr>
          <w:delText xml:space="preserve">Nghiên cứu tạo Server GraphQL cho người mới bắt đầu kết hợp với Postgrahile, cũng như cách sử dụng cơ sở dữ liệu </w:delText>
        </w:r>
        <w:r w:rsidR="00653696" w:rsidRPr="00BA3432" w:rsidDel="0063738A">
          <w:rPr>
            <w:rFonts w:cstheme="majorHAnsi"/>
            <w:rPrChange w:id="4135" w:author="phuong vu" w:date="2018-11-25T21:55:00Z">
              <w:rPr/>
            </w:rPrChange>
          </w:rPr>
          <w:delText>PostgreSQL</w:delText>
        </w:r>
        <w:r w:rsidRPr="00BA3432" w:rsidDel="0063738A">
          <w:rPr>
            <w:rFonts w:cstheme="majorHAnsi"/>
            <w:rPrChange w:id="4136" w:author="phuong vu" w:date="2018-11-25T21:55:00Z">
              <w:rPr/>
            </w:rPrChange>
          </w:rPr>
          <w:delText>.</w:delText>
        </w:r>
        <w:r w:rsidR="00C86C51" w:rsidRPr="00BA3432" w:rsidDel="0063738A">
          <w:rPr>
            <w:rFonts w:cstheme="majorHAnsi"/>
            <w:rPrChange w:id="4137" w:author="phuong vu" w:date="2018-11-25T21:55:00Z">
              <w:rPr/>
            </w:rPrChange>
          </w:rPr>
          <w:delText xml:space="preserve"> </w:delText>
        </w:r>
        <w:r w:rsidR="00C72A3D" w:rsidRPr="00BA3432" w:rsidDel="0063738A">
          <w:rPr>
            <w:rFonts w:cstheme="majorHAnsi"/>
            <w:rPrChange w:id="4138" w:author="phuong vu" w:date="2018-11-25T21:55:00Z">
              <w:rPr/>
            </w:rPrChange>
          </w:rPr>
          <w:delText>Việc sử dụng Postgrahile phù hợp cho người bắt đầu nghiên cứu, từng bước hiểu được cách xây dựng và viết các Mutation và Query.</w:delText>
        </w:r>
      </w:del>
      <w:bookmarkStart w:id="4139" w:name="_Toc530657345"/>
      <w:bookmarkStart w:id="4140" w:name="_Toc530658288"/>
      <w:bookmarkStart w:id="4141" w:name="_Toc530662013"/>
      <w:bookmarkStart w:id="4142" w:name="_Toc530662480"/>
      <w:bookmarkEnd w:id="4139"/>
      <w:bookmarkEnd w:id="4140"/>
      <w:bookmarkEnd w:id="4141"/>
      <w:bookmarkEnd w:id="4142"/>
    </w:p>
    <w:p w14:paraId="7D7A9BA2" w14:textId="758395BC" w:rsidR="00F269B7" w:rsidRPr="00BA3432" w:rsidDel="00476B40" w:rsidRDefault="00C557CE">
      <w:pPr>
        <w:pStyle w:val="Heading2"/>
        <w:spacing w:line="276" w:lineRule="auto"/>
        <w:rPr>
          <w:del w:id="4143" w:author="phuong vu" w:date="2018-11-22T13:05:00Z"/>
          <w:rFonts w:cstheme="majorHAnsi"/>
          <w:rPrChange w:id="4144" w:author="phuong vu" w:date="2018-11-25T21:55:00Z">
            <w:rPr>
              <w:del w:id="4145" w:author="phuong vu" w:date="2018-11-22T13:05:00Z"/>
            </w:rPr>
          </w:rPrChange>
        </w:rPr>
        <w:pPrChange w:id="4146" w:author="phuong vu" w:date="2018-11-23T13:48:00Z">
          <w:pPr>
            <w:jc w:val="left"/>
          </w:pPr>
        </w:pPrChange>
      </w:pPr>
      <w:del w:id="4147" w:author="phuong vu" w:date="2018-11-22T13:05:00Z">
        <w:r w:rsidRPr="00BA3432" w:rsidDel="00476B40">
          <w:rPr>
            <w:rFonts w:cstheme="majorHAnsi"/>
            <w:rPrChange w:id="4148" w:author="phuong vu" w:date="2018-11-25T21:55:00Z">
              <w:rPr/>
            </w:rPrChange>
          </w:rPr>
          <w:br w:type="page"/>
        </w:r>
      </w:del>
    </w:p>
    <w:p w14:paraId="77E44620" w14:textId="33B4B6E0" w:rsidR="00382451" w:rsidRPr="00BA3432" w:rsidRDefault="00382451">
      <w:pPr>
        <w:pStyle w:val="Heading2"/>
        <w:spacing w:line="276" w:lineRule="auto"/>
        <w:rPr>
          <w:ins w:id="4149" w:author="phuong vu" w:date="2018-11-22T17:52:00Z"/>
          <w:rFonts w:cstheme="majorHAnsi"/>
          <w:rPrChange w:id="4150" w:author="phuong vu" w:date="2018-11-25T21:55:00Z">
            <w:rPr>
              <w:ins w:id="4151" w:author="phuong vu" w:date="2018-11-22T17:52:00Z"/>
            </w:rPr>
          </w:rPrChange>
        </w:rPr>
        <w:pPrChange w:id="4152" w:author="phuong vu" w:date="2018-11-23T13:48:00Z">
          <w:pPr>
            <w:pStyle w:val="Heading2"/>
          </w:pPr>
        </w:pPrChange>
      </w:pPr>
      <w:bookmarkStart w:id="4153" w:name="_Toc530662481"/>
      <w:bookmarkStart w:id="4154" w:name="_Toc484566610"/>
      <w:ins w:id="4155" w:author="phuong vu" w:date="2018-11-22T13:50:00Z">
        <w:r w:rsidRPr="00BA3432">
          <w:rPr>
            <w:rFonts w:cstheme="majorHAnsi"/>
            <w:rPrChange w:id="4156" w:author="phuong vu" w:date="2018-11-25T21:55:00Z">
              <w:rPr/>
            </w:rPrChange>
          </w:rPr>
          <w:t>Tổng quan về hệ thống</w:t>
        </w:r>
      </w:ins>
      <w:bookmarkEnd w:id="4153"/>
    </w:p>
    <w:p w14:paraId="36D88817" w14:textId="7E3212E0" w:rsidR="001C1BC6" w:rsidRPr="00BA3432" w:rsidRDefault="00BF2217">
      <w:pPr>
        <w:pStyle w:val="Heading3"/>
        <w:spacing w:line="276" w:lineRule="auto"/>
        <w:rPr>
          <w:ins w:id="4157" w:author="phuong vu" w:date="2018-11-22T15:48:00Z"/>
          <w:rFonts w:cstheme="majorHAnsi"/>
          <w:lang w:val="vi-VN"/>
          <w:rPrChange w:id="4158" w:author="phuong vu" w:date="2018-11-25T21:55:00Z">
            <w:rPr>
              <w:ins w:id="4159" w:author="phuong vu" w:date="2018-11-22T15:48:00Z"/>
              <w:lang w:val="en-US"/>
            </w:rPr>
          </w:rPrChange>
        </w:rPr>
        <w:pPrChange w:id="4160" w:author="phuong vu" w:date="2018-11-23T13:48:00Z">
          <w:pPr>
            <w:pStyle w:val="Heading2"/>
          </w:pPr>
        </w:pPrChange>
      </w:pPr>
      <w:ins w:id="4161" w:author="phuong vu" w:date="2018-11-22T17:52:00Z">
        <w:r w:rsidRPr="00BA3432">
          <w:rPr>
            <w:rFonts w:cstheme="majorHAnsi"/>
            <w:lang w:val="vi-VN"/>
            <w:rPrChange w:id="4162" w:author="phuong vu" w:date="2018-11-25T21:55:00Z">
              <w:rPr/>
            </w:rPrChange>
          </w:rPr>
          <w:t>Cách hoạt động của hệ thống</w:t>
        </w:r>
      </w:ins>
    </w:p>
    <w:p w14:paraId="02795E48" w14:textId="27A00019" w:rsidR="00BF2217" w:rsidRPr="00AD0E2E" w:rsidRDefault="00BF2217">
      <w:pPr>
        <w:spacing w:line="276" w:lineRule="auto"/>
        <w:ind w:firstLine="720"/>
        <w:rPr>
          <w:ins w:id="4163" w:author="phuong vu" w:date="2018-11-22T14:27:00Z"/>
        </w:rPr>
        <w:pPrChange w:id="4164" w:author="phuong vu" w:date="2018-11-23T13:48:00Z">
          <w:pPr>
            <w:pStyle w:val="Heading2"/>
          </w:pPr>
        </w:pPrChange>
      </w:pPr>
      <w:ins w:id="4165" w:author="phuong vu" w:date="2018-11-22T17:52:00Z">
        <w:r w:rsidRPr="00BA3432">
          <w:rPr>
            <w:rPrChange w:id="4166" w:author="phuong vu" w:date="2018-11-25T21:55:00Z">
              <w:rPr>
                <w:b w:val="0"/>
                <w:lang w:val="en-US"/>
              </w:rPr>
            </w:rPrChange>
          </w:rPr>
          <w:t>Một đơn hàng được khách hàng xác nhận đ</w:t>
        </w:r>
      </w:ins>
      <w:ins w:id="4167" w:author="phuong vu" w:date="2018-11-22T17:53:00Z">
        <w:r w:rsidRPr="00BA3432">
          <w:rPr>
            <w:rPrChange w:id="4168" w:author="phuong vu" w:date="2018-11-25T21:55:00Z">
              <w:rPr>
                <w:b w:val="0"/>
                <w:lang w:val="en-US"/>
              </w:rPr>
            </w:rPrChange>
          </w:rPr>
          <w:t xml:space="preserve">ưa vào hệ thống </w:t>
        </w:r>
      </w:ins>
      <w:ins w:id="4169" w:author="phuong vu" w:date="2018-11-22T17:54:00Z">
        <w:r w:rsidRPr="00BA3432">
          <w:rPr>
            <w:rPrChange w:id="4170" w:author="phuong vu" w:date="2018-11-25T21:55:00Z">
              <w:rPr>
                <w:b w:val="0"/>
                <w:lang w:val="en-US"/>
              </w:rPr>
            </w:rPrChange>
          </w:rPr>
          <w:t>mà không gặp các vấn đề về lỗi sẽ</w:t>
        </w:r>
      </w:ins>
      <w:ins w:id="4171" w:author="phuong vu" w:date="2018-11-22T17:53:00Z">
        <w:r w:rsidRPr="00BA3432">
          <w:rPr>
            <w:rPrChange w:id="4172" w:author="phuong vu" w:date="2018-11-25T21:55:00Z">
              <w:rPr>
                <w:b w:val="0"/>
                <w:lang w:val="en-US"/>
              </w:rPr>
            </w:rPrChange>
          </w:rPr>
          <w:t xml:space="preserve"> được xử lí qua các bước như</w:t>
        </w:r>
      </w:ins>
      <w:ins w:id="4173" w:author="phuong vu" w:date="2018-11-22T18:01:00Z">
        <w:r w:rsidR="009C23E7" w:rsidRPr="00BA3432">
          <w:rPr>
            <w:rPrChange w:id="4174" w:author="phuong vu" w:date="2018-11-25T21:55:00Z">
              <w:rPr>
                <w:b w:val="0"/>
                <w:lang w:val="en-US"/>
              </w:rPr>
            </w:rPrChange>
          </w:rPr>
          <w:t xml:space="preserve"> sau</w:t>
        </w:r>
      </w:ins>
      <w:ins w:id="4175" w:author="phuong vu" w:date="2018-11-22T17:53:00Z">
        <w:r w:rsidRPr="00BA3432">
          <w:rPr>
            <w:rPrChange w:id="4176" w:author="phuong vu" w:date="2018-11-25T21:55:00Z">
              <w:rPr>
                <w:b w:val="0"/>
                <w:lang w:val="en-US"/>
              </w:rPr>
            </w:rPrChange>
          </w:rPr>
          <w:t xml:space="preserve"> (</w:t>
        </w:r>
        <w:r w:rsidRPr="00AD0E2E">
          <w:rPr>
            <w:lang w:val="en-US"/>
          </w:rPr>
          <w:fldChar w:fldCharType="begin"/>
        </w:r>
        <w:r w:rsidRPr="00BA3432">
          <w:rPr>
            <w:rPrChange w:id="4177" w:author="phuong vu" w:date="2018-11-25T21:55:00Z">
              <w:rPr>
                <w:b w:val="0"/>
                <w:lang w:val="en-US"/>
              </w:rPr>
            </w:rPrChange>
          </w:rPr>
          <w:instrText xml:space="preserve"> REF _Ref530672545 \h </w:instrText>
        </w:r>
      </w:ins>
      <w:r w:rsidR="00E6227B" w:rsidRPr="00BA3432">
        <w:rPr>
          <w:rPrChange w:id="4178" w:author="phuong vu" w:date="2018-11-25T21:55:00Z">
            <w:rPr>
              <w:b w:val="0"/>
              <w:lang w:val="en-US"/>
            </w:rPr>
          </w:rPrChange>
        </w:rPr>
        <w:instrText xml:space="preserve"> \* MERGEFORMAT </w:instrText>
      </w:r>
      <w:r w:rsidRPr="00BA3432">
        <w:rPr>
          <w:lang w:val="en-US"/>
          <w:rPrChange w:id="4179" w:author="phuong vu" w:date="2018-11-25T21:55:00Z">
            <w:rPr>
              <w:lang w:val="en-US"/>
            </w:rPr>
          </w:rPrChange>
        </w:rPr>
      </w:r>
      <w:r w:rsidRPr="00BA3432">
        <w:rPr>
          <w:lang w:val="en-US"/>
          <w:rPrChange w:id="4180" w:author="phuong vu" w:date="2018-11-25T21:55:00Z">
            <w:rPr>
              <w:lang w:val="en-US"/>
            </w:rPr>
          </w:rPrChange>
        </w:rPr>
        <w:fldChar w:fldCharType="separate"/>
      </w:r>
      <w:ins w:id="4181" w:author="phuong vu" w:date="2018-11-22T17:53:00Z">
        <w:r w:rsidRPr="00BA3432">
          <w:rPr>
            <w:rPrChange w:id="4182" w:author="phuong vu" w:date="2018-11-25T21:55:00Z">
              <w:rPr/>
            </w:rPrChange>
          </w:rPr>
          <w:t xml:space="preserve">Hình </w:t>
        </w:r>
        <w:r w:rsidRPr="00BA3432">
          <w:rPr>
            <w:noProof/>
            <w:rPrChange w:id="4183" w:author="phuong vu" w:date="2018-11-25T21:55:00Z">
              <w:rPr>
                <w:noProof/>
              </w:rPr>
            </w:rPrChange>
          </w:rPr>
          <w:t>1</w:t>
        </w:r>
        <w:r w:rsidRPr="00BA3432">
          <w:rPr>
            <w:rPrChange w:id="4184" w:author="phuong vu" w:date="2018-11-25T21:55:00Z">
              <w:rPr/>
            </w:rPrChange>
          </w:rPr>
          <w:t>.</w:t>
        </w:r>
        <w:r w:rsidRPr="00BA3432">
          <w:rPr>
            <w:noProof/>
            <w:rPrChange w:id="4185" w:author="phuong vu" w:date="2018-11-25T21:55:00Z">
              <w:rPr>
                <w:noProof/>
              </w:rPr>
            </w:rPrChange>
          </w:rPr>
          <w:t>1</w:t>
        </w:r>
        <w:r w:rsidRPr="00BA3432">
          <w:rPr>
            <w:lang w:val="en-US"/>
            <w:rPrChange w:id="4186" w:author="phuong vu" w:date="2018-11-25T21:55:00Z">
              <w:rPr>
                <w:lang w:val="en-US"/>
              </w:rPr>
            </w:rPrChange>
          </w:rPr>
          <w:fldChar w:fldCharType="end"/>
        </w:r>
        <w:r w:rsidRPr="00BA3432">
          <w:rPr>
            <w:rPrChange w:id="4187" w:author="phuong vu" w:date="2018-11-25T21:55:00Z">
              <w:rPr>
                <w:b w:val="0"/>
                <w:lang w:val="en-US"/>
              </w:rPr>
            </w:rPrChange>
          </w:rPr>
          <w:t>)</w:t>
        </w:r>
      </w:ins>
      <w:ins w:id="4188" w:author="phuong vu" w:date="2018-11-22T18:18:00Z">
        <w:r w:rsidR="00627671" w:rsidRPr="00BA3432">
          <w:rPr>
            <w:rPrChange w:id="4189" w:author="phuong vu" w:date="2018-11-25T21:55:00Z">
              <w:rPr>
                <w:b w:val="0"/>
                <w:lang w:val="en-US"/>
              </w:rPr>
            </w:rPrChange>
          </w:rPr>
          <w:t>:</w:t>
        </w:r>
      </w:ins>
    </w:p>
    <w:p w14:paraId="01E9D05D" w14:textId="77777777" w:rsidR="001526C3" w:rsidRPr="00AD0E2E" w:rsidRDefault="00557D21">
      <w:pPr>
        <w:keepNext/>
        <w:spacing w:line="276" w:lineRule="auto"/>
        <w:rPr>
          <w:ins w:id="4190" w:author="phuong vu" w:date="2018-11-22T14:54:00Z"/>
        </w:rPr>
        <w:pPrChange w:id="4191" w:author="phuong vu" w:date="2018-11-23T13:48:00Z">
          <w:pPr/>
        </w:pPrChange>
      </w:pPr>
      <w:ins w:id="4192" w:author="phuong vu" w:date="2018-11-22T14:28:00Z">
        <w:r w:rsidRPr="00AD0E2E">
          <w:rPr>
            <w:noProof/>
            <w:lang w:val="en-US"/>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ins>
    </w:p>
    <w:p w14:paraId="5C36F0A7" w14:textId="1CAC00AA" w:rsidR="00BF2217" w:rsidRPr="00BA3432" w:rsidRDefault="001526C3">
      <w:pPr>
        <w:pStyle w:val="Caption"/>
        <w:spacing w:line="276" w:lineRule="auto"/>
        <w:rPr>
          <w:ins w:id="4193" w:author="phuong vu" w:date="2018-11-22T18:00:00Z"/>
          <w:rPrChange w:id="4194" w:author="phuong vu" w:date="2018-11-25T21:55:00Z">
            <w:rPr>
              <w:ins w:id="4195" w:author="phuong vu" w:date="2018-11-22T18:00:00Z"/>
              <w:lang w:val="en-US"/>
            </w:rPr>
          </w:rPrChange>
        </w:rPr>
        <w:pPrChange w:id="4196" w:author="phuong vu" w:date="2018-11-23T13:48:00Z">
          <w:pPr>
            <w:pStyle w:val="Caption"/>
          </w:pPr>
        </w:pPrChange>
      </w:pPr>
      <w:bookmarkStart w:id="4197" w:name="_Ref530672545"/>
      <w:bookmarkStart w:id="4198" w:name="_Toc530662922"/>
      <w:ins w:id="4199" w:author="phuong vu" w:date="2018-11-22T14:54:00Z">
        <w:r w:rsidRPr="00AD0E2E">
          <w:t xml:space="preserve">Hình </w:t>
        </w:r>
      </w:ins>
      <w:ins w:id="4200" w:author="phuong vu" w:date="2018-11-26T01:11:00Z">
        <w:r w:rsidR="00300FEC">
          <w:fldChar w:fldCharType="begin"/>
        </w:r>
        <w:r w:rsidR="00300FEC">
          <w:instrText xml:space="preserve"> STYLEREF 1 \s </w:instrText>
        </w:r>
      </w:ins>
      <w:r w:rsidR="00300FEC">
        <w:fldChar w:fldCharType="separate"/>
      </w:r>
      <w:r w:rsidR="00300FEC">
        <w:rPr>
          <w:noProof/>
        </w:rPr>
        <w:t>1</w:t>
      </w:r>
      <w:ins w:id="4201"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4202" w:author="phuong vu" w:date="2018-11-26T01:11:00Z">
        <w:r w:rsidR="00300FEC">
          <w:rPr>
            <w:noProof/>
          </w:rPr>
          <w:t>1</w:t>
        </w:r>
        <w:r w:rsidR="00300FEC">
          <w:fldChar w:fldCharType="end"/>
        </w:r>
      </w:ins>
      <w:bookmarkEnd w:id="4197"/>
      <w:ins w:id="4203" w:author="phuong vu" w:date="2018-11-22T14:54:00Z">
        <w:r w:rsidRPr="00BA3432">
          <w:rPr>
            <w:rPrChange w:id="4204" w:author="phuong vu" w:date="2018-11-25T21:55:00Z">
              <w:rPr>
                <w:lang w:val="en-US"/>
              </w:rPr>
            </w:rPrChange>
          </w:rPr>
          <w:t xml:space="preserve"> Các bước xử lí đơn hàng</w:t>
        </w:r>
      </w:ins>
      <w:bookmarkEnd w:id="4198"/>
    </w:p>
    <w:p w14:paraId="638154CD" w14:textId="6EEFC2EE" w:rsidR="009C23E7" w:rsidRPr="00BA3432" w:rsidRDefault="00627671">
      <w:pPr>
        <w:spacing w:line="276" w:lineRule="auto"/>
        <w:ind w:firstLine="720"/>
        <w:rPr>
          <w:ins w:id="4205" w:author="phuong vu" w:date="2018-11-22T18:01:00Z"/>
          <w:rPrChange w:id="4206" w:author="phuong vu" w:date="2018-11-25T21:55:00Z">
            <w:rPr>
              <w:ins w:id="4207" w:author="phuong vu" w:date="2018-11-22T18:01:00Z"/>
              <w:lang w:val="en-US"/>
            </w:rPr>
          </w:rPrChange>
        </w:rPr>
        <w:pPrChange w:id="4208" w:author="phuong vu" w:date="2018-11-23T13:48:00Z">
          <w:pPr/>
        </w:pPrChange>
      </w:pPr>
      <w:ins w:id="4209" w:author="phuong vu" w:date="2018-11-22T18:16:00Z">
        <w:r w:rsidRPr="00BA3432">
          <w:rPr>
            <w:rPrChange w:id="4210" w:author="phuong vu" w:date="2018-11-25T21:55:00Z">
              <w:rPr>
                <w:lang w:val="en-US"/>
              </w:rPr>
            </w:rPrChange>
          </w:rPr>
          <w:t>Mỗi đơn hàng có thời gi</w:t>
        </w:r>
      </w:ins>
      <w:ins w:id="4211" w:author="phuong vu" w:date="2018-11-22T18:17:00Z">
        <w:r w:rsidRPr="00BA3432">
          <w:rPr>
            <w:rPrChange w:id="4212" w:author="phuong vu" w:date="2018-11-25T21:55:00Z">
              <w:rPr>
                <w:lang w:val="en-US"/>
              </w:rPr>
            </w:rPrChange>
          </w:rPr>
          <w:t>an</w:t>
        </w:r>
      </w:ins>
      <w:ins w:id="4213" w:author="phuong vu" w:date="2018-11-22T18:16:00Z">
        <w:r w:rsidRPr="00BA3432">
          <w:rPr>
            <w:rPrChange w:id="4214" w:author="phuong vu" w:date="2018-11-25T21:55:00Z">
              <w:rPr>
                <w:lang w:val="en-US"/>
              </w:rPr>
            </w:rPrChange>
          </w:rPr>
          <w:t xml:space="preserve"> trả quần áo cho khách hàng, dựa trên thời gian đó mà đơn hàng có thời gian thấp hơn được ưu tiên xử lí s</w:t>
        </w:r>
      </w:ins>
      <w:ins w:id="4215" w:author="phuong vu" w:date="2018-11-22T18:17:00Z">
        <w:r w:rsidRPr="00BA3432">
          <w:rPr>
            <w:rPrChange w:id="4216" w:author="phuong vu" w:date="2018-11-25T21:55:00Z">
              <w:rPr>
                <w:lang w:val="en-US"/>
              </w:rPr>
            </w:rPrChange>
          </w:rPr>
          <w:t>ớm hơn. Thời gian trả quần áo cho khách hàng được đề xuất dựa trên tình trạng xử lí đơn h</w:t>
        </w:r>
      </w:ins>
      <w:ins w:id="4217" w:author="phuong vu" w:date="2018-11-22T18:18:00Z">
        <w:r w:rsidRPr="00BA3432">
          <w:rPr>
            <w:rPrChange w:id="4218" w:author="phuong vu" w:date="2018-11-25T21:55:00Z">
              <w:rPr>
                <w:lang w:val="en-US"/>
              </w:rPr>
            </w:rPrChange>
          </w:rPr>
          <w:t>àng hiện tại khi khách hàng đặt đơn hàng.</w:t>
        </w:r>
      </w:ins>
      <w:ins w:id="4219" w:author="phuong vu" w:date="2018-11-22T18:17:00Z">
        <w:r w:rsidRPr="00BA3432">
          <w:rPr>
            <w:rPrChange w:id="4220" w:author="phuong vu" w:date="2018-11-25T21:55:00Z">
              <w:rPr>
                <w:lang w:val="en-US"/>
              </w:rPr>
            </w:rPrChange>
          </w:rPr>
          <w:t xml:space="preserve"> </w:t>
        </w:r>
      </w:ins>
      <w:ins w:id="4221" w:author="phuong vu" w:date="2018-11-22T18:00:00Z">
        <w:r w:rsidR="009C23E7" w:rsidRPr="00BA3432">
          <w:rPr>
            <w:rPrChange w:id="4222" w:author="phuong vu" w:date="2018-11-25T21:55:00Z">
              <w:rPr>
                <w:lang w:val="en-US"/>
              </w:rPr>
            </w:rPrChange>
          </w:rPr>
          <w:t xml:space="preserve">Một đơn hàng đã được lấy </w:t>
        </w:r>
      </w:ins>
      <w:ins w:id="4223" w:author="phuong vu" w:date="2018-11-22T18:01:00Z">
        <w:r w:rsidR="009C23E7" w:rsidRPr="00BA3432">
          <w:rPr>
            <w:rPrChange w:id="4224" w:author="phuong vu" w:date="2018-11-25T21:55:00Z">
              <w:rPr>
                <w:lang w:val="en-US"/>
              </w:rPr>
            </w:rPrChange>
          </w:rPr>
          <w:t>quần áo từ khách hàng sẽ trải qua các bước như sau:</w:t>
        </w:r>
      </w:ins>
    </w:p>
    <w:p w14:paraId="71FB9CF0" w14:textId="77777777" w:rsidR="00627671" w:rsidRPr="00AD0E2E" w:rsidRDefault="009C23E7">
      <w:pPr>
        <w:keepNext/>
        <w:spacing w:line="276" w:lineRule="auto"/>
        <w:rPr>
          <w:ins w:id="4225" w:author="phuong vu" w:date="2018-11-22T18:14:00Z"/>
        </w:rPr>
        <w:pPrChange w:id="4226" w:author="phuong vu" w:date="2018-11-23T13:48:00Z">
          <w:pPr/>
        </w:pPrChange>
      </w:pPr>
      <w:ins w:id="4227" w:author="phuong vu" w:date="2018-11-22T18:01:00Z">
        <w:r w:rsidRPr="00AD0E2E">
          <w:rPr>
            <w:noProof/>
            <w:lang w:val="en-US"/>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ins>
    </w:p>
    <w:p w14:paraId="66FEA904" w14:textId="483660DB" w:rsidR="009C23E7" w:rsidRPr="00BA3432" w:rsidRDefault="00627671">
      <w:pPr>
        <w:pStyle w:val="Caption"/>
        <w:spacing w:line="276" w:lineRule="auto"/>
        <w:rPr>
          <w:ins w:id="4228" w:author="phuong vu" w:date="2018-11-22T18:19:00Z"/>
          <w:rPrChange w:id="4229" w:author="phuong vu" w:date="2018-11-25T21:55:00Z">
            <w:rPr>
              <w:ins w:id="4230" w:author="phuong vu" w:date="2018-11-22T18:19:00Z"/>
              <w:lang w:val="en-US"/>
            </w:rPr>
          </w:rPrChange>
        </w:rPr>
        <w:pPrChange w:id="4231" w:author="phuong vu" w:date="2018-11-23T13:48:00Z">
          <w:pPr>
            <w:pStyle w:val="Caption"/>
          </w:pPr>
        </w:pPrChange>
      </w:pPr>
      <w:ins w:id="4232" w:author="phuong vu" w:date="2018-11-22T18:14:00Z">
        <w:r w:rsidRPr="00AD0E2E">
          <w:t xml:space="preserve">Hình </w:t>
        </w:r>
      </w:ins>
      <w:ins w:id="4233" w:author="phuong vu" w:date="2018-11-26T01:11:00Z">
        <w:r w:rsidR="00300FEC">
          <w:fldChar w:fldCharType="begin"/>
        </w:r>
        <w:r w:rsidR="00300FEC">
          <w:instrText xml:space="preserve"> STYLEREF 1 \s </w:instrText>
        </w:r>
      </w:ins>
      <w:r w:rsidR="00300FEC">
        <w:fldChar w:fldCharType="separate"/>
      </w:r>
      <w:r w:rsidR="00300FEC">
        <w:rPr>
          <w:noProof/>
        </w:rPr>
        <w:t>1</w:t>
      </w:r>
      <w:ins w:id="4234"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4235" w:author="phuong vu" w:date="2018-11-26T01:11:00Z">
        <w:r w:rsidR="00300FEC">
          <w:rPr>
            <w:noProof/>
          </w:rPr>
          <w:t>2</w:t>
        </w:r>
        <w:r w:rsidR="00300FEC">
          <w:fldChar w:fldCharType="end"/>
        </w:r>
      </w:ins>
      <w:ins w:id="4236" w:author="phuong vu" w:date="2018-11-22T18:14:00Z">
        <w:r w:rsidRPr="00BA3432">
          <w:rPr>
            <w:rPrChange w:id="4237" w:author="phuong vu" w:date="2018-11-25T21:55:00Z">
              <w:rPr>
                <w:lang w:val="en-US"/>
              </w:rPr>
            </w:rPrChange>
          </w:rPr>
          <w:t xml:space="preserve"> Các bước 1 đơn hàng được trong hệ thống</w:t>
        </w:r>
      </w:ins>
    </w:p>
    <w:p w14:paraId="711A0D21" w14:textId="3B949F7F" w:rsidR="00627671" w:rsidRPr="00BA3432" w:rsidRDefault="002A5978">
      <w:pPr>
        <w:pStyle w:val="ListParagraph"/>
        <w:numPr>
          <w:ilvl w:val="0"/>
          <w:numId w:val="61"/>
        </w:numPr>
        <w:spacing w:line="276" w:lineRule="auto"/>
        <w:ind w:left="450"/>
        <w:rPr>
          <w:ins w:id="4238" w:author="phuong vu" w:date="2018-11-22T18:25:00Z"/>
          <w:rPrChange w:id="4239" w:author="phuong vu" w:date="2018-11-25T21:55:00Z">
            <w:rPr>
              <w:ins w:id="4240" w:author="phuong vu" w:date="2018-11-22T18:25:00Z"/>
              <w:lang w:val="en-US"/>
            </w:rPr>
          </w:rPrChange>
        </w:rPr>
        <w:pPrChange w:id="4241" w:author="phuong vu" w:date="2018-11-23T13:48:00Z">
          <w:pPr/>
        </w:pPrChange>
      </w:pPr>
      <w:ins w:id="4242" w:author="phuong vu" w:date="2018-11-23T10:59:00Z">
        <w:r w:rsidRPr="00BA3432">
          <w:rPr>
            <w:rPrChange w:id="4243" w:author="phuong vu" w:date="2018-11-25T21:55:00Z">
              <w:rPr>
                <w:lang w:val="en-US"/>
              </w:rPr>
            </w:rPrChange>
          </w:rPr>
          <w:t>T</w:t>
        </w:r>
      </w:ins>
      <w:ins w:id="4244" w:author="phuong vu" w:date="2018-11-22T18:24:00Z">
        <w:r w:rsidR="00B34D27" w:rsidRPr="00BA3432">
          <w:rPr>
            <w:rPrChange w:id="4245" w:author="phuong vu" w:date="2018-11-25T21:55:00Z">
              <w:rPr>
                <w:lang w:val="en-US"/>
              </w:rPr>
            </w:rPrChange>
          </w:rPr>
          <w:t>hời gian</w:t>
        </w:r>
      </w:ins>
      <w:ins w:id="4246" w:author="phuong vu" w:date="2018-11-22T20:02:00Z">
        <w:r w:rsidR="00C10D94" w:rsidRPr="00BA3432">
          <w:rPr>
            <w:rPrChange w:id="4247" w:author="phuong vu" w:date="2018-11-25T21:55:00Z">
              <w:rPr>
                <w:lang w:val="en-US"/>
              </w:rPr>
            </w:rPrChange>
          </w:rPr>
          <w:t xml:space="preserve"> dự kiến</w:t>
        </w:r>
      </w:ins>
      <w:ins w:id="4248" w:author="phuong vu" w:date="2018-11-22T18:24:00Z">
        <w:r w:rsidR="00B34D27" w:rsidRPr="00BA3432">
          <w:rPr>
            <w:rPrChange w:id="4249" w:author="phuong vu" w:date="2018-11-25T21:55:00Z">
              <w:rPr>
                <w:lang w:val="en-US"/>
              </w:rPr>
            </w:rPrChange>
          </w:rPr>
          <w:t xml:space="preserve"> </w:t>
        </w:r>
      </w:ins>
      <w:ins w:id="4250" w:author="phuong vu" w:date="2018-11-22T18:25:00Z">
        <w:r w:rsidR="00B34D27" w:rsidRPr="00BA3432">
          <w:rPr>
            <w:rPrChange w:id="4251" w:author="phuong vu" w:date="2018-11-25T21:55:00Z">
              <w:rPr>
                <w:lang w:val="en-US"/>
              </w:rPr>
            </w:rPrChange>
          </w:rPr>
          <w:t>xử lí một đơn hàng:</w:t>
        </w:r>
      </w:ins>
    </w:p>
    <w:p w14:paraId="214D7ED9" w14:textId="1CDBB26C" w:rsidR="00B34D27" w:rsidRPr="00BA3432" w:rsidRDefault="00B34D27">
      <w:pPr>
        <w:spacing w:line="276" w:lineRule="auto"/>
        <w:rPr>
          <w:ins w:id="4252" w:author="phuong vu" w:date="2018-11-22T18:26:00Z"/>
          <w:rPrChange w:id="4253" w:author="phuong vu" w:date="2018-11-25T21:55:00Z">
            <w:rPr>
              <w:ins w:id="4254" w:author="phuong vu" w:date="2018-11-22T18:26:00Z"/>
              <w:lang w:val="en-US"/>
            </w:rPr>
          </w:rPrChange>
        </w:rPr>
        <w:pPrChange w:id="4255" w:author="phuong vu" w:date="2018-11-23T13:48:00Z">
          <w:pPr/>
        </w:pPrChange>
      </w:pPr>
      <w:ins w:id="4256" w:author="phuong vu" w:date="2018-11-22T18:25:00Z">
        <w:r w:rsidRPr="00BA3432">
          <w:rPr>
            <w:rPrChange w:id="4257" w:author="phuong vu" w:date="2018-11-25T21:55:00Z">
              <w:rPr>
                <w:lang w:val="en-US"/>
              </w:rPr>
            </w:rPrChange>
          </w:rPr>
          <w:lastRenderedPageBreak/>
          <w:tab/>
          <w:t>- Khung giờ làm việc: 6</w:t>
        </w:r>
      </w:ins>
      <w:ins w:id="4258" w:author="phuong vu" w:date="2018-11-22T18:26:00Z">
        <w:r w:rsidRPr="00BA3432">
          <w:rPr>
            <w:rPrChange w:id="4259" w:author="phuong vu" w:date="2018-11-25T21:55:00Z">
              <w:rPr>
                <w:lang w:val="en-US"/>
              </w:rPr>
            </w:rPrChange>
          </w:rPr>
          <w:t>:00 – 17:00 hàng ngày.</w:t>
        </w:r>
      </w:ins>
    </w:p>
    <w:p w14:paraId="33589015" w14:textId="3B195A07" w:rsidR="00B34D27" w:rsidRPr="00BA3432" w:rsidRDefault="00B34D27">
      <w:pPr>
        <w:spacing w:line="276" w:lineRule="auto"/>
        <w:rPr>
          <w:ins w:id="4260" w:author="phuong vu" w:date="2018-11-22T19:41:00Z"/>
          <w:rPrChange w:id="4261" w:author="phuong vu" w:date="2018-11-25T21:55:00Z">
            <w:rPr>
              <w:ins w:id="4262" w:author="phuong vu" w:date="2018-11-22T19:41:00Z"/>
              <w:lang w:val="en-US"/>
            </w:rPr>
          </w:rPrChange>
        </w:rPr>
        <w:pPrChange w:id="4263" w:author="phuong vu" w:date="2018-11-23T13:48:00Z">
          <w:pPr/>
        </w:pPrChange>
      </w:pPr>
      <w:ins w:id="4264" w:author="phuong vu" w:date="2018-11-22T18:26:00Z">
        <w:r w:rsidRPr="00BA3432">
          <w:rPr>
            <w:rPrChange w:id="4265" w:author="phuong vu" w:date="2018-11-25T21:55:00Z">
              <w:rPr>
                <w:lang w:val="en-US"/>
              </w:rPr>
            </w:rPrChange>
          </w:rPr>
          <w:tab/>
          <w:t xml:space="preserve">- </w:t>
        </w:r>
      </w:ins>
      <w:ins w:id="4266" w:author="phuong vu" w:date="2018-11-22T18:30:00Z">
        <w:r w:rsidRPr="00BA3432">
          <w:rPr>
            <w:rPrChange w:id="4267" w:author="phuong vu" w:date="2018-11-25T21:55:00Z">
              <w:rPr>
                <w:lang w:val="en-US"/>
              </w:rPr>
            </w:rPrChange>
          </w:rPr>
          <w:t>Phạm vi</w:t>
        </w:r>
      </w:ins>
      <w:ins w:id="4268" w:author="phuong vu" w:date="2018-11-22T18:31:00Z">
        <w:r w:rsidRPr="00BA3432">
          <w:rPr>
            <w:rPrChange w:id="4269" w:author="phuong vu" w:date="2018-11-25T21:55:00Z">
              <w:rPr>
                <w:lang w:val="en-US"/>
              </w:rPr>
            </w:rPrChange>
          </w:rPr>
          <w:t xml:space="preserve"> bán kính vận chuyển đơn hàng: 10 km</w:t>
        </w:r>
      </w:ins>
      <w:ins w:id="4270" w:author="phuong vu" w:date="2018-11-22T20:05:00Z">
        <w:r w:rsidR="00C10D94" w:rsidRPr="00BA3432">
          <w:rPr>
            <w:rPrChange w:id="4271" w:author="phuong vu" w:date="2018-11-25T21:55:00Z">
              <w:rPr>
                <w:lang w:val="en-US"/>
              </w:rPr>
            </w:rPrChange>
          </w:rPr>
          <w:t>.</w:t>
        </w:r>
      </w:ins>
    </w:p>
    <w:p w14:paraId="04824769" w14:textId="0C5185AB" w:rsidR="00EE1254" w:rsidRPr="00BA3432" w:rsidRDefault="00EE1254">
      <w:pPr>
        <w:spacing w:line="276" w:lineRule="auto"/>
        <w:rPr>
          <w:ins w:id="4272" w:author="phuong vu" w:date="2018-11-22T19:43:00Z"/>
          <w:rPrChange w:id="4273" w:author="phuong vu" w:date="2018-11-25T21:55:00Z">
            <w:rPr>
              <w:ins w:id="4274" w:author="phuong vu" w:date="2018-11-22T19:43:00Z"/>
              <w:lang w:val="en-US"/>
            </w:rPr>
          </w:rPrChange>
        </w:rPr>
        <w:pPrChange w:id="4275" w:author="phuong vu" w:date="2018-11-23T13:48:00Z">
          <w:pPr/>
        </w:pPrChange>
      </w:pPr>
      <w:ins w:id="4276" w:author="phuong vu" w:date="2018-11-22T19:41:00Z">
        <w:r w:rsidRPr="00BA3432">
          <w:rPr>
            <w:rPrChange w:id="4277" w:author="phuong vu" w:date="2018-11-25T21:55:00Z">
              <w:rPr>
                <w:lang w:val="en-US"/>
              </w:rPr>
            </w:rPrChange>
          </w:rPr>
          <w:tab/>
          <w:t>- Thời gian trung bình để nhận và trả quần áo cho khách hàng</w:t>
        </w:r>
      </w:ins>
      <w:ins w:id="4278" w:author="phuong vu" w:date="2018-11-22T19:42:00Z">
        <w:r w:rsidR="00233DE3" w:rsidRPr="00BA3432">
          <w:rPr>
            <w:rPrChange w:id="4279" w:author="phuong vu" w:date="2018-11-25T21:55:00Z">
              <w:rPr>
                <w:lang w:val="en-US"/>
              </w:rPr>
            </w:rPrChange>
          </w:rPr>
          <w:t xml:space="preserve"> là</w:t>
        </w:r>
      </w:ins>
      <w:ins w:id="4280" w:author="phuong vu" w:date="2018-11-22T19:41:00Z">
        <w:r w:rsidRPr="00BA3432">
          <w:rPr>
            <w:rPrChange w:id="4281" w:author="phuong vu" w:date="2018-11-25T21:55:00Z">
              <w:rPr>
                <w:lang w:val="en-US"/>
              </w:rPr>
            </w:rPrChange>
          </w:rPr>
          <w:t xml:space="preserve"> 1 giờ</w:t>
        </w:r>
      </w:ins>
      <w:ins w:id="4282" w:author="phuong vu" w:date="2018-11-22T19:43:00Z">
        <w:r w:rsidR="00233DE3" w:rsidRPr="00BA3432">
          <w:rPr>
            <w:rPrChange w:id="4283" w:author="phuong vu" w:date="2018-11-25T21:55:00Z">
              <w:rPr>
                <w:lang w:val="en-US"/>
              </w:rPr>
            </w:rPrChange>
          </w:rPr>
          <w:t>/ lượt</w:t>
        </w:r>
      </w:ins>
      <w:ins w:id="4284" w:author="phuong vu" w:date="2018-11-22T19:42:00Z">
        <w:r w:rsidR="00233DE3" w:rsidRPr="00BA3432">
          <w:rPr>
            <w:rPrChange w:id="4285" w:author="phuong vu" w:date="2018-11-25T21:55:00Z">
              <w:rPr>
                <w:lang w:val="en-US"/>
              </w:rPr>
            </w:rPrChange>
          </w:rPr>
          <w:t xml:space="preserve">. Bao gồm: Thời gian di chuyển, kiểm tra đơn hàng, xác nhận với khách </w:t>
        </w:r>
      </w:ins>
      <w:ins w:id="4286" w:author="phuong vu" w:date="2018-11-22T19:43:00Z">
        <w:r w:rsidR="00233DE3" w:rsidRPr="00BA3432">
          <w:rPr>
            <w:rPrChange w:id="4287" w:author="phuong vu" w:date="2018-11-25T21:55:00Z">
              <w:rPr>
                <w:lang w:val="en-US"/>
              </w:rPr>
            </w:rPrChange>
          </w:rPr>
          <w:t>hàng.</w:t>
        </w:r>
      </w:ins>
    </w:p>
    <w:p w14:paraId="2E81959D" w14:textId="72E1E56B" w:rsidR="00233DE3" w:rsidRPr="00AD0E2E" w:rsidRDefault="00233DE3">
      <w:pPr>
        <w:spacing w:line="276" w:lineRule="auto"/>
        <w:rPr>
          <w:ins w:id="4288" w:author="phuong vu" w:date="2018-11-25T21:30:00Z"/>
        </w:rPr>
      </w:pPr>
      <w:ins w:id="4289" w:author="phuong vu" w:date="2018-11-22T19:43:00Z">
        <w:r w:rsidRPr="00BA3432">
          <w:rPr>
            <w:rPrChange w:id="4290" w:author="phuong vu" w:date="2018-11-25T21:55:00Z">
              <w:rPr>
                <w:lang w:val="en-US"/>
              </w:rPr>
            </w:rPrChange>
          </w:rPr>
          <w:tab/>
        </w:r>
      </w:ins>
      <w:ins w:id="4291" w:author="phuong vu" w:date="2018-11-22T20:06:00Z">
        <w:r w:rsidR="00C10D94" w:rsidRPr="00BA3432">
          <w:rPr>
            <w:rPrChange w:id="4292" w:author="phuong vu" w:date="2018-11-25T21:55:00Z">
              <w:rPr>
                <w:lang w:val="en-US"/>
              </w:rPr>
            </w:rPrChange>
          </w:rPr>
          <w:t>- Thời gian xử lí một đơn hàng trung bình</w:t>
        </w:r>
      </w:ins>
      <w:ins w:id="4293" w:author="phuong vu" w:date="2018-11-22T20:07:00Z">
        <w:r w:rsidR="00C10D94" w:rsidRPr="00BA3432">
          <w:rPr>
            <w:rPrChange w:id="4294" w:author="phuong vu" w:date="2018-11-25T21:55:00Z">
              <w:rPr>
                <w:lang w:val="en-US"/>
              </w:rPr>
            </w:rPrChange>
          </w:rPr>
          <w:t xml:space="preserve"> nếu không có yêu cầu đặc biệt từ khách hàng</w:t>
        </w:r>
      </w:ins>
      <w:ins w:id="4295" w:author="phuong vu" w:date="2018-11-22T20:06:00Z">
        <w:r w:rsidR="00C10D94" w:rsidRPr="00BA3432">
          <w:rPr>
            <w:rPrChange w:id="4296" w:author="phuong vu" w:date="2018-11-25T21:55:00Z">
              <w:rPr>
                <w:lang w:val="en-US"/>
              </w:rPr>
            </w:rPrChange>
          </w:rPr>
          <w:t>: 3 giờ.</w:t>
        </w:r>
      </w:ins>
    </w:p>
    <w:p w14:paraId="5F2B4024" w14:textId="2F76940E" w:rsidR="00E13565" w:rsidRPr="00BA3432" w:rsidRDefault="00E13565">
      <w:pPr>
        <w:spacing w:line="276" w:lineRule="auto"/>
        <w:rPr>
          <w:ins w:id="4297" w:author="phuong vu" w:date="2018-11-22T20:09:00Z"/>
          <w:lang w:val="en-US"/>
          <w:rPrChange w:id="4298" w:author="phuong vu" w:date="2018-11-25T21:55:00Z">
            <w:rPr>
              <w:ins w:id="4299" w:author="phuong vu" w:date="2018-11-22T20:09:00Z"/>
              <w:lang w:val="en-US"/>
            </w:rPr>
          </w:rPrChange>
        </w:rPr>
        <w:pPrChange w:id="4300" w:author="phuong vu" w:date="2018-11-23T13:48:00Z">
          <w:pPr/>
        </w:pPrChange>
      </w:pPr>
      <w:ins w:id="4301" w:author="phuong vu" w:date="2018-11-25T21:30:00Z">
        <w:r w:rsidRPr="00AD0E2E">
          <w:tab/>
        </w:r>
        <w:r w:rsidRPr="00AD0E2E">
          <w:rPr>
            <w:lang w:val="en-US"/>
          </w:rPr>
          <w:t>- M</w:t>
        </w:r>
        <w:r w:rsidRPr="00BA3432">
          <w:rPr>
            <w:lang w:val="en-US"/>
            <w:rPrChange w:id="4302" w:author="phuong vu" w:date="2018-11-25T21:55:00Z">
              <w:rPr>
                <w:lang w:val="en-US"/>
              </w:rPr>
            </w:rPrChange>
          </w:rPr>
          <w:t>ỗi máy</w:t>
        </w:r>
      </w:ins>
      <w:ins w:id="4303" w:author="phuong vu" w:date="2018-11-25T21:31:00Z">
        <w:r w:rsidR="009675A3" w:rsidRPr="00BA3432">
          <w:rPr>
            <w:lang w:val="en-US"/>
            <w:rPrChange w:id="4304" w:author="phuong vu" w:date="2018-11-25T21:55:00Z">
              <w:rPr>
                <w:lang w:val="en-US"/>
              </w:rPr>
            </w:rPrChange>
          </w:rPr>
          <w:t xml:space="preserve"> giặt</w:t>
        </w:r>
      </w:ins>
      <w:ins w:id="4305" w:author="phuong vu" w:date="2018-11-25T21:30:00Z">
        <w:r w:rsidRPr="00BA3432">
          <w:rPr>
            <w:lang w:val="en-US"/>
            <w:rPrChange w:id="4306" w:author="phuong vu" w:date="2018-11-25T21:55:00Z">
              <w:rPr>
                <w:lang w:val="en-US"/>
              </w:rPr>
            </w:rPrChange>
          </w:rPr>
          <w:t xml:space="preserve"> xử lí một</w:t>
        </w:r>
      </w:ins>
      <w:ins w:id="4307" w:author="phuong vu" w:date="2018-11-25T21:31:00Z">
        <w:r w:rsidR="009675A3" w:rsidRPr="00BA3432">
          <w:rPr>
            <w:lang w:val="en-US"/>
            <w:rPrChange w:id="4308" w:author="phuong vu" w:date="2018-11-25T21:55:00Z">
              <w:rPr>
                <w:lang w:val="en-US"/>
              </w:rPr>
            </w:rPrChange>
          </w:rPr>
          <w:t xml:space="preserve"> đơn hàng tại một thời gian. Nếu đơn hàng </w:t>
        </w:r>
      </w:ins>
      <w:ins w:id="4309" w:author="phuong vu" w:date="2018-11-25T21:32:00Z">
        <w:r w:rsidR="009675A3" w:rsidRPr="00BA3432">
          <w:rPr>
            <w:lang w:val="en-US"/>
            <w:rPrChange w:id="4310" w:author="phuong vu" w:date="2018-11-25T21:55:00Z">
              <w:rPr>
                <w:lang w:val="en-US"/>
              </w:rPr>
            </w:rPrChange>
          </w:rPr>
          <w:t xml:space="preserve">có số lượng quần </w:t>
        </w:r>
      </w:ins>
      <w:ins w:id="4311" w:author="phuong vu" w:date="2018-11-25T21:33:00Z">
        <w:r w:rsidR="009675A3" w:rsidRPr="00BA3432">
          <w:rPr>
            <w:lang w:val="en-US"/>
            <w:rPrChange w:id="4312" w:author="phuong vu" w:date="2018-11-25T21:55:00Z">
              <w:rPr>
                <w:lang w:val="en-US"/>
              </w:rPr>
            </w:rPrChange>
          </w:rPr>
          <w:t>dưới ngưỡng mà máy giặt có thể thực hiện việc giặt thì biện pháp là sử dụng phuong pháp giặt truyền thống (bằng tay).</w:t>
        </w:r>
      </w:ins>
    </w:p>
    <w:p w14:paraId="280D9A75" w14:textId="2CEB3433" w:rsidR="004B7D55" w:rsidRPr="00BA3432" w:rsidRDefault="00505E5A">
      <w:pPr>
        <w:spacing w:line="276" w:lineRule="auto"/>
        <w:rPr>
          <w:ins w:id="4313" w:author="phuong vu" w:date="2018-11-22T13:50:00Z"/>
          <w:rPrChange w:id="4314" w:author="phuong vu" w:date="2018-11-25T21:55:00Z">
            <w:rPr>
              <w:ins w:id="4315" w:author="phuong vu" w:date="2018-11-22T13:50:00Z"/>
            </w:rPr>
          </w:rPrChange>
        </w:rPr>
        <w:pPrChange w:id="4316" w:author="phuong vu" w:date="2018-11-23T13:48:00Z">
          <w:pPr>
            <w:pStyle w:val="Heading3"/>
          </w:pPr>
        </w:pPrChange>
      </w:pPr>
      <w:ins w:id="4317" w:author="phuong vu" w:date="2018-11-22T20:19:00Z">
        <w:r w:rsidRPr="00BA3432">
          <w:rPr>
            <w:rPrChange w:id="4318" w:author="phuong vu" w:date="2018-11-25T21:55:00Z">
              <w:rPr>
                <w:b w:val="0"/>
              </w:rPr>
            </w:rPrChange>
          </w:rPr>
          <w:tab/>
        </w:r>
      </w:ins>
      <w:ins w:id="4319" w:author="phuong vu" w:date="2018-11-22T20:24:00Z">
        <w:r w:rsidR="00C0220C" w:rsidRPr="00BA3432">
          <w:rPr>
            <w:rPrChange w:id="4320" w:author="phuong vu" w:date="2018-11-25T21:55:00Z">
              <w:rPr>
                <w:b w:val="0"/>
              </w:rPr>
            </w:rPrChange>
          </w:rPr>
          <w:t xml:space="preserve">=&gt; </w:t>
        </w:r>
      </w:ins>
      <w:ins w:id="4321" w:author="phuong vu" w:date="2018-11-22T20:21:00Z">
        <w:r w:rsidR="00C0220C" w:rsidRPr="00BA3432">
          <w:rPr>
            <w:rPrChange w:id="4322" w:author="phuong vu" w:date="2018-11-25T21:55:00Z">
              <w:rPr>
                <w:b w:val="0"/>
              </w:rPr>
            </w:rPrChange>
          </w:rPr>
          <w:t>Tổng thời gian dành cho một đơn hàng</w:t>
        </w:r>
      </w:ins>
      <w:ins w:id="4323" w:author="phuong vu" w:date="2018-11-22T20:23:00Z">
        <w:r w:rsidR="00C0220C" w:rsidRPr="00BA3432">
          <w:rPr>
            <w:rPrChange w:id="4324" w:author="phuong vu" w:date="2018-11-25T21:55:00Z">
              <w:rPr>
                <w:b w:val="0"/>
              </w:rPr>
            </w:rPrChange>
          </w:rPr>
          <w:t>: 5 giờ.</w:t>
        </w:r>
      </w:ins>
    </w:p>
    <w:p w14:paraId="248B2431" w14:textId="77777777" w:rsidR="00694700" w:rsidRPr="00BA3432" w:rsidRDefault="00694700">
      <w:pPr>
        <w:pStyle w:val="Heading3"/>
        <w:spacing w:line="276" w:lineRule="auto"/>
        <w:rPr>
          <w:ins w:id="4325" w:author="phuong vu" w:date="2018-11-22T16:01:00Z"/>
          <w:rFonts w:cstheme="majorHAnsi"/>
          <w:rPrChange w:id="4326" w:author="phuong vu" w:date="2018-11-25T21:55:00Z">
            <w:rPr>
              <w:ins w:id="4327" w:author="phuong vu" w:date="2018-11-22T16:01:00Z"/>
            </w:rPr>
          </w:rPrChange>
        </w:rPr>
        <w:pPrChange w:id="4328" w:author="phuong vu" w:date="2018-11-23T13:48:00Z">
          <w:pPr>
            <w:pStyle w:val="Heading3"/>
          </w:pPr>
        </w:pPrChange>
      </w:pPr>
      <w:bookmarkStart w:id="4329" w:name="_Toc530662483"/>
      <w:bookmarkStart w:id="4330" w:name="_Toc530662482"/>
      <w:ins w:id="4331" w:author="phuong vu" w:date="2018-11-22T16:01:00Z">
        <w:r w:rsidRPr="00BA3432">
          <w:rPr>
            <w:rFonts w:cstheme="majorHAnsi"/>
            <w:rPrChange w:id="4332" w:author="phuong vu" w:date="2018-11-25T21:55:00Z">
              <w:rPr/>
            </w:rPrChange>
          </w:rPr>
          <w:t>Các chức năng hệ thống</w:t>
        </w:r>
        <w:bookmarkEnd w:id="4329"/>
      </w:ins>
    </w:p>
    <w:p w14:paraId="08F82C78" w14:textId="77777777" w:rsidR="00694700" w:rsidRPr="00BA3432" w:rsidRDefault="00694700">
      <w:pPr>
        <w:spacing w:line="276" w:lineRule="auto"/>
        <w:rPr>
          <w:ins w:id="4333" w:author="phuong vu" w:date="2018-11-22T16:01:00Z"/>
          <w:lang w:val="en-US"/>
          <w:rPrChange w:id="4334" w:author="phuong vu" w:date="2018-11-25T21:55:00Z">
            <w:rPr>
              <w:ins w:id="4335" w:author="phuong vu" w:date="2018-11-22T16:01:00Z"/>
              <w:lang w:val="en-US"/>
            </w:rPr>
          </w:rPrChange>
        </w:rPr>
        <w:pPrChange w:id="4336" w:author="phuong vu" w:date="2018-11-23T13:48:00Z">
          <w:pPr/>
        </w:pPrChange>
      </w:pPr>
      <w:ins w:id="4337" w:author="phuong vu" w:date="2018-11-22T16:01:00Z">
        <w:r w:rsidRPr="00BA3432">
          <w:rPr>
            <w:lang w:val="en-US"/>
            <w:rPrChange w:id="4338" w:author="phuong vu" w:date="2018-11-25T21:55:00Z">
              <w:rPr>
                <w:lang w:val="en-US"/>
              </w:rPr>
            </w:rPrChange>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Change w:id="4339"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4340">
          <w:tblGrid>
            <w:gridCol w:w="708"/>
            <w:gridCol w:w="1481"/>
            <w:gridCol w:w="511"/>
            <w:gridCol w:w="5979"/>
          </w:tblGrid>
        </w:tblGridChange>
      </w:tblGrid>
      <w:tr w:rsidR="00694700" w:rsidRPr="00BA3432" w14:paraId="0A6F799C" w14:textId="77777777" w:rsidTr="006648F4">
        <w:trPr>
          <w:ins w:id="4341" w:author="phuong vu" w:date="2018-11-22T16:01:00Z"/>
        </w:trPr>
        <w:tc>
          <w:tcPr>
            <w:tcW w:w="708" w:type="dxa"/>
            <w:vAlign w:val="center"/>
            <w:tcPrChange w:id="4342" w:author="phuong vu" w:date="2018-11-23T10:00:00Z">
              <w:tcPr>
                <w:tcW w:w="708" w:type="dxa"/>
                <w:vAlign w:val="center"/>
              </w:tcPr>
            </w:tcPrChange>
          </w:tcPr>
          <w:p w14:paraId="33CEA1B4" w14:textId="77777777" w:rsidR="00694700" w:rsidRPr="00BA3432" w:rsidRDefault="00694700">
            <w:pPr>
              <w:pStyle w:val="ListParagraph"/>
              <w:spacing w:line="276" w:lineRule="auto"/>
              <w:ind w:left="0"/>
              <w:jc w:val="center"/>
              <w:rPr>
                <w:ins w:id="4343" w:author="phuong vu" w:date="2018-11-22T16:01:00Z"/>
                <w:b/>
                <w:rPrChange w:id="4344" w:author="phuong vu" w:date="2018-11-25T21:55:00Z">
                  <w:rPr>
                    <w:ins w:id="4345" w:author="phuong vu" w:date="2018-11-22T16:01:00Z"/>
                    <w:b/>
                  </w:rPr>
                </w:rPrChange>
              </w:rPr>
              <w:pPrChange w:id="4346" w:author="phuong vu" w:date="2018-11-23T13:48:00Z">
                <w:pPr>
                  <w:pStyle w:val="ListParagraph"/>
                  <w:ind w:left="0"/>
                  <w:jc w:val="center"/>
                </w:pPr>
              </w:pPrChange>
            </w:pPr>
            <w:ins w:id="4347" w:author="phuong vu" w:date="2018-11-22T16:01:00Z">
              <w:r w:rsidRPr="00BA3432">
                <w:rPr>
                  <w:b/>
                  <w:rPrChange w:id="4348" w:author="phuong vu" w:date="2018-11-25T21:55:00Z">
                    <w:rPr>
                      <w:b/>
                    </w:rPr>
                  </w:rPrChange>
                </w:rPr>
                <w:t>STT</w:t>
              </w:r>
            </w:ins>
          </w:p>
        </w:tc>
        <w:tc>
          <w:tcPr>
            <w:tcW w:w="1992" w:type="dxa"/>
            <w:vAlign w:val="center"/>
            <w:tcPrChange w:id="4349" w:author="phuong vu" w:date="2018-11-23T10:00:00Z">
              <w:tcPr>
                <w:tcW w:w="1481" w:type="dxa"/>
                <w:vAlign w:val="center"/>
              </w:tcPr>
            </w:tcPrChange>
          </w:tcPr>
          <w:p w14:paraId="191E5361" w14:textId="77777777" w:rsidR="00694700" w:rsidRPr="00BA3432" w:rsidRDefault="00694700">
            <w:pPr>
              <w:pStyle w:val="ListParagraph"/>
              <w:spacing w:line="276" w:lineRule="auto"/>
              <w:ind w:left="0"/>
              <w:jc w:val="center"/>
              <w:rPr>
                <w:ins w:id="4350" w:author="phuong vu" w:date="2018-11-22T16:01:00Z"/>
                <w:b/>
                <w:rPrChange w:id="4351" w:author="phuong vu" w:date="2018-11-25T21:55:00Z">
                  <w:rPr>
                    <w:ins w:id="4352" w:author="phuong vu" w:date="2018-11-22T16:01:00Z"/>
                    <w:b/>
                  </w:rPr>
                </w:rPrChange>
              </w:rPr>
              <w:pPrChange w:id="4353" w:author="phuong vu" w:date="2018-11-23T13:48:00Z">
                <w:pPr>
                  <w:pStyle w:val="ListParagraph"/>
                  <w:ind w:left="0"/>
                  <w:jc w:val="center"/>
                </w:pPr>
              </w:pPrChange>
            </w:pPr>
            <w:ins w:id="4354" w:author="phuong vu" w:date="2018-11-22T16:01:00Z">
              <w:r w:rsidRPr="00BA3432">
                <w:rPr>
                  <w:b/>
                  <w:rPrChange w:id="4355" w:author="phuong vu" w:date="2018-11-25T21:55:00Z">
                    <w:rPr>
                      <w:b/>
                    </w:rPr>
                  </w:rPrChange>
                </w:rPr>
                <w:t>Mã chức năng</w:t>
              </w:r>
            </w:ins>
          </w:p>
        </w:tc>
        <w:tc>
          <w:tcPr>
            <w:tcW w:w="5979" w:type="dxa"/>
            <w:vAlign w:val="center"/>
            <w:tcPrChange w:id="4356" w:author="phuong vu" w:date="2018-11-23T10:00:00Z">
              <w:tcPr>
                <w:tcW w:w="6490" w:type="dxa"/>
                <w:gridSpan w:val="2"/>
                <w:vAlign w:val="center"/>
              </w:tcPr>
            </w:tcPrChange>
          </w:tcPr>
          <w:p w14:paraId="3B7173AD" w14:textId="77777777" w:rsidR="00694700" w:rsidRPr="00BA3432" w:rsidRDefault="00694700">
            <w:pPr>
              <w:pStyle w:val="ListParagraph"/>
              <w:spacing w:line="276" w:lineRule="auto"/>
              <w:ind w:left="0"/>
              <w:jc w:val="center"/>
              <w:rPr>
                <w:ins w:id="4357" w:author="phuong vu" w:date="2018-11-22T16:01:00Z"/>
                <w:b/>
                <w:rPrChange w:id="4358" w:author="phuong vu" w:date="2018-11-25T21:55:00Z">
                  <w:rPr>
                    <w:ins w:id="4359" w:author="phuong vu" w:date="2018-11-22T16:01:00Z"/>
                    <w:b/>
                  </w:rPr>
                </w:rPrChange>
              </w:rPr>
              <w:pPrChange w:id="4360" w:author="phuong vu" w:date="2018-11-23T13:48:00Z">
                <w:pPr>
                  <w:pStyle w:val="ListParagraph"/>
                  <w:ind w:left="0"/>
                  <w:jc w:val="center"/>
                </w:pPr>
              </w:pPrChange>
            </w:pPr>
            <w:ins w:id="4361" w:author="phuong vu" w:date="2018-11-22T16:01:00Z">
              <w:r w:rsidRPr="00BA3432">
                <w:rPr>
                  <w:b/>
                  <w:rPrChange w:id="4362" w:author="phuong vu" w:date="2018-11-25T21:55:00Z">
                    <w:rPr>
                      <w:b/>
                    </w:rPr>
                  </w:rPrChange>
                </w:rPr>
                <w:t>Tên chức năng</w:t>
              </w:r>
            </w:ins>
          </w:p>
        </w:tc>
      </w:tr>
      <w:tr w:rsidR="00694700" w:rsidRPr="00BA3432" w14:paraId="250A345E" w14:textId="77777777" w:rsidTr="006648F4">
        <w:trPr>
          <w:ins w:id="4363" w:author="phuong vu" w:date="2018-11-22T16:01:00Z"/>
        </w:trPr>
        <w:tc>
          <w:tcPr>
            <w:tcW w:w="708" w:type="dxa"/>
            <w:tcPrChange w:id="4364" w:author="phuong vu" w:date="2018-11-23T10:00:00Z">
              <w:tcPr>
                <w:tcW w:w="708" w:type="dxa"/>
              </w:tcPr>
            </w:tcPrChange>
          </w:tcPr>
          <w:p w14:paraId="71990D44" w14:textId="77777777" w:rsidR="00694700" w:rsidRPr="00BA3432" w:rsidRDefault="00694700">
            <w:pPr>
              <w:pStyle w:val="ListParagraph"/>
              <w:spacing w:line="276" w:lineRule="auto"/>
              <w:ind w:left="0"/>
              <w:jc w:val="center"/>
              <w:rPr>
                <w:ins w:id="4365" w:author="phuong vu" w:date="2018-11-22T16:01:00Z"/>
                <w:rPrChange w:id="4366" w:author="phuong vu" w:date="2018-11-25T21:55:00Z">
                  <w:rPr>
                    <w:ins w:id="4367" w:author="phuong vu" w:date="2018-11-22T16:01:00Z"/>
                  </w:rPr>
                </w:rPrChange>
              </w:rPr>
              <w:pPrChange w:id="4368" w:author="phuong vu" w:date="2018-11-23T13:48:00Z">
                <w:pPr>
                  <w:pStyle w:val="ListParagraph"/>
                  <w:spacing w:line="360" w:lineRule="auto"/>
                  <w:ind w:left="0"/>
                  <w:jc w:val="center"/>
                </w:pPr>
              </w:pPrChange>
            </w:pPr>
            <w:ins w:id="4369" w:author="phuong vu" w:date="2018-11-22T16:01:00Z">
              <w:r w:rsidRPr="00BA3432">
                <w:rPr>
                  <w:rPrChange w:id="4370" w:author="phuong vu" w:date="2018-11-25T21:55:00Z">
                    <w:rPr/>
                  </w:rPrChange>
                </w:rPr>
                <w:t>1</w:t>
              </w:r>
            </w:ins>
          </w:p>
        </w:tc>
        <w:tc>
          <w:tcPr>
            <w:tcW w:w="1992" w:type="dxa"/>
            <w:tcPrChange w:id="4371" w:author="phuong vu" w:date="2018-11-23T10:00:00Z">
              <w:tcPr>
                <w:tcW w:w="1481" w:type="dxa"/>
              </w:tcPr>
            </w:tcPrChange>
          </w:tcPr>
          <w:p w14:paraId="179EE15E" w14:textId="3D270F67" w:rsidR="00694700" w:rsidRPr="00BA3432" w:rsidRDefault="00694700">
            <w:pPr>
              <w:pStyle w:val="ListParagraph"/>
              <w:spacing w:line="276" w:lineRule="auto"/>
              <w:ind w:left="0"/>
              <w:rPr>
                <w:ins w:id="4372" w:author="phuong vu" w:date="2018-11-22T16:01:00Z"/>
                <w:lang w:val="en-US"/>
                <w:rPrChange w:id="4373" w:author="phuong vu" w:date="2018-11-25T21:55:00Z">
                  <w:rPr>
                    <w:ins w:id="4374" w:author="phuong vu" w:date="2018-11-22T16:01:00Z"/>
                    <w:lang w:val="en-US"/>
                  </w:rPr>
                </w:rPrChange>
              </w:rPr>
              <w:pPrChange w:id="4375" w:author="phuong vu" w:date="2018-11-23T13:48:00Z">
                <w:pPr>
                  <w:pStyle w:val="ListParagraph"/>
                  <w:spacing w:line="360" w:lineRule="auto"/>
                  <w:ind w:left="0"/>
                </w:pPr>
              </w:pPrChange>
            </w:pPr>
            <w:ins w:id="4376" w:author="phuong vu" w:date="2018-11-22T16:01:00Z">
              <w:r w:rsidRPr="00BA3432">
                <w:rPr>
                  <w:lang w:val="en-US"/>
                  <w:rPrChange w:id="4377" w:author="phuong vu" w:date="2018-11-25T21:55:00Z">
                    <w:rPr>
                      <w:lang w:val="en-US"/>
                    </w:rPr>
                  </w:rPrChange>
                </w:rPr>
                <w:t>GU_01</w:t>
              </w:r>
            </w:ins>
            <w:ins w:id="4378" w:author="phuong vu" w:date="2018-11-25T23:55:00Z">
              <w:r w:rsidR="00AD0E2E">
                <w:rPr>
                  <w:lang w:val="en-US"/>
                </w:rPr>
                <w:t>_</w:t>
              </w:r>
            </w:ins>
            <w:ins w:id="4379" w:author="phuong vu" w:date="2018-11-25T23:56:00Z">
              <w:r w:rsidR="00AD0E2E">
                <w:rPr>
                  <w:lang w:val="en-US"/>
                </w:rPr>
                <w:t>01</w:t>
              </w:r>
            </w:ins>
          </w:p>
        </w:tc>
        <w:tc>
          <w:tcPr>
            <w:tcW w:w="5979" w:type="dxa"/>
            <w:tcPrChange w:id="4380" w:author="phuong vu" w:date="2018-11-23T10:00:00Z">
              <w:tcPr>
                <w:tcW w:w="6490" w:type="dxa"/>
                <w:gridSpan w:val="2"/>
              </w:tcPr>
            </w:tcPrChange>
          </w:tcPr>
          <w:p w14:paraId="453889C5" w14:textId="10E56924" w:rsidR="00694700" w:rsidRPr="00BA3432" w:rsidRDefault="00AD0E2E">
            <w:pPr>
              <w:pStyle w:val="ListParagraph"/>
              <w:spacing w:line="276" w:lineRule="auto"/>
              <w:ind w:left="0"/>
              <w:rPr>
                <w:ins w:id="4381" w:author="phuong vu" w:date="2018-11-22T16:01:00Z"/>
                <w:lang w:val="en-US"/>
                <w:rPrChange w:id="4382" w:author="phuong vu" w:date="2018-11-25T21:55:00Z">
                  <w:rPr>
                    <w:ins w:id="4383" w:author="phuong vu" w:date="2018-11-22T16:01:00Z"/>
                    <w:lang w:val="en-US"/>
                  </w:rPr>
                </w:rPrChange>
              </w:rPr>
              <w:pPrChange w:id="4384" w:author="phuong vu" w:date="2018-11-23T13:48:00Z">
                <w:pPr>
                  <w:pStyle w:val="ListParagraph"/>
                  <w:spacing w:line="360" w:lineRule="auto"/>
                  <w:ind w:left="0"/>
                </w:pPr>
              </w:pPrChange>
            </w:pPr>
            <w:ins w:id="4385" w:author="phuong vu" w:date="2018-11-25T23:56:00Z">
              <w:r>
                <w:rPr>
                  <w:lang w:val="en-US"/>
                </w:rPr>
                <w:t>Xem danh sách đơn hàng theo trạng thái</w:t>
              </w:r>
            </w:ins>
          </w:p>
        </w:tc>
      </w:tr>
      <w:tr w:rsidR="00AD0E2E" w:rsidRPr="00BA3432" w14:paraId="20486353" w14:textId="77777777" w:rsidTr="006648F4">
        <w:trPr>
          <w:ins w:id="4386" w:author="phuong vu" w:date="2018-11-25T23:55:00Z"/>
        </w:trPr>
        <w:tc>
          <w:tcPr>
            <w:tcW w:w="708" w:type="dxa"/>
          </w:tcPr>
          <w:p w14:paraId="69846AE0" w14:textId="4BFF4951" w:rsidR="00AD0E2E" w:rsidRPr="00AD0E2E" w:rsidRDefault="00AD0E2E">
            <w:pPr>
              <w:pStyle w:val="ListParagraph"/>
              <w:spacing w:line="276" w:lineRule="auto"/>
              <w:ind w:left="0"/>
              <w:jc w:val="center"/>
              <w:rPr>
                <w:ins w:id="4387" w:author="phuong vu" w:date="2018-11-25T23:55:00Z"/>
                <w:lang w:val="en-US"/>
                <w:rPrChange w:id="4388" w:author="phuong vu" w:date="2018-11-25T23:56:00Z">
                  <w:rPr>
                    <w:ins w:id="4389" w:author="phuong vu" w:date="2018-11-25T23:55:00Z"/>
                  </w:rPr>
                </w:rPrChange>
              </w:rPr>
            </w:pPr>
            <w:ins w:id="4390" w:author="phuong vu" w:date="2018-11-25T23:56:00Z">
              <w:r>
                <w:rPr>
                  <w:lang w:val="en-US"/>
                </w:rPr>
                <w:t>2</w:t>
              </w:r>
            </w:ins>
          </w:p>
        </w:tc>
        <w:tc>
          <w:tcPr>
            <w:tcW w:w="1992" w:type="dxa"/>
          </w:tcPr>
          <w:p w14:paraId="18050665" w14:textId="1EDCF8BB" w:rsidR="00AD0E2E" w:rsidRPr="00BA3432" w:rsidRDefault="00AD0E2E">
            <w:pPr>
              <w:pStyle w:val="ListParagraph"/>
              <w:spacing w:line="276" w:lineRule="auto"/>
              <w:ind w:left="0"/>
              <w:rPr>
                <w:ins w:id="4391" w:author="phuong vu" w:date="2018-11-25T23:55:00Z"/>
                <w:lang w:val="en-US"/>
                <w:rPrChange w:id="4392" w:author="phuong vu" w:date="2018-11-25T21:55:00Z">
                  <w:rPr>
                    <w:ins w:id="4393" w:author="phuong vu" w:date="2018-11-25T23:55:00Z"/>
                    <w:lang w:val="en-US"/>
                  </w:rPr>
                </w:rPrChange>
              </w:rPr>
            </w:pPr>
            <w:ins w:id="4394" w:author="phuong vu" w:date="2018-11-25T23:56:00Z">
              <w:r>
                <w:rPr>
                  <w:lang w:val="en-US"/>
                </w:rPr>
                <w:t>GU_01_02</w:t>
              </w:r>
            </w:ins>
          </w:p>
        </w:tc>
        <w:tc>
          <w:tcPr>
            <w:tcW w:w="5979" w:type="dxa"/>
          </w:tcPr>
          <w:p w14:paraId="13D2FD34" w14:textId="2EA7B275" w:rsidR="00AD0E2E" w:rsidRPr="00BA3432" w:rsidRDefault="00AD0E2E">
            <w:pPr>
              <w:pStyle w:val="ListParagraph"/>
              <w:spacing w:line="276" w:lineRule="auto"/>
              <w:ind w:left="0"/>
              <w:rPr>
                <w:ins w:id="4395" w:author="phuong vu" w:date="2018-11-25T23:55:00Z"/>
                <w:lang w:val="en-US"/>
                <w:rPrChange w:id="4396" w:author="phuong vu" w:date="2018-11-25T21:55:00Z">
                  <w:rPr>
                    <w:ins w:id="4397" w:author="phuong vu" w:date="2018-11-25T23:55:00Z"/>
                    <w:lang w:val="en-US"/>
                  </w:rPr>
                </w:rPrChange>
              </w:rPr>
            </w:pPr>
            <w:ins w:id="4398" w:author="phuong vu" w:date="2018-11-25T23:56:00Z">
              <w:r>
                <w:rPr>
                  <w:lang w:val="en-US"/>
                </w:rPr>
                <w:t>Xem chi tiết đơn hàng</w:t>
              </w:r>
            </w:ins>
          </w:p>
        </w:tc>
      </w:tr>
      <w:tr w:rsidR="00AD0E2E" w:rsidRPr="00BA3432" w14:paraId="449F58A7" w14:textId="77777777" w:rsidTr="006648F4">
        <w:trPr>
          <w:ins w:id="4399" w:author="phuong vu" w:date="2018-11-25T23:55:00Z"/>
        </w:trPr>
        <w:tc>
          <w:tcPr>
            <w:tcW w:w="708" w:type="dxa"/>
          </w:tcPr>
          <w:p w14:paraId="47FB3AB2" w14:textId="7275EDEB" w:rsidR="00AD0E2E" w:rsidRPr="00AD0E2E" w:rsidRDefault="00AD0E2E">
            <w:pPr>
              <w:pStyle w:val="ListParagraph"/>
              <w:spacing w:line="276" w:lineRule="auto"/>
              <w:ind w:left="0"/>
              <w:jc w:val="center"/>
              <w:rPr>
                <w:ins w:id="4400" w:author="phuong vu" w:date="2018-11-25T23:55:00Z"/>
                <w:lang w:val="en-US"/>
                <w:rPrChange w:id="4401" w:author="phuong vu" w:date="2018-11-25T23:57:00Z">
                  <w:rPr>
                    <w:ins w:id="4402" w:author="phuong vu" w:date="2018-11-25T23:55:00Z"/>
                  </w:rPr>
                </w:rPrChange>
              </w:rPr>
            </w:pPr>
            <w:ins w:id="4403" w:author="phuong vu" w:date="2018-11-25T23:57:00Z">
              <w:r>
                <w:rPr>
                  <w:lang w:val="en-US"/>
                </w:rPr>
                <w:t>3</w:t>
              </w:r>
            </w:ins>
          </w:p>
        </w:tc>
        <w:tc>
          <w:tcPr>
            <w:tcW w:w="1992" w:type="dxa"/>
          </w:tcPr>
          <w:p w14:paraId="0C078C85" w14:textId="53F935B8" w:rsidR="00AD0E2E" w:rsidRPr="00BA3432" w:rsidRDefault="00AD0E2E">
            <w:pPr>
              <w:pStyle w:val="ListParagraph"/>
              <w:spacing w:line="276" w:lineRule="auto"/>
              <w:ind w:left="0"/>
              <w:rPr>
                <w:ins w:id="4404" w:author="phuong vu" w:date="2018-11-25T23:55:00Z"/>
                <w:lang w:val="en-US"/>
                <w:rPrChange w:id="4405" w:author="phuong vu" w:date="2018-11-25T21:55:00Z">
                  <w:rPr>
                    <w:ins w:id="4406" w:author="phuong vu" w:date="2018-11-25T23:55:00Z"/>
                    <w:lang w:val="en-US"/>
                  </w:rPr>
                </w:rPrChange>
              </w:rPr>
            </w:pPr>
            <w:ins w:id="4407" w:author="phuong vu" w:date="2018-11-25T23:57:00Z">
              <w:r>
                <w:rPr>
                  <w:lang w:val="en-US"/>
                </w:rPr>
                <w:t>GU_01_03</w:t>
              </w:r>
            </w:ins>
          </w:p>
        </w:tc>
        <w:tc>
          <w:tcPr>
            <w:tcW w:w="5979" w:type="dxa"/>
          </w:tcPr>
          <w:p w14:paraId="18A6733B" w14:textId="31AC276D" w:rsidR="00AD0E2E" w:rsidRPr="00BA3432" w:rsidRDefault="00AD0E2E">
            <w:pPr>
              <w:pStyle w:val="ListParagraph"/>
              <w:spacing w:line="276" w:lineRule="auto"/>
              <w:ind w:left="0"/>
              <w:rPr>
                <w:ins w:id="4408" w:author="phuong vu" w:date="2018-11-25T23:55:00Z"/>
                <w:lang w:val="en-US"/>
                <w:rPrChange w:id="4409" w:author="phuong vu" w:date="2018-11-25T21:55:00Z">
                  <w:rPr>
                    <w:ins w:id="4410" w:author="phuong vu" w:date="2018-11-25T23:55:00Z"/>
                    <w:lang w:val="en-US"/>
                  </w:rPr>
                </w:rPrChange>
              </w:rPr>
            </w:pPr>
            <w:ins w:id="4411" w:author="phuong vu" w:date="2018-11-25T23:57:00Z">
              <w:r>
                <w:rPr>
                  <w:lang w:val="en-US"/>
                </w:rPr>
                <w:t>Thay đổi trạng thái đơn hàng</w:t>
              </w:r>
            </w:ins>
          </w:p>
        </w:tc>
      </w:tr>
      <w:tr w:rsidR="00AD0E2E" w:rsidRPr="00BA3432" w14:paraId="43288446" w14:textId="77777777" w:rsidTr="006648F4">
        <w:trPr>
          <w:ins w:id="4412" w:author="phuong vu" w:date="2018-11-25T23:55:00Z"/>
        </w:trPr>
        <w:tc>
          <w:tcPr>
            <w:tcW w:w="708" w:type="dxa"/>
          </w:tcPr>
          <w:p w14:paraId="3ADBF6F6" w14:textId="347150B2" w:rsidR="00AD0E2E" w:rsidRPr="00AD0E2E" w:rsidRDefault="00AD0E2E">
            <w:pPr>
              <w:pStyle w:val="ListParagraph"/>
              <w:spacing w:line="276" w:lineRule="auto"/>
              <w:ind w:left="0"/>
              <w:jc w:val="center"/>
              <w:rPr>
                <w:ins w:id="4413" w:author="phuong vu" w:date="2018-11-25T23:55:00Z"/>
                <w:lang w:val="en-US"/>
                <w:rPrChange w:id="4414" w:author="phuong vu" w:date="2018-11-25T23:57:00Z">
                  <w:rPr>
                    <w:ins w:id="4415" w:author="phuong vu" w:date="2018-11-25T23:55:00Z"/>
                  </w:rPr>
                </w:rPrChange>
              </w:rPr>
            </w:pPr>
            <w:ins w:id="4416" w:author="phuong vu" w:date="2018-11-25T23:57:00Z">
              <w:r>
                <w:rPr>
                  <w:lang w:val="en-US"/>
                </w:rPr>
                <w:t>4</w:t>
              </w:r>
            </w:ins>
          </w:p>
        </w:tc>
        <w:tc>
          <w:tcPr>
            <w:tcW w:w="1992" w:type="dxa"/>
          </w:tcPr>
          <w:p w14:paraId="239DFE0E" w14:textId="77CCB60C" w:rsidR="00AD0E2E" w:rsidRPr="00BA3432" w:rsidRDefault="00AD0E2E">
            <w:pPr>
              <w:pStyle w:val="ListParagraph"/>
              <w:spacing w:line="276" w:lineRule="auto"/>
              <w:ind w:left="0"/>
              <w:rPr>
                <w:ins w:id="4417" w:author="phuong vu" w:date="2018-11-25T23:55:00Z"/>
                <w:lang w:val="en-US"/>
                <w:rPrChange w:id="4418" w:author="phuong vu" w:date="2018-11-25T21:55:00Z">
                  <w:rPr>
                    <w:ins w:id="4419" w:author="phuong vu" w:date="2018-11-25T23:55:00Z"/>
                    <w:lang w:val="en-US"/>
                  </w:rPr>
                </w:rPrChange>
              </w:rPr>
            </w:pPr>
            <w:ins w:id="4420" w:author="phuong vu" w:date="2018-11-25T23:57:00Z">
              <w:r>
                <w:rPr>
                  <w:lang w:val="en-US"/>
                </w:rPr>
                <w:t>GU_01</w:t>
              </w:r>
            </w:ins>
            <w:ins w:id="4421" w:author="phuong vu" w:date="2018-11-25T23:58:00Z">
              <w:r>
                <w:rPr>
                  <w:lang w:val="en-US"/>
                </w:rPr>
                <w:t>_04</w:t>
              </w:r>
            </w:ins>
          </w:p>
        </w:tc>
        <w:tc>
          <w:tcPr>
            <w:tcW w:w="5979" w:type="dxa"/>
          </w:tcPr>
          <w:p w14:paraId="7F282BE2" w14:textId="3AE4F699" w:rsidR="00AD0E2E" w:rsidRPr="00BA3432" w:rsidRDefault="00AD0E2E">
            <w:pPr>
              <w:pStyle w:val="ListParagraph"/>
              <w:spacing w:line="276" w:lineRule="auto"/>
              <w:ind w:left="0"/>
              <w:rPr>
                <w:ins w:id="4422" w:author="phuong vu" w:date="2018-11-25T23:55:00Z"/>
                <w:lang w:val="en-US"/>
                <w:rPrChange w:id="4423" w:author="phuong vu" w:date="2018-11-25T21:55:00Z">
                  <w:rPr>
                    <w:ins w:id="4424" w:author="phuong vu" w:date="2018-11-25T23:55:00Z"/>
                    <w:lang w:val="en-US"/>
                  </w:rPr>
                </w:rPrChange>
              </w:rPr>
            </w:pPr>
            <w:ins w:id="4425" w:author="phuong vu" w:date="2018-11-25T23:58:00Z">
              <w:r>
                <w:rPr>
                  <w:lang w:val="en-US"/>
                </w:rPr>
                <w:t>Tạo hóa đơn đơn hàng</w:t>
              </w:r>
            </w:ins>
          </w:p>
        </w:tc>
      </w:tr>
      <w:tr w:rsidR="00AD0E2E" w:rsidRPr="00BA3432" w14:paraId="2DBE9A29" w14:textId="77777777" w:rsidTr="006648F4">
        <w:trPr>
          <w:ins w:id="4426" w:author="phuong vu" w:date="2018-11-25T23:55:00Z"/>
        </w:trPr>
        <w:tc>
          <w:tcPr>
            <w:tcW w:w="708" w:type="dxa"/>
          </w:tcPr>
          <w:p w14:paraId="21DA1684" w14:textId="7CD514EF" w:rsidR="00AD0E2E" w:rsidRPr="00AD0E2E" w:rsidRDefault="00AD0E2E">
            <w:pPr>
              <w:pStyle w:val="ListParagraph"/>
              <w:spacing w:line="276" w:lineRule="auto"/>
              <w:ind w:left="0"/>
              <w:jc w:val="center"/>
              <w:rPr>
                <w:ins w:id="4427" w:author="phuong vu" w:date="2018-11-25T23:55:00Z"/>
                <w:lang w:val="en-US"/>
                <w:rPrChange w:id="4428" w:author="phuong vu" w:date="2018-11-25T23:58:00Z">
                  <w:rPr>
                    <w:ins w:id="4429" w:author="phuong vu" w:date="2018-11-25T23:55:00Z"/>
                  </w:rPr>
                </w:rPrChange>
              </w:rPr>
            </w:pPr>
            <w:ins w:id="4430" w:author="phuong vu" w:date="2018-11-25T23:58:00Z">
              <w:r>
                <w:rPr>
                  <w:lang w:val="en-US"/>
                </w:rPr>
                <w:t>5</w:t>
              </w:r>
            </w:ins>
          </w:p>
        </w:tc>
        <w:tc>
          <w:tcPr>
            <w:tcW w:w="1992" w:type="dxa"/>
          </w:tcPr>
          <w:p w14:paraId="469E9228" w14:textId="4E58F4A7" w:rsidR="00AD0E2E" w:rsidRPr="00BA3432" w:rsidRDefault="00AD0E2E">
            <w:pPr>
              <w:pStyle w:val="ListParagraph"/>
              <w:spacing w:line="276" w:lineRule="auto"/>
              <w:ind w:left="0"/>
              <w:rPr>
                <w:ins w:id="4431" w:author="phuong vu" w:date="2018-11-25T23:55:00Z"/>
                <w:lang w:val="en-US"/>
                <w:rPrChange w:id="4432" w:author="phuong vu" w:date="2018-11-25T21:55:00Z">
                  <w:rPr>
                    <w:ins w:id="4433" w:author="phuong vu" w:date="2018-11-25T23:55:00Z"/>
                    <w:lang w:val="en-US"/>
                  </w:rPr>
                </w:rPrChange>
              </w:rPr>
            </w:pPr>
            <w:ins w:id="4434" w:author="phuong vu" w:date="2018-11-25T23:58:00Z">
              <w:r>
                <w:rPr>
                  <w:lang w:val="en-US"/>
                </w:rPr>
                <w:t>GU_01_05</w:t>
              </w:r>
            </w:ins>
          </w:p>
        </w:tc>
        <w:tc>
          <w:tcPr>
            <w:tcW w:w="5979" w:type="dxa"/>
          </w:tcPr>
          <w:p w14:paraId="4C59D7F4" w14:textId="270B5267" w:rsidR="00AD0E2E" w:rsidRPr="00BA3432" w:rsidRDefault="00AD0E2E">
            <w:pPr>
              <w:pStyle w:val="ListParagraph"/>
              <w:spacing w:line="276" w:lineRule="auto"/>
              <w:ind w:left="0"/>
              <w:rPr>
                <w:ins w:id="4435" w:author="phuong vu" w:date="2018-11-25T23:55:00Z"/>
                <w:lang w:val="en-US"/>
                <w:rPrChange w:id="4436" w:author="phuong vu" w:date="2018-11-25T21:55:00Z">
                  <w:rPr>
                    <w:ins w:id="4437" w:author="phuong vu" w:date="2018-11-25T23:55:00Z"/>
                    <w:lang w:val="en-US"/>
                  </w:rPr>
                </w:rPrChange>
              </w:rPr>
            </w:pPr>
            <w:ins w:id="4438" w:author="phuong vu" w:date="2018-11-25T23:58:00Z">
              <w:r>
                <w:rPr>
                  <w:lang w:val="en-US"/>
                </w:rPr>
                <w:t>Cập nhật hóa đơn</w:t>
              </w:r>
            </w:ins>
          </w:p>
        </w:tc>
      </w:tr>
      <w:tr w:rsidR="00694700" w:rsidRPr="00BA3432" w14:paraId="77151132" w14:textId="77777777" w:rsidTr="006648F4">
        <w:trPr>
          <w:ins w:id="4439" w:author="phuong vu" w:date="2018-11-22T16:01:00Z"/>
        </w:trPr>
        <w:tc>
          <w:tcPr>
            <w:tcW w:w="708" w:type="dxa"/>
            <w:tcPrChange w:id="4440" w:author="phuong vu" w:date="2018-11-23T10:00:00Z">
              <w:tcPr>
                <w:tcW w:w="708" w:type="dxa"/>
              </w:tcPr>
            </w:tcPrChange>
          </w:tcPr>
          <w:p w14:paraId="1387BFE9" w14:textId="1E4438D2" w:rsidR="00694700" w:rsidRPr="00BA3432" w:rsidRDefault="00AD0E2E">
            <w:pPr>
              <w:pStyle w:val="ListParagraph"/>
              <w:spacing w:line="276" w:lineRule="auto"/>
              <w:ind w:left="0"/>
              <w:jc w:val="center"/>
              <w:rPr>
                <w:ins w:id="4441" w:author="phuong vu" w:date="2018-11-22T16:01:00Z"/>
                <w:lang w:val="en-US"/>
                <w:rPrChange w:id="4442" w:author="phuong vu" w:date="2018-11-25T21:55:00Z">
                  <w:rPr>
                    <w:ins w:id="4443" w:author="phuong vu" w:date="2018-11-22T16:01:00Z"/>
                    <w:lang w:val="en-US"/>
                  </w:rPr>
                </w:rPrChange>
              </w:rPr>
              <w:pPrChange w:id="4444" w:author="phuong vu" w:date="2018-11-23T13:48:00Z">
                <w:pPr>
                  <w:pStyle w:val="ListParagraph"/>
                  <w:spacing w:line="360" w:lineRule="auto"/>
                  <w:ind w:left="0"/>
                  <w:jc w:val="center"/>
                </w:pPr>
              </w:pPrChange>
            </w:pPr>
            <w:ins w:id="4445" w:author="phuong vu" w:date="2018-11-25T23:58:00Z">
              <w:r>
                <w:rPr>
                  <w:lang w:val="en-US"/>
                </w:rPr>
                <w:t>6</w:t>
              </w:r>
            </w:ins>
          </w:p>
        </w:tc>
        <w:tc>
          <w:tcPr>
            <w:tcW w:w="1992" w:type="dxa"/>
            <w:tcPrChange w:id="4446" w:author="phuong vu" w:date="2018-11-23T10:00:00Z">
              <w:tcPr>
                <w:tcW w:w="1481" w:type="dxa"/>
              </w:tcPr>
            </w:tcPrChange>
          </w:tcPr>
          <w:p w14:paraId="59DA053D" w14:textId="78F43806" w:rsidR="00694700" w:rsidRPr="00BA3432" w:rsidRDefault="00694700">
            <w:pPr>
              <w:pStyle w:val="ListParagraph"/>
              <w:spacing w:line="276" w:lineRule="auto"/>
              <w:ind w:left="0"/>
              <w:rPr>
                <w:ins w:id="4447" w:author="phuong vu" w:date="2018-11-22T16:01:00Z"/>
                <w:lang w:val="en-US"/>
                <w:rPrChange w:id="4448" w:author="phuong vu" w:date="2018-11-25T21:55:00Z">
                  <w:rPr>
                    <w:ins w:id="4449" w:author="phuong vu" w:date="2018-11-22T16:01:00Z"/>
                    <w:lang w:val="en-US"/>
                  </w:rPr>
                </w:rPrChange>
              </w:rPr>
              <w:pPrChange w:id="4450" w:author="phuong vu" w:date="2018-11-23T13:48:00Z">
                <w:pPr>
                  <w:pStyle w:val="ListParagraph"/>
                  <w:spacing w:line="360" w:lineRule="auto"/>
                  <w:ind w:left="0"/>
                </w:pPr>
              </w:pPrChange>
            </w:pPr>
            <w:ins w:id="4451" w:author="phuong vu" w:date="2018-11-22T16:01:00Z">
              <w:r w:rsidRPr="00BA3432">
                <w:rPr>
                  <w:lang w:val="en-US"/>
                  <w:rPrChange w:id="4452" w:author="phuong vu" w:date="2018-11-25T21:55:00Z">
                    <w:rPr>
                      <w:lang w:val="en-US"/>
                    </w:rPr>
                  </w:rPrChange>
                </w:rPr>
                <w:t>GU_02</w:t>
              </w:r>
            </w:ins>
            <w:ins w:id="4453" w:author="phuong vu" w:date="2018-11-25T23:58:00Z">
              <w:r w:rsidR="00AD0E2E">
                <w:rPr>
                  <w:lang w:val="en-US"/>
                </w:rPr>
                <w:t>_01</w:t>
              </w:r>
            </w:ins>
          </w:p>
        </w:tc>
        <w:tc>
          <w:tcPr>
            <w:tcW w:w="5979" w:type="dxa"/>
            <w:tcPrChange w:id="4454" w:author="phuong vu" w:date="2018-11-23T10:00:00Z">
              <w:tcPr>
                <w:tcW w:w="6490" w:type="dxa"/>
                <w:gridSpan w:val="2"/>
              </w:tcPr>
            </w:tcPrChange>
          </w:tcPr>
          <w:p w14:paraId="1C07ECD3" w14:textId="27B1E3E9" w:rsidR="00694700" w:rsidRPr="00BA3432" w:rsidRDefault="00AD0E2E">
            <w:pPr>
              <w:pStyle w:val="ListParagraph"/>
              <w:spacing w:line="276" w:lineRule="auto"/>
              <w:ind w:left="0"/>
              <w:rPr>
                <w:ins w:id="4455" w:author="phuong vu" w:date="2018-11-22T16:01:00Z"/>
                <w:rPrChange w:id="4456" w:author="phuong vu" w:date="2018-11-25T21:55:00Z">
                  <w:rPr>
                    <w:ins w:id="4457" w:author="phuong vu" w:date="2018-11-22T16:01:00Z"/>
                  </w:rPr>
                </w:rPrChange>
              </w:rPr>
              <w:pPrChange w:id="4458" w:author="phuong vu" w:date="2018-11-23T13:48:00Z">
                <w:pPr>
                  <w:pStyle w:val="ListParagraph"/>
                  <w:spacing w:line="360" w:lineRule="auto"/>
                  <w:ind w:left="0"/>
                </w:pPr>
              </w:pPrChange>
            </w:pPr>
            <w:ins w:id="4459" w:author="phuong vu" w:date="2018-11-25T23:58:00Z">
              <w:r>
                <w:rPr>
                  <w:lang w:val="en-US"/>
                </w:rPr>
                <w:t>Xem danh sách biên nhận t</w:t>
              </w:r>
            </w:ins>
            <w:ins w:id="4460" w:author="phuong vu" w:date="2018-11-25T23:59:00Z">
              <w:r>
                <w:rPr>
                  <w:lang w:val="en-US"/>
                </w:rPr>
                <w:t>heo trạng thái</w:t>
              </w:r>
            </w:ins>
          </w:p>
        </w:tc>
      </w:tr>
      <w:tr w:rsidR="00AD0E2E" w:rsidRPr="00BA3432" w14:paraId="2AD16520" w14:textId="77777777" w:rsidTr="006648F4">
        <w:trPr>
          <w:ins w:id="4461" w:author="phuong vu" w:date="2018-11-25T23:58:00Z"/>
        </w:trPr>
        <w:tc>
          <w:tcPr>
            <w:tcW w:w="708" w:type="dxa"/>
          </w:tcPr>
          <w:p w14:paraId="63E6365F" w14:textId="6E81375C" w:rsidR="00AD0E2E" w:rsidRPr="00AD0E2E" w:rsidRDefault="00AD0E2E">
            <w:pPr>
              <w:pStyle w:val="ListParagraph"/>
              <w:spacing w:line="276" w:lineRule="auto"/>
              <w:ind w:left="0"/>
              <w:jc w:val="center"/>
              <w:rPr>
                <w:ins w:id="4462" w:author="phuong vu" w:date="2018-11-25T23:58:00Z"/>
                <w:lang w:val="en-US"/>
                <w:rPrChange w:id="4463" w:author="phuong vu" w:date="2018-11-25T23:59:00Z">
                  <w:rPr>
                    <w:ins w:id="4464" w:author="phuong vu" w:date="2018-11-25T23:58:00Z"/>
                  </w:rPr>
                </w:rPrChange>
              </w:rPr>
            </w:pPr>
            <w:ins w:id="4465" w:author="phuong vu" w:date="2018-11-25T23:59:00Z">
              <w:r>
                <w:rPr>
                  <w:lang w:val="en-US"/>
                </w:rPr>
                <w:t>7</w:t>
              </w:r>
            </w:ins>
          </w:p>
        </w:tc>
        <w:tc>
          <w:tcPr>
            <w:tcW w:w="1992" w:type="dxa"/>
          </w:tcPr>
          <w:p w14:paraId="11C0C3B7" w14:textId="592AA249" w:rsidR="00AD0E2E" w:rsidRPr="00BA3432" w:rsidRDefault="00AD0E2E">
            <w:pPr>
              <w:pStyle w:val="ListParagraph"/>
              <w:spacing w:line="276" w:lineRule="auto"/>
              <w:ind w:left="0"/>
              <w:rPr>
                <w:ins w:id="4466" w:author="phuong vu" w:date="2018-11-25T23:58:00Z"/>
                <w:lang w:val="en-US"/>
                <w:rPrChange w:id="4467" w:author="phuong vu" w:date="2018-11-25T21:55:00Z">
                  <w:rPr>
                    <w:ins w:id="4468" w:author="phuong vu" w:date="2018-11-25T23:58:00Z"/>
                    <w:lang w:val="en-US"/>
                  </w:rPr>
                </w:rPrChange>
              </w:rPr>
            </w:pPr>
            <w:ins w:id="4469" w:author="phuong vu" w:date="2018-11-25T23:59:00Z">
              <w:r>
                <w:rPr>
                  <w:lang w:val="en-US"/>
                </w:rPr>
                <w:t>GU_02_02</w:t>
              </w:r>
            </w:ins>
          </w:p>
        </w:tc>
        <w:tc>
          <w:tcPr>
            <w:tcW w:w="5979" w:type="dxa"/>
          </w:tcPr>
          <w:p w14:paraId="2B20F7DB" w14:textId="32FCC90B" w:rsidR="00AD0E2E" w:rsidRPr="00BA3432" w:rsidRDefault="00AD0E2E">
            <w:pPr>
              <w:pStyle w:val="ListParagraph"/>
              <w:spacing w:line="276" w:lineRule="auto"/>
              <w:ind w:left="0"/>
              <w:rPr>
                <w:ins w:id="4470" w:author="phuong vu" w:date="2018-11-25T23:58:00Z"/>
                <w:lang w:val="en-US"/>
                <w:rPrChange w:id="4471" w:author="phuong vu" w:date="2018-11-25T21:55:00Z">
                  <w:rPr>
                    <w:ins w:id="4472" w:author="phuong vu" w:date="2018-11-25T23:58:00Z"/>
                    <w:lang w:val="en-US"/>
                  </w:rPr>
                </w:rPrChange>
              </w:rPr>
            </w:pPr>
            <w:ins w:id="4473" w:author="phuong vu" w:date="2018-11-25T23:59:00Z">
              <w:r>
                <w:rPr>
                  <w:lang w:val="en-US"/>
                </w:rPr>
                <w:t>Xem chi tiết biên nhận</w:t>
              </w:r>
            </w:ins>
          </w:p>
        </w:tc>
      </w:tr>
      <w:tr w:rsidR="00AD0E2E" w:rsidRPr="00BA3432" w14:paraId="48044AC4" w14:textId="77777777" w:rsidTr="006648F4">
        <w:trPr>
          <w:ins w:id="4474" w:author="phuong vu" w:date="2018-11-25T23:58:00Z"/>
        </w:trPr>
        <w:tc>
          <w:tcPr>
            <w:tcW w:w="708" w:type="dxa"/>
          </w:tcPr>
          <w:p w14:paraId="4762C54E" w14:textId="26B975DA" w:rsidR="00AD0E2E" w:rsidRPr="00AD0E2E" w:rsidRDefault="00AD0E2E">
            <w:pPr>
              <w:pStyle w:val="ListParagraph"/>
              <w:spacing w:line="276" w:lineRule="auto"/>
              <w:ind w:left="0"/>
              <w:jc w:val="center"/>
              <w:rPr>
                <w:ins w:id="4475" w:author="phuong vu" w:date="2018-11-25T23:58:00Z"/>
                <w:lang w:val="en-US"/>
                <w:rPrChange w:id="4476" w:author="phuong vu" w:date="2018-11-25T23:59:00Z">
                  <w:rPr>
                    <w:ins w:id="4477" w:author="phuong vu" w:date="2018-11-25T23:58:00Z"/>
                  </w:rPr>
                </w:rPrChange>
              </w:rPr>
            </w:pPr>
            <w:ins w:id="4478" w:author="phuong vu" w:date="2018-11-25T23:59:00Z">
              <w:r>
                <w:rPr>
                  <w:lang w:val="en-US"/>
                </w:rPr>
                <w:t>8</w:t>
              </w:r>
            </w:ins>
          </w:p>
        </w:tc>
        <w:tc>
          <w:tcPr>
            <w:tcW w:w="1992" w:type="dxa"/>
          </w:tcPr>
          <w:p w14:paraId="333816AE" w14:textId="63EAA7A5" w:rsidR="00AD0E2E" w:rsidRPr="00BA3432" w:rsidRDefault="00AD0E2E">
            <w:pPr>
              <w:pStyle w:val="ListParagraph"/>
              <w:spacing w:line="276" w:lineRule="auto"/>
              <w:ind w:left="0"/>
              <w:rPr>
                <w:ins w:id="4479" w:author="phuong vu" w:date="2018-11-25T23:58:00Z"/>
                <w:lang w:val="en-US"/>
                <w:rPrChange w:id="4480" w:author="phuong vu" w:date="2018-11-25T21:55:00Z">
                  <w:rPr>
                    <w:ins w:id="4481" w:author="phuong vu" w:date="2018-11-25T23:58:00Z"/>
                    <w:lang w:val="en-US"/>
                  </w:rPr>
                </w:rPrChange>
              </w:rPr>
            </w:pPr>
            <w:ins w:id="4482" w:author="phuong vu" w:date="2018-11-25T23:59:00Z">
              <w:r>
                <w:rPr>
                  <w:lang w:val="en-US"/>
                </w:rPr>
                <w:t>GU_02_03</w:t>
              </w:r>
            </w:ins>
          </w:p>
        </w:tc>
        <w:tc>
          <w:tcPr>
            <w:tcW w:w="5979" w:type="dxa"/>
          </w:tcPr>
          <w:p w14:paraId="09CAE6C8" w14:textId="5BA8BA07" w:rsidR="00AD0E2E" w:rsidRPr="00BA3432" w:rsidRDefault="00AD0E2E">
            <w:pPr>
              <w:pStyle w:val="ListParagraph"/>
              <w:spacing w:line="276" w:lineRule="auto"/>
              <w:ind w:left="0"/>
              <w:rPr>
                <w:ins w:id="4483" w:author="phuong vu" w:date="2018-11-25T23:58:00Z"/>
                <w:lang w:val="en-US"/>
                <w:rPrChange w:id="4484" w:author="phuong vu" w:date="2018-11-25T21:55:00Z">
                  <w:rPr>
                    <w:ins w:id="4485" w:author="phuong vu" w:date="2018-11-25T23:58:00Z"/>
                    <w:lang w:val="en-US"/>
                  </w:rPr>
                </w:rPrChange>
              </w:rPr>
            </w:pPr>
            <w:ins w:id="4486" w:author="phuong vu" w:date="2018-11-26T00:01:00Z">
              <w:r>
                <w:rPr>
                  <w:lang w:val="en-US"/>
                </w:rPr>
                <w:t>Thay đổi trạng thái biên nhận</w:t>
              </w:r>
            </w:ins>
          </w:p>
        </w:tc>
      </w:tr>
      <w:tr w:rsidR="00AD0E2E" w:rsidRPr="00BA3432" w14:paraId="5B901F67" w14:textId="77777777" w:rsidTr="006648F4">
        <w:trPr>
          <w:ins w:id="4487" w:author="phuong vu" w:date="2018-11-25T23:58:00Z"/>
        </w:trPr>
        <w:tc>
          <w:tcPr>
            <w:tcW w:w="708" w:type="dxa"/>
          </w:tcPr>
          <w:p w14:paraId="283915A9" w14:textId="72F57E26" w:rsidR="00AD0E2E" w:rsidRPr="00AD0E2E" w:rsidRDefault="00AD0E2E">
            <w:pPr>
              <w:pStyle w:val="ListParagraph"/>
              <w:spacing w:line="276" w:lineRule="auto"/>
              <w:ind w:left="0"/>
              <w:jc w:val="center"/>
              <w:rPr>
                <w:ins w:id="4488" w:author="phuong vu" w:date="2018-11-25T23:58:00Z"/>
                <w:lang w:val="en-US"/>
                <w:rPrChange w:id="4489" w:author="phuong vu" w:date="2018-11-26T00:01:00Z">
                  <w:rPr>
                    <w:ins w:id="4490" w:author="phuong vu" w:date="2018-11-25T23:58:00Z"/>
                  </w:rPr>
                </w:rPrChange>
              </w:rPr>
            </w:pPr>
            <w:ins w:id="4491" w:author="phuong vu" w:date="2018-11-26T00:01:00Z">
              <w:r>
                <w:rPr>
                  <w:lang w:val="en-US"/>
                </w:rPr>
                <w:t>9</w:t>
              </w:r>
            </w:ins>
          </w:p>
        </w:tc>
        <w:tc>
          <w:tcPr>
            <w:tcW w:w="1992" w:type="dxa"/>
          </w:tcPr>
          <w:p w14:paraId="3100B4E9" w14:textId="5F1608A5" w:rsidR="00AD0E2E" w:rsidRPr="00BA3432" w:rsidRDefault="00AD0E2E">
            <w:pPr>
              <w:pStyle w:val="ListParagraph"/>
              <w:spacing w:line="276" w:lineRule="auto"/>
              <w:ind w:left="0"/>
              <w:rPr>
                <w:ins w:id="4492" w:author="phuong vu" w:date="2018-11-25T23:58:00Z"/>
                <w:lang w:val="en-US"/>
                <w:rPrChange w:id="4493" w:author="phuong vu" w:date="2018-11-25T21:55:00Z">
                  <w:rPr>
                    <w:ins w:id="4494" w:author="phuong vu" w:date="2018-11-25T23:58:00Z"/>
                    <w:lang w:val="en-US"/>
                  </w:rPr>
                </w:rPrChange>
              </w:rPr>
            </w:pPr>
            <w:ins w:id="4495" w:author="phuong vu" w:date="2018-11-26T00:01:00Z">
              <w:r>
                <w:rPr>
                  <w:lang w:val="en-US"/>
                </w:rPr>
                <w:t>GU_02_04</w:t>
              </w:r>
            </w:ins>
          </w:p>
        </w:tc>
        <w:tc>
          <w:tcPr>
            <w:tcW w:w="5979" w:type="dxa"/>
          </w:tcPr>
          <w:p w14:paraId="03291ED2" w14:textId="256FE68D" w:rsidR="00AD0E2E" w:rsidRPr="00BA3432" w:rsidRDefault="00AD0E2E">
            <w:pPr>
              <w:pStyle w:val="ListParagraph"/>
              <w:spacing w:line="276" w:lineRule="auto"/>
              <w:ind w:left="0"/>
              <w:rPr>
                <w:ins w:id="4496" w:author="phuong vu" w:date="2018-11-25T23:58:00Z"/>
                <w:lang w:val="en-US"/>
                <w:rPrChange w:id="4497" w:author="phuong vu" w:date="2018-11-25T21:55:00Z">
                  <w:rPr>
                    <w:ins w:id="4498" w:author="phuong vu" w:date="2018-11-25T23:58:00Z"/>
                    <w:lang w:val="en-US"/>
                  </w:rPr>
                </w:rPrChange>
              </w:rPr>
            </w:pPr>
            <w:ins w:id="4499" w:author="phuong vu" w:date="2018-11-26T00:01:00Z">
              <w:r>
                <w:rPr>
                  <w:lang w:val="en-US"/>
                </w:rPr>
                <w:t>Cập nhật thông tin biên nhận</w:t>
              </w:r>
            </w:ins>
          </w:p>
        </w:tc>
      </w:tr>
      <w:tr w:rsidR="00694700" w:rsidRPr="00BA3432" w14:paraId="3BDFE688" w14:textId="77777777" w:rsidTr="006648F4">
        <w:trPr>
          <w:ins w:id="4500" w:author="phuong vu" w:date="2018-11-22T16:01:00Z"/>
        </w:trPr>
        <w:tc>
          <w:tcPr>
            <w:tcW w:w="708" w:type="dxa"/>
            <w:tcPrChange w:id="4501" w:author="phuong vu" w:date="2018-11-23T10:00:00Z">
              <w:tcPr>
                <w:tcW w:w="708" w:type="dxa"/>
              </w:tcPr>
            </w:tcPrChange>
          </w:tcPr>
          <w:p w14:paraId="7E41B45B" w14:textId="40FFF24C" w:rsidR="00694700" w:rsidRPr="00BA3432" w:rsidRDefault="00AD0E2E">
            <w:pPr>
              <w:pStyle w:val="ListParagraph"/>
              <w:spacing w:line="276" w:lineRule="auto"/>
              <w:ind w:left="0"/>
              <w:jc w:val="center"/>
              <w:rPr>
                <w:ins w:id="4502" w:author="phuong vu" w:date="2018-11-22T16:01:00Z"/>
                <w:lang w:val="en-US"/>
                <w:rPrChange w:id="4503" w:author="phuong vu" w:date="2018-11-25T21:55:00Z">
                  <w:rPr>
                    <w:ins w:id="4504" w:author="phuong vu" w:date="2018-11-22T16:01:00Z"/>
                    <w:lang w:val="en-US"/>
                  </w:rPr>
                </w:rPrChange>
              </w:rPr>
              <w:pPrChange w:id="4505" w:author="phuong vu" w:date="2018-11-23T13:48:00Z">
                <w:pPr>
                  <w:pStyle w:val="ListParagraph"/>
                  <w:spacing w:line="360" w:lineRule="auto"/>
                  <w:ind w:left="0"/>
                  <w:jc w:val="center"/>
                </w:pPr>
              </w:pPrChange>
            </w:pPr>
            <w:ins w:id="4506" w:author="phuong vu" w:date="2018-11-26T00:01:00Z">
              <w:r>
                <w:rPr>
                  <w:lang w:val="en-US"/>
                </w:rPr>
                <w:t>10</w:t>
              </w:r>
            </w:ins>
          </w:p>
        </w:tc>
        <w:tc>
          <w:tcPr>
            <w:tcW w:w="1992" w:type="dxa"/>
            <w:tcPrChange w:id="4507" w:author="phuong vu" w:date="2018-11-23T10:00:00Z">
              <w:tcPr>
                <w:tcW w:w="1481" w:type="dxa"/>
              </w:tcPr>
            </w:tcPrChange>
          </w:tcPr>
          <w:p w14:paraId="39B0F760" w14:textId="77777777" w:rsidR="00694700" w:rsidRPr="00BA3432" w:rsidRDefault="00694700">
            <w:pPr>
              <w:pStyle w:val="ListParagraph"/>
              <w:spacing w:line="276" w:lineRule="auto"/>
              <w:ind w:left="0"/>
              <w:rPr>
                <w:ins w:id="4508" w:author="phuong vu" w:date="2018-11-22T16:01:00Z"/>
                <w:lang w:val="en-US"/>
                <w:rPrChange w:id="4509" w:author="phuong vu" w:date="2018-11-25T21:55:00Z">
                  <w:rPr>
                    <w:ins w:id="4510" w:author="phuong vu" w:date="2018-11-22T16:01:00Z"/>
                    <w:lang w:val="en-US"/>
                  </w:rPr>
                </w:rPrChange>
              </w:rPr>
              <w:pPrChange w:id="4511" w:author="phuong vu" w:date="2018-11-23T13:48:00Z">
                <w:pPr>
                  <w:pStyle w:val="ListParagraph"/>
                  <w:spacing w:line="360" w:lineRule="auto"/>
                  <w:ind w:left="0"/>
                </w:pPr>
              </w:pPrChange>
            </w:pPr>
            <w:ins w:id="4512" w:author="phuong vu" w:date="2018-11-22T16:01:00Z">
              <w:r w:rsidRPr="00BA3432">
                <w:rPr>
                  <w:lang w:val="en-US"/>
                  <w:rPrChange w:id="4513" w:author="phuong vu" w:date="2018-11-25T21:55:00Z">
                    <w:rPr>
                      <w:lang w:val="en-US"/>
                    </w:rPr>
                  </w:rPrChange>
                </w:rPr>
                <w:t>GU_03</w:t>
              </w:r>
            </w:ins>
          </w:p>
        </w:tc>
        <w:tc>
          <w:tcPr>
            <w:tcW w:w="5979" w:type="dxa"/>
            <w:tcPrChange w:id="4514" w:author="phuong vu" w:date="2018-11-23T10:00:00Z">
              <w:tcPr>
                <w:tcW w:w="6490" w:type="dxa"/>
                <w:gridSpan w:val="2"/>
              </w:tcPr>
            </w:tcPrChange>
          </w:tcPr>
          <w:p w14:paraId="550F0281" w14:textId="77777777" w:rsidR="00694700" w:rsidRPr="00BA3432" w:rsidRDefault="00694700">
            <w:pPr>
              <w:pStyle w:val="ListParagraph"/>
              <w:spacing w:line="276" w:lineRule="auto"/>
              <w:ind w:left="0"/>
              <w:rPr>
                <w:ins w:id="4515" w:author="phuong vu" w:date="2018-11-22T16:01:00Z"/>
                <w:rPrChange w:id="4516" w:author="phuong vu" w:date="2018-11-25T21:55:00Z">
                  <w:rPr>
                    <w:ins w:id="4517" w:author="phuong vu" w:date="2018-11-22T16:01:00Z"/>
                  </w:rPr>
                </w:rPrChange>
              </w:rPr>
              <w:pPrChange w:id="4518" w:author="phuong vu" w:date="2018-11-23T13:48:00Z">
                <w:pPr>
                  <w:pStyle w:val="ListParagraph"/>
                  <w:spacing w:line="360" w:lineRule="auto"/>
                  <w:ind w:left="0"/>
                </w:pPr>
              </w:pPrChange>
            </w:pPr>
            <w:ins w:id="4519" w:author="phuong vu" w:date="2018-11-22T16:01:00Z">
              <w:r w:rsidRPr="00BA3432">
                <w:rPr>
                  <w:lang w:val="en-US"/>
                  <w:rPrChange w:id="4520" w:author="phuong vu" w:date="2018-11-25T21:55:00Z">
                    <w:rPr>
                      <w:lang w:val="en-US"/>
                    </w:rPr>
                  </w:rPrChange>
                </w:rPr>
                <w:t>Quản lí phân công xử lí đơn hàng</w:t>
              </w:r>
            </w:ins>
          </w:p>
        </w:tc>
      </w:tr>
      <w:tr w:rsidR="00694700" w:rsidRPr="00BA3432" w14:paraId="29094FF4" w14:textId="77777777" w:rsidTr="006648F4">
        <w:trPr>
          <w:ins w:id="4521" w:author="phuong vu" w:date="2018-11-22T16:01:00Z"/>
        </w:trPr>
        <w:tc>
          <w:tcPr>
            <w:tcW w:w="708" w:type="dxa"/>
            <w:tcPrChange w:id="4522" w:author="phuong vu" w:date="2018-11-23T10:00:00Z">
              <w:tcPr>
                <w:tcW w:w="708" w:type="dxa"/>
              </w:tcPr>
            </w:tcPrChange>
          </w:tcPr>
          <w:p w14:paraId="179BB6D1" w14:textId="67142768" w:rsidR="00694700" w:rsidRPr="00AD0E2E" w:rsidRDefault="00AD0E2E">
            <w:pPr>
              <w:pStyle w:val="ListParagraph"/>
              <w:spacing w:line="276" w:lineRule="auto"/>
              <w:ind w:left="0"/>
              <w:jc w:val="center"/>
              <w:rPr>
                <w:ins w:id="4523" w:author="phuong vu" w:date="2018-11-22T16:01:00Z"/>
                <w:lang w:val="en-US"/>
                <w:rPrChange w:id="4524" w:author="phuong vu" w:date="2018-11-26T00:01:00Z">
                  <w:rPr>
                    <w:ins w:id="4525" w:author="phuong vu" w:date="2018-11-22T16:01:00Z"/>
                  </w:rPr>
                </w:rPrChange>
              </w:rPr>
              <w:pPrChange w:id="4526" w:author="phuong vu" w:date="2018-11-23T13:48:00Z">
                <w:pPr>
                  <w:pStyle w:val="ListParagraph"/>
                  <w:spacing w:line="360" w:lineRule="auto"/>
                  <w:ind w:left="0"/>
                  <w:jc w:val="center"/>
                </w:pPr>
              </w:pPrChange>
            </w:pPr>
            <w:ins w:id="4527" w:author="phuong vu" w:date="2018-11-26T00:01:00Z">
              <w:r>
                <w:rPr>
                  <w:lang w:val="en-US"/>
                </w:rPr>
                <w:t>11</w:t>
              </w:r>
            </w:ins>
          </w:p>
        </w:tc>
        <w:tc>
          <w:tcPr>
            <w:tcW w:w="1992" w:type="dxa"/>
            <w:tcPrChange w:id="4528" w:author="phuong vu" w:date="2018-11-23T10:00:00Z">
              <w:tcPr>
                <w:tcW w:w="1481" w:type="dxa"/>
              </w:tcPr>
            </w:tcPrChange>
          </w:tcPr>
          <w:p w14:paraId="4BC1275F" w14:textId="77777777" w:rsidR="00694700" w:rsidRPr="00BA3432" w:rsidRDefault="00694700">
            <w:pPr>
              <w:pStyle w:val="ListParagraph"/>
              <w:spacing w:line="276" w:lineRule="auto"/>
              <w:ind w:left="0"/>
              <w:rPr>
                <w:ins w:id="4529" w:author="phuong vu" w:date="2018-11-22T16:01:00Z"/>
                <w:lang w:val="en-US"/>
                <w:rPrChange w:id="4530" w:author="phuong vu" w:date="2018-11-25T21:55:00Z">
                  <w:rPr>
                    <w:ins w:id="4531" w:author="phuong vu" w:date="2018-11-22T16:01:00Z"/>
                    <w:lang w:val="en-US"/>
                  </w:rPr>
                </w:rPrChange>
              </w:rPr>
              <w:pPrChange w:id="4532" w:author="phuong vu" w:date="2018-11-23T13:48:00Z">
                <w:pPr>
                  <w:pStyle w:val="ListParagraph"/>
                  <w:spacing w:line="360" w:lineRule="auto"/>
                  <w:ind w:left="0"/>
                </w:pPr>
              </w:pPrChange>
            </w:pPr>
            <w:ins w:id="4533" w:author="phuong vu" w:date="2018-11-22T16:01:00Z">
              <w:r w:rsidRPr="00BA3432">
                <w:rPr>
                  <w:lang w:val="en-US"/>
                  <w:rPrChange w:id="4534" w:author="phuong vu" w:date="2018-11-25T21:55:00Z">
                    <w:rPr>
                      <w:lang w:val="en-US"/>
                    </w:rPr>
                  </w:rPrChange>
                </w:rPr>
                <w:t>GU_04</w:t>
              </w:r>
            </w:ins>
          </w:p>
        </w:tc>
        <w:tc>
          <w:tcPr>
            <w:tcW w:w="5979" w:type="dxa"/>
            <w:tcPrChange w:id="4535" w:author="phuong vu" w:date="2018-11-23T10:00:00Z">
              <w:tcPr>
                <w:tcW w:w="6490" w:type="dxa"/>
                <w:gridSpan w:val="2"/>
              </w:tcPr>
            </w:tcPrChange>
          </w:tcPr>
          <w:p w14:paraId="4C10513C" w14:textId="77777777" w:rsidR="00694700" w:rsidRPr="00BA3432" w:rsidRDefault="00694700">
            <w:pPr>
              <w:pStyle w:val="ListParagraph"/>
              <w:spacing w:line="276" w:lineRule="auto"/>
              <w:ind w:left="0"/>
              <w:rPr>
                <w:ins w:id="4536" w:author="phuong vu" w:date="2018-11-22T16:01:00Z"/>
                <w:rPrChange w:id="4537" w:author="phuong vu" w:date="2018-11-25T21:55:00Z">
                  <w:rPr>
                    <w:ins w:id="4538" w:author="phuong vu" w:date="2018-11-22T16:01:00Z"/>
                  </w:rPr>
                </w:rPrChange>
              </w:rPr>
              <w:pPrChange w:id="4539" w:author="phuong vu" w:date="2018-11-23T13:48:00Z">
                <w:pPr>
                  <w:pStyle w:val="ListParagraph"/>
                  <w:spacing w:line="360" w:lineRule="auto"/>
                  <w:ind w:left="0"/>
                </w:pPr>
              </w:pPrChange>
            </w:pPr>
            <w:ins w:id="4540" w:author="phuong vu" w:date="2018-11-22T16:01:00Z">
              <w:r w:rsidRPr="00BA3432">
                <w:rPr>
                  <w:lang w:val="en-US"/>
                  <w:rPrChange w:id="4541" w:author="phuong vu" w:date="2018-11-25T21:55:00Z">
                    <w:rPr>
                      <w:lang w:val="en-US"/>
                    </w:rPr>
                  </w:rPrChange>
                </w:rPr>
                <w:t>Tạo đơn hàng</w:t>
              </w:r>
            </w:ins>
          </w:p>
        </w:tc>
      </w:tr>
      <w:tr w:rsidR="007E73AD" w:rsidRPr="00BA3432" w14:paraId="15C511E4" w14:textId="77777777" w:rsidTr="006648F4">
        <w:trPr>
          <w:ins w:id="4542" w:author="phuong vu" w:date="2018-11-23T08:48:00Z"/>
        </w:trPr>
        <w:tc>
          <w:tcPr>
            <w:tcW w:w="708" w:type="dxa"/>
            <w:tcPrChange w:id="4543" w:author="phuong vu" w:date="2018-11-23T10:00:00Z">
              <w:tcPr>
                <w:tcW w:w="708" w:type="dxa"/>
              </w:tcPr>
            </w:tcPrChange>
          </w:tcPr>
          <w:p w14:paraId="4EC9942C" w14:textId="5ED734EC" w:rsidR="007E73AD" w:rsidRPr="00BA3432" w:rsidRDefault="00AD0E2E">
            <w:pPr>
              <w:pStyle w:val="ListParagraph"/>
              <w:spacing w:line="276" w:lineRule="auto"/>
              <w:ind w:left="0"/>
              <w:jc w:val="center"/>
              <w:rPr>
                <w:ins w:id="4544" w:author="phuong vu" w:date="2018-11-23T08:48:00Z"/>
                <w:lang w:val="en-US"/>
                <w:rPrChange w:id="4545" w:author="phuong vu" w:date="2018-11-25T21:55:00Z">
                  <w:rPr>
                    <w:ins w:id="4546" w:author="phuong vu" w:date="2018-11-23T08:48:00Z"/>
                  </w:rPr>
                </w:rPrChange>
              </w:rPr>
              <w:pPrChange w:id="4547" w:author="phuong vu" w:date="2018-11-23T13:48:00Z">
                <w:pPr>
                  <w:pStyle w:val="ListParagraph"/>
                  <w:spacing w:line="360" w:lineRule="auto"/>
                  <w:ind w:left="0"/>
                  <w:jc w:val="center"/>
                </w:pPr>
              </w:pPrChange>
            </w:pPr>
            <w:ins w:id="4548" w:author="phuong vu" w:date="2018-11-26T00:01:00Z">
              <w:r>
                <w:rPr>
                  <w:lang w:val="en-US"/>
                </w:rPr>
                <w:t>12</w:t>
              </w:r>
            </w:ins>
          </w:p>
        </w:tc>
        <w:tc>
          <w:tcPr>
            <w:tcW w:w="1992" w:type="dxa"/>
            <w:tcPrChange w:id="4549" w:author="phuong vu" w:date="2018-11-23T10:00:00Z">
              <w:tcPr>
                <w:tcW w:w="1481" w:type="dxa"/>
              </w:tcPr>
            </w:tcPrChange>
          </w:tcPr>
          <w:p w14:paraId="26463646" w14:textId="48D61E8E" w:rsidR="007E73AD" w:rsidRPr="00AD0E2E" w:rsidRDefault="007E73AD">
            <w:pPr>
              <w:pStyle w:val="ListParagraph"/>
              <w:spacing w:line="276" w:lineRule="auto"/>
              <w:ind w:left="0"/>
              <w:rPr>
                <w:ins w:id="4550" w:author="phuong vu" w:date="2018-11-23T08:48:00Z"/>
                <w:lang w:val="en-US"/>
              </w:rPr>
              <w:pPrChange w:id="4551" w:author="phuong vu" w:date="2018-11-23T13:48:00Z">
                <w:pPr>
                  <w:pStyle w:val="ListParagraph"/>
                  <w:spacing w:line="360" w:lineRule="auto"/>
                  <w:ind w:left="0"/>
                </w:pPr>
              </w:pPrChange>
            </w:pPr>
            <w:ins w:id="4552" w:author="phuong vu" w:date="2018-11-23T08:48:00Z">
              <w:r w:rsidRPr="00AD0E2E">
                <w:rPr>
                  <w:lang w:val="en-US"/>
                </w:rPr>
                <w:t>GU_05</w:t>
              </w:r>
            </w:ins>
          </w:p>
        </w:tc>
        <w:tc>
          <w:tcPr>
            <w:tcW w:w="5979" w:type="dxa"/>
            <w:tcPrChange w:id="4553" w:author="phuong vu" w:date="2018-11-23T10:00:00Z">
              <w:tcPr>
                <w:tcW w:w="6490" w:type="dxa"/>
                <w:gridSpan w:val="2"/>
              </w:tcPr>
            </w:tcPrChange>
          </w:tcPr>
          <w:p w14:paraId="6E9CF08C" w14:textId="0611CC99" w:rsidR="007E73AD" w:rsidRPr="00BA3432" w:rsidRDefault="007E73AD">
            <w:pPr>
              <w:pStyle w:val="ListParagraph"/>
              <w:spacing w:line="276" w:lineRule="auto"/>
              <w:ind w:left="0"/>
              <w:rPr>
                <w:ins w:id="4554" w:author="phuong vu" w:date="2018-11-23T08:48:00Z"/>
                <w:lang w:val="en-US"/>
                <w:rPrChange w:id="4555" w:author="phuong vu" w:date="2018-11-25T21:55:00Z">
                  <w:rPr>
                    <w:ins w:id="4556" w:author="phuong vu" w:date="2018-11-23T08:48:00Z"/>
                    <w:lang w:val="en-US"/>
                  </w:rPr>
                </w:rPrChange>
              </w:rPr>
              <w:pPrChange w:id="4557" w:author="phuong vu" w:date="2018-11-23T13:48:00Z">
                <w:pPr>
                  <w:pStyle w:val="ListParagraph"/>
                  <w:spacing w:line="360" w:lineRule="auto"/>
                  <w:ind w:left="0"/>
                </w:pPr>
              </w:pPrChange>
            </w:pPr>
            <w:ins w:id="4558" w:author="phuong vu" w:date="2018-11-23T08:48:00Z">
              <w:r w:rsidRPr="00BA3432">
                <w:rPr>
                  <w:lang w:val="en-US"/>
                  <w:rPrChange w:id="4559" w:author="phuong vu" w:date="2018-11-25T21:55:00Z">
                    <w:rPr>
                      <w:lang w:val="en-US"/>
                    </w:rPr>
                  </w:rPrChange>
                </w:rPr>
                <w:t>Cập nhật đơn hàng</w:t>
              </w:r>
            </w:ins>
          </w:p>
        </w:tc>
      </w:tr>
      <w:tr w:rsidR="00694700" w:rsidRPr="00BA3432" w14:paraId="7241F57D" w14:textId="77777777" w:rsidTr="006648F4">
        <w:trPr>
          <w:ins w:id="4560" w:author="phuong vu" w:date="2018-11-22T16:01:00Z"/>
        </w:trPr>
        <w:tc>
          <w:tcPr>
            <w:tcW w:w="708" w:type="dxa"/>
            <w:tcPrChange w:id="4561" w:author="phuong vu" w:date="2018-11-23T10:00:00Z">
              <w:tcPr>
                <w:tcW w:w="708" w:type="dxa"/>
              </w:tcPr>
            </w:tcPrChange>
          </w:tcPr>
          <w:p w14:paraId="654CFF5B" w14:textId="79AF2C45" w:rsidR="00694700" w:rsidRPr="00BA3432" w:rsidRDefault="00AD0E2E">
            <w:pPr>
              <w:pStyle w:val="ListParagraph"/>
              <w:spacing w:line="276" w:lineRule="auto"/>
              <w:ind w:left="0"/>
              <w:jc w:val="center"/>
              <w:rPr>
                <w:ins w:id="4562" w:author="phuong vu" w:date="2018-11-22T16:01:00Z"/>
                <w:lang w:val="en-US"/>
                <w:rPrChange w:id="4563" w:author="phuong vu" w:date="2018-11-25T21:55:00Z">
                  <w:rPr>
                    <w:ins w:id="4564" w:author="phuong vu" w:date="2018-11-22T16:01:00Z"/>
                    <w:lang w:val="en-US"/>
                  </w:rPr>
                </w:rPrChange>
              </w:rPr>
              <w:pPrChange w:id="4565" w:author="phuong vu" w:date="2018-11-23T13:48:00Z">
                <w:pPr>
                  <w:pStyle w:val="ListParagraph"/>
                  <w:spacing w:line="360" w:lineRule="auto"/>
                  <w:ind w:left="0"/>
                  <w:jc w:val="center"/>
                </w:pPr>
              </w:pPrChange>
            </w:pPr>
            <w:ins w:id="4566" w:author="phuong vu" w:date="2018-11-26T00:01:00Z">
              <w:r>
                <w:rPr>
                  <w:lang w:val="en-US"/>
                </w:rPr>
                <w:t>13</w:t>
              </w:r>
            </w:ins>
          </w:p>
        </w:tc>
        <w:tc>
          <w:tcPr>
            <w:tcW w:w="1992" w:type="dxa"/>
            <w:tcPrChange w:id="4567" w:author="phuong vu" w:date="2018-11-23T10:00:00Z">
              <w:tcPr>
                <w:tcW w:w="1481" w:type="dxa"/>
              </w:tcPr>
            </w:tcPrChange>
          </w:tcPr>
          <w:p w14:paraId="55ED3D58" w14:textId="30B1EF7B" w:rsidR="00694700" w:rsidRPr="00BA3432" w:rsidRDefault="00694700">
            <w:pPr>
              <w:pStyle w:val="ListParagraph"/>
              <w:spacing w:line="276" w:lineRule="auto"/>
              <w:ind w:left="0"/>
              <w:rPr>
                <w:ins w:id="4568" w:author="phuong vu" w:date="2018-11-22T16:01:00Z"/>
                <w:lang w:val="en-US"/>
                <w:rPrChange w:id="4569" w:author="phuong vu" w:date="2018-11-25T21:55:00Z">
                  <w:rPr>
                    <w:ins w:id="4570" w:author="phuong vu" w:date="2018-11-22T16:01:00Z"/>
                    <w:lang w:val="en-US"/>
                  </w:rPr>
                </w:rPrChange>
              </w:rPr>
              <w:pPrChange w:id="4571" w:author="phuong vu" w:date="2018-11-23T13:48:00Z">
                <w:pPr>
                  <w:pStyle w:val="ListParagraph"/>
                  <w:spacing w:line="360" w:lineRule="auto"/>
                  <w:ind w:left="0"/>
                </w:pPr>
              </w:pPrChange>
            </w:pPr>
            <w:ins w:id="4572" w:author="phuong vu" w:date="2018-11-22T16:01:00Z">
              <w:r w:rsidRPr="00BA3432">
                <w:rPr>
                  <w:lang w:val="en-US"/>
                  <w:rPrChange w:id="4573" w:author="phuong vu" w:date="2018-11-25T21:55:00Z">
                    <w:rPr>
                      <w:lang w:val="en-US"/>
                    </w:rPr>
                  </w:rPrChange>
                </w:rPr>
                <w:t>GU_0</w:t>
              </w:r>
            </w:ins>
            <w:ins w:id="4574" w:author="phuong vu" w:date="2018-11-23T08:48:00Z">
              <w:r w:rsidR="007E73AD" w:rsidRPr="00BA3432">
                <w:rPr>
                  <w:lang w:val="en-US"/>
                  <w:rPrChange w:id="4575" w:author="phuong vu" w:date="2018-11-25T21:55:00Z">
                    <w:rPr>
                      <w:lang w:val="en-US"/>
                    </w:rPr>
                  </w:rPrChange>
                </w:rPr>
                <w:t>6</w:t>
              </w:r>
            </w:ins>
          </w:p>
        </w:tc>
        <w:tc>
          <w:tcPr>
            <w:tcW w:w="5979" w:type="dxa"/>
            <w:tcPrChange w:id="4576" w:author="phuong vu" w:date="2018-11-23T10:00:00Z">
              <w:tcPr>
                <w:tcW w:w="6490" w:type="dxa"/>
                <w:gridSpan w:val="2"/>
              </w:tcPr>
            </w:tcPrChange>
          </w:tcPr>
          <w:p w14:paraId="09573968" w14:textId="77777777" w:rsidR="00694700" w:rsidRPr="00BA3432" w:rsidRDefault="00694700">
            <w:pPr>
              <w:pStyle w:val="ListParagraph"/>
              <w:spacing w:line="276" w:lineRule="auto"/>
              <w:ind w:left="0"/>
              <w:rPr>
                <w:ins w:id="4577" w:author="phuong vu" w:date="2018-11-22T16:01:00Z"/>
                <w:lang w:val="en-US"/>
                <w:rPrChange w:id="4578" w:author="phuong vu" w:date="2018-11-25T21:55:00Z">
                  <w:rPr>
                    <w:ins w:id="4579" w:author="phuong vu" w:date="2018-11-22T16:01:00Z"/>
                    <w:lang w:val="en-US"/>
                  </w:rPr>
                </w:rPrChange>
              </w:rPr>
              <w:pPrChange w:id="4580" w:author="phuong vu" w:date="2018-11-23T13:48:00Z">
                <w:pPr>
                  <w:pStyle w:val="ListParagraph"/>
                  <w:spacing w:line="360" w:lineRule="auto"/>
                  <w:ind w:left="0"/>
                </w:pPr>
              </w:pPrChange>
            </w:pPr>
            <w:ins w:id="4581" w:author="phuong vu" w:date="2018-11-22T16:01:00Z">
              <w:r w:rsidRPr="00BA3432">
                <w:rPr>
                  <w:lang w:val="en-US"/>
                  <w:rPrChange w:id="4582" w:author="phuong vu" w:date="2018-11-25T21:55:00Z">
                    <w:rPr>
                      <w:lang w:val="en-US"/>
                    </w:rPr>
                  </w:rPrChange>
                </w:rPr>
                <w:t>Quản lí trạng thái máy giặt</w:t>
              </w:r>
            </w:ins>
          </w:p>
        </w:tc>
      </w:tr>
      <w:tr w:rsidR="00694700" w:rsidRPr="00BA3432" w14:paraId="75856C4C" w14:textId="77777777" w:rsidTr="006648F4">
        <w:trPr>
          <w:ins w:id="4583" w:author="phuong vu" w:date="2018-11-22T16:01:00Z"/>
        </w:trPr>
        <w:tc>
          <w:tcPr>
            <w:tcW w:w="708" w:type="dxa"/>
            <w:tcPrChange w:id="4584" w:author="phuong vu" w:date="2018-11-23T10:00:00Z">
              <w:tcPr>
                <w:tcW w:w="708" w:type="dxa"/>
              </w:tcPr>
            </w:tcPrChange>
          </w:tcPr>
          <w:p w14:paraId="6773AAC7" w14:textId="6327CCF8" w:rsidR="00694700" w:rsidRPr="00BA3432" w:rsidRDefault="00AD0E2E">
            <w:pPr>
              <w:pStyle w:val="ListParagraph"/>
              <w:spacing w:line="276" w:lineRule="auto"/>
              <w:ind w:left="0"/>
              <w:jc w:val="center"/>
              <w:rPr>
                <w:ins w:id="4585" w:author="phuong vu" w:date="2018-11-22T16:01:00Z"/>
                <w:lang w:val="en-US"/>
                <w:rPrChange w:id="4586" w:author="phuong vu" w:date="2018-11-25T21:55:00Z">
                  <w:rPr>
                    <w:ins w:id="4587" w:author="phuong vu" w:date="2018-11-22T16:01:00Z"/>
                  </w:rPr>
                </w:rPrChange>
              </w:rPr>
              <w:pPrChange w:id="4588" w:author="phuong vu" w:date="2018-11-23T13:48:00Z">
                <w:pPr>
                  <w:pStyle w:val="ListParagraph"/>
                  <w:spacing w:line="360" w:lineRule="auto"/>
                  <w:ind w:left="0"/>
                  <w:jc w:val="center"/>
                </w:pPr>
              </w:pPrChange>
            </w:pPr>
            <w:ins w:id="4589" w:author="phuong vu" w:date="2018-11-26T00:01:00Z">
              <w:r>
                <w:rPr>
                  <w:lang w:val="en-US"/>
                </w:rPr>
                <w:t>14</w:t>
              </w:r>
            </w:ins>
          </w:p>
        </w:tc>
        <w:tc>
          <w:tcPr>
            <w:tcW w:w="1992" w:type="dxa"/>
            <w:tcPrChange w:id="4590" w:author="phuong vu" w:date="2018-11-23T10:00:00Z">
              <w:tcPr>
                <w:tcW w:w="1481" w:type="dxa"/>
              </w:tcPr>
            </w:tcPrChange>
          </w:tcPr>
          <w:p w14:paraId="5B6B838F" w14:textId="04DCCF47" w:rsidR="00694700" w:rsidRPr="00AD0E2E" w:rsidRDefault="00694700">
            <w:pPr>
              <w:pStyle w:val="ListParagraph"/>
              <w:spacing w:line="276" w:lineRule="auto"/>
              <w:ind w:left="0"/>
              <w:rPr>
                <w:ins w:id="4591" w:author="phuong vu" w:date="2018-11-22T16:01:00Z"/>
                <w:lang w:val="en-US"/>
              </w:rPr>
              <w:pPrChange w:id="4592" w:author="phuong vu" w:date="2018-11-23T13:48:00Z">
                <w:pPr>
                  <w:pStyle w:val="ListParagraph"/>
                  <w:spacing w:line="360" w:lineRule="auto"/>
                  <w:ind w:left="0"/>
                </w:pPr>
              </w:pPrChange>
            </w:pPr>
            <w:ins w:id="4593" w:author="phuong vu" w:date="2018-11-22T16:01:00Z">
              <w:r w:rsidRPr="00AD0E2E">
                <w:rPr>
                  <w:lang w:val="en-US"/>
                </w:rPr>
                <w:t>GU_0</w:t>
              </w:r>
            </w:ins>
            <w:ins w:id="4594" w:author="phuong vu" w:date="2018-11-23T08:48:00Z">
              <w:r w:rsidR="007E73AD" w:rsidRPr="00AD0E2E">
                <w:rPr>
                  <w:lang w:val="en-US"/>
                </w:rPr>
                <w:t>7</w:t>
              </w:r>
            </w:ins>
          </w:p>
        </w:tc>
        <w:tc>
          <w:tcPr>
            <w:tcW w:w="5979" w:type="dxa"/>
            <w:tcPrChange w:id="4595" w:author="phuong vu" w:date="2018-11-23T10:00:00Z">
              <w:tcPr>
                <w:tcW w:w="6490" w:type="dxa"/>
                <w:gridSpan w:val="2"/>
              </w:tcPr>
            </w:tcPrChange>
          </w:tcPr>
          <w:p w14:paraId="46A2FB09" w14:textId="77777777" w:rsidR="00694700" w:rsidRPr="00BA3432" w:rsidRDefault="00694700">
            <w:pPr>
              <w:pStyle w:val="ListParagraph"/>
              <w:spacing w:line="276" w:lineRule="auto"/>
              <w:ind w:left="0"/>
              <w:rPr>
                <w:ins w:id="4596" w:author="phuong vu" w:date="2018-11-22T16:01:00Z"/>
                <w:rPrChange w:id="4597" w:author="phuong vu" w:date="2018-11-25T21:55:00Z">
                  <w:rPr>
                    <w:ins w:id="4598" w:author="phuong vu" w:date="2018-11-22T16:01:00Z"/>
                  </w:rPr>
                </w:rPrChange>
              </w:rPr>
              <w:pPrChange w:id="4599" w:author="phuong vu" w:date="2018-11-23T13:48:00Z">
                <w:pPr>
                  <w:pStyle w:val="ListParagraph"/>
                  <w:spacing w:line="360" w:lineRule="auto"/>
                  <w:ind w:left="0"/>
                </w:pPr>
              </w:pPrChange>
            </w:pPr>
            <w:ins w:id="4600" w:author="phuong vu" w:date="2018-11-22T16:01:00Z">
              <w:r w:rsidRPr="00BA3432">
                <w:rPr>
                  <w:lang w:val="en-US"/>
                  <w:rPrChange w:id="4601" w:author="phuong vu" w:date="2018-11-25T21:55:00Z">
                    <w:rPr>
                      <w:lang w:val="en-US"/>
                    </w:rPr>
                  </w:rPrChange>
                </w:rPr>
                <w:t>Tìm kiếm và lọc quần áo theo loại có sẵn</w:t>
              </w:r>
            </w:ins>
          </w:p>
        </w:tc>
      </w:tr>
      <w:tr w:rsidR="00694700" w:rsidRPr="00BA3432" w14:paraId="1031E986" w14:textId="77777777" w:rsidTr="006648F4">
        <w:trPr>
          <w:ins w:id="4602" w:author="phuong vu" w:date="2018-11-22T16:01:00Z"/>
        </w:trPr>
        <w:tc>
          <w:tcPr>
            <w:tcW w:w="708" w:type="dxa"/>
            <w:tcPrChange w:id="4603" w:author="phuong vu" w:date="2018-11-23T10:00:00Z">
              <w:tcPr>
                <w:tcW w:w="708" w:type="dxa"/>
              </w:tcPr>
            </w:tcPrChange>
          </w:tcPr>
          <w:p w14:paraId="1A988C42" w14:textId="196D9BD0" w:rsidR="00694700" w:rsidRPr="00BA3432" w:rsidRDefault="00AD0E2E">
            <w:pPr>
              <w:pStyle w:val="ListParagraph"/>
              <w:spacing w:line="276" w:lineRule="auto"/>
              <w:ind w:left="0"/>
              <w:jc w:val="center"/>
              <w:rPr>
                <w:ins w:id="4604" w:author="phuong vu" w:date="2018-11-22T16:01:00Z"/>
                <w:lang w:val="en-US"/>
                <w:rPrChange w:id="4605" w:author="phuong vu" w:date="2018-11-25T21:55:00Z">
                  <w:rPr>
                    <w:ins w:id="4606" w:author="phuong vu" w:date="2018-11-22T16:01:00Z"/>
                  </w:rPr>
                </w:rPrChange>
              </w:rPr>
              <w:pPrChange w:id="4607" w:author="phuong vu" w:date="2018-11-23T13:48:00Z">
                <w:pPr>
                  <w:pStyle w:val="ListParagraph"/>
                  <w:spacing w:line="360" w:lineRule="auto"/>
                  <w:ind w:left="0"/>
                  <w:jc w:val="center"/>
                </w:pPr>
              </w:pPrChange>
            </w:pPr>
            <w:ins w:id="4608" w:author="phuong vu" w:date="2018-11-26T00:01:00Z">
              <w:r>
                <w:rPr>
                  <w:lang w:val="en-US"/>
                </w:rPr>
                <w:t>15</w:t>
              </w:r>
            </w:ins>
          </w:p>
        </w:tc>
        <w:tc>
          <w:tcPr>
            <w:tcW w:w="1992" w:type="dxa"/>
            <w:tcPrChange w:id="4609" w:author="phuong vu" w:date="2018-11-23T10:00:00Z">
              <w:tcPr>
                <w:tcW w:w="1481" w:type="dxa"/>
              </w:tcPr>
            </w:tcPrChange>
          </w:tcPr>
          <w:p w14:paraId="69498223" w14:textId="30542EC0" w:rsidR="00694700" w:rsidRPr="00AD0E2E" w:rsidRDefault="00694700">
            <w:pPr>
              <w:pStyle w:val="ListParagraph"/>
              <w:spacing w:line="276" w:lineRule="auto"/>
              <w:ind w:left="0"/>
              <w:rPr>
                <w:ins w:id="4610" w:author="phuong vu" w:date="2018-11-22T16:01:00Z"/>
                <w:lang w:val="en-US"/>
              </w:rPr>
              <w:pPrChange w:id="4611" w:author="phuong vu" w:date="2018-11-23T13:48:00Z">
                <w:pPr>
                  <w:pStyle w:val="ListParagraph"/>
                  <w:spacing w:line="360" w:lineRule="auto"/>
                  <w:ind w:left="0"/>
                </w:pPr>
              </w:pPrChange>
            </w:pPr>
            <w:ins w:id="4612" w:author="phuong vu" w:date="2018-11-22T16:01:00Z">
              <w:r w:rsidRPr="00AD0E2E">
                <w:rPr>
                  <w:lang w:val="en-US"/>
                </w:rPr>
                <w:t>GU_0</w:t>
              </w:r>
            </w:ins>
            <w:ins w:id="4613" w:author="phuong vu" w:date="2018-11-23T08:48:00Z">
              <w:r w:rsidR="007E73AD" w:rsidRPr="00AD0E2E">
                <w:rPr>
                  <w:lang w:val="en-US"/>
                </w:rPr>
                <w:t>8</w:t>
              </w:r>
            </w:ins>
          </w:p>
        </w:tc>
        <w:tc>
          <w:tcPr>
            <w:tcW w:w="5979" w:type="dxa"/>
            <w:tcPrChange w:id="4614" w:author="phuong vu" w:date="2018-11-23T10:00:00Z">
              <w:tcPr>
                <w:tcW w:w="6490" w:type="dxa"/>
                <w:gridSpan w:val="2"/>
              </w:tcPr>
            </w:tcPrChange>
          </w:tcPr>
          <w:p w14:paraId="44126177" w14:textId="77777777" w:rsidR="00694700" w:rsidRPr="00BA3432" w:rsidRDefault="00694700">
            <w:pPr>
              <w:pStyle w:val="ListParagraph"/>
              <w:spacing w:line="276" w:lineRule="auto"/>
              <w:ind w:left="0"/>
              <w:rPr>
                <w:ins w:id="4615" w:author="phuong vu" w:date="2018-11-22T16:01:00Z"/>
                <w:rPrChange w:id="4616" w:author="phuong vu" w:date="2018-11-25T21:55:00Z">
                  <w:rPr>
                    <w:ins w:id="4617" w:author="phuong vu" w:date="2018-11-22T16:01:00Z"/>
                  </w:rPr>
                </w:rPrChange>
              </w:rPr>
              <w:pPrChange w:id="4618" w:author="phuong vu" w:date="2018-11-23T13:48:00Z">
                <w:pPr>
                  <w:pStyle w:val="ListParagraph"/>
                  <w:spacing w:line="360" w:lineRule="auto"/>
                  <w:ind w:left="0"/>
                </w:pPr>
              </w:pPrChange>
            </w:pPr>
            <w:ins w:id="4619" w:author="phuong vu" w:date="2018-11-22T16:01:00Z">
              <w:r w:rsidRPr="00BA3432">
                <w:rPr>
                  <w:lang w:val="en-US"/>
                  <w:rPrChange w:id="4620" w:author="phuong vu" w:date="2018-11-25T21:55:00Z">
                    <w:rPr>
                      <w:lang w:val="en-US"/>
                    </w:rPr>
                  </w:rPrChange>
                </w:rPr>
                <w:t>Tìm kiếm đơn hàng</w:t>
              </w:r>
            </w:ins>
          </w:p>
        </w:tc>
      </w:tr>
      <w:tr w:rsidR="00694700" w:rsidRPr="00BA3432" w14:paraId="48F4ACD9" w14:textId="77777777" w:rsidTr="006648F4">
        <w:trPr>
          <w:ins w:id="4621" w:author="phuong vu" w:date="2018-11-22T16:01:00Z"/>
        </w:trPr>
        <w:tc>
          <w:tcPr>
            <w:tcW w:w="708" w:type="dxa"/>
            <w:tcPrChange w:id="4622" w:author="phuong vu" w:date="2018-11-23T10:00:00Z">
              <w:tcPr>
                <w:tcW w:w="708" w:type="dxa"/>
              </w:tcPr>
            </w:tcPrChange>
          </w:tcPr>
          <w:p w14:paraId="65D8849B" w14:textId="58C7A619" w:rsidR="00694700" w:rsidRPr="00BA3432" w:rsidRDefault="00AD0E2E">
            <w:pPr>
              <w:pStyle w:val="ListParagraph"/>
              <w:spacing w:line="276" w:lineRule="auto"/>
              <w:ind w:left="0"/>
              <w:jc w:val="center"/>
              <w:rPr>
                <w:ins w:id="4623" w:author="phuong vu" w:date="2018-11-22T16:01:00Z"/>
                <w:lang w:val="en-US"/>
                <w:rPrChange w:id="4624" w:author="phuong vu" w:date="2018-11-25T21:55:00Z">
                  <w:rPr>
                    <w:ins w:id="4625" w:author="phuong vu" w:date="2018-11-22T16:01:00Z"/>
                    <w:lang w:val="en-US"/>
                  </w:rPr>
                </w:rPrChange>
              </w:rPr>
              <w:pPrChange w:id="4626" w:author="phuong vu" w:date="2018-11-23T13:48:00Z">
                <w:pPr>
                  <w:pStyle w:val="ListParagraph"/>
                  <w:spacing w:line="360" w:lineRule="auto"/>
                  <w:ind w:left="0"/>
                  <w:jc w:val="center"/>
                </w:pPr>
              </w:pPrChange>
            </w:pPr>
            <w:ins w:id="4627" w:author="phuong vu" w:date="2018-11-26T00:01:00Z">
              <w:r>
                <w:rPr>
                  <w:lang w:val="en-US"/>
                </w:rPr>
                <w:t>16</w:t>
              </w:r>
            </w:ins>
          </w:p>
        </w:tc>
        <w:tc>
          <w:tcPr>
            <w:tcW w:w="1992" w:type="dxa"/>
            <w:tcPrChange w:id="4628" w:author="phuong vu" w:date="2018-11-23T10:00:00Z">
              <w:tcPr>
                <w:tcW w:w="1481" w:type="dxa"/>
              </w:tcPr>
            </w:tcPrChange>
          </w:tcPr>
          <w:p w14:paraId="3E6420B9" w14:textId="0CFF20AA" w:rsidR="00694700" w:rsidRPr="00BA3432" w:rsidRDefault="00694700">
            <w:pPr>
              <w:pStyle w:val="ListParagraph"/>
              <w:spacing w:line="276" w:lineRule="auto"/>
              <w:ind w:left="0"/>
              <w:rPr>
                <w:ins w:id="4629" w:author="phuong vu" w:date="2018-11-22T16:01:00Z"/>
                <w:lang w:val="en-US"/>
                <w:rPrChange w:id="4630" w:author="phuong vu" w:date="2018-11-25T21:55:00Z">
                  <w:rPr>
                    <w:ins w:id="4631" w:author="phuong vu" w:date="2018-11-22T16:01:00Z"/>
                    <w:lang w:val="en-US"/>
                  </w:rPr>
                </w:rPrChange>
              </w:rPr>
              <w:pPrChange w:id="4632" w:author="phuong vu" w:date="2018-11-23T13:48:00Z">
                <w:pPr>
                  <w:pStyle w:val="ListParagraph"/>
                  <w:spacing w:line="360" w:lineRule="auto"/>
                  <w:ind w:left="0"/>
                </w:pPr>
              </w:pPrChange>
            </w:pPr>
            <w:ins w:id="4633" w:author="phuong vu" w:date="2018-11-22T16:01:00Z">
              <w:r w:rsidRPr="00BA3432">
                <w:rPr>
                  <w:lang w:val="en-US"/>
                  <w:rPrChange w:id="4634" w:author="phuong vu" w:date="2018-11-25T21:55:00Z">
                    <w:rPr>
                      <w:lang w:val="en-US"/>
                    </w:rPr>
                  </w:rPrChange>
                </w:rPr>
                <w:t>GU_0</w:t>
              </w:r>
            </w:ins>
            <w:ins w:id="4635" w:author="phuong vu" w:date="2018-11-23T08:48:00Z">
              <w:r w:rsidR="007E73AD" w:rsidRPr="00BA3432">
                <w:rPr>
                  <w:lang w:val="en-US"/>
                  <w:rPrChange w:id="4636" w:author="phuong vu" w:date="2018-11-25T21:55:00Z">
                    <w:rPr>
                      <w:lang w:val="en-US"/>
                    </w:rPr>
                  </w:rPrChange>
                </w:rPr>
                <w:t>9</w:t>
              </w:r>
            </w:ins>
          </w:p>
        </w:tc>
        <w:tc>
          <w:tcPr>
            <w:tcW w:w="5979" w:type="dxa"/>
            <w:tcPrChange w:id="4637" w:author="phuong vu" w:date="2018-11-23T10:00:00Z">
              <w:tcPr>
                <w:tcW w:w="6490" w:type="dxa"/>
                <w:gridSpan w:val="2"/>
              </w:tcPr>
            </w:tcPrChange>
          </w:tcPr>
          <w:p w14:paraId="2248410F" w14:textId="77777777" w:rsidR="00694700" w:rsidRPr="00BA3432" w:rsidRDefault="00694700">
            <w:pPr>
              <w:pStyle w:val="ListParagraph"/>
              <w:spacing w:line="276" w:lineRule="auto"/>
              <w:ind w:left="0"/>
              <w:rPr>
                <w:ins w:id="4638" w:author="phuong vu" w:date="2018-11-22T16:01:00Z"/>
                <w:rPrChange w:id="4639" w:author="phuong vu" w:date="2018-11-25T21:55:00Z">
                  <w:rPr>
                    <w:ins w:id="4640" w:author="phuong vu" w:date="2018-11-22T16:01:00Z"/>
                  </w:rPr>
                </w:rPrChange>
              </w:rPr>
              <w:pPrChange w:id="4641" w:author="phuong vu" w:date="2018-11-23T13:48:00Z">
                <w:pPr>
                  <w:pStyle w:val="ListParagraph"/>
                  <w:spacing w:line="360" w:lineRule="auto"/>
                  <w:ind w:left="0"/>
                </w:pPr>
              </w:pPrChange>
            </w:pPr>
            <w:ins w:id="4642" w:author="phuong vu" w:date="2018-11-22T16:01:00Z">
              <w:r w:rsidRPr="00BA3432">
                <w:rPr>
                  <w:rPrChange w:id="4643" w:author="phuong vu" w:date="2018-11-25T21:55:00Z">
                    <w:rPr/>
                  </w:rPrChange>
                </w:rPr>
                <w:t>Đăng nhập</w:t>
              </w:r>
            </w:ins>
          </w:p>
        </w:tc>
      </w:tr>
      <w:tr w:rsidR="00694700" w:rsidRPr="00BA3432" w14:paraId="408DC690" w14:textId="77777777" w:rsidTr="006648F4">
        <w:trPr>
          <w:ins w:id="4644" w:author="phuong vu" w:date="2018-11-22T16:01:00Z"/>
        </w:trPr>
        <w:tc>
          <w:tcPr>
            <w:tcW w:w="708" w:type="dxa"/>
            <w:tcPrChange w:id="4645" w:author="phuong vu" w:date="2018-11-23T10:00:00Z">
              <w:tcPr>
                <w:tcW w:w="708" w:type="dxa"/>
              </w:tcPr>
            </w:tcPrChange>
          </w:tcPr>
          <w:p w14:paraId="6D97D6D9" w14:textId="5AE8BF79" w:rsidR="00694700" w:rsidRPr="00BA3432" w:rsidRDefault="007E73AD">
            <w:pPr>
              <w:pStyle w:val="ListParagraph"/>
              <w:spacing w:line="276" w:lineRule="auto"/>
              <w:ind w:left="0"/>
              <w:jc w:val="center"/>
              <w:rPr>
                <w:ins w:id="4646" w:author="phuong vu" w:date="2018-11-22T16:01:00Z"/>
                <w:lang w:val="en-US"/>
                <w:rPrChange w:id="4647" w:author="phuong vu" w:date="2018-11-25T21:55:00Z">
                  <w:rPr>
                    <w:ins w:id="4648" w:author="phuong vu" w:date="2018-11-22T16:01:00Z"/>
                    <w:lang w:val="en-US"/>
                  </w:rPr>
                </w:rPrChange>
              </w:rPr>
              <w:pPrChange w:id="4649" w:author="phuong vu" w:date="2018-11-23T13:48:00Z">
                <w:pPr>
                  <w:pStyle w:val="ListParagraph"/>
                  <w:spacing w:line="360" w:lineRule="auto"/>
                  <w:ind w:left="0"/>
                  <w:jc w:val="center"/>
                </w:pPr>
              </w:pPrChange>
            </w:pPr>
            <w:ins w:id="4650" w:author="phuong vu" w:date="2018-11-23T08:48:00Z">
              <w:r w:rsidRPr="00BA3432">
                <w:rPr>
                  <w:lang w:val="en-US"/>
                  <w:rPrChange w:id="4651" w:author="phuong vu" w:date="2018-11-25T21:55:00Z">
                    <w:rPr>
                      <w:lang w:val="en-US"/>
                    </w:rPr>
                  </w:rPrChange>
                </w:rPr>
                <w:t>1</w:t>
              </w:r>
            </w:ins>
            <w:ins w:id="4652" w:author="phuong vu" w:date="2018-11-26T00:01:00Z">
              <w:r w:rsidR="00AD0E2E">
                <w:rPr>
                  <w:lang w:val="en-US"/>
                </w:rPr>
                <w:t>7</w:t>
              </w:r>
            </w:ins>
          </w:p>
        </w:tc>
        <w:tc>
          <w:tcPr>
            <w:tcW w:w="1992" w:type="dxa"/>
            <w:tcPrChange w:id="4653" w:author="phuong vu" w:date="2018-11-23T10:00:00Z">
              <w:tcPr>
                <w:tcW w:w="1481" w:type="dxa"/>
              </w:tcPr>
            </w:tcPrChange>
          </w:tcPr>
          <w:p w14:paraId="751A30C0" w14:textId="33E8DF73" w:rsidR="00694700" w:rsidRPr="00BA3432" w:rsidRDefault="00694700">
            <w:pPr>
              <w:pStyle w:val="ListParagraph"/>
              <w:spacing w:line="276" w:lineRule="auto"/>
              <w:ind w:left="0"/>
              <w:rPr>
                <w:ins w:id="4654" w:author="phuong vu" w:date="2018-11-22T16:01:00Z"/>
                <w:lang w:val="en-US"/>
                <w:rPrChange w:id="4655" w:author="phuong vu" w:date="2018-11-25T21:55:00Z">
                  <w:rPr>
                    <w:ins w:id="4656" w:author="phuong vu" w:date="2018-11-22T16:01:00Z"/>
                    <w:lang w:val="en-US"/>
                  </w:rPr>
                </w:rPrChange>
              </w:rPr>
              <w:pPrChange w:id="4657" w:author="phuong vu" w:date="2018-11-23T13:48:00Z">
                <w:pPr>
                  <w:pStyle w:val="ListParagraph"/>
                  <w:spacing w:line="360" w:lineRule="auto"/>
                  <w:ind w:left="0"/>
                </w:pPr>
              </w:pPrChange>
            </w:pPr>
            <w:ins w:id="4658" w:author="phuong vu" w:date="2018-11-22T16:01:00Z">
              <w:r w:rsidRPr="00BA3432">
                <w:rPr>
                  <w:lang w:val="en-US"/>
                  <w:rPrChange w:id="4659" w:author="phuong vu" w:date="2018-11-25T21:55:00Z">
                    <w:rPr>
                      <w:lang w:val="en-US"/>
                    </w:rPr>
                  </w:rPrChange>
                </w:rPr>
                <w:t>GU_</w:t>
              </w:r>
            </w:ins>
            <w:ins w:id="4660" w:author="phuong vu" w:date="2018-11-23T08:48:00Z">
              <w:r w:rsidR="007E73AD" w:rsidRPr="00BA3432">
                <w:rPr>
                  <w:lang w:val="en-US"/>
                  <w:rPrChange w:id="4661" w:author="phuong vu" w:date="2018-11-25T21:55:00Z">
                    <w:rPr>
                      <w:lang w:val="en-US"/>
                    </w:rPr>
                  </w:rPrChange>
                </w:rPr>
                <w:t>10</w:t>
              </w:r>
            </w:ins>
          </w:p>
        </w:tc>
        <w:tc>
          <w:tcPr>
            <w:tcW w:w="5979" w:type="dxa"/>
            <w:tcPrChange w:id="4662" w:author="phuong vu" w:date="2018-11-23T10:00:00Z">
              <w:tcPr>
                <w:tcW w:w="6490" w:type="dxa"/>
                <w:gridSpan w:val="2"/>
              </w:tcPr>
            </w:tcPrChange>
          </w:tcPr>
          <w:p w14:paraId="08CD2193" w14:textId="77777777" w:rsidR="00694700" w:rsidRPr="00BA3432" w:rsidRDefault="00694700">
            <w:pPr>
              <w:pStyle w:val="ListParagraph"/>
              <w:keepNext/>
              <w:spacing w:line="276" w:lineRule="auto"/>
              <w:ind w:left="0"/>
              <w:rPr>
                <w:ins w:id="4663" w:author="phuong vu" w:date="2018-11-22T16:01:00Z"/>
                <w:rPrChange w:id="4664" w:author="phuong vu" w:date="2018-11-25T21:55:00Z">
                  <w:rPr>
                    <w:ins w:id="4665" w:author="phuong vu" w:date="2018-11-22T16:01:00Z"/>
                  </w:rPr>
                </w:rPrChange>
              </w:rPr>
              <w:pPrChange w:id="4666" w:author="phuong vu" w:date="2018-11-23T13:48:00Z">
                <w:pPr>
                  <w:pStyle w:val="ListParagraph"/>
                  <w:keepNext/>
                  <w:spacing w:line="360" w:lineRule="auto"/>
                  <w:ind w:left="0"/>
                </w:pPr>
              </w:pPrChange>
            </w:pPr>
            <w:ins w:id="4667" w:author="phuong vu" w:date="2018-11-22T16:01:00Z">
              <w:r w:rsidRPr="00BA3432">
                <w:rPr>
                  <w:rPrChange w:id="4668" w:author="phuong vu" w:date="2018-11-25T21:55:00Z">
                    <w:rPr/>
                  </w:rPrChange>
                </w:rPr>
                <w:t>Đăng xuất</w:t>
              </w:r>
            </w:ins>
          </w:p>
        </w:tc>
      </w:tr>
      <w:tr w:rsidR="00694700" w:rsidRPr="00BA3432" w14:paraId="70C7D8B6" w14:textId="77777777" w:rsidTr="006648F4">
        <w:trPr>
          <w:ins w:id="4669" w:author="phuong vu" w:date="2018-11-22T16:01:00Z"/>
        </w:trPr>
        <w:tc>
          <w:tcPr>
            <w:tcW w:w="708" w:type="dxa"/>
            <w:tcPrChange w:id="4670" w:author="phuong vu" w:date="2018-11-23T10:00:00Z">
              <w:tcPr>
                <w:tcW w:w="708" w:type="dxa"/>
              </w:tcPr>
            </w:tcPrChange>
          </w:tcPr>
          <w:p w14:paraId="1A076B11" w14:textId="4985DAB5" w:rsidR="00694700" w:rsidRPr="00BA3432" w:rsidRDefault="007E73AD">
            <w:pPr>
              <w:pStyle w:val="ListParagraph"/>
              <w:spacing w:line="276" w:lineRule="auto"/>
              <w:ind w:left="0"/>
              <w:jc w:val="center"/>
              <w:rPr>
                <w:ins w:id="4671" w:author="phuong vu" w:date="2018-11-22T16:01:00Z"/>
                <w:lang w:val="en-US"/>
                <w:rPrChange w:id="4672" w:author="phuong vu" w:date="2018-11-25T21:55:00Z">
                  <w:rPr>
                    <w:ins w:id="4673" w:author="phuong vu" w:date="2018-11-22T16:01:00Z"/>
                    <w:lang w:val="en-US"/>
                  </w:rPr>
                </w:rPrChange>
              </w:rPr>
              <w:pPrChange w:id="4674" w:author="phuong vu" w:date="2018-11-23T13:48:00Z">
                <w:pPr>
                  <w:pStyle w:val="ListParagraph"/>
                  <w:spacing w:line="360" w:lineRule="auto"/>
                  <w:ind w:left="0"/>
                  <w:jc w:val="center"/>
                </w:pPr>
              </w:pPrChange>
            </w:pPr>
            <w:ins w:id="4675" w:author="phuong vu" w:date="2018-11-23T08:48:00Z">
              <w:r w:rsidRPr="00BA3432">
                <w:rPr>
                  <w:lang w:val="en-US"/>
                  <w:rPrChange w:id="4676" w:author="phuong vu" w:date="2018-11-25T21:55:00Z">
                    <w:rPr>
                      <w:lang w:val="en-US"/>
                    </w:rPr>
                  </w:rPrChange>
                </w:rPr>
                <w:t>1</w:t>
              </w:r>
            </w:ins>
            <w:ins w:id="4677" w:author="phuong vu" w:date="2018-11-26T00:01:00Z">
              <w:r w:rsidR="00AD0E2E">
                <w:rPr>
                  <w:lang w:val="en-US"/>
                </w:rPr>
                <w:t>8</w:t>
              </w:r>
            </w:ins>
          </w:p>
        </w:tc>
        <w:tc>
          <w:tcPr>
            <w:tcW w:w="1992" w:type="dxa"/>
            <w:tcPrChange w:id="4678" w:author="phuong vu" w:date="2018-11-23T10:00:00Z">
              <w:tcPr>
                <w:tcW w:w="1481" w:type="dxa"/>
              </w:tcPr>
            </w:tcPrChange>
          </w:tcPr>
          <w:p w14:paraId="29A31C1B" w14:textId="7C7C0DA0" w:rsidR="00694700" w:rsidRPr="00BA3432" w:rsidRDefault="00694700">
            <w:pPr>
              <w:pStyle w:val="ListParagraph"/>
              <w:spacing w:line="276" w:lineRule="auto"/>
              <w:ind w:left="0"/>
              <w:rPr>
                <w:ins w:id="4679" w:author="phuong vu" w:date="2018-11-22T16:01:00Z"/>
                <w:lang w:val="en-US"/>
                <w:rPrChange w:id="4680" w:author="phuong vu" w:date="2018-11-25T21:55:00Z">
                  <w:rPr>
                    <w:ins w:id="4681" w:author="phuong vu" w:date="2018-11-22T16:01:00Z"/>
                    <w:lang w:val="en-US"/>
                  </w:rPr>
                </w:rPrChange>
              </w:rPr>
              <w:pPrChange w:id="4682" w:author="phuong vu" w:date="2018-11-23T13:48:00Z">
                <w:pPr>
                  <w:pStyle w:val="ListParagraph"/>
                  <w:spacing w:line="360" w:lineRule="auto"/>
                  <w:ind w:left="0"/>
                </w:pPr>
              </w:pPrChange>
            </w:pPr>
            <w:ins w:id="4683" w:author="phuong vu" w:date="2018-11-22T16:01:00Z">
              <w:r w:rsidRPr="00BA3432">
                <w:rPr>
                  <w:lang w:val="en-US"/>
                  <w:rPrChange w:id="4684" w:author="phuong vu" w:date="2018-11-25T21:55:00Z">
                    <w:rPr>
                      <w:lang w:val="en-US"/>
                    </w:rPr>
                  </w:rPrChange>
                </w:rPr>
                <w:t>GU_1</w:t>
              </w:r>
            </w:ins>
            <w:ins w:id="4685" w:author="phuong vu" w:date="2018-11-23T08:48:00Z">
              <w:r w:rsidR="007E73AD" w:rsidRPr="00BA3432">
                <w:rPr>
                  <w:lang w:val="en-US"/>
                  <w:rPrChange w:id="4686" w:author="phuong vu" w:date="2018-11-25T21:55:00Z">
                    <w:rPr>
                      <w:lang w:val="en-US"/>
                    </w:rPr>
                  </w:rPrChange>
                </w:rPr>
                <w:t>1</w:t>
              </w:r>
            </w:ins>
          </w:p>
        </w:tc>
        <w:tc>
          <w:tcPr>
            <w:tcW w:w="5979" w:type="dxa"/>
            <w:tcPrChange w:id="4687" w:author="phuong vu" w:date="2018-11-23T10:00:00Z">
              <w:tcPr>
                <w:tcW w:w="6490" w:type="dxa"/>
                <w:gridSpan w:val="2"/>
              </w:tcPr>
            </w:tcPrChange>
          </w:tcPr>
          <w:p w14:paraId="717A02BC" w14:textId="77777777" w:rsidR="00694700" w:rsidRPr="00BA3432" w:rsidRDefault="00694700">
            <w:pPr>
              <w:pStyle w:val="ListParagraph"/>
              <w:keepNext/>
              <w:spacing w:line="276" w:lineRule="auto"/>
              <w:ind w:left="0"/>
              <w:rPr>
                <w:ins w:id="4688" w:author="phuong vu" w:date="2018-11-22T16:01:00Z"/>
                <w:lang w:val="en-US"/>
                <w:rPrChange w:id="4689" w:author="phuong vu" w:date="2018-11-25T21:55:00Z">
                  <w:rPr>
                    <w:ins w:id="4690" w:author="phuong vu" w:date="2018-11-22T16:01:00Z"/>
                    <w:lang w:val="en-US"/>
                  </w:rPr>
                </w:rPrChange>
              </w:rPr>
              <w:pPrChange w:id="4691" w:author="phuong vu" w:date="2018-11-23T13:48:00Z">
                <w:pPr>
                  <w:pStyle w:val="ListParagraph"/>
                  <w:keepNext/>
                  <w:spacing w:line="360" w:lineRule="auto"/>
                  <w:ind w:left="0"/>
                </w:pPr>
              </w:pPrChange>
            </w:pPr>
            <w:ins w:id="4692" w:author="phuong vu" w:date="2018-11-22T16:01:00Z">
              <w:r w:rsidRPr="00BA3432">
                <w:rPr>
                  <w:lang w:val="en-US"/>
                  <w:rPrChange w:id="4693" w:author="phuong vu" w:date="2018-11-25T21:55:00Z">
                    <w:rPr>
                      <w:lang w:val="en-US"/>
                    </w:rPr>
                  </w:rPrChange>
                </w:rPr>
                <w:t>Đăng kí tài khoản khách hàng</w:t>
              </w:r>
            </w:ins>
          </w:p>
        </w:tc>
      </w:tr>
    </w:tbl>
    <w:p w14:paraId="3DD1A60B" w14:textId="57E4F28D" w:rsidR="00694700" w:rsidRPr="00AD0E2E" w:rsidRDefault="00694700">
      <w:pPr>
        <w:pStyle w:val="Caption"/>
        <w:spacing w:line="276" w:lineRule="auto"/>
        <w:rPr>
          <w:ins w:id="4694" w:author="phuong vu" w:date="2018-11-22T16:01:00Z"/>
        </w:rPr>
        <w:pPrChange w:id="4695" w:author="phuong vu" w:date="2018-11-23T13:48:00Z">
          <w:pPr>
            <w:pStyle w:val="Caption"/>
          </w:pPr>
        </w:pPrChange>
      </w:pPr>
      <w:bookmarkStart w:id="4696" w:name="_Toc530944377"/>
      <w:ins w:id="4697" w:author="phuong vu" w:date="2018-11-22T16:01:00Z">
        <w:r w:rsidRPr="00BA3432">
          <w:rPr>
            <w:rPrChange w:id="4698" w:author="phuong vu" w:date="2018-11-25T21:55:00Z">
              <w:rPr/>
            </w:rPrChange>
          </w:rPr>
          <w:t xml:space="preserve">Bảng </w:t>
        </w:r>
      </w:ins>
      <w:ins w:id="4699" w:author="phuong vu" w:date="2018-11-26T02:10:00Z">
        <w:r w:rsidR="00404CBA">
          <w:fldChar w:fldCharType="begin"/>
        </w:r>
        <w:r w:rsidR="00404CBA">
          <w:instrText xml:space="preserve"> STYLEREF 1 \s </w:instrText>
        </w:r>
      </w:ins>
      <w:r w:rsidR="00404CBA">
        <w:fldChar w:fldCharType="separate"/>
      </w:r>
      <w:r w:rsidR="00404CBA">
        <w:rPr>
          <w:noProof/>
        </w:rPr>
        <w:t>1</w:t>
      </w:r>
      <w:ins w:id="4700"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4701" w:author="phuong vu" w:date="2018-11-26T02:10:00Z">
        <w:r w:rsidR="00404CBA">
          <w:rPr>
            <w:noProof/>
          </w:rPr>
          <w:t>1</w:t>
        </w:r>
        <w:r w:rsidR="00404CBA">
          <w:fldChar w:fldCharType="end"/>
        </w:r>
      </w:ins>
      <w:ins w:id="4702" w:author="phuong vu" w:date="2018-11-22T16:01:00Z">
        <w:r w:rsidRPr="00BA3432">
          <w:rPr>
            <w:rPrChange w:id="4703" w:author="phuong vu" w:date="2018-11-25T21:55:00Z">
              <w:rPr>
                <w:lang w:val="en-US"/>
              </w:rPr>
            </w:rPrChange>
          </w:rPr>
          <w:t xml:space="preserve"> Các chức năng hệ thống</w:t>
        </w:r>
        <w:bookmarkEnd w:id="4696"/>
      </w:ins>
    </w:p>
    <w:p w14:paraId="327AC6F4" w14:textId="77777777" w:rsidR="00382451" w:rsidRPr="00BA3432" w:rsidRDefault="00382451">
      <w:pPr>
        <w:pStyle w:val="Heading3"/>
        <w:spacing w:line="276" w:lineRule="auto"/>
        <w:rPr>
          <w:ins w:id="4704" w:author="phuong vu" w:date="2018-11-22T13:49:00Z"/>
          <w:rFonts w:cstheme="majorHAnsi"/>
          <w:rPrChange w:id="4705" w:author="phuong vu" w:date="2018-11-25T21:55:00Z">
            <w:rPr>
              <w:ins w:id="4706" w:author="phuong vu" w:date="2018-11-22T13:49:00Z"/>
            </w:rPr>
          </w:rPrChange>
        </w:rPr>
        <w:pPrChange w:id="4707" w:author="phuong vu" w:date="2018-11-23T13:48:00Z">
          <w:pPr>
            <w:pStyle w:val="Heading3"/>
          </w:pPr>
        </w:pPrChange>
      </w:pPr>
      <w:ins w:id="4708" w:author="phuong vu" w:date="2018-11-22T13:49:00Z">
        <w:r w:rsidRPr="00BA3432">
          <w:rPr>
            <w:rFonts w:cstheme="majorHAnsi"/>
            <w:rPrChange w:id="4709" w:author="phuong vu" w:date="2018-11-25T21:55:00Z">
              <w:rPr/>
            </w:rPrChange>
          </w:rPr>
          <w:lastRenderedPageBreak/>
          <w:t>Đặc điểm người dùng</w:t>
        </w:r>
        <w:bookmarkEnd w:id="4330"/>
      </w:ins>
    </w:p>
    <w:p w14:paraId="2B2F4812" w14:textId="64982BEF" w:rsidR="00382451" w:rsidRPr="00BA3432" w:rsidRDefault="00382451">
      <w:pPr>
        <w:spacing w:line="276" w:lineRule="auto"/>
        <w:rPr>
          <w:ins w:id="4710" w:author="phuong vu" w:date="2018-11-22T13:49:00Z"/>
          <w:lang w:val="en-US"/>
          <w:rPrChange w:id="4711" w:author="phuong vu" w:date="2018-11-25T21:55:00Z">
            <w:rPr>
              <w:ins w:id="4712" w:author="phuong vu" w:date="2018-11-22T13:49:00Z"/>
              <w:lang w:val="en-US"/>
            </w:rPr>
          </w:rPrChange>
        </w:rPr>
        <w:pPrChange w:id="4713" w:author="phuong vu" w:date="2018-11-23T13:48:00Z">
          <w:pPr/>
        </w:pPrChange>
      </w:pPr>
      <w:ins w:id="4714" w:author="phuong vu" w:date="2018-11-22T13:49:00Z">
        <w:r w:rsidRPr="00BA3432">
          <w:rPr>
            <w:lang w:val="en-US"/>
            <w:rPrChange w:id="4715" w:author="phuong vu" w:date="2018-11-25T21:55:00Z">
              <w:rPr>
                <w:lang w:val="en-US"/>
              </w:rPr>
            </w:rPrChange>
          </w:rPr>
          <w:tab/>
          <w:t xml:space="preserve">Hệ thống bao gồm 2 nhóm người dùng chính: Nhân viên </w:t>
        </w:r>
      </w:ins>
      <w:ins w:id="4716" w:author="phuong vu" w:date="2018-11-22T14:55:00Z">
        <w:r w:rsidR="001526C3" w:rsidRPr="00BA3432">
          <w:rPr>
            <w:lang w:val="en-US"/>
            <w:rPrChange w:id="4717" w:author="phuong vu" w:date="2018-11-25T21:55:00Z">
              <w:rPr>
                <w:lang w:val="en-US"/>
              </w:rPr>
            </w:rPrChange>
          </w:rPr>
          <w:t>chi nhánh</w:t>
        </w:r>
      </w:ins>
      <w:ins w:id="4718" w:author="phuong vu" w:date="2018-11-22T13:49:00Z">
        <w:r w:rsidRPr="00BA3432">
          <w:rPr>
            <w:lang w:val="en-US"/>
            <w:rPrChange w:id="4719" w:author="phuong vu" w:date="2018-11-25T21:55:00Z">
              <w:rPr>
                <w:lang w:val="en-US"/>
              </w:rPr>
            </w:rPrChange>
          </w:rPr>
          <w:t xml:space="preserve"> và khách hàng:</w:t>
        </w:r>
      </w:ins>
    </w:p>
    <w:p w14:paraId="4FECB4AD" w14:textId="77777777" w:rsidR="00382451" w:rsidRPr="00BA3432" w:rsidRDefault="00382451">
      <w:pPr>
        <w:spacing w:line="276" w:lineRule="auto"/>
        <w:rPr>
          <w:ins w:id="4720" w:author="phuong vu" w:date="2018-11-22T13:49:00Z"/>
          <w:lang w:val="en-US"/>
          <w:rPrChange w:id="4721" w:author="phuong vu" w:date="2018-11-25T21:55:00Z">
            <w:rPr>
              <w:ins w:id="4722" w:author="phuong vu" w:date="2018-11-22T13:49:00Z"/>
              <w:lang w:val="en-US"/>
            </w:rPr>
          </w:rPrChange>
        </w:rPr>
        <w:pPrChange w:id="4723" w:author="phuong vu" w:date="2018-11-23T13:48:00Z">
          <w:pPr/>
        </w:pPrChange>
      </w:pPr>
      <w:ins w:id="4724" w:author="phuong vu" w:date="2018-11-22T13:49:00Z">
        <w:r w:rsidRPr="00BA3432">
          <w:rPr>
            <w:lang w:val="en-US"/>
            <w:rPrChange w:id="4725" w:author="phuong vu" w:date="2018-11-25T21:55:00Z">
              <w:rPr>
                <w:lang w:val="en-US"/>
              </w:rPr>
            </w:rPrChange>
          </w:rPr>
          <w:tab/>
          <w:t xml:space="preserve">- </w:t>
        </w:r>
        <w:r w:rsidRPr="00BA3432">
          <w:rPr>
            <w:i/>
            <w:lang w:val="en-US"/>
            <w:rPrChange w:id="4726" w:author="phuong vu" w:date="2018-11-25T21:55:00Z">
              <w:rPr>
                <w:i/>
                <w:lang w:val="en-US"/>
              </w:rPr>
            </w:rPrChange>
          </w:rPr>
          <w:t xml:space="preserve">Nhân viên chi nhánh: </w:t>
        </w:r>
        <w:r w:rsidRPr="00BA3432">
          <w:rPr>
            <w:lang w:val="en-US"/>
            <w:rPrChange w:id="4727" w:author="phuong vu" w:date="2018-11-25T21:55:00Z">
              <w:rPr>
                <w:lang w:val="en-US"/>
              </w:rPr>
            </w:rPrChange>
          </w:rPr>
          <w:t>Để đáp ứng các khâu trong việc xử lí đơn hàng, nhận viên cửa hàng được chia làm ba loại nhận viên chính:</w:t>
        </w:r>
      </w:ins>
    </w:p>
    <w:p w14:paraId="46DC3E65" w14:textId="77777777" w:rsidR="00382451" w:rsidRPr="00BA3432" w:rsidRDefault="00382451">
      <w:pPr>
        <w:spacing w:line="276" w:lineRule="auto"/>
        <w:rPr>
          <w:ins w:id="4728" w:author="phuong vu" w:date="2018-11-22T13:49:00Z"/>
          <w:lang w:val="en-US"/>
          <w:rPrChange w:id="4729" w:author="phuong vu" w:date="2018-11-25T21:55:00Z">
            <w:rPr>
              <w:ins w:id="4730" w:author="phuong vu" w:date="2018-11-22T13:49:00Z"/>
              <w:lang w:val="en-US"/>
            </w:rPr>
          </w:rPrChange>
        </w:rPr>
        <w:pPrChange w:id="4731" w:author="phuong vu" w:date="2018-11-23T13:48:00Z">
          <w:pPr/>
        </w:pPrChange>
      </w:pPr>
      <w:ins w:id="4732" w:author="phuong vu" w:date="2018-11-22T13:49:00Z">
        <w:r w:rsidRPr="00BA3432">
          <w:rPr>
            <w:lang w:val="en-US"/>
            <w:rPrChange w:id="4733" w:author="phuong vu" w:date="2018-11-25T21:55:00Z">
              <w:rPr>
                <w:lang w:val="en-US"/>
              </w:rPr>
            </w:rPrChange>
          </w:rPr>
          <w:tab/>
        </w:r>
        <w:r w:rsidRPr="00BA3432">
          <w:rPr>
            <w:lang w:val="en-US"/>
            <w:rPrChange w:id="4734" w:author="phuong vu" w:date="2018-11-25T21:55:00Z">
              <w:rPr>
                <w:lang w:val="en-US"/>
              </w:rPr>
            </w:rPrChange>
          </w:rPr>
          <w:tab/>
          <w:t xml:space="preserve">+ </w:t>
        </w:r>
        <w:r w:rsidRPr="00BA3432">
          <w:rPr>
            <w:i/>
            <w:lang w:val="en-US"/>
            <w:rPrChange w:id="4735" w:author="phuong vu" w:date="2018-11-25T21:55:00Z">
              <w:rPr>
                <w:i/>
                <w:lang w:val="en-US"/>
              </w:rPr>
            </w:rPrChange>
          </w:rPr>
          <w:t xml:space="preserve">Nhân viên quản lí đơn hàng: </w:t>
        </w:r>
        <w:r w:rsidRPr="00BA3432">
          <w:rPr>
            <w:lang w:val="en-US"/>
            <w:rPrChange w:id="4736" w:author="phuong vu" w:date="2018-11-25T21:55:00Z">
              <w:rPr>
                <w:lang w:val="en-US"/>
              </w:rPr>
            </w:rPrChange>
          </w:rPr>
          <w:t xml:space="preserve">Là người dùng hiện tại có nhiều quyền </w:t>
        </w:r>
        <w:r w:rsidRPr="00BA3432">
          <w:rPr>
            <w:lang w:val="en-US"/>
            <w:rPrChange w:id="4737" w:author="phuong vu" w:date="2018-11-25T21:55:00Z">
              <w:rPr>
                <w:lang w:val="en-US"/>
              </w:rPr>
            </w:rPrChange>
          </w:rPr>
          <w:tab/>
          <w:t>nhất trong việc quyết định xử lí đơn hang với mã là STAFF_01.</w:t>
        </w:r>
      </w:ins>
    </w:p>
    <w:p w14:paraId="0A52719A" w14:textId="77777777" w:rsidR="00382451" w:rsidRPr="00BA3432" w:rsidRDefault="00382451">
      <w:pPr>
        <w:spacing w:line="276" w:lineRule="auto"/>
        <w:ind w:left="720"/>
        <w:rPr>
          <w:ins w:id="4738" w:author="phuong vu" w:date="2018-11-22T13:49:00Z"/>
          <w:lang w:val="en-US"/>
          <w:rPrChange w:id="4739" w:author="phuong vu" w:date="2018-11-25T21:55:00Z">
            <w:rPr>
              <w:ins w:id="4740" w:author="phuong vu" w:date="2018-11-22T13:49:00Z"/>
              <w:lang w:val="en-US"/>
            </w:rPr>
          </w:rPrChange>
        </w:rPr>
        <w:pPrChange w:id="4741" w:author="phuong vu" w:date="2018-11-23T13:48:00Z">
          <w:pPr>
            <w:ind w:left="720"/>
          </w:pPr>
        </w:pPrChange>
      </w:pPr>
      <w:ins w:id="4742" w:author="phuong vu" w:date="2018-11-22T13:49:00Z">
        <w:r w:rsidRPr="00BA3432">
          <w:rPr>
            <w:lang w:val="en-US"/>
            <w:rPrChange w:id="4743" w:author="phuong vu" w:date="2018-11-25T21:55:00Z">
              <w:rPr>
                <w:lang w:val="en-US"/>
              </w:rPr>
            </w:rPrChange>
          </w:rPr>
          <w:tab/>
          <w:t xml:space="preserve">+ </w:t>
        </w:r>
        <w:r w:rsidRPr="00BA3432">
          <w:rPr>
            <w:i/>
            <w:lang w:val="en-US"/>
            <w:rPrChange w:id="4744" w:author="phuong vu" w:date="2018-11-25T21:55:00Z">
              <w:rPr>
                <w:i/>
                <w:lang w:val="en-US"/>
              </w:rPr>
            </w:rPrChange>
          </w:rPr>
          <w:t xml:space="preserve">Nhân viên xử lí đơn hàng: </w:t>
        </w:r>
        <w:r w:rsidRPr="00BA3432">
          <w:rPr>
            <w:lang w:val="en-US"/>
            <w:rPrChange w:id="4745" w:author="phuong vu" w:date="2018-11-25T21:55:00Z">
              <w:rPr>
                <w:lang w:val="en-US"/>
              </w:rPr>
            </w:rPrChange>
          </w:rPr>
          <w:t>Là người có nhiệm vụ cập nhật trạng thái đơn hàng khi bắt đầu xử lí đơn hàng cũng như sau khi hoàn tất đơn hàng với mã là STAFF_02.</w:t>
        </w:r>
      </w:ins>
    </w:p>
    <w:p w14:paraId="17DCCA4F" w14:textId="77777777" w:rsidR="00382451" w:rsidRPr="00BA3432" w:rsidRDefault="00382451">
      <w:pPr>
        <w:spacing w:line="276" w:lineRule="auto"/>
        <w:ind w:left="720"/>
        <w:rPr>
          <w:ins w:id="4746" w:author="phuong vu" w:date="2018-11-22T13:49:00Z"/>
          <w:lang w:val="en-US"/>
          <w:rPrChange w:id="4747" w:author="phuong vu" w:date="2018-11-25T21:55:00Z">
            <w:rPr>
              <w:ins w:id="4748" w:author="phuong vu" w:date="2018-11-22T13:49:00Z"/>
              <w:lang w:val="en-US"/>
            </w:rPr>
          </w:rPrChange>
        </w:rPr>
        <w:pPrChange w:id="4749" w:author="phuong vu" w:date="2018-11-23T13:48:00Z">
          <w:pPr>
            <w:ind w:left="720"/>
          </w:pPr>
        </w:pPrChange>
      </w:pPr>
      <w:ins w:id="4750" w:author="phuong vu" w:date="2018-11-22T13:49:00Z">
        <w:r w:rsidRPr="00BA3432">
          <w:rPr>
            <w:lang w:val="en-US"/>
            <w:rPrChange w:id="4751" w:author="phuong vu" w:date="2018-11-25T21:55:00Z">
              <w:rPr>
                <w:lang w:val="en-US"/>
              </w:rPr>
            </w:rPrChange>
          </w:rPr>
          <w:tab/>
          <w:t xml:space="preserve">+ </w:t>
        </w:r>
        <w:r w:rsidRPr="00BA3432">
          <w:rPr>
            <w:i/>
            <w:lang w:val="en-US"/>
            <w:rPrChange w:id="4752" w:author="phuong vu" w:date="2018-11-25T21:55:00Z">
              <w:rPr>
                <w:i/>
                <w:lang w:val="en-US"/>
              </w:rPr>
            </w:rPrChange>
          </w:rPr>
          <w:t>Nhân viên nhận và trả quần áo:</w:t>
        </w:r>
        <w:r w:rsidRPr="00BA3432">
          <w:rPr>
            <w:lang w:val="en-US"/>
            <w:rPrChange w:id="4753" w:author="phuong vu" w:date="2018-11-25T21:55:00Z">
              <w:rPr>
                <w:lang w:val="en-US"/>
              </w:rPr>
            </w:rPrChange>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BA3432" w:rsidRDefault="00382451">
      <w:pPr>
        <w:spacing w:line="276" w:lineRule="auto"/>
        <w:ind w:firstLine="720"/>
        <w:rPr>
          <w:ins w:id="4754" w:author="phuong vu" w:date="2018-11-22T13:49:00Z"/>
          <w:lang w:val="en-US"/>
          <w:rPrChange w:id="4755" w:author="phuong vu" w:date="2018-11-25T21:55:00Z">
            <w:rPr>
              <w:ins w:id="4756" w:author="phuong vu" w:date="2018-11-22T13:49:00Z"/>
              <w:lang w:val="en-US"/>
            </w:rPr>
          </w:rPrChange>
        </w:rPr>
        <w:pPrChange w:id="4757" w:author="phuong vu" w:date="2018-11-23T13:48:00Z">
          <w:pPr>
            <w:ind w:firstLine="720"/>
          </w:pPr>
        </w:pPrChange>
      </w:pPr>
      <w:ins w:id="4758" w:author="phuong vu" w:date="2018-11-22T13:49:00Z">
        <w:r w:rsidRPr="00BA3432">
          <w:rPr>
            <w:lang w:val="en-US"/>
            <w:rPrChange w:id="4759" w:author="phuong vu" w:date="2018-11-25T21:55:00Z">
              <w:rPr>
                <w:lang w:val="en-US"/>
              </w:rPr>
            </w:rPrChange>
          </w:rPr>
          <w:t>-</w:t>
        </w:r>
        <w:r w:rsidRPr="00BA3432">
          <w:rPr>
            <w:i/>
            <w:lang w:val="en-US"/>
            <w:rPrChange w:id="4760" w:author="phuong vu" w:date="2018-11-25T21:55:00Z">
              <w:rPr>
                <w:i/>
                <w:lang w:val="en-US"/>
              </w:rPr>
            </w:rPrChange>
          </w:rPr>
          <w:t xml:space="preserve"> Khách hàng: </w:t>
        </w:r>
        <w:r w:rsidRPr="00BA3432">
          <w:rPr>
            <w:lang w:val="en-US"/>
            <w:rPrChange w:id="4761" w:author="phuong vu" w:date="2018-11-25T21:55:00Z">
              <w:rPr>
                <w:lang w:val="en-US"/>
              </w:rPr>
            </w:rPrChange>
          </w:rPr>
          <w:t xml:space="preserve">Là người dùng có thể đặt đơn hàng từ ứng dụng điện thoại hoặc trực tiếp từ cửa hàng. </w:t>
        </w:r>
      </w:ins>
    </w:p>
    <w:p w14:paraId="1993DA5B" w14:textId="77777777" w:rsidR="00694700" w:rsidRPr="00BA3432" w:rsidRDefault="00694700">
      <w:pPr>
        <w:pStyle w:val="Heading3"/>
        <w:spacing w:line="276" w:lineRule="auto"/>
        <w:rPr>
          <w:ins w:id="4762" w:author="phuong vu" w:date="2018-11-22T16:01:00Z"/>
          <w:rFonts w:cstheme="majorHAnsi"/>
          <w:rPrChange w:id="4763" w:author="phuong vu" w:date="2018-11-25T21:55:00Z">
            <w:rPr>
              <w:ins w:id="4764" w:author="phuong vu" w:date="2018-11-22T16:01:00Z"/>
            </w:rPr>
          </w:rPrChange>
        </w:rPr>
        <w:pPrChange w:id="4765" w:author="phuong vu" w:date="2018-11-23T13:48:00Z">
          <w:pPr>
            <w:pStyle w:val="Heading3"/>
          </w:pPr>
        </w:pPrChange>
      </w:pPr>
      <w:bookmarkStart w:id="4766" w:name="_Toc530662485"/>
      <w:ins w:id="4767" w:author="phuong vu" w:date="2018-11-22T16:01:00Z">
        <w:r w:rsidRPr="00BA3432">
          <w:rPr>
            <w:rFonts w:cstheme="majorHAnsi"/>
            <w:rPrChange w:id="4768" w:author="phuong vu" w:date="2018-11-25T21:55:00Z">
              <w:rPr/>
            </w:rPrChange>
          </w:rPr>
          <w:lastRenderedPageBreak/>
          <w:t>Sơ đồ USE CASE</w:t>
        </w:r>
        <w:bookmarkEnd w:id="4766"/>
      </w:ins>
    </w:p>
    <w:p w14:paraId="582C9BF1" w14:textId="77777777" w:rsidR="00694700" w:rsidRPr="00AD0E2E" w:rsidRDefault="00694700">
      <w:pPr>
        <w:spacing w:line="276" w:lineRule="auto"/>
        <w:jc w:val="center"/>
        <w:rPr>
          <w:ins w:id="4769" w:author="phuong vu" w:date="2018-11-22T16:01:00Z"/>
        </w:rPr>
        <w:pPrChange w:id="4770" w:author="phuong vu" w:date="2018-11-23T13:48:00Z">
          <w:pPr>
            <w:ind w:left="720"/>
            <w:jc w:val="center"/>
          </w:pPr>
        </w:pPrChange>
      </w:pPr>
      <w:ins w:id="4771" w:author="phuong vu" w:date="2018-11-22T16:01:00Z">
        <w:r w:rsidRPr="00AD0E2E">
          <w:rPr>
            <w:noProof/>
            <w:lang w:val="en-US"/>
          </w:rPr>
          <w:drawing>
            <wp:inline distT="0" distB="0" distL="0" distR="0" wp14:anchorId="0E0D0720" wp14:editId="24D712CB">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42673FF2" w14:textId="193B9DC0" w:rsidR="00694700" w:rsidRPr="00BA3432" w:rsidRDefault="00694700">
      <w:pPr>
        <w:pStyle w:val="Caption"/>
        <w:spacing w:line="276" w:lineRule="auto"/>
        <w:ind w:left="720"/>
        <w:rPr>
          <w:ins w:id="4772" w:author="phuong vu" w:date="2018-11-22T16:01:00Z"/>
          <w:rPrChange w:id="4773" w:author="phuong vu" w:date="2018-11-25T21:55:00Z">
            <w:rPr>
              <w:ins w:id="4774" w:author="phuong vu" w:date="2018-11-22T16:01:00Z"/>
            </w:rPr>
          </w:rPrChange>
        </w:rPr>
        <w:pPrChange w:id="4775" w:author="phuong vu" w:date="2018-11-23T13:48:00Z">
          <w:pPr>
            <w:pStyle w:val="Caption"/>
            <w:ind w:left="720"/>
          </w:pPr>
        </w:pPrChange>
      </w:pPr>
      <w:bookmarkStart w:id="4776" w:name="_Toc530662923"/>
      <w:ins w:id="4777" w:author="phuong vu" w:date="2018-11-22T16:01:00Z">
        <w:r w:rsidRPr="00AD0E2E">
          <w:rPr>
            <w:szCs w:val="26"/>
          </w:rPr>
          <w:t>Hì</w:t>
        </w:r>
        <w:r w:rsidRPr="00BA3432">
          <w:rPr>
            <w:szCs w:val="26"/>
            <w:rPrChange w:id="4778" w:author="phuong vu" w:date="2018-11-25T21:55:00Z">
              <w:rPr>
                <w:szCs w:val="26"/>
              </w:rPr>
            </w:rPrChange>
          </w:rPr>
          <w:t xml:space="preserve">nh </w:t>
        </w:r>
      </w:ins>
      <w:ins w:id="477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1</w:t>
      </w:r>
      <w:ins w:id="478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4781" w:author="phuong vu" w:date="2018-11-26T01:11:00Z">
        <w:r w:rsidR="00300FEC">
          <w:rPr>
            <w:noProof/>
            <w:szCs w:val="26"/>
          </w:rPr>
          <w:t>3</w:t>
        </w:r>
        <w:r w:rsidR="00300FEC">
          <w:rPr>
            <w:szCs w:val="26"/>
          </w:rPr>
          <w:fldChar w:fldCharType="end"/>
        </w:r>
      </w:ins>
      <w:ins w:id="4782" w:author="phuong vu" w:date="2018-11-22T16:01:00Z">
        <w:r w:rsidRPr="00AD0E2E">
          <w:rPr>
            <w:szCs w:val="26"/>
            <w:lang w:val="en-US"/>
          </w:rPr>
          <w:t xml:space="preserve"> Sơ đ</w:t>
        </w:r>
        <w:r w:rsidRPr="00BA3432">
          <w:rPr>
            <w:szCs w:val="26"/>
            <w:lang w:val="en-US"/>
            <w:rPrChange w:id="4783" w:author="phuong vu" w:date="2018-11-25T21:55:00Z">
              <w:rPr>
                <w:szCs w:val="26"/>
                <w:lang w:val="en-US"/>
              </w:rPr>
            </w:rPrChange>
          </w:rPr>
          <w:t>ồ USE CASE</w:t>
        </w:r>
        <w:bookmarkEnd w:id="4776"/>
      </w:ins>
    </w:p>
    <w:p w14:paraId="3CF1CD1D" w14:textId="77777777" w:rsidR="00382451" w:rsidRPr="00BA3432" w:rsidRDefault="00382451">
      <w:pPr>
        <w:pStyle w:val="Heading2"/>
        <w:spacing w:line="276" w:lineRule="auto"/>
        <w:rPr>
          <w:moveTo w:id="4784" w:author="phuong vu" w:date="2018-11-22T13:49:00Z"/>
          <w:rFonts w:cstheme="majorHAnsi"/>
          <w:rPrChange w:id="4785" w:author="phuong vu" w:date="2018-11-25T21:55:00Z">
            <w:rPr>
              <w:moveTo w:id="4786" w:author="phuong vu" w:date="2018-11-22T13:49:00Z"/>
            </w:rPr>
          </w:rPrChange>
        </w:rPr>
        <w:pPrChange w:id="4787" w:author="phuong vu" w:date="2018-11-23T13:48:00Z">
          <w:pPr>
            <w:pStyle w:val="Heading3"/>
          </w:pPr>
        </w:pPrChange>
      </w:pPr>
      <w:bookmarkStart w:id="4788" w:name="_Toc530662484"/>
      <w:moveToRangeStart w:id="4789" w:author="phuong vu" w:date="2018-11-22T13:49:00Z" w:name="move530657915"/>
      <w:moveTo w:id="4790" w:author="phuong vu" w:date="2018-11-22T13:49:00Z">
        <w:r w:rsidRPr="00BA3432">
          <w:rPr>
            <w:rFonts w:cstheme="majorHAnsi"/>
            <w:rPrChange w:id="4791" w:author="phuong vu" w:date="2018-11-25T21:55:00Z">
              <w:rPr/>
            </w:rPrChange>
          </w:rPr>
          <w:lastRenderedPageBreak/>
          <w:t>Môi trường vận hành</w:t>
        </w:r>
        <w:bookmarkEnd w:id="4788"/>
      </w:moveTo>
    </w:p>
    <w:p w14:paraId="2356B438" w14:textId="77777777" w:rsidR="00382451" w:rsidRPr="00AD0E2E" w:rsidRDefault="00382451">
      <w:pPr>
        <w:spacing w:line="276" w:lineRule="auto"/>
        <w:rPr>
          <w:moveTo w:id="4792" w:author="phuong vu" w:date="2018-11-22T13:49:00Z"/>
        </w:rPr>
        <w:pPrChange w:id="4793" w:author="phuong vu" w:date="2018-11-23T13:48:00Z">
          <w:pPr/>
        </w:pPrChange>
      </w:pPr>
      <w:moveTo w:id="4794" w:author="phuong vu" w:date="2018-11-22T13:49:00Z">
        <w:r w:rsidRPr="00BA3432">
          <w:rPr>
            <w:rPrChange w:id="4795" w:author="phuong vu" w:date="2018-11-25T21:55:00Z">
              <w:rPr>
                <w:lang w:val="en-US"/>
              </w:rPr>
            </w:rPrChange>
          </w:rPr>
          <w:tab/>
          <w:t xml:space="preserve">Đối với ứng dụng đặt đơn hàng chỉ hỗ trợ trên nền tảng Android với phiên bản từ 5.0 trở lên, được sử dụng bởi người dùng là </w:t>
        </w:r>
        <w:r w:rsidRPr="00BA3432">
          <w:rPr>
            <w:i/>
            <w:rPrChange w:id="4796" w:author="phuong vu" w:date="2018-11-25T21:55:00Z">
              <w:rPr>
                <w:i/>
                <w:lang w:val="en-US"/>
              </w:rPr>
            </w:rPrChange>
          </w:rPr>
          <w:t>Khách hàng.</w:t>
        </w:r>
      </w:moveTo>
    </w:p>
    <w:p w14:paraId="504C8449" w14:textId="73513D18" w:rsidR="00382451" w:rsidRPr="00BA3432" w:rsidRDefault="00382451">
      <w:pPr>
        <w:spacing w:line="276" w:lineRule="auto"/>
        <w:rPr>
          <w:moveTo w:id="4797" w:author="phuong vu" w:date="2018-11-22T13:49:00Z"/>
          <w:rPrChange w:id="4798" w:author="phuong vu" w:date="2018-11-25T21:55:00Z">
            <w:rPr>
              <w:moveTo w:id="4799" w:author="phuong vu" w:date="2018-11-22T13:49:00Z"/>
              <w:lang w:val="en-US"/>
            </w:rPr>
          </w:rPrChange>
        </w:rPr>
        <w:pPrChange w:id="4800" w:author="phuong vu" w:date="2018-11-23T13:48:00Z">
          <w:pPr/>
        </w:pPrChange>
      </w:pPr>
      <w:moveTo w:id="4801" w:author="phuong vu" w:date="2018-11-22T13:49:00Z">
        <w:r w:rsidRPr="00BA3432">
          <w:rPr>
            <w:rPrChange w:id="4802" w:author="phuong vu" w:date="2018-11-25T21:55:00Z">
              <w:rPr>
                <w:lang w:val="en-US"/>
              </w:rPr>
            </w:rPrChange>
          </w:rPr>
          <w:tab/>
          <w:t xml:space="preserve">Đối với trang web quản lí dành cho người dùng là </w:t>
        </w:r>
        <w:r w:rsidRPr="00BA3432">
          <w:rPr>
            <w:i/>
            <w:rPrChange w:id="4803" w:author="phuong vu" w:date="2018-11-25T21:55:00Z">
              <w:rPr>
                <w:i/>
                <w:lang w:val="en-US"/>
              </w:rPr>
            </w:rPrChange>
          </w:rPr>
          <w:t xml:space="preserve">Nhân viên </w:t>
        </w:r>
        <w:del w:id="4804" w:author="phuong vu" w:date="2018-11-22T14:56:00Z">
          <w:r w:rsidRPr="00BA3432" w:rsidDel="001526C3">
            <w:rPr>
              <w:i/>
              <w:rPrChange w:id="4805" w:author="phuong vu" w:date="2018-11-25T21:55:00Z">
                <w:rPr>
                  <w:i/>
                  <w:lang w:val="en-US"/>
                </w:rPr>
              </w:rPrChange>
            </w:rPr>
            <w:delText>cửa hàng</w:delText>
          </w:r>
        </w:del>
      </w:moveTo>
      <w:ins w:id="4806" w:author="phuong vu" w:date="2018-11-22T14:56:00Z">
        <w:r w:rsidR="001526C3" w:rsidRPr="00BA3432">
          <w:rPr>
            <w:i/>
            <w:rPrChange w:id="4807" w:author="phuong vu" w:date="2018-11-25T21:55:00Z">
              <w:rPr>
                <w:i/>
                <w:lang w:val="en-US"/>
              </w:rPr>
            </w:rPrChange>
          </w:rPr>
          <w:t>chi nhánh</w:t>
        </w:r>
      </w:ins>
      <w:moveTo w:id="4808" w:author="phuong vu" w:date="2018-11-22T13:49:00Z">
        <w:r w:rsidRPr="00BA3432">
          <w:rPr>
            <w:i/>
            <w:rPrChange w:id="4809" w:author="phuong vu" w:date="2018-11-25T21:55:00Z">
              <w:rPr>
                <w:i/>
                <w:lang w:val="en-US"/>
              </w:rPr>
            </w:rPrChange>
          </w:rPr>
          <w:t xml:space="preserve"> </w:t>
        </w:r>
        <w:r w:rsidRPr="00BA3432">
          <w:rPr>
            <w:rPrChange w:id="4810" w:author="phuong vu" w:date="2018-11-25T21:55: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RPr="00BA3432" w:rsidDel="00720DB1" w:rsidRDefault="00382451">
      <w:pPr>
        <w:spacing w:line="276" w:lineRule="auto"/>
        <w:rPr>
          <w:del w:id="4811" w:author="phuong vu" w:date="2018-11-22T16:09:00Z"/>
          <w:moveTo w:id="4812" w:author="phuong vu" w:date="2018-11-22T13:49:00Z"/>
          <w:rPrChange w:id="4813" w:author="phuong vu" w:date="2018-11-25T21:55:00Z">
            <w:rPr>
              <w:del w:id="4814" w:author="phuong vu" w:date="2018-11-22T16:09:00Z"/>
              <w:moveTo w:id="4815" w:author="phuong vu" w:date="2018-11-22T13:49:00Z"/>
              <w:lang w:val="en-US"/>
            </w:rPr>
          </w:rPrChange>
        </w:rPr>
        <w:pPrChange w:id="4816" w:author="phuong vu" w:date="2018-11-23T13:48:00Z">
          <w:pPr/>
        </w:pPrChange>
      </w:pPr>
      <w:moveTo w:id="4817" w:author="phuong vu" w:date="2018-11-22T13:49:00Z">
        <w:r w:rsidRPr="00BA3432">
          <w:rPr>
            <w:rPrChange w:id="4818" w:author="phuong vu" w:date="2018-11-25T21:55: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BA3432" w:rsidRDefault="00382451">
      <w:pPr>
        <w:spacing w:line="276" w:lineRule="auto"/>
        <w:rPr>
          <w:moveTo w:id="4819" w:author="phuong vu" w:date="2018-11-22T13:49:00Z"/>
          <w:rPrChange w:id="4820" w:author="phuong vu" w:date="2018-11-25T21:55:00Z">
            <w:rPr>
              <w:moveTo w:id="4821" w:author="phuong vu" w:date="2018-11-22T13:49:00Z"/>
              <w:lang w:val="en-US"/>
            </w:rPr>
          </w:rPrChange>
        </w:rPr>
        <w:pPrChange w:id="4822" w:author="phuong vu" w:date="2018-11-23T13:48:00Z">
          <w:pPr/>
        </w:pPrChange>
      </w:pPr>
    </w:p>
    <w:p w14:paraId="47C7C0FA" w14:textId="175E1A99" w:rsidR="00C774DC" w:rsidRPr="00BA3432" w:rsidRDefault="00C774DC">
      <w:pPr>
        <w:pStyle w:val="Heading2"/>
        <w:spacing w:line="276" w:lineRule="auto"/>
        <w:rPr>
          <w:ins w:id="4823" w:author="phuong vu" w:date="2018-11-22T13:51:00Z"/>
          <w:rFonts w:cstheme="majorHAnsi"/>
          <w:rPrChange w:id="4824" w:author="phuong vu" w:date="2018-11-25T21:55:00Z">
            <w:rPr>
              <w:ins w:id="4825" w:author="phuong vu" w:date="2018-11-22T13:51:00Z"/>
            </w:rPr>
          </w:rPrChange>
        </w:rPr>
        <w:pPrChange w:id="4826" w:author="phuong vu" w:date="2018-11-23T13:48:00Z">
          <w:pPr>
            <w:pStyle w:val="Heading3"/>
          </w:pPr>
        </w:pPrChange>
      </w:pPr>
      <w:bookmarkStart w:id="4827" w:name="_Toc530662486"/>
      <w:moveToRangeEnd w:id="4789"/>
      <w:ins w:id="4828" w:author="phuong vu" w:date="2018-11-22T13:51:00Z">
        <w:r w:rsidRPr="00AD0E2E">
          <w:rPr>
            <w:rFonts w:cstheme="majorHAnsi"/>
          </w:rPr>
          <w:t>Yêu c</w:t>
        </w:r>
        <w:r w:rsidRPr="00BA3432">
          <w:rPr>
            <w:rFonts w:cstheme="majorHAnsi"/>
            <w:rPrChange w:id="4829" w:author="phuong vu" w:date="2018-11-25T21:55:00Z">
              <w:rPr/>
            </w:rPrChange>
          </w:rPr>
          <w:t>ầu chức năng</w:t>
        </w:r>
        <w:bookmarkEnd w:id="4827"/>
      </w:ins>
    </w:p>
    <w:p w14:paraId="554323B1" w14:textId="28F54264" w:rsidR="00C774DC" w:rsidRDefault="00C774DC">
      <w:pPr>
        <w:pStyle w:val="Heading3"/>
        <w:spacing w:line="276" w:lineRule="auto"/>
        <w:rPr>
          <w:ins w:id="4830" w:author="phuong vu" w:date="2018-11-26T00:04:00Z"/>
          <w:rFonts w:cstheme="majorHAnsi"/>
        </w:rPr>
      </w:pPr>
      <w:bookmarkStart w:id="4831" w:name="_Toc530662487"/>
      <w:ins w:id="4832" w:author="phuong vu" w:date="2018-11-22T13:51:00Z">
        <w:r w:rsidRPr="00BA3432">
          <w:rPr>
            <w:rFonts w:cstheme="majorHAnsi"/>
            <w:rPrChange w:id="4833" w:author="phuong vu" w:date="2018-11-25T21:55:00Z">
              <w:rPr/>
            </w:rPrChange>
          </w:rPr>
          <w:t>Quản lí đơn hàng</w:t>
        </w:r>
      </w:ins>
      <w:bookmarkEnd w:id="4831"/>
    </w:p>
    <w:p w14:paraId="6400C826" w14:textId="3B6DBB3E" w:rsidR="00DD52EE" w:rsidRDefault="00DD52EE" w:rsidP="00DD52EE">
      <w:pPr>
        <w:pStyle w:val="Heading4"/>
        <w:rPr>
          <w:ins w:id="4834" w:author="phuong vu" w:date="2018-11-26T00:04:00Z"/>
          <w:lang w:val="en-US"/>
        </w:rPr>
      </w:pPr>
      <w:ins w:id="4835" w:author="phuong vu" w:date="2018-11-26T00:04:00Z">
        <w:r>
          <w:rPr>
            <w:lang w:val="en-US"/>
          </w:rPr>
          <w:t>Xem danh sách đơn hàng theo trạng thái</w:t>
        </w:r>
      </w:ins>
    </w:p>
    <w:tbl>
      <w:tblPr>
        <w:tblStyle w:val="TableGrid"/>
        <w:tblW w:w="0" w:type="auto"/>
        <w:tblLook w:val="04A0" w:firstRow="1" w:lastRow="0" w:firstColumn="1" w:lastColumn="0" w:noHBand="0" w:noVBand="1"/>
      </w:tblPr>
      <w:tblGrid>
        <w:gridCol w:w="2348"/>
        <w:gridCol w:w="6429"/>
      </w:tblGrid>
      <w:tr w:rsidR="00DD52EE" w:rsidRPr="00F0075D" w14:paraId="3FA56E18" w14:textId="77777777" w:rsidTr="00026941">
        <w:trPr>
          <w:ins w:id="4836" w:author="phuong vu" w:date="2018-11-26T00:05:00Z"/>
        </w:trPr>
        <w:tc>
          <w:tcPr>
            <w:tcW w:w="2425" w:type="dxa"/>
          </w:tcPr>
          <w:p w14:paraId="12989B70" w14:textId="77777777" w:rsidR="00DD52EE" w:rsidRPr="00F0075D" w:rsidRDefault="00DD52EE" w:rsidP="00026941">
            <w:pPr>
              <w:spacing w:line="276" w:lineRule="auto"/>
              <w:rPr>
                <w:ins w:id="4837" w:author="phuong vu" w:date="2018-11-26T00:05:00Z"/>
                <w:b/>
              </w:rPr>
            </w:pPr>
            <w:ins w:id="4838" w:author="phuong vu" w:date="2018-11-26T00:05:00Z">
              <w:r w:rsidRPr="00F0075D">
                <w:rPr>
                  <w:b/>
                </w:rPr>
                <w:t>Mã yêu cầu</w:t>
              </w:r>
            </w:ins>
          </w:p>
        </w:tc>
        <w:tc>
          <w:tcPr>
            <w:tcW w:w="6686" w:type="dxa"/>
          </w:tcPr>
          <w:p w14:paraId="038FD32F" w14:textId="77777777" w:rsidR="00DD52EE" w:rsidRPr="00F0075D" w:rsidRDefault="00DD52EE" w:rsidP="00026941">
            <w:pPr>
              <w:spacing w:line="276" w:lineRule="auto"/>
              <w:rPr>
                <w:ins w:id="4839" w:author="phuong vu" w:date="2018-11-26T00:05:00Z"/>
                <w:lang w:val="en-US"/>
              </w:rPr>
            </w:pPr>
            <w:ins w:id="4840" w:author="phuong vu" w:date="2018-11-26T00:05:00Z">
              <w:r w:rsidRPr="00F0075D">
                <w:rPr>
                  <w:lang w:val="en-US"/>
                </w:rPr>
                <w:t>GU_01</w:t>
              </w:r>
              <w:r>
                <w:rPr>
                  <w:lang w:val="en-US"/>
                </w:rPr>
                <w:t>_01</w:t>
              </w:r>
            </w:ins>
          </w:p>
        </w:tc>
      </w:tr>
      <w:tr w:rsidR="00DD52EE" w:rsidRPr="00F0075D" w14:paraId="12F11679" w14:textId="77777777" w:rsidTr="00026941">
        <w:trPr>
          <w:ins w:id="4841" w:author="phuong vu" w:date="2018-11-26T00:05:00Z"/>
        </w:trPr>
        <w:tc>
          <w:tcPr>
            <w:tcW w:w="2425" w:type="dxa"/>
          </w:tcPr>
          <w:p w14:paraId="487D5527" w14:textId="77777777" w:rsidR="00DD52EE" w:rsidRPr="00F0075D" w:rsidRDefault="00DD52EE" w:rsidP="00026941">
            <w:pPr>
              <w:spacing w:line="276" w:lineRule="auto"/>
              <w:rPr>
                <w:ins w:id="4842" w:author="phuong vu" w:date="2018-11-26T00:05:00Z"/>
                <w:b/>
              </w:rPr>
            </w:pPr>
            <w:ins w:id="4843" w:author="phuong vu" w:date="2018-11-26T00:05:00Z">
              <w:r w:rsidRPr="00F0075D">
                <w:rPr>
                  <w:b/>
                </w:rPr>
                <w:t>Tên chức năng</w:t>
              </w:r>
            </w:ins>
          </w:p>
        </w:tc>
        <w:tc>
          <w:tcPr>
            <w:tcW w:w="6686" w:type="dxa"/>
          </w:tcPr>
          <w:p w14:paraId="0B38891F" w14:textId="4B93F2DD" w:rsidR="00DD52EE" w:rsidRPr="00F0075D" w:rsidRDefault="00DD52EE" w:rsidP="00026941">
            <w:pPr>
              <w:spacing w:line="276" w:lineRule="auto"/>
              <w:rPr>
                <w:ins w:id="4844" w:author="phuong vu" w:date="2018-11-26T00:05:00Z"/>
              </w:rPr>
            </w:pPr>
            <w:ins w:id="4845" w:author="phuong vu" w:date="2018-11-26T00:06:00Z">
              <w:r w:rsidRPr="00DD52EE">
                <w:t>Xem danh sách đơn hàng theo trạng thái</w:t>
              </w:r>
            </w:ins>
          </w:p>
        </w:tc>
      </w:tr>
      <w:tr w:rsidR="00DD52EE" w:rsidRPr="00F0075D" w14:paraId="32FB14A0" w14:textId="77777777" w:rsidTr="00026941">
        <w:trPr>
          <w:ins w:id="4846" w:author="phuong vu" w:date="2018-11-26T00:05:00Z"/>
        </w:trPr>
        <w:tc>
          <w:tcPr>
            <w:tcW w:w="2425" w:type="dxa"/>
          </w:tcPr>
          <w:p w14:paraId="45F7D9E0" w14:textId="77777777" w:rsidR="00DD52EE" w:rsidRPr="00F0075D" w:rsidRDefault="00DD52EE" w:rsidP="00026941">
            <w:pPr>
              <w:spacing w:line="276" w:lineRule="auto"/>
              <w:rPr>
                <w:ins w:id="4847" w:author="phuong vu" w:date="2018-11-26T00:05:00Z"/>
                <w:b/>
              </w:rPr>
            </w:pPr>
            <w:ins w:id="4848" w:author="phuong vu" w:date="2018-11-26T00:05:00Z">
              <w:r w:rsidRPr="00F0075D">
                <w:rPr>
                  <w:b/>
                </w:rPr>
                <w:t>Đối tượng sử dụng</w:t>
              </w:r>
            </w:ins>
          </w:p>
        </w:tc>
        <w:tc>
          <w:tcPr>
            <w:tcW w:w="6686" w:type="dxa"/>
          </w:tcPr>
          <w:p w14:paraId="506E4FE0" w14:textId="6386DCB0" w:rsidR="00DD52EE" w:rsidRPr="00F0075D" w:rsidRDefault="00DD52EE" w:rsidP="00026941">
            <w:pPr>
              <w:spacing w:line="276" w:lineRule="auto"/>
              <w:rPr>
                <w:ins w:id="4849" w:author="phuong vu" w:date="2018-11-26T00:05:00Z"/>
              </w:rPr>
            </w:pPr>
            <w:ins w:id="4850" w:author="phuong vu" w:date="2018-11-26T00:05:00Z">
              <w:r w:rsidRPr="00F0075D">
                <w:t>Nhân viên cửa hàng</w:t>
              </w:r>
            </w:ins>
          </w:p>
        </w:tc>
      </w:tr>
      <w:tr w:rsidR="00DD52EE" w:rsidRPr="00F0075D" w14:paraId="59DCB0B8" w14:textId="77777777" w:rsidTr="00026941">
        <w:trPr>
          <w:ins w:id="4851" w:author="phuong vu" w:date="2018-11-26T00:05:00Z"/>
        </w:trPr>
        <w:tc>
          <w:tcPr>
            <w:tcW w:w="2425" w:type="dxa"/>
          </w:tcPr>
          <w:p w14:paraId="65530634" w14:textId="77777777" w:rsidR="00DD52EE" w:rsidRPr="00F0075D" w:rsidRDefault="00DD52EE" w:rsidP="00026941">
            <w:pPr>
              <w:spacing w:line="276" w:lineRule="auto"/>
              <w:rPr>
                <w:ins w:id="4852" w:author="phuong vu" w:date="2018-11-26T00:05:00Z"/>
                <w:b/>
              </w:rPr>
            </w:pPr>
            <w:ins w:id="4853" w:author="phuong vu" w:date="2018-11-26T00:05:00Z">
              <w:r w:rsidRPr="00F0075D">
                <w:rPr>
                  <w:b/>
                </w:rPr>
                <w:t>Tiền điều kiện</w:t>
              </w:r>
            </w:ins>
          </w:p>
        </w:tc>
        <w:tc>
          <w:tcPr>
            <w:tcW w:w="6686" w:type="dxa"/>
          </w:tcPr>
          <w:p w14:paraId="3D21EF0E" w14:textId="77777777" w:rsidR="00DD52EE" w:rsidRPr="00F0075D" w:rsidRDefault="00DD52EE" w:rsidP="00026941">
            <w:pPr>
              <w:spacing w:line="276" w:lineRule="auto"/>
              <w:rPr>
                <w:ins w:id="4854" w:author="phuong vu" w:date="2018-11-26T00:05:00Z"/>
              </w:rPr>
            </w:pPr>
            <w:ins w:id="4855" w:author="phuong vu" w:date="2018-11-26T00:05:00Z">
              <w:r w:rsidRPr="00F0075D">
                <w:t>Truy cập được trang web quản lí và đăng nhập thành công vào hệ thống.</w:t>
              </w:r>
            </w:ins>
          </w:p>
        </w:tc>
      </w:tr>
      <w:tr w:rsidR="00DD52EE" w:rsidRPr="00F0075D" w14:paraId="7A5BF035" w14:textId="77777777" w:rsidTr="00026941">
        <w:trPr>
          <w:ins w:id="4856" w:author="phuong vu" w:date="2018-11-26T00:05:00Z"/>
        </w:trPr>
        <w:tc>
          <w:tcPr>
            <w:tcW w:w="2425" w:type="dxa"/>
          </w:tcPr>
          <w:p w14:paraId="02746B5F" w14:textId="77777777" w:rsidR="00DD52EE" w:rsidRPr="00F0075D" w:rsidRDefault="00DD52EE" w:rsidP="00026941">
            <w:pPr>
              <w:spacing w:line="276" w:lineRule="auto"/>
              <w:rPr>
                <w:ins w:id="4857" w:author="phuong vu" w:date="2018-11-26T00:05:00Z"/>
                <w:b/>
              </w:rPr>
            </w:pPr>
            <w:ins w:id="4858" w:author="phuong vu" w:date="2018-11-26T00:05:00Z">
              <w:r w:rsidRPr="00F0075D">
                <w:rPr>
                  <w:b/>
                </w:rPr>
                <w:t>Cách xử lí</w:t>
              </w:r>
            </w:ins>
          </w:p>
        </w:tc>
        <w:tc>
          <w:tcPr>
            <w:tcW w:w="6686" w:type="dxa"/>
          </w:tcPr>
          <w:p w14:paraId="4747DDE6" w14:textId="77777777" w:rsidR="00DD52EE" w:rsidRPr="00F0075D" w:rsidRDefault="00DD52EE" w:rsidP="00026941">
            <w:pPr>
              <w:spacing w:line="276" w:lineRule="auto"/>
              <w:rPr>
                <w:ins w:id="4859" w:author="phuong vu" w:date="2018-11-26T00:05:00Z"/>
              </w:rPr>
            </w:pPr>
            <w:ins w:id="4860" w:author="phuong vu" w:date="2018-11-26T00:05:00Z">
              <w:r w:rsidRPr="00F0075D">
                <w:t>Bước 1: Click “</w:t>
              </w:r>
              <w:r w:rsidRPr="00F0075D">
                <w:rPr>
                  <w:i/>
                </w:rPr>
                <w:t>Quản lí đơn hàng</w:t>
              </w:r>
              <w:r w:rsidRPr="00F0075D">
                <w:t>” ở bên thanh menu cạnh trái và chọn trạng thái của đơn hàng. Danh mục con của quản lí đơn hàng được hiển thị như sau:</w:t>
              </w:r>
            </w:ins>
          </w:p>
          <w:p w14:paraId="2B1897DA" w14:textId="77777777" w:rsidR="00DD52EE" w:rsidRPr="00F0075D" w:rsidRDefault="00DD52EE" w:rsidP="00026941">
            <w:pPr>
              <w:pStyle w:val="ListParagraph"/>
              <w:numPr>
                <w:ilvl w:val="0"/>
                <w:numId w:val="29"/>
              </w:numPr>
              <w:spacing w:line="276" w:lineRule="auto"/>
              <w:rPr>
                <w:ins w:id="4861" w:author="phuong vu" w:date="2018-11-26T00:05:00Z"/>
              </w:rPr>
            </w:pPr>
            <w:ins w:id="4862" w:author="phuong vu" w:date="2018-11-26T00:05:00Z">
              <w:r w:rsidRPr="00F0075D">
                <w:rPr>
                  <w:i/>
                </w:rPr>
                <w:t>Nhân viên quản lí đơn hàng</w:t>
              </w:r>
              <w:r w:rsidRPr="00F0075D">
                <w:t>: Đang chờ, đang chờ xử lí, đang xử lí, đã xử lí hoàn tất, thành công, đơn hàng bị hủy</w:t>
              </w:r>
            </w:ins>
          </w:p>
          <w:p w14:paraId="698641C3" w14:textId="77777777" w:rsidR="00DD52EE" w:rsidRPr="00F0075D" w:rsidRDefault="00DD52EE" w:rsidP="00026941">
            <w:pPr>
              <w:pStyle w:val="ListParagraph"/>
              <w:numPr>
                <w:ilvl w:val="0"/>
                <w:numId w:val="29"/>
              </w:numPr>
              <w:spacing w:line="276" w:lineRule="auto"/>
              <w:rPr>
                <w:ins w:id="4863" w:author="phuong vu" w:date="2018-11-26T00:05:00Z"/>
                <w:i/>
              </w:rPr>
            </w:pPr>
            <w:ins w:id="4864" w:author="phuong vu" w:date="2018-11-26T00:05:00Z">
              <w:r w:rsidRPr="00F0075D">
                <w:rPr>
                  <w:i/>
                </w:rPr>
                <w:t>Nhân viên xử lí đơn hàng:</w:t>
              </w:r>
              <w:r w:rsidRPr="00F0075D">
                <w:t xml:space="preserve"> Đang xử lí, đã xử lí hoàn tất.</w:t>
              </w:r>
            </w:ins>
          </w:p>
          <w:p w14:paraId="7BE77AB8" w14:textId="7AEDAEFC" w:rsidR="00DD52EE" w:rsidRPr="00F0075D" w:rsidRDefault="00DD52EE" w:rsidP="00DD52EE">
            <w:pPr>
              <w:spacing w:line="276" w:lineRule="auto"/>
              <w:rPr>
                <w:ins w:id="4865" w:author="phuong vu" w:date="2018-11-26T00:05:00Z"/>
              </w:rPr>
              <w:pPrChange w:id="4866" w:author="phuong vu" w:date="2018-11-26T00:07:00Z">
                <w:pPr>
                  <w:pStyle w:val="ListParagraph"/>
                  <w:numPr>
                    <w:numId w:val="30"/>
                  </w:numPr>
                  <w:spacing w:line="276" w:lineRule="auto"/>
                  <w:ind w:hanging="360"/>
                </w:pPr>
              </w:pPrChange>
            </w:pPr>
            <w:ins w:id="4867" w:author="phuong vu" w:date="2018-11-26T00:05:00Z">
              <w:r w:rsidRPr="00F0075D">
                <w:t>Bước 2: Danh sách đơn hàng được hiển thị theo dạng bảng. Ở đây người dùng có thể tìm kiếm đơn hàng dựa trên các tiêu chí là các cột của bảng.</w:t>
              </w:r>
            </w:ins>
          </w:p>
        </w:tc>
      </w:tr>
      <w:tr w:rsidR="00DD52EE" w:rsidRPr="00F0075D" w14:paraId="0FE5E55E" w14:textId="77777777" w:rsidTr="00026941">
        <w:trPr>
          <w:ins w:id="4868" w:author="phuong vu" w:date="2018-11-26T00:05:00Z"/>
        </w:trPr>
        <w:tc>
          <w:tcPr>
            <w:tcW w:w="2425" w:type="dxa"/>
          </w:tcPr>
          <w:p w14:paraId="341B1BC3" w14:textId="77777777" w:rsidR="00DD52EE" w:rsidRPr="00F0075D" w:rsidRDefault="00DD52EE" w:rsidP="00026941">
            <w:pPr>
              <w:spacing w:line="276" w:lineRule="auto"/>
              <w:rPr>
                <w:ins w:id="4869" w:author="phuong vu" w:date="2018-11-26T00:05:00Z"/>
                <w:b/>
              </w:rPr>
            </w:pPr>
            <w:ins w:id="4870" w:author="phuong vu" w:date="2018-11-26T00:05:00Z">
              <w:r w:rsidRPr="00F0075D">
                <w:rPr>
                  <w:b/>
                </w:rPr>
                <w:t>Kết quả</w:t>
              </w:r>
            </w:ins>
          </w:p>
        </w:tc>
        <w:tc>
          <w:tcPr>
            <w:tcW w:w="6686" w:type="dxa"/>
          </w:tcPr>
          <w:p w14:paraId="0F04E115" w14:textId="77777777" w:rsidR="00DD52EE" w:rsidRPr="00F0075D" w:rsidRDefault="00DD52EE" w:rsidP="00026941">
            <w:pPr>
              <w:spacing w:line="276" w:lineRule="auto"/>
              <w:jc w:val="left"/>
              <w:rPr>
                <w:ins w:id="4871" w:author="phuong vu" w:date="2018-11-26T00:05:00Z"/>
              </w:rPr>
            </w:pPr>
            <w:ins w:id="4872" w:author="phuong vu" w:date="2018-11-26T00:05:00Z">
              <w:r w:rsidRPr="00F0075D">
                <w:t>Hiển thị thông tin tất cả đơn hàng dưới dạng bảng.</w:t>
              </w:r>
            </w:ins>
          </w:p>
          <w:p w14:paraId="493BA2EB" w14:textId="77777777" w:rsidR="00DD52EE" w:rsidRPr="00F0075D" w:rsidRDefault="00DD52EE" w:rsidP="00026941">
            <w:pPr>
              <w:spacing w:line="276" w:lineRule="auto"/>
              <w:jc w:val="left"/>
              <w:rPr>
                <w:ins w:id="4873" w:author="phuong vu" w:date="2018-11-26T00:05:00Z"/>
              </w:rPr>
            </w:pPr>
            <w:ins w:id="4874" w:author="phuong vu" w:date="2018-11-26T00:05:00Z">
              <w:r w:rsidRPr="00F0075D">
                <w:t>Khi nhấn vào tên khách hàng hiển thị chi tiết đơn hàng.</w:t>
              </w:r>
            </w:ins>
          </w:p>
        </w:tc>
      </w:tr>
      <w:tr w:rsidR="00DD52EE" w:rsidRPr="00F0075D" w14:paraId="29AE93D8" w14:textId="77777777" w:rsidTr="00026941">
        <w:trPr>
          <w:ins w:id="4875" w:author="phuong vu" w:date="2018-11-26T00:05:00Z"/>
        </w:trPr>
        <w:tc>
          <w:tcPr>
            <w:tcW w:w="2425" w:type="dxa"/>
          </w:tcPr>
          <w:p w14:paraId="019D1261" w14:textId="77777777" w:rsidR="00DD52EE" w:rsidRPr="00F0075D" w:rsidRDefault="00DD52EE" w:rsidP="00026941">
            <w:pPr>
              <w:spacing w:line="276" w:lineRule="auto"/>
              <w:rPr>
                <w:ins w:id="4876" w:author="phuong vu" w:date="2018-11-26T00:05:00Z"/>
                <w:b/>
              </w:rPr>
            </w:pPr>
            <w:ins w:id="4877" w:author="phuong vu" w:date="2018-11-26T00:05:00Z">
              <w:r w:rsidRPr="00F0075D">
                <w:rPr>
                  <w:b/>
                </w:rPr>
                <w:t>Ghi chú</w:t>
              </w:r>
            </w:ins>
          </w:p>
        </w:tc>
        <w:tc>
          <w:tcPr>
            <w:tcW w:w="6686" w:type="dxa"/>
          </w:tcPr>
          <w:p w14:paraId="01D6D4CE" w14:textId="77777777" w:rsidR="00DD52EE" w:rsidRPr="00F0075D" w:rsidRDefault="00DD52EE" w:rsidP="00DD52EE">
            <w:pPr>
              <w:keepNext/>
              <w:spacing w:line="276" w:lineRule="auto"/>
              <w:rPr>
                <w:ins w:id="4878" w:author="phuong vu" w:date="2018-11-26T00:05:00Z"/>
              </w:rPr>
              <w:pPrChange w:id="4879" w:author="phuong vu" w:date="2018-11-26T00:07:00Z">
                <w:pPr>
                  <w:keepNext/>
                  <w:spacing w:line="276" w:lineRule="auto"/>
                </w:pPr>
              </w:pPrChange>
            </w:pPr>
          </w:p>
        </w:tc>
      </w:tr>
    </w:tbl>
    <w:p w14:paraId="156A8D55" w14:textId="4D9A1E28" w:rsidR="00DD52EE" w:rsidRDefault="00DD52EE">
      <w:pPr>
        <w:pStyle w:val="Caption"/>
        <w:rPr>
          <w:ins w:id="4880" w:author="phuong vu" w:date="2018-11-26T00:18:00Z"/>
          <w:lang w:val="en-US"/>
        </w:rPr>
      </w:pPr>
      <w:ins w:id="4881" w:author="phuong vu" w:date="2018-11-26T00:07:00Z">
        <w:r>
          <w:t xml:space="preserve">Bảng </w:t>
        </w:r>
      </w:ins>
      <w:ins w:id="4882" w:author="phuong vu" w:date="2018-11-26T02:10:00Z">
        <w:r w:rsidR="00404CBA">
          <w:fldChar w:fldCharType="begin"/>
        </w:r>
        <w:r w:rsidR="00404CBA">
          <w:instrText xml:space="preserve"> STYLEREF 1 \s </w:instrText>
        </w:r>
      </w:ins>
      <w:r w:rsidR="00404CBA">
        <w:fldChar w:fldCharType="separate"/>
      </w:r>
      <w:r w:rsidR="00404CBA">
        <w:rPr>
          <w:noProof/>
        </w:rPr>
        <w:t>1</w:t>
      </w:r>
      <w:ins w:id="4883"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4884" w:author="phuong vu" w:date="2018-11-26T02:10:00Z">
        <w:r w:rsidR="00404CBA">
          <w:rPr>
            <w:noProof/>
          </w:rPr>
          <w:t>2</w:t>
        </w:r>
        <w:r w:rsidR="00404CBA">
          <w:fldChar w:fldCharType="end"/>
        </w:r>
      </w:ins>
      <w:ins w:id="4885" w:author="phuong vu" w:date="2018-11-26T00:07:00Z">
        <w:r>
          <w:rPr>
            <w:lang w:val="en-US"/>
          </w:rPr>
          <w:t xml:space="preserve"> </w:t>
        </w:r>
      </w:ins>
      <w:ins w:id="4886" w:author="phuong vu" w:date="2018-11-26T00:08:00Z">
        <w:r>
          <w:rPr>
            <w:lang w:val="en-US"/>
          </w:rPr>
          <w:t>Chức năng x</w:t>
        </w:r>
      </w:ins>
      <w:ins w:id="4887" w:author="phuong vu" w:date="2018-11-26T00:07:00Z">
        <w:r>
          <w:rPr>
            <w:lang w:val="en-US"/>
          </w:rPr>
          <w:t>em danh sác</w:t>
        </w:r>
      </w:ins>
      <w:ins w:id="4888" w:author="phuong vu" w:date="2018-11-26T00:08:00Z">
        <w:r>
          <w:rPr>
            <w:lang w:val="en-US"/>
          </w:rPr>
          <w:t>h đơn hàng theo trạng thái</w:t>
        </w:r>
      </w:ins>
    </w:p>
    <w:p w14:paraId="3266B7FE" w14:textId="77777777" w:rsidR="00026941" w:rsidRPr="00026941" w:rsidRDefault="00026941" w:rsidP="00026941">
      <w:pPr>
        <w:rPr>
          <w:ins w:id="4889" w:author="phuong vu" w:date="2018-11-26T00:07:00Z"/>
          <w:lang w:val="en-US"/>
          <w:rPrChange w:id="4890" w:author="phuong vu" w:date="2018-11-26T00:18:00Z">
            <w:rPr>
              <w:ins w:id="4891" w:author="phuong vu" w:date="2018-11-26T00:07:00Z"/>
            </w:rPr>
          </w:rPrChange>
        </w:rPr>
        <w:pPrChange w:id="4892" w:author="phuong vu" w:date="2018-11-26T00:18:00Z">
          <w:pPr>
            <w:pStyle w:val="Caption"/>
          </w:pPr>
        </w:pPrChange>
      </w:pPr>
    </w:p>
    <w:p w14:paraId="7BB517B4" w14:textId="1C0A59EB" w:rsidR="00DD52EE" w:rsidRDefault="00DD52EE" w:rsidP="00DD52EE">
      <w:pPr>
        <w:pStyle w:val="Heading4"/>
        <w:rPr>
          <w:ins w:id="4893" w:author="phuong vu" w:date="2018-11-26T00:06:00Z"/>
          <w:lang w:val="en-US"/>
        </w:rPr>
      </w:pPr>
      <w:ins w:id="4894" w:author="phuong vu" w:date="2018-11-26T00:06:00Z">
        <w:r>
          <w:rPr>
            <w:lang w:val="en-US"/>
          </w:rPr>
          <w:lastRenderedPageBreak/>
          <w:t>Xem chi tiết đơn hàng</w:t>
        </w:r>
      </w:ins>
    </w:p>
    <w:tbl>
      <w:tblPr>
        <w:tblStyle w:val="TableGrid"/>
        <w:tblW w:w="0" w:type="auto"/>
        <w:tblLook w:val="04A0" w:firstRow="1" w:lastRow="0" w:firstColumn="1" w:lastColumn="0" w:noHBand="0" w:noVBand="1"/>
      </w:tblPr>
      <w:tblGrid>
        <w:gridCol w:w="2350"/>
        <w:gridCol w:w="6427"/>
      </w:tblGrid>
      <w:tr w:rsidR="00DD52EE" w:rsidRPr="00F0075D" w14:paraId="1D83C594" w14:textId="77777777" w:rsidTr="00026941">
        <w:trPr>
          <w:ins w:id="4895" w:author="phuong vu" w:date="2018-11-26T00:10:00Z"/>
        </w:trPr>
        <w:tc>
          <w:tcPr>
            <w:tcW w:w="2425" w:type="dxa"/>
          </w:tcPr>
          <w:p w14:paraId="53994664" w14:textId="77777777" w:rsidR="00DD52EE" w:rsidRPr="00F0075D" w:rsidRDefault="00DD52EE" w:rsidP="00026941">
            <w:pPr>
              <w:spacing w:line="276" w:lineRule="auto"/>
              <w:rPr>
                <w:ins w:id="4896" w:author="phuong vu" w:date="2018-11-26T00:10:00Z"/>
                <w:b/>
              </w:rPr>
            </w:pPr>
            <w:ins w:id="4897" w:author="phuong vu" w:date="2018-11-26T00:10:00Z">
              <w:r w:rsidRPr="00F0075D">
                <w:rPr>
                  <w:b/>
                </w:rPr>
                <w:t>Mã yêu cầu</w:t>
              </w:r>
            </w:ins>
          </w:p>
        </w:tc>
        <w:tc>
          <w:tcPr>
            <w:tcW w:w="6686" w:type="dxa"/>
          </w:tcPr>
          <w:p w14:paraId="3A2E4E6F" w14:textId="286AC436" w:rsidR="00DD52EE" w:rsidRPr="00F0075D" w:rsidRDefault="00DD52EE" w:rsidP="00026941">
            <w:pPr>
              <w:spacing w:line="276" w:lineRule="auto"/>
              <w:rPr>
                <w:ins w:id="4898" w:author="phuong vu" w:date="2018-11-26T00:10:00Z"/>
                <w:lang w:val="en-US"/>
              </w:rPr>
            </w:pPr>
            <w:ins w:id="4899" w:author="phuong vu" w:date="2018-11-26T00:10:00Z">
              <w:r w:rsidRPr="00F0075D">
                <w:rPr>
                  <w:lang w:val="en-US"/>
                </w:rPr>
                <w:t>GU_01</w:t>
              </w:r>
              <w:r>
                <w:rPr>
                  <w:lang w:val="en-US"/>
                </w:rPr>
                <w:t>_0</w:t>
              </w:r>
            </w:ins>
            <w:ins w:id="4900" w:author="phuong vu" w:date="2018-11-26T00:11:00Z">
              <w:r>
                <w:rPr>
                  <w:lang w:val="en-US"/>
                </w:rPr>
                <w:t>2</w:t>
              </w:r>
            </w:ins>
          </w:p>
        </w:tc>
      </w:tr>
      <w:tr w:rsidR="00DD52EE" w:rsidRPr="00F0075D" w14:paraId="6C7A845A" w14:textId="77777777" w:rsidTr="00026941">
        <w:trPr>
          <w:ins w:id="4901" w:author="phuong vu" w:date="2018-11-26T00:10:00Z"/>
        </w:trPr>
        <w:tc>
          <w:tcPr>
            <w:tcW w:w="2425" w:type="dxa"/>
          </w:tcPr>
          <w:p w14:paraId="633F7CA8" w14:textId="77777777" w:rsidR="00DD52EE" w:rsidRPr="00F0075D" w:rsidRDefault="00DD52EE" w:rsidP="00026941">
            <w:pPr>
              <w:spacing w:line="276" w:lineRule="auto"/>
              <w:rPr>
                <w:ins w:id="4902" w:author="phuong vu" w:date="2018-11-26T00:10:00Z"/>
                <w:b/>
              </w:rPr>
            </w:pPr>
            <w:ins w:id="4903" w:author="phuong vu" w:date="2018-11-26T00:10:00Z">
              <w:r w:rsidRPr="00F0075D">
                <w:rPr>
                  <w:b/>
                </w:rPr>
                <w:t>Tên chức năng</w:t>
              </w:r>
            </w:ins>
          </w:p>
        </w:tc>
        <w:tc>
          <w:tcPr>
            <w:tcW w:w="6686" w:type="dxa"/>
          </w:tcPr>
          <w:p w14:paraId="159E1439" w14:textId="26AB0F91" w:rsidR="00DD52EE" w:rsidRPr="00026941" w:rsidRDefault="00DD52EE" w:rsidP="00026941">
            <w:pPr>
              <w:spacing w:line="276" w:lineRule="auto"/>
              <w:rPr>
                <w:ins w:id="4904" w:author="phuong vu" w:date="2018-11-26T00:10:00Z"/>
                <w:lang w:val="en-US"/>
                <w:rPrChange w:id="4905" w:author="phuong vu" w:date="2018-11-26T00:18:00Z">
                  <w:rPr>
                    <w:ins w:id="4906" w:author="phuong vu" w:date="2018-11-26T00:10:00Z"/>
                  </w:rPr>
                </w:rPrChange>
              </w:rPr>
            </w:pPr>
            <w:ins w:id="4907" w:author="phuong vu" w:date="2018-11-26T00:10:00Z">
              <w:r w:rsidRPr="00DD52EE">
                <w:t xml:space="preserve">Xem </w:t>
              </w:r>
            </w:ins>
            <w:ins w:id="4908" w:author="phuong vu" w:date="2018-11-26T00:11:00Z">
              <w:r>
                <w:rPr>
                  <w:lang w:val="en-US"/>
                </w:rPr>
                <w:t xml:space="preserve">chi tiết </w:t>
              </w:r>
            </w:ins>
            <w:ins w:id="4909" w:author="phuong vu" w:date="2018-11-26T00:18:00Z">
              <w:r w:rsidR="00026941">
                <w:rPr>
                  <w:lang w:val="en-US"/>
                </w:rPr>
                <w:t>đơn hàng</w:t>
              </w:r>
            </w:ins>
          </w:p>
        </w:tc>
      </w:tr>
      <w:tr w:rsidR="00DD52EE" w:rsidRPr="00F0075D" w14:paraId="0AAB7446" w14:textId="77777777" w:rsidTr="00026941">
        <w:trPr>
          <w:ins w:id="4910" w:author="phuong vu" w:date="2018-11-26T00:10:00Z"/>
        </w:trPr>
        <w:tc>
          <w:tcPr>
            <w:tcW w:w="2425" w:type="dxa"/>
          </w:tcPr>
          <w:p w14:paraId="333472FF" w14:textId="77777777" w:rsidR="00DD52EE" w:rsidRPr="00F0075D" w:rsidRDefault="00DD52EE" w:rsidP="00026941">
            <w:pPr>
              <w:spacing w:line="276" w:lineRule="auto"/>
              <w:rPr>
                <w:ins w:id="4911" w:author="phuong vu" w:date="2018-11-26T00:10:00Z"/>
                <w:b/>
              </w:rPr>
            </w:pPr>
            <w:ins w:id="4912" w:author="phuong vu" w:date="2018-11-26T00:10:00Z">
              <w:r w:rsidRPr="00F0075D">
                <w:rPr>
                  <w:b/>
                </w:rPr>
                <w:t>Đối tượng sử dụng</w:t>
              </w:r>
            </w:ins>
          </w:p>
        </w:tc>
        <w:tc>
          <w:tcPr>
            <w:tcW w:w="6686" w:type="dxa"/>
          </w:tcPr>
          <w:p w14:paraId="7E2C75AD" w14:textId="6797743C" w:rsidR="00DD52EE" w:rsidRPr="00026941" w:rsidRDefault="00026941" w:rsidP="00026941">
            <w:pPr>
              <w:spacing w:line="276" w:lineRule="auto"/>
              <w:rPr>
                <w:ins w:id="4913" w:author="phuong vu" w:date="2018-11-26T00:10:00Z"/>
                <w:lang w:val="en-US"/>
                <w:rPrChange w:id="4914" w:author="phuong vu" w:date="2018-11-26T00:12:00Z">
                  <w:rPr>
                    <w:ins w:id="4915" w:author="phuong vu" w:date="2018-11-26T00:10:00Z"/>
                  </w:rPr>
                </w:rPrChange>
              </w:rPr>
            </w:pPr>
            <w:ins w:id="4916" w:author="phuong vu" w:date="2018-11-26T00:12:00Z">
              <w:r>
                <w:rPr>
                  <w:lang w:val="en-US"/>
                </w:rPr>
                <w:t>Nhân viên chi nhánh, Khách hàng.</w:t>
              </w:r>
            </w:ins>
          </w:p>
        </w:tc>
      </w:tr>
      <w:tr w:rsidR="00DD52EE" w:rsidRPr="00F0075D" w14:paraId="38825E9E" w14:textId="77777777" w:rsidTr="00026941">
        <w:trPr>
          <w:ins w:id="4917" w:author="phuong vu" w:date="2018-11-26T00:10:00Z"/>
        </w:trPr>
        <w:tc>
          <w:tcPr>
            <w:tcW w:w="2425" w:type="dxa"/>
          </w:tcPr>
          <w:p w14:paraId="6E984FCF" w14:textId="77777777" w:rsidR="00DD52EE" w:rsidRPr="00F0075D" w:rsidRDefault="00DD52EE" w:rsidP="00026941">
            <w:pPr>
              <w:spacing w:line="276" w:lineRule="auto"/>
              <w:rPr>
                <w:ins w:id="4918" w:author="phuong vu" w:date="2018-11-26T00:10:00Z"/>
                <w:b/>
              </w:rPr>
            </w:pPr>
            <w:ins w:id="4919" w:author="phuong vu" w:date="2018-11-26T00:10:00Z">
              <w:r w:rsidRPr="00F0075D">
                <w:rPr>
                  <w:b/>
                </w:rPr>
                <w:t>Tiền điều kiện</w:t>
              </w:r>
            </w:ins>
          </w:p>
        </w:tc>
        <w:tc>
          <w:tcPr>
            <w:tcW w:w="6686" w:type="dxa"/>
          </w:tcPr>
          <w:p w14:paraId="643AA2BF" w14:textId="7953639C" w:rsidR="00DD52EE" w:rsidRPr="00026941" w:rsidRDefault="00DD52EE" w:rsidP="00026941">
            <w:pPr>
              <w:spacing w:line="276" w:lineRule="auto"/>
              <w:rPr>
                <w:ins w:id="4920" w:author="phuong vu" w:date="2018-11-26T00:10:00Z"/>
                <w:lang w:val="en-US"/>
                <w:rPrChange w:id="4921" w:author="phuong vu" w:date="2018-11-26T00:13:00Z">
                  <w:rPr>
                    <w:ins w:id="4922" w:author="phuong vu" w:date="2018-11-26T00:10:00Z"/>
                  </w:rPr>
                </w:rPrChange>
              </w:rPr>
            </w:pPr>
            <w:ins w:id="4923" w:author="phuong vu" w:date="2018-11-26T00:10:00Z">
              <w:r w:rsidRPr="00F0075D">
                <w:t>Truy cập được trang web quản lí và đăng nhập thành công vào hệ thống.</w:t>
              </w:r>
            </w:ins>
            <w:ins w:id="4924" w:author="phuong vu" w:date="2018-11-26T00:13:00Z">
              <w:r w:rsidR="00026941">
                <w:rPr>
                  <w:lang w:val="en-US"/>
                </w:rPr>
                <w:t xml:space="preserve"> Truy cập được danh sách đơn hàng</w:t>
              </w:r>
            </w:ins>
            <w:ins w:id="4925" w:author="phuong vu" w:date="2018-11-26T00:14:00Z">
              <w:r w:rsidR="00026941">
                <w:rPr>
                  <w:lang w:val="en-US"/>
                </w:rPr>
                <w:t xml:space="preserve"> hoặc danh sách đơn hàng từ tìm kiếm đơn </w:t>
              </w:r>
            </w:ins>
            <w:ins w:id="4926" w:author="phuong vu" w:date="2018-11-26T00:15:00Z">
              <w:r w:rsidR="00026941">
                <w:rPr>
                  <w:lang w:val="en-US"/>
                </w:rPr>
                <w:t>hàng, lịch sử đơn hàng của khách hàng</w:t>
              </w:r>
            </w:ins>
          </w:p>
        </w:tc>
      </w:tr>
      <w:tr w:rsidR="00DD52EE" w:rsidRPr="00F0075D" w14:paraId="20ECB098" w14:textId="77777777" w:rsidTr="00026941">
        <w:trPr>
          <w:ins w:id="4927" w:author="phuong vu" w:date="2018-11-26T00:10:00Z"/>
        </w:trPr>
        <w:tc>
          <w:tcPr>
            <w:tcW w:w="2425" w:type="dxa"/>
          </w:tcPr>
          <w:p w14:paraId="7C749615" w14:textId="77777777" w:rsidR="00DD52EE" w:rsidRPr="00F0075D" w:rsidRDefault="00DD52EE" w:rsidP="00026941">
            <w:pPr>
              <w:spacing w:line="276" w:lineRule="auto"/>
              <w:rPr>
                <w:ins w:id="4928" w:author="phuong vu" w:date="2018-11-26T00:10:00Z"/>
                <w:b/>
              </w:rPr>
            </w:pPr>
            <w:ins w:id="4929" w:author="phuong vu" w:date="2018-11-26T00:10:00Z">
              <w:r w:rsidRPr="00F0075D">
                <w:rPr>
                  <w:b/>
                </w:rPr>
                <w:t>Cách xử lí</w:t>
              </w:r>
            </w:ins>
          </w:p>
        </w:tc>
        <w:tc>
          <w:tcPr>
            <w:tcW w:w="6686" w:type="dxa"/>
          </w:tcPr>
          <w:p w14:paraId="0A1324F3" w14:textId="1B7D22FF" w:rsidR="00026941" w:rsidRPr="00026941" w:rsidRDefault="00DD52EE" w:rsidP="00026941">
            <w:pPr>
              <w:spacing w:line="276" w:lineRule="auto"/>
              <w:rPr>
                <w:ins w:id="4930" w:author="phuong vu" w:date="2018-11-26T00:10:00Z"/>
                <w:lang w:val="en-US"/>
                <w:rPrChange w:id="4931" w:author="phuong vu" w:date="2018-11-26T00:15:00Z">
                  <w:rPr>
                    <w:ins w:id="4932" w:author="phuong vu" w:date="2018-11-26T00:10:00Z"/>
                  </w:rPr>
                </w:rPrChange>
              </w:rPr>
            </w:pPr>
            <w:ins w:id="4933" w:author="phuong vu" w:date="2018-11-26T00:10:00Z">
              <w:r w:rsidRPr="00F0075D">
                <w:t xml:space="preserve">Bước 1: </w:t>
              </w:r>
            </w:ins>
            <w:ins w:id="4934" w:author="phuong vu" w:date="2018-11-26T00:15:00Z">
              <w:r w:rsidR="00026941">
                <w:rPr>
                  <w:lang w:val="en-US"/>
                </w:rPr>
                <w:t>Chọn đơn hàng muốn xem.</w:t>
              </w:r>
            </w:ins>
          </w:p>
          <w:p w14:paraId="198BBD5F" w14:textId="0AB4770F" w:rsidR="00026941" w:rsidRPr="00026941" w:rsidRDefault="00DD52EE" w:rsidP="00026941">
            <w:pPr>
              <w:spacing w:line="276" w:lineRule="auto"/>
              <w:rPr>
                <w:ins w:id="4935" w:author="phuong vu" w:date="2018-11-26T00:10:00Z"/>
                <w:lang w:val="en-US"/>
                <w:rPrChange w:id="4936" w:author="phuong vu" w:date="2018-11-26T00:16:00Z">
                  <w:rPr>
                    <w:ins w:id="4937" w:author="phuong vu" w:date="2018-11-26T00:10:00Z"/>
                  </w:rPr>
                </w:rPrChange>
              </w:rPr>
            </w:pPr>
            <w:ins w:id="4938" w:author="phuong vu" w:date="2018-11-26T00:10:00Z">
              <w:r w:rsidRPr="00F0075D">
                <w:t>Bước 2:.</w:t>
              </w:r>
            </w:ins>
            <w:ins w:id="4939" w:author="phuong vu" w:date="2018-11-26T00:15:00Z">
              <w:r w:rsidR="00026941">
                <w:rPr>
                  <w:lang w:val="en-US"/>
                </w:rPr>
                <w:t xml:space="preserve"> Hiển thị đơn hàng theo</w:t>
              </w:r>
            </w:ins>
            <w:ins w:id="4940" w:author="phuong vu" w:date="2018-11-26T00:16:00Z">
              <w:r w:rsidR="00026941">
                <w:rPr>
                  <w:lang w:val="en-US"/>
                </w:rPr>
                <w:t xml:space="preserve"> đối tượng sử dụn</w:t>
              </w:r>
            </w:ins>
            <w:ins w:id="4941" w:author="phuong vu" w:date="2018-11-26T00:24:00Z">
              <w:r w:rsidR="00B3221F">
                <w:rPr>
                  <w:lang w:val="en-US"/>
                </w:rPr>
                <w:t>g</w:t>
              </w:r>
            </w:ins>
            <w:ins w:id="4942" w:author="phuong vu" w:date="2018-11-26T00:16:00Z">
              <w:r w:rsidR="00026941">
                <w:rPr>
                  <w:lang w:val="en-US"/>
                </w:rPr>
                <w:t>.</w:t>
              </w:r>
            </w:ins>
          </w:p>
        </w:tc>
      </w:tr>
      <w:tr w:rsidR="00DD52EE" w:rsidRPr="00F0075D" w14:paraId="3114017C" w14:textId="77777777" w:rsidTr="00026941">
        <w:trPr>
          <w:ins w:id="4943" w:author="phuong vu" w:date="2018-11-26T00:10:00Z"/>
        </w:trPr>
        <w:tc>
          <w:tcPr>
            <w:tcW w:w="2425" w:type="dxa"/>
          </w:tcPr>
          <w:p w14:paraId="333F6AD8" w14:textId="77777777" w:rsidR="00DD52EE" w:rsidRPr="00F0075D" w:rsidRDefault="00DD52EE" w:rsidP="00026941">
            <w:pPr>
              <w:spacing w:line="276" w:lineRule="auto"/>
              <w:rPr>
                <w:ins w:id="4944" w:author="phuong vu" w:date="2018-11-26T00:10:00Z"/>
                <w:b/>
              </w:rPr>
            </w:pPr>
            <w:ins w:id="4945" w:author="phuong vu" w:date="2018-11-26T00:10:00Z">
              <w:r w:rsidRPr="00F0075D">
                <w:rPr>
                  <w:b/>
                </w:rPr>
                <w:t>Kết quả</w:t>
              </w:r>
            </w:ins>
          </w:p>
        </w:tc>
        <w:tc>
          <w:tcPr>
            <w:tcW w:w="6686" w:type="dxa"/>
          </w:tcPr>
          <w:p w14:paraId="55BF9069" w14:textId="31E2C8CB" w:rsidR="00DD52EE" w:rsidRPr="00026941" w:rsidRDefault="00026941" w:rsidP="00026941">
            <w:pPr>
              <w:spacing w:line="276" w:lineRule="auto"/>
              <w:jc w:val="left"/>
              <w:rPr>
                <w:ins w:id="4946" w:author="phuong vu" w:date="2018-11-26T00:10:00Z"/>
                <w:lang w:val="en-US"/>
                <w:rPrChange w:id="4947" w:author="phuong vu" w:date="2018-11-26T00:16:00Z">
                  <w:rPr>
                    <w:ins w:id="4948" w:author="phuong vu" w:date="2018-11-26T00:10:00Z"/>
                  </w:rPr>
                </w:rPrChange>
              </w:rPr>
            </w:pPr>
            <w:ins w:id="4949" w:author="phuong vu" w:date="2018-11-26T00:16:00Z">
              <w:r>
                <w:rPr>
                  <w:lang w:val="en-US"/>
                </w:rPr>
                <w:t>Hiển thị thông tin chi tiết đơn hàng.</w:t>
              </w:r>
            </w:ins>
          </w:p>
        </w:tc>
      </w:tr>
      <w:tr w:rsidR="00DD52EE" w:rsidRPr="00F0075D" w14:paraId="705893EF" w14:textId="77777777" w:rsidTr="00026941">
        <w:trPr>
          <w:ins w:id="4950" w:author="phuong vu" w:date="2018-11-26T00:10:00Z"/>
        </w:trPr>
        <w:tc>
          <w:tcPr>
            <w:tcW w:w="2425" w:type="dxa"/>
          </w:tcPr>
          <w:p w14:paraId="6789B6C1" w14:textId="77777777" w:rsidR="00DD52EE" w:rsidRPr="00F0075D" w:rsidRDefault="00DD52EE" w:rsidP="00026941">
            <w:pPr>
              <w:spacing w:line="276" w:lineRule="auto"/>
              <w:rPr>
                <w:ins w:id="4951" w:author="phuong vu" w:date="2018-11-26T00:10:00Z"/>
                <w:b/>
              </w:rPr>
            </w:pPr>
            <w:ins w:id="4952" w:author="phuong vu" w:date="2018-11-26T00:10:00Z">
              <w:r w:rsidRPr="00F0075D">
                <w:rPr>
                  <w:b/>
                </w:rPr>
                <w:t>Ghi chú</w:t>
              </w:r>
            </w:ins>
          </w:p>
        </w:tc>
        <w:tc>
          <w:tcPr>
            <w:tcW w:w="6686" w:type="dxa"/>
          </w:tcPr>
          <w:p w14:paraId="2934F99C" w14:textId="77777777" w:rsidR="00DD52EE" w:rsidRPr="00F0075D" w:rsidRDefault="00DD52EE" w:rsidP="00026941">
            <w:pPr>
              <w:keepNext/>
              <w:spacing w:line="276" w:lineRule="auto"/>
              <w:rPr>
                <w:ins w:id="4953" w:author="phuong vu" w:date="2018-11-26T00:10:00Z"/>
              </w:rPr>
              <w:pPrChange w:id="4954" w:author="phuong vu" w:date="2018-11-26T00:18:00Z">
                <w:pPr>
                  <w:keepNext/>
                  <w:spacing w:line="276" w:lineRule="auto"/>
                </w:pPr>
              </w:pPrChange>
            </w:pPr>
          </w:p>
        </w:tc>
      </w:tr>
    </w:tbl>
    <w:p w14:paraId="542854D3" w14:textId="6C5C1D4B" w:rsidR="00DD52EE" w:rsidRPr="00026941" w:rsidRDefault="00026941" w:rsidP="00026941">
      <w:pPr>
        <w:pStyle w:val="Caption"/>
        <w:rPr>
          <w:ins w:id="4955" w:author="phuong vu" w:date="2018-11-26T00:06:00Z"/>
          <w:lang w:val="en-US"/>
          <w:rPrChange w:id="4956" w:author="phuong vu" w:date="2018-11-26T00:18:00Z">
            <w:rPr>
              <w:ins w:id="4957" w:author="phuong vu" w:date="2018-11-26T00:06:00Z"/>
              <w:lang w:val="en-US"/>
            </w:rPr>
          </w:rPrChange>
        </w:rPr>
        <w:pPrChange w:id="4958" w:author="phuong vu" w:date="2018-11-26T00:18:00Z">
          <w:pPr>
            <w:pStyle w:val="Heading4"/>
          </w:pPr>
        </w:pPrChange>
      </w:pPr>
      <w:ins w:id="4959" w:author="phuong vu" w:date="2018-11-26T00:18:00Z">
        <w:r>
          <w:t xml:space="preserve">Bảng </w:t>
        </w:r>
      </w:ins>
      <w:ins w:id="4960" w:author="phuong vu" w:date="2018-11-26T02:10:00Z">
        <w:r w:rsidR="00404CBA">
          <w:fldChar w:fldCharType="begin"/>
        </w:r>
        <w:r w:rsidR="00404CBA">
          <w:instrText xml:space="preserve"> STYLEREF 1 \s </w:instrText>
        </w:r>
      </w:ins>
      <w:r w:rsidR="00404CBA">
        <w:fldChar w:fldCharType="separate"/>
      </w:r>
      <w:r w:rsidR="00404CBA">
        <w:rPr>
          <w:noProof/>
        </w:rPr>
        <w:t>1</w:t>
      </w:r>
      <w:ins w:id="496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4962" w:author="phuong vu" w:date="2018-11-26T02:10:00Z">
        <w:r w:rsidR="00404CBA">
          <w:rPr>
            <w:noProof/>
          </w:rPr>
          <w:t>3</w:t>
        </w:r>
        <w:r w:rsidR="00404CBA">
          <w:fldChar w:fldCharType="end"/>
        </w:r>
      </w:ins>
      <w:ins w:id="4963" w:author="phuong vu" w:date="2018-11-26T00:18:00Z">
        <w:r>
          <w:rPr>
            <w:lang w:val="en-US"/>
          </w:rPr>
          <w:t xml:space="preserve"> Chức năng xem chi tiết đơn hàng</w:t>
        </w:r>
      </w:ins>
    </w:p>
    <w:p w14:paraId="28DBC81C" w14:textId="729A1451" w:rsidR="00DD52EE" w:rsidRPr="00DD52EE" w:rsidRDefault="00DD52EE" w:rsidP="00DD52EE">
      <w:pPr>
        <w:pStyle w:val="Heading4"/>
        <w:rPr>
          <w:ins w:id="4964" w:author="phuong vu" w:date="2018-11-22T13:51:00Z"/>
          <w:lang w:val="en-US"/>
          <w:rPrChange w:id="4965" w:author="phuong vu" w:date="2018-11-26T00:06:00Z">
            <w:rPr>
              <w:ins w:id="4966" w:author="phuong vu" w:date="2018-11-22T13:51:00Z"/>
            </w:rPr>
          </w:rPrChange>
        </w:rPr>
        <w:pPrChange w:id="4967" w:author="phuong vu" w:date="2018-11-26T00:04:00Z">
          <w:pPr>
            <w:pStyle w:val="Heading4"/>
          </w:pPr>
        </w:pPrChange>
      </w:pPr>
      <w:ins w:id="4968" w:author="phuong vu" w:date="2018-11-26T00:06:00Z">
        <w:r>
          <w:rPr>
            <w:lang w:val="en-US"/>
          </w:rPr>
          <w:t>Thay đổi trạng thái đơn hàng</w:t>
        </w:r>
      </w:ins>
    </w:p>
    <w:tbl>
      <w:tblPr>
        <w:tblStyle w:val="TableGrid"/>
        <w:tblW w:w="0" w:type="auto"/>
        <w:tblLook w:val="04A0" w:firstRow="1" w:lastRow="0" w:firstColumn="1" w:lastColumn="0" w:noHBand="0" w:noVBand="1"/>
      </w:tblPr>
      <w:tblGrid>
        <w:gridCol w:w="2346"/>
        <w:gridCol w:w="6431"/>
      </w:tblGrid>
      <w:tr w:rsidR="00C774DC" w:rsidRPr="00BA3432" w14:paraId="52832A67" w14:textId="77777777" w:rsidTr="00C774DC">
        <w:trPr>
          <w:ins w:id="4969" w:author="phuong vu" w:date="2018-11-22T13:51:00Z"/>
        </w:trPr>
        <w:tc>
          <w:tcPr>
            <w:tcW w:w="2425" w:type="dxa"/>
          </w:tcPr>
          <w:p w14:paraId="0BBD1439" w14:textId="77777777" w:rsidR="00C774DC" w:rsidRPr="00BA3432" w:rsidRDefault="00C774DC">
            <w:pPr>
              <w:spacing w:line="276" w:lineRule="auto"/>
              <w:rPr>
                <w:ins w:id="4970" w:author="phuong vu" w:date="2018-11-22T13:51:00Z"/>
                <w:b/>
                <w:rPrChange w:id="4971" w:author="phuong vu" w:date="2018-11-25T21:55:00Z">
                  <w:rPr>
                    <w:ins w:id="4972" w:author="phuong vu" w:date="2018-11-22T13:51:00Z"/>
                    <w:b/>
                  </w:rPr>
                </w:rPrChange>
              </w:rPr>
            </w:pPr>
            <w:ins w:id="4973" w:author="phuong vu" w:date="2018-11-22T13:51:00Z">
              <w:r w:rsidRPr="00BA3432">
                <w:rPr>
                  <w:b/>
                  <w:rPrChange w:id="4974" w:author="phuong vu" w:date="2018-11-25T21:55:00Z">
                    <w:rPr>
                      <w:b/>
                    </w:rPr>
                  </w:rPrChange>
                </w:rPr>
                <w:t>Mã yêu cầu</w:t>
              </w:r>
            </w:ins>
          </w:p>
        </w:tc>
        <w:tc>
          <w:tcPr>
            <w:tcW w:w="6686" w:type="dxa"/>
          </w:tcPr>
          <w:p w14:paraId="6FBD76CB" w14:textId="542ABB9D" w:rsidR="00C774DC" w:rsidRPr="00BA3432" w:rsidRDefault="00C774DC">
            <w:pPr>
              <w:spacing w:line="276" w:lineRule="auto"/>
              <w:rPr>
                <w:ins w:id="4975" w:author="phuong vu" w:date="2018-11-22T13:51:00Z"/>
                <w:lang w:val="en-US"/>
                <w:rPrChange w:id="4976" w:author="phuong vu" w:date="2018-11-25T21:55:00Z">
                  <w:rPr>
                    <w:ins w:id="4977" w:author="phuong vu" w:date="2018-11-22T13:51:00Z"/>
                    <w:lang w:val="en-US"/>
                  </w:rPr>
                </w:rPrChange>
              </w:rPr>
            </w:pPr>
            <w:ins w:id="4978" w:author="phuong vu" w:date="2018-11-22T13:51:00Z">
              <w:r w:rsidRPr="00BA3432">
                <w:rPr>
                  <w:lang w:val="en-US"/>
                  <w:rPrChange w:id="4979" w:author="phuong vu" w:date="2018-11-25T21:55:00Z">
                    <w:rPr>
                      <w:lang w:val="en-US"/>
                    </w:rPr>
                  </w:rPrChange>
                </w:rPr>
                <w:t>GU_01</w:t>
              </w:r>
            </w:ins>
            <w:ins w:id="4980" w:author="phuong vu" w:date="2018-11-26T00:06:00Z">
              <w:r w:rsidR="00DD52EE">
                <w:rPr>
                  <w:lang w:val="en-US"/>
                </w:rPr>
                <w:t>_03</w:t>
              </w:r>
            </w:ins>
          </w:p>
        </w:tc>
      </w:tr>
      <w:tr w:rsidR="00C774DC" w:rsidRPr="00BA3432" w14:paraId="4BD973C3" w14:textId="77777777" w:rsidTr="00C774DC">
        <w:trPr>
          <w:ins w:id="4981" w:author="phuong vu" w:date="2018-11-22T13:51:00Z"/>
        </w:trPr>
        <w:tc>
          <w:tcPr>
            <w:tcW w:w="2425" w:type="dxa"/>
          </w:tcPr>
          <w:p w14:paraId="0CFE978C" w14:textId="77777777" w:rsidR="00C774DC" w:rsidRPr="00BA3432" w:rsidRDefault="00C774DC">
            <w:pPr>
              <w:spacing w:line="276" w:lineRule="auto"/>
              <w:rPr>
                <w:ins w:id="4982" w:author="phuong vu" w:date="2018-11-22T13:51:00Z"/>
                <w:b/>
                <w:rPrChange w:id="4983" w:author="phuong vu" w:date="2018-11-25T21:55:00Z">
                  <w:rPr>
                    <w:ins w:id="4984" w:author="phuong vu" w:date="2018-11-22T13:51:00Z"/>
                    <w:b/>
                  </w:rPr>
                </w:rPrChange>
              </w:rPr>
            </w:pPr>
            <w:ins w:id="4985" w:author="phuong vu" w:date="2018-11-22T13:51:00Z">
              <w:r w:rsidRPr="00BA3432">
                <w:rPr>
                  <w:b/>
                  <w:rPrChange w:id="4986" w:author="phuong vu" w:date="2018-11-25T21:55:00Z">
                    <w:rPr>
                      <w:b/>
                    </w:rPr>
                  </w:rPrChange>
                </w:rPr>
                <w:t>Tên chức năng</w:t>
              </w:r>
            </w:ins>
          </w:p>
        </w:tc>
        <w:tc>
          <w:tcPr>
            <w:tcW w:w="6686" w:type="dxa"/>
          </w:tcPr>
          <w:p w14:paraId="1E089F71" w14:textId="797E7EFA" w:rsidR="00C774DC" w:rsidRPr="00026941" w:rsidRDefault="00026941">
            <w:pPr>
              <w:spacing w:line="276" w:lineRule="auto"/>
              <w:rPr>
                <w:ins w:id="4987" w:author="phuong vu" w:date="2018-11-22T13:51:00Z"/>
                <w:lang w:val="en-US"/>
                <w:rPrChange w:id="4988" w:author="phuong vu" w:date="2018-11-26T00:19:00Z">
                  <w:rPr>
                    <w:ins w:id="4989" w:author="phuong vu" w:date="2018-11-22T13:51:00Z"/>
                  </w:rPr>
                </w:rPrChange>
              </w:rPr>
            </w:pPr>
            <w:ins w:id="4990" w:author="phuong vu" w:date="2018-11-26T00:19:00Z">
              <w:r>
                <w:rPr>
                  <w:lang w:val="en-US"/>
                </w:rPr>
                <w:t>Thay đổi trạng thái đơn hàng</w:t>
              </w:r>
            </w:ins>
          </w:p>
        </w:tc>
      </w:tr>
      <w:tr w:rsidR="00C774DC" w:rsidRPr="00BA3432" w14:paraId="1DA635D7" w14:textId="77777777" w:rsidTr="00C774DC">
        <w:trPr>
          <w:ins w:id="4991" w:author="phuong vu" w:date="2018-11-22T13:51:00Z"/>
        </w:trPr>
        <w:tc>
          <w:tcPr>
            <w:tcW w:w="2425" w:type="dxa"/>
          </w:tcPr>
          <w:p w14:paraId="703AE524" w14:textId="77777777" w:rsidR="00C774DC" w:rsidRPr="00BA3432" w:rsidRDefault="00C774DC">
            <w:pPr>
              <w:spacing w:line="276" w:lineRule="auto"/>
              <w:rPr>
                <w:ins w:id="4992" w:author="phuong vu" w:date="2018-11-22T13:51:00Z"/>
                <w:b/>
                <w:rPrChange w:id="4993" w:author="phuong vu" w:date="2018-11-25T21:55:00Z">
                  <w:rPr>
                    <w:ins w:id="4994" w:author="phuong vu" w:date="2018-11-22T13:51:00Z"/>
                    <w:b/>
                  </w:rPr>
                </w:rPrChange>
              </w:rPr>
            </w:pPr>
            <w:ins w:id="4995" w:author="phuong vu" w:date="2018-11-22T13:51:00Z">
              <w:r w:rsidRPr="00BA3432">
                <w:rPr>
                  <w:b/>
                  <w:rPrChange w:id="4996" w:author="phuong vu" w:date="2018-11-25T21:55:00Z">
                    <w:rPr>
                      <w:b/>
                    </w:rPr>
                  </w:rPrChange>
                </w:rPr>
                <w:t>Đối tượng sử dụng</w:t>
              </w:r>
            </w:ins>
          </w:p>
        </w:tc>
        <w:tc>
          <w:tcPr>
            <w:tcW w:w="6686" w:type="dxa"/>
          </w:tcPr>
          <w:p w14:paraId="1E758619" w14:textId="77777777" w:rsidR="00C774DC" w:rsidRPr="00BA3432" w:rsidRDefault="00C774DC">
            <w:pPr>
              <w:spacing w:line="276" w:lineRule="auto"/>
              <w:rPr>
                <w:ins w:id="4997" w:author="phuong vu" w:date="2018-11-22T13:51:00Z"/>
                <w:rPrChange w:id="4998" w:author="phuong vu" w:date="2018-11-25T21:55:00Z">
                  <w:rPr>
                    <w:ins w:id="4999" w:author="phuong vu" w:date="2018-11-22T13:51:00Z"/>
                    <w:lang w:val="en-US"/>
                  </w:rPr>
                </w:rPrChange>
              </w:rPr>
            </w:pPr>
            <w:ins w:id="5000" w:author="phuong vu" w:date="2018-11-22T13:51:00Z">
              <w:r w:rsidRPr="00BA3432">
                <w:rPr>
                  <w:rPrChange w:id="5001" w:author="phuong vu" w:date="2018-11-25T21:55:00Z">
                    <w:rPr>
                      <w:lang w:val="en-US"/>
                    </w:rPr>
                  </w:rPrChange>
                </w:rPr>
                <w:t>Nhân viên cửa hàng (Nhân viên quản lí đơn hàng, Nhân viên xử lí đơn hàng)</w:t>
              </w:r>
            </w:ins>
          </w:p>
        </w:tc>
      </w:tr>
      <w:tr w:rsidR="00C774DC" w:rsidRPr="00BA3432" w14:paraId="66618FFA" w14:textId="77777777" w:rsidTr="00C774DC">
        <w:trPr>
          <w:ins w:id="5002" w:author="phuong vu" w:date="2018-11-22T13:51:00Z"/>
        </w:trPr>
        <w:tc>
          <w:tcPr>
            <w:tcW w:w="2425" w:type="dxa"/>
          </w:tcPr>
          <w:p w14:paraId="0C6C3AE5" w14:textId="77777777" w:rsidR="00C774DC" w:rsidRPr="00BA3432" w:rsidRDefault="00C774DC">
            <w:pPr>
              <w:spacing w:line="276" w:lineRule="auto"/>
              <w:rPr>
                <w:ins w:id="5003" w:author="phuong vu" w:date="2018-11-22T13:51:00Z"/>
                <w:b/>
                <w:rPrChange w:id="5004" w:author="phuong vu" w:date="2018-11-25T21:55:00Z">
                  <w:rPr>
                    <w:ins w:id="5005" w:author="phuong vu" w:date="2018-11-22T13:51:00Z"/>
                    <w:b/>
                  </w:rPr>
                </w:rPrChange>
              </w:rPr>
            </w:pPr>
            <w:ins w:id="5006" w:author="phuong vu" w:date="2018-11-22T13:51:00Z">
              <w:r w:rsidRPr="00BA3432">
                <w:rPr>
                  <w:b/>
                  <w:rPrChange w:id="5007" w:author="phuong vu" w:date="2018-11-25T21:55:00Z">
                    <w:rPr>
                      <w:b/>
                    </w:rPr>
                  </w:rPrChange>
                </w:rPr>
                <w:t>Tiền điều kiện</w:t>
              </w:r>
            </w:ins>
          </w:p>
        </w:tc>
        <w:tc>
          <w:tcPr>
            <w:tcW w:w="6686" w:type="dxa"/>
          </w:tcPr>
          <w:p w14:paraId="2F1C291A" w14:textId="77777777" w:rsidR="00C774DC" w:rsidRPr="00BA3432" w:rsidRDefault="00C774DC">
            <w:pPr>
              <w:spacing w:line="276" w:lineRule="auto"/>
              <w:rPr>
                <w:ins w:id="5008" w:author="phuong vu" w:date="2018-11-22T13:51:00Z"/>
                <w:rPrChange w:id="5009" w:author="phuong vu" w:date="2018-11-25T21:55:00Z">
                  <w:rPr>
                    <w:ins w:id="5010" w:author="phuong vu" w:date="2018-11-22T13:51:00Z"/>
                    <w:lang w:val="en-US"/>
                  </w:rPr>
                </w:rPrChange>
              </w:rPr>
            </w:pPr>
            <w:ins w:id="5011" w:author="phuong vu" w:date="2018-11-22T13:51:00Z">
              <w:r w:rsidRPr="00BA3432">
                <w:rPr>
                  <w:rPrChange w:id="5012" w:author="phuong vu" w:date="2018-11-25T21:55:00Z">
                    <w:rPr>
                      <w:lang w:val="en-US"/>
                    </w:rPr>
                  </w:rPrChange>
                </w:rPr>
                <w:t>Truy cập được trang web quản lí và đăng nhập thành công vào hệ thống.</w:t>
              </w:r>
            </w:ins>
          </w:p>
        </w:tc>
      </w:tr>
      <w:tr w:rsidR="00C774DC" w:rsidRPr="00BA3432" w14:paraId="68DA4F60" w14:textId="77777777" w:rsidTr="00C774DC">
        <w:trPr>
          <w:ins w:id="5013" w:author="phuong vu" w:date="2018-11-22T13:51:00Z"/>
        </w:trPr>
        <w:tc>
          <w:tcPr>
            <w:tcW w:w="2425" w:type="dxa"/>
          </w:tcPr>
          <w:p w14:paraId="47DD593D" w14:textId="77777777" w:rsidR="00C774DC" w:rsidRPr="00BA3432" w:rsidRDefault="00C774DC">
            <w:pPr>
              <w:spacing w:line="276" w:lineRule="auto"/>
              <w:rPr>
                <w:ins w:id="5014" w:author="phuong vu" w:date="2018-11-22T13:51:00Z"/>
                <w:b/>
                <w:rPrChange w:id="5015" w:author="phuong vu" w:date="2018-11-25T21:55:00Z">
                  <w:rPr>
                    <w:ins w:id="5016" w:author="phuong vu" w:date="2018-11-22T13:51:00Z"/>
                    <w:b/>
                  </w:rPr>
                </w:rPrChange>
              </w:rPr>
            </w:pPr>
            <w:ins w:id="5017" w:author="phuong vu" w:date="2018-11-22T13:51:00Z">
              <w:r w:rsidRPr="00BA3432">
                <w:rPr>
                  <w:b/>
                  <w:rPrChange w:id="5018" w:author="phuong vu" w:date="2018-11-25T21:55:00Z">
                    <w:rPr>
                      <w:b/>
                    </w:rPr>
                  </w:rPrChange>
                </w:rPr>
                <w:t>Cách xử lí</w:t>
              </w:r>
            </w:ins>
          </w:p>
        </w:tc>
        <w:tc>
          <w:tcPr>
            <w:tcW w:w="6686" w:type="dxa"/>
          </w:tcPr>
          <w:p w14:paraId="11B556D3" w14:textId="77777777" w:rsidR="00C774DC" w:rsidRPr="00BA3432" w:rsidRDefault="00C774DC">
            <w:pPr>
              <w:spacing w:line="276" w:lineRule="auto"/>
              <w:rPr>
                <w:ins w:id="5019" w:author="phuong vu" w:date="2018-11-22T13:51:00Z"/>
                <w:rPrChange w:id="5020" w:author="phuong vu" w:date="2018-11-25T21:55:00Z">
                  <w:rPr>
                    <w:ins w:id="5021" w:author="phuong vu" w:date="2018-11-22T13:51:00Z"/>
                    <w:lang w:val="en-US"/>
                  </w:rPr>
                </w:rPrChange>
              </w:rPr>
            </w:pPr>
            <w:ins w:id="5022" w:author="phuong vu" w:date="2018-11-22T13:51:00Z">
              <w:r w:rsidRPr="00BA3432">
                <w:rPr>
                  <w:rPrChange w:id="5023" w:author="phuong vu" w:date="2018-11-25T21:55:00Z">
                    <w:rPr>
                      <w:lang w:val="en-US"/>
                    </w:rPr>
                  </w:rPrChange>
                </w:rPr>
                <w:t>Bước 1: Click “</w:t>
              </w:r>
              <w:r w:rsidRPr="00BA3432">
                <w:rPr>
                  <w:i/>
                  <w:rPrChange w:id="5024" w:author="phuong vu" w:date="2018-11-25T21:55:00Z">
                    <w:rPr>
                      <w:i/>
                      <w:lang w:val="en-US"/>
                    </w:rPr>
                  </w:rPrChange>
                </w:rPr>
                <w:t>Quản lí đơn hàng</w:t>
              </w:r>
              <w:r w:rsidRPr="00BA3432">
                <w:rPr>
                  <w:rPrChange w:id="5025" w:author="phuong vu" w:date="2018-11-25T21:55:00Z">
                    <w:rPr>
                      <w:lang w:val="en-US"/>
                    </w:rPr>
                  </w:rPrChange>
                </w:rPr>
                <w:t>” ở bên thanh menu cạnh trái và chọn trạng thái của đơn hàng. Danh mục con của quản lí đơn hàng được hiển thị như sau:</w:t>
              </w:r>
            </w:ins>
          </w:p>
          <w:p w14:paraId="74D09213" w14:textId="77777777" w:rsidR="00C774DC" w:rsidRPr="00BA3432" w:rsidRDefault="00C774DC">
            <w:pPr>
              <w:pStyle w:val="ListParagraph"/>
              <w:numPr>
                <w:ilvl w:val="0"/>
                <w:numId w:val="29"/>
              </w:numPr>
              <w:spacing w:line="276" w:lineRule="auto"/>
              <w:rPr>
                <w:ins w:id="5026" w:author="phuong vu" w:date="2018-11-22T13:51:00Z"/>
                <w:rPrChange w:id="5027" w:author="phuong vu" w:date="2018-11-25T21:55:00Z">
                  <w:rPr>
                    <w:ins w:id="5028" w:author="phuong vu" w:date="2018-11-22T13:51:00Z"/>
                    <w:lang w:val="en-US"/>
                  </w:rPr>
                </w:rPrChange>
              </w:rPr>
            </w:pPr>
            <w:ins w:id="5029" w:author="phuong vu" w:date="2018-11-22T13:51:00Z">
              <w:r w:rsidRPr="00BA3432">
                <w:rPr>
                  <w:i/>
                  <w:rPrChange w:id="5030" w:author="phuong vu" w:date="2018-11-25T21:55:00Z">
                    <w:rPr>
                      <w:i/>
                      <w:lang w:val="en-US"/>
                    </w:rPr>
                  </w:rPrChange>
                </w:rPr>
                <w:t>Nhân viên quản lí đơn hàng</w:t>
              </w:r>
              <w:r w:rsidRPr="00BA3432">
                <w:rPr>
                  <w:rPrChange w:id="5031" w:author="phuong vu" w:date="2018-11-25T21:55:00Z">
                    <w:rPr>
                      <w:lang w:val="en-US"/>
                    </w:rPr>
                  </w:rPrChange>
                </w:rPr>
                <w:t>: Đang chờ, đang chờ xử lí, đang xử lí, đã xử lí hoàn tất, thành công, đơn hàng bị hủy</w:t>
              </w:r>
            </w:ins>
          </w:p>
          <w:p w14:paraId="0080D04D" w14:textId="77777777" w:rsidR="00C774DC" w:rsidRPr="00BA3432" w:rsidRDefault="00C774DC">
            <w:pPr>
              <w:pStyle w:val="ListParagraph"/>
              <w:numPr>
                <w:ilvl w:val="0"/>
                <w:numId w:val="29"/>
              </w:numPr>
              <w:spacing w:line="276" w:lineRule="auto"/>
              <w:rPr>
                <w:ins w:id="5032" w:author="phuong vu" w:date="2018-11-22T13:51:00Z"/>
                <w:i/>
                <w:rPrChange w:id="5033" w:author="phuong vu" w:date="2018-11-25T21:55:00Z">
                  <w:rPr>
                    <w:ins w:id="5034" w:author="phuong vu" w:date="2018-11-22T13:51:00Z"/>
                    <w:i/>
                    <w:lang w:val="en-US"/>
                  </w:rPr>
                </w:rPrChange>
              </w:rPr>
            </w:pPr>
            <w:ins w:id="5035" w:author="phuong vu" w:date="2018-11-22T13:51:00Z">
              <w:r w:rsidRPr="00BA3432">
                <w:rPr>
                  <w:i/>
                  <w:rPrChange w:id="5036" w:author="phuong vu" w:date="2018-11-25T21:55:00Z">
                    <w:rPr>
                      <w:i/>
                      <w:lang w:val="en-US"/>
                    </w:rPr>
                  </w:rPrChange>
                </w:rPr>
                <w:t>Nhân viên xử lí đơn hàng:</w:t>
              </w:r>
              <w:r w:rsidRPr="00BA3432">
                <w:rPr>
                  <w:rPrChange w:id="5037" w:author="phuong vu" w:date="2018-11-25T21:55:00Z">
                    <w:rPr>
                      <w:lang w:val="en-US"/>
                    </w:rPr>
                  </w:rPrChange>
                </w:rPr>
                <w:t xml:space="preserve"> Đang xử lí, đã xử lí hoàn tất.</w:t>
              </w:r>
            </w:ins>
          </w:p>
          <w:p w14:paraId="68C3D4F0" w14:textId="77777777" w:rsidR="00C774DC" w:rsidRPr="00BA3432" w:rsidRDefault="00C774DC">
            <w:pPr>
              <w:spacing w:line="276" w:lineRule="auto"/>
              <w:rPr>
                <w:ins w:id="5038" w:author="phuong vu" w:date="2018-11-22T13:51:00Z"/>
                <w:rPrChange w:id="5039" w:author="phuong vu" w:date="2018-11-25T21:55:00Z">
                  <w:rPr>
                    <w:ins w:id="5040" w:author="phuong vu" w:date="2018-11-22T13:51:00Z"/>
                    <w:lang w:val="en-US"/>
                  </w:rPr>
                </w:rPrChange>
              </w:rPr>
            </w:pPr>
            <w:ins w:id="5041" w:author="phuong vu" w:date="2018-11-22T13:51:00Z">
              <w:r w:rsidRPr="00BA3432">
                <w:rPr>
                  <w:rPrChange w:id="5042" w:author="phuong vu" w:date="2018-11-25T21:55:00Z">
                    <w:rPr>
                      <w:lang w:val="en-US"/>
                    </w:rPr>
                  </w:rPrChange>
                </w:rPr>
                <w:t>Bước 2: Danh sách đơn hàng được hiển thị theo dạng bảng. Ở đây người dùng có thể tìm kiếm đơn hàng dựa trên các tiêu chí là các cột của bảng.</w:t>
              </w:r>
            </w:ins>
          </w:p>
          <w:p w14:paraId="3BCCF985" w14:textId="77777777" w:rsidR="00C774DC" w:rsidRPr="00BA3432" w:rsidRDefault="00C774DC">
            <w:pPr>
              <w:spacing w:line="276" w:lineRule="auto"/>
              <w:rPr>
                <w:ins w:id="5043" w:author="phuong vu" w:date="2018-11-22T13:51:00Z"/>
                <w:rPrChange w:id="5044" w:author="phuong vu" w:date="2018-11-25T21:55:00Z">
                  <w:rPr>
                    <w:ins w:id="5045" w:author="phuong vu" w:date="2018-11-22T13:51:00Z"/>
                    <w:lang w:val="en-US"/>
                  </w:rPr>
                </w:rPrChange>
              </w:rPr>
            </w:pPr>
            <w:ins w:id="5046" w:author="phuong vu" w:date="2018-11-22T13:51:00Z">
              <w:r w:rsidRPr="00BA3432">
                <w:rPr>
                  <w:rPrChange w:id="5047" w:author="phuong vu" w:date="2018-11-25T21:55:00Z">
                    <w:rPr>
                      <w:lang w:val="en-US"/>
                    </w:rPr>
                  </w:rPrChange>
                </w:rPr>
                <w: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Pr="00BA3432" w:rsidRDefault="00C774DC">
            <w:pPr>
              <w:pStyle w:val="ListParagraph"/>
              <w:numPr>
                <w:ilvl w:val="0"/>
                <w:numId w:val="30"/>
              </w:numPr>
              <w:spacing w:line="276" w:lineRule="auto"/>
              <w:rPr>
                <w:ins w:id="5048" w:author="phuong vu" w:date="2018-11-22T13:51:00Z"/>
                <w:rPrChange w:id="5049" w:author="phuong vu" w:date="2018-11-25T21:55:00Z">
                  <w:rPr>
                    <w:ins w:id="5050" w:author="phuong vu" w:date="2018-11-22T13:51:00Z"/>
                    <w:lang w:val="en-US"/>
                  </w:rPr>
                </w:rPrChange>
              </w:rPr>
            </w:pPr>
            <w:ins w:id="5051" w:author="phuong vu" w:date="2018-11-22T13:51:00Z">
              <w:r w:rsidRPr="00BA3432">
                <w:rPr>
                  <w:rPrChange w:id="5052" w:author="phuong vu" w:date="2018-11-25T21:55:00Z">
                    <w:rPr>
                      <w:lang w:val="en-US"/>
                    </w:rPr>
                  </w:rPrChange>
                </w:rPr>
                <w:lastRenderedPageBreak/>
                <w:t>Trạng thái “</w:t>
              </w:r>
              <w:r w:rsidRPr="00BA3432">
                <w:rPr>
                  <w:i/>
                  <w:rPrChange w:id="5053" w:author="phuong vu" w:date="2018-11-25T21:55:00Z">
                    <w:rPr>
                      <w:i/>
                      <w:lang w:val="en-US"/>
                    </w:rPr>
                  </w:rPrChange>
                </w:rPr>
                <w:t>đang chờ</w:t>
              </w:r>
              <w:r w:rsidRPr="00BA3432">
                <w:rPr>
                  <w:rPrChange w:id="5054" w:author="phuong vu" w:date="2018-11-25T21:55:00Z">
                    <w:rPr>
                      <w:lang w:val="en-US"/>
                    </w:rPr>
                  </w:rPrChange>
                </w:rPr>
                <w:t>”: Nhân viên quản lí đơn hàng thực hiện chức năng chấp nhận, hủy đơn hàng. Nếu người dùng nhấn “</w:t>
              </w:r>
              <w:r w:rsidRPr="00BA3432">
                <w:rPr>
                  <w:i/>
                  <w:rPrChange w:id="5055" w:author="phuong vu" w:date="2018-11-25T21:55:00Z">
                    <w:rPr>
                      <w:i/>
                      <w:lang w:val="en-US"/>
                    </w:rPr>
                  </w:rPrChange>
                </w:rPr>
                <w:t>chấp nhận</w:t>
              </w:r>
              <w:r w:rsidRPr="00BA3432">
                <w:rPr>
                  <w:rPrChange w:id="5056" w:author="phuong vu" w:date="2018-11-25T21:55:00Z">
                    <w:rPr>
                      <w:lang w:val="en-US"/>
                    </w:rPr>
                  </w:rPrChange>
                </w:rPr>
                <w:t>” trạng thái đơn sẽ chuyển thành “</w:t>
              </w:r>
              <w:r w:rsidRPr="00BA3432">
                <w:rPr>
                  <w:i/>
                  <w:rPrChange w:id="5057" w:author="phuong vu" w:date="2018-11-25T21:55:00Z">
                    <w:rPr>
                      <w:i/>
                      <w:lang w:val="en-US"/>
                    </w:rPr>
                  </w:rPrChange>
                </w:rPr>
                <w:t>đã chấp nhận</w:t>
              </w:r>
              <w:r w:rsidRPr="00BA3432">
                <w:rPr>
                  <w:rPrChange w:id="5058" w:author="phuong vu" w:date="2018-11-25T21:55:00Z">
                    <w:rPr>
                      <w:lang w:val="en-US"/>
                    </w:rPr>
                  </w:rPrChange>
                </w:rPr>
                <w:t>” và tự động sinh ra một biên nhận tương ứng với đơn hàng ở trạng thái “</w:t>
              </w:r>
              <w:r w:rsidRPr="00BA3432">
                <w:rPr>
                  <w:i/>
                  <w:rPrChange w:id="5059" w:author="phuong vu" w:date="2018-11-25T21:55:00Z">
                    <w:rPr>
                      <w:i/>
                      <w:lang w:val="en-US"/>
                    </w:rPr>
                  </w:rPrChange>
                </w:rPr>
                <w:t>đang chờ nhận đồ</w:t>
              </w:r>
              <w:r w:rsidRPr="00BA3432">
                <w:rPr>
                  <w:rPrChange w:id="5060" w:author="phuong vu" w:date="2018-11-25T21:55:00Z">
                    <w:rPr>
                      <w:lang w:val="en-US"/>
                    </w:rPr>
                  </w:rPrChange>
                </w:rPr>
                <w:t>”. Nếu người dùng nhấn “</w:t>
              </w:r>
              <w:r w:rsidRPr="00BA3432">
                <w:rPr>
                  <w:i/>
                  <w:rPrChange w:id="5061" w:author="phuong vu" w:date="2018-11-25T21:55:00Z">
                    <w:rPr>
                      <w:i/>
                      <w:lang w:val="en-US"/>
                    </w:rPr>
                  </w:rPrChange>
                </w:rPr>
                <w:t>hủy đơn</w:t>
              </w:r>
              <w:r w:rsidRPr="00BA3432">
                <w:rPr>
                  <w:rPrChange w:id="5062" w:author="phuong vu" w:date="2018-11-25T21:55:00Z">
                    <w:rPr>
                      <w:lang w:val="en-US"/>
                    </w:rPr>
                  </w:rPrChange>
                </w:rPr>
                <w:t>”, đơn hàng sẽ chuyển trạng thái thành “</w:t>
              </w:r>
              <w:r w:rsidRPr="00BA3432">
                <w:rPr>
                  <w:i/>
                  <w:rPrChange w:id="5063" w:author="phuong vu" w:date="2018-11-25T21:55:00Z">
                    <w:rPr>
                      <w:i/>
                      <w:lang w:val="en-US"/>
                    </w:rPr>
                  </w:rPrChange>
                </w:rPr>
                <w:t>đã hủy</w:t>
              </w:r>
              <w:r w:rsidRPr="00BA3432">
                <w:rPr>
                  <w:rPrChange w:id="5064" w:author="phuong vu" w:date="2018-11-25T21:55:00Z">
                    <w:rPr>
                      <w:lang w:val="en-US"/>
                    </w:rPr>
                  </w:rPrChange>
                </w:rPr>
                <w:t>”.</w:t>
              </w:r>
            </w:ins>
          </w:p>
          <w:p w14:paraId="5FD23756" w14:textId="77777777" w:rsidR="00C774DC" w:rsidRPr="00BA3432" w:rsidRDefault="00C774DC">
            <w:pPr>
              <w:pStyle w:val="ListParagraph"/>
              <w:numPr>
                <w:ilvl w:val="0"/>
                <w:numId w:val="30"/>
              </w:numPr>
              <w:spacing w:line="276" w:lineRule="auto"/>
              <w:rPr>
                <w:ins w:id="5065" w:author="phuong vu" w:date="2018-11-22T13:51:00Z"/>
                <w:rPrChange w:id="5066" w:author="phuong vu" w:date="2018-11-25T21:55:00Z">
                  <w:rPr>
                    <w:ins w:id="5067" w:author="phuong vu" w:date="2018-11-22T13:51:00Z"/>
                    <w:lang w:val="en-US"/>
                  </w:rPr>
                </w:rPrChange>
              </w:rPr>
            </w:pPr>
            <w:ins w:id="5068" w:author="phuong vu" w:date="2018-11-22T13:51:00Z">
              <w:r w:rsidRPr="00BA3432">
                <w:rPr>
                  <w:rPrChange w:id="5069" w:author="phuong vu" w:date="2018-11-25T21:55:00Z">
                    <w:rPr>
                      <w:lang w:val="en-US"/>
                    </w:rPr>
                  </w:rPrChange>
                </w:rPr>
                <w:t>Trạng thái “</w:t>
              </w:r>
              <w:r w:rsidRPr="00BA3432">
                <w:rPr>
                  <w:i/>
                  <w:rPrChange w:id="5070" w:author="phuong vu" w:date="2018-11-25T21:55:00Z">
                    <w:rPr>
                      <w:i/>
                      <w:lang w:val="en-US"/>
                    </w:rPr>
                  </w:rPrChange>
                </w:rPr>
                <w:t>đang chờ xử lí</w:t>
              </w:r>
              <w:r w:rsidRPr="00BA3432">
                <w:rPr>
                  <w:rPrChange w:id="5071" w:author="phuong vu" w:date="2018-11-25T21:55:00Z">
                    <w:rPr>
                      <w:lang w:val="en-US"/>
                    </w:rPr>
                  </w:rPrChange>
                </w:rPr>
                <w:t xml:space="preserve">”: Khi nhân viên xử lí đơn hàng nhấn lên nút xử lí. Trạng thái đơn hàng chuyển thành </w:t>
              </w:r>
              <w:r w:rsidRPr="00BA3432">
                <w:rPr>
                  <w:i/>
                  <w:rPrChange w:id="5072" w:author="phuong vu" w:date="2018-11-25T21:55:00Z">
                    <w:rPr>
                      <w:i/>
                      <w:lang w:val="en-US"/>
                    </w:rPr>
                  </w:rPrChange>
                </w:rPr>
                <w:t>“đang xử lí</w:t>
              </w:r>
              <w:r w:rsidRPr="00BA3432">
                <w:rPr>
                  <w:rPrChange w:id="5073" w:author="phuong vu" w:date="2018-11-25T21:55:00Z">
                    <w:rPr>
                      <w:lang w:val="en-US"/>
                    </w:rPr>
                  </w:rPrChange>
                </w:rPr>
                <w:t>” và người dùng được gán thành người thực hiện đơn hàng đó.</w:t>
              </w:r>
            </w:ins>
          </w:p>
          <w:p w14:paraId="1EA1B8C2" w14:textId="77777777" w:rsidR="00C774DC" w:rsidRPr="00BA3432" w:rsidRDefault="00C774DC">
            <w:pPr>
              <w:pStyle w:val="ListParagraph"/>
              <w:numPr>
                <w:ilvl w:val="0"/>
                <w:numId w:val="30"/>
              </w:numPr>
              <w:spacing w:line="276" w:lineRule="auto"/>
              <w:rPr>
                <w:ins w:id="5074" w:author="phuong vu" w:date="2018-11-22T13:51:00Z"/>
                <w:rPrChange w:id="5075" w:author="phuong vu" w:date="2018-11-25T21:55:00Z">
                  <w:rPr>
                    <w:ins w:id="5076" w:author="phuong vu" w:date="2018-11-22T13:51:00Z"/>
                    <w:lang w:val="en-US"/>
                  </w:rPr>
                </w:rPrChange>
              </w:rPr>
            </w:pPr>
            <w:ins w:id="5077" w:author="phuong vu" w:date="2018-11-22T13:51:00Z">
              <w:r w:rsidRPr="00BA3432">
                <w:rPr>
                  <w:rPrChange w:id="5078" w:author="phuong vu" w:date="2018-11-25T21:55:00Z">
                    <w:rPr>
                      <w:lang w:val="en-US"/>
                    </w:rPr>
                  </w:rPrChange>
                </w:rPr>
                <w:t xml:space="preserve">Trạng thái </w:t>
              </w:r>
              <w:r w:rsidRPr="00BA3432">
                <w:rPr>
                  <w:i/>
                  <w:rPrChange w:id="5079" w:author="phuong vu" w:date="2018-11-25T21:55:00Z">
                    <w:rPr>
                      <w:i/>
                      <w:lang w:val="en-US"/>
                    </w:rPr>
                  </w:rPrChange>
                </w:rPr>
                <w:t xml:space="preserve">“đang xử lí”: </w:t>
              </w:r>
              <w:r w:rsidRPr="00BA3432">
                <w:rPr>
                  <w:rPrChange w:id="5080" w:author="phuong vu" w:date="2018-11-25T21:55:00Z">
                    <w:rPr>
                      <w:lang w:val="en-US"/>
                    </w:rPr>
                  </w:rPrChange>
                </w:rPr>
                <w:t xml:space="preserve">Khi nhân viên xử lí đơn hàng nhấn lên nút hoàn tất. Trạng thái đơn hàng chuyển thành </w:t>
              </w:r>
              <w:r w:rsidRPr="00BA3432">
                <w:rPr>
                  <w:i/>
                  <w:rPrChange w:id="5081" w:author="phuong vu" w:date="2018-11-25T21:55:00Z">
                    <w:rPr>
                      <w:i/>
                      <w:lang w:val="en-US"/>
                    </w:rPr>
                  </w:rPrChange>
                </w:rPr>
                <w:t xml:space="preserve">“đã xử lí hoàn tất”. </w:t>
              </w:r>
              <w:r w:rsidRPr="00BA3432">
                <w:rPr>
                  <w:rPrChange w:id="5082" w:author="phuong vu" w:date="2018-11-25T21:55:00Z">
                    <w:rPr>
                      <w:lang w:val="en-US"/>
                    </w:rPr>
                  </w:rPrChange>
                </w:rPr>
                <w:t xml:space="preserve"> Và chỉ nhân viên thực hiện đơn hàng đó mới thấy được nút hoàn tất. Biên nhận của đơn hàng chuyển trạng thái thành </w:t>
              </w:r>
              <w:r w:rsidRPr="00BA3432">
                <w:rPr>
                  <w:i/>
                  <w:rPrChange w:id="5083" w:author="phuong vu" w:date="2018-11-25T21:55:00Z">
                    <w:rPr>
                      <w:i/>
                      <w:lang w:val="en-US"/>
                    </w:rPr>
                  </w:rPrChange>
                </w:rPr>
                <w:t xml:space="preserve">“đang chờ trả đồ”. </w:t>
              </w:r>
            </w:ins>
          </w:p>
          <w:p w14:paraId="3D39AE23" w14:textId="77777777" w:rsidR="00C774DC" w:rsidRPr="00BA3432" w:rsidRDefault="00C774DC">
            <w:pPr>
              <w:pStyle w:val="ListParagraph"/>
              <w:numPr>
                <w:ilvl w:val="0"/>
                <w:numId w:val="30"/>
              </w:numPr>
              <w:spacing w:line="276" w:lineRule="auto"/>
              <w:rPr>
                <w:ins w:id="5084" w:author="phuong vu" w:date="2018-11-22T13:51:00Z"/>
                <w:rPrChange w:id="5085" w:author="phuong vu" w:date="2018-11-25T21:55:00Z">
                  <w:rPr>
                    <w:ins w:id="5086" w:author="phuong vu" w:date="2018-11-22T13:51:00Z"/>
                    <w:lang w:val="en-US"/>
                  </w:rPr>
                </w:rPrChange>
              </w:rPr>
            </w:pPr>
            <w:ins w:id="5087" w:author="phuong vu" w:date="2018-11-22T13:51:00Z">
              <w:r w:rsidRPr="00BA3432">
                <w:rPr>
                  <w:rPrChange w:id="5088" w:author="phuong vu" w:date="2018-11-25T21:55:00Z">
                    <w:rPr>
                      <w:lang w:val="en-US"/>
                    </w:rPr>
                  </w:rPrChange>
                </w:rPr>
                <w:t xml:space="preserve">Trạng thái </w:t>
              </w:r>
              <w:r w:rsidRPr="00BA3432">
                <w:rPr>
                  <w:i/>
                  <w:rPrChange w:id="5089" w:author="phuong vu" w:date="2018-11-25T21:55:00Z">
                    <w:rPr>
                      <w:i/>
                      <w:lang w:val="en-US"/>
                    </w:rPr>
                  </w:rPrChange>
                </w:rPr>
                <w:t xml:space="preserve">“đã xử lí hoàn tất”: </w:t>
              </w:r>
              <w:r w:rsidRPr="00BA3432">
                <w:rPr>
                  <w:rPrChange w:id="5090" w:author="phuong vu" w:date="2018-11-25T21:55:00Z">
                    <w:rPr>
                      <w:lang w:val="en-US"/>
                    </w:rPr>
                  </w:rPrChange>
                </w:rPr>
                <w:t>Nhân viên quản lí đơn hàng có thể nhấn lên nút tạo hóa đơn để sinh hóa đơn dựa trên biên nhận.</w:t>
              </w:r>
            </w:ins>
          </w:p>
        </w:tc>
      </w:tr>
      <w:tr w:rsidR="00C774DC" w:rsidRPr="00BA3432" w14:paraId="41D2D3C3" w14:textId="77777777" w:rsidTr="00C774DC">
        <w:trPr>
          <w:ins w:id="5091" w:author="phuong vu" w:date="2018-11-22T13:51:00Z"/>
        </w:trPr>
        <w:tc>
          <w:tcPr>
            <w:tcW w:w="2425" w:type="dxa"/>
          </w:tcPr>
          <w:p w14:paraId="1A240DD6" w14:textId="77777777" w:rsidR="00C774DC" w:rsidRPr="00BA3432" w:rsidRDefault="00C774DC">
            <w:pPr>
              <w:spacing w:line="276" w:lineRule="auto"/>
              <w:rPr>
                <w:ins w:id="5092" w:author="phuong vu" w:date="2018-11-22T13:51:00Z"/>
                <w:b/>
                <w:rPrChange w:id="5093" w:author="phuong vu" w:date="2018-11-25T21:55:00Z">
                  <w:rPr>
                    <w:ins w:id="5094" w:author="phuong vu" w:date="2018-11-22T13:51:00Z"/>
                    <w:b/>
                  </w:rPr>
                </w:rPrChange>
              </w:rPr>
            </w:pPr>
            <w:ins w:id="5095" w:author="phuong vu" w:date="2018-11-22T13:51:00Z">
              <w:r w:rsidRPr="00BA3432">
                <w:rPr>
                  <w:b/>
                  <w:rPrChange w:id="5096" w:author="phuong vu" w:date="2018-11-25T21:55:00Z">
                    <w:rPr>
                      <w:b/>
                    </w:rPr>
                  </w:rPrChange>
                </w:rPr>
                <w:lastRenderedPageBreak/>
                <w:t>Kết quả</w:t>
              </w:r>
            </w:ins>
          </w:p>
        </w:tc>
        <w:tc>
          <w:tcPr>
            <w:tcW w:w="6686" w:type="dxa"/>
          </w:tcPr>
          <w:p w14:paraId="74339D29" w14:textId="77777777" w:rsidR="00C774DC" w:rsidRPr="00BA3432" w:rsidRDefault="00C774DC">
            <w:pPr>
              <w:spacing w:line="276" w:lineRule="auto"/>
              <w:jc w:val="left"/>
              <w:rPr>
                <w:ins w:id="5097" w:author="phuong vu" w:date="2018-11-22T13:51:00Z"/>
                <w:rPrChange w:id="5098" w:author="phuong vu" w:date="2018-11-25T21:55:00Z">
                  <w:rPr>
                    <w:ins w:id="5099" w:author="phuong vu" w:date="2018-11-22T13:51:00Z"/>
                    <w:lang w:val="en-US"/>
                  </w:rPr>
                </w:rPrChange>
              </w:rPr>
            </w:pPr>
            <w:ins w:id="5100" w:author="phuong vu" w:date="2018-11-22T13:51:00Z">
              <w:r w:rsidRPr="00BA3432">
                <w:rPr>
                  <w:rPrChange w:id="5101" w:author="phuong vu" w:date="2018-11-25T21:55:00Z">
                    <w:rPr>
                      <w:lang w:val="en-US"/>
                    </w:rPr>
                  </w:rPrChange>
                </w:rPr>
                <w:t>Hiển thị thông tin tất cả đơn hàng dưới dạng bảng.</w:t>
              </w:r>
            </w:ins>
          </w:p>
          <w:p w14:paraId="7B21269A" w14:textId="77777777" w:rsidR="00C774DC" w:rsidRPr="00BA3432" w:rsidRDefault="00C774DC">
            <w:pPr>
              <w:spacing w:line="276" w:lineRule="auto"/>
              <w:jc w:val="left"/>
              <w:rPr>
                <w:ins w:id="5102" w:author="phuong vu" w:date="2018-11-22T13:51:00Z"/>
                <w:rPrChange w:id="5103" w:author="phuong vu" w:date="2018-11-25T21:55:00Z">
                  <w:rPr>
                    <w:ins w:id="5104" w:author="phuong vu" w:date="2018-11-22T13:51:00Z"/>
                    <w:lang w:val="en-US"/>
                  </w:rPr>
                </w:rPrChange>
              </w:rPr>
            </w:pPr>
            <w:ins w:id="5105" w:author="phuong vu" w:date="2018-11-22T13:51:00Z">
              <w:r w:rsidRPr="00BA3432">
                <w:rPr>
                  <w:rPrChange w:id="5106" w:author="phuong vu" w:date="2018-11-25T21:55:00Z">
                    <w:rPr>
                      <w:lang w:val="en-US"/>
                    </w:rPr>
                  </w:rPrChange>
                </w:rPr>
                <w:t>Khi nhấn vào tên khách hàng hiển thị chi tiết đơn hàng.</w:t>
              </w:r>
            </w:ins>
          </w:p>
        </w:tc>
      </w:tr>
      <w:tr w:rsidR="00C774DC" w:rsidRPr="00BA3432" w14:paraId="0255994E" w14:textId="77777777" w:rsidTr="00C774DC">
        <w:trPr>
          <w:ins w:id="5107" w:author="phuong vu" w:date="2018-11-22T13:51:00Z"/>
        </w:trPr>
        <w:tc>
          <w:tcPr>
            <w:tcW w:w="2425" w:type="dxa"/>
          </w:tcPr>
          <w:p w14:paraId="5012B662" w14:textId="77777777" w:rsidR="00C774DC" w:rsidRPr="00BA3432" w:rsidRDefault="00C774DC">
            <w:pPr>
              <w:spacing w:line="276" w:lineRule="auto"/>
              <w:rPr>
                <w:ins w:id="5108" w:author="phuong vu" w:date="2018-11-22T13:51:00Z"/>
                <w:b/>
                <w:rPrChange w:id="5109" w:author="phuong vu" w:date="2018-11-25T21:55:00Z">
                  <w:rPr>
                    <w:ins w:id="5110" w:author="phuong vu" w:date="2018-11-22T13:51:00Z"/>
                    <w:b/>
                  </w:rPr>
                </w:rPrChange>
              </w:rPr>
            </w:pPr>
            <w:ins w:id="5111" w:author="phuong vu" w:date="2018-11-22T13:51:00Z">
              <w:r w:rsidRPr="00BA3432">
                <w:rPr>
                  <w:b/>
                  <w:rPrChange w:id="5112" w:author="phuong vu" w:date="2018-11-25T21:55:00Z">
                    <w:rPr>
                      <w:b/>
                    </w:rPr>
                  </w:rPrChange>
                </w:rPr>
                <w:t>Ghi chú</w:t>
              </w:r>
            </w:ins>
          </w:p>
        </w:tc>
        <w:tc>
          <w:tcPr>
            <w:tcW w:w="6686" w:type="dxa"/>
          </w:tcPr>
          <w:p w14:paraId="78EB9F92" w14:textId="77777777" w:rsidR="00C774DC" w:rsidRPr="00BA3432" w:rsidRDefault="00C774DC" w:rsidP="00026941">
            <w:pPr>
              <w:keepNext/>
              <w:spacing w:line="276" w:lineRule="auto"/>
              <w:rPr>
                <w:ins w:id="5113" w:author="phuong vu" w:date="2018-11-22T13:51:00Z"/>
                <w:rPrChange w:id="5114" w:author="phuong vu" w:date="2018-11-25T21:55:00Z">
                  <w:rPr>
                    <w:ins w:id="5115" w:author="phuong vu" w:date="2018-11-22T13:51:00Z"/>
                  </w:rPr>
                </w:rPrChange>
              </w:rPr>
              <w:pPrChange w:id="5116" w:author="phuong vu" w:date="2018-11-26T00:19:00Z">
                <w:pPr>
                  <w:keepNext/>
                  <w:spacing w:line="276" w:lineRule="auto"/>
                </w:pPr>
              </w:pPrChange>
            </w:pPr>
          </w:p>
        </w:tc>
      </w:tr>
    </w:tbl>
    <w:p w14:paraId="28E70327" w14:textId="435F25D0" w:rsidR="00C774DC" w:rsidRDefault="00026941" w:rsidP="00026941">
      <w:pPr>
        <w:pStyle w:val="Caption"/>
        <w:rPr>
          <w:ins w:id="5117" w:author="phuong vu" w:date="2018-11-26T00:20:00Z"/>
          <w:lang w:val="en-US"/>
        </w:rPr>
      </w:pPr>
      <w:ins w:id="5118" w:author="phuong vu" w:date="2018-11-26T00:19:00Z">
        <w:r>
          <w:t xml:space="preserve">Bảng </w:t>
        </w:r>
      </w:ins>
      <w:ins w:id="5119" w:author="phuong vu" w:date="2018-11-26T02:10:00Z">
        <w:r w:rsidR="00404CBA">
          <w:fldChar w:fldCharType="begin"/>
        </w:r>
        <w:r w:rsidR="00404CBA">
          <w:instrText xml:space="preserve"> STYLEREF 1 \s </w:instrText>
        </w:r>
      </w:ins>
      <w:r w:rsidR="00404CBA">
        <w:fldChar w:fldCharType="separate"/>
      </w:r>
      <w:r w:rsidR="00404CBA">
        <w:rPr>
          <w:noProof/>
        </w:rPr>
        <w:t>1</w:t>
      </w:r>
      <w:ins w:id="5120"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121" w:author="phuong vu" w:date="2018-11-26T02:10:00Z">
        <w:r w:rsidR="00404CBA">
          <w:rPr>
            <w:noProof/>
          </w:rPr>
          <w:t>4</w:t>
        </w:r>
        <w:r w:rsidR="00404CBA">
          <w:fldChar w:fldCharType="end"/>
        </w:r>
      </w:ins>
      <w:ins w:id="5122" w:author="phuong vu" w:date="2018-11-26T00:20:00Z">
        <w:r>
          <w:rPr>
            <w:lang w:val="en-US"/>
          </w:rPr>
          <w:t xml:space="preserve"> Chức năng thay đổi trạng thái đơn hàng</w:t>
        </w:r>
      </w:ins>
    </w:p>
    <w:p w14:paraId="6B8CD49F" w14:textId="440C8B88" w:rsidR="00026941" w:rsidRDefault="00026941" w:rsidP="00026941">
      <w:pPr>
        <w:pStyle w:val="Heading4"/>
        <w:rPr>
          <w:ins w:id="5123" w:author="phuong vu" w:date="2018-11-26T00:20:00Z"/>
          <w:lang w:val="en-US"/>
        </w:rPr>
      </w:pPr>
      <w:ins w:id="5124" w:author="phuong vu" w:date="2018-11-26T00:20:00Z">
        <w:r>
          <w:rPr>
            <w:lang w:val="en-US"/>
          </w:rPr>
          <w:t>Tạo hóa đơn đơn hàng</w:t>
        </w:r>
      </w:ins>
    </w:p>
    <w:tbl>
      <w:tblPr>
        <w:tblStyle w:val="TableGrid"/>
        <w:tblW w:w="0" w:type="auto"/>
        <w:tblLook w:val="04A0" w:firstRow="1" w:lastRow="0" w:firstColumn="1" w:lastColumn="0" w:noHBand="0" w:noVBand="1"/>
      </w:tblPr>
      <w:tblGrid>
        <w:gridCol w:w="2350"/>
        <w:gridCol w:w="6427"/>
      </w:tblGrid>
      <w:tr w:rsidR="00026941" w:rsidRPr="00F0075D" w14:paraId="53AB63BE" w14:textId="77777777" w:rsidTr="00026941">
        <w:trPr>
          <w:ins w:id="5125" w:author="phuong vu" w:date="2018-11-26T00:20:00Z"/>
        </w:trPr>
        <w:tc>
          <w:tcPr>
            <w:tcW w:w="2425" w:type="dxa"/>
          </w:tcPr>
          <w:p w14:paraId="1A0EF041" w14:textId="77777777" w:rsidR="00026941" w:rsidRPr="00F0075D" w:rsidRDefault="00026941" w:rsidP="00026941">
            <w:pPr>
              <w:spacing w:line="276" w:lineRule="auto"/>
              <w:rPr>
                <w:ins w:id="5126" w:author="phuong vu" w:date="2018-11-26T00:20:00Z"/>
                <w:b/>
              </w:rPr>
            </w:pPr>
            <w:ins w:id="5127" w:author="phuong vu" w:date="2018-11-26T00:20:00Z">
              <w:r w:rsidRPr="00F0075D">
                <w:rPr>
                  <w:b/>
                </w:rPr>
                <w:t>Mã yêu cầu</w:t>
              </w:r>
            </w:ins>
          </w:p>
        </w:tc>
        <w:tc>
          <w:tcPr>
            <w:tcW w:w="6686" w:type="dxa"/>
          </w:tcPr>
          <w:p w14:paraId="4A239F84" w14:textId="1FFED669" w:rsidR="00026941" w:rsidRPr="00F0075D" w:rsidRDefault="00026941" w:rsidP="00026941">
            <w:pPr>
              <w:spacing w:line="276" w:lineRule="auto"/>
              <w:rPr>
                <w:ins w:id="5128" w:author="phuong vu" w:date="2018-11-26T00:20:00Z"/>
                <w:lang w:val="en-US"/>
              </w:rPr>
            </w:pPr>
            <w:ins w:id="5129" w:author="phuong vu" w:date="2018-11-26T00:20:00Z">
              <w:r w:rsidRPr="00F0075D">
                <w:rPr>
                  <w:lang w:val="en-US"/>
                </w:rPr>
                <w:t>GU_01</w:t>
              </w:r>
              <w:r>
                <w:rPr>
                  <w:lang w:val="en-US"/>
                </w:rPr>
                <w:t>_0</w:t>
              </w:r>
            </w:ins>
            <w:ins w:id="5130" w:author="phuong vu" w:date="2018-11-26T00:21:00Z">
              <w:r>
                <w:rPr>
                  <w:lang w:val="en-US"/>
                </w:rPr>
                <w:t>4</w:t>
              </w:r>
            </w:ins>
          </w:p>
        </w:tc>
      </w:tr>
      <w:tr w:rsidR="00026941" w:rsidRPr="00F0075D" w14:paraId="486968CD" w14:textId="77777777" w:rsidTr="00026941">
        <w:trPr>
          <w:ins w:id="5131" w:author="phuong vu" w:date="2018-11-26T00:20:00Z"/>
        </w:trPr>
        <w:tc>
          <w:tcPr>
            <w:tcW w:w="2425" w:type="dxa"/>
          </w:tcPr>
          <w:p w14:paraId="711E533A" w14:textId="77777777" w:rsidR="00026941" w:rsidRPr="00F0075D" w:rsidRDefault="00026941" w:rsidP="00026941">
            <w:pPr>
              <w:spacing w:line="276" w:lineRule="auto"/>
              <w:rPr>
                <w:ins w:id="5132" w:author="phuong vu" w:date="2018-11-26T00:20:00Z"/>
                <w:b/>
              </w:rPr>
            </w:pPr>
            <w:ins w:id="5133" w:author="phuong vu" w:date="2018-11-26T00:20:00Z">
              <w:r w:rsidRPr="00F0075D">
                <w:rPr>
                  <w:b/>
                </w:rPr>
                <w:t>Tên chức năng</w:t>
              </w:r>
            </w:ins>
          </w:p>
        </w:tc>
        <w:tc>
          <w:tcPr>
            <w:tcW w:w="6686" w:type="dxa"/>
          </w:tcPr>
          <w:p w14:paraId="336BC4CB" w14:textId="5595CC86" w:rsidR="00026941" w:rsidRPr="00026941" w:rsidRDefault="00026941" w:rsidP="00026941">
            <w:pPr>
              <w:spacing w:line="276" w:lineRule="auto"/>
              <w:rPr>
                <w:ins w:id="5134" w:author="phuong vu" w:date="2018-11-26T00:20:00Z"/>
                <w:lang w:val="en-US"/>
                <w:rPrChange w:id="5135" w:author="phuong vu" w:date="2018-11-26T00:21:00Z">
                  <w:rPr>
                    <w:ins w:id="5136" w:author="phuong vu" w:date="2018-11-26T00:20:00Z"/>
                    <w:lang w:val="en-US"/>
                  </w:rPr>
                </w:rPrChange>
              </w:rPr>
            </w:pPr>
            <w:ins w:id="5137" w:author="phuong vu" w:date="2018-11-26T00:21:00Z">
              <w:r>
                <w:rPr>
                  <w:lang w:val="en-US"/>
                </w:rPr>
                <w:t>Tạo hóa đơn đơn hàng</w:t>
              </w:r>
            </w:ins>
          </w:p>
        </w:tc>
      </w:tr>
      <w:tr w:rsidR="00026941" w:rsidRPr="00F0075D" w14:paraId="03159E1D" w14:textId="77777777" w:rsidTr="00026941">
        <w:trPr>
          <w:ins w:id="5138" w:author="phuong vu" w:date="2018-11-26T00:20:00Z"/>
        </w:trPr>
        <w:tc>
          <w:tcPr>
            <w:tcW w:w="2425" w:type="dxa"/>
          </w:tcPr>
          <w:p w14:paraId="0EE65E23" w14:textId="77777777" w:rsidR="00026941" w:rsidRPr="00F0075D" w:rsidRDefault="00026941" w:rsidP="00026941">
            <w:pPr>
              <w:spacing w:line="276" w:lineRule="auto"/>
              <w:rPr>
                <w:ins w:id="5139" w:author="phuong vu" w:date="2018-11-26T00:20:00Z"/>
                <w:b/>
              </w:rPr>
            </w:pPr>
            <w:ins w:id="5140" w:author="phuong vu" w:date="2018-11-26T00:20:00Z">
              <w:r w:rsidRPr="00F0075D">
                <w:rPr>
                  <w:b/>
                </w:rPr>
                <w:t>Đối tượng sử dụng</w:t>
              </w:r>
            </w:ins>
          </w:p>
        </w:tc>
        <w:tc>
          <w:tcPr>
            <w:tcW w:w="6686" w:type="dxa"/>
          </w:tcPr>
          <w:p w14:paraId="36B61A24" w14:textId="37F447C8" w:rsidR="00026941" w:rsidRPr="00F0075D" w:rsidRDefault="00026941" w:rsidP="00026941">
            <w:pPr>
              <w:spacing w:line="276" w:lineRule="auto"/>
              <w:rPr>
                <w:ins w:id="5141" w:author="phuong vu" w:date="2018-11-26T00:20:00Z"/>
                <w:lang w:val="en-US"/>
              </w:rPr>
            </w:pPr>
            <w:ins w:id="5142" w:author="phuong vu" w:date="2018-11-26T00:20:00Z">
              <w:r>
                <w:rPr>
                  <w:lang w:val="en-US"/>
                </w:rPr>
                <w:t>Nhân viên chi nhánh</w:t>
              </w:r>
            </w:ins>
          </w:p>
        </w:tc>
      </w:tr>
      <w:tr w:rsidR="00026941" w:rsidRPr="00F0075D" w14:paraId="71AFBC5F" w14:textId="77777777" w:rsidTr="00026941">
        <w:trPr>
          <w:ins w:id="5143" w:author="phuong vu" w:date="2018-11-26T00:20:00Z"/>
        </w:trPr>
        <w:tc>
          <w:tcPr>
            <w:tcW w:w="2425" w:type="dxa"/>
          </w:tcPr>
          <w:p w14:paraId="6F5F7980" w14:textId="77777777" w:rsidR="00026941" w:rsidRPr="00F0075D" w:rsidRDefault="00026941" w:rsidP="00026941">
            <w:pPr>
              <w:spacing w:line="276" w:lineRule="auto"/>
              <w:rPr>
                <w:ins w:id="5144" w:author="phuong vu" w:date="2018-11-26T00:20:00Z"/>
                <w:b/>
              </w:rPr>
            </w:pPr>
            <w:ins w:id="5145" w:author="phuong vu" w:date="2018-11-26T00:20:00Z">
              <w:r w:rsidRPr="00F0075D">
                <w:rPr>
                  <w:b/>
                </w:rPr>
                <w:t>Tiền điều kiện</w:t>
              </w:r>
            </w:ins>
          </w:p>
        </w:tc>
        <w:tc>
          <w:tcPr>
            <w:tcW w:w="6686" w:type="dxa"/>
          </w:tcPr>
          <w:p w14:paraId="3CC521D5" w14:textId="40223789" w:rsidR="00026941" w:rsidRPr="00F0075D" w:rsidRDefault="00026941" w:rsidP="00026941">
            <w:pPr>
              <w:spacing w:line="276" w:lineRule="auto"/>
              <w:rPr>
                <w:ins w:id="5146" w:author="phuong vu" w:date="2018-11-26T00:20:00Z"/>
                <w:lang w:val="en-US"/>
              </w:rPr>
            </w:pPr>
            <w:ins w:id="5147" w:author="phuong vu" w:date="2018-11-26T00:20:00Z">
              <w:r w:rsidRPr="00F0075D">
                <w:t>Truy cập được trang web quản lí và đăng nhập thành công vào hệ thống.</w:t>
              </w:r>
              <w:r>
                <w:rPr>
                  <w:lang w:val="en-US"/>
                </w:rPr>
                <w:t xml:space="preserve"> Truy cập được </w:t>
              </w:r>
            </w:ins>
            <w:ins w:id="5148" w:author="phuong vu" w:date="2018-11-26T00:21:00Z">
              <w:r>
                <w:rPr>
                  <w:lang w:val="en-US"/>
                </w:rPr>
                <w:t>một đơn hàng có trạng thái “</w:t>
              </w:r>
            </w:ins>
            <w:ins w:id="5149" w:author="phuong vu" w:date="2018-11-26T00:22:00Z">
              <w:r w:rsidRPr="00B3221F">
                <w:rPr>
                  <w:i/>
                  <w:lang w:val="en-US"/>
                  <w:rPrChange w:id="5150" w:author="phuong vu" w:date="2018-11-26T00:22:00Z">
                    <w:rPr>
                      <w:lang w:val="en-US"/>
                    </w:rPr>
                  </w:rPrChange>
                </w:rPr>
                <w:t>đã xử lí hoàn tất</w:t>
              </w:r>
            </w:ins>
            <w:ins w:id="5151" w:author="phuong vu" w:date="2018-11-26T00:21:00Z">
              <w:r>
                <w:rPr>
                  <w:lang w:val="en-US"/>
                </w:rPr>
                <w:t>”</w:t>
              </w:r>
            </w:ins>
            <w:ins w:id="5152" w:author="phuong vu" w:date="2018-11-26T00:22:00Z">
              <w:r w:rsidR="00B3221F">
                <w:rPr>
                  <w:lang w:val="en-US"/>
                </w:rPr>
                <w:t>.</w:t>
              </w:r>
            </w:ins>
          </w:p>
        </w:tc>
      </w:tr>
      <w:tr w:rsidR="00026941" w:rsidRPr="00F0075D" w14:paraId="45F7A781" w14:textId="77777777" w:rsidTr="00026941">
        <w:trPr>
          <w:ins w:id="5153" w:author="phuong vu" w:date="2018-11-26T00:20:00Z"/>
        </w:trPr>
        <w:tc>
          <w:tcPr>
            <w:tcW w:w="2425" w:type="dxa"/>
          </w:tcPr>
          <w:p w14:paraId="7DDA7A19" w14:textId="77777777" w:rsidR="00026941" w:rsidRPr="00F0075D" w:rsidRDefault="00026941" w:rsidP="00026941">
            <w:pPr>
              <w:spacing w:line="276" w:lineRule="auto"/>
              <w:rPr>
                <w:ins w:id="5154" w:author="phuong vu" w:date="2018-11-26T00:20:00Z"/>
                <w:b/>
              </w:rPr>
            </w:pPr>
            <w:ins w:id="5155" w:author="phuong vu" w:date="2018-11-26T00:20:00Z">
              <w:r w:rsidRPr="00F0075D">
                <w:rPr>
                  <w:b/>
                </w:rPr>
                <w:t>Cách xử lí</w:t>
              </w:r>
            </w:ins>
          </w:p>
        </w:tc>
        <w:tc>
          <w:tcPr>
            <w:tcW w:w="6686" w:type="dxa"/>
          </w:tcPr>
          <w:p w14:paraId="418B1F5F" w14:textId="5485C617" w:rsidR="00026941" w:rsidRDefault="00026941" w:rsidP="00026941">
            <w:pPr>
              <w:spacing w:line="276" w:lineRule="auto"/>
              <w:rPr>
                <w:ins w:id="5156" w:author="phuong vu" w:date="2018-11-26T00:23:00Z"/>
                <w:lang w:val="en-US"/>
              </w:rPr>
            </w:pPr>
            <w:ins w:id="5157" w:author="phuong vu" w:date="2018-11-26T00:20:00Z">
              <w:r w:rsidRPr="00F0075D">
                <w:t xml:space="preserve">Bước 1: </w:t>
              </w:r>
              <w:r>
                <w:rPr>
                  <w:lang w:val="en-US"/>
                </w:rPr>
                <w:t xml:space="preserve">Chọn </w:t>
              </w:r>
            </w:ins>
            <w:ins w:id="5158" w:author="phuong vu" w:date="2018-11-26T00:23:00Z">
              <w:r w:rsidR="00B3221F">
                <w:rPr>
                  <w:lang w:val="en-US"/>
                </w:rPr>
                <w:t xml:space="preserve"> nút</w:t>
              </w:r>
            </w:ins>
            <w:ins w:id="5159" w:author="phuong vu" w:date="2018-11-26T00:22:00Z">
              <w:r w:rsidR="00B3221F">
                <w:rPr>
                  <w:lang w:val="en-US"/>
                </w:rPr>
                <w:t>“</w:t>
              </w:r>
            </w:ins>
            <w:ins w:id="5160" w:author="phuong vu" w:date="2018-11-26T00:23:00Z">
              <w:r w:rsidR="00B3221F" w:rsidRPr="00B3221F">
                <w:rPr>
                  <w:i/>
                  <w:lang w:val="en-US"/>
                  <w:rPrChange w:id="5161" w:author="phuong vu" w:date="2018-11-26T00:23:00Z">
                    <w:rPr>
                      <w:lang w:val="en-US"/>
                    </w:rPr>
                  </w:rPrChange>
                </w:rPr>
                <w:t>Tạo hóa đơn</w:t>
              </w:r>
            </w:ins>
            <w:ins w:id="5162" w:author="phuong vu" w:date="2018-11-26T00:22:00Z">
              <w:r w:rsidR="00B3221F">
                <w:rPr>
                  <w:lang w:val="en-US"/>
                </w:rPr>
                <w:t>”</w:t>
              </w:r>
            </w:ins>
            <w:ins w:id="5163" w:author="phuong vu" w:date="2018-11-26T00:23:00Z">
              <w:r w:rsidR="00B3221F">
                <w:rPr>
                  <w:lang w:val="en-US"/>
                </w:rPr>
                <w:t>.</w:t>
              </w:r>
            </w:ins>
          </w:p>
          <w:p w14:paraId="2B0D4549" w14:textId="2C8E44F3" w:rsidR="00B3221F" w:rsidRPr="00F0075D" w:rsidRDefault="00B3221F" w:rsidP="00026941">
            <w:pPr>
              <w:spacing w:line="276" w:lineRule="auto"/>
              <w:rPr>
                <w:ins w:id="5164" w:author="phuong vu" w:date="2018-11-26T00:20:00Z"/>
                <w:lang w:val="en-US"/>
              </w:rPr>
            </w:pPr>
            <w:ins w:id="5165" w:author="phuong vu" w:date="2018-11-26T00:23:00Z">
              <w:r>
                <w:rPr>
                  <w:lang w:val="en-US"/>
                </w:rPr>
                <w:t>Bước 2: Tạo hóa đơn dựa trên biên nhận của đơn hàng.</w:t>
              </w:r>
            </w:ins>
          </w:p>
          <w:p w14:paraId="113F56F5" w14:textId="3336F347" w:rsidR="00026941" w:rsidRPr="00B3221F" w:rsidRDefault="00026941" w:rsidP="00026941">
            <w:pPr>
              <w:spacing w:line="276" w:lineRule="auto"/>
              <w:rPr>
                <w:ins w:id="5166" w:author="phuong vu" w:date="2018-11-26T00:20:00Z"/>
                <w:lang w:val="en-US"/>
                <w:rPrChange w:id="5167" w:author="phuong vu" w:date="2018-11-26T00:24:00Z">
                  <w:rPr>
                    <w:ins w:id="5168" w:author="phuong vu" w:date="2018-11-26T00:20:00Z"/>
                    <w:lang w:val="en-US"/>
                  </w:rPr>
                </w:rPrChange>
              </w:rPr>
            </w:pPr>
            <w:ins w:id="5169" w:author="phuong vu" w:date="2018-11-26T00:20:00Z">
              <w:r w:rsidRPr="00F0075D">
                <w:t xml:space="preserve">Bước </w:t>
              </w:r>
            </w:ins>
            <w:ins w:id="5170" w:author="phuong vu" w:date="2018-11-26T00:24:00Z">
              <w:r w:rsidR="00B3221F">
                <w:rPr>
                  <w:lang w:val="en-US"/>
                </w:rPr>
                <w:t>3: Thông báo thành côn</w:t>
              </w:r>
            </w:ins>
            <w:ins w:id="5171" w:author="phuong vu" w:date="2018-11-26T00:25:00Z">
              <w:r w:rsidR="00B3221F">
                <w:rPr>
                  <w:lang w:val="en-US"/>
                </w:rPr>
                <w:t>g.</w:t>
              </w:r>
            </w:ins>
          </w:p>
        </w:tc>
      </w:tr>
      <w:tr w:rsidR="00026941" w:rsidRPr="00F0075D" w14:paraId="26248B5E" w14:textId="77777777" w:rsidTr="00026941">
        <w:trPr>
          <w:ins w:id="5172" w:author="phuong vu" w:date="2018-11-26T00:20:00Z"/>
        </w:trPr>
        <w:tc>
          <w:tcPr>
            <w:tcW w:w="2425" w:type="dxa"/>
          </w:tcPr>
          <w:p w14:paraId="48E1EA09" w14:textId="77777777" w:rsidR="00026941" w:rsidRPr="00F0075D" w:rsidRDefault="00026941" w:rsidP="00026941">
            <w:pPr>
              <w:spacing w:line="276" w:lineRule="auto"/>
              <w:rPr>
                <w:ins w:id="5173" w:author="phuong vu" w:date="2018-11-26T00:20:00Z"/>
                <w:b/>
              </w:rPr>
            </w:pPr>
            <w:ins w:id="5174" w:author="phuong vu" w:date="2018-11-26T00:20:00Z">
              <w:r w:rsidRPr="00F0075D">
                <w:rPr>
                  <w:b/>
                </w:rPr>
                <w:t>Kết quả</w:t>
              </w:r>
            </w:ins>
          </w:p>
        </w:tc>
        <w:tc>
          <w:tcPr>
            <w:tcW w:w="6686" w:type="dxa"/>
          </w:tcPr>
          <w:p w14:paraId="1DDC43DF" w14:textId="41BAE65B" w:rsidR="00026941" w:rsidRPr="00F0075D" w:rsidRDefault="00026941" w:rsidP="00026941">
            <w:pPr>
              <w:spacing w:line="276" w:lineRule="auto"/>
              <w:jc w:val="left"/>
              <w:rPr>
                <w:ins w:id="5175" w:author="phuong vu" w:date="2018-11-26T00:20:00Z"/>
                <w:lang w:val="en-US"/>
              </w:rPr>
            </w:pPr>
            <w:ins w:id="5176" w:author="phuong vu" w:date="2018-11-26T00:20:00Z">
              <w:r>
                <w:rPr>
                  <w:lang w:val="en-US"/>
                </w:rPr>
                <w:t>Hiển thị thông tin chi tiết đơn hàng</w:t>
              </w:r>
            </w:ins>
            <w:ins w:id="5177" w:author="phuong vu" w:date="2018-11-26T00:24:00Z">
              <w:r w:rsidR="00B3221F">
                <w:rPr>
                  <w:lang w:val="en-US"/>
                </w:rPr>
                <w:t xml:space="preserve"> với nút “</w:t>
              </w:r>
              <w:r w:rsidR="00B3221F" w:rsidRPr="00B3221F">
                <w:rPr>
                  <w:i/>
                  <w:lang w:val="en-US"/>
                  <w:rPrChange w:id="5178" w:author="phuong vu" w:date="2018-11-26T00:24:00Z">
                    <w:rPr>
                      <w:lang w:val="en-US"/>
                    </w:rPr>
                  </w:rPrChange>
                </w:rPr>
                <w:t>Xem hóa đơn</w:t>
              </w:r>
              <w:r w:rsidR="00B3221F">
                <w:rPr>
                  <w:lang w:val="en-US"/>
                </w:rPr>
                <w:t>”</w:t>
              </w:r>
            </w:ins>
          </w:p>
        </w:tc>
      </w:tr>
      <w:tr w:rsidR="00026941" w:rsidRPr="00F0075D" w14:paraId="05BFAA41" w14:textId="77777777" w:rsidTr="00026941">
        <w:trPr>
          <w:ins w:id="5179" w:author="phuong vu" w:date="2018-11-26T00:20:00Z"/>
        </w:trPr>
        <w:tc>
          <w:tcPr>
            <w:tcW w:w="2425" w:type="dxa"/>
          </w:tcPr>
          <w:p w14:paraId="63036851" w14:textId="77777777" w:rsidR="00026941" w:rsidRPr="00F0075D" w:rsidRDefault="00026941" w:rsidP="00026941">
            <w:pPr>
              <w:spacing w:line="276" w:lineRule="auto"/>
              <w:rPr>
                <w:ins w:id="5180" w:author="phuong vu" w:date="2018-11-26T00:20:00Z"/>
                <w:b/>
              </w:rPr>
            </w:pPr>
            <w:ins w:id="5181" w:author="phuong vu" w:date="2018-11-26T00:20:00Z">
              <w:r w:rsidRPr="00F0075D">
                <w:rPr>
                  <w:b/>
                </w:rPr>
                <w:t>Ghi chú</w:t>
              </w:r>
            </w:ins>
          </w:p>
        </w:tc>
        <w:tc>
          <w:tcPr>
            <w:tcW w:w="6686" w:type="dxa"/>
          </w:tcPr>
          <w:p w14:paraId="14C5DD18" w14:textId="77777777" w:rsidR="00026941" w:rsidRPr="00F0075D" w:rsidRDefault="00026941" w:rsidP="00B3221F">
            <w:pPr>
              <w:keepNext/>
              <w:spacing w:line="276" w:lineRule="auto"/>
              <w:rPr>
                <w:ins w:id="5182" w:author="phuong vu" w:date="2018-11-26T00:20:00Z"/>
              </w:rPr>
              <w:pPrChange w:id="5183" w:author="phuong vu" w:date="2018-11-26T00:25:00Z">
                <w:pPr>
                  <w:keepNext/>
                  <w:spacing w:line="276" w:lineRule="auto"/>
                </w:pPr>
              </w:pPrChange>
            </w:pPr>
          </w:p>
        </w:tc>
      </w:tr>
    </w:tbl>
    <w:p w14:paraId="3051B2C1" w14:textId="310E03AD" w:rsidR="00026941" w:rsidRDefault="00B3221F" w:rsidP="00B3221F">
      <w:pPr>
        <w:pStyle w:val="Caption"/>
        <w:rPr>
          <w:ins w:id="5184" w:author="phuong vu" w:date="2018-11-26T00:25:00Z"/>
          <w:lang w:val="en-US"/>
        </w:rPr>
      </w:pPr>
      <w:ins w:id="5185" w:author="phuong vu" w:date="2018-11-26T00:25:00Z">
        <w:r>
          <w:t xml:space="preserve">Bảng </w:t>
        </w:r>
      </w:ins>
      <w:ins w:id="5186" w:author="phuong vu" w:date="2018-11-26T02:10:00Z">
        <w:r w:rsidR="00404CBA">
          <w:fldChar w:fldCharType="begin"/>
        </w:r>
        <w:r w:rsidR="00404CBA">
          <w:instrText xml:space="preserve"> STYLEREF 1 \s </w:instrText>
        </w:r>
      </w:ins>
      <w:r w:rsidR="00404CBA">
        <w:fldChar w:fldCharType="separate"/>
      </w:r>
      <w:r w:rsidR="00404CBA">
        <w:rPr>
          <w:noProof/>
        </w:rPr>
        <w:t>1</w:t>
      </w:r>
      <w:ins w:id="518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188" w:author="phuong vu" w:date="2018-11-26T02:10:00Z">
        <w:r w:rsidR="00404CBA">
          <w:rPr>
            <w:noProof/>
          </w:rPr>
          <w:t>5</w:t>
        </w:r>
        <w:r w:rsidR="00404CBA">
          <w:fldChar w:fldCharType="end"/>
        </w:r>
      </w:ins>
      <w:ins w:id="5189" w:author="phuong vu" w:date="2018-11-26T00:25:00Z">
        <w:r>
          <w:rPr>
            <w:lang w:val="en-US"/>
          </w:rPr>
          <w:t xml:space="preserve"> Chức năng tạo hóa đơn đơn hàng</w:t>
        </w:r>
      </w:ins>
    </w:p>
    <w:p w14:paraId="10385C46" w14:textId="73FBEB6F" w:rsidR="00B3221F" w:rsidRDefault="00B3221F" w:rsidP="00B3221F">
      <w:pPr>
        <w:pStyle w:val="Heading4"/>
        <w:rPr>
          <w:ins w:id="5190" w:author="phuong vu" w:date="2018-11-26T00:26:00Z"/>
          <w:lang w:val="en-US"/>
        </w:rPr>
      </w:pPr>
      <w:ins w:id="5191" w:author="phuong vu" w:date="2018-11-26T00:25:00Z">
        <w:r>
          <w:rPr>
            <w:lang w:val="en-US"/>
          </w:rPr>
          <w:lastRenderedPageBreak/>
          <w:t xml:space="preserve">Cập nhật hóa </w:t>
        </w:r>
      </w:ins>
      <w:ins w:id="5192" w:author="phuong vu" w:date="2018-11-26T00:26:00Z">
        <w:r>
          <w:rPr>
            <w:lang w:val="en-US"/>
          </w:rPr>
          <w:t>đơn</w:t>
        </w:r>
      </w:ins>
    </w:p>
    <w:tbl>
      <w:tblPr>
        <w:tblStyle w:val="TableGrid"/>
        <w:tblW w:w="0" w:type="auto"/>
        <w:tblLook w:val="04A0" w:firstRow="1" w:lastRow="0" w:firstColumn="1" w:lastColumn="0" w:noHBand="0" w:noVBand="1"/>
      </w:tblPr>
      <w:tblGrid>
        <w:gridCol w:w="2350"/>
        <w:gridCol w:w="6427"/>
      </w:tblGrid>
      <w:tr w:rsidR="00B3221F" w:rsidRPr="00F0075D" w14:paraId="13879D54" w14:textId="77777777" w:rsidTr="00B3221F">
        <w:trPr>
          <w:ins w:id="5193" w:author="phuong vu" w:date="2018-11-26T00:26:00Z"/>
        </w:trPr>
        <w:tc>
          <w:tcPr>
            <w:tcW w:w="2425" w:type="dxa"/>
          </w:tcPr>
          <w:p w14:paraId="6F6C8581" w14:textId="77777777" w:rsidR="00B3221F" w:rsidRPr="00F0075D" w:rsidRDefault="00B3221F" w:rsidP="00B3221F">
            <w:pPr>
              <w:spacing w:line="276" w:lineRule="auto"/>
              <w:rPr>
                <w:ins w:id="5194" w:author="phuong vu" w:date="2018-11-26T00:26:00Z"/>
                <w:b/>
              </w:rPr>
            </w:pPr>
            <w:ins w:id="5195" w:author="phuong vu" w:date="2018-11-26T00:26:00Z">
              <w:r w:rsidRPr="00F0075D">
                <w:rPr>
                  <w:b/>
                </w:rPr>
                <w:t>Mã yêu cầu</w:t>
              </w:r>
            </w:ins>
          </w:p>
        </w:tc>
        <w:tc>
          <w:tcPr>
            <w:tcW w:w="6686" w:type="dxa"/>
          </w:tcPr>
          <w:p w14:paraId="314A8972" w14:textId="77777777" w:rsidR="00B3221F" w:rsidRPr="00F0075D" w:rsidRDefault="00B3221F" w:rsidP="00B3221F">
            <w:pPr>
              <w:spacing w:line="276" w:lineRule="auto"/>
              <w:rPr>
                <w:ins w:id="5196" w:author="phuong vu" w:date="2018-11-26T00:26:00Z"/>
                <w:lang w:val="en-US"/>
              </w:rPr>
            </w:pPr>
            <w:ins w:id="5197" w:author="phuong vu" w:date="2018-11-26T00:26:00Z">
              <w:r w:rsidRPr="00F0075D">
                <w:rPr>
                  <w:lang w:val="en-US"/>
                </w:rPr>
                <w:t>GU_01</w:t>
              </w:r>
              <w:r>
                <w:rPr>
                  <w:lang w:val="en-US"/>
                </w:rPr>
                <w:t>_04</w:t>
              </w:r>
            </w:ins>
          </w:p>
        </w:tc>
      </w:tr>
      <w:tr w:rsidR="00B3221F" w:rsidRPr="00F0075D" w14:paraId="6901AAD2" w14:textId="77777777" w:rsidTr="00B3221F">
        <w:trPr>
          <w:ins w:id="5198" w:author="phuong vu" w:date="2018-11-26T00:26:00Z"/>
        </w:trPr>
        <w:tc>
          <w:tcPr>
            <w:tcW w:w="2425" w:type="dxa"/>
          </w:tcPr>
          <w:p w14:paraId="54AB5ADC" w14:textId="77777777" w:rsidR="00B3221F" w:rsidRPr="00F0075D" w:rsidRDefault="00B3221F" w:rsidP="00B3221F">
            <w:pPr>
              <w:spacing w:line="276" w:lineRule="auto"/>
              <w:rPr>
                <w:ins w:id="5199" w:author="phuong vu" w:date="2018-11-26T00:26:00Z"/>
                <w:b/>
              </w:rPr>
            </w:pPr>
            <w:ins w:id="5200" w:author="phuong vu" w:date="2018-11-26T00:26:00Z">
              <w:r w:rsidRPr="00F0075D">
                <w:rPr>
                  <w:b/>
                </w:rPr>
                <w:t>Tên chức năng</w:t>
              </w:r>
            </w:ins>
          </w:p>
        </w:tc>
        <w:tc>
          <w:tcPr>
            <w:tcW w:w="6686" w:type="dxa"/>
          </w:tcPr>
          <w:p w14:paraId="4CC97E5E" w14:textId="77777777" w:rsidR="00B3221F" w:rsidRPr="00F0075D" w:rsidRDefault="00B3221F" w:rsidP="00B3221F">
            <w:pPr>
              <w:spacing w:line="276" w:lineRule="auto"/>
              <w:rPr>
                <w:ins w:id="5201" w:author="phuong vu" w:date="2018-11-26T00:26:00Z"/>
                <w:lang w:val="en-US"/>
              </w:rPr>
            </w:pPr>
            <w:ins w:id="5202" w:author="phuong vu" w:date="2018-11-26T00:26:00Z">
              <w:r>
                <w:rPr>
                  <w:lang w:val="en-US"/>
                </w:rPr>
                <w:t>Tạo hóa đơn đơn hàng</w:t>
              </w:r>
            </w:ins>
          </w:p>
        </w:tc>
      </w:tr>
      <w:tr w:rsidR="00B3221F" w:rsidRPr="00F0075D" w14:paraId="297FC355" w14:textId="77777777" w:rsidTr="00B3221F">
        <w:trPr>
          <w:ins w:id="5203" w:author="phuong vu" w:date="2018-11-26T00:26:00Z"/>
        </w:trPr>
        <w:tc>
          <w:tcPr>
            <w:tcW w:w="2425" w:type="dxa"/>
          </w:tcPr>
          <w:p w14:paraId="00032FDB" w14:textId="77777777" w:rsidR="00B3221F" w:rsidRPr="00F0075D" w:rsidRDefault="00B3221F" w:rsidP="00B3221F">
            <w:pPr>
              <w:spacing w:line="276" w:lineRule="auto"/>
              <w:rPr>
                <w:ins w:id="5204" w:author="phuong vu" w:date="2018-11-26T00:26:00Z"/>
                <w:b/>
              </w:rPr>
            </w:pPr>
            <w:ins w:id="5205" w:author="phuong vu" w:date="2018-11-26T00:26:00Z">
              <w:r w:rsidRPr="00F0075D">
                <w:rPr>
                  <w:b/>
                </w:rPr>
                <w:t>Đối tượng sử dụng</w:t>
              </w:r>
            </w:ins>
          </w:p>
        </w:tc>
        <w:tc>
          <w:tcPr>
            <w:tcW w:w="6686" w:type="dxa"/>
          </w:tcPr>
          <w:p w14:paraId="154F97D0" w14:textId="77777777" w:rsidR="00B3221F" w:rsidRPr="00F0075D" w:rsidRDefault="00B3221F" w:rsidP="00B3221F">
            <w:pPr>
              <w:spacing w:line="276" w:lineRule="auto"/>
              <w:rPr>
                <w:ins w:id="5206" w:author="phuong vu" w:date="2018-11-26T00:26:00Z"/>
                <w:lang w:val="en-US"/>
              </w:rPr>
            </w:pPr>
            <w:ins w:id="5207" w:author="phuong vu" w:date="2018-11-26T00:26:00Z">
              <w:r>
                <w:rPr>
                  <w:lang w:val="en-US"/>
                </w:rPr>
                <w:t>Nhân viên chi nhánh</w:t>
              </w:r>
            </w:ins>
          </w:p>
        </w:tc>
      </w:tr>
      <w:tr w:rsidR="00B3221F" w:rsidRPr="00F0075D" w14:paraId="4FF7D7C4" w14:textId="77777777" w:rsidTr="00B3221F">
        <w:trPr>
          <w:ins w:id="5208" w:author="phuong vu" w:date="2018-11-26T00:26:00Z"/>
        </w:trPr>
        <w:tc>
          <w:tcPr>
            <w:tcW w:w="2425" w:type="dxa"/>
          </w:tcPr>
          <w:p w14:paraId="25756118" w14:textId="77777777" w:rsidR="00B3221F" w:rsidRPr="00F0075D" w:rsidRDefault="00B3221F" w:rsidP="00B3221F">
            <w:pPr>
              <w:spacing w:line="276" w:lineRule="auto"/>
              <w:rPr>
                <w:ins w:id="5209" w:author="phuong vu" w:date="2018-11-26T00:26:00Z"/>
                <w:b/>
              </w:rPr>
            </w:pPr>
            <w:ins w:id="5210" w:author="phuong vu" w:date="2018-11-26T00:26:00Z">
              <w:r w:rsidRPr="00F0075D">
                <w:rPr>
                  <w:b/>
                </w:rPr>
                <w:t>Tiền điều kiện</w:t>
              </w:r>
            </w:ins>
          </w:p>
        </w:tc>
        <w:tc>
          <w:tcPr>
            <w:tcW w:w="6686" w:type="dxa"/>
          </w:tcPr>
          <w:p w14:paraId="231AA34F" w14:textId="77777777" w:rsidR="00B3221F" w:rsidRPr="00F0075D" w:rsidRDefault="00B3221F" w:rsidP="00B3221F">
            <w:pPr>
              <w:spacing w:line="276" w:lineRule="auto"/>
              <w:rPr>
                <w:ins w:id="5211" w:author="phuong vu" w:date="2018-11-26T00:26:00Z"/>
                <w:lang w:val="en-US"/>
              </w:rPr>
            </w:pPr>
            <w:ins w:id="5212" w:author="phuong vu" w:date="2018-11-26T00:26:00Z">
              <w:r w:rsidRPr="00F0075D">
                <w:t>Truy cập được trang web quản lí và đăng nhập thành công vào hệ thống.</w:t>
              </w:r>
              <w:r>
                <w:rPr>
                  <w:lang w:val="en-US"/>
                </w:rPr>
                <w:t xml:space="preserve"> Truy cập được một đơn hàng có trạng thái “</w:t>
              </w:r>
              <w:r w:rsidRPr="00F0075D">
                <w:rPr>
                  <w:i/>
                  <w:lang w:val="en-US"/>
                </w:rPr>
                <w:t>đã xử lí hoàn tất</w:t>
              </w:r>
              <w:r>
                <w:rPr>
                  <w:lang w:val="en-US"/>
                </w:rPr>
                <w:t>”.</w:t>
              </w:r>
            </w:ins>
          </w:p>
        </w:tc>
      </w:tr>
      <w:tr w:rsidR="00B3221F" w:rsidRPr="00F0075D" w14:paraId="70834FC9" w14:textId="77777777" w:rsidTr="00B3221F">
        <w:trPr>
          <w:ins w:id="5213" w:author="phuong vu" w:date="2018-11-26T00:26:00Z"/>
        </w:trPr>
        <w:tc>
          <w:tcPr>
            <w:tcW w:w="2425" w:type="dxa"/>
          </w:tcPr>
          <w:p w14:paraId="721D5606" w14:textId="77777777" w:rsidR="00B3221F" w:rsidRPr="00F0075D" w:rsidRDefault="00B3221F" w:rsidP="00B3221F">
            <w:pPr>
              <w:spacing w:line="276" w:lineRule="auto"/>
              <w:rPr>
                <w:ins w:id="5214" w:author="phuong vu" w:date="2018-11-26T00:26:00Z"/>
                <w:b/>
              </w:rPr>
            </w:pPr>
            <w:ins w:id="5215" w:author="phuong vu" w:date="2018-11-26T00:26:00Z">
              <w:r w:rsidRPr="00F0075D">
                <w:rPr>
                  <w:b/>
                </w:rPr>
                <w:t>Cách xử lí</w:t>
              </w:r>
            </w:ins>
          </w:p>
        </w:tc>
        <w:tc>
          <w:tcPr>
            <w:tcW w:w="6686" w:type="dxa"/>
          </w:tcPr>
          <w:p w14:paraId="6A7A2833" w14:textId="7E48C866" w:rsidR="00B3221F" w:rsidRDefault="00B3221F" w:rsidP="00B3221F">
            <w:pPr>
              <w:spacing w:line="276" w:lineRule="auto"/>
              <w:rPr>
                <w:ins w:id="5216" w:author="phuong vu" w:date="2018-11-26T00:26:00Z"/>
                <w:lang w:val="en-US"/>
              </w:rPr>
            </w:pPr>
            <w:ins w:id="5217" w:author="phuong vu" w:date="2018-11-26T00:26:00Z">
              <w:r w:rsidRPr="00F0075D">
                <w:t xml:space="preserve">Bước 1: </w:t>
              </w:r>
              <w:r>
                <w:rPr>
                  <w:lang w:val="en-US"/>
                </w:rPr>
                <w:t>Chọn  nút “</w:t>
              </w:r>
              <w:r>
                <w:rPr>
                  <w:i/>
                  <w:lang w:val="en-US"/>
                </w:rPr>
                <w:t>Xem</w:t>
              </w:r>
              <w:r w:rsidRPr="00F0075D">
                <w:rPr>
                  <w:i/>
                  <w:lang w:val="en-US"/>
                </w:rPr>
                <w:t xml:space="preserve"> hóa đơn</w:t>
              </w:r>
              <w:r>
                <w:rPr>
                  <w:lang w:val="en-US"/>
                </w:rPr>
                <w:t>”.</w:t>
              </w:r>
            </w:ins>
          </w:p>
          <w:p w14:paraId="4318F0A0" w14:textId="3C67C931" w:rsidR="00B3221F" w:rsidRDefault="00B3221F" w:rsidP="00B3221F">
            <w:pPr>
              <w:spacing w:line="276" w:lineRule="auto"/>
              <w:rPr>
                <w:ins w:id="5218" w:author="phuong vu" w:date="2018-11-26T00:26:00Z"/>
                <w:lang w:val="en-US"/>
              </w:rPr>
            </w:pPr>
            <w:ins w:id="5219" w:author="phuong vu" w:date="2018-11-26T00:26:00Z">
              <w:r>
                <w:rPr>
                  <w:lang w:val="en-US"/>
                </w:rPr>
                <w:t>Bước 2: Chọn nút “</w:t>
              </w:r>
              <w:r w:rsidRPr="00B3221F">
                <w:rPr>
                  <w:i/>
                  <w:lang w:val="en-US"/>
                  <w:rPrChange w:id="5220" w:author="phuong vu" w:date="2018-11-26T00:26:00Z">
                    <w:rPr>
                      <w:lang w:val="en-US"/>
                    </w:rPr>
                  </w:rPrChange>
                </w:rPr>
                <w:t>Cập nhật hóa đơn</w:t>
              </w:r>
              <w:r>
                <w:rPr>
                  <w:lang w:val="en-US"/>
                </w:rPr>
                <w:t>”</w:t>
              </w:r>
            </w:ins>
            <w:ins w:id="5221" w:author="phuong vu" w:date="2018-11-26T00:28:00Z">
              <w:r>
                <w:rPr>
                  <w:lang w:val="en-US"/>
                </w:rPr>
                <w:t>.</w:t>
              </w:r>
            </w:ins>
          </w:p>
          <w:p w14:paraId="534573E0" w14:textId="779685CF" w:rsidR="00B3221F" w:rsidRPr="00F0075D" w:rsidRDefault="00B3221F" w:rsidP="00B3221F">
            <w:pPr>
              <w:spacing w:line="276" w:lineRule="auto"/>
              <w:rPr>
                <w:ins w:id="5222" w:author="phuong vu" w:date="2018-11-26T00:26:00Z"/>
                <w:lang w:val="en-US"/>
              </w:rPr>
            </w:pPr>
            <w:ins w:id="5223" w:author="phuong vu" w:date="2018-11-26T00:26:00Z">
              <w:r>
                <w:rPr>
                  <w:lang w:val="en-US"/>
                </w:rPr>
                <w:t xml:space="preserve">Bước </w:t>
              </w:r>
            </w:ins>
            <w:ins w:id="5224" w:author="phuong vu" w:date="2018-11-26T00:27:00Z">
              <w:r>
                <w:rPr>
                  <w:lang w:val="en-US"/>
                </w:rPr>
                <w:t>3: Điền số lượng quần áo cuối cùng. Nếu rỗng hoặc không phải số báo lỗi.</w:t>
              </w:r>
            </w:ins>
          </w:p>
          <w:p w14:paraId="23C24FFD" w14:textId="022089C0" w:rsidR="00B3221F" w:rsidRPr="00F0075D" w:rsidRDefault="00B3221F" w:rsidP="00B3221F">
            <w:pPr>
              <w:spacing w:line="276" w:lineRule="auto"/>
              <w:rPr>
                <w:ins w:id="5225" w:author="phuong vu" w:date="2018-11-26T00:26:00Z"/>
                <w:lang w:val="en-US"/>
              </w:rPr>
            </w:pPr>
            <w:ins w:id="5226" w:author="phuong vu" w:date="2018-11-26T00:26:00Z">
              <w:r w:rsidRPr="00F0075D">
                <w:t xml:space="preserve">Bước </w:t>
              </w:r>
            </w:ins>
            <w:ins w:id="5227" w:author="phuong vu" w:date="2018-11-26T00:27:00Z">
              <w:r>
                <w:t xml:space="preserve">4: </w:t>
              </w:r>
              <w:r>
                <w:rPr>
                  <w:lang w:val="en-US"/>
                </w:rPr>
                <w:t xml:space="preserve">Chọn nút </w:t>
              </w:r>
            </w:ins>
            <w:ins w:id="5228" w:author="phuong vu" w:date="2018-11-26T00:28:00Z">
              <w:r>
                <w:rPr>
                  <w:lang w:val="en-US"/>
                </w:rPr>
                <w:t>“</w:t>
              </w:r>
              <w:r w:rsidRPr="00F0075D">
                <w:rPr>
                  <w:i/>
                  <w:lang w:val="en-US"/>
                </w:rPr>
                <w:t>Cập nhật hóa đơn</w:t>
              </w:r>
              <w:r>
                <w:rPr>
                  <w:lang w:val="en-US"/>
                </w:rPr>
                <w:t>” để lưu lại.</w:t>
              </w:r>
            </w:ins>
          </w:p>
        </w:tc>
      </w:tr>
      <w:tr w:rsidR="00B3221F" w:rsidRPr="00F0075D" w14:paraId="6AC763BA" w14:textId="77777777" w:rsidTr="00B3221F">
        <w:trPr>
          <w:ins w:id="5229" w:author="phuong vu" w:date="2018-11-26T00:26:00Z"/>
        </w:trPr>
        <w:tc>
          <w:tcPr>
            <w:tcW w:w="2425" w:type="dxa"/>
          </w:tcPr>
          <w:p w14:paraId="7898B8AB" w14:textId="77777777" w:rsidR="00B3221F" w:rsidRPr="00F0075D" w:rsidRDefault="00B3221F" w:rsidP="00B3221F">
            <w:pPr>
              <w:spacing w:line="276" w:lineRule="auto"/>
              <w:rPr>
                <w:ins w:id="5230" w:author="phuong vu" w:date="2018-11-26T00:26:00Z"/>
                <w:b/>
              </w:rPr>
            </w:pPr>
            <w:ins w:id="5231" w:author="phuong vu" w:date="2018-11-26T00:26:00Z">
              <w:r w:rsidRPr="00F0075D">
                <w:rPr>
                  <w:b/>
                </w:rPr>
                <w:t>Kết quả</w:t>
              </w:r>
            </w:ins>
          </w:p>
        </w:tc>
        <w:tc>
          <w:tcPr>
            <w:tcW w:w="6686" w:type="dxa"/>
          </w:tcPr>
          <w:p w14:paraId="15F172A2" w14:textId="70F2B513" w:rsidR="00B3221F" w:rsidRPr="00F0075D" w:rsidRDefault="00B3221F" w:rsidP="00B3221F">
            <w:pPr>
              <w:spacing w:line="276" w:lineRule="auto"/>
              <w:jc w:val="left"/>
              <w:rPr>
                <w:ins w:id="5232" w:author="phuong vu" w:date="2018-11-26T00:26:00Z"/>
                <w:lang w:val="en-US"/>
              </w:rPr>
            </w:pPr>
            <w:ins w:id="5233" w:author="phuong vu" w:date="2018-11-26T00:26:00Z">
              <w:r>
                <w:rPr>
                  <w:lang w:val="en-US"/>
                </w:rPr>
                <w:t xml:space="preserve">Hiển thị thông tin chi tiết </w:t>
              </w:r>
            </w:ins>
            <w:ins w:id="5234" w:author="phuong vu" w:date="2018-11-26T00:28:00Z">
              <w:r>
                <w:rPr>
                  <w:lang w:val="en-US"/>
                </w:rPr>
                <w:t xml:space="preserve">hóa đơn </w:t>
              </w:r>
            </w:ins>
            <w:ins w:id="5235" w:author="phuong vu" w:date="2018-11-26T00:29:00Z">
              <w:r>
                <w:rPr>
                  <w:lang w:val="en-US"/>
                </w:rPr>
                <w:t>với thông tin mới.</w:t>
              </w:r>
            </w:ins>
          </w:p>
        </w:tc>
      </w:tr>
      <w:tr w:rsidR="00B3221F" w:rsidRPr="00F0075D" w14:paraId="39530F70" w14:textId="77777777" w:rsidTr="00B3221F">
        <w:trPr>
          <w:ins w:id="5236" w:author="phuong vu" w:date="2018-11-26T00:26:00Z"/>
        </w:trPr>
        <w:tc>
          <w:tcPr>
            <w:tcW w:w="2425" w:type="dxa"/>
          </w:tcPr>
          <w:p w14:paraId="7E49BD38" w14:textId="77777777" w:rsidR="00B3221F" w:rsidRPr="00F0075D" w:rsidRDefault="00B3221F" w:rsidP="00B3221F">
            <w:pPr>
              <w:spacing w:line="276" w:lineRule="auto"/>
              <w:rPr>
                <w:ins w:id="5237" w:author="phuong vu" w:date="2018-11-26T00:26:00Z"/>
                <w:b/>
              </w:rPr>
            </w:pPr>
            <w:ins w:id="5238" w:author="phuong vu" w:date="2018-11-26T00:26:00Z">
              <w:r w:rsidRPr="00F0075D">
                <w:rPr>
                  <w:b/>
                </w:rPr>
                <w:t>Ghi chú</w:t>
              </w:r>
            </w:ins>
          </w:p>
        </w:tc>
        <w:tc>
          <w:tcPr>
            <w:tcW w:w="6686" w:type="dxa"/>
          </w:tcPr>
          <w:p w14:paraId="6DED07D9" w14:textId="77777777" w:rsidR="00B3221F" w:rsidRPr="00F0075D" w:rsidRDefault="00B3221F" w:rsidP="00B3221F">
            <w:pPr>
              <w:keepNext/>
              <w:spacing w:line="276" w:lineRule="auto"/>
              <w:rPr>
                <w:ins w:id="5239" w:author="phuong vu" w:date="2018-11-26T00:26:00Z"/>
              </w:rPr>
              <w:pPrChange w:id="5240" w:author="phuong vu" w:date="2018-11-26T00:29:00Z">
                <w:pPr>
                  <w:keepNext/>
                  <w:spacing w:line="276" w:lineRule="auto"/>
                </w:pPr>
              </w:pPrChange>
            </w:pPr>
          </w:p>
        </w:tc>
      </w:tr>
    </w:tbl>
    <w:p w14:paraId="2283F970" w14:textId="7AEC489B" w:rsidR="00B3221F" w:rsidRPr="00B3221F" w:rsidRDefault="00B3221F" w:rsidP="00B3221F">
      <w:pPr>
        <w:pStyle w:val="Caption"/>
        <w:rPr>
          <w:ins w:id="5241" w:author="phuong vu" w:date="2018-11-22T13:51:00Z"/>
          <w:lang w:val="en-US"/>
          <w:rPrChange w:id="5242" w:author="phuong vu" w:date="2018-11-26T00:29:00Z">
            <w:rPr>
              <w:ins w:id="5243" w:author="phuong vu" w:date="2018-11-22T13:51:00Z"/>
            </w:rPr>
          </w:rPrChange>
        </w:rPr>
        <w:pPrChange w:id="5244" w:author="phuong vu" w:date="2018-11-26T00:29:00Z">
          <w:pPr/>
        </w:pPrChange>
      </w:pPr>
      <w:ins w:id="5245" w:author="phuong vu" w:date="2018-11-26T00:29:00Z">
        <w:r>
          <w:t xml:space="preserve">Bảng </w:t>
        </w:r>
      </w:ins>
      <w:ins w:id="5246" w:author="phuong vu" w:date="2018-11-26T02:10:00Z">
        <w:r w:rsidR="00404CBA">
          <w:fldChar w:fldCharType="begin"/>
        </w:r>
        <w:r w:rsidR="00404CBA">
          <w:instrText xml:space="preserve"> STYLEREF 1 \s </w:instrText>
        </w:r>
      </w:ins>
      <w:r w:rsidR="00404CBA">
        <w:fldChar w:fldCharType="separate"/>
      </w:r>
      <w:r w:rsidR="00404CBA">
        <w:rPr>
          <w:noProof/>
        </w:rPr>
        <w:t>1</w:t>
      </w:r>
      <w:ins w:id="524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248" w:author="phuong vu" w:date="2018-11-26T02:10:00Z">
        <w:r w:rsidR="00404CBA">
          <w:rPr>
            <w:noProof/>
          </w:rPr>
          <w:t>6</w:t>
        </w:r>
        <w:r w:rsidR="00404CBA">
          <w:fldChar w:fldCharType="end"/>
        </w:r>
      </w:ins>
      <w:ins w:id="5249" w:author="phuong vu" w:date="2018-11-26T00:29:00Z">
        <w:r>
          <w:rPr>
            <w:lang w:val="en-US"/>
          </w:rPr>
          <w:t xml:space="preserve"> Chức năng cập nhật hóa đơn</w:t>
        </w:r>
      </w:ins>
    </w:p>
    <w:p w14:paraId="4170C364" w14:textId="7210F00A" w:rsidR="00C774DC" w:rsidRDefault="00C774DC">
      <w:pPr>
        <w:pStyle w:val="Heading3"/>
        <w:spacing w:line="276" w:lineRule="auto"/>
        <w:rPr>
          <w:ins w:id="5250" w:author="phuong vu" w:date="2018-11-26T00:29:00Z"/>
          <w:rFonts w:cstheme="majorHAnsi"/>
        </w:rPr>
      </w:pPr>
      <w:ins w:id="5251" w:author="phuong vu" w:date="2018-11-22T13:51:00Z">
        <w:r w:rsidRPr="00BA3432">
          <w:rPr>
            <w:rFonts w:cstheme="majorHAnsi"/>
            <w:rPrChange w:id="5252" w:author="phuong vu" w:date="2018-11-25T21:55:00Z">
              <w:rPr/>
            </w:rPrChange>
          </w:rPr>
          <w:t xml:space="preserve"> </w:t>
        </w:r>
        <w:bookmarkStart w:id="5253" w:name="_Toc530662488"/>
        <w:r w:rsidRPr="00BA3432">
          <w:rPr>
            <w:rFonts w:cstheme="majorHAnsi"/>
            <w:rPrChange w:id="5254" w:author="phuong vu" w:date="2018-11-25T21:55:00Z">
              <w:rPr/>
            </w:rPrChange>
          </w:rPr>
          <w:t>Quản lí biên nhận</w:t>
        </w:r>
      </w:ins>
      <w:bookmarkEnd w:id="5253"/>
    </w:p>
    <w:p w14:paraId="0ED5A858" w14:textId="60F6D326" w:rsidR="00B3221F" w:rsidRDefault="00B3221F" w:rsidP="00B3221F">
      <w:pPr>
        <w:pStyle w:val="Heading4"/>
        <w:rPr>
          <w:ins w:id="5255" w:author="phuong vu" w:date="2018-11-26T00:30:00Z"/>
          <w:lang w:val="en-US"/>
        </w:rPr>
      </w:pPr>
      <w:ins w:id="5256" w:author="phuong vu" w:date="2018-11-26T00:30:00Z">
        <w:r>
          <w:rPr>
            <w:lang w:val="en-US"/>
          </w:rPr>
          <w:t>Xem danh sách biên nhận theo trạng thái</w:t>
        </w:r>
      </w:ins>
    </w:p>
    <w:tbl>
      <w:tblPr>
        <w:tblStyle w:val="TableGrid"/>
        <w:tblW w:w="0" w:type="auto"/>
        <w:tblLook w:val="04A0" w:firstRow="1" w:lastRow="0" w:firstColumn="1" w:lastColumn="0" w:noHBand="0" w:noVBand="1"/>
      </w:tblPr>
      <w:tblGrid>
        <w:gridCol w:w="2348"/>
        <w:gridCol w:w="6429"/>
      </w:tblGrid>
      <w:tr w:rsidR="00B3221F" w:rsidRPr="00F0075D" w14:paraId="63FC5FE1" w14:textId="77777777" w:rsidTr="00B3221F">
        <w:trPr>
          <w:ins w:id="5257" w:author="phuong vu" w:date="2018-11-26T00:30:00Z"/>
        </w:trPr>
        <w:tc>
          <w:tcPr>
            <w:tcW w:w="2425" w:type="dxa"/>
          </w:tcPr>
          <w:p w14:paraId="3DB7B782" w14:textId="77777777" w:rsidR="00B3221F" w:rsidRPr="00F0075D" w:rsidRDefault="00B3221F" w:rsidP="00B3221F">
            <w:pPr>
              <w:spacing w:line="276" w:lineRule="auto"/>
              <w:rPr>
                <w:ins w:id="5258" w:author="phuong vu" w:date="2018-11-26T00:30:00Z"/>
                <w:b/>
              </w:rPr>
            </w:pPr>
            <w:ins w:id="5259" w:author="phuong vu" w:date="2018-11-26T00:30:00Z">
              <w:r w:rsidRPr="00F0075D">
                <w:rPr>
                  <w:b/>
                </w:rPr>
                <w:t>Mã yêu cầu</w:t>
              </w:r>
            </w:ins>
          </w:p>
        </w:tc>
        <w:tc>
          <w:tcPr>
            <w:tcW w:w="6686" w:type="dxa"/>
          </w:tcPr>
          <w:p w14:paraId="4C07D828" w14:textId="03C88EFE" w:rsidR="00B3221F" w:rsidRPr="00F0075D" w:rsidRDefault="00B3221F" w:rsidP="00B3221F">
            <w:pPr>
              <w:spacing w:line="276" w:lineRule="auto"/>
              <w:rPr>
                <w:ins w:id="5260" w:author="phuong vu" w:date="2018-11-26T00:30:00Z"/>
                <w:lang w:val="en-US"/>
              </w:rPr>
            </w:pPr>
            <w:ins w:id="5261" w:author="phuong vu" w:date="2018-11-26T00:30:00Z">
              <w:r w:rsidRPr="00F0075D">
                <w:rPr>
                  <w:lang w:val="en-US"/>
                </w:rPr>
                <w:t>GU_0</w:t>
              </w:r>
            </w:ins>
            <w:ins w:id="5262" w:author="phuong vu" w:date="2018-11-26T00:31:00Z">
              <w:r>
                <w:rPr>
                  <w:lang w:val="en-US"/>
                </w:rPr>
                <w:t>2</w:t>
              </w:r>
            </w:ins>
            <w:ins w:id="5263" w:author="phuong vu" w:date="2018-11-26T00:30:00Z">
              <w:r>
                <w:rPr>
                  <w:lang w:val="en-US"/>
                </w:rPr>
                <w:t>_01</w:t>
              </w:r>
            </w:ins>
          </w:p>
        </w:tc>
      </w:tr>
      <w:tr w:rsidR="00B3221F" w:rsidRPr="00F0075D" w14:paraId="45E6DF6E" w14:textId="77777777" w:rsidTr="00B3221F">
        <w:trPr>
          <w:ins w:id="5264" w:author="phuong vu" w:date="2018-11-26T00:30:00Z"/>
        </w:trPr>
        <w:tc>
          <w:tcPr>
            <w:tcW w:w="2425" w:type="dxa"/>
          </w:tcPr>
          <w:p w14:paraId="63F72369" w14:textId="77777777" w:rsidR="00B3221F" w:rsidRPr="00F0075D" w:rsidRDefault="00B3221F" w:rsidP="00B3221F">
            <w:pPr>
              <w:spacing w:line="276" w:lineRule="auto"/>
              <w:rPr>
                <w:ins w:id="5265" w:author="phuong vu" w:date="2018-11-26T00:30:00Z"/>
                <w:b/>
              </w:rPr>
            </w:pPr>
            <w:ins w:id="5266" w:author="phuong vu" w:date="2018-11-26T00:30:00Z">
              <w:r w:rsidRPr="00F0075D">
                <w:rPr>
                  <w:b/>
                </w:rPr>
                <w:t>Tên chức năng</w:t>
              </w:r>
            </w:ins>
          </w:p>
        </w:tc>
        <w:tc>
          <w:tcPr>
            <w:tcW w:w="6686" w:type="dxa"/>
          </w:tcPr>
          <w:p w14:paraId="1B1669D5" w14:textId="6A377DB4" w:rsidR="00B3221F" w:rsidRPr="00F0075D" w:rsidRDefault="00B3221F" w:rsidP="00B3221F">
            <w:pPr>
              <w:spacing w:line="276" w:lineRule="auto"/>
              <w:rPr>
                <w:ins w:id="5267" w:author="phuong vu" w:date="2018-11-26T00:30:00Z"/>
              </w:rPr>
            </w:pPr>
            <w:ins w:id="5268" w:author="phuong vu" w:date="2018-11-26T00:30:00Z">
              <w:r w:rsidRPr="00DD52EE">
                <w:t xml:space="preserve">Xem danh sách </w:t>
              </w:r>
            </w:ins>
            <w:ins w:id="5269" w:author="phuong vu" w:date="2018-11-26T00:31:00Z">
              <w:r>
                <w:rPr>
                  <w:lang w:val="en-US"/>
                </w:rPr>
                <w:t>biên nhận</w:t>
              </w:r>
            </w:ins>
            <w:ins w:id="5270" w:author="phuong vu" w:date="2018-11-26T00:30:00Z">
              <w:r w:rsidRPr="00DD52EE">
                <w:t xml:space="preserve"> theo trạng thái</w:t>
              </w:r>
            </w:ins>
          </w:p>
        </w:tc>
      </w:tr>
      <w:tr w:rsidR="00B3221F" w:rsidRPr="00F0075D" w14:paraId="6BE6717E" w14:textId="77777777" w:rsidTr="00B3221F">
        <w:trPr>
          <w:ins w:id="5271" w:author="phuong vu" w:date="2018-11-26T00:30:00Z"/>
        </w:trPr>
        <w:tc>
          <w:tcPr>
            <w:tcW w:w="2425" w:type="dxa"/>
          </w:tcPr>
          <w:p w14:paraId="45164AA3" w14:textId="77777777" w:rsidR="00B3221F" w:rsidRPr="00F0075D" w:rsidRDefault="00B3221F" w:rsidP="00B3221F">
            <w:pPr>
              <w:spacing w:line="276" w:lineRule="auto"/>
              <w:rPr>
                <w:ins w:id="5272" w:author="phuong vu" w:date="2018-11-26T00:30:00Z"/>
                <w:b/>
              </w:rPr>
            </w:pPr>
            <w:ins w:id="5273" w:author="phuong vu" w:date="2018-11-26T00:30:00Z">
              <w:r w:rsidRPr="00F0075D">
                <w:rPr>
                  <w:b/>
                </w:rPr>
                <w:t>Đối tượng sử dụng</w:t>
              </w:r>
            </w:ins>
          </w:p>
        </w:tc>
        <w:tc>
          <w:tcPr>
            <w:tcW w:w="6686" w:type="dxa"/>
          </w:tcPr>
          <w:p w14:paraId="033A3A97" w14:textId="77777777" w:rsidR="00B3221F" w:rsidRPr="00F0075D" w:rsidRDefault="00B3221F" w:rsidP="00B3221F">
            <w:pPr>
              <w:spacing w:line="276" w:lineRule="auto"/>
              <w:rPr>
                <w:ins w:id="5274" w:author="phuong vu" w:date="2018-11-26T00:30:00Z"/>
              </w:rPr>
            </w:pPr>
            <w:ins w:id="5275" w:author="phuong vu" w:date="2018-11-26T00:30:00Z">
              <w:r w:rsidRPr="00F0075D">
                <w:t>Nhân viên cửa hàng</w:t>
              </w:r>
            </w:ins>
          </w:p>
        </w:tc>
      </w:tr>
      <w:tr w:rsidR="00B3221F" w:rsidRPr="00F0075D" w14:paraId="348BC9C6" w14:textId="77777777" w:rsidTr="00B3221F">
        <w:trPr>
          <w:ins w:id="5276" w:author="phuong vu" w:date="2018-11-26T00:30:00Z"/>
        </w:trPr>
        <w:tc>
          <w:tcPr>
            <w:tcW w:w="2425" w:type="dxa"/>
          </w:tcPr>
          <w:p w14:paraId="029CE94A" w14:textId="77777777" w:rsidR="00B3221F" w:rsidRPr="00F0075D" w:rsidRDefault="00B3221F" w:rsidP="00B3221F">
            <w:pPr>
              <w:spacing w:line="276" w:lineRule="auto"/>
              <w:rPr>
                <w:ins w:id="5277" w:author="phuong vu" w:date="2018-11-26T00:30:00Z"/>
                <w:b/>
              </w:rPr>
            </w:pPr>
            <w:ins w:id="5278" w:author="phuong vu" w:date="2018-11-26T00:30:00Z">
              <w:r w:rsidRPr="00F0075D">
                <w:rPr>
                  <w:b/>
                </w:rPr>
                <w:t>Tiền điều kiện</w:t>
              </w:r>
            </w:ins>
          </w:p>
        </w:tc>
        <w:tc>
          <w:tcPr>
            <w:tcW w:w="6686" w:type="dxa"/>
          </w:tcPr>
          <w:p w14:paraId="58AE5F53" w14:textId="77777777" w:rsidR="00B3221F" w:rsidRPr="00F0075D" w:rsidRDefault="00B3221F" w:rsidP="00B3221F">
            <w:pPr>
              <w:spacing w:line="276" w:lineRule="auto"/>
              <w:rPr>
                <w:ins w:id="5279" w:author="phuong vu" w:date="2018-11-26T00:30:00Z"/>
              </w:rPr>
            </w:pPr>
            <w:ins w:id="5280" w:author="phuong vu" w:date="2018-11-26T00:30:00Z">
              <w:r w:rsidRPr="00F0075D">
                <w:t>Truy cập được trang web quản lí và đăng nhập thành công vào hệ thống.</w:t>
              </w:r>
            </w:ins>
          </w:p>
        </w:tc>
      </w:tr>
      <w:tr w:rsidR="00B3221F" w:rsidRPr="00F0075D" w14:paraId="7570B2E3" w14:textId="77777777" w:rsidTr="00B3221F">
        <w:trPr>
          <w:ins w:id="5281" w:author="phuong vu" w:date="2018-11-26T00:30:00Z"/>
        </w:trPr>
        <w:tc>
          <w:tcPr>
            <w:tcW w:w="2425" w:type="dxa"/>
          </w:tcPr>
          <w:p w14:paraId="71C87A82" w14:textId="77777777" w:rsidR="00B3221F" w:rsidRPr="00F0075D" w:rsidRDefault="00B3221F" w:rsidP="00B3221F">
            <w:pPr>
              <w:spacing w:line="276" w:lineRule="auto"/>
              <w:rPr>
                <w:ins w:id="5282" w:author="phuong vu" w:date="2018-11-26T00:30:00Z"/>
                <w:b/>
              </w:rPr>
            </w:pPr>
            <w:ins w:id="5283" w:author="phuong vu" w:date="2018-11-26T00:30:00Z">
              <w:r w:rsidRPr="00F0075D">
                <w:rPr>
                  <w:b/>
                </w:rPr>
                <w:t>Cách xử lí</w:t>
              </w:r>
            </w:ins>
          </w:p>
        </w:tc>
        <w:tc>
          <w:tcPr>
            <w:tcW w:w="6686" w:type="dxa"/>
          </w:tcPr>
          <w:p w14:paraId="34229403" w14:textId="77777777" w:rsidR="00B3221F" w:rsidRPr="00F0075D" w:rsidRDefault="00B3221F" w:rsidP="00B3221F">
            <w:pPr>
              <w:spacing w:line="276" w:lineRule="auto"/>
              <w:rPr>
                <w:ins w:id="5284" w:author="phuong vu" w:date="2018-11-26T00:31:00Z"/>
              </w:rPr>
            </w:pPr>
            <w:ins w:id="5285" w:author="phuong vu" w:date="2018-11-26T00:31:00Z">
              <w:r w:rsidRPr="00F0075D">
                <w:t>Bước 1: Click “</w:t>
              </w:r>
              <w:r w:rsidRPr="00F0075D">
                <w:rPr>
                  <w:i/>
                </w:rPr>
                <w:t>Quản lí biên nhận</w:t>
              </w:r>
              <w:r w:rsidRPr="00F0075D">
                <w:t>” ở bên thanh menu cạnh trái và chọn trạng thái của biên nhận. Danh mục con của quản lí biên nhận được hiển thị như sau:</w:t>
              </w:r>
            </w:ins>
          </w:p>
          <w:p w14:paraId="2D950205" w14:textId="77777777" w:rsidR="00B3221F" w:rsidRPr="00F0075D" w:rsidRDefault="00B3221F" w:rsidP="00B3221F">
            <w:pPr>
              <w:pStyle w:val="ListParagraph"/>
              <w:numPr>
                <w:ilvl w:val="0"/>
                <w:numId w:val="29"/>
              </w:numPr>
              <w:spacing w:line="276" w:lineRule="auto"/>
              <w:rPr>
                <w:ins w:id="5286" w:author="phuong vu" w:date="2018-11-26T00:31:00Z"/>
              </w:rPr>
            </w:pPr>
            <w:ins w:id="5287" w:author="phuong vu" w:date="2018-11-26T00:31:00Z">
              <w:r w:rsidRPr="00F0075D">
                <w:rPr>
                  <w:i/>
                </w:rPr>
                <w:t>Nhân viên quản lí đơn hàng</w:t>
              </w:r>
              <w:r w:rsidRPr="00F0075D">
                <w:t>: Đang chờ nhận đồ, đã nhận đồ, đang chờ giao đồ, đã giao đồ.</w:t>
              </w:r>
            </w:ins>
          </w:p>
          <w:p w14:paraId="487B45DE" w14:textId="239A9857" w:rsidR="00B3221F" w:rsidRPr="00F0075D" w:rsidRDefault="00B3221F" w:rsidP="00B3221F">
            <w:pPr>
              <w:pStyle w:val="ListParagraph"/>
              <w:numPr>
                <w:ilvl w:val="0"/>
                <w:numId w:val="29"/>
              </w:numPr>
              <w:spacing w:line="276" w:lineRule="auto"/>
              <w:rPr>
                <w:ins w:id="5288" w:author="phuong vu" w:date="2018-11-26T00:31:00Z"/>
              </w:rPr>
            </w:pPr>
            <w:ins w:id="5289" w:author="phuong vu" w:date="2018-11-26T00:31:00Z">
              <w:r w:rsidRPr="00F0075D">
                <w:rPr>
                  <w:i/>
                </w:rPr>
                <w:t>Nhân viên nhận và trả quần áo:</w:t>
              </w:r>
              <w:r w:rsidRPr="00F0075D">
                <w:t xml:space="preserve"> Đang chờ nhận đồ, đang chờ giao đồ, đã giao đồ. </w:t>
              </w:r>
            </w:ins>
          </w:p>
          <w:p w14:paraId="37F2B759" w14:textId="3B2827E6" w:rsidR="00B3221F" w:rsidRPr="00F0075D" w:rsidRDefault="00B3221F" w:rsidP="00B3221F">
            <w:pPr>
              <w:spacing w:line="276" w:lineRule="auto"/>
              <w:rPr>
                <w:ins w:id="5290" w:author="phuong vu" w:date="2018-11-26T00:30:00Z"/>
              </w:rPr>
            </w:pPr>
            <w:ins w:id="5291" w:author="phuong vu" w:date="2018-11-26T00:31:00Z">
              <w:r w:rsidRPr="00F0075D">
                <w:t>Bước 2: Danh sách biên nhận được hiển thị theo dạng bảng. Ở đây người dùng có thể tìm kiếm biên nhận dựa trên các tiêu chí là các cột của bảng.</w:t>
              </w:r>
            </w:ins>
          </w:p>
        </w:tc>
      </w:tr>
      <w:tr w:rsidR="00B3221F" w:rsidRPr="00F0075D" w14:paraId="0AAEB264" w14:textId="77777777" w:rsidTr="00B3221F">
        <w:trPr>
          <w:ins w:id="5292" w:author="phuong vu" w:date="2018-11-26T00:30:00Z"/>
        </w:trPr>
        <w:tc>
          <w:tcPr>
            <w:tcW w:w="2425" w:type="dxa"/>
          </w:tcPr>
          <w:p w14:paraId="7F8B9B55" w14:textId="77777777" w:rsidR="00B3221F" w:rsidRPr="00F0075D" w:rsidRDefault="00B3221F" w:rsidP="00B3221F">
            <w:pPr>
              <w:spacing w:line="276" w:lineRule="auto"/>
              <w:rPr>
                <w:ins w:id="5293" w:author="phuong vu" w:date="2018-11-26T00:30:00Z"/>
                <w:b/>
              </w:rPr>
            </w:pPr>
            <w:ins w:id="5294" w:author="phuong vu" w:date="2018-11-26T00:30:00Z">
              <w:r w:rsidRPr="00F0075D">
                <w:rPr>
                  <w:b/>
                </w:rPr>
                <w:t>Kết quả</w:t>
              </w:r>
            </w:ins>
          </w:p>
        </w:tc>
        <w:tc>
          <w:tcPr>
            <w:tcW w:w="6686" w:type="dxa"/>
          </w:tcPr>
          <w:p w14:paraId="29D3093C" w14:textId="77777777" w:rsidR="00B3221F" w:rsidRPr="00F0075D" w:rsidRDefault="00B3221F" w:rsidP="00B3221F">
            <w:pPr>
              <w:spacing w:line="276" w:lineRule="auto"/>
              <w:jc w:val="left"/>
              <w:rPr>
                <w:ins w:id="5295" w:author="phuong vu" w:date="2018-11-26T00:30:00Z"/>
              </w:rPr>
            </w:pPr>
            <w:ins w:id="5296" w:author="phuong vu" w:date="2018-11-26T00:30:00Z">
              <w:r w:rsidRPr="00F0075D">
                <w:t>Hiển thị thông tin tất cả đơn hàng dưới dạng bảng.</w:t>
              </w:r>
            </w:ins>
          </w:p>
          <w:p w14:paraId="2016184B" w14:textId="77777777" w:rsidR="00B3221F" w:rsidRPr="00F0075D" w:rsidRDefault="00B3221F" w:rsidP="00B3221F">
            <w:pPr>
              <w:spacing w:line="276" w:lineRule="auto"/>
              <w:jc w:val="left"/>
              <w:rPr>
                <w:ins w:id="5297" w:author="phuong vu" w:date="2018-11-26T00:30:00Z"/>
              </w:rPr>
            </w:pPr>
            <w:ins w:id="5298" w:author="phuong vu" w:date="2018-11-26T00:30:00Z">
              <w:r w:rsidRPr="00F0075D">
                <w:t>Khi nhấn vào tên khách hàng hiển thị chi tiết đơn hàng.</w:t>
              </w:r>
            </w:ins>
          </w:p>
        </w:tc>
      </w:tr>
      <w:tr w:rsidR="00B3221F" w:rsidRPr="00F0075D" w14:paraId="65567985" w14:textId="77777777" w:rsidTr="00B3221F">
        <w:trPr>
          <w:ins w:id="5299" w:author="phuong vu" w:date="2018-11-26T00:30:00Z"/>
        </w:trPr>
        <w:tc>
          <w:tcPr>
            <w:tcW w:w="2425" w:type="dxa"/>
          </w:tcPr>
          <w:p w14:paraId="6AFE6232" w14:textId="77777777" w:rsidR="00B3221F" w:rsidRPr="00F0075D" w:rsidRDefault="00B3221F" w:rsidP="00B3221F">
            <w:pPr>
              <w:spacing w:line="276" w:lineRule="auto"/>
              <w:rPr>
                <w:ins w:id="5300" w:author="phuong vu" w:date="2018-11-26T00:30:00Z"/>
                <w:b/>
              </w:rPr>
            </w:pPr>
            <w:ins w:id="5301" w:author="phuong vu" w:date="2018-11-26T00:30:00Z">
              <w:r w:rsidRPr="00F0075D">
                <w:rPr>
                  <w:b/>
                </w:rPr>
                <w:t>Ghi chú</w:t>
              </w:r>
            </w:ins>
          </w:p>
        </w:tc>
        <w:tc>
          <w:tcPr>
            <w:tcW w:w="6686" w:type="dxa"/>
          </w:tcPr>
          <w:p w14:paraId="3C09F706" w14:textId="77777777" w:rsidR="00B3221F" w:rsidRPr="00F0075D" w:rsidRDefault="00B3221F" w:rsidP="007846DD">
            <w:pPr>
              <w:keepNext/>
              <w:spacing w:line="276" w:lineRule="auto"/>
              <w:rPr>
                <w:ins w:id="5302" w:author="phuong vu" w:date="2018-11-26T00:30:00Z"/>
              </w:rPr>
              <w:pPrChange w:id="5303" w:author="phuong vu" w:date="2018-11-26T00:37:00Z">
                <w:pPr>
                  <w:keepNext/>
                  <w:spacing w:line="276" w:lineRule="auto"/>
                </w:pPr>
              </w:pPrChange>
            </w:pPr>
          </w:p>
        </w:tc>
      </w:tr>
    </w:tbl>
    <w:p w14:paraId="780F466C" w14:textId="71182198" w:rsidR="00B3221F" w:rsidRDefault="007846DD" w:rsidP="007846DD">
      <w:pPr>
        <w:pStyle w:val="Caption"/>
        <w:rPr>
          <w:ins w:id="5304" w:author="phuong vu" w:date="2018-11-26T00:38:00Z"/>
          <w:lang w:val="en-US"/>
        </w:rPr>
      </w:pPr>
      <w:ins w:id="5305" w:author="phuong vu" w:date="2018-11-26T00:37:00Z">
        <w:r>
          <w:t xml:space="preserve">Bảng </w:t>
        </w:r>
      </w:ins>
      <w:ins w:id="5306" w:author="phuong vu" w:date="2018-11-26T02:10:00Z">
        <w:r w:rsidR="00404CBA">
          <w:fldChar w:fldCharType="begin"/>
        </w:r>
        <w:r w:rsidR="00404CBA">
          <w:instrText xml:space="preserve"> STYLEREF 1 \s </w:instrText>
        </w:r>
      </w:ins>
      <w:r w:rsidR="00404CBA">
        <w:fldChar w:fldCharType="separate"/>
      </w:r>
      <w:r w:rsidR="00404CBA">
        <w:rPr>
          <w:noProof/>
        </w:rPr>
        <w:t>1</w:t>
      </w:r>
      <w:ins w:id="530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308" w:author="phuong vu" w:date="2018-11-26T02:10:00Z">
        <w:r w:rsidR="00404CBA">
          <w:rPr>
            <w:noProof/>
          </w:rPr>
          <w:t>7</w:t>
        </w:r>
        <w:r w:rsidR="00404CBA">
          <w:fldChar w:fldCharType="end"/>
        </w:r>
      </w:ins>
      <w:ins w:id="5309" w:author="phuong vu" w:date="2018-11-26T00:37:00Z">
        <w:r>
          <w:rPr>
            <w:lang w:val="en-US"/>
          </w:rPr>
          <w:t xml:space="preserve"> Chức năng xem danh sách biên nhận theo trạng thái</w:t>
        </w:r>
      </w:ins>
    </w:p>
    <w:p w14:paraId="754F9A77" w14:textId="76C10AF3" w:rsidR="007846DD" w:rsidRDefault="007846DD" w:rsidP="007846DD">
      <w:pPr>
        <w:pStyle w:val="Heading4"/>
        <w:rPr>
          <w:ins w:id="5310" w:author="phuong vu" w:date="2018-11-26T00:38:00Z"/>
          <w:lang w:val="en-US"/>
        </w:rPr>
      </w:pPr>
      <w:ins w:id="5311" w:author="phuong vu" w:date="2018-11-26T00:38:00Z">
        <w:r>
          <w:rPr>
            <w:lang w:val="en-US"/>
          </w:rPr>
          <w:lastRenderedPageBreak/>
          <w:t>Xem chi tiết biên nhận</w:t>
        </w:r>
      </w:ins>
    </w:p>
    <w:tbl>
      <w:tblPr>
        <w:tblStyle w:val="TableGrid"/>
        <w:tblW w:w="0" w:type="auto"/>
        <w:tblLook w:val="04A0" w:firstRow="1" w:lastRow="0" w:firstColumn="1" w:lastColumn="0" w:noHBand="0" w:noVBand="1"/>
      </w:tblPr>
      <w:tblGrid>
        <w:gridCol w:w="2350"/>
        <w:gridCol w:w="6427"/>
      </w:tblGrid>
      <w:tr w:rsidR="007846DD" w:rsidRPr="00F0075D" w14:paraId="6EEB55A5" w14:textId="77777777" w:rsidTr="007846DD">
        <w:trPr>
          <w:ins w:id="5312" w:author="phuong vu" w:date="2018-11-26T00:38:00Z"/>
        </w:trPr>
        <w:tc>
          <w:tcPr>
            <w:tcW w:w="2425" w:type="dxa"/>
          </w:tcPr>
          <w:p w14:paraId="5994AD6B" w14:textId="77777777" w:rsidR="007846DD" w:rsidRPr="00F0075D" w:rsidRDefault="007846DD" w:rsidP="007846DD">
            <w:pPr>
              <w:spacing w:line="276" w:lineRule="auto"/>
              <w:rPr>
                <w:ins w:id="5313" w:author="phuong vu" w:date="2018-11-26T00:38:00Z"/>
                <w:b/>
              </w:rPr>
            </w:pPr>
            <w:ins w:id="5314" w:author="phuong vu" w:date="2018-11-26T00:38:00Z">
              <w:r w:rsidRPr="00F0075D">
                <w:rPr>
                  <w:b/>
                </w:rPr>
                <w:t>Mã yêu cầu</w:t>
              </w:r>
            </w:ins>
          </w:p>
        </w:tc>
        <w:tc>
          <w:tcPr>
            <w:tcW w:w="6686" w:type="dxa"/>
          </w:tcPr>
          <w:p w14:paraId="37CDD82F" w14:textId="1A599765" w:rsidR="007846DD" w:rsidRPr="00F0075D" w:rsidRDefault="007846DD" w:rsidP="007846DD">
            <w:pPr>
              <w:spacing w:line="276" w:lineRule="auto"/>
              <w:rPr>
                <w:ins w:id="5315" w:author="phuong vu" w:date="2018-11-26T00:38:00Z"/>
                <w:lang w:val="en-US"/>
              </w:rPr>
            </w:pPr>
            <w:ins w:id="5316" w:author="phuong vu" w:date="2018-11-26T00:38:00Z">
              <w:r w:rsidRPr="00F0075D">
                <w:rPr>
                  <w:lang w:val="en-US"/>
                </w:rPr>
                <w:t>GU_0</w:t>
              </w:r>
              <w:r>
                <w:rPr>
                  <w:lang w:val="en-US"/>
                </w:rPr>
                <w:t>2_02</w:t>
              </w:r>
            </w:ins>
          </w:p>
        </w:tc>
      </w:tr>
      <w:tr w:rsidR="007846DD" w:rsidRPr="00F0075D" w14:paraId="2E535860" w14:textId="77777777" w:rsidTr="007846DD">
        <w:trPr>
          <w:ins w:id="5317" w:author="phuong vu" w:date="2018-11-26T00:38:00Z"/>
        </w:trPr>
        <w:tc>
          <w:tcPr>
            <w:tcW w:w="2425" w:type="dxa"/>
          </w:tcPr>
          <w:p w14:paraId="55417B39" w14:textId="77777777" w:rsidR="007846DD" w:rsidRPr="00F0075D" w:rsidRDefault="007846DD" w:rsidP="007846DD">
            <w:pPr>
              <w:spacing w:line="276" w:lineRule="auto"/>
              <w:rPr>
                <w:ins w:id="5318" w:author="phuong vu" w:date="2018-11-26T00:38:00Z"/>
                <w:b/>
              </w:rPr>
            </w:pPr>
            <w:ins w:id="5319" w:author="phuong vu" w:date="2018-11-26T00:38:00Z">
              <w:r w:rsidRPr="00F0075D">
                <w:rPr>
                  <w:b/>
                </w:rPr>
                <w:t>Tên chức năng</w:t>
              </w:r>
            </w:ins>
          </w:p>
        </w:tc>
        <w:tc>
          <w:tcPr>
            <w:tcW w:w="6686" w:type="dxa"/>
          </w:tcPr>
          <w:p w14:paraId="4C212348" w14:textId="6248722A" w:rsidR="007846DD" w:rsidRPr="00F0075D" w:rsidRDefault="007846DD" w:rsidP="007846DD">
            <w:pPr>
              <w:spacing w:line="276" w:lineRule="auto"/>
              <w:rPr>
                <w:ins w:id="5320" w:author="phuong vu" w:date="2018-11-26T00:38:00Z"/>
                <w:lang w:val="en-US"/>
              </w:rPr>
            </w:pPr>
            <w:ins w:id="5321" w:author="phuong vu" w:date="2018-11-26T00:38:00Z">
              <w:r w:rsidRPr="00DD52EE">
                <w:t xml:space="preserve">Xem </w:t>
              </w:r>
              <w:r>
                <w:rPr>
                  <w:lang w:val="en-US"/>
                </w:rPr>
                <w:t>chi tiết biên nhận</w:t>
              </w:r>
            </w:ins>
          </w:p>
        </w:tc>
      </w:tr>
      <w:tr w:rsidR="007846DD" w:rsidRPr="00F0075D" w14:paraId="5DA3437B" w14:textId="77777777" w:rsidTr="007846DD">
        <w:trPr>
          <w:ins w:id="5322" w:author="phuong vu" w:date="2018-11-26T00:38:00Z"/>
        </w:trPr>
        <w:tc>
          <w:tcPr>
            <w:tcW w:w="2425" w:type="dxa"/>
          </w:tcPr>
          <w:p w14:paraId="4E721ED6" w14:textId="77777777" w:rsidR="007846DD" w:rsidRPr="00F0075D" w:rsidRDefault="007846DD" w:rsidP="007846DD">
            <w:pPr>
              <w:spacing w:line="276" w:lineRule="auto"/>
              <w:rPr>
                <w:ins w:id="5323" w:author="phuong vu" w:date="2018-11-26T00:38:00Z"/>
                <w:b/>
              </w:rPr>
            </w:pPr>
            <w:ins w:id="5324" w:author="phuong vu" w:date="2018-11-26T00:38:00Z">
              <w:r w:rsidRPr="00F0075D">
                <w:rPr>
                  <w:b/>
                </w:rPr>
                <w:t>Đối tượng sử dụng</w:t>
              </w:r>
            </w:ins>
          </w:p>
        </w:tc>
        <w:tc>
          <w:tcPr>
            <w:tcW w:w="6686" w:type="dxa"/>
          </w:tcPr>
          <w:p w14:paraId="0B15C7EB" w14:textId="77777777" w:rsidR="007846DD" w:rsidRPr="00F0075D" w:rsidRDefault="007846DD" w:rsidP="007846DD">
            <w:pPr>
              <w:spacing w:line="276" w:lineRule="auto"/>
              <w:rPr>
                <w:ins w:id="5325" w:author="phuong vu" w:date="2018-11-26T00:38:00Z"/>
                <w:lang w:val="en-US"/>
              </w:rPr>
            </w:pPr>
            <w:ins w:id="5326" w:author="phuong vu" w:date="2018-11-26T00:38:00Z">
              <w:r>
                <w:rPr>
                  <w:lang w:val="en-US"/>
                </w:rPr>
                <w:t>Nhân viên chi nhánh, Khách hàng.</w:t>
              </w:r>
            </w:ins>
          </w:p>
        </w:tc>
      </w:tr>
      <w:tr w:rsidR="007846DD" w:rsidRPr="00F0075D" w14:paraId="128AD5BF" w14:textId="77777777" w:rsidTr="007846DD">
        <w:trPr>
          <w:ins w:id="5327" w:author="phuong vu" w:date="2018-11-26T00:38:00Z"/>
        </w:trPr>
        <w:tc>
          <w:tcPr>
            <w:tcW w:w="2425" w:type="dxa"/>
          </w:tcPr>
          <w:p w14:paraId="5B60BFF7" w14:textId="77777777" w:rsidR="007846DD" w:rsidRPr="00F0075D" w:rsidRDefault="007846DD" w:rsidP="007846DD">
            <w:pPr>
              <w:spacing w:line="276" w:lineRule="auto"/>
              <w:rPr>
                <w:ins w:id="5328" w:author="phuong vu" w:date="2018-11-26T00:38:00Z"/>
                <w:b/>
              </w:rPr>
            </w:pPr>
            <w:ins w:id="5329" w:author="phuong vu" w:date="2018-11-26T00:38:00Z">
              <w:r w:rsidRPr="00F0075D">
                <w:rPr>
                  <w:b/>
                </w:rPr>
                <w:t>Tiền điều kiện</w:t>
              </w:r>
            </w:ins>
          </w:p>
        </w:tc>
        <w:tc>
          <w:tcPr>
            <w:tcW w:w="6686" w:type="dxa"/>
          </w:tcPr>
          <w:p w14:paraId="29B1515B" w14:textId="6C1116DA" w:rsidR="007846DD" w:rsidRPr="00F0075D" w:rsidRDefault="007846DD" w:rsidP="007846DD">
            <w:pPr>
              <w:spacing w:line="276" w:lineRule="auto"/>
              <w:rPr>
                <w:ins w:id="5330" w:author="phuong vu" w:date="2018-11-26T00:38:00Z"/>
                <w:lang w:val="en-US"/>
              </w:rPr>
            </w:pPr>
            <w:ins w:id="5331" w:author="phuong vu" w:date="2018-11-26T00:38:00Z">
              <w:r w:rsidRPr="00F0075D">
                <w:t>Truy cập được trang web quản lí và đăng nhập thành công vào hệ thống.</w:t>
              </w:r>
              <w:r>
                <w:rPr>
                  <w:lang w:val="en-US"/>
                </w:rPr>
                <w:t xml:space="preserve"> Truy cập được danh sách biên nhận hoặc chi ti</w:t>
              </w:r>
            </w:ins>
            <w:ins w:id="5332" w:author="phuong vu" w:date="2018-11-26T00:39:00Z">
              <w:r>
                <w:rPr>
                  <w:lang w:val="en-US"/>
                </w:rPr>
                <w:t>ết đơn hàng.</w:t>
              </w:r>
            </w:ins>
          </w:p>
        </w:tc>
      </w:tr>
      <w:tr w:rsidR="007846DD" w:rsidRPr="00F0075D" w14:paraId="70967F35" w14:textId="77777777" w:rsidTr="007846DD">
        <w:trPr>
          <w:ins w:id="5333" w:author="phuong vu" w:date="2018-11-26T00:38:00Z"/>
        </w:trPr>
        <w:tc>
          <w:tcPr>
            <w:tcW w:w="2425" w:type="dxa"/>
          </w:tcPr>
          <w:p w14:paraId="7336B103" w14:textId="77777777" w:rsidR="007846DD" w:rsidRPr="00F0075D" w:rsidRDefault="007846DD" w:rsidP="007846DD">
            <w:pPr>
              <w:spacing w:line="276" w:lineRule="auto"/>
              <w:rPr>
                <w:ins w:id="5334" w:author="phuong vu" w:date="2018-11-26T00:38:00Z"/>
                <w:b/>
              </w:rPr>
            </w:pPr>
            <w:ins w:id="5335" w:author="phuong vu" w:date="2018-11-26T00:38:00Z">
              <w:r w:rsidRPr="00F0075D">
                <w:rPr>
                  <w:b/>
                </w:rPr>
                <w:t>Cách xử lí</w:t>
              </w:r>
            </w:ins>
          </w:p>
        </w:tc>
        <w:tc>
          <w:tcPr>
            <w:tcW w:w="6686" w:type="dxa"/>
          </w:tcPr>
          <w:p w14:paraId="1431BBE0" w14:textId="4243F074" w:rsidR="007846DD" w:rsidRPr="00F0075D" w:rsidRDefault="007846DD" w:rsidP="007846DD">
            <w:pPr>
              <w:spacing w:line="276" w:lineRule="auto"/>
              <w:rPr>
                <w:ins w:id="5336" w:author="phuong vu" w:date="2018-11-26T00:38:00Z"/>
                <w:lang w:val="en-US"/>
              </w:rPr>
            </w:pPr>
            <w:ins w:id="5337" w:author="phuong vu" w:date="2018-11-26T00:38:00Z">
              <w:r w:rsidRPr="00F0075D">
                <w:t xml:space="preserve">Bước 1: </w:t>
              </w:r>
              <w:r>
                <w:rPr>
                  <w:lang w:val="en-US"/>
                </w:rPr>
                <w:t xml:space="preserve">Chọn </w:t>
              </w:r>
            </w:ins>
            <w:ins w:id="5338" w:author="phuong vu" w:date="2018-11-26T00:39:00Z">
              <w:r>
                <w:rPr>
                  <w:lang w:val="en-US"/>
                </w:rPr>
                <w:t>biên nhận</w:t>
              </w:r>
            </w:ins>
            <w:ins w:id="5339" w:author="phuong vu" w:date="2018-11-26T00:38:00Z">
              <w:r>
                <w:rPr>
                  <w:lang w:val="en-US"/>
                </w:rPr>
                <w:t xml:space="preserve"> muốn xem.</w:t>
              </w:r>
            </w:ins>
            <w:ins w:id="5340" w:author="phuong vu" w:date="2018-11-26T00:39:00Z">
              <w:r>
                <w:rPr>
                  <w:lang w:val="en-US"/>
                </w:rPr>
                <w:t xml:space="preserve"> Hoặc chọn nút “</w:t>
              </w:r>
              <w:r w:rsidRPr="007846DD">
                <w:rPr>
                  <w:i/>
                  <w:lang w:val="en-US"/>
                  <w:rPrChange w:id="5341" w:author="phuong vu" w:date="2018-11-26T00:39:00Z">
                    <w:rPr>
                      <w:lang w:val="en-US"/>
                    </w:rPr>
                  </w:rPrChange>
                </w:rPr>
                <w:t>Xem biên nhận</w:t>
              </w:r>
              <w:r>
                <w:rPr>
                  <w:lang w:val="en-US"/>
                </w:rPr>
                <w:t>”.</w:t>
              </w:r>
            </w:ins>
          </w:p>
          <w:p w14:paraId="5301368C" w14:textId="3555532E" w:rsidR="007846DD" w:rsidRPr="00F0075D" w:rsidRDefault="007846DD" w:rsidP="007846DD">
            <w:pPr>
              <w:spacing w:line="276" w:lineRule="auto"/>
              <w:rPr>
                <w:ins w:id="5342" w:author="phuong vu" w:date="2018-11-26T00:38:00Z"/>
                <w:lang w:val="en-US"/>
              </w:rPr>
            </w:pPr>
            <w:ins w:id="5343" w:author="phuong vu" w:date="2018-11-26T00:38:00Z">
              <w:r w:rsidRPr="00F0075D">
                <w:t>Bước 2:.</w:t>
              </w:r>
              <w:r>
                <w:rPr>
                  <w:lang w:val="en-US"/>
                </w:rPr>
                <w:t xml:space="preserve"> Hiển thị </w:t>
              </w:r>
            </w:ins>
            <w:ins w:id="5344" w:author="phuong vu" w:date="2018-11-26T00:39:00Z">
              <w:r>
                <w:rPr>
                  <w:lang w:val="en-US"/>
                </w:rPr>
                <w:t>biên nhận</w:t>
              </w:r>
            </w:ins>
            <w:ins w:id="5345" w:author="phuong vu" w:date="2018-11-26T00:38:00Z">
              <w:r>
                <w:rPr>
                  <w:lang w:val="en-US"/>
                </w:rPr>
                <w:t xml:space="preserve"> theo đối tượng sử dụng.</w:t>
              </w:r>
            </w:ins>
          </w:p>
        </w:tc>
      </w:tr>
      <w:tr w:rsidR="007846DD" w:rsidRPr="00F0075D" w14:paraId="270D82D5" w14:textId="77777777" w:rsidTr="007846DD">
        <w:trPr>
          <w:ins w:id="5346" w:author="phuong vu" w:date="2018-11-26T00:38:00Z"/>
        </w:trPr>
        <w:tc>
          <w:tcPr>
            <w:tcW w:w="2425" w:type="dxa"/>
          </w:tcPr>
          <w:p w14:paraId="589B191A" w14:textId="77777777" w:rsidR="007846DD" w:rsidRPr="00F0075D" w:rsidRDefault="007846DD" w:rsidP="007846DD">
            <w:pPr>
              <w:spacing w:line="276" w:lineRule="auto"/>
              <w:rPr>
                <w:ins w:id="5347" w:author="phuong vu" w:date="2018-11-26T00:38:00Z"/>
                <w:b/>
              </w:rPr>
            </w:pPr>
            <w:ins w:id="5348" w:author="phuong vu" w:date="2018-11-26T00:38:00Z">
              <w:r w:rsidRPr="00F0075D">
                <w:rPr>
                  <w:b/>
                </w:rPr>
                <w:t>Kết quả</w:t>
              </w:r>
            </w:ins>
          </w:p>
        </w:tc>
        <w:tc>
          <w:tcPr>
            <w:tcW w:w="6686" w:type="dxa"/>
          </w:tcPr>
          <w:p w14:paraId="511ED63B" w14:textId="671596B8" w:rsidR="007846DD" w:rsidRPr="00F0075D" w:rsidRDefault="007846DD" w:rsidP="007846DD">
            <w:pPr>
              <w:spacing w:line="276" w:lineRule="auto"/>
              <w:jc w:val="left"/>
              <w:rPr>
                <w:ins w:id="5349" w:author="phuong vu" w:date="2018-11-26T00:38:00Z"/>
                <w:lang w:val="en-US"/>
              </w:rPr>
            </w:pPr>
            <w:ins w:id="5350" w:author="phuong vu" w:date="2018-11-26T00:38:00Z">
              <w:r>
                <w:rPr>
                  <w:lang w:val="en-US"/>
                </w:rPr>
                <w:t xml:space="preserve">Hiển thị thông tin chi tiết </w:t>
              </w:r>
            </w:ins>
            <w:ins w:id="5351" w:author="phuong vu" w:date="2018-11-26T00:39:00Z">
              <w:r>
                <w:rPr>
                  <w:lang w:val="en-US"/>
                </w:rPr>
                <w:t>biên nhận</w:t>
              </w:r>
            </w:ins>
            <w:ins w:id="5352" w:author="phuong vu" w:date="2018-11-26T00:38:00Z">
              <w:r>
                <w:rPr>
                  <w:lang w:val="en-US"/>
                </w:rPr>
                <w:t>.</w:t>
              </w:r>
            </w:ins>
          </w:p>
        </w:tc>
      </w:tr>
      <w:tr w:rsidR="007846DD" w:rsidRPr="00F0075D" w14:paraId="73DEDCE3" w14:textId="77777777" w:rsidTr="007846DD">
        <w:trPr>
          <w:ins w:id="5353" w:author="phuong vu" w:date="2018-11-26T00:38:00Z"/>
        </w:trPr>
        <w:tc>
          <w:tcPr>
            <w:tcW w:w="2425" w:type="dxa"/>
          </w:tcPr>
          <w:p w14:paraId="4C60E059" w14:textId="77777777" w:rsidR="007846DD" w:rsidRPr="00F0075D" w:rsidRDefault="007846DD" w:rsidP="007846DD">
            <w:pPr>
              <w:spacing w:line="276" w:lineRule="auto"/>
              <w:rPr>
                <w:ins w:id="5354" w:author="phuong vu" w:date="2018-11-26T00:38:00Z"/>
                <w:b/>
              </w:rPr>
            </w:pPr>
            <w:ins w:id="5355" w:author="phuong vu" w:date="2018-11-26T00:38:00Z">
              <w:r w:rsidRPr="00F0075D">
                <w:rPr>
                  <w:b/>
                </w:rPr>
                <w:t>Ghi chú</w:t>
              </w:r>
            </w:ins>
          </w:p>
        </w:tc>
        <w:tc>
          <w:tcPr>
            <w:tcW w:w="6686" w:type="dxa"/>
          </w:tcPr>
          <w:p w14:paraId="3B8B8E4C" w14:textId="77777777" w:rsidR="007846DD" w:rsidRPr="00F0075D" w:rsidRDefault="007846DD" w:rsidP="007846DD">
            <w:pPr>
              <w:keepNext/>
              <w:spacing w:line="276" w:lineRule="auto"/>
              <w:rPr>
                <w:ins w:id="5356" w:author="phuong vu" w:date="2018-11-26T00:38:00Z"/>
              </w:rPr>
              <w:pPrChange w:id="5357" w:author="phuong vu" w:date="2018-11-26T00:40:00Z">
                <w:pPr>
                  <w:keepNext/>
                  <w:spacing w:line="276" w:lineRule="auto"/>
                </w:pPr>
              </w:pPrChange>
            </w:pPr>
          </w:p>
        </w:tc>
      </w:tr>
    </w:tbl>
    <w:p w14:paraId="66CE0330" w14:textId="57FBAA9F" w:rsidR="007846DD" w:rsidRDefault="007846DD" w:rsidP="007846DD">
      <w:pPr>
        <w:pStyle w:val="Caption"/>
        <w:rPr>
          <w:ins w:id="5358" w:author="phuong vu" w:date="2018-11-26T00:40:00Z"/>
          <w:lang w:val="en-US"/>
        </w:rPr>
      </w:pPr>
      <w:ins w:id="5359" w:author="phuong vu" w:date="2018-11-26T00:40:00Z">
        <w:r>
          <w:t xml:space="preserve">Bảng </w:t>
        </w:r>
      </w:ins>
      <w:ins w:id="5360" w:author="phuong vu" w:date="2018-11-26T02:10:00Z">
        <w:r w:rsidR="00404CBA">
          <w:fldChar w:fldCharType="begin"/>
        </w:r>
        <w:r w:rsidR="00404CBA">
          <w:instrText xml:space="preserve"> STYLEREF 1 \s </w:instrText>
        </w:r>
      </w:ins>
      <w:r w:rsidR="00404CBA">
        <w:fldChar w:fldCharType="separate"/>
      </w:r>
      <w:r w:rsidR="00404CBA">
        <w:rPr>
          <w:noProof/>
        </w:rPr>
        <w:t>1</w:t>
      </w:r>
      <w:ins w:id="536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362" w:author="phuong vu" w:date="2018-11-26T02:10:00Z">
        <w:r w:rsidR="00404CBA">
          <w:rPr>
            <w:noProof/>
          </w:rPr>
          <w:t>8</w:t>
        </w:r>
        <w:r w:rsidR="00404CBA">
          <w:fldChar w:fldCharType="end"/>
        </w:r>
      </w:ins>
      <w:ins w:id="5363" w:author="phuong vu" w:date="2018-11-26T00:40:00Z">
        <w:r>
          <w:rPr>
            <w:lang w:val="en-US"/>
          </w:rPr>
          <w:t xml:space="preserve"> Xem chi tiết biên nhận</w:t>
        </w:r>
      </w:ins>
    </w:p>
    <w:p w14:paraId="41BAFE39" w14:textId="435F174C" w:rsidR="00B3221F" w:rsidRPr="007846DD" w:rsidRDefault="007846DD" w:rsidP="00B3221F">
      <w:pPr>
        <w:pStyle w:val="Heading4"/>
        <w:rPr>
          <w:ins w:id="5364" w:author="phuong vu" w:date="2018-11-22T13:51:00Z"/>
          <w:lang w:val="en-US"/>
          <w:rPrChange w:id="5365" w:author="phuong vu" w:date="2018-11-26T00:40:00Z">
            <w:rPr>
              <w:ins w:id="5366" w:author="phuong vu" w:date="2018-11-22T13:51:00Z"/>
            </w:rPr>
          </w:rPrChange>
        </w:rPr>
        <w:pPrChange w:id="5367" w:author="phuong vu" w:date="2018-11-26T00:30:00Z">
          <w:pPr>
            <w:pStyle w:val="Heading4"/>
          </w:pPr>
        </w:pPrChange>
      </w:pPr>
      <w:ins w:id="5368" w:author="phuong vu" w:date="2018-11-26T00:40:00Z">
        <w:r>
          <w:rPr>
            <w:lang w:val="en-US"/>
          </w:rPr>
          <w:t>Thay đổi trạng thái biên nhận</w:t>
        </w:r>
      </w:ins>
    </w:p>
    <w:tbl>
      <w:tblPr>
        <w:tblStyle w:val="TableGrid"/>
        <w:tblW w:w="0" w:type="auto"/>
        <w:tblLook w:val="04A0" w:firstRow="1" w:lastRow="0" w:firstColumn="1" w:lastColumn="0" w:noHBand="0" w:noVBand="1"/>
      </w:tblPr>
      <w:tblGrid>
        <w:gridCol w:w="2346"/>
        <w:gridCol w:w="6431"/>
      </w:tblGrid>
      <w:tr w:rsidR="00C774DC" w:rsidRPr="00BA3432" w14:paraId="462635DE" w14:textId="77777777" w:rsidTr="00C774DC">
        <w:trPr>
          <w:ins w:id="5369" w:author="phuong vu" w:date="2018-11-22T13:51:00Z"/>
        </w:trPr>
        <w:tc>
          <w:tcPr>
            <w:tcW w:w="2425" w:type="dxa"/>
          </w:tcPr>
          <w:p w14:paraId="1E04A41A" w14:textId="77777777" w:rsidR="00C774DC" w:rsidRPr="00BA3432" w:rsidRDefault="00C774DC">
            <w:pPr>
              <w:spacing w:line="276" w:lineRule="auto"/>
              <w:rPr>
                <w:ins w:id="5370" w:author="phuong vu" w:date="2018-11-22T13:51:00Z"/>
                <w:b/>
                <w:rPrChange w:id="5371" w:author="phuong vu" w:date="2018-11-25T21:55:00Z">
                  <w:rPr>
                    <w:ins w:id="5372" w:author="phuong vu" w:date="2018-11-22T13:51:00Z"/>
                    <w:b/>
                  </w:rPr>
                </w:rPrChange>
              </w:rPr>
            </w:pPr>
            <w:ins w:id="5373" w:author="phuong vu" w:date="2018-11-22T13:51:00Z">
              <w:r w:rsidRPr="00BA3432">
                <w:rPr>
                  <w:b/>
                  <w:rPrChange w:id="5374" w:author="phuong vu" w:date="2018-11-25T21:55:00Z">
                    <w:rPr>
                      <w:b/>
                    </w:rPr>
                  </w:rPrChange>
                </w:rPr>
                <w:t>Mã yêu cầu</w:t>
              </w:r>
            </w:ins>
          </w:p>
        </w:tc>
        <w:tc>
          <w:tcPr>
            <w:tcW w:w="6686" w:type="dxa"/>
          </w:tcPr>
          <w:p w14:paraId="33184BF1" w14:textId="527F7301" w:rsidR="00C774DC" w:rsidRPr="00BA3432" w:rsidRDefault="00C774DC">
            <w:pPr>
              <w:spacing w:line="276" w:lineRule="auto"/>
              <w:rPr>
                <w:ins w:id="5375" w:author="phuong vu" w:date="2018-11-22T13:51:00Z"/>
                <w:lang w:val="en-US"/>
                <w:rPrChange w:id="5376" w:author="phuong vu" w:date="2018-11-25T21:55:00Z">
                  <w:rPr>
                    <w:ins w:id="5377" w:author="phuong vu" w:date="2018-11-22T13:51:00Z"/>
                    <w:lang w:val="en-US"/>
                  </w:rPr>
                </w:rPrChange>
              </w:rPr>
            </w:pPr>
            <w:ins w:id="5378" w:author="phuong vu" w:date="2018-11-22T13:51:00Z">
              <w:r w:rsidRPr="00BA3432">
                <w:rPr>
                  <w:lang w:val="en-US"/>
                  <w:rPrChange w:id="5379" w:author="phuong vu" w:date="2018-11-25T21:55:00Z">
                    <w:rPr>
                      <w:lang w:val="en-US"/>
                    </w:rPr>
                  </w:rPrChange>
                </w:rPr>
                <w:t>GU_02</w:t>
              </w:r>
            </w:ins>
            <w:ins w:id="5380" w:author="phuong vu" w:date="2018-11-26T00:40:00Z">
              <w:r w:rsidR="007846DD">
                <w:rPr>
                  <w:lang w:val="en-US"/>
                </w:rPr>
                <w:t>_03</w:t>
              </w:r>
            </w:ins>
          </w:p>
        </w:tc>
      </w:tr>
      <w:tr w:rsidR="00C774DC" w:rsidRPr="00BA3432" w14:paraId="7CC03A21" w14:textId="77777777" w:rsidTr="00C774DC">
        <w:trPr>
          <w:ins w:id="5381" w:author="phuong vu" w:date="2018-11-22T13:51:00Z"/>
        </w:trPr>
        <w:tc>
          <w:tcPr>
            <w:tcW w:w="2425" w:type="dxa"/>
          </w:tcPr>
          <w:p w14:paraId="42ED4CE8" w14:textId="77777777" w:rsidR="00C774DC" w:rsidRPr="00BA3432" w:rsidRDefault="00C774DC">
            <w:pPr>
              <w:spacing w:line="276" w:lineRule="auto"/>
              <w:rPr>
                <w:ins w:id="5382" w:author="phuong vu" w:date="2018-11-22T13:51:00Z"/>
                <w:b/>
                <w:rPrChange w:id="5383" w:author="phuong vu" w:date="2018-11-25T21:55:00Z">
                  <w:rPr>
                    <w:ins w:id="5384" w:author="phuong vu" w:date="2018-11-22T13:51:00Z"/>
                    <w:b/>
                  </w:rPr>
                </w:rPrChange>
              </w:rPr>
            </w:pPr>
            <w:ins w:id="5385" w:author="phuong vu" w:date="2018-11-22T13:51:00Z">
              <w:r w:rsidRPr="00BA3432">
                <w:rPr>
                  <w:b/>
                  <w:rPrChange w:id="5386" w:author="phuong vu" w:date="2018-11-25T21:55:00Z">
                    <w:rPr>
                      <w:b/>
                    </w:rPr>
                  </w:rPrChange>
                </w:rPr>
                <w:t>Tên chức năng</w:t>
              </w:r>
            </w:ins>
          </w:p>
        </w:tc>
        <w:tc>
          <w:tcPr>
            <w:tcW w:w="6686" w:type="dxa"/>
          </w:tcPr>
          <w:p w14:paraId="24AC3028" w14:textId="77777777" w:rsidR="00C774DC" w:rsidRPr="00BA3432" w:rsidRDefault="00C774DC">
            <w:pPr>
              <w:spacing w:line="276" w:lineRule="auto"/>
              <w:rPr>
                <w:ins w:id="5387" w:author="phuong vu" w:date="2018-11-22T13:51:00Z"/>
                <w:lang w:val="en-US"/>
                <w:rPrChange w:id="5388" w:author="phuong vu" w:date="2018-11-25T21:55:00Z">
                  <w:rPr>
                    <w:ins w:id="5389" w:author="phuong vu" w:date="2018-11-22T13:51:00Z"/>
                    <w:lang w:val="en-US"/>
                  </w:rPr>
                </w:rPrChange>
              </w:rPr>
            </w:pPr>
            <w:ins w:id="5390" w:author="phuong vu" w:date="2018-11-22T13:51:00Z">
              <w:r w:rsidRPr="00BA3432">
                <w:rPr>
                  <w:rPrChange w:id="5391" w:author="phuong vu" w:date="2018-11-25T21:55:00Z">
                    <w:rPr/>
                  </w:rPrChange>
                </w:rPr>
                <w:t>Quản lí biên nhận</w:t>
              </w:r>
            </w:ins>
          </w:p>
        </w:tc>
      </w:tr>
      <w:tr w:rsidR="00C774DC" w:rsidRPr="00BA3432" w14:paraId="26225702" w14:textId="77777777" w:rsidTr="00C774DC">
        <w:trPr>
          <w:ins w:id="5392" w:author="phuong vu" w:date="2018-11-22T13:51:00Z"/>
        </w:trPr>
        <w:tc>
          <w:tcPr>
            <w:tcW w:w="2425" w:type="dxa"/>
          </w:tcPr>
          <w:p w14:paraId="75830EC1" w14:textId="77777777" w:rsidR="00C774DC" w:rsidRPr="00BA3432" w:rsidRDefault="00C774DC">
            <w:pPr>
              <w:spacing w:line="276" w:lineRule="auto"/>
              <w:rPr>
                <w:ins w:id="5393" w:author="phuong vu" w:date="2018-11-22T13:51:00Z"/>
                <w:b/>
                <w:rPrChange w:id="5394" w:author="phuong vu" w:date="2018-11-25T21:55:00Z">
                  <w:rPr>
                    <w:ins w:id="5395" w:author="phuong vu" w:date="2018-11-22T13:51:00Z"/>
                    <w:b/>
                  </w:rPr>
                </w:rPrChange>
              </w:rPr>
            </w:pPr>
            <w:ins w:id="5396" w:author="phuong vu" w:date="2018-11-22T13:51:00Z">
              <w:r w:rsidRPr="00BA3432">
                <w:rPr>
                  <w:b/>
                  <w:rPrChange w:id="5397" w:author="phuong vu" w:date="2018-11-25T21:55:00Z">
                    <w:rPr>
                      <w:b/>
                    </w:rPr>
                  </w:rPrChange>
                </w:rPr>
                <w:t>Đối tượng sử dụng</w:t>
              </w:r>
            </w:ins>
          </w:p>
        </w:tc>
        <w:tc>
          <w:tcPr>
            <w:tcW w:w="6686" w:type="dxa"/>
          </w:tcPr>
          <w:p w14:paraId="3FD9EB3D" w14:textId="77777777" w:rsidR="00C774DC" w:rsidRPr="00BA3432" w:rsidRDefault="00C774DC">
            <w:pPr>
              <w:spacing w:line="276" w:lineRule="auto"/>
              <w:rPr>
                <w:ins w:id="5398" w:author="phuong vu" w:date="2018-11-22T13:51:00Z"/>
                <w:rPrChange w:id="5399" w:author="phuong vu" w:date="2018-11-25T21:55:00Z">
                  <w:rPr>
                    <w:ins w:id="5400" w:author="phuong vu" w:date="2018-11-22T13:51:00Z"/>
                    <w:lang w:val="en-US"/>
                  </w:rPr>
                </w:rPrChange>
              </w:rPr>
            </w:pPr>
            <w:ins w:id="5401" w:author="phuong vu" w:date="2018-11-22T13:51:00Z">
              <w:r w:rsidRPr="00BA3432">
                <w:rPr>
                  <w:rPrChange w:id="5402" w:author="phuong vu" w:date="2018-11-25T21:55:00Z">
                    <w:rPr>
                      <w:lang w:val="en-US"/>
                    </w:rPr>
                  </w:rPrChange>
                </w:rPr>
                <w:t>Nhân viên cửa hàng (Nhân viên quản lí đơn hàng, Nhân viên nhận và trả quần áo)</w:t>
              </w:r>
            </w:ins>
          </w:p>
        </w:tc>
      </w:tr>
      <w:tr w:rsidR="00C774DC" w:rsidRPr="00BA3432" w14:paraId="0CA7FC62" w14:textId="77777777" w:rsidTr="00C774DC">
        <w:trPr>
          <w:ins w:id="5403" w:author="phuong vu" w:date="2018-11-22T13:51:00Z"/>
        </w:trPr>
        <w:tc>
          <w:tcPr>
            <w:tcW w:w="2425" w:type="dxa"/>
          </w:tcPr>
          <w:p w14:paraId="0E70A505" w14:textId="77777777" w:rsidR="00C774DC" w:rsidRPr="00BA3432" w:rsidRDefault="00C774DC">
            <w:pPr>
              <w:spacing w:line="276" w:lineRule="auto"/>
              <w:rPr>
                <w:ins w:id="5404" w:author="phuong vu" w:date="2018-11-22T13:51:00Z"/>
                <w:b/>
                <w:rPrChange w:id="5405" w:author="phuong vu" w:date="2018-11-25T21:55:00Z">
                  <w:rPr>
                    <w:ins w:id="5406" w:author="phuong vu" w:date="2018-11-22T13:51:00Z"/>
                    <w:b/>
                  </w:rPr>
                </w:rPrChange>
              </w:rPr>
            </w:pPr>
            <w:ins w:id="5407" w:author="phuong vu" w:date="2018-11-22T13:51:00Z">
              <w:r w:rsidRPr="00BA3432">
                <w:rPr>
                  <w:b/>
                  <w:rPrChange w:id="5408" w:author="phuong vu" w:date="2018-11-25T21:55:00Z">
                    <w:rPr>
                      <w:b/>
                    </w:rPr>
                  </w:rPrChange>
                </w:rPr>
                <w:t>Tiền điều kiện</w:t>
              </w:r>
            </w:ins>
          </w:p>
        </w:tc>
        <w:tc>
          <w:tcPr>
            <w:tcW w:w="6686" w:type="dxa"/>
          </w:tcPr>
          <w:p w14:paraId="12777AA0" w14:textId="77777777" w:rsidR="00C774DC" w:rsidRPr="00BA3432" w:rsidRDefault="00C774DC">
            <w:pPr>
              <w:spacing w:line="276" w:lineRule="auto"/>
              <w:rPr>
                <w:ins w:id="5409" w:author="phuong vu" w:date="2018-11-22T13:51:00Z"/>
                <w:rPrChange w:id="5410" w:author="phuong vu" w:date="2018-11-25T21:55:00Z">
                  <w:rPr>
                    <w:ins w:id="5411" w:author="phuong vu" w:date="2018-11-22T13:51:00Z"/>
                    <w:lang w:val="en-US"/>
                  </w:rPr>
                </w:rPrChange>
              </w:rPr>
            </w:pPr>
            <w:ins w:id="5412" w:author="phuong vu" w:date="2018-11-22T13:51:00Z">
              <w:r w:rsidRPr="00BA3432">
                <w:rPr>
                  <w:rPrChange w:id="5413" w:author="phuong vu" w:date="2018-11-25T21:55:00Z">
                    <w:rPr>
                      <w:lang w:val="en-US"/>
                    </w:rPr>
                  </w:rPrChange>
                </w:rPr>
                <w:t>Truy cập được trang web quản lí và đăng nhập thành công vào hệ thống.</w:t>
              </w:r>
            </w:ins>
          </w:p>
        </w:tc>
      </w:tr>
      <w:tr w:rsidR="00C774DC" w:rsidRPr="00BA3432" w14:paraId="57827D55" w14:textId="77777777" w:rsidTr="00C774DC">
        <w:trPr>
          <w:ins w:id="5414" w:author="phuong vu" w:date="2018-11-22T13:51:00Z"/>
        </w:trPr>
        <w:tc>
          <w:tcPr>
            <w:tcW w:w="2425" w:type="dxa"/>
          </w:tcPr>
          <w:p w14:paraId="2389EE2E" w14:textId="77777777" w:rsidR="00C774DC" w:rsidRPr="00BA3432" w:rsidRDefault="00C774DC">
            <w:pPr>
              <w:spacing w:line="276" w:lineRule="auto"/>
              <w:rPr>
                <w:ins w:id="5415" w:author="phuong vu" w:date="2018-11-22T13:51:00Z"/>
                <w:b/>
                <w:rPrChange w:id="5416" w:author="phuong vu" w:date="2018-11-25T21:55:00Z">
                  <w:rPr>
                    <w:ins w:id="5417" w:author="phuong vu" w:date="2018-11-22T13:51:00Z"/>
                    <w:b/>
                  </w:rPr>
                </w:rPrChange>
              </w:rPr>
            </w:pPr>
            <w:ins w:id="5418" w:author="phuong vu" w:date="2018-11-22T13:51:00Z">
              <w:r w:rsidRPr="00BA3432">
                <w:rPr>
                  <w:b/>
                  <w:rPrChange w:id="5419" w:author="phuong vu" w:date="2018-11-25T21:55:00Z">
                    <w:rPr>
                      <w:b/>
                    </w:rPr>
                  </w:rPrChange>
                </w:rPr>
                <w:t>Cách xử lí</w:t>
              </w:r>
            </w:ins>
          </w:p>
        </w:tc>
        <w:tc>
          <w:tcPr>
            <w:tcW w:w="6686" w:type="dxa"/>
          </w:tcPr>
          <w:p w14:paraId="7D83257C" w14:textId="77777777" w:rsidR="00C774DC" w:rsidRPr="00BA3432" w:rsidRDefault="00C774DC">
            <w:pPr>
              <w:spacing w:line="276" w:lineRule="auto"/>
              <w:rPr>
                <w:ins w:id="5420" w:author="phuong vu" w:date="2018-11-22T13:51:00Z"/>
                <w:rPrChange w:id="5421" w:author="phuong vu" w:date="2018-11-25T21:55:00Z">
                  <w:rPr>
                    <w:ins w:id="5422" w:author="phuong vu" w:date="2018-11-22T13:51:00Z"/>
                    <w:lang w:val="en-US"/>
                  </w:rPr>
                </w:rPrChange>
              </w:rPr>
            </w:pPr>
            <w:ins w:id="5423" w:author="phuong vu" w:date="2018-11-22T13:51:00Z">
              <w:r w:rsidRPr="00BA3432">
                <w:rPr>
                  <w:rPrChange w:id="5424" w:author="phuong vu" w:date="2018-11-25T21:55:00Z">
                    <w:rPr>
                      <w:lang w:val="en-US"/>
                    </w:rPr>
                  </w:rPrChange>
                </w:rPr>
                <w:t>Bước 1: Click “</w:t>
              </w:r>
              <w:r w:rsidRPr="00BA3432">
                <w:rPr>
                  <w:i/>
                  <w:rPrChange w:id="5425" w:author="phuong vu" w:date="2018-11-25T21:55:00Z">
                    <w:rPr>
                      <w:i/>
                      <w:lang w:val="en-US"/>
                    </w:rPr>
                  </w:rPrChange>
                </w:rPr>
                <w:t>Quản lí biên nhận</w:t>
              </w:r>
              <w:r w:rsidRPr="00BA3432">
                <w:rPr>
                  <w:rPrChange w:id="5426" w:author="phuong vu" w:date="2018-11-25T21:55:00Z">
                    <w:rPr>
                      <w:lang w:val="en-US"/>
                    </w:rPr>
                  </w:rPrChange>
                </w:rPr>
                <w:t>” ở bên thanh menu cạnh trái và chọn trạng thái của biên nhận. Danh mục con của quản lí biên nhận được hiển thị như sau:</w:t>
              </w:r>
            </w:ins>
          </w:p>
          <w:p w14:paraId="2B4210E4" w14:textId="77777777" w:rsidR="00C774DC" w:rsidRPr="00BA3432" w:rsidRDefault="00C774DC">
            <w:pPr>
              <w:pStyle w:val="ListParagraph"/>
              <w:numPr>
                <w:ilvl w:val="0"/>
                <w:numId w:val="29"/>
              </w:numPr>
              <w:spacing w:line="276" w:lineRule="auto"/>
              <w:rPr>
                <w:ins w:id="5427" w:author="phuong vu" w:date="2018-11-22T13:51:00Z"/>
                <w:rPrChange w:id="5428" w:author="phuong vu" w:date="2018-11-25T21:55:00Z">
                  <w:rPr>
                    <w:ins w:id="5429" w:author="phuong vu" w:date="2018-11-22T13:51:00Z"/>
                    <w:lang w:val="en-US"/>
                  </w:rPr>
                </w:rPrChange>
              </w:rPr>
            </w:pPr>
            <w:ins w:id="5430" w:author="phuong vu" w:date="2018-11-22T13:51:00Z">
              <w:r w:rsidRPr="00BA3432">
                <w:rPr>
                  <w:i/>
                  <w:rPrChange w:id="5431" w:author="phuong vu" w:date="2018-11-25T21:55:00Z">
                    <w:rPr>
                      <w:i/>
                      <w:lang w:val="en-US"/>
                    </w:rPr>
                  </w:rPrChange>
                </w:rPr>
                <w:t>Nhân viên quản lí đơn hàng</w:t>
              </w:r>
              <w:r w:rsidRPr="00BA3432">
                <w:rPr>
                  <w:rPrChange w:id="5432" w:author="phuong vu" w:date="2018-11-25T21:55:00Z">
                    <w:rPr>
                      <w:lang w:val="en-US"/>
                    </w:rPr>
                  </w:rPrChange>
                </w:rPr>
                <w:t>: Đang chờ nhận đồ, đã nhận đồ, đang chờ giao đồ, đã giao đồ.</w:t>
              </w:r>
            </w:ins>
          </w:p>
          <w:p w14:paraId="208EC4A2" w14:textId="77777777" w:rsidR="00C774DC" w:rsidRPr="00BA3432" w:rsidRDefault="00C774DC">
            <w:pPr>
              <w:pStyle w:val="ListParagraph"/>
              <w:numPr>
                <w:ilvl w:val="0"/>
                <w:numId w:val="29"/>
              </w:numPr>
              <w:spacing w:line="276" w:lineRule="auto"/>
              <w:rPr>
                <w:ins w:id="5433" w:author="phuong vu" w:date="2018-11-22T13:51:00Z"/>
                <w:rPrChange w:id="5434" w:author="phuong vu" w:date="2018-11-25T21:55:00Z">
                  <w:rPr>
                    <w:ins w:id="5435" w:author="phuong vu" w:date="2018-11-22T13:51:00Z"/>
                    <w:lang w:val="en-US"/>
                  </w:rPr>
                </w:rPrChange>
              </w:rPr>
            </w:pPr>
            <w:ins w:id="5436" w:author="phuong vu" w:date="2018-11-22T13:51:00Z">
              <w:r w:rsidRPr="00BA3432">
                <w:rPr>
                  <w:i/>
                  <w:rPrChange w:id="5437" w:author="phuong vu" w:date="2018-11-25T21:55:00Z">
                    <w:rPr>
                      <w:i/>
                      <w:lang w:val="en-US"/>
                    </w:rPr>
                  </w:rPrChange>
                </w:rPr>
                <w:t>Nhân viên nhận và trả quần áo:</w:t>
              </w:r>
              <w:r w:rsidRPr="00BA3432">
                <w:rPr>
                  <w:rPrChange w:id="5438" w:author="phuong vu" w:date="2018-11-25T21:55:00Z">
                    <w:rPr>
                      <w:lang w:val="en-US"/>
                    </w:rPr>
                  </w:rPrChange>
                </w:rPr>
                <w:t xml:space="preserve"> Đang chờ nhận đồ, đã nhận đồ, đang chờ giao đồ, đã giao đồ. </w:t>
              </w:r>
            </w:ins>
          </w:p>
          <w:p w14:paraId="201A5179" w14:textId="77777777" w:rsidR="00C774DC" w:rsidRPr="00BA3432" w:rsidRDefault="00C774DC">
            <w:pPr>
              <w:spacing w:line="276" w:lineRule="auto"/>
              <w:rPr>
                <w:ins w:id="5439" w:author="phuong vu" w:date="2018-11-22T13:51:00Z"/>
                <w:rPrChange w:id="5440" w:author="phuong vu" w:date="2018-11-25T21:55:00Z">
                  <w:rPr>
                    <w:ins w:id="5441" w:author="phuong vu" w:date="2018-11-22T13:51:00Z"/>
                    <w:lang w:val="en-US"/>
                  </w:rPr>
                </w:rPrChange>
              </w:rPr>
            </w:pPr>
            <w:ins w:id="5442" w:author="phuong vu" w:date="2018-11-22T13:51:00Z">
              <w:r w:rsidRPr="00BA3432">
                <w:rPr>
                  <w:rPrChange w:id="5443" w:author="phuong vu" w:date="2018-11-25T21:55:00Z">
                    <w:rPr>
                      <w:lang w:val="en-US"/>
                    </w:rPr>
                  </w:rPrChange>
                </w:rPr>
                <w:t>Bước 2: Danh sách biên nhận được hiển thị theo dạng bảng. Ở đây người dùng có thể tìm kiếm biên nhận dựa trên các tiêu chí là các cột của bảng.</w:t>
              </w:r>
            </w:ins>
          </w:p>
          <w:p w14:paraId="2CB44189" w14:textId="77777777" w:rsidR="00C774DC" w:rsidRPr="00BA3432" w:rsidRDefault="00C774DC">
            <w:pPr>
              <w:spacing w:line="276" w:lineRule="auto"/>
              <w:rPr>
                <w:ins w:id="5444" w:author="phuong vu" w:date="2018-11-22T13:51:00Z"/>
                <w:rPrChange w:id="5445" w:author="phuong vu" w:date="2018-11-25T21:55:00Z">
                  <w:rPr>
                    <w:ins w:id="5446" w:author="phuong vu" w:date="2018-11-22T13:51:00Z"/>
                    <w:lang w:val="en-US"/>
                  </w:rPr>
                </w:rPrChange>
              </w:rPr>
            </w:pPr>
            <w:ins w:id="5447" w:author="phuong vu" w:date="2018-11-22T13:51:00Z">
              <w:r w:rsidRPr="00BA3432">
                <w:rPr>
                  <w:rPrChange w:id="5448" w:author="phuong vu" w:date="2018-11-25T21:55:00Z">
                    <w:rPr>
                      <w:lang w:val="en-US"/>
                    </w:rPr>
                  </w:rPrChange>
                </w:rPr>
                <w: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BA3432" w:rsidRDefault="00C774DC">
            <w:pPr>
              <w:pStyle w:val="ListParagraph"/>
              <w:numPr>
                <w:ilvl w:val="0"/>
                <w:numId w:val="30"/>
              </w:numPr>
              <w:spacing w:line="276" w:lineRule="auto"/>
              <w:rPr>
                <w:ins w:id="5449" w:author="phuong vu" w:date="2018-11-22T13:51:00Z"/>
                <w:rPrChange w:id="5450" w:author="phuong vu" w:date="2018-11-25T21:55:00Z">
                  <w:rPr>
                    <w:ins w:id="5451" w:author="phuong vu" w:date="2018-11-22T13:51:00Z"/>
                    <w:lang w:val="en-US"/>
                  </w:rPr>
                </w:rPrChange>
              </w:rPr>
            </w:pPr>
            <w:ins w:id="5452" w:author="phuong vu" w:date="2018-11-22T13:51:00Z">
              <w:r w:rsidRPr="00BA3432">
                <w:rPr>
                  <w:rPrChange w:id="5453" w:author="phuong vu" w:date="2018-11-25T21:55:00Z">
                    <w:rPr>
                      <w:lang w:val="en-US"/>
                    </w:rPr>
                  </w:rPrChange>
                </w:rPr>
                <w:t>Trạng thái “</w:t>
              </w:r>
              <w:r w:rsidRPr="00BA3432">
                <w:rPr>
                  <w:i/>
                  <w:rPrChange w:id="5454" w:author="phuong vu" w:date="2018-11-25T21:55:00Z">
                    <w:rPr>
                      <w:i/>
                      <w:lang w:val="en-US"/>
                    </w:rPr>
                  </w:rPrChange>
                </w:rPr>
                <w:t>đang chờ nhận đồ</w:t>
              </w:r>
              <w:r w:rsidRPr="00BA3432">
                <w:rPr>
                  <w:rPrChange w:id="5455" w:author="phuong vu" w:date="2018-11-25T21:55:00Z">
                    <w:rPr>
                      <w:lang w:val="en-US"/>
                    </w:rPr>
                  </w:rPrChange>
                </w:rPr>
                <w:t>”: Nhân viên nhận và trả quần áo nhấn “</w:t>
              </w:r>
              <w:r w:rsidRPr="00BA3432">
                <w:rPr>
                  <w:i/>
                  <w:rPrChange w:id="5456" w:author="phuong vu" w:date="2018-11-25T21:55:00Z">
                    <w:rPr>
                      <w:i/>
                      <w:lang w:val="en-US"/>
                    </w:rPr>
                  </w:rPrChange>
                </w:rPr>
                <w:t>chấp nhận</w:t>
              </w:r>
              <w:r w:rsidRPr="00BA3432">
                <w:rPr>
                  <w:rPrChange w:id="5457" w:author="phuong vu" w:date="2018-11-25T21:55:00Z">
                    <w:rPr>
                      <w:lang w:val="en-US"/>
                    </w:rPr>
                  </w:rPrChange>
                </w:rPr>
                <w:t xml:space="preserve">”, người dùng sẽ được gán thành người đi nhận đơn hàng đó và có nhiệm vụ </w:t>
              </w:r>
              <w:r w:rsidRPr="00BA3432">
                <w:rPr>
                  <w:rPrChange w:id="5458" w:author="phuong vu" w:date="2018-11-25T21:55:00Z">
                    <w:rPr>
                      <w:lang w:val="en-US"/>
                    </w:rPr>
                  </w:rPrChange>
                </w:rPr>
                <w:lastRenderedPageBreak/>
                <w:t xml:space="preserve">cập nhật thông tin biên nhận (bao gồm số lượng đồ nhận, ngày nhận và thời gian nhận). Sau khi nhận đồ hoàn tất buộc nhấn nút </w:t>
              </w:r>
              <w:r w:rsidRPr="00BA3432">
                <w:rPr>
                  <w:i/>
                  <w:rPrChange w:id="5459" w:author="phuong vu" w:date="2018-11-25T21:55:00Z">
                    <w:rPr>
                      <w:i/>
                      <w:lang w:val="en-US"/>
                    </w:rPr>
                  </w:rPrChange>
                </w:rPr>
                <w:t>“đã nhận”</w:t>
              </w:r>
              <w:r w:rsidRPr="00BA3432">
                <w:rPr>
                  <w:rPrChange w:id="5460" w:author="phuong vu" w:date="2018-11-25T21:55:00Z">
                    <w:rPr>
                      <w:lang w:val="en-US"/>
                    </w:rPr>
                  </w:rPrChange>
                </w:rPr>
                <w:t xml:space="preserve"> để thay đổi trạng thái biên nhận thành </w:t>
              </w:r>
              <w:r w:rsidRPr="00BA3432">
                <w:rPr>
                  <w:i/>
                  <w:rPrChange w:id="5461" w:author="phuong vu" w:date="2018-11-25T21:55:00Z">
                    <w:rPr>
                      <w:i/>
                      <w:lang w:val="en-US"/>
                    </w:rPr>
                  </w:rPrChange>
                </w:rPr>
                <w:t xml:space="preserve">“đã nhận đồ” </w:t>
              </w:r>
              <w:r w:rsidRPr="00BA3432">
                <w:rPr>
                  <w:rPrChange w:id="5462" w:author="phuong vu" w:date="2018-11-25T21:55:00Z">
                    <w:rPr>
                      <w:lang w:val="en-US"/>
                    </w:rPr>
                  </w:rPrChange>
                </w:rPr>
                <w:t xml:space="preserve">và đơn hàng ứng với biên nhận chuyển từ </w:t>
              </w:r>
              <w:r w:rsidRPr="00BA3432">
                <w:rPr>
                  <w:i/>
                  <w:rPrChange w:id="5463" w:author="phuong vu" w:date="2018-11-25T21:55:00Z">
                    <w:rPr>
                      <w:i/>
                      <w:lang w:val="en-US"/>
                    </w:rPr>
                  </w:rPrChange>
                </w:rPr>
                <w:t xml:space="preserve">“đã nhận” </w:t>
              </w:r>
              <w:r w:rsidRPr="00BA3432">
                <w:rPr>
                  <w:rPrChange w:id="5464" w:author="phuong vu" w:date="2018-11-25T21:55:00Z">
                    <w:rPr>
                      <w:lang w:val="en-US"/>
                    </w:rPr>
                  </w:rPrChange>
                </w:rPr>
                <w:t xml:space="preserve">thành </w:t>
              </w:r>
              <w:r w:rsidRPr="00BA3432">
                <w:rPr>
                  <w:i/>
                  <w:rPrChange w:id="5465" w:author="phuong vu" w:date="2018-11-25T21:55:00Z">
                    <w:rPr>
                      <w:i/>
                      <w:lang w:val="en-US"/>
                    </w:rPr>
                  </w:rPrChange>
                </w:rPr>
                <w:t xml:space="preserve">“đang chờ xử lí”. </w:t>
              </w:r>
            </w:ins>
          </w:p>
          <w:p w14:paraId="14ECB257" w14:textId="77777777" w:rsidR="00C774DC" w:rsidRPr="00BA3432" w:rsidRDefault="00C774DC">
            <w:pPr>
              <w:pStyle w:val="ListParagraph"/>
              <w:numPr>
                <w:ilvl w:val="0"/>
                <w:numId w:val="30"/>
              </w:numPr>
              <w:spacing w:line="276" w:lineRule="auto"/>
              <w:rPr>
                <w:ins w:id="5466" w:author="phuong vu" w:date="2018-11-22T13:51:00Z"/>
                <w:rPrChange w:id="5467" w:author="phuong vu" w:date="2018-11-25T21:55:00Z">
                  <w:rPr>
                    <w:ins w:id="5468" w:author="phuong vu" w:date="2018-11-22T13:51:00Z"/>
                    <w:lang w:val="en-US"/>
                  </w:rPr>
                </w:rPrChange>
              </w:rPr>
            </w:pPr>
            <w:ins w:id="5469" w:author="phuong vu" w:date="2018-11-22T13:51:00Z">
              <w:r w:rsidRPr="00BA3432">
                <w:rPr>
                  <w:rPrChange w:id="5470" w:author="phuong vu" w:date="2018-11-25T21:55:00Z">
                    <w:rPr>
                      <w:lang w:val="en-US"/>
                    </w:rPr>
                  </w:rPrChange>
                </w:rPr>
                <w:t xml:space="preserve">Trạng thái </w:t>
              </w:r>
              <w:r w:rsidRPr="00BA3432">
                <w:rPr>
                  <w:i/>
                  <w:rPrChange w:id="5471" w:author="phuong vu" w:date="2018-11-25T21:55:00Z">
                    <w:rPr>
                      <w:i/>
                      <w:lang w:val="en-US"/>
                    </w:rPr>
                  </w:rPrChange>
                </w:rPr>
                <w:t xml:space="preserve">“đang chờ giao đồ”: </w:t>
              </w:r>
              <w:r w:rsidRPr="00BA3432">
                <w:rPr>
                  <w:rPrChange w:id="5472" w:author="phuong vu" w:date="2018-11-25T21:55:00Z">
                    <w:rPr>
                      <w:lang w:val="en-US"/>
                    </w:rPr>
                  </w:rPrChange>
                </w:rPr>
                <w:t xml:space="preserve">Nhân viên nhận và trả quần ảo nhấn vào nút </w:t>
              </w:r>
              <w:r w:rsidRPr="00BA3432">
                <w:rPr>
                  <w:i/>
                  <w:rPrChange w:id="5473" w:author="phuong vu" w:date="2018-11-25T21:55:00Z">
                    <w:rPr>
                      <w:i/>
                      <w:lang w:val="en-US"/>
                    </w:rPr>
                  </w:rPrChange>
                </w:rPr>
                <w:t xml:space="preserve">“giao đồ”, </w:t>
              </w:r>
              <w:r w:rsidRPr="00BA3432">
                <w:rPr>
                  <w:rPrChange w:id="5474" w:author="phuong vu" w:date="2018-11-25T21:55:00Z">
                    <w:rPr>
                      <w:lang w:val="en-US"/>
                    </w:rPr>
                  </w:rPrChange>
                </w:rPr>
                <w:t>người dùng sẽ được gán thành người đi giao đơn hàng đó và có nhiệm vụ câp nhật thông tin biên nhận (bao gồm thời gian, ngày giao đơn hàng, số lượng quần áo giao). Sau khi giao hoàn tất buộc nhấn nút “</w:t>
              </w:r>
              <w:r w:rsidRPr="00BA3432">
                <w:rPr>
                  <w:i/>
                  <w:rPrChange w:id="5475" w:author="phuong vu" w:date="2018-11-25T21:55:00Z">
                    <w:rPr>
                      <w:i/>
                      <w:lang w:val="en-US"/>
                    </w:rPr>
                  </w:rPrChange>
                </w:rPr>
                <w:t>đã giao</w:t>
              </w:r>
              <w:r w:rsidRPr="00BA3432">
                <w:rPr>
                  <w:rPrChange w:id="5476" w:author="phuong vu" w:date="2018-11-25T21:55:00Z">
                    <w:rPr>
                      <w:lang w:val="en-US"/>
                    </w:rPr>
                  </w:rPrChange>
                </w:rPr>
                <w:t>” và đơn hàng ứng với biên nhận chuyển từ “</w:t>
              </w:r>
              <w:r w:rsidRPr="00BA3432">
                <w:rPr>
                  <w:i/>
                  <w:rPrChange w:id="5477" w:author="phuong vu" w:date="2018-11-25T21:55:00Z">
                    <w:rPr>
                      <w:i/>
                      <w:lang w:val="en-US"/>
                    </w:rPr>
                  </w:rPrChange>
                </w:rPr>
                <w:t>đã xử lí hoàn tất</w:t>
              </w:r>
              <w:r w:rsidRPr="00BA3432">
                <w:rPr>
                  <w:rPrChange w:id="5478" w:author="phuong vu" w:date="2018-11-25T21:55:00Z">
                    <w:rPr>
                      <w:lang w:val="en-US"/>
                    </w:rPr>
                  </w:rPrChange>
                </w:rPr>
                <w:t xml:space="preserve">” thành </w:t>
              </w:r>
              <w:r w:rsidRPr="00BA3432">
                <w:rPr>
                  <w:i/>
                  <w:rPrChange w:id="5479" w:author="phuong vu" w:date="2018-11-25T21:55:00Z">
                    <w:rPr>
                      <w:i/>
                      <w:lang w:val="en-US"/>
                    </w:rPr>
                  </w:rPrChange>
                </w:rPr>
                <w:t>“thành công”.</w:t>
              </w:r>
            </w:ins>
          </w:p>
        </w:tc>
      </w:tr>
      <w:tr w:rsidR="00C774DC" w:rsidRPr="00BA3432" w14:paraId="1EFDC670" w14:textId="77777777" w:rsidTr="00C774DC">
        <w:trPr>
          <w:ins w:id="5480" w:author="phuong vu" w:date="2018-11-22T13:51:00Z"/>
        </w:trPr>
        <w:tc>
          <w:tcPr>
            <w:tcW w:w="2425" w:type="dxa"/>
          </w:tcPr>
          <w:p w14:paraId="440F1BE4" w14:textId="77777777" w:rsidR="00C774DC" w:rsidRPr="00BA3432" w:rsidRDefault="00C774DC">
            <w:pPr>
              <w:spacing w:line="276" w:lineRule="auto"/>
              <w:rPr>
                <w:ins w:id="5481" w:author="phuong vu" w:date="2018-11-22T13:51:00Z"/>
                <w:b/>
                <w:rPrChange w:id="5482" w:author="phuong vu" w:date="2018-11-25T21:55:00Z">
                  <w:rPr>
                    <w:ins w:id="5483" w:author="phuong vu" w:date="2018-11-22T13:51:00Z"/>
                    <w:b/>
                  </w:rPr>
                </w:rPrChange>
              </w:rPr>
            </w:pPr>
            <w:ins w:id="5484" w:author="phuong vu" w:date="2018-11-22T13:51:00Z">
              <w:r w:rsidRPr="00BA3432">
                <w:rPr>
                  <w:b/>
                  <w:rPrChange w:id="5485" w:author="phuong vu" w:date="2018-11-25T21:55:00Z">
                    <w:rPr>
                      <w:b/>
                    </w:rPr>
                  </w:rPrChange>
                </w:rPr>
                <w:lastRenderedPageBreak/>
                <w:t>Kết quả</w:t>
              </w:r>
            </w:ins>
          </w:p>
        </w:tc>
        <w:tc>
          <w:tcPr>
            <w:tcW w:w="6686" w:type="dxa"/>
          </w:tcPr>
          <w:p w14:paraId="12ADD6E4" w14:textId="77777777" w:rsidR="00C774DC" w:rsidRPr="00BA3432" w:rsidRDefault="00C774DC">
            <w:pPr>
              <w:spacing w:line="276" w:lineRule="auto"/>
              <w:rPr>
                <w:ins w:id="5486" w:author="phuong vu" w:date="2018-11-22T13:51:00Z"/>
                <w:rPrChange w:id="5487" w:author="phuong vu" w:date="2018-11-25T21:55:00Z">
                  <w:rPr>
                    <w:ins w:id="5488" w:author="phuong vu" w:date="2018-11-22T13:51:00Z"/>
                    <w:lang w:val="en-US"/>
                  </w:rPr>
                </w:rPrChange>
              </w:rPr>
            </w:pPr>
            <w:ins w:id="5489" w:author="phuong vu" w:date="2018-11-22T13:51:00Z">
              <w:r w:rsidRPr="00BA3432">
                <w:rPr>
                  <w:rPrChange w:id="5490" w:author="phuong vu" w:date="2018-11-25T21:55:00Z">
                    <w:rPr>
                      <w:lang w:val="en-US"/>
                    </w:rPr>
                  </w:rPrChange>
                </w:rPr>
                <w:t>Hiển thị thông tin tất cả biên nhận dưới dạng bảng.</w:t>
              </w:r>
            </w:ins>
          </w:p>
          <w:p w14:paraId="3219B33C" w14:textId="77777777" w:rsidR="00C774DC" w:rsidRPr="00BA3432" w:rsidRDefault="00C774DC">
            <w:pPr>
              <w:spacing w:line="276" w:lineRule="auto"/>
              <w:rPr>
                <w:ins w:id="5491" w:author="phuong vu" w:date="2018-11-22T13:51:00Z"/>
                <w:rPrChange w:id="5492" w:author="phuong vu" w:date="2018-11-25T21:55:00Z">
                  <w:rPr>
                    <w:ins w:id="5493" w:author="phuong vu" w:date="2018-11-22T13:51:00Z"/>
                    <w:lang w:val="en-US"/>
                  </w:rPr>
                </w:rPrChange>
              </w:rPr>
            </w:pPr>
            <w:ins w:id="5494" w:author="phuong vu" w:date="2018-11-22T13:51:00Z">
              <w:r w:rsidRPr="00BA3432">
                <w:rPr>
                  <w:rPrChange w:id="5495" w:author="phuong vu" w:date="2018-11-25T21:55:00Z">
                    <w:rPr>
                      <w:lang w:val="en-US"/>
                    </w:rPr>
                  </w:rPrChange>
                </w:rPr>
                <w:t>Khi nhấn vào tên khách hàng hiển thị chi tiết biên nhận.</w:t>
              </w:r>
            </w:ins>
          </w:p>
        </w:tc>
      </w:tr>
      <w:tr w:rsidR="00C774DC" w:rsidRPr="00BA3432" w14:paraId="4221BB4A" w14:textId="77777777" w:rsidTr="00C774DC">
        <w:trPr>
          <w:ins w:id="5496" w:author="phuong vu" w:date="2018-11-22T13:51:00Z"/>
        </w:trPr>
        <w:tc>
          <w:tcPr>
            <w:tcW w:w="2425" w:type="dxa"/>
          </w:tcPr>
          <w:p w14:paraId="08B26EAA" w14:textId="77777777" w:rsidR="00C774DC" w:rsidRPr="00BA3432" w:rsidRDefault="00C774DC">
            <w:pPr>
              <w:spacing w:line="276" w:lineRule="auto"/>
              <w:rPr>
                <w:ins w:id="5497" w:author="phuong vu" w:date="2018-11-22T13:51:00Z"/>
                <w:b/>
                <w:rPrChange w:id="5498" w:author="phuong vu" w:date="2018-11-25T21:55:00Z">
                  <w:rPr>
                    <w:ins w:id="5499" w:author="phuong vu" w:date="2018-11-22T13:51:00Z"/>
                    <w:b/>
                  </w:rPr>
                </w:rPrChange>
              </w:rPr>
            </w:pPr>
            <w:ins w:id="5500" w:author="phuong vu" w:date="2018-11-22T13:51:00Z">
              <w:r w:rsidRPr="00BA3432">
                <w:rPr>
                  <w:b/>
                  <w:rPrChange w:id="5501" w:author="phuong vu" w:date="2018-11-25T21:55:00Z">
                    <w:rPr>
                      <w:b/>
                    </w:rPr>
                  </w:rPrChange>
                </w:rPr>
                <w:t>Ghi chú</w:t>
              </w:r>
            </w:ins>
          </w:p>
        </w:tc>
        <w:tc>
          <w:tcPr>
            <w:tcW w:w="6686" w:type="dxa"/>
          </w:tcPr>
          <w:p w14:paraId="404C172C" w14:textId="77777777" w:rsidR="00C774DC" w:rsidRPr="00BA3432" w:rsidRDefault="00C774DC" w:rsidP="007846DD">
            <w:pPr>
              <w:keepNext/>
              <w:spacing w:line="276" w:lineRule="auto"/>
              <w:rPr>
                <w:ins w:id="5502" w:author="phuong vu" w:date="2018-11-22T13:51:00Z"/>
                <w:rPrChange w:id="5503" w:author="phuong vu" w:date="2018-11-25T21:55:00Z">
                  <w:rPr>
                    <w:ins w:id="5504" w:author="phuong vu" w:date="2018-11-22T13:51:00Z"/>
                  </w:rPr>
                </w:rPrChange>
              </w:rPr>
              <w:pPrChange w:id="5505" w:author="phuong vu" w:date="2018-11-26T00:40:00Z">
                <w:pPr>
                  <w:keepNext/>
                  <w:spacing w:line="276" w:lineRule="auto"/>
                </w:pPr>
              </w:pPrChange>
            </w:pPr>
          </w:p>
        </w:tc>
      </w:tr>
    </w:tbl>
    <w:p w14:paraId="231AEA97" w14:textId="024880FD" w:rsidR="00C774DC" w:rsidRDefault="007846DD" w:rsidP="007846DD">
      <w:pPr>
        <w:pStyle w:val="Caption"/>
        <w:rPr>
          <w:ins w:id="5506" w:author="phuong vu" w:date="2018-11-26T00:41:00Z"/>
          <w:lang w:val="en-US"/>
        </w:rPr>
      </w:pPr>
      <w:ins w:id="5507" w:author="phuong vu" w:date="2018-11-26T00:40:00Z">
        <w:r>
          <w:t xml:space="preserve">Bảng </w:t>
        </w:r>
      </w:ins>
      <w:ins w:id="5508" w:author="phuong vu" w:date="2018-11-26T02:10:00Z">
        <w:r w:rsidR="00404CBA">
          <w:fldChar w:fldCharType="begin"/>
        </w:r>
        <w:r w:rsidR="00404CBA">
          <w:instrText xml:space="preserve"> STYLEREF 1 \s </w:instrText>
        </w:r>
      </w:ins>
      <w:r w:rsidR="00404CBA">
        <w:fldChar w:fldCharType="separate"/>
      </w:r>
      <w:r w:rsidR="00404CBA">
        <w:rPr>
          <w:noProof/>
        </w:rPr>
        <w:t>1</w:t>
      </w:r>
      <w:ins w:id="550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510" w:author="phuong vu" w:date="2018-11-26T02:10:00Z">
        <w:r w:rsidR="00404CBA">
          <w:rPr>
            <w:noProof/>
          </w:rPr>
          <w:t>9</w:t>
        </w:r>
        <w:r w:rsidR="00404CBA">
          <w:fldChar w:fldCharType="end"/>
        </w:r>
      </w:ins>
      <w:ins w:id="5511" w:author="phuong vu" w:date="2018-11-26T00:40:00Z">
        <w:r>
          <w:rPr>
            <w:lang w:val="en-US"/>
          </w:rPr>
          <w:t xml:space="preserve"> Chức năng thay đổi tr</w:t>
        </w:r>
      </w:ins>
      <w:ins w:id="5512" w:author="phuong vu" w:date="2018-11-26T00:41:00Z">
        <w:r>
          <w:rPr>
            <w:lang w:val="en-US"/>
          </w:rPr>
          <w:t>ạng thái biên nhận</w:t>
        </w:r>
      </w:ins>
    </w:p>
    <w:p w14:paraId="797016AC" w14:textId="22621AFB" w:rsidR="007846DD" w:rsidRDefault="007846DD" w:rsidP="007846DD">
      <w:pPr>
        <w:pStyle w:val="Heading4"/>
        <w:rPr>
          <w:ins w:id="5513" w:author="phuong vu" w:date="2018-11-26T00:41:00Z"/>
          <w:lang w:val="en-US"/>
        </w:rPr>
      </w:pPr>
      <w:ins w:id="5514" w:author="phuong vu" w:date="2018-11-26T00:41:00Z">
        <w:r>
          <w:rPr>
            <w:lang w:val="en-US"/>
          </w:rPr>
          <w:t>Cập nhật thông tin biên nhận</w:t>
        </w:r>
      </w:ins>
    </w:p>
    <w:tbl>
      <w:tblPr>
        <w:tblStyle w:val="TableGrid"/>
        <w:tblW w:w="0" w:type="auto"/>
        <w:tblLook w:val="04A0" w:firstRow="1" w:lastRow="0" w:firstColumn="1" w:lastColumn="0" w:noHBand="0" w:noVBand="1"/>
      </w:tblPr>
      <w:tblGrid>
        <w:gridCol w:w="2350"/>
        <w:gridCol w:w="6427"/>
      </w:tblGrid>
      <w:tr w:rsidR="007846DD" w:rsidRPr="00F0075D" w14:paraId="70665CAD" w14:textId="77777777" w:rsidTr="007846DD">
        <w:trPr>
          <w:ins w:id="5515" w:author="phuong vu" w:date="2018-11-26T00:41:00Z"/>
        </w:trPr>
        <w:tc>
          <w:tcPr>
            <w:tcW w:w="2425" w:type="dxa"/>
          </w:tcPr>
          <w:p w14:paraId="54B0AFA0" w14:textId="77777777" w:rsidR="007846DD" w:rsidRPr="00F0075D" w:rsidRDefault="007846DD" w:rsidP="007846DD">
            <w:pPr>
              <w:spacing w:line="276" w:lineRule="auto"/>
              <w:rPr>
                <w:ins w:id="5516" w:author="phuong vu" w:date="2018-11-26T00:41:00Z"/>
                <w:b/>
              </w:rPr>
            </w:pPr>
            <w:ins w:id="5517" w:author="phuong vu" w:date="2018-11-26T00:41:00Z">
              <w:r w:rsidRPr="00F0075D">
                <w:rPr>
                  <w:b/>
                </w:rPr>
                <w:t>Mã yêu cầu</w:t>
              </w:r>
            </w:ins>
          </w:p>
        </w:tc>
        <w:tc>
          <w:tcPr>
            <w:tcW w:w="6686" w:type="dxa"/>
          </w:tcPr>
          <w:p w14:paraId="194E6ADD" w14:textId="1ABC98C3" w:rsidR="007846DD" w:rsidRPr="00F0075D" w:rsidRDefault="007846DD" w:rsidP="007846DD">
            <w:pPr>
              <w:spacing w:line="276" w:lineRule="auto"/>
              <w:rPr>
                <w:ins w:id="5518" w:author="phuong vu" w:date="2018-11-26T00:41:00Z"/>
                <w:lang w:val="en-US"/>
              </w:rPr>
            </w:pPr>
            <w:ins w:id="5519" w:author="phuong vu" w:date="2018-11-26T00:41:00Z">
              <w:r w:rsidRPr="00F0075D">
                <w:rPr>
                  <w:lang w:val="en-US"/>
                </w:rPr>
                <w:t>GU_0</w:t>
              </w:r>
              <w:r>
                <w:rPr>
                  <w:lang w:val="en-US"/>
                </w:rPr>
                <w:t>2_04</w:t>
              </w:r>
            </w:ins>
          </w:p>
        </w:tc>
      </w:tr>
      <w:tr w:rsidR="007846DD" w:rsidRPr="00F0075D" w14:paraId="2FD25E69" w14:textId="77777777" w:rsidTr="007846DD">
        <w:trPr>
          <w:ins w:id="5520" w:author="phuong vu" w:date="2018-11-26T00:41:00Z"/>
        </w:trPr>
        <w:tc>
          <w:tcPr>
            <w:tcW w:w="2425" w:type="dxa"/>
          </w:tcPr>
          <w:p w14:paraId="21FE4220" w14:textId="77777777" w:rsidR="007846DD" w:rsidRPr="00F0075D" w:rsidRDefault="007846DD" w:rsidP="007846DD">
            <w:pPr>
              <w:spacing w:line="276" w:lineRule="auto"/>
              <w:rPr>
                <w:ins w:id="5521" w:author="phuong vu" w:date="2018-11-26T00:41:00Z"/>
                <w:b/>
              </w:rPr>
            </w:pPr>
            <w:ins w:id="5522" w:author="phuong vu" w:date="2018-11-26T00:41:00Z">
              <w:r w:rsidRPr="00F0075D">
                <w:rPr>
                  <w:b/>
                </w:rPr>
                <w:t>Tên chức năng</w:t>
              </w:r>
            </w:ins>
          </w:p>
        </w:tc>
        <w:tc>
          <w:tcPr>
            <w:tcW w:w="6686" w:type="dxa"/>
          </w:tcPr>
          <w:p w14:paraId="323B810B" w14:textId="48D26E89" w:rsidR="007846DD" w:rsidRPr="00F0075D" w:rsidRDefault="007846DD" w:rsidP="007846DD">
            <w:pPr>
              <w:spacing w:line="276" w:lineRule="auto"/>
              <w:rPr>
                <w:ins w:id="5523" w:author="phuong vu" w:date="2018-11-26T00:41:00Z"/>
                <w:lang w:val="en-US"/>
              </w:rPr>
            </w:pPr>
            <w:ins w:id="5524" w:author="phuong vu" w:date="2018-11-26T00:42:00Z">
              <w:r>
                <w:rPr>
                  <w:lang w:val="en-US"/>
                </w:rPr>
                <w:t>Cập nhật thông tin biên nhận</w:t>
              </w:r>
            </w:ins>
          </w:p>
        </w:tc>
      </w:tr>
      <w:tr w:rsidR="007846DD" w:rsidRPr="00F0075D" w14:paraId="6F74D009" w14:textId="77777777" w:rsidTr="007846DD">
        <w:trPr>
          <w:ins w:id="5525" w:author="phuong vu" w:date="2018-11-26T00:41:00Z"/>
        </w:trPr>
        <w:tc>
          <w:tcPr>
            <w:tcW w:w="2425" w:type="dxa"/>
          </w:tcPr>
          <w:p w14:paraId="347CACB3" w14:textId="77777777" w:rsidR="007846DD" w:rsidRPr="00F0075D" w:rsidRDefault="007846DD" w:rsidP="007846DD">
            <w:pPr>
              <w:spacing w:line="276" w:lineRule="auto"/>
              <w:rPr>
                <w:ins w:id="5526" w:author="phuong vu" w:date="2018-11-26T00:41:00Z"/>
                <w:b/>
              </w:rPr>
            </w:pPr>
            <w:ins w:id="5527" w:author="phuong vu" w:date="2018-11-26T00:41:00Z">
              <w:r w:rsidRPr="00F0075D">
                <w:rPr>
                  <w:b/>
                </w:rPr>
                <w:t>Đối tượng sử dụng</w:t>
              </w:r>
            </w:ins>
          </w:p>
        </w:tc>
        <w:tc>
          <w:tcPr>
            <w:tcW w:w="6686" w:type="dxa"/>
          </w:tcPr>
          <w:p w14:paraId="2DFA1E9A" w14:textId="08BFDD0F" w:rsidR="007846DD" w:rsidRPr="00F0075D" w:rsidRDefault="007846DD" w:rsidP="007846DD">
            <w:pPr>
              <w:spacing w:line="276" w:lineRule="auto"/>
              <w:rPr>
                <w:ins w:id="5528" w:author="phuong vu" w:date="2018-11-26T00:41:00Z"/>
                <w:lang w:val="en-US"/>
              </w:rPr>
            </w:pPr>
            <w:ins w:id="5529" w:author="phuong vu" w:date="2018-11-26T00:41:00Z">
              <w:r>
                <w:rPr>
                  <w:lang w:val="en-US"/>
                </w:rPr>
                <w:t>Nhân viên chi nhánh</w:t>
              </w:r>
            </w:ins>
            <w:ins w:id="5530" w:author="phuong vu" w:date="2018-11-26T00:42:00Z">
              <w:r w:rsidR="008C30A2">
                <w:rPr>
                  <w:lang w:val="en-US"/>
                </w:rPr>
                <w:t xml:space="preserve"> (</w:t>
              </w:r>
              <w:r w:rsidR="008C30A2" w:rsidRPr="008C30A2">
                <w:rPr>
                  <w:lang w:val="en-US"/>
                  <w:rPrChange w:id="5531" w:author="phuong vu" w:date="2018-11-26T00:42:00Z">
                    <w:rPr>
                      <w:i/>
                      <w:lang w:val="en-US"/>
                    </w:rPr>
                  </w:rPrChange>
                </w:rPr>
                <w:t>Nhân viên nhận và trả quần áo</w:t>
              </w:r>
              <w:r w:rsidR="008C30A2">
                <w:rPr>
                  <w:i/>
                  <w:lang w:val="en-US"/>
                </w:rPr>
                <w:t>)</w:t>
              </w:r>
            </w:ins>
          </w:p>
        </w:tc>
      </w:tr>
      <w:tr w:rsidR="007846DD" w:rsidRPr="00F0075D" w14:paraId="1EADBC77" w14:textId="77777777" w:rsidTr="007846DD">
        <w:trPr>
          <w:ins w:id="5532" w:author="phuong vu" w:date="2018-11-26T00:41:00Z"/>
        </w:trPr>
        <w:tc>
          <w:tcPr>
            <w:tcW w:w="2425" w:type="dxa"/>
          </w:tcPr>
          <w:p w14:paraId="6F5DDE28" w14:textId="77777777" w:rsidR="007846DD" w:rsidRPr="00F0075D" w:rsidRDefault="007846DD" w:rsidP="007846DD">
            <w:pPr>
              <w:spacing w:line="276" w:lineRule="auto"/>
              <w:rPr>
                <w:ins w:id="5533" w:author="phuong vu" w:date="2018-11-26T00:41:00Z"/>
                <w:b/>
              </w:rPr>
            </w:pPr>
            <w:ins w:id="5534" w:author="phuong vu" w:date="2018-11-26T00:41:00Z">
              <w:r w:rsidRPr="00F0075D">
                <w:rPr>
                  <w:b/>
                </w:rPr>
                <w:t>Tiền điều kiện</w:t>
              </w:r>
            </w:ins>
          </w:p>
        </w:tc>
        <w:tc>
          <w:tcPr>
            <w:tcW w:w="6686" w:type="dxa"/>
          </w:tcPr>
          <w:p w14:paraId="7F208C27" w14:textId="013CB382" w:rsidR="007846DD" w:rsidRPr="00F0075D" w:rsidRDefault="007846DD" w:rsidP="007846DD">
            <w:pPr>
              <w:spacing w:line="276" w:lineRule="auto"/>
              <w:rPr>
                <w:ins w:id="5535" w:author="phuong vu" w:date="2018-11-26T00:41:00Z"/>
                <w:lang w:val="en-US"/>
              </w:rPr>
            </w:pPr>
            <w:ins w:id="5536" w:author="phuong vu" w:date="2018-11-26T00:41:00Z">
              <w:r w:rsidRPr="00F0075D">
                <w:t>Truy cập được trang web quản lí và đăng nhập thành công vào hệ thống.</w:t>
              </w:r>
            </w:ins>
          </w:p>
        </w:tc>
      </w:tr>
      <w:tr w:rsidR="007846DD" w:rsidRPr="00F0075D" w14:paraId="6BD9291C" w14:textId="77777777" w:rsidTr="007846DD">
        <w:trPr>
          <w:ins w:id="5537" w:author="phuong vu" w:date="2018-11-26T00:41:00Z"/>
        </w:trPr>
        <w:tc>
          <w:tcPr>
            <w:tcW w:w="2425" w:type="dxa"/>
          </w:tcPr>
          <w:p w14:paraId="0A23E44B" w14:textId="77777777" w:rsidR="007846DD" w:rsidRPr="00F0075D" w:rsidRDefault="007846DD" w:rsidP="007846DD">
            <w:pPr>
              <w:spacing w:line="276" w:lineRule="auto"/>
              <w:rPr>
                <w:ins w:id="5538" w:author="phuong vu" w:date="2018-11-26T00:41:00Z"/>
                <w:b/>
              </w:rPr>
            </w:pPr>
            <w:ins w:id="5539" w:author="phuong vu" w:date="2018-11-26T00:41:00Z">
              <w:r w:rsidRPr="00F0075D">
                <w:rPr>
                  <w:b/>
                </w:rPr>
                <w:t>Cách xử lí</w:t>
              </w:r>
            </w:ins>
          </w:p>
        </w:tc>
        <w:tc>
          <w:tcPr>
            <w:tcW w:w="6686" w:type="dxa"/>
          </w:tcPr>
          <w:p w14:paraId="1DF9DA87" w14:textId="553B9263" w:rsidR="007846DD" w:rsidRDefault="007846DD" w:rsidP="007846DD">
            <w:pPr>
              <w:spacing w:line="276" w:lineRule="auto"/>
              <w:rPr>
                <w:ins w:id="5540" w:author="phuong vu" w:date="2018-11-26T00:41:00Z"/>
                <w:lang w:val="en-US"/>
              </w:rPr>
            </w:pPr>
            <w:ins w:id="5541" w:author="phuong vu" w:date="2018-11-26T00:41:00Z">
              <w:r w:rsidRPr="00F0075D">
                <w:t xml:space="preserve">Bước 1: </w:t>
              </w:r>
              <w:r>
                <w:rPr>
                  <w:lang w:val="en-US"/>
                </w:rPr>
                <w:t xml:space="preserve">Chọn </w:t>
              </w:r>
            </w:ins>
            <w:ins w:id="5542" w:author="phuong vu" w:date="2018-11-26T00:44:00Z">
              <w:r w:rsidR="008C30A2">
                <w:rPr>
                  <w:lang w:val="en-US"/>
                </w:rPr>
                <w:t>“</w:t>
              </w:r>
            </w:ins>
            <w:ins w:id="5543" w:author="phuong vu" w:date="2018-11-26T00:43:00Z">
              <w:r w:rsidR="008C30A2" w:rsidRPr="008C30A2">
                <w:rPr>
                  <w:i/>
                  <w:lang w:val="en-US"/>
                  <w:rPrChange w:id="5544" w:author="phuong vu" w:date="2018-11-26T00:44:00Z">
                    <w:rPr>
                      <w:lang w:val="en-US"/>
                    </w:rPr>
                  </w:rPrChange>
                </w:rPr>
                <w:t>Biên nhận khách hàng</w:t>
              </w:r>
            </w:ins>
            <w:ins w:id="5545" w:author="phuong vu" w:date="2018-11-26T00:44:00Z">
              <w:r w:rsidR="008C30A2">
                <w:rPr>
                  <w:lang w:val="en-US"/>
                </w:rPr>
                <w:t>”</w:t>
              </w:r>
            </w:ins>
            <w:ins w:id="5546" w:author="phuong vu" w:date="2018-11-26T00:43:00Z">
              <w:r w:rsidR="008C30A2">
                <w:rPr>
                  <w:lang w:val="en-US"/>
                </w:rPr>
                <w:t>.</w:t>
              </w:r>
            </w:ins>
            <w:ins w:id="5547" w:author="phuong vu" w:date="2018-11-26T00:44:00Z">
              <w:r w:rsidR="008C30A2">
                <w:rPr>
                  <w:lang w:val="en-US"/>
                </w:rPr>
                <w:t xml:space="preserve"> Sau đó, chọn “</w:t>
              </w:r>
              <w:r w:rsidR="008C30A2" w:rsidRPr="008C30A2">
                <w:rPr>
                  <w:i/>
                  <w:lang w:val="en-US"/>
                  <w:rPrChange w:id="5548" w:author="phuong vu" w:date="2018-11-26T00:44:00Z">
                    <w:rPr>
                      <w:lang w:val="en-US"/>
                    </w:rPr>
                  </w:rPrChange>
                </w:rPr>
                <w:t>Chờ lấy đồ</w:t>
              </w:r>
              <w:r w:rsidR="008C30A2">
                <w:rPr>
                  <w:lang w:val="en-US"/>
                </w:rPr>
                <w:t>”</w:t>
              </w:r>
            </w:ins>
            <w:ins w:id="5549" w:author="phuong vu" w:date="2018-11-26T00:45:00Z">
              <w:r w:rsidR="008C30A2">
                <w:rPr>
                  <w:lang w:val="en-US"/>
                </w:rPr>
                <w:t xml:space="preserve"> hoặc chọn “</w:t>
              </w:r>
              <w:r w:rsidR="008C30A2" w:rsidRPr="00F0075D">
                <w:rPr>
                  <w:i/>
                  <w:lang w:val="en-US"/>
                </w:rPr>
                <w:t xml:space="preserve">Chờ </w:t>
              </w:r>
              <w:r w:rsidR="008C30A2">
                <w:rPr>
                  <w:i/>
                  <w:lang w:val="en-US"/>
                </w:rPr>
                <w:t>trả</w:t>
              </w:r>
              <w:r w:rsidR="008C30A2" w:rsidRPr="00F0075D">
                <w:rPr>
                  <w:i/>
                  <w:lang w:val="en-US"/>
                </w:rPr>
                <w:t xml:space="preserve"> đồ</w:t>
              </w:r>
              <w:r w:rsidR="008C30A2">
                <w:rPr>
                  <w:lang w:val="en-US"/>
                </w:rPr>
                <w:t>”.</w:t>
              </w:r>
            </w:ins>
          </w:p>
          <w:p w14:paraId="1541393F" w14:textId="597FA620" w:rsidR="007846DD" w:rsidRDefault="007846DD" w:rsidP="007846DD">
            <w:pPr>
              <w:spacing w:line="276" w:lineRule="auto"/>
              <w:rPr>
                <w:ins w:id="5550" w:author="phuong vu" w:date="2018-11-26T00:45:00Z"/>
                <w:lang w:val="en-US"/>
              </w:rPr>
            </w:pPr>
            <w:ins w:id="5551" w:author="phuong vu" w:date="2018-11-26T00:41:00Z">
              <w:r>
                <w:rPr>
                  <w:lang w:val="en-US"/>
                </w:rPr>
                <w:t xml:space="preserve">Bước 2: </w:t>
              </w:r>
            </w:ins>
            <w:ins w:id="5552" w:author="phuong vu" w:date="2018-11-26T00:43:00Z">
              <w:r w:rsidR="008C30A2">
                <w:rPr>
                  <w:lang w:val="en-US"/>
                </w:rPr>
                <w:t>Chọn b</w:t>
              </w:r>
            </w:ins>
            <w:ins w:id="5553" w:author="phuong vu" w:date="2018-11-26T00:44:00Z">
              <w:r w:rsidR="008C30A2">
                <w:rPr>
                  <w:lang w:val="en-US"/>
                </w:rPr>
                <w:t>iên nhận</w:t>
              </w:r>
            </w:ins>
            <w:ins w:id="5554" w:author="phuong vu" w:date="2018-11-26T00:45:00Z">
              <w:r w:rsidR="008C30A2">
                <w:rPr>
                  <w:lang w:val="en-US"/>
                </w:rPr>
                <w:t>.</w:t>
              </w:r>
            </w:ins>
          </w:p>
          <w:p w14:paraId="20A2BD19" w14:textId="208495AD" w:rsidR="008C30A2" w:rsidRDefault="008C30A2" w:rsidP="007846DD">
            <w:pPr>
              <w:spacing w:line="276" w:lineRule="auto"/>
              <w:rPr>
                <w:ins w:id="5555" w:author="phuong vu" w:date="2018-11-26T00:47:00Z"/>
                <w:lang w:val="en-US"/>
              </w:rPr>
            </w:pPr>
            <w:ins w:id="5556" w:author="phuong vu" w:date="2018-11-26T00:45:00Z">
              <w:r>
                <w:rPr>
                  <w:lang w:val="en-US"/>
                </w:rPr>
                <w:t xml:space="preserve">Bước 3: Nếu biên nhận chưa </w:t>
              </w:r>
            </w:ins>
            <w:ins w:id="5557" w:author="phuong vu" w:date="2018-11-26T00:46:00Z">
              <w:r>
                <w:rPr>
                  <w:lang w:val="en-US"/>
                </w:rPr>
                <w:t>có nhân viên lấy hoặc trả quần áo thì chọn “</w:t>
              </w:r>
              <w:r>
                <w:rPr>
                  <w:i/>
                  <w:lang w:val="en-US"/>
                </w:rPr>
                <w:t>Lấy đồ</w:t>
              </w:r>
              <w:r>
                <w:rPr>
                  <w:lang w:val="en-US"/>
                </w:rPr>
                <w:t>” hoặc “</w:t>
              </w:r>
            </w:ins>
            <w:ins w:id="5558" w:author="phuong vu" w:date="2018-11-26T00:47:00Z">
              <w:r>
                <w:rPr>
                  <w:i/>
                  <w:lang w:val="en-US"/>
                </w:rPr>
                <w:t>Trả đồ</w:t>
              </w:r>
            </w:ins>
            <w:ins w:id="5559" w:author="phuong vu" w:date="2018-11-26T00:46:00Z">
              <w:r>
                <w:rPr>
                  <w:lang w:val="en-US"/>
                </w:rPr>
                <w:t>”</w:t>
              </w:r>
            </w:ins>
            <w:ins w:id="5560" w:author="phuong vu" w:date="2018-11-26T00:47:00Z">
              <w:r>
                <w:rPr>
                  <w:lang w:val="en-US"/>
                </w:rPr>
                <w:t>. Chọn nút “</w:t>
              </w:r>
              <w:r>
                <w:rPr>
                  <w:i/>
                  <w:lang w:val="en-US"/>
                </w:rPr>
                <w:t>Cập nhật biên nhận</w:t>
              </w:r>
              <w:r>
                <w:rPr>
                  <w:lang w:val="en-US"/>
                </w:rPr>
                <w:t>”.</w:t>
              </w:r>
            </w:ins>
          </w:p>
          <w:p w14:paraId="196ED8B4" w14:textId="248FFCD4" w:rsidR="008C30A2" w:rsidRDefault="008C30A2" w:rsidP="007846DD">
            <w:pPr>
              <w:spacing w:line="276" w:lineRule="auto"/>
              <w:rPr>
                <w:ins w:id="5561" w:author="phuong vu" w:date="2018-11-26T00:49:00Z"/>
                <w:lang w:val="en-US"/>
              </w:rPr>
            </w:pPr>
            <w:ins w:id="5562" w:author="phuong vu" w:date="2018-11-26T00:47:00Z">
              <w:r>
                <w:rPr>
                  <w:lang w:val="en-US"/>
                </w:rPr>
                <w:t>B</w:t>
              </w:r>
            </w:ins>
            <w:ins w:id="5563" w:author="phuong vu" w:date="2018-11-26T00:48:00Z">
              <w:r>
                <w:rPr>
                  <w:lang w:val="en-US"/>
                </w:rPr>
                <w:t xml:space="preserve">ước 4: Điền thông tin theo yêu cầu. </w:t>
              </w:r>
            </w:ins>
          </w:p>
          <w:p w14:paraId="1DF8C639" w14:textId="65FC7055" w:rsidR="007846DD" w:rsidRPr="00F0075D" w:rsidRDefault="007846DD" w:rsidP="007846DD">
            <w:pPr>
              <w:spacing w:line="276" w:lineRule="auto"/>
              <w:rPr>
                <w:ins w:id="5564" w:author="phuong vu" w:date="2018-11-26T00:41:00Z"/>
                <w:lang w:val="en-US"/>
              </w:rPr>
            </w:pPr>
            <w:ins w:id="5565" w:author="phuong vu" w:date="2018-11-26T00:41:00Z">
              <w:r w:rsidRPr="00F0075D">
                <w:t xml:space="preserve">Bước </w:t>
              </w:r>
            </w:ins>
            <w:ins w:id="5566" w:author="phuong vu" w:date="2018-11-26T00:51:00Z">
              <w:r w:rsidR="008C30A2">
                <w:rPr>
                  <w:lang w:val="en-US"/>
                </w:rPr>
                <w:t>5</w:t>
              </w:r>
            </w:ins>
            <w:ins w:id="5567" w:author="phuong vu" w:date="2018-11-26T00:41:00Z">
              <w:r>
                <w:t xml:space="preserve">: </w:t>
              </w:r>
              <w:r>
                <w:rPr>
                  <w:lang w:val="en-US"/>
                </w:rPr>
                <w:t>Chọn nút “</w:t>
              </w:r>
              <w:r w:rsidRPr="00F0075D">
                <w:rPr>
                  <w:i/>
                  <w:lang w:val="en-US"/>
                </w:rPr>
                <w:t xml:space="preserve">Cập nhật </w:t>
              </w:r>
            </w:ins>
            <w:ins w:id="5568" w:author="phuong vu" w:date="2018-11-26T00:50:00Z">
              <w:r w:rsidR="008C30A2">
                <w:rPr>
                  <w:i/>
                  <w:lang w:val="en-US"/>
                </w:rPr>
                <w:t>biên nhận</w:t>
              </w:r>
            </w:ins>
            <w:ins w:id="5569" w:author="phuong vu" w:date="2018-11-26T00:41:00Z">
              <w:r>
                <w:rPr>
                  <w:lang w:val="en-US"/>
                </w:rPr>
                <w:t>” để lưu lại.</w:t>
              </w:r>
            </w:ins>
          </w:p>
        </w:tc>
      </w:tr>
      <w:tr w:rsidR="007846DD" w:rsidRPr="00F0075D" w14:paraId="71E4F4A3" w14:textId="77777777" w:rsidTr="007846DD">
        <w:trPr>
          <w:ins w:id="5570" w:author="phuong vu" w:date="2018-11-26T00:41:00Z"/>
        </w:trPr>
        <w:tc>
          <w:tcPr>
            <w:tcW w:w="2425" w:type="dxa"/>
          </w:tcPr>
          <w:p w14:paraId="050B150E" w14:textId="77777777" w:rsidR="007846DD" w:rsidRPr="008C30A2" w:rsidRDefault="007846DD" w:rsidP="007846DD">
            <w:pPr>
              <w:spacing w:line="276" w:lineRule="auto"/>
              <w:rPr>
                <w:ins w:id="5571" w:author="phuong vu" w:date="2018-11-26T00:41:00Z"/>
                <w:b/>
                <w:lang w:val="en-US"/>
                <w:rPrChange w:id="5572" w:author="phuong vu" w:date="2018-11-26T00:49:00Z">
                  <w:rPr>
                    <w:ins w:id="5573" w:author="phuong vu" w:date="2018-11-26T00:41:00Z"/>
                    <w:b/>
                  </w:rPr>
                </w:rPrChange>
              </w:rPr>
            </w:pPr>
            <w:ins w:id="5574" w:author="phuong vu" w:date="2018-11-26T00:41:00Z">
              <w:r w:rsidRPr="00F0075D">
                <w:rPr>
                  <w:b/>
                </w:rPr>
                <w:t>Kết quả</w:t>
              </w:r>
            </w:ins>
          </w:p>
        </w:tc>
        <w:tc>
          <w:tcPr>
            <w:tcW w:w="6686" w:type="dxa"/>
          </w:tcPr>
          <w:p w14:paraId="1533738F" w14:textId="06AE3E93" w:rsidR="007846DD" w:rsidRPr="00F0075D" w:rsidRDefault="007846DD" w:rsidP="007846DD">
            <w:pPr>
              <w:spacing w:line="276" w:lineRule="auto"/>
              <w:jc w:val="left"/>
              <w:rPr>
                <w:ins w:id="5575" w:author="phuong vu" w:date="2018-11-26T00:41:00Z"/>
                <w:lang w:val="en-US"/>
              </w:rPr>
            </w:pPr>
            <w:ins w:id="5576" w:author="phuong vu" w:date="2018-11-26T00:41:00Z">
              <w:r>
                <w:rPr>
                  <w:lang w:val="en-US"/>
                </w:rPr>
                <w:t xml:space="preserve">Hiển thị thông tin chi tiết </w:t>
              </w:r>
            </w:ins>
            <w:ins w:id="5577" w:author="phuong vu" w:date="2018-11-26T00:50:00Z">
              <w:r w:rsidR="008C30A2">
                <w:rPr>
                  <w:lang w:val="en-US"/>
                </w:rPr>
                <w:t>biên nhận</w:t>
              </w:r>
            </w:ins>
            <w:ins w:id="5578" w:author="phuong vu" w:date="2018-11-26T00:41:00Z">
              <w:r>
                <w:rPr>
                  <w:lang w:val="en-US"/>
                </w:rPr>
                <w:t xml:space="preserve"> với thông tin mới.</w:t>
              </w:r>
            </w:ins>
          </w:p>
        </w:tc>
      </w:tr>
      <w:tr w:rsidR="007846DD" w:rsidRPr="00F0075D" w14:paraId="2CABDEBA" w14:textId="77777777" w:rsidTr="007846DD">
        <w:trPr>
          <w:ins w:id="5579" w:author="phuong vu" w:date="2018-11-26T00:41:00Z"/>
        </w:trPr>
        <w:tc>
          <w:tcPr>
            <w:tcW w:w="2425" w:type="dxa"/>
          </w:tcPr>
          <w:p w14:paraId="7789FA30" w14:textId="77777777" w:rsidR="007846DD" w:rsidRPr="00F0075D" w:rsidRDefault="007846DD" w:rsidP="007846DD">
            <w:pPr>
              <w:spacing w:line="276" w:lineRule="auto"/>
              <w:rPr>
                <w:ins w:id="5580" w:author="phuong vu" w:date="2018-11-26T00:41:00Z"/>
                <w:b/>
              </w:rPr>
            </w:pPr>
            <w:ins w:id="5581" w:author="phuong vu" w:date="2018-11-26T00:41:00Z">
              <w:r w:rsidRPr="00F0075D">
                <w:rPr>
                  <w:b/>
                </w:rPr>
                <w:t>Ghi chú</w:t>
              </w:r>
            </w:ins>
          </w:p>
        </w:tc>
        <w:tc>
          <w:tcPr>
            <w:tcW w:w="6686" w:type="dxa"/>
          </w:tcPr>
          <w:p w14:paraId="034FEFB7" w14:textId="77777777" w:rsidR="007846DD" w:rsidRPr="00F0075D" w:rsidRDefault="007846DD" w:rsidP="008C30A2">
            <w:pPr>
              <w:keepNext/>
              <w:spacing w:line="276" w:lineRule="auto"/>
              <w:rPr>
                <w:ins w:id="5582" w:author="phuong vu" w:date="2018-11-26T00:41:00Z"/>
              </w:rPr>
              <w:pPrChange w:id="5583" w:author="phuong vu" w:date="2018-11-26T00:51:00Z">
                <w:pPr>
                  <w:keepNext/>
                  <w:spacing w:line="276" w:lineRule="auto"/>
                </w:pPr>
              </w:pPrChange>
            </w:pPr>
          </w:p>
        </w:tc>
      </w:tr>
    </w:tbl>
    <w:p w14:paraId="28B1D864" w14:textId="4D509E12" w:rsidR="008C30A2" w:rsidRDefault="008C30A2" w:rsidP="008C30A2">
      <w:pPr>
        <w:pStyle w:val="Caption"/>
        <w:rPr>
          <w:ins w:id="5584" w:author="phuong vu" w:date="2018-11-26T00:51:00Z"/>
          <w:lang w:val="en-US"/>
        </w:rPr>
      </w:pPr>
      <w:ins w:id="5585" w:author="phuong vu" w:date="2018-11-26T00:51:00Z">
        <w:r>
          <w:t xml:space="preserve">Bảng </w:t>
        </w:r>
      </w:ins>
      <w:ins w:id="5586" w:author="phuong vu" w:date="2018-11-26T02:10:00Z">
        <w:r w:rsidR="00404CBA">
          <w:fldChar w:fldCharType="begin"/>
        </w:r>
        <w:r w:rsidR="00404CBA">
          <w:instrText xml:space="preserve"> STYLEREF 1 \s </w:instrText>
        </w:r>
      </w:ins>
      <w:r w:rsidR="00404CBA">
        <w:fldChar w:fldCharType="separate"/>
      </w:r>
      <w:r w:rsidR="00404CBA">
        <w:rPr>
          <w:noProof/>
        </w:rPr>
        <w:t>1</w:t>
      </w:r>
      <w:ins w:id="558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588" w:author="phuong vu" w:date="2018-11-26T02:10:00Z">
        <w:r w:rsidR="00404CBA">
          <w:rPr>
            <w:noProof/>
          </w:rPr>
          <w:t>10</w:t>
        </w:r>
        <w:r w:rsidR="00404CBA">
          <w:fldChar w:fldCharType="end"/>
        </w:r>
      </w:ins>
      <w:ins w:id="5589" w:author="phuong vu" w:date="2018-11-26T00:51:00Z">
        <w:r>
          <w:rPr>
            <w:lang w:val="en-US"/>
          </w:rPr>
          <w:t xml:space="preserve"> Chức năng cập nhật thông tin biên nhận</w:t>
        </w:r>
      </w:ins>
    </w:p>
    <w:p w14:paraId="475E702C" w14:textId="341FA736" w:rsidR="007846DD" w:rsidRPr="008C30A2" w:rsidRDefault="008C30A2" w:rsidP="008C30A2">
      <w:pPr>
        <w:jc w:val="left"/>
        <w:rPr>
          <w:ins w:id="5590" w:author="phuong vu" w:date="2018-11-22T13:51:00Z"/>
          <w:i/>
          <w:iCs/>
          <w:szCs w:val="18"/>
          <w:lang w:val="en-US"/>
          <w:rPrChange w:id="5591" w:author="phuong vu" w:date="2018-11-26T00:51:00Z">
            <w:rPr>
              <w:ins w:id="5592" w:author="phuong vu" w:date="2018-11-22T13:51:00Z"/>
            </w:rPr>
          </w:rPrChange>
        </w:rPr>
        <w:pPrChange w:id="5593" w:author="phuong vu" w:date="2018-11-26T00:51:00Z">
          <w:pPr/>
        </w:pPrChange>
      </w:pPr>
      <w:ins w:id="5594" w:author="phuong vu" w:date="2018-11-26T00:51:00Z">
        <w:r>
          <w:rPr>
            <w:lang w:val="en-US"/>
          </w:rPr>
          <w:br w:type="page"/>
        </w:r>
      </w:ins>
    </w:p>
    <w:p w14:paraId="5AA65B20" w14:textId="77777777" w:rsidR="00C774DC" w:rsidRPr="00AD0E2E" w:rsidRDefault="00C774DC">
      <w:pPr>
        <w:pStyle w:val="Heading3"/>
        <w:spacing w:line="276" w:lineRule="auto"/>
        <w:rPr>
          <w:ins w:id="5595" w:author="phuong vu" w:date="2018-11-22T13:51:00Z"/>
          <w:rFonts w:cstheme="majorHAnsi"/>
        </w:rPr>
        <w:pPrChange w:id="5596" w:author="phuong vu" w:date="2018-11-23T13:48:00Z">
          <w:pPr>
            <w:pStyle w:val="Heading4"/>
          </w:pPr>
        </w:pPrChange>
      </w:pPr>
      <w:ins w:id="5597" w:author="phuong vu" w:date="2018-11-22T13:51:00Z">
        <w:r w:rsidRPr="00BA3432">
          <w:rPr>
            <w:rFonts w:cstheme="majorHAnsi"/>
            <w:lang w:val="vi-VN"/>
            <w:rPrChange w:id="5598" w:author="phuong vu" w:date="2018-11-25T21:55:00Z">
              <w:rPr>
                <w:iCs w:val="0"/>
              </w:rPr>
            </w:rPrChange>
          </w:rPr>
          <w:lastRenderedPageBreak/>
          <w:t xml:space="preserve"> </w:t>
        </w:r>
        <w:bookmarkStart w:id="5599" w:name="_Toc530662489"/>
        <w:r w:rsidRPr="00BA3432">
          <w:rPr>
            <w:rFonts w:cstheme="majorHAnsi"/>
            <w:lang w:val="vi-VN"/>
            <w:rPrChange w:id="5600" w:author="phuong vu" w:date="2018-11-25T21:55:00Z">
              <w:rPr>
                <w:iCs w:val="0"/>
              </w:rPr>
            </w:rPrChange>
          </w:rPr>
          <w:t>Quản lí phân công xử lí đơn hàng</w:t>
        </w:r>
        <w:bookmarkEnd w:id="5599"/>
      </w:ins>
    </w:p>
    <w:tbl>
      <w:tblPr>
        <w:tblStyle w:val="TableGrid"/>
        <w:tblW w:w="0" w:type="auto"/>
        <w:tblLook w:val="04A0" w:firstRow="1" w:lastRow="0" w:firstColumn="1" w:lastColumn="0" w:noHBand="0" w:noVBand="1"/>
      </w:tblPr>
      <w:tblGrid>
        <w:gridCol w:w="2346"/>
        <w:gridCol w:w="6431"/>
      </w:tblGrid>
      <w:tr w:rsidR="00C774DC" w:rsidRPr="00BA3432" w14:paraId="0602603E" w14:textId="77777777" w:rsidTr="00C774DC">
        <w:trPr>
          <w:ins w:id="5601" w:author="phuong vu" w:date="2018-11-22T13:51:00Z"/>
        </w:trPr>
        <w:tc>
          <w:tcPr>
            <w:tcW w:w="2425" w:type="dxa"/>
          </w:tcPr>
          <w:p w14:paraId="3B02C446" w14:textId="77777777" w:rsidR="00C774DC" w:rsidRPr="00BA3432" w:rsidRDefault="00C774DC">
            <w:pPr>
              <w:spacing w:line="276" w:lineRule="auto"/>
              <w:rPr>
                <w:ins w:id="5602" w:author="phuong vu" w:date="2018-11-22T13:51:00Z"/>
                <w:b/>
                <w:rPrChange w:id="5603" w:author="phuong vu" w:date="2018-11-25T21:55:00Z">
                  <w:rPr>
                    <w:ins w:id="5604" w:author="phuong vu" w:date="2018-11-22T13:51:00Z"/>
                    <w:b/>
                  </w:rPr>
                </w:rPrChange>
              </w:rPr>
            </w:pPr>
            <w:ins w:id="5605" w:author="phuong vu" w:date="2018-11-22T13:51:00Z">
              <w:r w:rsidRPr="00BA3432">
                <w:rPr>
                  <w:b/>
                  <w:rPrChange w:id="5606" w:author="phuong vu" w:date="2018-11-25T21:55:00Z">
                    <w:rPr>
                      <w:b/>
                    </w:rPr>
                  </w:rPrChange>
                </w:rPr>
                <w:t>Mã yêu cầu</w:t>
              </w:r>
            </w:ins>
          </w:p>
        </w:tc>
        <w:tc>
          <w:tcPr>
            <w:tcW w:w="6686" w:type="dxa"/>
          </w:tcPr>
          <w:p w14:paraId="74308F9D" w14:textId="77777777" w:rsidR="00C774DC" w:rsidRPr="00BA3432" w:rsidRDefault="00C774DC">
            <w:pPr>
              <w:spacing w:line="276" w:lineRule="auto"/>
              <w:rPr>
                <w:ins w:id="5607" w:author="phuong vu" w:date="2018-11-22T13:51:00Z"/>
                <w:lang w:val="en-US"/>
                <w:rPrChange w:id="5608" w:author="phuong vu" w:date="2018-11-25T21:55:00Z">
                  <w:rPr>
                    <w:ins w:id="5609" w:author="phuong vu" w:date="2018-11-22T13:51:00Z"/>
                    <w:lang w:val="en-US"/>
                  </w:rPr>
                </w:rPrChange>
              </w:rPr>
            </w:pPr>
            <w:ins w:id="5610" w:author="phuong vu" w:date="2018-11-22T13:51:00Z">
              <w:r w:rsidRPr="00BA3432">
                <w:rPr>
                  <w:lang w:val="en-US"/>
                  <w:rPrChange w:id="5611" w:author="phuong vu" w:date="2018-11-25T21:55:00Z">
                    <w:rPr>
                      <w:lang w:val="en-US"/>
                    </w:rPr>
                  </w:rPrChange>
                </w:rPr>
                <w:t>GU_04</w:t>
              </w:r>
            </w:ins>
          </w:p>
        </w:tc>
      </w:tr>
      <w:tr w:rsidR="00C774DC" w:rsidRPr="00BA3432" w14:paraId="078F906F" w14:textId="77777777" w:rsidTr="00C774DC">
        <w:trPr>
          <w:ins w:id="5612" w:author="phuong vu" w:date="2018-11-22T13:51:00Z"/>
        </w:trPr>
        <w:tc>
          <w:tcPr>
            <w:tcW w:w="2425" w:type="dxa"/>
          </w:tcPr>
          <w:p w14:paraId="2432D4B6" w14:textId="77777777" w:rsidR="00C774DC" w:rsidRPr="00BA3432" w:rsidRDefault="00C774DC">
            <w:pPr>
              <w:spacing w:line="276" w:lineRule="auto"/>
              <w:rPr>
                <w:ins w:id="5613" w:author="phuong vu" w:date="2018-11-22T13:51:00Z"/>
                <w:b/>
                <w:rPrChange w:id="5614" w:author="phuong vu" w:date="2018-11-25T21:55:00Z">
                  <w:rPr>
                    <w:ins w:id="5615" w:author="phuong vu" w:date="2018-11-22T13:51:00Z"/>
                    <w:b/>
                  </w:rPr>
                </w:rPrChange>
              </w:rPr>
            </w:pPr>
            <w:ins w:id="5616" w:author="phuong vu" w:date="2018-11-22T13:51:00Z">
              <w:r w:rsidRPr="00BA3432">
                <w:rPr>
                  <w:b/>
                  <w:rPrChange w:id="5617" w:author="phuong vu" w:date="2018-11-25T21:55:00Z">
                    <w:rPr>
                      <w:b/>
                    </w:rPr>
                  </w:rPrChange>
                </w:rPr>
                <w:t>Tên chức năng</w:t>
              </w:r>
            </w:ins>
          </w:p>
        </w:tc>
        <w:tc>
          <w:tcPr>
            <w:tcW w:w="6686" w:type="dxa"/>
          </w:tcPr>
          <w:p w14:paraId="4D1707B5" w14:textId="77777777" w:rsidR="00C774DC" w:rsidRPr="00BA3432" w:rsidRDefault="00C774DC">
            <w:pPr>
              <w:spacing w:line="276" w:lineRule="auto"/>
              <w:rPr>
                <w:ins w:id="5618" w:author="phuong vu" w:date="2018-11-22T13:51:00Z"/>
                <w:rPrChange w:id="5619" w:author="phuong vu" w:date="2018-11-25T21:55:00Z">
                  <w:rPr>
                    <w:ins w:id="5620" w:author="phuong vu" w:date="2018-11-22T13:51:00Z"/>
                    <w:lang w:val="en-US"/>
                  </w:rPr>
                </w:rPrChange>
              </w:rPr>
            </w:pPr>
            <w:ins w:id="5621" w:author="phuong vu" w:date="2018-11-22T13:51:00Z">
              <w:r w:rsidRPr="00BA3432">
                <w:rPr>
                  <w:rPrChange w:id="5622" w:author="phuong vu" w:date="2018-11-25T21:55:00Z">
                    <w:rPr/>
                  </w:rPrChange>
                </w:rPr>
                <w:t>Quản lí phân công xử lí đơn hàng</w:t>
              </w:r>
            </w:ins>
          </w:p>
        </w:tc>
      </w:tr>
      <w:tr w:rsidR="00C774DC" w:rsidRPr="00BA3432" w14:paraId="0DF3129C" w14:textId="77777777" w:rsidTr="00C774DC">
        <w:trPr>
          <w:ins w:id="5623" w:author="phuong vu" w:date="2018-11-22T13:51:00Z"/>
        </w:trPr>
        <w:tc>
          <w:tcPr>
            <w:tcW w:w="2425" w:type="dxa"/>
          </w:tcPr>
          <w:p w14:paraId="29A4B875" w14:textId="77777777" w:rsidR="00C774DC" w:rsidRPr="00BA3432" w:rsidRDefault="00C774DC">
            <w:pPr>
              <w:spacing w:line="276" w:lineRule="auto"/>
              <w:rPr>
                <w:ins w:id="5624" w:author="phuong vu" w:date="2018-11-22T13:51:00Z"/>
                <w:b/>
                <w:rPrChange w:id="5625" w:author="phuong vu" w:date="2018-11-25T21:55:00Z">
                  <w:rPr>
                    <w:ins w:id="5626" w:author="phuong vu" w:date="2018-11-22T13:51:00Z"/>
                    <w:b/>
                  </w:rPr>
                </w:rPrChange>
              </w:rPr>
            </w:pPr>
            <w:ins w:id="5627" w:author="phuong vu" w:date="2018-11-22T13:51:00Z">
              <w:r w:rsidRPr="00BA3432">
                <w:rPr>
                  <w:b/>
                  <w:rPrChange w:id="5628" w:author="phuong vu" w:date="2018-11-25T21:55:00Z">
                    <w:rPr>
                      <w:b/>
                    </w:rPr>
                  </w:rPrChange>
                </w:rPr>
                <w:t>Đối tượng sử dụng</w:t>
              </w:r>
            </w:ins>
          </w:p>
        </w:tc>
        <w:tc>
          <w:tcPr>
            <w:tcW w:w="6686" w:type="dxa"/>
          </w:tcPr>
          <w:p w14:paraId="2F453AF2" w14:textId="77777777" w:rsidR="00C774DC" w:rsidRPr="00BA3432" w:rsidRDefault="00C774DC">
            <w:pPr>
              <w:spacing w:line="276" w:lineRule="auto"/>
              <w:rPr>
                <w:ins w:id="5629" w:author="phuong vu" w:date="2018-11-22T13:51:00Z"/>
                <w:rPrChange w:id="5630" w:author="phuong vu" w:date="2018-11-25T21:55:00Z">
                  <w:rPr>
                    <w:ins w:id="5631" w:author="phuong vu" w:date="2018-11-22T13:51:00Z"/>
                    <w:lang w:val="en-US"/>
                  </w:rPr>
                </w:rPrChange>
              </w:rPr>
            </w:pPr>
            <w:ins w:id="5632" w:author="phuong vu" w:date="2018-11-22T13:51:00Z">
              <w:r w:rsidRPr="00BA3432">
                <w:rPr>
                  <w:rPrChange w:id="5633" w:author="phuong vu" w:date="2018-11-25T21:55:00Z">
                    <w:rPr>
                      <w:lang w:val="en-US"/>
                    </w:rPr>
                  </w:rPrChange>
                </w:rPr>
                <w:t>Nhân viên cửa hàng (Nhân viên quản lí đơn hàng, nhân viên xủ lí đơn hàng)</w:t>
              </w:r>
            </w:ins>
          </w:p>
        </w:tc>
      </w:tr>
      <w:tr w:rsidR="00C774DC" w:rsidRPr="00BA3432" w14:paraId="7E59137D" w14:textId="77777777" w:rsidTr="00C774DC">
        <w:trPr>
          <w:ins w:id="5634" w:author="phuong vu" w:date="2018-11-22T13:51:00Z"/>
        </w:trPr>
        <w:tc>
          <w:tcPr>
            <w:tcW w:w="2425" w:type="dxa"/>
          </w:tcPr>
          <w:p w14:paraId="411DA318" w14:textId="77777777" w:rsidR="00C774DC" w:rsidRPr="00BA3432" w:rsidRDefault="00C774DC">
            <w:pPr>
              <w:spacing w:line="276" w:lineRule="auto"/>
              <w:rPr>
                <w:ins w:id="5635" w:author="phuong vu" w:date="2018-11-22T13:51:00Z"/>
                <w:b/>
                <w:rPrChange w:id="5636" w:author="phuong vu" w:date="2018-11-25T21:55:00Z">
                  <w:rPr>
                    <w:ins w:id="5637" w:author="phuong vu" w:date="2018-11-22T13:51:00Z"/>
                    <w:b/>
                  </w:rPr>
                </w:rPrChange>
              </w:rPr>
            </w:pPr>
            <w:ins w:id="5638" w:author="phuong vu" w:date="2018-11-22T13:51:00Z">
              <w:r w:rsidRPr="00BA3432">
                <w:rPr>
                  <w:b/>
                  <w:rPrChange w:id="5639" w:author="phuong vu" w:date="2018-11-25T21:55:00Z">
                    <w:rPr>
                      <w:b/>
                    </w:rPr>
                  </w:rPrChange>
                </w:rPr>
                <w:t>Tiền điều kiện</w:t>
              </w:r>
            </w:ins>
          </w:p>
        </w:tc>
        <w:tc>
          <w:tcPr>
            <w:tcW w:w="6686" w:type="dxa"/>
          </w:tcPr>
          <w:p w14:paraId="2906A0F1" w14:textId="77777777" w:rsidR="00C774DC" w:rsidRPr="00BA3432" w:rsidRDefault="00C774DC">
            <w:pPr>
              <w:spacing w:line="276" w:lineRule="auto"/>
              <w:rPr>
                <w:ins w:id="5640" w:author="phuong vu" w:date="2018-11-22T13:51:00Z"/>
                <w:rPrChange w:id="5641" w:author="phuong vu" w:date="2018-11-25T21:55:00Z">
                  <w:rPr>
                    <w:ins w:id="5642" w:author="phuong vu" w:date="2018-11-22T13:51:00Z"/>
                    <w:lang w:val="en-US"/>
                  </w:rPr>
                </w:rPrChange>
              </w:rPr>
            </w:pPr>
            <w:ins w:id="5643" w:author="phuong vu" w:date="2018-11-22T13:51:00Z">
              <w:r w:rsidRPr="00BA3432">
                <w:rPr>
                  <w:rPrChange w:id="5644" w:author="phuong vu" w:date="2018-11-25T21:55:00Z">
                    <w:rPr>
                      <w:lang w:val="en-US"/>
                    </w:rPr>
                  </w:rPrChange>
                </w:rPr>
                <w:t>Truy cập được trang web quản lí đối với nhân viên cửa hàng và đăng nhập thành công.</w:t>
              </w:r>
            </w:ins>
          </w:p>
        </w:tc>
      </w:tr>
      <w:tr w:rsidR="00C774DC" w:rsidRPr="00BA3432" w14:paraId="53DF7541" w14:textId="77777777" w:rsidTr="00C774DC">
        <w:trPr>
          <w:ins w:id="5645" w:author="phuong vu" w:date="2018-11-22T13:51:00Z"/>
        </w:trPr>
        <w:tc>
          <w:tcPr>
            <w:tcW w:w="2425" w:type="dxa"/>
          </w:tcPr>
          <w:p w14:paraId="3A4DAFBA" w14:textId="77777777" w:rsidR="00C774DC" w:rsidRPr="00BA3432" w:rsidRDefault="00C774DC">
            <w:pPr>
              <w:spacing w:line="276" w:lineRule="auto"/>
              <w:rPr>
                <w:ins w:id="5646" w:author="phuong vu" w:date="2018-11-22T13:51:00Z"/>
                <w:b/>
                <w:rPrChange w:id="5647" w:author="phuong vu" w:date="2018-11-25T21:55:00Z">
                  <w:rPr>
                    <w:ins w:id="5648" w:author="phuong vu" w:date="2018-11-22T13:51:00Z"/>
                    <w:b/>
                  </w:rPr>
                </w:rPrChange>
              </w:rPr>
            </w:pPr>
            <w:ins w:id="5649" w:author="phuong vu" w:date="2018-11-22T13:51:00Z">
              <w:r w:rsidRPr="00BA3432">
                <w:rPr>
                  <w:b/>
                  <w:rPrChange w:id="5650" w:author="phuong vu" w:date="2018-11-25T21:55:00Z">
                    <w:rPr>
                      <w:b/>
                    </w:rPr>
                  </w:rPrChange>
                </w:rPr>
                <w:t>Cách xử lí</w:t>
              </w:r>
            </w:ins>
          </w:p>
        </w:tc>
        <w:tc>
          <w:tcPr>
            <w:tcW w:w="6686" w:type="dxa"/>
          </w:tcPr>
          <w:p w14:paraId="515B3C39" w14:textId="77777777" w:rsidR="00C774DC" w:rsidRPr="00BA3432" w:rsidRDefault="00C774DC">
            <w:pPr>
              <w:spacing w:line="276" w:lineRule="auto"/>
              <w:rPr>
                <w:ins w:id="5651" w:author="phuong vu" w:date="2018-11-22T13:51:00Z"/>
                <w:rPrChange w:id="5652" w:author="phuong vu" w:date="2018-11-25T21:55:00Z">
                  <w:rPr>
                    <w:ins w:id="5653" w:author="phuong vu" w:date="2018-11-22T13:51:00Z"/>
                    <w:lang w:val="en-US"/>
                  </w:rPr>
                </w:rPrChange>
              </w:rPr>
            </w:pPr>
            <w:ins w:id="5654" w:author="phuong vu" w:date="2018-11-22T13:51:00Z">
              <w:r w:rsidRPr="00BA3432">
                <w:rPr>
                  <w:rPrChange w:id="5655" w:author="phuong vu" w:date="2018-11-25T21:55:00Z">
                    <w:rPr>
                      <w:lang w:val="en-US"/>
                    </w:rPr>
                  </w:rPrChange>
                </w:rPr>
                <w:t>Bước 1: Phân loại đơn hàng theo thứ tự loại dịch vụ trước và nhóm màu sau cùng. Sau đó, lưu thành từng túi giặt trong cơ sở dữ liệu.</w:t>
              </w:r>
            </w:ins>
          </w:p>
          <w:p w14:paraId="342245C0" w14:textId="77777777" w:rsidR="00C774DC" w:rsidRPr="00BA3432" w:rsidRDefault="00C774DC">
            <w:pPr>
              <w:spacing w:line="276" w:lineRule="auto"/>
              <w:rPr>
                <w:ins w:id="5656" w:author="phuong vu" w:date="2018-11-22T13:51:00Z"/>
                <w:rPrChange w:id="5657" w:author="phuong vu" w:date="2018-11-25T21:55:00Z">
                  <w:rPr>
                    <w:ins w:id="5658" w:author="phuong vu" w:date="2018-11-22T13:51:00Z"/>
                    <w:lang w:val="en-US"/>
                  </w:rPr>
                </w:rPrChange>
              </w:rPr>
            </w:pPr>
            <w:ins w:id="5659" w:author="phuong vu" w:date="2018-11-22T13:51:00Z">
              <w:r w:rsidRPr="00BA3432">
                <w:rPr>
                  <w:rPrChange w:id="5660" w:author="phuong vu" w:date="2018-11-25T21:55:00Z">
                    <w:rPr>
                      <w:lang w:val="en-US"/>
                    </w:rPr>
                  </w:rPrChange>
                </w:rPr>
                <w:t xml:space="preserve">Bước 2: Phân công mỗi đơn hàng được xử lí trên một máy (tương ứng tất cả túi giặt của đơn hàng sẽ cùng có một mã máy giặt). </w:t>
              </w:r>
            </w:ins>
          </w:p>
          <w:p w14:paraId="21DAB7EF" w14:textId="77777777" w:rsidR="00C774DC" w:rsidRPr="00BA3432" w:rsidRDefault="00C774DC">
            <w:pPr>
              <w:pStyle w:val="ListParagraph"/>
              <w:numPr>
                <w:ilvl w:val="0"/>
                <w:numId w:val="37"/>
              </w:numPr>
              <w:spacing w:line="276" w:lineRule="auto"/>
              <w:ind w:left="720"/>
              <w:rPr>
                <w:ins w:id="5661" w:author="phuong vu" w:date="2018-11-22T13:51:00Z"/>
                <w:rPrChange w:id="5662" w:author="phuong vu" w:date="2018-11-25T21:55:00Z">
                  <w:rPr>
                    <w:ins w:id="5663" w:author="phuong vu" w:date="2018-11-22T13:51:00Z"/>
                    <w:lang w:val="en-US"/>
                  </w:rPr>
                </w:rPrChange>
              </w:rPr>
              <w:pPrChange w:id="5664" w:author="phuong vu" w:date="2018-11-23T13:48:00Z">
                <w:pPr>
                  <w:pStyle w:val="ListParagraph"/>
                  <w:numPr>
                    <w:numId w:val="37"/>
                  </w:numPr>
                  <w:spacing w:line="276" w:lineRule="auto"/>
                  <w:ind w:left="1440" w:hanging="360"/>
                </w:pPr>
              </w:pPrChange>
            </w:pPr>
            <w:ins w:id="5665" w:author="phuong vu" w:date="2018-11-22T13:51:00Z">
              <w:r w:rsidRPr="00BA3432">
                <w:rPr>
                  <w:rPrChange w:id="5666" w:author="phuong vu" w:date="2018-11-25T21:55:00Z">
                    <w:rPr>
                      <w:lang w:val="en-US"/>
                    </w:rPr>
                  </w:rPrChange>
                </w:rPr>
                <w:t>Ưu tiên các máy có số đơn hàng đang đợi là ít nhất.</w:t>
              </w:r>
            </w:ins>
          </w:p>
          <w:p w14:paraId="5ECF15DA" w14:textId="77777777" w:rsidR="00C774DC" w:rsidRPr="00BA3432" w:rsidRDefault="00C774DC">
            <w:pPr>
              <w:pStyle w:val="ListParagraph"/>
              <w:numPr>
                <w:ilvl w:val="0"/>
                <w:numId w:val="37"/>
              </w:numPr>
              <w:spacing w:line="276" w:lineRule="auto"/>
              <w:ind w:left="720"/>
              <w:rPr>
                <w:ins w:id="5667" w:author="phuong vu" w:date="2018-11-22T13:51:00Z"/>
                <w:rPrChange w:id="5668" w:author="phuong vu" w:date="2018-11-25T21:55:00Z">
                  <w:rPr>
                    <w:ins w:id="5669" w:author="phuong vu" w:date="2018-11-22T13:51:00Z"/>
                    <w:lang w:val="en-US"/>
                  </w:rPr>
                </w:rPrChange>
              </w:rPr>
              <w:pPrChange w:id="5670" w:author="phuong vu" w:date="2018-11-23T13:48:00Z">
                <w:pPr>
                  <w:pStyle w:val="ListParagraph"/>
                  <w:numPr>
                    <w:numId w:val="37"/>
                  </w:numPr>
                  <w:spacing w:line="276" w:lineRule="auto"/>
                  <w:ind w:left="1440" w:hanging="360"/>
                </w:pPr>
              </w:pPrChange>
            </w:pPr>
            <w:ins w:id="5671" w:author="phuong vu" w:date="2018-11-22T13:51:00Z">
              <w:r w:rsidRPr="00BA3432">
                <w:rPr>
                  <w:rPrChange w:id="5672" w:author="phuong vu" w:date="2018-11-25T21:55:00Z">
                    <w:rPr>
                      <w:lang w:val="en-US"/>
                    </w:rPr>
                  </w:rPrChange>
                </w:rPr>
                <w:t>Các đơn hàng được sắp xếp theo thứ tự tăng dần dựa trên ngày và khung giờ trả đồ cho khách hàng.</w:t>
              </w:r>
            </w:ins>
          </w:p>
          <w:p w14:paraId="498637B8" w14:textId="77777777" w:rsidR="00C774DC" w:rsidRPr="00BA3432" w:rsidRDefault="00C774DC">
            <w:pPr>
              <w:pStyle w:val="ListParagraph"/>
              <w:numPr>
                <w:ilvl w:val="0"/>
                <w:numId w:val="37"/>
              </w:numPr>
              <w:spacing w:line="276" w:lineRule="auto"/>
              <w:ind w:left="720"/>
              <w:rPr>
                <w:ins w:id="5673" w:author="phuong vu" w:date="2018-11-22T13:51:00Z"/>
                <w:rPrChange w:id="5674" w:author="phuong vu" w:date="2018-11-25T21:55:00Z">
                  <w:rPr>
                    <w:ins w:id="5675" w:author="phuong vu" w:date="2018-11-22T13:51:00Z"/>
                    <w:lang w:val="en-US"/>
                  </w:rPr>
                </w:rPrChange>
              </w:rPr>
              <w:pPrChange w:id="5676" w:author="phuong vu" w:date="2018-11-23T13:48:00Z">
                <w:pPr>
                  <w:pStyle w:val="ListParagraph"/>
                  <w:numPr>
                    <w:numId w:val="37"/>
                  </w:numPr>
                  <w:spacing w:line="276" w:lineRule="auto"/>
                  <w:ind w:left="1440" w:hanging="360"/>
                </w:pPr>
              </w:pPrChange>
            </w:pPr>
            <w:ins w:id="5677" w:author="phuong vu" w:date="2018-11-22T13:51:00Z">
              <w:r w:rsidRPr="00BA3432">
                <w:rPr>
                  <w:rPrChange w:id="5678" w:author="phuong vu" w:date="2018-11-25T21:55:00Z">
                    <w:rPr>
                      <w:lang w:val="en-US"/>
                    </w:rPr>
                  </w:rPrChange>
                </w:rPr>
                <w:t>Các đơn hàng cùng xử lí trên một máy sẽ được gán thứ tự xử lí.</w:t>
              </w:r>
            </w:ins>
          </w:p>
          <w:p w14:paraId="3D145A6C" w14:textId="77777777" w:rsidR="00C774DC" w:rsidRPr="00BA3432" w:rsidRDefault="00C774DC">
            <w:pPr>
              <w:spacing w:line="276" w:lineRule="auto"/>
              <w:rPr>
                <w:ins w:id="5679" w:author="phuong vu" w:date="2018-11-22T13:51:00Z"/>
                <w:rPrChange w:id="5680" w:author="phuong vu" w:date="2018-11-25T21:55:00Z">
                  <w:rPr>
                    <w:ins w:id="5681" w:author="phuong vu" w:date="2018-11-22T13:51:00Z"/>
                    <w:lang w:val="en-US"/>
                  </w:rPr>
                </w:rPrChange>
              </w:rPr>
            </w:pPr>
            <w:ins w:id="5682" w:author="phuong vu" w:date="2018-11-22T13:51:00Z">
              <w:r w:rsidRPr="00BA3432">
                <w:rPr>
                  <w:rPrChange w:id="5683" w:author="phuong vu" w:date="2018-11-25T21:55:00Z">
                    <w:rPr>
                      <w:lang w:val="en-US"/>
                    </w:rPr>
                  </w:rPrChange>
                </w:rPr>
                <w:t xml:space="preserve">Bước 3: Lưu kết quả vào cơ sở dữ liệu. </w:t>
              </w:r>
            </w:ins>
          </w:p>
          <w:p w14:paraId="50DDAD23" w14:textId="77777777" w:rsidR="00C774DC" w:rsidRPr="00BA3432" w:rsidRDefault="00C774DC">
            <w:pPr>
              <w:spacing w:line="276" w:lineRule="auto"/>
              <w:rPr>
                <w:ins w:id="5684" w:author="phuong vu" w:date="2018-11-22T13:51:00Z"/>
                <w:rPrChange w:id="5685" w:author="phuong vu" w:date="2018-11-25T21:55:00Z">
                  <w:rPr>
                    <w:ins w:id="5686" w:author="phuong vu" w:date="2018-11-22T13:51:00Z"/>
                    <w:lang w:val="en-US"/>
                  </w:rPr>
                </w:rPrChange>
              </w:rPr>
            </w:pPr>
            <w:ins w:id="5687" w:author="phuong vu" w:date="2018-11-22T13:51:00Z">
              <w:r w:rsidRPr="00BA3432">
                <w:rPr>
                  <w:rPrChange w:id="5688" w:author="phuong vu" w:date="2018-11-25T21:55:00Z">
                    <w:rPr>
                      <w:lang w:val="en-US"/>
                    </w:rPr>
                  </w:rPrChange>
                </w:rPr>
                <w:t>Các trường hợp khác:</w:t>
              </w:r>
            </w:ins>
          </w:p>
          <w:p w14:paraId="6347F1A1" w14:textId="77777777" w:rsidR="00C774DC" w:rsidRPr="00BA3432" w:rsidRDefault="00C774DC">
            <w:pPr>
              <w:spacing w:line="276" w:lineRule="auto"/>
              <w:ind w:left="720"/>
              <w:rPr>
                <w:ins w:id="5689" w:author="phuong vu" w:date="2018-11-22T13:51:00Z"/>
                <w:rPrChange w:id="5690" w:author="phuong vu" w:date="2018-11-25T21:55:00Z">
                  <w:rPr>
                    <w:ins w:id="5691" w:author="phuong vu" w:date="2018-11-22T13:51:00Z"/>
                    <w:lang w:val="en-US"/>
                  </w:rPr>
                </w:rPrChange>
              </w:rPr>
            </w:pPr>
            <w:ins w:id="5692" w:author="phuong vu" w:date="2018-11-22T13:51:00Z">
              <w:r w:rsidRPr="00BA3432">
                <w:rPr>
                  <w:rPrChange w:id="5693" w:author="phuong vu" w:date="2018-11-25T21:55:00Z">
                    <w:rPr>
                      <w:lang w:val="en-US"/>
                    </w:rPr>
                  </w:rPrChange>
                </w:rPr>
                <w:t>- Nếu đối tượng sử dụng muốn thay đổi máy xử lí đơn hàng thì nhấn vào “</w:t>
              </w:r>
              <w:r w:rsidRPr="00BA3432">
                <w:rPr>
                  <w:i/>
                  <w:rPrChange w:id="5694" w:author="phuong vu" w:date="2018-11-25T21:55:00Z">
                    <w:rPr>
                      <w:i/>
                      <w:lang w:val="en-US"/>
                    </w:rPr>
                  </w:rPrChange>
                </w:rPr>
                <w:t>phân công lại</w:t>
              </w:r>
              <w:r w:rsidRPr="00BA3432">
                <w:rPr>
                  <w:rPrChange w:id="5695" w:author="phuong vu" w:date="2018-11-25T21:55:00Z">
                    <w:rPr>
                      <w:lang w:val="en-US"/>
                    </w:rPr>
                  </w:rPrChange>
                </w:rPr>
                <w:t>” tại danh sách đơn hàng đang chờ xử lí.</w:t>
              </w:r>
            </w:ins>
          </w:p>
          <w:p w14:paraId="5A0D8621" w14:textId="77777777" w:rsidR="00C774DC" w:rsidRPr="00BA3432" w:rsidRDefault="00C774DC">
            <w:pPr>
              <w:spacing w:line="276" w:lineRule="auto"/>
              <w:ind w:left="720"/>
              <w:rPr>
                <w:ins w:id="5696" w:author="phuong vu" w:date="2018-11-22T13:51:00Z"/>
                <w:rPrChange w:id="5697" w:author="phuong vu" w:date="2018-11-25T21:55:00Z">
                  <w:rPr>
                    <w:ins w:id="5698" w:author="phuong vu" w:date="2018-11-22T13:51:00Z"/>
                    <w:lang w:val="en-US"/>
                  </w:rPr>
                </w:rPrChange>
              </w:rPr>
            </w:pPr>
            <w:ins w:id="5699" w:author="phuong vu" w:date="2018-11-22T13:51:00Z">
              <w:r w:rsidRPr="00BA3432">
                <w:rPr>
                  <w:rPrChange w:id="5700" w:author="phuong vu" w:date="2018-11-25T21:55:00Z">
                    <w:rPr>
                      <w:lang w:val="en-US"/>
                    </w:rPr>
                  </w:rPrChange>
                </w:rPr>
                <w:t>- Khi một máy giặt thay đổi trạng thái tất cả đơn hàng của máy đó sẽ gỡ khỏi hàng đợi xử lí. Các đơn hàng đang chờ xử lí của các máy khác cũng gỡ khỏi hàng đợi (không bao gồm các đơn hàng đang xử lí).</w:t>
              </w:r>
            </w:ins>
          </w:p>
        </w:tc>
      </w:tr>
      <w:tr w:rsidR="00C774DC" w:rsidRPr="00BA3432" w14:paraId="21452060" w14:textId="77777777" w:rsidTr="00C774DC">
        <w:trPr>
          <w:ins w:id="5701" w:author="phuong vu" w:date="2018-11-22T13:51:00Z"/>
        </w:trPr>
        <w:tc>
          <w:tcPr>
            <w:tcW w:w="2425" w:type="dxa"/>
          </w:tcPr>
          <w:p w14:paraId="3EA23394" w14:textId="77777777" w:rsidR="00C774DC" w:rsidRPr="00BA3432" w:rsidRDefault="00C774DC">
            <w:pPr>
              <w:spacing w:line="276" w:lineRule="auto"/>
              <w:rPr>
                <w:ins w:id="5702" w:author="phuong vu" w:date="2018-11-22T13:51:00Z"/>
                <w:b/>
                <w:rPrChange w:id="5703" w:author="phuong vu" w:date="2018-11-25T21:55:00Z">
                  <w:rPr>
                    <w:ins w:id="5704" w:author="phuong vu" w:date="2018-11-22T13:51:00Z"/>
                    <w:b/>
                  </w:rPr>
                </w:rPrChange>
              </w:rPr>
            </w:pPr>
            <w:ins w:id="5705" w:author="phuong vu" w:date="2018-11-22T13:51:00Z">
              <w:r w:rsidRPr="00BA3432">
                <w:rPr>
                  <w:b/>
                  <w:rPrChange w:id="5706" w:author="phuong vu" w:date="2018-11-25T21:55:00Z">
                    <w:rPr>
                      <w:b/>
                    </w:rPr>
                  </w:rPrChange>
                </w:rPr>
                <w:t>Kết quả</w:t>
              </w:r>
            </w:ins>
          </w:p>
        </w:tc>
        <w:tc>
          <w:tcPr>
            <w:tcW w:w="6686" w:type="dxa"/>
          </w:tcPr>
          <w:p w14:paraId="6FA17CFE" w14:textId="77777777" w:rsidR="00C774DC" w:rsidRPr="00BA3432" w:rsidRDefault="00C774DC">
            <w:pPr>
              <w:spacing w:line="276" w:lineRule="auto"/>
              <w:rPr>
                <w:ins w:id="5707" w:author="phuong vu" w:date="2018-11-22T13:51:00Z"/>
                <w:rPrChange w:id="5708" w:author="phuong vu" w:date="2018-11-25T21:55:00Z">
                  <w:rPr>
                    <w:ins w:id="5709" w:author="phuong vu" w:date="2018-11-22T13:51:00Z"/>
                    <w:lang w:val="en-US"/>
                  </w:rPr>
                </w:rPrChange>
              </w:rPr>
            </w:pPr>
            <w:ins w:id="5710" w:author="phuong vu" w:date="2018-11-22T13:51:00Z">
              <w:r w:rsidRPr="00BA3432">
                <w:rPr>
                  <w:rPrChange w:id="5711" w:author="phuong vu" w:date="2018-11-25T21:55:00Z">
                    <w:rPr>
                      <w:lang w:val="en-US"/>
                    </w:rPr>
                  </w:rPrChange>
                </w:rPr>
                <w:t>Hiển thị được bảng phân công bao gồm các thông tin: mã máy giặt + số thứ tự xử lí, tên khách hàng + mã số đơn hàng, mã biên nhận, trạng thái đơn hàng.</w:t>
              </w:r>
            </w:ins>
          </w:p>
        </w:tc>
      </w:tr>
      <w:tr w:rsidR="00C774DC" w:rsidRPr="00BA3432" w14:paraId="451ACE91" w14:textId="77777777" w:rsidTr="00C774DC">
        <w:trPr>
          <w:ins w:id="5712" w:author="phuong vu" w:date="2018-11-22T13:51:00Z"/>
        </w:trPr>
        <w:tc>
          <w:tcPr>
            <w:tcW w:w="2425" w:type="dxa"/>
          </w:tcPr>
          <w:p w14:paraId="73F7BF57" w14:textId="77777777" w:rsidR="00C774DC" w:rsidRPr="00BA3432" w:rsidRDefault="00C774DC">
            <w:pPr>
              <w:spacing w:line="276" w:lineRule="auto"/>
              <w:rPr>
                <w:ins w:id="5713" w:author="phuong vu" w:date="2018-11-22T13:51:00Z"/>
                <w:b/>
                <w:rPrChange w:id="5714" w:author="phuong vu" w:date="2018-11-25T21:55:00Z">
                  <w:rPr>
                    <w:ins w:id="5715" w:author="phuong vu" w:date="2018-11-22T13:51:00Z"/>
                    <w:b/>
                  </w:rPr>
                </w:rPrChange>
              </w:rPr>
            </w:pPr>
            <w:ins w:id="5716" w:author="phuong vu" w:date="2018-11-22T13:51:00Z">
              <w:r w:rsidRPr="00BA3432">
                <w:rPr>
                  <w:b/>
                  <w:rPrChange w:id="5717" w:author="phuong vu" w:date="2018-11-25T21:55:00Z">
                    <w:rPr>
                      <w:b/>
                    </w:rPr>
                  </w:rPrChange>
                </w:rPr>
                <w:t>Ghi chú</w:t>
              </w:r>
            </w:ins>
          </w:p>
        </w:tc>
        <w:tc>
          <w:tcPr>
            <w:tcW w:w="6686" w:type="dxa"/>
          </w:tcPr>
          <w:p w14:paraId="02745CDA" w14:textId="77777777" w:rsidR="00C774DC" w:rsidRPr="00BA3432" w:rsidRDefault="00C774DC" w:rsidP="008C30A2">
            <w:pPr>
              <w:keepNext/>
              <w:spacing w:line="276" w:lineRule="auto"/>
              <w:rPr>
                <w:ins w:id="5718" w:author="phuong vu" w:date="2018-11-22T13:51:00Z"/>
                <w:rPrChange w:id="5719" w:author="phuong vu" w:date="2018-11-25T21:55:00Z">
                  <w:rPr>
                    <w:ins w:id="5720" w:author="phuong vu" w:date="2018-11-22T13:51:00Z"/>
                    <w:lang w:val="en-US"/>
                  </w:rPr>
                </w:rPrChange>
              </w:rPr>
              <w:pPrChange w:id="5721" w:author="phuong vu" w:date="2018-11-26T00:52:00Z">
                <w:pPr>
                  <w:keepNext/>
                  <w:spacing w:line="276" w:lineRule="auto"/>
                </w:pPr>
              </w:pPrChange>
            </w:pPr>
            <w:ins w:id="5722" w:author="phuong vu" w:date="2018-11-22T13:51:00Z">
              <w:r w:rsidRPr="00BA3432">
                <w:rPr>
                  <w:rPrChange w:id="5723" w:author="phuong vu" w:date="2018-11-25T21:55:00Z">
                    <w:rPr>
                      <w:lang w:val="en-US"/>
                    </w:rPr>
                  </w:rPrChange>
                </w:rPr>
                <w:t>Một đơn hàng có thể có một hoặc nhiều túi giặt khác nhau dựa trên phân loại.</w:t>
              </w:r>
            </w:ins>
          </w:p>
        </w:tc>
      </w:tr>
    </w:tbl>
    <w:p w14:paraId="3073736F" w14:textId="1FCDE463" w:rsidR="008C30A2" w:rsidRDefault="008C30A2" w:rsidP="008C30A2">
      <w:pPr>
        <w:pStyle w:val="Caption"/>
        <w:rPr>
          <w:ins w:id="5724" w:author="phuong vu" w:date="2018-11-26T00:52:00Z"/>
          <w:lang w:val="en-US"/>
        </w:rPr>
      </w:pPr>
      <w:ins w:id="5725" w:author="phuong vu" w:date="2018-11-26T00:52:00Z">
        <w:r>
          <w:t xml:space="preserve">Bảng </w:t>
        </w:r>
      </w:ins>
      <w:ins w:id="5726" w:author="phuong vu" w:date="2018-11-26T02:10:00Z">
        <w:r w:rsidR="00404CBA">
          <w:fldChar w:fldCharType="begin"/>
        </w:r>
        <w:r w:rsidR="00404CBA">
          <w:instrText xml:space="preserve"> STYLEREF 1 \s </w:instrText>
        </w:r>
      </w:ins>
      <w:r w:rsidR="00404CBA">
        <w:fldChar w:fldCharType="separate"/>
      </w:r>
      <w:r w:rsidR="00404CBA">
        <w:rPr>
          <w:noProof/>
        </w:rPr>
        <w:t>1</w:t>
      </w:r>
      <w:ins w:id="572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728" w:author="phuong vu" w:date="2018-11-26T02:10:00Z">
        <w:r w:rsidR="00404CBA">
          <w:rPr>
            <w:noProof/>
          </w:rPr>
          <w:t>11</w:t>
        </w:r>
        <w:r w:rsidR="00404CBA">
          <w:fldChar w:fldCharType="end"/>
        </w:r>
      </w:ins>
      <w:ins w:id="5729" w:author="phuong vu" w:date="2018-11-26T00:52:00Z">
        <w:r>
          <w:rPr>
            <w:lang w:val="en-US"/>
          </w:rPr>
          <w:t xml:space="preserve"> Chức năng quản lí phân công xử lí đơn hàng</w:t>
        </w:r>
      </w:ins>
    </w:p>
    <w:p w14:paraId="4431629B" w14:textId="63628419" w:rsidR="00C774DC" w:rsidRPr="008C30A2" w:rsidRDefault="008C30A2" w:rsidP="008C30A2">
      <w:pPr>
        <w:jc w:val="left"/>
        <w:rPr>
          <w:ins w:id="5730" w:author="phuong vu" w:date="2018-11-22T13:51:00Z"/>
          <w:i/>
          <w:iCs/>
          <w:szCs w:val="18"/>
          <w:lang w:val="en-US"/>
          <w:rPrChange w:id="5731" w:author="phuong vu" w:date="2018-11-26T00:52:00Z">
            <w:rPr>
              <w:ins w:id="5732" w:author="phuong vu" w:date="2018-11-22T13:51:00Z"/>
            </w:rPr>
          </w:rPrChange>
        </w:rPr>
        <w:pPrChange w:id="5733" w:author="phuong vu" w:date="2018-11-26T00:52:00Z">
          <w:pPr/>
        </w:pPrChange>
      </w:pPr>
      <w:ins w:id="5734" w:author="phuong vu" w:date="2018-11-26T00:52:00Z">
        <w:r>
          <w:rPr>
            <w:lang w:val="en-US"/>
          </w:rPr>
          <w:br w:type="page"/>
        </w:r>
      </w:ins>
    </w:p>
    <w:p w14:paraId="5820433D" w14:textId="77777777" w:rsidR="00C774DC" w:rsidRPr="00BA3432" w:rsidRDefault="00C774DC">
      <w:pPr>
        <w:pStyle w:val="Heading3"/>
        <w:spacing w:line="276" w:lineRule="auto"/>
        <w:rPr>
          <w:ins w:id="5735" w:author="phuong vu" w:date="2018-11-22T13:51:00Z"/>
          <w:rFonts w:cstheme="majorHAnsi"/>
          <w:rPrChange w:id="5736" w:author="phuong vu" w:date="2018-11-25T21:55:00Z">
            <w:rPr>
              <w:ins w:id="5737" w:author="phuong vu" w:date="2018-11-22T13:51:00Z"/>
            </w:rPr>
          </w:rPrChange>
        </w:rPr>
        <w:pPrChange w:id="5738" w:author="phuong vu" w:date="2018-11-23T13:48:00Z">
          <w:pPr>
            <w:pStyle w:val="Heading4"/>
          </w:pPr>
        </w:pPrChange>
      </w:pPr>
      <w:ins w:id="5739" w:author="phuong vu" w:date="2018-11-22T13:51:00Z">
        <w:r w:rsidRPr="00BA3432">
          <w:rPr>
            <w:rFonts w:cstheme="majorHAnsi"/>
            <w:rPrChange w:id="5740" w:author="phuong vu" w:date="2018-11-25T21:55:00Z">
              <w:rPr/>
            </w:rPrChange>
          </w:rPr>
          <w:lastRenderedPageBreak/>
          <w:t>Tạ</w:t>
        </w:r>
        <w:bookmarkStart w:id="5741" w:name="_Toc530662490"/>
        <w:r w:rsidRPr="00BA3432">
          <w:rPr>
            <w:rFonts w:cstheme="majorHAnsi"/>
            <w:rPrChange w:id="5742" w:author="phuong vu" w:date="2018-11-25T21:55:00Z">
              <w:rPr/>
            </w:rPrChange>
          </w:rPr>
          <w:t>o đơn hàng</w:t>
        </w:r>
        <w:bookmarkEnd w:id="5741"/>
      </w:ins>
    </w:p>
    <w:tbl>
      <w:tblPr>
        <w:tblStyle w:val="TableGrid"/>
        <w:tblW w:w="0" w:type="auto"/>
        <w:tblLook w:val="04A0" w:firstRow="1" w:lastRow="0" w:firstColumn="1" w:lastColumn="0" w:noHBand="0" w:noVBand="1"/>
      </w:tblPr>
      <w:tblGrid>
        <w:gridCol w:w="2342"/>
        <w:gridCol w:w="6435"/>
      </w:tblGrid>
      <w:tr w:rsidR="00C774DC" w:rsidRPr="00BA3432" w14:paraId="1A31ABA0" w14:textId="77777777" w:rsidTr="00C774DC">
        <w:trPr>
          <w:ins w:id="5743" w:author="phuong vu" w:date="2018-11-22T13:51:00Z"/>
        </w:trPr>
        <w:tc>
          <w:tcPr>
            <w:tcW w:w="2425" w:type="dxa"/>
          </w:tcPr>
          <w:p w14:paraId="68C053CC" w14:textId="77777777" w:rsidR="00C774DC" w:rsidRPr="00BA3432" w:rsidRDefault="00C774DC">
            <w:pPr>
              <w:spacing w:line="276" w:lineRule="auto"/>
              <w:rPr>
                <w:ins w:id="5744" w:author="phuong vu" w:date="2018-11-22T13:51:00Z"/>
                <w:b/>
                <w:rPrChange w:id="5745" w:author="phuong vu" w:date="2018-11-25T21:55:00Z">
                  <w:rPr>
                    <w:ins w:id="5746" w:author="phuong vu" w:date="2018-11-22T13:51:00Z"/>
                    <w:b/>
                  </w:rPr>
                </w:rPrChange>
              </w:rPr>
            </w:pPr>
            <w:ins w:id="5747" w:author="phuong vu" w:date="2018-11-22T13:51:00Z">
              <w:r w:rsidRPr="00BA3432">
                <w:rPr>
                  <w:b/>
                  <w:rPrChange w:id="5748" w:author="phuong vu" w:date="2018-11-25T21:55:00Z">
                    <w:rPr>
                      <w:b/>
                    </w:rPr>
                  </w:rPrChange>
                </w:rPr>
                <w:t>Mã yêu cầu</w:t>
              </w:r>
            </w:ins>
          </w:p>
        </w:tc>
        <w:tc>
          <w:tcPr>
            <w:tcW w:w="6686" w:type="dxa"/>
          </w:tcPr>
          <w:p w14:paraId="355BB4BE" w14:textId="77777777" w:rsidR="00C774DC" w:rsidRPr="00BA3432" w:rsidRDefault="00C774DC">
            <w:pPr>
              <w:spacing w:line="276" w:lineRule="auto"/>
              <w:rPr>
                <w:ins w:id="5749" w:author="phuong vu" w:date="2018-11-22T13:51:00Z"/>
                <w:lang w:val="en-US"/>
                <w:rPrChange w:id="5750" w:author="phuong vu" w:date="2018-11-25T21:55:00Z">
                  <w:rPr>
                    <w:ins w:id="5751" w:author="phuong vu" w:date="2018-11-22T13:51:00Z"/>
                    <w:lang w:val="en-US"/>
                  </w:rPr>
                </w:rPrChange>
              </w:rPr>
            </w:pPr>
            <w:ins w:id="5752" w:author="phuong vu" w:date="2018-11-22T13:51:00Z">
              <w:r w:rsidRPr="00BA3432">
                <w:rPr>
                  <w:lang w:val="en-US"/>
                  <w:rPrChange w:id="5753" w:author="phuong vu" w:date="2018-11-25T21:55:00Z">
                    <w:rPr>
                      <w:lang w:val="en-US"/>
                    </w:rPr>
                  </w:rPrChange>
                </w:rPr>
                <w:t>GU_04</w:t>
              </w:r>
            </w:ins>
          </w:p>
        </w:tc>
      </w:tr>
      <w:tr w:rsidR="00C774DC" w:rsidRPr="00BA3432" w14:paraId="55727793" w14:textId="77777777" w:rsidTr="00C774DC">
        <w:trPr>
          <w:ins w:id="5754" w:author="phuong vu" w:date="2018-11-22T13:51:00Z"/>
        </w:trPr>
        <w:tc>
          <w:tcPr>
            <w:tcW w:w="2425" w:type="dxa"/>
          </w:tcPr>
          <w:p w14:paraId="7E91E15A" w14:textId="77777777" w:rsidR="00C774DC" w:rsidRPr="00BA3432" w:rsidRDefault="00C774DC">
            <w:pPr>
              <w:spacing w:line="276" w:lineRule="auto"/>
              <w:rPr>
                <w:ins w:id="5755" w:author="phuong vu" w:date="2018-11-22T13:51:00Z"/>
                <w:b/>
                <w:rPrChange w:id="5756" w:author="phuong vu" w:date="2018-11-25T21:55:00Z">
                  <w:rPr>
                    <w:ins w:id="5757" w:author="phuong vu" w:date="2018-11-22T13:51:00Z"/>
                    <w:b/>
                  </w:rPr>
                </w:rPrChange>
              </w:rPr>
            </w:pPr>
            <w:ins w:id="5758" w:author="phuong vu" w:date="2018-11-22T13:51:00Z">
              <w:r w:rsidRPr="00BA3432">
                <w:rPr>
                  <w:b/>
                  <w:rPrChange w:id="5759" w:author="phuong vu" w:date="2018-11-25T21:55:00Z">
                    <w:rPr>
                      <w:b/>
                    </w:rPr>
                  </w:rPrChange>
                </w:rPr>
                <w:t>Tên chức năng</w:t>
              </w:r>
            </w:ins>
          </w:p>
        </w:tc>
        <w:tc>
          <w:tcPr>
            <w:tcW w:w="6686" w:type="dxa"/>
          </w:tcPr>
          <w:p w14:paraId="3D7F3DCB" w14:textId="77777777" w:rsidR="00C774DC" w:rsidRPr="00BA3432" w:rsidRDefault="00C774DC">
            <w:pPr>
              <w:spacing w:line="276" w:lineRule="auto"/>
              <w:rPr>
                <w:ins w:id="5760" w:author="phuong vu" w:date="2018-11-22T13:51:00Z"/>
                <w:lang w:val="en-US"/>
                <w:rPrChange w:id="5761" w:author="phuong vu" w:date="2018-11-25T21:55:00Z">
                  <w:rPr>
                    <w:ins w:id="5762" w:author="phuong vu" w:date="2018-11-22T13:51:00Z"/>
                    <w:lang w:val="en-US"/>
                  </w:rPr>
                </w:rPrChange>
              </w:rPr>
            </w:pPr>
            <w:ins w:id="5763" w:author="phuong vu" w:date="2018-11-22T13:51:00Z">
              <w:r w:rsidRPr="00BA3432">
                <w:rPr>
                  <w:rPrChange w:id="5764" w:author="phuong vu" w:date="2018-11-25T21:55:00Z">
                    <w:rPr/>
                  </w:rPrChange>
                </w:rPr>
                <w:t>Tạo đơn hàng</w:t>
              </w:r>
            </w:ins>
          </w:p>
        </w:tc>
      </w:tr>
      <w:tr w:rsidR="00C774DC" w:rsidRPr="00BA3432" w14:paraId="21362CDD" w14:textId="77777777" w:rsidTr="00C774DC">
        <w:trPr>
          <w:ins w:id="5765" w:author="phuong vu" w:date="2018-11-22T13:51:00Z"/>
        </w:trPr>
        <w:tc>
          <w:tcPr>
            <w:tcW w:w="2425" w:type="dxa"/>
          </w:tcPr>
          <w:p w14:paraId="236232A6" w14:textId="77777777" w:rsidR="00C774DC" w:rsidRPr="00BA3432" w:rsidRDefault="00C774DC">
            <w:pPr>
              <w:spacing w:line="276" w:lineRule="auto"/>
              <w:rPr>
                <w:ins w:id="5766" w:author="phuong vu" w:date="2018-11-22T13:51:00Z"/>
                <w:b/>
                <w:rPrChange w:id="5767" w:author="phuong vu" w:date="2018-11-25T21:55:00Z">
                  <w:rPr>
                    <w:ins w:id="5768" w:author="phuong vu" w:date="2018-11-22T13:51:00Z"/>
                    <w:b/>
                  </w:rPr>
                </w:rPrChange>
              </w:rPr>
            </w:pPr>
            <w:ins w:id="5769" w:author="phuong vu" w:date="2018-11-22T13:51:00Z">
              <w:r w:rsidRPr="00BA3432">
                <w:rPr>
                  <w:b/>
                  <w:rPrChange w:id="5770" w:author="phuong vu" w:date="2018-11-25T21:55:00Z">
                    <w:rPr>
                      <w:b/>
                    </w:rPr>
                  </w:rPrChange>
                </w:rPr>
                <w:t>Đối tượng sử dụng</w:t>
              </w:r>
            </w:ins>
          </w:p>
        </w:tc>
        <w:tc>
          <w:tcPr>
            <w:tcW w:w="6686" w:type="dxa"/>
          </w:tcPr>
          <w:p w14:paraId="093DC188" w14:textId="77777777" w:rsidR="00C774DC" w:rsidRPr="00BA3432" w:rsidRDefault="00C774DC">
            <w:pPr>
              <w:spacing w:line="276" w:lineRule="auto"/>
              <w:rPr>
                <w:ins w:id="5771" w:author="phuong vu" w:date="2018-11-22T13:51:00Z"/>
                <w:rPrChange w:id="5772" w:author="phuong vu" w:date="2018-11-25T21:55:00Z">
                  <w:rPr>
                    <w:ins w:id="5773" w:author="phuong vu" w:date="2018-11-22T13:51:00Z"/>
                    <w:lang w:val="en-US"/>
                  </w:rPr>
                </w:rPrChange>
              </w:rPr>
            </w:pPr>
            <w:ins w:id="5774" w:author="phuong vu" w:date="2018-11-22T13:51:00Z">
              <w:r w:rsidRPr="00BA3432">
                <w:rPr>
                  <w:rPrChange w:id="5775" w:author="phuong vu" w:date="2018-11-25T21:55:00Z">
                    <w:rPr>
                      <w:lang w:val="en-US"/>
                    </w:rPr>
                  </w:rPrChange>
                </w:rPr>
                <w:t>Nhân viên cửa hàng (Nhân viên quản lí cửa hàng), khách hàng</w:t>
              </w:r>
            </w:ins>
          </w:p>
        </w:tc>
      </w:tr>
      <w:tr w:rsidR="00C774DC" w:rsidRPr="00BA3432" w14:paraId="2B81C76E" w14:textId="77777777" w:rsidTr="00C774DC">
        <w:trPr>
          <w:ins w:id="5776" w:author="phuong vu" w:date="2018-11-22T13:51:00Z"/>
        </w:trPr>
        <w:tc>
          <w:tcPr>
            <w:tcW w:w="2425" w:type="dxa"/>
          </w:tcPr>
          <w:p w14:paraId="3663E570" w14:textId="77777777" w:rsidR="00C774DC" w:rsidRPr="00BA3432" w:rsidRDefault="00C774DC">
            <w:pPr>
              <w:spacing w:line="276" w:lineRule="auto"/>
              <w:rPr>
                <w:ins w:id="5777" w:author="phuong vu" w:date="2018-11-22T13:51:00Z"/>
                <w:b/>
                <w:rPrChange w:id="5778" w:author="phuong vu" w:date="2018-11-25T21:55:00Z">
                  <w:rPr>
                    <w:ins w:id="5779" w:author="phuong vu" w:date="2018-11-22T13:51:00Z"/>
                    <w:b/>
                  </w:rPr>
                </w:rPrChange>
              </w:rPr>
            </w:pPr>
            <w:ins w:id="5780" w:author="phuong vu" w:date="2018-11-22T13:51:00Z">
              <w:r w:rsidRPr="00BA3432">
                <w:rPr>
                  <w:b/>
                  <w:rPrChange w:id="5781" w:author="phuong vu" w:date="2018-11-25T21:55:00Z">
                    <w:rPr>
                      <w:b/>
                    </w:rPr>
                  </w:rPrChange>
                </w:rPr>
                <w:t>Tiền điều kiện</w:t>
              </w:r>
            </w:ins>
          </w:p>
        </w:tc>
        <w:tc>
          <w:tcPr>
            <w:tcW w:w="6686" w:type="dxa"/>
          </w:tcPr>
          <w:p w14:paraId="3165DAA5" w14:textId="77777777" w:rsidR="00C774DC" w:rsidRPr="00BA3432" w:rsidRDefault="00C774DC">
            <w:pPr>
              <w:spacing w:line="276" w:lineRule="auto"/>
              <w:rPr>
                <w:ins w:id="5782" w:author="phuong vu" w:date="2018-11-22T13:51:00Z"/>
                <w:rPrChange w:id="5783" w:author="phuong vu" w:date="2018-11-25T21:55:00Z">
                  <w:rPr>
                    <w:ins w:id="5784" w:author="phuong vu" w:date="2018-11-22T13:51:00Z"/>
                    <w:lang w:val="en-US"/>
                  </w:rPr>
                </w:rPrChange>
              </w:rPr>
            </w:pPr>
            <w:ins w:id="5785" w:author="phuong vu" w:date="2018-11-22T13:51:00Z">
              <w:r w:rsidRPr="00BA3432">
                <w:rPr>
                  <w:rPrChange w:id="5786" w:author="phuong vu" w:date="2018-11-25T21:55:00Z">
                    <w:rPr>
                      <w:lang w:val="en-US"/>
                    </w:rPr>
                  </w:rPrChange>
                </w:rPr>
                <w:t>Truy cập được trang web quản lí đối với nhân viên cửa hàng và ứng dụng điện thoại đối với khách hàng và đăng nhập thành công.</w:t>
              </w:r>
            </w:ins>
          </w:p>
        </w:tc>
      </w:tr>
      <w:tr w:rsidR="00C774DC" w:rsidRPr="00BA3432" w14:paraId="76BD81A2" w14:textId="77777777" w:rsidTr="00C774DC">
        <w:trPr>
          <w:ins w:id="5787" w:author="phuong vu" w:date="2018-11-22T13:51:00Z"/>
        </w:trPr>
        <w:tc>
          <w:tcPr>
            <w:tcW w:w="2425" w:type="dxa"/>
          </w:tcPr>
          <w:p w14:paraId="2CCC987C" w14:textId="77777777" w:rsidR="00C774DC" w:rsidRPr="00BA3432" w:rsidRDefault="00C774DC">
            <w:pPr>
              <w:spacing w:line="276" w:lineRule="auto"/>
              <w:rPr>
                <w:ins w:id="5788" w:author="phuong vu" w:date="2018-11-22T13:51:00Z"/>
                <w:b/>
                <w:rPrChange w:id="5789" w:author="phuong vu" w:date="2018-11-25T21:55:00Z">
                  <w:rPr>
                    <w:ins w:id="5790" w:author="phuong vu" w:date="2018-11-22T13:51:00Z"/>
                    <w:b/>
                  </w:rPr>
                </w:rPrChange>
              </w:rPr>
            </w:pPr>
            <w:ins w:id="5791" w:author="phuong vu" w:date="2018-11-22T13:51:00Z">
              <w:r w:rsidRPr="00BA3432">
                <w:rPr>
                  <w:b/>
                  <w:rPrChange w:id="5792" w:author="phuong vu" w:date="2018-11-25T21:55:00Z">
                    <w:rPr>
                      <w:b/>
                    </w:rPr>
                  </w:rPrChange>
                </w:rPr>
                <w:t>Cách xử lí</w:t>
              </w:r>
            </w:ins>
          </w:p>
        </w:tc>
        <w:tc>
          <w:tcPr>
            <w:tcW w:w="6686" w:type="dxa"/>
          </w:tcPr>
          <w:p w14:paraId="40029880" w14:textId="77777777" w:rsidR="00C774DC" w:rsidRPr="00BA3432" w:rsidRDefault="00C774DC">
            <w:pPr>
              <w:spacing w:line="276" w:lineRule="auto"/>
              <w:rPr>
                <w:ins w:id="5793" w:author="phuong vu" w:date="2018-11-22T13:51:00Z"/>
                <w:rPrChange w:id="5794" w:author="phuong vu" w:date="2018-11-25T21:55:00Z">
                  <w:rPr>
                    <w:ins w:id="5795" w:author="phuong vu" w:date="2018-11-22T13:51:00Z"/>
                    <w:lang w:val="en-US"/>
                  </w:rPr>
                </w:rPrChange>
              </w:rPr>
            </w:pPr>
            <w:ins w:id="5796" w:author="phuong vu" w:date="2018-11-22T13:51:00Z">
              <w:r w:rsidRPr="00BA3432">
                <w:rPr>
                  <w:rPrChange w:id="5797" w:author="phuong vu" w:date="2018-11-25T21:55:00Z">
                    <w:rPr>
                      <w:lang w:val="en-US"/>
                    </w:rPr>
                  </w:rPrChange>
                </w:rPr>
                <w:t>Đối với đặt đơn hàng từ trang quản lí (Nhân viên quản lí cửa hàng):</w:t>
              </w:r>
            </w:ins>
          </w:p>
          <w:p w14:paraId="3EA13CF8" w14:textId="77777777" w:rsidR="00C774DC" w:rsidRPr="00BA3432" w:rsidRDefault="00C774DC">
            <w:pPr>
              <w:spacing w:line="276" w:lineRule="auto"/>
              <w:ind w:left="498"/>
              <w:rPr>
                <w:ins w:id="5798" w:author="phuong vu" w:date="2018-11-22T13:51:00Z"/>
                <w:rPrChange w:id="5799" w:author="phuong vu" w:date="2018-11-25T21:55:00Z">
                  <w:rPr>
                    <w:ins w:id="5800" w:author="phuong vu" w:date="2018-11-22T13:51:00Z"/>
                    <w:lang w:val="en-US"/>
                  </w:rPr>
                </w:rPrChange>
              </w:rPr>
            </w:pPr>
            <w:ins w:id="5801" w:author="phuong vu" w:date="2018-11-22T13:51:00Z">
              <w:r w:rsidRPr="00BA3432">
                <w:rPr>
                  <w:rPrChange w:id="5802" w:author="phuong vu" w:date="2018-11-25T21:55:00Z">
                    <w:rPr>
                      <w:lang w:val="en-US"/>
                    </w:rPr>
                  </w:rPrChange>
                </w:rPr>
                <w:t xml:space="preserve">Bước 1: Nhấn vào </w:t>
              </w:r>
              <w:r w:rsidRPr="00BA3432">
                <w:rPr>
                  <w:i/>
                  <w:rPrChange w:id="5803" w:author="phuong vu" w:date="2018-11-25T21:55:00Z">
                    <w:rPr>
                      <w:i/>
                      <w:lang w:val="en-US"/>
                    </w:rPr>
                  </w:rPrChange>
                </w:rPr>
                <w:t>“tạo đơn hàng”</w:t>
              </w:r>
              <w:r w:rsidRPr="00BA3432">
                <w:rPr>
                  <w:rPrChange w:id="5804" w:author="phuong vu" w:date="2018-11-25T21:55:00Z">
                    <w:rPr>
                      <w:lang w:val="en-US"/>
                    </w:rPr>
                  </w:rPrChange>
                </w:rPr>
                <w:t xml:space="preserve"> ở thanh danh mục</w:t>
              </w:r>
            </w:ins>
          </w:p>
          <w:p w14:paraId="4AACC119" w14:textId="77777777" w:rsidR="00C774DC" w:rsidRPr="00BA3432" w:rsidRDefault="00C774DC">
            <w:pPr>
              <w:spacing w:line="276" w:lineRule="auto"/>
              <w:ind w:left="499"/>
              <w:rPr>
                <w:ins w:id="5805" w:author="phuong vu" w:date="2018-11-22T13:51:00Z"/>
                <w:rPrChange w:id="5806" w:author="phuong vu" w:date="2018-11-25T21:55:00Z">
                  <w:rPr>
                    <w:ins w:id="5807" w:author="phuong vu" w:date="2018-11-22T13:51:00Z"/>
                    <w:lang w:val="en-US"/>
                  </w:rPr>
                </w:rPrChange>
              </w:rPr>
            </w:pPr>
            <w:ins w:id="5808" w:author="phuong vu" w:date="2018-11-22T13:51:00Z">
              <w:r w:rsidRPr="00BA3432">
                <w:rPr>
                  <w:rPrChange w:id="5809" w:author="phuong vu" w:date="2018-11-25T21:55:00Z">
                    <w:rPr>
                      <w:lang w:val="en-US"/>
                    </w:rPr>
                  </w:rPrChange>
                </w:rPr>
                <w:t xml:space="preserve">bên trái màn hình. </w:t>
              </w:r>
            </w:ins>
          </w:p>
          <w:p w14:paraId="6078AF1A" w14:textId="77777777" w:rsidR="00C774DC" w:rsidRPr="00BA3432" w:rsidRDefault="00C774DC">
            <w:pPr>
              <w:spacing w:line="276" w:lineRule="auto"/>
              <w:ind w:left="499"/>
              <w:rPr>
                <w:ins w:id="5810" w:author="phuong vu" w:date="2018-11-22T13:51:00Z"/>
                <w:rPrChange w:id="5811" w:author="phuong vu" w:date="2018-11-25T21:55:00Z">
                  <w:rPr>
                    <w:ins w:id="5812" w:author="phuong vu" w:date="2018-11-22T13:51:00Z"/>
                    <w:lang w:val="en-US"/>
                  </w:rPr>
                </w:rPrChange>
              </w:rPr>
            </w:pPr>
            <w:ins w:id="5813" w:author="phuong vu" w:date="2018-11-22T13:51:00Z">
              <w:r w:rsidRPr="00BA3432">
                <w:rPr>
                  <w:rPrChange w:id="5814" w:author="phuong vu" w:date="2018-11-25T21:55:00Z">
                    <w:rPr>
                      <w:lang w:val="en-US"/>
                    </w:rPr>
                  </w:rPrChange>
                </w:rPr>
                <w:t>Bước 2: Những thông tin được mặc định sẵn: Thông tin chi nhánh, danh sách loại dịch vụ theo chi nhánh.</w:t>
              </w:r>
            </w:ins>
          </w:p>
          <w:p w14:paraId="10E25C2E" w14:textId="77777777" w:rsidR="00C774DC" w:rsidRPr="00BA3432" w:rsidRDefault="00C774DC">
            <w:pPr>
              <w:spacing w:line="276" w:lineRule="auto"/>
              <w:ind w:left="499"/>
              <w:rPr>
                <w:ins w:id="5815" w:author="phuong vu" w:date="2018-11-22T13:51:00Z"/>
                <w:rPrChange w:id="5816" w:author="phuong vu" w:date="2018-11-25T21:55:00Z">
                  <w:rPr>
                    <w:ins w:id="5817" w:author="phuong vu" w:date="2018-11-22T13:51:00Z"/>
                    <w:lang w:val="en-US"/>
                  </w:rPr>
                </w:rPrChange>
              </w:rPr>
            </w:pPr>
            <w:ins w:id="5818" w:author="phuong vu" w:date="2018-11-22T13:51:00Z">
              <w:r w:rsidRPr="00BA3432">
                <w:rPr>
                  <w:rPrChange w:id="5819" w:author="phuong vu" w:date="2018-11-25T21:55:00Z">
                    <w:rPr>
                      <w:lang w:val="en-US"/>
                    </w:rPr>
                  </w:rPrChange>
                </w:rPr>
                <w: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t>
              </w:r>
            </w:ins>
          </w:p>
          <w:p w14:paraId="56F6FB1F" w14:textId="77777777" w:rsidR="00C774DC" w:rsidRPr="00BA3432" w:rsidRDefault="00C774DC">
            <w:pPr>
              <w:spacing w:line="276" w:lineRule="auto"/>
              <w:ind w:left="499"/>
              <w:rPr>
                <w:ins w:id="5820" w:author="phuong vu" w:date="2018-11-22T13:51:00Z"/>
                <w:rPrChange w:id="5821" w:author="phuong vu" w:date="2018-11-25T21:55:00Z">
                  <w:rPr>
                    <w:ins w:id="5822" w:author="phuong vu" w:date="2018-11-22T13:51:00Z"/>
                    <w:lang w:val="en-US"/>
                  </w:rPr>
                </w:rPrChange>
              </w:rPr>
            </w:pPr>
            <w:ins w:id="5823" w:author="phuong vu" w:date="2018-11-22T13:51:00Z">
              <w:r w:rsidRPr="00BA3432">
                <w:rPr>
                  <w:rPrChange w:id="5824" w:author="phuong vu" w:date="2018-11-25T21:55:00Z">
                    <w:rPr>
                      <w:lang w:val="en-US"/>
                    </w:rPr>
                  </w:rPrChange>
                </w:rPr>
                <w:t>Bước 4: Nhập thông tin từng quần áo bao gồm: loại dịch vụ, loại quần áo, đơn vị tính, số lượng, màu sắc, …. Ít nhất phải tồn tại một quần áo trong đơn hàng. Nếu rỗng báo lỗi.</w:t>
              </w:r>
            </w:ins>
          </w:p>
          <w:p w14:paraId="5C0CA6C2" w14:textId="77777777" w:rsidR="00C774DC" w:rsidRPr="00BA3432" w:rsidRDefault="00C774DC">
            <w:pPr>
              <w:spacing w:line="276" w:lineRule="auto"/>
              <w:ind w:left="499"/>
              <w:rPr>
                <w:ins w:id="5825" w:author="phuong vu" w:date="2018-11-22T13:51:00Z"/>
                <w:rPrChange w:id="5826" w:author="phuong vu" w:date="2018-11-25T21:55:00Z">
                  <w:rPr>
                    <w:ins w:id="5827" w:author="phuong vu" w:date="2018-11-22T13:51:00Z"/>
                    <w:lang w:val="en-US"/>
                  </w:rPr>
                </w:rPrChange>
              </w:rPr>
            </w:pPr>
            <w:ins w:id="5828" w:author="phuong vu" w:date="2018-11-22T13:51:00Z">
              <w:r w:rsidRPr="00BA3432">
                <w:rPr>
                  <w:rPrChange w:id="5829" w:author="phuong vu" w:date="2018-11-25T21:55:00Z">
                    <w:rPr>
                      <w:lang w:val="en-US"/>
                    </w:rPr>
                  </w:rPrChange>
                </w:rPr>
                <w:t xml:space="preserve">Bước 5: Nhấn nút </w:t>
              </w:r>
              <w:r w:rsidRPr="00BA3432">
                <w:rPr>
                  <w:i/>
                  <w:rPrChange w:id="5830" w:author="phuong vu" w:date="2018-11-25T21:55:00Z">
                    <w:rPr>
                      <w:i/>
                      <w:lang w:val="en-US"/>
                    </w:rPr>
                  </w:rPrChange>
                </w:rPr>
                <w:t>“đặt hàng”.</w:t>
              </w:r>
              <w:r w:rsidRPr="00BA3432">
                <w:rPr>
                  <w:rPrChange w:id="5831" w:author="phuong vu" w:date="2018-11-25T21:55:00Z">
                    <w:rPr>
                      <w:lang w:val="en-US"/>
                    </w:rPr>
                  </w:rPrChange>
                </w:rPr>
                <w:t xml:space="preserve"> Đơn hàng được lưu vào cơ sở dữ liệu với trạng thái là </w:t>
              </w:r>
              <w:r w:rsidRPr="00BA3432">
                <w:rPr>
                  <w:i/>
                  <w:rPrChange w:id="5832" w:author="phuong vu" w:date="2018-11-25T21:55:00Z">
                    <w:rPr>
                      <w:i/>
                      <w:lang w:val="en-US"/>
                    </w:rPr>
                  </w:rPrChange>
                </w:rPr>
                <w:t xml:space="preserve">“nháp”. </w:t>
              </w:r>
              <w:r w:rsidRPr="00BA3432">
                <w:rPr>
                  <w:rPrChange w:id="5833" w:author="phuong vu" w:date="2018-11-25T21:55:00Z">
                    <w:rPr>
                      <w:lang w:val="en-US"/>
                    </w:rPr>
                  </w:rPrChange>
                </w:rPr>
                <w:t>Và chuyển sang trang xác nhận đơn hàng với thông tin chi tiết và tổng giá tiền đối với đơn hàng.</w:t>
              </w:r>
            </w:ins>
          </w:p>
          <w:p w14:paraId="6C6639CA" w14:textId="77777777" w:rsidR="00C774DC" w:rsidRPr="00AD0E2E" w:rsidRDefault="00C774DC">
            <w:pPr>
              <w:spacing w:line="276" w:lineRule="auto"/>
              <w:ind w:left="499"/>
              <w:rPr>
                <w:ins w:id="5834" w:author="phuong vu" w:date="2018-11-22T13:51:00Z"/>
              </w:rPr>
            </w:pPr>
            <w:ins w:id="5835" w:author="phuong vu" w:date="2018-11-22T13:51:00Z">
              <w:r w:rsidRPr="00BA3432">
                <w:rPr>
                  <w:rPrChange w:id="5836" w:author="phuong vu" w:date="2018-11-25T21:55:00Z">
                    <w:rPr>
                      <w:lang w:val="en-US"/>
                    </w:rPr>
                  </w:rPrChange>
                </w:rPr>
                <w:t>Bước 6: Nhấn nút “</w:t>
              </w:r>
              <w:r w:rsidRPr="00BA3432">
                <w:rPr>
                  <w:i/>
                  <w:rPrChange w:id="5837" w:author="phuong vu" w:date="2018-11-25T21:55:00Z">
                    <w:rPr>
                      <w:i/>
                      <w:lang w:val="en-US"/>
                    </w:rPr>
                  </w:rPrChange>
                </w:rPr>
                <w:t>đặt hàng</w:t>
              </w:r>
              <w:r w:rsidRPr="00BA3432">
                <w:rPr>
                  <w:rPrChange w:id="5838" w:author="phuong vu" w:date="2018-11-25T21:55:00Z">
                    <w:rPr>
                      <w:lang w:val="en-US"/>
                    </w:rPr>
                  </w:rPrChange>
                </w:rPr>
                <w:t xml:space="preserve">” một lần nữa để xác nhận đơn hàng. Đơn hàng được cập nhật với trạng thái </w:t>
              </w:r>
              <w:r w:rsidRPr="00BA3432">
                <w:rPr>
                  <w:i/>
                  <w:rPrChange w:id="5839" w:author="phuong vu" w:date="2018-11-25T21:55:00Z">
                    <w:rPr>
                      <w:i/>
                      <w:lang w:val="en-US"/>
                    </w:rPr>
                  </w:rPrChange>
                </w:rPr>
                <w:t>“đang chờ”.</w:t>
              </w:r>
            </w:ins>
          </w:p>
          <w:p w14:paraId="28C3E801" w14:textId="77777777" w:rsidR="00C774DC" w:rsidRPr="00BA3432" w:rsidRDefault="00C774DC">
            <w:pPr>
              <w:spacing w:line="276" w:lineRule="auto"/>
              <w:rPr>
                <w:ins w:id="5840" w:author="phuong vu" w:date="2018-11-22T13:51:00Z"/>
                <w:rPrChange w:id="5841" w:author="phuong vu" w:date="2018-11-25T21:55:00Z">
                  <w:rPr>
                    <w:ins w:id="5842" w:author="phuong vu" w:date="2018-11-22T13:51:00Z"/>
                    <w:lang w:val="en-US"/>
                  </w:rPr>
                </w:rPrChange>
              </w:rPr>
            </w:pPr>
            <w:ins w:id="5843" w:author="phuong vu" w:date="2018-11-22T13:51:00Z">
              <w:r w:rsidRPr="00BA3432">
                <w:rPr>
                  <w:rPrChange w:id="5844" w:author="phuong vu" w:date="2018-11-25T21:55:00Z">
                    <w:rPr>
                      <w:lang w:val="en-US"/>
                    </w:rPr>
                  </w:rPrChange>
                </w:rPr>
                <w:t>Đối với đặt đơn hàng tử ứng dụng điện thoại (khách hàng):</w:t>
              </w:r>
            </w:ins>
          </w:p>
          <w:p w14:paraId="7EA83E4F" w14:textId="77777777" w:rsidR="00C774DC" w:rsidRPr="00BA3432" w:rsidRDefault="00C774DC">
            <w:pPr>
              <w:spacing w:line="276" w:lineRule="auto"/>
              <w:ind w:left="516"/>
              <w:rPr>
                <w:ins w:id="5845" w:author="phuong vu" w:date="2018-11-22T13:51:00Z"/>
                <w:rPrChange w:id="5846" w:author="phuong vu" w:date="2018-11-25T21:55:00Z">
                  <w:rPr>
                    <w:ins w:id="5847" w:author="phuong vu" w:date="2018-11-22T13:51:00Z"/>
                    <w:lang w:val="en-US"/>
                  </w:rPr>
                </w:rPrChange>
              </w:rPr>
            </w:pPr>
            <w:ins w:id="5848" w:author="phuong vu" w:date="2018-11-22T13:51:00Z">
              <w:r w:rsidRPr="00BA3432">
                <w:rPr>
                  <w:rPrChange w:id="5849" w:author="phuong vu" w:date="2018-11-25T21:55:00Z">
                    <w:rPr>
                      <w:lang w:val="en-US"/>
                    </w:rPr>
                  </w:rPrChange>
                </w:rPr>
                <w:t>Bước 1: Người dùng chọn loại dịch vụ mong muốn. Kế tiếp chọn đơn vị tính là cái hay kilogram.</w:t>
              </w:r>
            </w:ins>
          </w:p>
          <w:p w14:paraId="176B55A3" w14:textId="2872D8A5" w:rsidR="00C774DC" w:rsidRPr="00BA3432" w:rsidRDefault="00C774DC">
            <w:pPr>
              <w:spacing w:line="276" w:lineRule="auto"/>
              <w:ind w:left="516"/>
              <w:rPr>
                <w:ins w:id="5850" w:author="phuong vu" w:date="2018-11-22T13:51:00Z"/>
                <w:rPrChange w:id="5851" w:author="phuong vu" w:date="2018-11-25T21:55:00Z">
                  <w:rPr>
                    <w:ins w:id="5852" w:author="phuong vu" w:date="2018-11-22T13:51:00Z"/>
                    <w:lang w:val="en-US"/>
                  </w:rPr>
                </w:rPrChange>
              </w:rPr>
            </w:pPr>
            <w:ins w:id="5853" w:author="phuong vu" w:date="2018-11-22T13:51:00Z">
              <w:r w:rsidRPr="00BA3432">
                <w:rPr>
                  <w:rPrChange w:id="5854" w:author="phuong vu" w:date="2018-11-25T21:55:00Z">
                    <w:rPr>
                      <w:lang w:val="en-US"/>
                    </w:rPr>
                  </w:rPrChange>
                </w:rPr>
                <w:t>Bước 2: Người dùng chọn những quần áo dành cho loại dịch vụ này. Ở đây người dùng có thể dùng chức năng “</w:t>
              </w:r>
              <w:r w:rsidRPr="00BA3432">
                <w:rPr>
                  <w:i/>
                  <w:rPrChange w:id="5855" w:author="phuong vu" w:date="2018-11-25T21:55:00Z">
                    <w:rPr>
                      <w:i/>
                      <w:lang w:val="en-US"/>
                    </w:rPr>
                  </w:rPrChange>
                </w:rPr>
                <w:t>GU_0</w:t>
              </w:r>
            </w:ins>
            <w:ins w:id="5856" w:author="phuong vu" w:date="2018-11-23T09:26:00Z">
              <w:r w:rsidR="00E66EEE" w:rsidRPr="00BA3432">
                <w:rPr>
                  <w:i/>
                  <w:rPrChange w:id="5857" w:author="phuong vu" w:date="2018-11-25T21:55:00Z">
                    <w:rPr>
                      <w:i/>
                      <w:lang w:val="en-US"/>
                    </w:rPr>
                  </w:rPrChange>
                </w:rPr>
                <w:t>7</w:t>
              </w:r>
            </w:ins>
            <w:ins w:id="5858" w:author="phuong vu" w:date="2018-11-22T13:51:00Z">
              <w:r w:rsidRPr="00BA3432">
                <w:rPr>
                  <w:rPrChange w:id="5859" w:author="phuong vu" w:date="2018-11-25T21:55:00Z">
                    <w:rPr>
                      <w:lang w:val="en-US"/>
                    </w:rPr>
                  </w:rPrChange>
                </w:rPr>
                <w:t xml:space="preserve">” để giúp thêm quần áo nhanh chóng. Khi người dùng chọn một quần áo, thông tin về số lượng là </w:t>
              </w:r>
              <w:r w:rsidRPr="00BA3432">
                <w:rPr>
                  <w:rPrChange w:id="5860" w:author="phuong vu" w:date="2018-11-25T21:55:00Z">
                    <w:rPr>
                      <w:lang w:val="en-US"/>
                    </w:rPr>
                  </w:rPrChange>
                </w:rPr>
                <w:lastRenderedPageBreak/>
                <w:t>bắt buộc. Mọi thông tin đơn hàng được giữ tạm thời vào trong giỏ hàng.</w:t>
              </w:r>
            </w:ins>
          </w:p>
          <w:p w14:paraId="0BC1084A" w14:textId="77777777" w:rsidR="00C774DC" w:rsidRPr="00BA3432" w:rsidRDefault="00C774DC">
            <w:pPr>
              <w:spacing w:line="276" w:lineRule="auto"/>
              <w:ind w:left="516"/>
              <w:rPr>
                <w:ins w:id="5861" w:author="phuong vu" w:date="2018-11-22T13:51:00Z"/>
                <w:rPrChange w:id="5862" w:author="phuong vu" w:date="2018-11-25T21:55:00Z">
                  <w:rPr>
                    <w:ins w:id="5863" w:author="phuong vu" w:date="2018-11-22T13:51:00Z"/>
                    <w:lang w:val="en-US"/>
                  </w:rPr>
                </w:rPrChange>
              </w:rPr>
            </w:pPr>
            <w:ins w:id="5864" w:author="phuong vu" w:date="2018-11-22T13:51:00Z">
              <w:r w:rsidRPr="00BA3432">
                <w:rPr>
                  <w:rPrChange w:id="5865" w:author="phuong vu" w:date="2018-11-25T21:55:00Z">
                    <w:rPr>
                      <w:lang w:val="en-US"/>
                    </w:rPr>
                  </w:rPrChange>
                </w:rPr>
                <w:t xml:space="preserve">Bước 3: Nếu người dùng có nhu cầu đặt thêm dịch vụ, quay lại trang chọn dịch vụ và thực lại tuần tự các bước 1, 2. </w:t>
              </w:r>
            </w:ins>
          </w:p>
          <w:p w14:paraId="0767A999" w14:textId="05035370" w:rsidR="00C774DC" w:rsidRPr="00BA3432" w:rsidRDefault="00C774DC">
            <w:pPr>
              <w:spacing w:line="276" w:lineRule="auto"/>
              <w:ind w:left="516"/>
              <w:rPr>
                <w:ins w:id="5866" w:author="phuong vu" w:date="2018-11-22T13:51:00Z"/>
                <w:rPrChange w:id="5867" w:author="phuong vu" w:date="2018-11-25T21:55:00Z">
                  <w:rPr>
                    <w:ins w:id="5868" w:author="phuong vu" w:date="2018-11-22T13:51:00Z"/>
                    <w:lang w:val="en-US"/>
                  </w:rPr>
                </w:rPrChange>
              </w:rPr>
            </w:pPr>
            <w:ins w:id="5869" w:author="phuong vu" w:date="2018-11-22T13:51:00Z">
              <w:r w:rsidRPr="00BA3432">
                <w:rPr>
                  <w:rPrChange w:id="5870" w:author="phuong vu" w:date="2018-11-25T21:55:00Z">
                    <w:rPr>
                      <w:lang w:val="en-US"/>
                    </w:rPr>
                  </w:rPrChange>
                </w:rPr>
                <w:t>Bước 4: Người dùng truy cập vào màn hình giỏ hàng và xác nhận đặt đơn hàng</w:t>
              </w:r>
            </w:ins>
            <w:ins w:id="5871" w:author="phuong vu" w:date="2018-11-23T09:25:00Z">
              <w:r w:rsidR="00E66EEE" w:rsidRPr="00BA3432">
                <w:rPr>
                  <w:rPrChange w:id="5872" w:author="phuong vu" w:date="2018-11-25T21:55:00Z">
                    <w:rPr>
                      <w:lang w:val="en-US"/>
                    </w:rPr>
                  </w:rPrChange>
                </w:rPr>
                <w:t xml:space="preserve">. </w:t>
              </w:r>
            </w:ins>
            <w:ins w:id="5873" w:author="phuong vu" w:date="2018-11-22T13:51:00Z">
              <w:r w:rsidRPr="00BA3432">
                <w:rPr>
                  <w:rPrChange w:id="5874" w:author="phuong vu" w:date="2018-11-25T21:55:00Z">
                    <w:rPr>
                      <w:lang w:val="en-US"/>
                    </w:rPr>
                  </w:rPrChange>
                </w:rPr>
                <w:t xml:space="preserve">Người dùng chọn chi nhánh mong muốn. </w:t>
              </w:r>
            </w:ins>
          </w:p>
          <w:p w14:paraId="2EE1F43A" w14:textId="0E816FBD" w:rsidR="00C774DC" w:rsidRPr="00BA3432" w:rsidRDefault="00C774DC">
            <w:pPr>
              <w:spacing w:line="276" w:lineRule="auto"/>
              <w:ind w:left="516"/>
              <w:rPr>
                <w:ins w:id="5875" w:author="phuong vu" w:date="2018-11-22T13:51:00Z"/>
                <w:rPrChange w:id="5876" w:author="phuong vu" w:date="2018-11-25T21:55:00Z">
                  <w:rPr>
                    <w:ins w:id="5877" w:author="phuong vu" w:date="2018-11-22T13:51:00Z"/>
                    <w:lang w:val="en-US"/>
                  </w:rPr>
                </w:rPrChange>
              </w:rPr>
            </w:pPr>
            <w:ins w:id="5878" w:author="phuong vu" w:date="2018-11-22T13:51:00Z">
              <w:r w:rsidRPr="00BA3432">
                <w:rPr>
                  <w:rPrChange w:id="5879" w:author="phuong vu" w:date="2018-11-25T21:55:00Z">
                    <w:rPr>
                      <w:lang w:val="en-US"/>
                    </w:rPr>
                  </w:rPrChange>
                </w:rPr>
                <w:t xml:space="preserve">Bước 5: Chuyển sang màn hình xác nhận đặt hàng, người dùng xem được thông tin đơn hàng của mình và phí phải trả cho đơn hàng này. Người dùng nhập ngày lấy và trả đồ cho khách, chọn khung giờ lấy và trả đồ. </w:t>
              </w:r>
            </w:ins>
          </w:p>
          <w:p w14:paraId="2D631DE7" w14:textId="77777777" w:rsidR="00C774DC" w:rsidRPr="00BA3432" w:rsidRDefault="00C774DC">
            <w:pPr>
              <w:spacing w:line="276" w:lineRule="auto"/>
              <w:ind w:left="516"/>
              <w:rPr>
                <w:ins w:id="5880" w:author="phuong vu" w:date="2018-11-22T13:51:00Z"/>
                <w:i/>
                <w:rPrChange w:id="5881" w:author="phuong vu" w:date="2018-11-25T21:55:00Z">
                  <w:rPr>
                    <w:ins w:id="5882" w:author="phuong vu" w:date="2018-11-22T13:51:00Z"/>
                    <w:i/>
                    <w:lang w:val="en-US"/>
                  </w:rPr>
                </w:rPrChange>
              </w:rPr>
            </w:pPr>
            <w:ins w:id="5883" w:author="phuong vu" w:date="2018-11-22T13:51:00Z">
              <w:r w:rsidRPr="00BA3432">
                <w:rPr>
                  <w:rPrChange w:id="5884" w:author="phuong vu" w:date="2018-11-25T21:55:00Z">
                    <w:rPr>
                      <w:lang w:val="en-US"/>
                    </w:rPr>
                  </w:rPrChange>
                </w:rPr>
                <w:t xml:space="preserve">Bước 6: Người dùng nhấn </w:t>
              </w:r>
              <w:r w:rsidRPr="00BA3432">
                <w:rPr>
                  <w:i/>
                  <w:rPrChange w:id="5885" w:author="phuong vu" w:date="2018-11-25T21:55:00Z">
                    <w:rPr>
                      <w:i/>
                      <w:lang w:val="en-US"/>
                    </w:rPr>
                  </w:rPrChange>
                </w:rPr>
                <w:t xml:space="preserve">“xác nhận” </w:t>
              </w:r>
              <w:r w:rsidRPr="00BA3432">
                <w:rPr>
                  <w:rPrChange w:id="5886" w:author="phuong vu" w:date="2018-11-25T21:55:00Z">
                    <w:rPr>
                      <w:lang w:val="en-US"/>
                    </w:rPr>
                  </w:rPrChange>
                </w:rPr>
                <w:t xml:space="preserve">lần cuối. Đơn hàng được gửi lên server và lưu lại vào cơ sở dữ liệu với trạng thái </w:t>
              </w:r>
              <w:r w:rsidRPr="00BA3432">
                <w:rPr>
                  <w:i/>
                  <w:rPrChange w:id="5887" w:author="phuong vu" w:date="2018-11-25T21:55:00Z">
                    <w:rPr>
                      <w:i/>
                      <w:lang w:val="en-US"/>
                    </w:rPr>
                  </w:rPrChange>
                </w:rPr>
                <w:t>“đang chờ”.</w:t>
              </w:r>
              <w:r w:rsidRPr="00BA3432">
                <w:rPr>
                  <w:rPrChange w:id="5888" w:author="phuong vu" w:date="2018-11-25T21:55:00Z">
                    <w:rPr>
                      <w:lang w:val="en-US"/>
                    </w:rPr>
                  </w:rPrChange>
                </w:rPr>
                <w:t xml:space="preserve"> Không lưu trạng thái là </w:t>
              </w:r>
              <w:r w:rsidRPr="00BA3432">
                <w:rPr>
                  <w:i/>
                  <w:rPrChange w:id="5889" w:author="phuong vu" w:date="2018-11-25T21:55:00Z">
                    <w:rPr>
                      <w:i/>
                      <w:lang w:val="en-US"/>
                    </w:rPr>
                  </w:rPrChange>
                </w:rPr>
                <w:t>“nháp”.</w:t>
              </w:r>
            </w:ins>
          </w:p>
          <w:p w14:paraId="4E7EEFAC" w14:textId="77777777" w:rsidR="00C774DC" w:rsidRPr="00BA3432" w:rsidRDefault="00C774DC">
            <w:pPr>
              <w:spacing w:line="276" w:lineRule="auto"/>
              <w:ind w:left="516"/>
              <w:rPr>
                <w:ins w:id="5890" w:author="phuong vu" w:date="2018-11-22T13:51:00Z"/>
                <w:rPrChange w:id="5891" w:author="phuong vu" w:date="2018-11-25T21:55:00Z">
                  <w:rPr>
                    <w:ins w:id="5892" w:author="phuong vu" w:date="2018-11-22T13:51:00Z"/>
                    <w:lang w:val="en-US"/>
                  </w:rPr>
                </w:rPrChange>
              </w:rPr>
            </w:pPr>
            <w:ins w:id="5893" w:author="phuong vu" w:date="2018-11-22T13:51:00Z">
              <w:r w:rsidRPr="00BA3432">
                <w:rPr>
                  <w:rPrChange w:id="5894" w:author="phuong vu" w:date="2018-11-25T21:55:00Z">
                    <w:rPr>
                      <w:lang w:val="en-US"/>
                    </w:rPr>
                  </w:rPrChange>
                </w:rPr>
                <w:t>Bước 7: Người dùng sẽ được chuyển sang màn hình cảm ơn cùng với mã QR Code ứng với đơn hàng.</w:t>
              </w:r>
            </w:ins>
          </w:p>
        </w:tc>
      </w:tr>
      <w:tr w:rsidR="00C774DC" w:rsidRPr="00BA3432" w14:paraId="11550AD3" w14:textId="77777777" w:rsidTr="00C774DC">
        <w:trPr>
          <w:ins w:id="5895" w:author="phuong vu" w:date="2018-11-22T13:51:00Z"/>
        </w:trPr>
        <w:tc>
          <w:tcPr>
            <w:tcW w:w="2425" w:type="dxa"/>
          </w:tcPr>
          <w:p w14:paraId="5F23101F" w14:textId="77777777" w:rsidR="00C774DC" w:rsidRPr="00BA3432" w:rsidRDefault="00C774DC">
            <w:pPr>
              <w:spacing w:line="276" w:lineRule="auto"/>
              <w:rPr>
                <w:ins w:id="5896" w:author="phuong vu" w:date="2018-11-22T13:51:00Z"/>
                <w:b/>
                <w:rPrChange w:id="5897" w:author="phuong vu" w:date="2018-11-25T21:55:00Z">
                  <w:rPr>
                    <w:ins w:id="5898" w:author="phuong vu" w:date="2018-11-22T13:51:00Z"/>
                    <w:b/>
                  </w:rPr>
                </w:rPrChange>
              </w:rPr>
            </w:pPr>
            <w:ins w:id="5899" w:author="phuong vu" w:date="2018-11-22T13:51:00Z">
              <w:r w:rsidRPr="00BA3432">
                <w:rPr>
                  <w:b/>
                  <w:rPrChange w:id="5900" w:author="phuong vu" w:date="2018-11-25T21:55:00Z">
                    <w:rPr>
                      <w:b/>
                    </w:rPr>
                  </w:rPrChange>
                </w:rPr>
                <w:lastRenderedPageBreak/>
                <w:t>Kết quả</w:t>
              </w:r>
            </w:ins>
          </w:p>
        </w:tc>
        <w:tc>
          <w:tcPr>
            <w:tcW w:w="6686" w:type="dxa"/>
          </w:tcPr>
          <w:p w14:paraId="5F2E613B" w14:textId="77777777" w:rsidR="00C774DC" w:rsidRPr="00BA3432" w:rsidRDefault="00C774DC">
            <w:pPr>
              <w:spacing w:line="276" w:lineRule="auto"/>
              <w:rPr>
                <w:ins w:id="5901" w:author="phuong vu" w:date="2018-11-22T13:51:00Z"/>
                <w:i/>
                <w:rPrChange w:id="5902" w:author="phuong vu" w:date="2018-11-25T21:55:00Z">
                  <w:rPr>
                    <w:ins w:id="5903" w:author="phuong vu" w:date="2018-11-22T13:51:00Z"/>
                    <w:i/>
                    <w:lang w:val="en-US"/>
                  </w:rPr>
                </w:rPrChange>
              </w:rPr>
            </w:pPr>
            <w:ins w:id="5904" w:author="phuong vu" w:date="2018-11-22T13:51:00Z">
              <w:r w:rsidRPr="00BA3432">
                <w:rPr>
                  <w:rPrChange w:id="5905" w:author="phuong vu" w:date="2018-11-25T21:55:00Z">
                    <w:rPr>
                      <w:lang w:val="en-US"/>
                    </w:rPr>
                  </w:rPrChange>
                </w:rPr>
                <w:t xml:space="preserve">Lưu đơn hàng vào cơ sở dữ liệu với trạng thái </w:t>
              </w:r>
              <w:r w:rsidRPr="00BA3432">
                <w:rPr>
                  <w:i/>
                  <w:rPrChange w:id="5906" w:author="phuong vu" w:date="2018-11-25T21:55:00Z">
                    <w:rPr>
                      <w:i/>
                      <w:lang w:val="en-US"/>
                    </w:rPr>
                  </w:rPrChange>
                </w:rPr>
                <w:t>“đang chờ”.</w:t>
              </w:r>
            </w:ins>
          </w:p>
        </w:tc>
      </w:tr>
      <w:tr w:rsidR="00C774DC" w:rsidRPr="00BA3432" w14:paraId="41BD872A" w14:textId="77777777" w:rsidTr="00C774DC">
        <w:trPr>
          <w:ins w:id="5907" w:author="phuong vu" w:date="2018-11-22T13:51:00Z"/>
        </w:trPr>
        <w:tc>
          <w:tcPr>
            <w:tcW w:w="2425" w:type="dxa"/>
          </w:tcPr>
          <w:p w14:paraId="068CF3D5" w14:textId="77777777" w:rsidR="00C774DC" w:rsidRPr="00BA3432" w:rsidRDefault="00C774DC">
            <w:pPr>
              <w:spacing w:line="276" w:lineRule="auto"/>
              <w:rPr>
                <w:ins w:id="5908" w:author="phuong vu" w:date="2018-11-22T13:51:00Z"/>
                <w:b/>
                <w:rPrChange w:id="5909" w:author="phuong vu" w:date="2018-11-25T21:55:00Z">
                  <w:rPr>
                    <w:ins w:id="5910" w:author="phuong vu" w:date="2018-11-22T13:51:00Z"/>
                    <w:b/>
                  </w:rPr>
                </w:rPrChange>
              </w:rPr>
            </w:pPr>
            <w:ins w:id="5911" w:author="phuong vu" w:date="2018-11-22T13:51:00Z">
              <w:r w:rsidRPr="00BA3432">
                <w:rPr>
                  <w:b/>
                  <w:rPrChange w:id="5912" w:author="phuong vu" w:date="2018-11-25T21:55:00Z">
                    <w:rPr>
                      <w:b/>
                    </w:rPr>
                  </w:rPrChange>
                </w:rPr>
                <w:t>Ghi chú</w:t>
              </w:r>
            </w:ins>
          </w:p>
        </w:tc>
        <w:tc>
          <w:tcPr>
            <w:tcW w:w="6686" w:type="dxa"/>
          </w:tcPr>
          <w:p w14:paraId="6872E82D" w14:textId="77777777" w:rsidR="00C774DC" w:rsidRPr="00BA3432" w:rsidRDefault="00C774DC">
            <w:pPr>
              <w:keepNext/>
              <w:spacing w:line="276" w:lineRule="auto"/>
              <w:rPr>
                <w:ins w:id="5913" w:author="phuong vu" w:date="2018-11-22T13:51:00Z"/>
                <w:rPrChange w:id="5914" w:author="phuong vu" w:date="2018-11-25T21:55:00Z">
                  <w:rPr>
                    <w:ins w:id="5915" w:author="phuong vu" w:date="2018-11-22T13:51:00Z"/>
                    <w:lang w:val="en-US"/>
                  </w:rPr>
                </w:rPrChange>
              </w:rPr>
            </w:pPr>
            <w:ins w:id="5916" w:author="phuong vu" w:date="2018-11-22T13:51:00Z">
              <w:r w:rsidRPr="00BA3432">
                <w:rPr>
                  <w:rPrChange w:id="5917" w:author="phuong vu" w:date="2018-11-25T21:55:00Z">
                    <w:rPr>
                      <w:lang w:val="en-US"/>
                    </w:rPr>
                  </w:rPrChange>
                </w:rPr>
                <w:t>Toàn bộ thông tin ở chức năng tạo đơn hàng là bắt buộc. Nếu không được nhập sẽ báo lỗi.</w:t>
              </w:r>
            </w:ins>
          </w:p>
          <w:p w14:paraId="1B41F039" w14:textId="77777777" w:rsidR="00C774DC" w:rsidRPr="00BA3432" w:rsidRDefault="00C774DC">
            <w:pPr>
              <w:keepNext/>
              <w:spacing w:line="276" w:lineRule="auto"/>
              <w:rPr>
                <w:ins w:id="5918" w:author="phuong vu" w:date="2018-11-22T13:51:00Z"/>
                <w:rPrChange w:id="5919" w:author="phuong vu" w:date="2018-11-25T21:55:00Z">
                  <w:rPr>
                    <w:ins w:id="5920" w:author="phuong vu" w:date="2018-11-22T13:51:00Z"/>
                    <w:lang w:val="en-US"/>
                  </w:rPr>
                </w:rPrChange>
              </w:rPr>
            </w:pPr>
            <w:ins w:id="5921" w:author="phuong vu" w:date="2018-11-22T13:51:00Z">
              <w:r w:rsidRPr="00BA3432">
                <w:rPr>
                  <w:rPrChange w:id="5922" w:author="phuong vu" w:date="2018-11-25T21:55:00Z">
                    <w:rPr>
                      <w:lang w:val="en-US"/>
                    </w:rPr>
                  </w:rPrChange>
                </w:rPr>
                <w:t>Thông tin đơn hàng sẽ được lưu lại trong SharePreferences của ứng dụng khi chưa được người dùng đặt đơn hàng.</w:t>
              </w:r>
            </w:ins>
          </w:p>
          <w:p w14:paraId="4BA9876F" w14:textId="77777777" w:rsidR="00C774DC" w:rsidRPr="00BA3432" w:rsidRDefault="00C774DC" w:rsidP="008C30A2">
            <w:pPr>
              <w:keepNext/>
              <w:spacing w:line="276" w:lineRule="auto"/>
              <w:rPr>
                <w:ins w:id="5923" w:author="phuong vu" w:date="2018-11-22T13:51:00Z"/>
                <w:rPrChange w:id="5924" w:author="phuong vu" w:date="2018-11-25T21:55:00Z">
                  <w:rPr>
                    <w:ins w:id="5925" w:author="phuong vu" w:date="2018-11-22T13:51:00Z"/>
                    <w:lang w:val="en-US"/>
                  </w:rPr>
                </w:rPrChange>
              </w:rPr>
              <w:pPrChange w:id="5926" w:author="phuong vu" w:date="2018-11-26T00:52:00Z">
                <w:pPr>
                  <w:keepNext/>
                  <w:spacing w:line="276" w:lineRule="auto"/>
                </w:pPr>
              </w:pPrChange>
            </w:pPr>
            <w:ins w:id="5927" w:author="phuong vu" w:date="2018-11-22T13:51:00Z">
              <w:r w:rsidRPr="00BA3432">
                <w:rPr>
                  <w:rPrChange w:id="5928" w:author="phuong vu" w:date="2018-11-25T21:55:00Z">
                    <w:rPr>
                      <w:lang w:val="en-US"/>
                    </w:rPr>
                  </w:rPrChange>
                </w:rPr>
                <w:t>Mã QR Code được tạo ra bởi ID đơn hàng + ngày đặt đơn hàng + tên khách hàng.</w:t>
              </w:r>
            </w:ins>
          </w:p>
        </w:tc>
      </w:tr>
    </w:tbl>
    <w:p w14:paraId="4938480D" w14:textId="70E19883" w:rsidR="008C30A2" w:rsidRPr="008C30A2" w:rsidRDefault="008C30A2">
      <w:pPr>
        <w:pStyle w:val="Caption"/>
        <w:rPr>
          <w:ins w:id="5929" w:author="phuong vu" w:date="2018-11-26T00:52:00Z"/>
          <w:lang w:val="en-US"/>
          <w:rPrChange w:id="5930" w:author="phuong vu" w:date="2018-11-26T00:52:00Z">
            <w:rPr>
              <w:ins w:id="5931" w:author="phuong vu" w:date="2018-11-26T00:52:00Z"/>
            </w:rPr>
          </w:rPrChange>
        </w:rPr>
      </w:pPr>
      <w:ins w:id="5932" w:author="phuong vu" w:date="2018-11-26T00:52:00Z">
        <w:r>
          <w:t xml:space="preserve">Bảng </w:t>
        </w:r>
      </w:ins>
      <w:ins w:id="5933" w:author="phuong vu" w:date="2018-11-26T02:10:00Z">
        <w:r w:rsidR="00404CBA">
          <w:fldChar w:fldCharType="begin"/>
        </w:r>
        <w:r w:rsidR="00404CBA">
          <w:instrText xml:space="preserve"> STYLEREF 1 \s </w:instrText>
        </w:r>
      </w:ins>
      <w:r w:rsidR="00404CBA">
        <w:fldChar w:fldCharType="separate"/>
      </w:r>
      <w:r w:rsidR="00404CBA">
        <w:rPr>
          <w:noProof/>
        </w:rPr>
        <w:t>1</w:t>
      </w:r>
      <w:ins w:id="593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5935" w:author="phuong vu" w:date="2018-11-26T02:10:00Z">
        <w:r w:rsidR="00404CBA">
          <w:rPr>
            <w:noProof/>
          </w:rPr>
          <w:t>12</w:t>
        </w:r>
        <w:r w:rsidR="00404CBA">
          <w:fldChar w:fldCharType="end"/>
        </w:r>
      </w:ins>
      <w:ins w:id="5936" w:author="phuong vu" w:date="2018-11-26T00:52:00Z">
        <w:r>
          <w:rPr>
            <w:lang w:val="en-US"/>
          </w:rPr>
          <w:t xml:space="preserve"> Chức năng tạo đơn hàng</w:t>
        </w:r>
      </w:ins>
    </w:p>
    <w:p w14:paraId="1EF727EF" w14:textId="52B812C9" w:rsidR="00C774DC" w:rsidRPr="00BA3432" w:rsidRDefault="007E73AD">
      <w:pPr>
        <w:pStyle w:val="Heading3"/>
        <w:spacing w:line="276" w:lineRule="auto"/>
        <w:rPr>
          <w:ins w:id="5937" w:author="phuong vu" w:date="2018-11-23T08:51:00Z"/>
          <w:rFonts w:cstheme="majorHAnsi"/>
          <w:rPrChange w:id="5938" w:author="phuong vu" w:date="2018-11-25T21:55:00Z">
            <w:rPr>
              <w:ins w:id="5939" w:author="phuong vu" w:date="2018-11-23T08:51:00Z"/>
            </w:rPr>
          </w:rPrChange>
        </w:rPr>
        <w:pPrChange w:id="5940" w:author="phuong vu" w:date="2018-11-23T13:48:00Z">
          <w:pPr>
            <w:pStyle w:val="Heading3"/>
          </w:pPr>
        </w:pPrChange>
      </w:pPr>
      <w:ins w:id="5941" w:author="phuong vu" w:date="2018-11-23T08:51:00Z">
        <w:r w:rsidRPr="00BA3432">
          <w:rPr>
            <w:rFonts w:cstheme="majorHAnsi"/>
            <w:rPrChange w:id="5942" w:author="phuong vu" w:date="2018-11-25T21:55:00Z">
              <w:rPr/>
            </w:rPrChange>
          </w:rPr>
          <w:t>Cập nhật đơn hàng</w:t>
        </w:r>
      </w:ins>
    </w:p>
    <w:tbl>
      <w:tblPr>
        <w:tblStyle w:val="TableGrid"/>
        <w:tblW w:w="0" w:type="auto"/>
        <w:tblLook w:val="04A0" w:firstRow="1" w:lastRow="0" w:firstColumn="1" w:lastColumn="0" w:noHBand="0" w:noVBand="1"/>
      </w:tblPr>
      <w:tblGrid>
        <w:gridCol w:w="2351"/>
        <w:gridCol w:w="6426"/>
      </w:tblGrid>
      <w:tr w:rsidR="007E73AD" w:rsidRPr="00BA3432" w14:paraId="22B2A75E" w14:textId="77777777" w:rsidTr="005D03AE">
        <w:trPr>
          <w:ins w:id="5943" w:author="phuong vu" w:date="2018-11-23T08:52:00Z"/>
        </w:trPr>
        <w:tc>
          <w:tcPr>
            <w:tcW w:w="2425" w:type="dxa"/>
          </w:tcPr>
          <w:p w14:paraId="4E96FAA0" w14:textId="77777777" w:rsidR="007E73AD" w:rsidRPr="00BA3432" w:rsidRDefault="007E73AD">
            <w:pPr>
              <w:spacing w:line="276" w:lineRule="auto"/>
              <w:rPr>
                <w:ins w:id="5944" w:author="phuong vu" w:date="2018-11-23T08:52:00Z"/>
                <w:b/>
                <w:rPrChange w:id="5945" w:author="phuong vu" w:date="2018-11-25T21:55:00Z">
                  <w:rPr>
                    <w:ins w:id="5946" w:author="phuong vu" w:date="2018-11-23T08:52:00Z"/>
                    <w:b/>
                  </w:rPr>
                </w:rPrChange>
              </w:rPr>
            </w:pPr>
            <w:ins w:id="5947" w:author="phuong vu" w:date="2018-11-23T08:52:00Z">
              <w:r w:rsidRPr="00BA3432">
                <w:rPr>
                  <w:b/>
                  <w:rPrChange w:id="5948" w:author="phuong vu" w:date="2018-11-25T21:55:00Z">
                    <w:rPr>
                      <w:b/>
                    </w:rPr>
                  </w:rPrChange>
                </w:rPr>
                <w:t>Mã yêu cầu</w:t>
              </w:r>
            </w:ins>
          </w:p>
        </w:tc>
        <w:tc>
          <w:tcPr>
            <w:tcW w:w="6686" w:type="dxa"/>
          </w:tcPr>
          <w:p w14:paraId="1119B7F3" w14:textId="77777777" w:rsidR="007E73AD" w:rsidRPr="00BA3432" w:rsidRDefault="007E73AD">
            <w:pPr>
              <w:spacing w:line="276" w:lineRule="auto"/>
              <w:rPr>
                <w:ins w:id="5949" w:author="phuong vu" w:date="2018-11-23T08:52:00Z"/>
                <w:lang w:val="en-US"/>
                <w:rPrChange w:id="5950" w:author="phuong vu" w:date="2018-11-25T21:55:00Z">
                  <w:rPr>
                    <w:ins w:id="5951" w:author="phuong vu" w:date="2018-11-23T08:52:00Z"/>
                    <w:lang w:val="en-US"/>
                  </w:rPr>
                </w:rPrChange>
              </w:rPr>
            </w:pPr>
            <w:ins w:id="5952" w:author="phuong vu" w:date="2018-11-23T08:52:00Z">
              <w:r w:rsidRPr="00BA3432">
                <w:rPr>
                  <w:lang w:val="en-US"/>
                  <w:rPrChange w:id="5953" w:author="phuong vu" w:date="2018-11-25T21:55:00Z">
                    <w:rPr>
                      <w:lang w:val="en-US"/>
                    </w:rPr>
                  </w:rPrChange>
                </w:rPr>
                <w:t>GU_05</w:t>
              </w:r>
            </w:ins>
          </w:p>
        </w:tc>
      </w:tr>
      <w:tr w:rsidR="007E73AD" w:rsidRPr="00BA3432" w14:paraId="013516EA" w14:textId="77777777" w:rsidTr="005D03AE">
        <w:trPr>
          <w:ins w:id="5954" w:author="phuong vu" w:date="2018-11-23T08:52:00Z"/>
        </w:trPr>
        <w:tc>
          <w:tcPr>
            <w:tcW w:w="2425" w:type="dxa"/>
          </w:tcPr>
          <w:p w14:paraId="3ACB7C91" w14:textId="77777777" w:rsidR="007E73AD" w:rsidRPr="00BA3432" w:rsidRDefault="007E73AD">
            <w:pPr>
              <w:spacing w:line="276" w:lineRule="auto"/>
              <w:rPr>
                <w:ins w:id="5955" w:author="phuong vu" w:date="2018-11-23T08:52:00Z"/>
                <w:b/>
                <w:rPrChange w:id="5956" w:author="phuong vu" w:date="2018-11-25T21:55:00Z">
                  <w:rPr>
                    <w:ins w:id="5957" w:author="phuong vu" w:date="2018-11-23T08:52:00Z"/>
                    <w:b/>
                  </w:rPr>
                </w:rPrChange>
              </w:rPr>
            </w:pPr>
            <w:ins w:id="5958" w:author="phuong vu" w:date="2018-11-23T08:52:00Z">
              <w:r w:rsidRPr="00BA3432">
                <w:rPr>
                  <w:b/>
                  <w:rPrChange w:id="5959" w:author="phuong vu" w:date="2018-11-25T21:55:00Z">
                    <w:rPr>
                      <w:b/>
                    </w:rPr>
                  </w:rPrChange>
                </w:rPr>
                <w:t>Tên chức năng</w:t>
              </w:r>
            </w:ins>
          </w:p>
        </w:tc>
        <w:tc>
          <w:tcPr>
            <w:tcW w:w="6686" w:type="dxa"/>
          </w:tcPr>
          <w:p w14:paraId="2B76A217" w14:textId="7A973723" w:rsidR="007E73AD" w:rsidRPr="00BA3432" w:rsidRDefault="00163170">
            <w:pPr>
              <w:spacing w:line="276" w:lineRule="auto"/>
              <w:rPr>
                <w:ins w:id="5960" w:author="phuong vu" w:date="2018-11-23T08:52:00Z"/>
                <w:lang w:val="en-US"/>
                <w:rPrChange w:id="5961" w:author="phuong vu" w:date="2018-11-25T21:55:00Z">
                  <w:rPr>
                    <w:ins w:id="5962" w:author="phuong vu" w:date="2018-11-23T08:52:00Z"/>
                    <w:lang w:val="en-US"/>
                  </w:rPr>
                </w:rPrChange>
              </w:rPr>
            </w:pPr>
            <w:ins w:id="5963" w:author="phuong vu" w:date="2018-11-23T08:57:00Z">
              <w:r w:rsidRPr="00BA3432">
                <w:rPr>
                  <w:lang w:val="en-US"/>
                  <w:rPrChange w:id="5964" w:author="phuong vu" w:date="2018-11-25T21:55:00Z">
                    <w:rPr>
                      <w:lang w:val="en-US"/>
                    </w:rPr>
                  </w:rPrChange>
                </w:rPr>
                <w:t>Cập nhật đơn hàng</w:t>
              </w:r>
            </w:ins>
          </w:p>
        </w:tc>
      </w:tr>
      <w:tr w:rsidR="007E73AD" w:rsidRPr="00BA3432" w14:paraId="14742CD4" w14:textId="77777777" w:rsidTr="005D03AE">
        <w:trPr>
          <w:ins w:id="5965" w:author="phuong vu" w:date="2018-11-23T08:52:00Z"/>
        </w:trPr>
        <w:tc>
          <w:tcPr>
            <w:tcW w:w="2425" w:type="dxa"/>
          </w:tcPr>
          <w:p w14:paraId="6CBCB837" w14:textId="77777777" w:rsidR="007E73AD" w:rsidRPr="00BA3432" w:rsidRDefault="007E73AD">
            <w:pPr>
              <w:spacing w:line="276" w:lineRule="auto"/>
              <w:rPr>
                <w:ins w:id="5966" w:author="phuong vu" w:date="2018-11-23T08:52:00Z"/>
                <w:b/>
                <w:rPrChange w:id="5967" w:author="phuong vu" w:date="2018-11-25T21:55:00Z">
                  <w:rPr>
                    <w:ins w:id="5968" w:author="phuong vu" w:date="2018-11-23T08:52:00Z"/>
                    <w:b/>
                  </w:rPr>
                </w:rPrChange>
              </w:rPr>
            </w:pPr>
            <w:ins w:id="5969" w:author="phuong vu" w:date="2018-11-23T08:52:00Z">
              <w:r w:rsidRPr="00BA3432">
                <w:rPr>
                  <w:b/>
                  <w:rPrChange w:id="5970" w:author="phuong vu" w:date="2018-11-25T21:55:00Z">
                    <w:rPr>
                      <w:b/>
                    </w:rPr>
                  </w:rPrChange>
                </w:rPr>
                <w:t>Đối tượng sử dụng</w:t>
              </w:r>
            </w:ins>
          </w:p>
        </w:tc>
        <w:tc>
          <w:tcPr>
            <w:tcW w:w="6686" w:type="dxa"/>
          </w:tcPr>
          <w:p w14:paraId="1EF41271" w14:textId="31FC7902" w:rsidR="007E73AD" w:rsidRPr="00BA3432" w:rsidRDefault="00163170">
            <w:pPr>
              <w:spacing w:line="276" w:lineRule="auto"/>
              <w:rPr>
                <w:ins w:id="5971" w:author="phuong vu" w:date="2018-11-23T08:52:00Z"/>
                <w:lang w:val="en-US"/>
                <w:rPrChange w:id="5972" w:author="phuong vu" w:date="2018-11-25T21:55:00Z">
                  <w:rPr>
                    <w:ins w:id="5973" w:author="phuong vu" w:date="2018-11-23T08:52:00Z"/>
                    <w:lang w:val="en-US"/>
                  </w:rPr>
                </w:rPrChange>
              </w:rPr>
            </w:pPr>
            <w:ins w:id="5974" w:author="phuong vu" w:date="2018-11-23T08:58:00Z">
              <w:r w:rsidRPr="00BA3432">
                <w:rPr>
                  <w:lang w:val="en-US"/>
                  <w:rPrChange w:id="5975" w:author="phuong vu" w:date="2018-11-25T21:55:00Z">
                    <w:rPr>
                      <w:lang w:val="en-US"/>
                    </w:rPr>
                  </w:rPrChange>
                </w:rPr>
                <w:t>Khách hàng</w:t>
              </w:r>
            </w:ins>
          </w:p>
        </w:tc>
      </w:tr>
      <w:tr w:rsidR="007E73AD" w:rsidRPr="00BA3432" w14:paraId="13B1D30D" w14:textId="77777777" w:rsidTr="005D03AE">
        <w:trPr>
          <w:ins w:id="5976" w:author="phuong vu" w:date="2018-11-23T08:52:00Z"/>
        </w:trPr>
        <w:tc>
          <w:tcPr>
            <w:tcW w:w="2425" w:type="dxa"/>
          </w:tcPr>
          <w:p w14:paraId="47E88833" w14:textId="77777777" w:rsidR="007E73AD" w:rsidRPr="00BA3432" w:rsidRDefault="007E73AD">
            <w:pPr>
              <w:spacing w:line="276" w:lineRule="auto"/>
              <w:rPr>
                <w:ins w:id="5977" w:author="phuong vu" w:date="2018-11-23T08:52:00Z"/>
                <w:b/>
                <w:rPrChange w:id="5978" w:author="phuong vu" w:date="2018-11-25T21:55:00Z">
                  <w:rPr>
                    <w:ins w:id="5979" w:author="phuong vu" w:date="2018-11-23T08:52:00Z"/>
                    <w:b/>
                  </w:rPr>
                </w:rPrChange>
              </w:rPr>
            </w:pPr>
            <w:ins w:id="5980" w:author="phuong vu" w:date="2018-11-23T08:52:00Z">
              <w:r w:rsidRPr="00BA3432">
                <w:rPr>
                  <w:b/>
                  <w:rPrChange w:id="5981" w:author="phuong vu" w:date="2018-11-25T21:55:00Z">
                    <w:rPr>
                      <w:b/>
                    </w:rPr>
                  </w:rPrChange>
                </w:rPr>
                <w:t>Tiền điều kiện</w:t>
              </w:r>
            </w:ins>
          </w:p>
        </w:tc>
        <w:tc>
          <w:tcPr>
            <w:tcW w:w="6686" w:type="dxa"/>
          </w:tcPr>
          <w:p w14:paraId="3EBDD56F" w14:textId="2329EB14" w:rsidR="007E73AD" w:rsidRPr="00BA3432" w:rsidRDefault="00163170">
            <w:pPr>
              <w:spacing w:line="276" w:lineRule="auto"/>
              <w:rPr>
                <w:ins w:id="5982" w:author="phuong vu" w:date="2018-11-23T08:52:00Z"/>
                <w:rPrChange w:id="5983" w:author="phuong vu" w:date="2018-11-25T21:55:00Z">
                  <w:rPr>
                    <w:ins w:id="5984" w:author="phuong vu" w:date="2018-11-23T08:52:00Z"/>
                    <w:lang w:val="en-US"/>
                  </w:rPr>
                </w:rPrChange>
              </w:rPr>
            </w:pPr>
            <w:ins w:id="5985" w:author="phuong vu" w:date="2018-11-23T09:00:00Z">
              <w:r w:rsidRPr="00BA3432">
                <w:rPr>
                  <w:rPrChange w:id="5986" w:author="phuong vu" w:date="2018-11-25T21:55:00Z">
                    <w:rPr>
                      <w:lang w:val="en-US"/>
                    </w:rPr>
                  </w:rPrChange>
                </w:rPr>
                <w:t>Đăng nhập thành công vào hệ thống thông qua ứng dụng điện thoại.</w:t>
              </w:r>
            </w:ins>
          </w:p>
        </w:tc>
      </w:tr>
      <w:tr w:rsidR="007E73AD" w:rsidRPr="00BA3432" w14:paraId="6FF4312B" w14:textId="77777777" w:rsidTr="005D03AE">
        <w:trPr>
          <w:ins w:id="5987" w:author="phuong vu" w:date="2018-11-23T08:52:00Z"/>
        </w:trPr>
        <w:tc>
          <w:tcPr>
            <w:tcW w:w="2425" w:type="dxa"/>
          </w:tcPr>
          <w:p w14:paraId="27FA5764" w14:textId="77777777" w:rsidR="007E73AD" w:rsidRPr="00BA3432" w:rsidRDefault="007E73AD">
            <w:pPr>
              <w:spacing w:line="276" w:lineRule="auto"/>
              <w:rPr>
                <w:ins w:id="5988" w:author="phuong vu" w:date="2018-11-23T08:52:00Z"/>
                <w:b/>
                <w:rPrChange w:id="5989" w:author="phuong vu" w:date="2018-11-25T21:55:00Z">
                  <w:rPr>
                    <w:ins w:id="5990" w:author="phuong vu" w:date="2018-11-23T08:52:00Z"/>
                    <w:b/>
                  </w:rPr>
                </w:rPrChange>
              </w:rPr>
            </w:pPr>
            <w:ins w:id="5991" w:author="phuong vu" w:date="2018-11-23T08:52:00Z">
              <w:r w:rsidRPr="00BA3432">
                <w:rPr>
                  <w:b/>
                  <w:rPrChange w:id="5992" w:author="phuong vu" w:date="2018-11-25T21:55:00Z">
                    <w:rPr>
                      <w:b/>
                    </w:rPr>
                  </w:rPrChange>
                </w:rPr>
                <w:t>Cách xử lí</w:t>
              </w:r>
            </w:ins>
          </w:p>
        </w:tc>
        <w:tc>
          <w:tcPr>
            <w:tcW w:w="6686" w:type="dxa"/>
          </w:tcPr>
          <w:p w14:paraId="49F75D9C" w14:textId="227635DF" w:rsidR="007E73AD" w:rsidRPr="00BA3432" w:rsidRDefault="007E73AD">
            <w:pPr>
              <w:spacing w:line="276" w:lineRule="auto"/>
              <w:rPr>
                <w:ins w:id="5993" w:author="phuong vu" w:date="2018-11-23T09:01:00Z"/>
                <w:rPrChange w:id="5994" w:author="phuong vu" w:date="2018-11-25T21:55:00Z">
                  <w:rPr>
                    <w:ins w:id="5995" w:author="phuong vu" w:date="2018-11-23T09:01:00Z"/>
                    <w:lang w:val="en-US"/>
                  </w:rPr>
                </w:rPrChange>
              </w:rPr>
            </w:pPr>
            <w:ins w:id="5996" w:author="phuong vu" w:date="2018-11-23T08:52:00Z">
              <w:r w:rsidRPr="00BA3432">
                <w:rPr>
                  <w:rPrChange w:id="5997" w:author="phuong vu" w:date="2018-11-25T21:55:00Z">
                    <w:rPr>
                      <w:lang w:val="en-US"/>
                    </w:rPr>
                  </w:rPrChange>
                </w:rPr>
                <w:t xml:space="preserve">Bước 1: </w:t>
              </w:r>
            </w:ins>
            <w:ins w:id="5998" w:author="phuong vu" w:date="2018-11-23T09:00:00Z">
              <w:r w:rsidR="00163170" w:rsidRPr="00BA3432">
                <w:rPr>
                  <w:rPrChange w:id="5999" w:author="phuong vu" w:date="2018-11-25T21:55:00Z">
                    <w:rPr>
                      <w:lang w:val="en-US"/>
                    </w:rPr>
                  </w:rPrChange>
                </w:rPr>
                <w:t>Chọn “</w:t>
              </w:r>
            </w:ins>
            <w:ins w:id="6000" w:author="phuong vu" w:date="2018-11-23T09:01:00Z">
              <w:r w:rsidR="00163170" w:rsidRPr="00BA3432">
                <w:rPr>
                  <w:i/>
                  <w:rPrChange w:id="6001" w:author="phuong vu" w:date="2018-11-25T21:55:00Z">
                    <w:rPr>
                      <w:lang w:val="en-US"/>
                    </w:rPr>
                  </w:rPrChange>
                </w:rPr>
                <w:t>đơn hàng của bạn</w:t>
              </w:r>
            </w:ins>
            <w:ins w:id="6002" w:author="phuong vu" w:date="2018-11-23T09:00:00Z">
              <w:r w:rsidR="00163170" w:rsidRPr="00BA3432">
                <w:rPr>
                  <w:rPrChange w:id="6003" w:author="phuong vu" w:date="2018-11-25T21:55:00Z">
                    <w:rPr>
                      <w:lang w:val="en-US"/>
                    </w:rPr>
                  </w:rPrChange>
                </w:rPr>
                <w:t>”</w:t>
              </w:r>
            </w:ins>
            <w:ins w:id="6004" w:author="phuong vu" w:date="2018-11-23T09:01:00Z">
              <w:r w:rsidR="00163170" w:rsidRPr="00BA3432">
                <w:rPr>
                  <w:rPrChange w:id="6005" w:author="phuong vu" w:date="2018-11-25T21:55:00Z">
                    <w:rPr>
                      <w:lang w:val="en-US"/>
                    </w:rPr>
                  </w:rPrChange>
                </w:rPr>
                <w:t>.</w:t>
              </w:r>
            </w:ins>
          </w:p>
          <w:p w14:paraId="2BFD6B07" w14:textId="216F8590" w:rsidR="00163170" w:rsidRPr="00BA3432" w:rsidRDefault="00163170">
            <w:pPr>
              <w:spacing w:line="276" w:lineRule="auto"/>
              <w:rPr>
                <w:ins w:id="6006" w:author="phuong vu" w:date="2018-11-23T09:22:00Z"/>
                <w:rPrChange w:id="6007" w:author="phuong vu" w:date="2018-11-25T21:55:00Z">
                  <w:rPr>
                    <w:ins w:id="6008" w:author="phuong vu" w:date="2018-11-23T09:22:00Z"/>
                    <w:lang w:val="en-US"/>
                  </w:rPr>
                </w:rPrChange>
              </w:rPr>
            </w:pPr>
            <w:ins w:id="6009" w:author="phuong vu" w:date="2018-11-23T09:01:00Z">
              <w:r w:rsidRPr="00BA3432">
                <w:rPr>
                  <w:rPrChange w:id="6010" w:author="phuong vu" w:date="2018-11-25T21:55:00Z">
                    <w:rPr>
                      <w:lang w:val="en-US"/>
                    </w:rPr>
                  </w:rPrChange>
                </w:rPr>
                <w:t xml:space="preserve">Bước 2: </w:t>
              </w:r>
            </w:ins>
            <w:ins w:id="6011" w:author="phuong vu" w:date="2018-11-23T09:02:00Z">
              <w:r w:rsidRPr="00BA3432">
                <w:rPr>
                  <w:rPrChange w:id="6012" w:author="phuong vu" w:date="2018-11-25T21:55:00Z">
                    <w:rPr>
                      <w:lang w:val="en-US"/>
                    </w:rPr>
                  </w:rPrChange>
                </w:rPr>
                <w:t xml:space="preserve">Chọn đơn hàng có </w:t>
              </w:r>
            </w:ins>
            <w:ins w:id="6013" w:author="phuong vu" w:date="2018-11-23T09:03:00Z">
              <w:r w:rsidRPr="00BA3432">
                <w:rPr>
                  <w:rPrChange w:id="6014" w:author="phuong vu" w:date="2018-11-25T21:55:00Z">
                    <w:rPr>
                      <w:lang w:val="en-US"/>
                    </w:rPr>
                  </w:rPrChange>
                </w:rPr>
                <w:t>trạng thái “</w:t>
              </w:r>
              <w:r w:rsidRPr="00BA3432">
                <w:rPr>
                  <w:i/>
                  <w:rPrChange w:id="6015" w:author="phuong vu" w:date="2018-11-25T21:55:00Z">
                    <w:rPr>
                      <w:lang w:val="en-US"/>
                    </w:rPr>
                  </w:rPrChange>
                </w:rPr>
                <w:t>đang chờ</w:t>
              </w:r>
              <w:r w:rsidRPr="00BA3432">
                <w:rPr>
                  <w:rPrChange w:id="6016" w:author="phuong vu" w:date="2018-11-25T21:55:00Z">
                    <w:rPr>
                      <w:lang w:val="en-US"/>
                    </w:rPr>
                  </w:rPrChange>
                </w:rPr>
                <w:t>”.</w:t>
              </w:r>
            </w:ins>
          </w:p>
          <w:p w14:paraId="4E63A5E6" w14:textId="2B87CFF4" w:rsidR="00E66EEE" w:rsidRPr="00BA3432" w:rsidRDefault="00E66EEE">
            <w:pPr>
              <w:spacing w:line="276" w:lineRule="auto"/>
              <w:rPr>
                <w:ins w:id="6017" w:author="phuong vu" w:date="2018-11-23T08:52:00Z"/>
                <w:rPrChange w:id="6018" w:author="phuong vu" w:date="2018-11-25T21:55:00Z">
                  <w:rPr>
                    <w:ins w:id="6019" w:author="phuong vu" w:date="2018-11-23T08:52:00Z"/>
                    <w:lang w:val="en-US"/>
                  </w:rPr>
                </w:rPrChange>
              </w:rPr>
            </w:pPr>
            <w:ins w:id="6020" w:author="phuong vu" w:date="2018-11-23T09:22:00Z">
              <w:r w:rsidRPr="00BA3432">
                <w:rPr>
                  <w:rPrChange w:id="6021" w:author="phuong vu" w:date="2018-11-25T21:55:00Z">
                    <w:rPr>
                      <w:lang w:val="en-US"/>
                    </w:rPr>
                  </w:rPrChange>
                </w:rPr>
                <w:t>Bước 3: Chọn hủy đơn hàng hoặc</w:t>
              </w:r>
            </w:ins>
            <w:ins w:id="6022" w:author="phuong vu" w:date="2018-11-23T09:23:00Z">
              <w:r w:rsidRPr="00BA3432">
                <w:rPr>
                  <w:rPrChange w:id="6023" w:author="phuong vu" w:date="2018-11-25T21:55:00Z">
                    <w:rPr>
                      <w:lang w:val="en-US"/>
                    </w:rPr>
                  </w:rPrChange>
                </w:rPr>
                <w:t xml:space="preserve"> cập nhật.</w:t>
              </w:r>
            </w:ins>
          </w:p>
          <w:p w14:paraId="549B3921" w14:textId="7DCB0C66" w:rsidR="00E66EEE" w:rsidRPr="00BA3432" w:rsidRDefault="007E73AD">
            <w:pPr>
              <w:spacing w:line="276" w:lineRule="auto"/>
              <w:rPr>
                <w:ins w:id="6024" w:author="phuong vu" w:date="2018-11-23T09:05:00Z"/>
                <w:rPrChange w:id="6025" w:author="phuong vu" w:date="2018-11-25T21:55:00Z">
                  <w:rPr>
                    <w:ins w:id="6026" w:author="phuong vu" w:date="2018-11-23T09:05:00Z"/>
                    <w:lang w:val="en-US"/>
                  </w:rPr>
                </w:rPrChange>
              </w:rPr>
            </w:pPr>
            <w:ins w:id="6027" w:author="phuong vu" w:date="2018-11-23T08:52:00Z">
              <w:r w:rsidRPr="00BA3432">
                <w:rPr>
                  <w:rPrChange w:id="6028" w:author="phuong vu" w:date="2018-11-25T21:55:00Z">
                    <w:rPr>
                      <w:lang w:val="en-US"/>
                    </w:rPr>
                  </w:rPrChange>
                </w:rPr>
                <w:t xml:space="preserve">Bước </w:t>
              </w:r>
            </w:ins>
            <w:ins w:id="6029" w:author="phuong vu" w:date="2018-11-23T09:06:00Z">
              <w:r w:rsidR="00163170" w:rsidRPr="00BA3432">
                <w:rPr>
                  <w:rPrChange w:id="6030" w:author="phuong vu" w:date="2018-11-25T21:55:00Z">
                    <w:rPr>
                      <w:lang w:val="en-US"/>
                    </w:rPr>
                  </w:rPrChange>
                </w:rPr>
                <w:t>3</w:t>
              </w:r>
            </w:ins>
            <w:ins w:id="6031" w:author="phuong vu" w:date="2018-11-23T08:52:00Z">
              <w:r w:rsidRPr="00BA3432">
                <w:rPr>
                  <w:rPrChange w:id="6032" w:author="phuong vu" w:date="2018-11-25T21:55:00Z">
                    <w:rPr>
                      <w:lang w:val="en-US"/>
                    </w:rPr>
                  </w:rPrChange>
                </w:rPr>
                <w:t xml:space="preserve">: </w:t>
              </w:r>
            </w:ins>
            <w:ins w:id="6033" w:author="phuong vu" w:date="2018-11-23T09:03:00Z">
              <w:r w:rsidR="00163170" w:rsidRPr="00BA3432">
                <w:rPr>
                  <w:rPrChange w:id="6034" w:author="phuong vu" w:date="2018-11-25T21:55:00Z">
                    <w:rPr>
                      <w:lang w:val="en-US"/>
                    </w:rPr>
                  </w:rPrChange>
                </w:rPr>
                <w:t>Cập nhật lại thông tin tương tự chức năng</w:t>
              </w:r>
            </w:ins>
            <w:ins w:id="6035" w:author="phuong vu" w:date="2018-11-23T09:04:00Z">
              <w:r w:rsidR="00163170" w:rsidRPr="00BA3432">
                <w:rPr>
                  <w:rPrChange w:id="6036" w:author="phuong vu" w:date="2018-11-25T21:55:00Z">
                    <w:rPr>
                      <w:lang w:val="en-US"/>
                    </w:rPr>
                  </w:rPrChange>
                </w:rPr>
                <w:t xml:space="preserve"> tạo đơn hàng (GU_0</w:t>
              </w:r>
            </w:ins>
            <w:ins w:id="6037" w:author="phuong vu" w:date="2018-11-26T00:53:00Z">
              <w:r w:rsidR="00FF56D5">
                <w:rPr>
                  <w:lang w:val="en-US"/>
                </w:rPr>
                <w:t>4</w:t>
              </w:r>
            </w:ins>
            <w:ins w:id="6038" w:author="phuong vu" w:date="2018-11-23T09:04:00Z">
              <w:r w:rsidR="00163170" w:rsidRPr="00BA3432">
                <w:rPr>
                  <w:rPrChange w:id="6039" w:author="phuong vu" w:date="2018-11-25T21:55:00Z">
                    <w:rPr>
                      <w:lang w:val="en-US"/>
                    </w:rPr>
                  </w:rPrChange>
                </w:rPr>
                <w:t>)</w:t>
              </w:r>
            </w:ins>
            <w:ins w:id="6040" w:author="phuong vu" w:date="2018-11-23T09:21:00Z">
              <w:r w:rsidR="00E66EEE" w:rsidRPr="00BA3432">
                <w:rPr>
                  <w:rPrChange w:id="6041" w:author="phuong vu" w:date="2018-11-25T21:55:00Z">
                    <w:rPr>
                      <w:lang w:val="en-US"/>
                    </w:rPr>
                  </w:rPrChange>
                </w:rPr>
                <w:t>.</w:t>
              </w:r>
            </w:ins>
          </w:p>
          <w:p w14:paraId="31CF120C" w14:textId="56E98BEA" w:rsidR="00163170" w:rsidRPr="00BA3432" w:rsidRDefault="00163170">
            <w:pPr>
              <w:spacing w:line="276" w:lineRule="auto"/>
              <w:rPr>
                <w:ins w:id="6042" w:author="phuong vu" w:date="2018-11-23T08:52:00Z"/>
                <w:lang w:val="en-US"/>
                <w:rPrChange w:id="6043" w:author="phuong vu" w:date="2018-11-25T21:55:00Z">
                  <w:rPr>
                    <w:ins w:id="6044" w:author="phuong vu" w:date="2018-11-23T08:52:00Z"/>
                    <w:lang w:val="en-US"/>
                  </w:rPr>
                </w:rPrChange>
              </w:rPr>
            </w:pPr>
            <w:ins w:id="6045" w:author="phuong vu" w:date="2018-11-23T09:05:00Z">
              <w:r w:rsidRPr="00AD0E2E">
                <w:rPr>
                  <w:lang w:val="en-US"/>
                </w:rPr>
                <w:lastRenderedPageBreak/>
                <w:t>B</w:t>
              </w:r>
            </w:ins>
            <w:ins w:id="6046" w:author="phuong vu" w:date="2018-11-23T09:06:00Z">
              <w:r w:rsidRPr="00BA3432">
                <w:rPr>
                  <w:lang w:val="en-US"/>
                  <w:rPrChange w:id="6047" w:author="phuong vu" w:date="2018-11-25T21:55:00Z">
                    <w:rPr>
                      <w:lang w:val="en-US"/>
                    </w:rPr>
                  </w:rPrChange>
                </w:rPr>
                <w:t>ước 4: Xác nhậ</w:t>
              </w:r>
            </w:ins>
            <w:ins w:id="6048" w:author="phuong vu" w:date="2018-11-23T09:23:00Z">
              <w:r w:rsidR="00E66EEE" w:rsidRPr="00BA3432">
                <w:rPr>
                  <w:lang w:val="en-US"/>
                  <w:rPrChange w:id="6049" w:author="phuong vu" w:date="2018-11-25T21:55:00Z">
                    <w:rPr>
                      <w:lang w:val="en-US"/>
                    </w:rPr>
                  </w:rPrChange>
                </w:rPr>
                <w:t>n</w:t>
              </w:r>
            </w:ins>
            <w:ins w:id="6050" w:author="phuong vu" w:date="2018-11-23T09:06:00Z">
              <w:r w:rsidRPr="00BA3432">
                <w:rPr>
                  <w:lang w:val="en-US"/>
                  <w:rPrChange w:id="6051" w:author="phuong vu" w:date="2018-11-25T21:55:00Z">
                    <w:rPr>
                      <w:lang w:val="en-US"/>
                    </w:rPr>
                  </w:rPrChange>
                </w:rPr>
                <w:t>.</w:t>
              </w:r>
            </w:ins>
          </w:p>
        </w:tc>
      </w:tr>
      <w:tr w:rsidR="007E73AD" w:rsidRPr="00BA3432" w14:paraId="72658705" w14:textId="77777777" w:rsidTr="005D03AE">
        <w:trPr>
          <w:ins w:id="6052" w:author="phuong vu" w:date="2018-11-23T08:52:00Z"/>
        </w:trPr>
        <w:tc>
          <w:tcPr>
            <w:tcW w:w="2425" w:type="dxa"/>
          </w:tcPr>
          <w:p w14:paraId="060F4486" w14:textId="77777777" w:rsidR="007E73AD" w:rsidRPr="00BA3432" w:rsidRDefault="007E73AD">
            <w:pPr>
              <w:spacing w:line="276" w:lineRule="auto"/>
              <w:rPr>
                <w:ins w:id="6053" w:author="phuong vu" w:date="2018-11-23T08:52:00Z"/>
                <w:b/>
                <w:rPrChange w:id="6054" w:author="phuong vu" w:date="2018-11-25T21:55:00Z">
                  <w:rPr>
                    <w:ins w:id="6055" w:author="phuong vu" w:date="2018-11-23T08:52:00Z"/>
                    <w:b/>
                  </w:rPr>
                </w:rPrChange>
              </w:rPr>
            </w:pPr>
            <w:ins w:id="6056" w:author="phuong vu" w:date="2018-11-23T08:52:00Z">
              <w:r w:rsidRPr="00BA3432">
                <w:rPr>
                  <w:b/>
                  <w:rPrChange w:id="6057" w:author="phuong vu" w:date="2018-11-25T21:55:00Z">
                    <w:rPr>
                      <w:b/>
                    </w:rPr>
                  </w:rPrChange>
                </w:rPr>
                <w:lastRenderedPageBreak/>
                <w:t>Kết quả</w:t>
              </w:r>
            </w:ins>
          </w:p>
        </w:tc>
        <w:tc>
          <w:tcPr>
            <w:tcW w:w="6686" w:type="dxa"/>
          </w:tcPr>
          <w:p w14:paraId="1485F71B" w14:textId="58A96C9E" w:rsidR="007E73AD" w:rsidRPr="00BA3432" w:rsidRDefault="0002418D">
            <w:pPr>
              <w:spacing w:line="276" w:lineRule="auto"/>
              <w:rPr>
                <w:ins w:id="6058" w:author="phuong vu" w:date="2018-11-23T08:52:00Z"/>
                <w:rPrChange w:id="6059" w:author="phuong vu" w:date="2018-11-25T21:55:00Z">
                  <w:rPr>
                    <w:ins w:id="6060" w:author="phuong vu" w:date="2018-11-23T08:52:00Z"/>
                    <w:lang w:val="en-US"/>
                  </w:rPr>
                </w:rPrChange>
              </w:rPr>
            </w:pPr>
            <w:ins w:id="6061" w:author="phuong vu" w:date="2018-11-23T09:06:00Z">
              <w:r w:rsidRPr="00BA3432">
                <w:rPr>
                  <w:rPrChange w:id="6062" w:author="phuong vu" w:date="2018-11-25T21:55:00Z">
                    <w:rPr>
                      <w:lang w:val="en-US"/>
                    </w:rPr>
                  </w:rPrChange>
                </w:rPr>
                <w:t>Thông báo thành công</w:t>
              </w:r>
            </w:ins>
            <w:ins w:id="6063" w:author="phuong vu" w:date="2018-11-23T09:07:00Z">
              <w:r w:rsidRPr="00BA3432">
                <w:rPr>
                  <w:rPrChange w:id="6064" w:author="phuong vu" w:date="2018-11-25T21:55:00Z">
                    <w:rPr>
                      <w:lang w:val="en-US"/>
                    </w:rPr>
                  </w:rPrChange>
                </w:rPr>
                <w:t>. Nếu lỗi thông báo lỗi</w:t>
              </w:r>
            </w:ins>
            <w:ins w:id="6065" w:author="phuong vu" w:date="2018-11-23T09:24:00Z">
              <w:r w:rsidR="00E66EEE" w:rsidRPr="00BA3432">
                <w:rPr>
                  <w:rPrChange w:id="6066" w:author="phuong vu" w:date="2018-11-25T21:55:00Z">
                    <w:rPr>
                      <w:lang w:val="en-US"/>
                    </w:rPr>
                  </w:rPrChange>
                </w:rPr>
                <w:t>.</w:t>
              </w:r>
            </w:ins>
          </w:p>
        </w:tc>
      </w:tr>
      <w:tr w:rsidR="007E73AD" w:rsidRPr="00BA3432" w14:paraId="4089E97F" w14:textId="77777777" w:rsidTr="005D03AE">
        <w:trPr>
          <w:ins w:id="6067" w:author="phuong vu" w:date="2018-11-23T08:52:00Z"/>
        </w:trPr>
        <w:tc>
          <w:tcPr>
            <w:tcW w:w="2425" w:type="dxa"/>
          </w:tcPr>
          <w:p w14:paraId="3BF9BE35" w14:textId="77777777" w:rsidR="007E73AD" w:rsidRPr="00BA3432" w:rsidRDefault="007E73AD">
            <w:pPr>
              <w:spacing w:line="276" w:lineRule="auto"/>
              <w:rPr>
                <w:ins w:id="6068" w:author="phuong vu" w:date="2018-11-23T08:52:00Z"/>
                <w:b/>
                <w:rPrChange w:id="6069" w:author="phuong vu" w:date="2018-11-25T21:55:00Z">
                  <w:rPr>
                    <w:ins w:id="6070" w:author="phuong vu" w:date="2018-11-23T08:52:00Z"/>
                    <w:b/>
                  </w:rPr>
                </w:rPrChange>
              </w:rPr>
            </w:pPr>
            <w:ins w:id="6071" w:author="phuong vu" w:date="2018-11-23T08:52:00Z">
              <w:r w:rsidRPr="00BA3432">
                <w:rPr>
                  <w:b/>
                  <w:rPrChange w:id="6072" w:author="phuong vu" w:date="2018-11-25T21:55:00Z">
                    <w:rPr>
                      <w:b/>
                    </w:rPr>
                  </w:rPrChange>
                </w:rPr>
                <w:t>Ghi chú</w:t>
              </w:r>
            </w:ins>
          </w:p>
        </w:tc>
        <w:tc>
          <w:tcPr>
            <w:tcW w:w="6686" w:type="dxa"/>
          </w:tcPr>
          <w:p w14:paraId="7702C69A" w14:textId="53F0476B" w:rsidR="007E73AD" w:rsidRPr="00BA3432" w:rsidRDefault="0002418D" w:rsidP="00FF56D5">
            <w:pPr>
              <w:keepNext/>
              <w:spacing w:line="276" w:lineRule="auto"/>
              <w:rPr>
                <w:ins w:id="6073" w:author="phuong vu" w:date="2018-11-23T08:52:00Z"/>
                <w:rPrChange w:id="6074" w:author="phuong vu" w:date="2018-11-25T21:55:00Z">
                  <w:rPr>
                    <w:ins w:id="6075" w:author="phuong vu" w:date="2018-11-23T08:52:00Z"/>
                    <w:lang w:val="en-US"/>
                  </w:rPr>
                </w:rPrChange>
              </w:rPr>
              <w:pPrChange w:id="6076" w:author="phuong vu" w:date="2018-11-26T00:53:00Z">
                <w:pPr>
                  <w:keepNext/>
                  <w:spacing w:line="276" w:lineRule="auto"/>
                </w:pPr>
              </w:pPrChange>
            </w:pPr>
            <w:ins w:id="6077" w:author="phuong vu" w:date="2018-11-23T09:07:00Z">
              <w:r w:rsidRPr="00BA3432">
                <w:rPr>
                  <w:rPrChange w:id="6078" w:author="phuong vu" w:date="2018-11-25T21:55:00Z">
                    <w:rPr>
                      <w:lang w:val="en-US"/>
                    </w:rPr>
                  </w:rPrChange>
                </w:rPr>
                <w:t xml:space="preserve">Chỉ áp dụng cho đơn hàng có trạng thái </w:t>
              </w:r>
            </w:ins>
            <w:ins w:id="6079" w:author="phuong vu" w:date="2018-11-23T09:08:00Z">
              <w:r w:rsidRPr="00BA3432">
                <w:rPr>
                  <w:rPrChange w:id="6080" w:author="phuong vu" w:date="2018-11-25T21:55:00Z">
                    <w:rPr>
                      <w:lang w:val="en-US"/>
                    </w:rPr>
                  </w:rPrChange>
                </w:rPr>
                <w:t>“</w:t>
              </w:r>
              <w:r w:rsidRPr="00BA3432">
                <w:rPr>
                  <w:i/>
                  <w:rPrChange w:id="6081" w:author="phuong vu" w:date="2018-11-25T21:55:00Z">
                    <w:rPr>
                      <w:lang w:val="en-US"/>
                    </w:rPr>
                  </w:rPrChange>
                </w:rPr>
                <w:t>đang chờ</w:t>
              </w:r>
              <w:r w:rsidRPr="00BA3432">
                <w:rPr>
                  <w:rPrChange w:id="6082" w:author="phuong vu" w:date="2018-11-25T21:55:00Z">
                    <w:rPr>
                      <w:lang w:val="en-US"/>
                    </w:rPr>
                  </w:rPrChange>
                </w:rPr>
                <w:t>”.</w:t>
              </w:r>
            </w:ins>
          </w:p>
        </w:tc>
      </w:tr>
    </w:tbl>
    <w:p w14:paraId="7AB59B95" w14:textId="635202EC" w:rsidR="007E73AD" w:rsidRPr="00FF56D5" w:rsidRDefault="00FF56D5" w:rsidP="00FF56D5">
      <w:pPr>
        <w:pStyle w:val="Caption"/>
        <w:rPr>
          <w:ins w:id="6083" w:author="phuong vu" w:date="2018-11-22T13:51:00Z"/>
          <w:lang w:val="en-US"/>
          <w:rPrChange w:id="6084" w:author="phuong vu" w:date="2018-11-26T00:53:00Z">
            <w:rPr>
              <w:ins w:id="6085" w:author="phuong vu" w:date="2018-11-22T13:51:00Z"/>
            </w:rPr>
          </w:rPrChange>
        </w:rPr>
        <w:pPrChange w:id="6086" w:author="phuong vu" w:date="2018-11-26T00:53:00Z">
          <w:pPr/>
        </w:pPrChange>
      </w:pPr>
      <w:ins w:id="6087" w:author="phuong vu" w:date="2018-11-26T00:53:00Z">
        <w:r>
          <w:t xml:space="preserve">Bảng </w:t>
        </w:r>
      </w:ins>
      <w:ins w:id="6088" w:author="phuong vu" w:date="2018-11-26T02:10:00Z">
        <w:r w:rsidR="00404CBA">
          <w:fldChar w:fldCharType="begin"/>
        </w:r>
        <w:r w:rsidR="00404CBA">
          <w:instrText xml:space="preserve"> STYLEREF 1 \s </w:instrText>
        </w:r>
      </w:ins>
      <w:r w:rsidR="00404CBA">
        <w:fldChar w:fldCharType="separate"/>
      </w:r>
      <w:r w:rsidR="00404CBA">
        <w:rPr>
          <w:noProof/>
        </w:rPr>
        <w:t>1</w:t>
      </w:r>
      <w:ins w:id="608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6090" w:author="phuong vu" w:date="2018-11-26T02:10:00Z">
        <w:r w:rsidR="00404CBA">
          <w:rPr>
            <w:noProof/>
          </w:rPr>
          <w:t>13</w:t>
        </w:r>
        <w:r w:rsidR="00404CBA">
          <w:fldChar w:fldCharType="end"/>
        </w:r>
      </w:ins>
      <w:ins w:id="6091" w:author="phuong vu" w:date="2018-11-26T00:53:00Z">
        <w:r>
          <w:rPr>
            <w:lang w:val="en-US"/>
          </w:rPr>
          <w:t xml:space="preserve"> Chức năng cập nhật đơn hàng</w:t>
        </w:r>
      </w:ins>
    </w:p>
    <w:p w14:paraId="0AC3AEDB" w14:textId="77777777" w:rsidR="00C774DC" w:rsidRPr="00AD0E2E" w:rsidRDefault="00C774DC">
      <w:pPr>
        <w:pStyle w:val="Heading3"/>
        <w:spacing w:line="276" w:lineRule="auto"/>
        <w:rPr>
          <w:ins w:id="6092" w:author="phuong vu" w:date="2018-11-22T13:51:00Z"/>
          <w:rFonts w:cstheme="majorHAnsi"/>
        </w:rPr>
        <w:pPrChange w:id="6093" w:author="phuong vu" w:date="2018-11-23T13:48:00Z">
          <w:pPr>
            <w:pStyle w:val="Heading4"/>
          </w:pPr>
        </w:pPrChange>
      </w:pPr>
      <w:bookmarkStart w:id="6094" w:name="_Toc530662491"/>
      <w:ins w:id="6095" w:author="phuong vu" w:date="2018-11-22T13:51:00Z">
        <w:r w:rsidRPr="00BA3432">
          <w:rPr>
            <w:rFonts w:cstheme="majorHAnsi"/>
            <w:lang w:val="vi-VN"/>
            <w:rPrChange w:id="6096" w:author="phuong vu" w:date="2018-11-25T21:55:00Z">
              <w:rPr>
                <w:iCs w:val="0"/>
              </w:rPr>
            </w:rPrChange>
          </w:rPr>
          <w:t>Quản lí trạng thái máy giặt</w:t>
        </w:r>
        <w:bookmarkEnd w:id="6094"/>
      </w:ins>
    </w:p>
    <w:tbl>
      <w:tblPr>
        <w:tblStyle w:val="TableGrid"/>
        <w:tblW w:w="0" w:type="auto"/>
        <w:tblLook w:val="04A0" w:firstRow="1" w:lastRow="0" w:firstColumn="1" w:lastColumn="0" w:noHBand="0" w:noVBand="1"/>
      </w:tblPr>
      <w:tblGrid>
        <w:gridCol w:w="2353"/>
        <w:gridCol w:w="6424"/>
      </w:tblGrid>
      <w:tr w:rsidR="00C774DC" w:rsidRPr="00BA3432" w14:paraId="71A0EEE2" w14:textId="77777777" w:rsidTr="00C774DC">
        <w:trPr>
          <w:ins w:id="6097" w:author="phuong vu" w:date="2018-11-22T13:51:00Z"/>
        </w:trPr>
        <w:tc>
          <w:tcPr>
            <w:tcW w:w="2425" w:type="dxa"/>
          </w:tcPr>
          <w:p w14:paraId="1017AF6C" w14:textId="77777777" w:rsidR="00C774DC" w:rsidRPr="00BA3432" w:rsidRDefault="00C774DC">
            <w:pPr>
              <w:spacing w:line="276" w:lineRule="auto"/>
              <w:rPr>
                <w:ins w:id="6098" w:author="phuong vu" w:date="2018-11-22T13:51:00Z"/>
                <w:b/>
                <w:rPrChange w:id="6099" w:author="phuong vu" w:date="2018-11-25T21:55:00Z">
                  <w:rPr>
                    <w:ins w:id="6100" w:author="phuong vu" w:date="2018-11-22T13:51:00Z"/>
                    <w:b/>
                  </w:rPr>
                </w:rPrChange>
              </w:rPr>
            </w:pPr>
            <w:ins w:id="6101" w:author="phuong vu" w:date="2018-11-22T13:51:00Z">
              <w:r w:rsidRPr="00BA3432">
                <w:rPr>
                  <w:b/>
                  <w:rPrChange w:id="6102" w:author="phuong vu" w:date="2018-11-25T21:55:00Z">
                    <w:rPr>
                      <w:b/>
                    </w:rPr>
                  </w:rPrChange>
                </w:rPr>
                <w:t>Mã yêu cầu</w:t>
              </w:r>
            </w:ins>
          </w:p>
        </w:tc>
        <w:tc>
          <w:tcPr>
            <w:tcW w:w="6686" w:type="dxa"/>
          </w:tcPr>
          <w:p w14:paraId="77B18DFC" w14:textId="05A7F46D" w:rsidR="00C774DC" w:rsidRPr="00BA3432" w:rsidRDefault="00C774DC">
            <w:pPr>
              <w:spacing w:line="276" w:lineRule="auto"/>
              <w:rPr>
                <w:ins w:id="6103" w:author="phuong vu" w:date="2018-11-22T13:51:00Z"/>
                <w:lang w:val="en-US"/>
                <w:rPrChange w:id="6104" w:author="phuong vu" w:date="2018-11-25T21:55:00Z">
                  <w:rPr>
                    <w:ins w:id="6105" w:author="phuong vu" w:date="2018-11-22T13:51:00Z"/>
                    <w:lang w:val="en-US"/>
                  </w:rPr>
                </w:rPrChange>
              </w:rPr>
            </w:pPr>
            <w:ins w:id="6106" w:author="phuong vu" w:date="2018-11-22T13:51:00Z">
              <w:r w:rsidRPr="00BA3432">
                <w:rPr>
                  <w:lang w:val="en-US"/>
                  <w:rPrChange w:id="6107" w:author="phuong vu" w:date="2018-11-25T21:55:00Z">
                    <w:rPr>
                      <w:lang w:val="en-US"/>
                    </w:rPr>
                  </w:rPrChange>
                </w:rPr>
                <w:t>GU_0</w:t>
              </w:r>
            </w:ins>
            <w:ins w:id="6108" w:author="phuong vu" w:date="2018-11-23T08:52:00Z">
              <w:r w:rsidR="007E73AD" w:rsidRPr="00BA3432">
                <w:rPr>
                  <w:lang w:val="en-US"/>
                  <w:rPrChange w:id="6109" w:author="phuong vu" w:date="2018-11-25T21:55:00Z">
                    <w:rPr>
                      <w:lang w:val="en-US"/>
                    </w:rPr>
                  </w:rPrChange>
                </w:rPr>
                <w:t>6</w:t>
              </w:r>
            </w:ins>
          </w:p>
        </w:tc>
      </w:tr>
      <w:tr w:rsidR="00C774DC" w:rsidRPr="00BA3432" w14:paraId="2071E97E" w14:textId="77777777" w:rsidTr="00C774DC">
        <w:trPr>
          <w:ins w:id="6110" w:author="phuong vu" w:date="2018-11-22T13:51:00Z"/>
        </w:trPr>
        <w:tc>
          <w:tcPr>
            <w:tcW w:w="2425" w:type="dxa"/>
          </w:tcPr>
          <w:p w14:paraId="45F95B7F" w14:textId="77777777" w:rsidR="00C774DC" w:rsidRPr="00BA3432" w:rsidRDefault="00C774DC">
            <w:pPr>
              <w:spacing w:line="276" w:lineRule="auto"/>
              <w:rPr>
                <w:ins w:id="6111" w:author="phuong vu" w:date="2018-11-22T13:51:00Z"/>
                <w:b/>
                <w:rPrChange w:id="6112" w:author="phuong vu" w:date="2018-11-25T21:55:00Z">
                  <w:rPr>
                    <w:ins w:id="6113" w:author="phuong vu" w:date="2018-11-22T13:51:00Z"/>
                    <w:b/>
                  </w:rPr>
                </w:rPrChange>
              </w:rPr>
            </w:pPr>
            <w:ins w:id="6114" w:author="phuong vu" w:date="2018-11-22T13:51:00Z">
              <w:r w:rsidRPr="00BA3432">
                <w:rPr>
                  <w:b/>
                  <w:rPrChange w:id="6115" w:author="phuong vu" w:date="2018-11-25T21:55:00Z">
                    <w:rPr>
                      <w:b/>
                    </w:rPr>
                  </w:rPrChange>
                </w:rPr>
                <w:t>Tên chức năng</w:t>
              </w:r>
            </w:ins>
          </w:p>
        </w:tc>
        <w:tc>
          <w:tcPr>
            <w:tcW w:w="6686" w:type="dxa"/>
          </w:tcPr>
          <w:p w14:paraId="0A37F9AC" w14:textId="77777777" w:rsidR="00C774DC" w:rsidRPr="00BA3432" w:rsidRDefault="00C774DC">
            <w:pPr>
              <w:spacing w:line="276" w:lineRule="auto"/>
              <w:rPr>
                <w:ins w:id="6116" w:author="phuong vu" w:date="2018-11-22T13:51:00Z"/>
                <w:rPrChange w:id="6117" w:author="phuong vu" w:date="2018-11-25T21:55:00Z">
                  <w:rPr>
                    <w:ins w:id="6118" w:author="phuong vu" w:date="2018-11-22T13:51:00Z"/>
                    <w:lang w:val="en-US"/>
                  </w:rPr>
                </w:rPrChange>
              </w:rPr>
            </w:pPr>
            <w:ins w:id="6119" w:author="phuong vu" w:date="2018-11-22T13:51:00Z">
              <w:r w:rsidRPr="00BA3432">
                <w:rPr>
                  <w:rPrChange w:id="6120" w:author="phuong vu" w:date="2018-11-25T21:55:00Z">
                    <w:rPr>
                      <w:lang w:val="en-US"/>
                    </w:rPr>
                  </w:rPrChange>
                </w:rPr>
                <w:t>Quản lí trạng thái máy giặt</w:t>
              </w:r>
            </w:ins>
          </w:p>
        </w:tc>
      </w:tr>
      <w:tr w:rsidR="00C774DC" w:rsidRPr="00BA3432" w14:paraId="0716379B" w14:textId="77777777" w:rsidTr="00C774DC">
        <w:trPr>
          <w:ins w:id="6121" w:author="phuong vu" w:date="2018-11-22T13:51:00Z"/>
        </w:trPr>
        <w:tc>
          <w:tcPr>
            <w:tcW w:w="2425" w:type="dxa"/>
          </w:tcPr>
          <w:p w14:paraId="4D174E7B" w14:textId="77777777" w:rsidR="00C774DC" w:rsidRPr="00BA3432" w:rsidRDefault="00C774DC">
            <w:pPr>
              <w:spacing w:line="276" w:lineRule="auto"/>
              <w:rPr>
                <w:ins w:id="6122" w:author="phuong vu" w:date="2018-11-22T13:51:00Z"/>
                <w:b/>
                <w:rPrChange w:id="6123" w:author="phuong vu" w:date="2018-11-25T21:55:00Z">
                  <w:rPr>
                    <w:ins w:id="6124" w:author="phuong vu" w:date="2018-11-22T13:51:00Z"/>
                    <w:b/>
                  </w:rPr>
                </w:rPrChange>
              </w:rPr>
            </w:pPr>
            <w:ins w:id="6125" w:author="phuong vu" w:date="2018-11-22T13:51:00Z">
              <w:r w:rsidRPr="00BA3432">
                <w:rPr>
                  <w:b/>
                  <w:rPrChange w:id="6126" w:author="phuong vu" w:date="2018-11-25T21:55:00Z">
                    <w:rPr>
                      <w:b/>
                    </w:rPr>
                  </w:rPrChange>
                </w:rPr>
                <w:t>Đối tượng sử dụng</w:t>
              </w:r>
            </w:ins>
          </w:p>
        </w:tc>
        <w:tc>
          <w:tcPr>
            <w:tcW w:w="6686" w:type="dxa"/>
          </w:tcPr>
          <w:p w14:paraId="122A9802" w14:textId="77777777" w:rsidR="00C774DC" w:rsidRPr="00BA3432" w:rsidRDefault="00C774DC">
            <w:pPr>
              <w:spacing w:line="276" w:lineRule="auto"/>
              <w:rPr>
                <w:ins w:id="6127" w:author="phuong vu" w:date="2018-11-22T13:51:00Z"/>
                <w:rPrChange w:id="6128" w:author="phuong vu" w:date="2018-11-25T21:55:00Z">
                  <w:rPr>
                    <w:ins w:id="6129" w:author="phuong vu" w:date="2018-11-22T13:51:00Z"/>
                    <w:lang w:val="en-US"/>
                  </w:rPr>
                </w:rPrChange>
              </w:rPr>
            </w:pPr>
            <w:ins w:id="6130" w:author="phuong vu" w:date="2018-11-22T13:51:00Z">
              <w:r w:rsidRPr="00BA3432">
                <w:rPr>
                  <w:rPrChange w:id="6131" w:author="phuong vu" w:date="2018-11-25T21:55:00Z">
                    <w:rPr>
                      <w:lang w:val="en-US"/>
                    </w:rPr>
                  </w:rPrChange>
                </w:rPr>
                <w:t>Nhân viên cửa hàng (Nhân viên quản lí đơn hàng, nhân viên xử lí đơn hàng).</w:t>
              </w:r>
            </w:ins>
          </w:p>
        </w:tc>
      </w:tr>
      <w:tr w:rsidR="00C774DC" w:rsidRPr="00BA3432" w14:paraId="7DFE7311" w14:textId="77777777" w:rsidTr="00C774DC">
        <w:trPr>
          <w:ins w:id="6132" w:author="phuong vu" w:date="2018-11-22T13:51:00Z"/>
        </w:trPr>
        <w:tc>
          <w:tcPr>
            <w:tcW w:w="2425" w:type="dxa"/>
          </w:tcPr>
          <w:p w14:paraId="7A5FF598" w14:textId="77777777" w:rsidR="00C774DC" w:rsidRPr="00BA3432" w:rsidRDefault="00C774DC">
            <w:pPr>
              <w:spacing w:line="276" w:lineRule="auto"/>
              <w:rPr>
                <w:ins w:id="6133" w:author="phuong vu" w:date="2018-11-22T13:51:00Z"/>
                <w:b/>
                <w:rPrChange w:id="6134" w:author="phuong vu" w:date="2018-11-25T21:55:00Z">
                  <w:rPr>
                    <w:ins w:id="6135" w:author="phuong vu" w:date="2018-11-22T13:51:00Z"/>
                    <w:b/>
                  </w:rPr>
                </w:rPrChange>
              </w:rPr>
            </w:pPr>
            <w:ins w:id="6136" w:author="phuong vu" w:date="2018-11-22T13:51:00Z">
              <w:r w:rsidRPr="00BA3432">
                <w:rPr>
                  <w:b/>
                  <w:rPrChange w:id="6137" w:author="phuong vu" w:date="2018-11-25T21:55:00Z">
                    <w:rPr>
                      <w:b/>
                    </w:rPr>
                  </w:rPrChange>
                </w:rPr>
                <w:t>Tiền điều kiện</w:t>
              </w:r>
            </w:ins>
          </w:p>
        </w:tc>
        <w:tc>
          <w:tcPr>
            <w:tcW w:w="6686" w:type="dxa"/>
          </w:tcPr>
          <w:p w14:paraId="4E5DC293" w14:textId="77777777" w:rsidR="00C774DC" w:rsidRPr="00BA3432" w:rsidRDefault="00C774DC">
            <w:pPr>
              <w:spacing w:line="276" w:lineRule="auto"/>
              <w:rPr>
                <w:ins w:id="6138" w:author="phuong vu" w:date="2018-11-22T13:51:00Z"/>
                <w:rPrChange w:id="6139" w:author="phuong vu" w:date="2018-11-25T21:55:00Z">
                  <w:rPr>
                    <w:ins w:id="6140" w:author="phuong vu" w:date="2018-11-22T13:51:00Z"/>
                    <w:lang w:val="en-US"/>
                  </w:rPr>
                </w:rPrChange>
              </w:rPr>
            </w:pPr>
            <w:ins w:id="6141" w:author="phuong vu" w:date="2018-11-22T13:51:00Z">
              <w:r w:rsidRPr="00BA3432">
                <w:rPr>
                  <w:rPrChange w:id="6142" w:author="phuong vu" w:date="2018-11-25T21:55:00Z">
                    <w:rPr>
                      <w:lang w:val="en-US"/>
                    </w:rPr>
                  </w:rPrChange>
                </w:rPr>
                <w:t>Truy cập được trang web quản lí đối với nhân viên cửa hàng và đăng nhập thành công.</w:t>
              </w:r>
            </w:ins>
          </w:p>
        </w:tc>
      </w:tr>
      <w:tr w:rsidR="00C774DC" w:rsidRPr="00BA3432" w14:paraId="663E45A7" w14:textId="77777777" w:rsidTr="00C774DC">
        <w:trPr>
          <w:ins w:id="6143" w:author="phuong vu" w:date="2018-11-22T13:51:00Z"/>
        </w:trPr>
        <w:tc>
          <w:tcPr>
            <w:tcW w:w="2425" w:type="dxa"/>
          </w:tcPr>
          <w:p w14:paraId="25914212" w14:textId="77777777" w:rsidR="00C774DC" w:rsidRPr="00BA3432" w:rsidRDefault="00C774DC">
            <w:pPr>
              <w:spacing w:line="276" w:lineRule="auto"/>
              <w:rPr>
                <w:ins w:id="6144" w:author="phuong vu" w:date="2018-11-22T13:51:00Z"/>
                <w:b/>
                <w:rPrChange w:id="6145" w:author="phuong vu" w:date="2018-11-25T21:55:00Z">
                  <w:rPr>
                    <w:ins w:id="6146" w:author="phuong vu" w:date="2018-11-22T13:51:00Z"/>
                    <w:b/>
                  </w:rPr>
                </w:rPrChange>
              </w:rPr>
            </w:pPr>
            <w:ins w:id="6147" w:author="phuong vu" w:date="2018-11-22T13:51:00Z">
              <w:r w:rsidRPr="00BA3432">
                <w:rPr>
                  <w:b/>
                  <w:rPrChange w:id="6148" w:author="phuong vu" w:date="2018-11-25T21:55:00Z">
                    <w:rPr>
                      <w:b/>
                    </w:rPr>
                  </w:rPrChange>
                </w:rPr>
                <w:t>Cách xử lí</w:t>
              </w:r>
            </w:ins>
          </w:p>
        </w:tc>
        <w:tc>
          <w:tcPr>
            <w:tcW w:w="6686" w:type="dxa"/>
          </w:tcPr>
          <w:p w14:paraId="50A07FC9" w14:textId="288A65DB" w:rsidR="00C774DC" w:rsidRPr="00BA3432" w:rsidRDefault="00C774DC">
            <w:pPr>
              <w:spacing w:line="276" w:lineRule="auto"/>
              <w:rPr>
                <w:ins w:id="6149" w:author="phuong vu" w:date="2018-11-22T13:51:00Z"/>
                <w:rPrChange w:id="6150" w:author="phuong vu" w:date="2018-11-25T21:55:00Z">
                  <w:rPr>
                    <w:ins w:id="6151" w:author="phuong vu" w:date="2018-11-22T13:51:00Z"/>
                    <w:lang w:val="en-US"/>
                  </w:rPr>
                </w:rPrChange>
              </w:rPr>
            </w:pPr>
            <w:ins w:id="6152" w:author="phuong vu" w:date="2018-11-22T13:51:00Z">
              <w:r w:rsidRPr="00BA3432">
                <w:rPr>
                  <w:rPrChange w:id="6153" w:author="phuong vu" w:date="2018-11-25T21:55:00Z">
                    <w:rPr>
                      <w:lang w:val="en-US"/>
                    </w:rPr>
                  </w:rPrChange>
                </w:rPr>
                <w:t>Bước 1: Tr</w:t>
              </w:r>
            </w:ins>
            <w:ins w:id="6154" w:author="phuong vu" w:date="2018-11-26T00:53:00Z">
              <w:r w:rsidR="00FF56D5">
                <w:rPr>
                  <w:lang w:val="en-US"/>
                </w:rPr>
                <w:t>u</w:t>
              </w:r>
            </w:ins>
            <w:ins w:id="6155" w:author="phuong vu" w:date="2018-11-22T13:51:00Z">
              <w:r w:rsidRPr="00BA3432">
                <w:rPr>
                  <w:rPrChange w:id="6156" w:author="phuong vu" w:date="2018-11-25T21:55:00Z">
                    <w:rPr>
                      <w:lang w:val="en-US"/>
                    </w:rPr>
                  </w:rPrChange>
                </w:rPr>
                <w:t>y cập vào trang quản lí trạng thái máy giặt.</w:t>
              </w:r>
            </w:ins>
          </w:p>
          <w:p w14:paraId="3853144B" w14:textId="77777777" w:rsidR="00C774DC" w:rsidRPr="00BA3432" w:rsidRDefault="00C774DC">
            <w:pPr>
              <w:spacing w:line="276" w:lineRule="auto"/>
              <w:rPr>
                <w:ins w:id="6157" w:author="phuong vu" w:date="2018-11-22T13:51:00Z"/>
                <w:rPrChange w:id="6158" w:author="phuong vu" w:date="2018-11-25T21:55:00Z">
                  <w:rPr>
                    <w:ins w:id="6159" w:author="phuong vu" w:date="2018-11-22T13:51:00Z"/>
                    <w:lang w:val="en-US"/>
                  </w:rPr>
                </w:rPrChange>
              </w:rPr>
            </w:pPr>
            <w:ins w:id="6160" w:author="phuong vu" w:date="2018-11-22T13:51:00Z">
              <w:r w:rsidRPr="00BA3432">
                <w:rPr>
                  <w:rPrChange w:id="6161" w:author="phuong vu" w:date="2018-11-25T21:55:00Z">
                    <w:rPr>
                      <w:lang w:val="en-US"/>
                    </w:rPr>
                  </w:rPrChange>
                </w:rPr>
                <w:t>Bước 2: Thay đổi trạng thái máy giặt thông qua nút bật tắt.</w:t>
              </w:r>
            </w:ins>
          </w:p>
        </w:tc>
      </w:tr>
      <w:tr w:rsidR="00C774DC" w:rsidRPr="00BA3432" w14:paraId="45F4C9FF" w14:textId="77777777" w:rsidTr="00C774DC">
        <w:trPr>
          <w:ins w:id="6162" w:author="phuong vu" w:date="2018-11-22T13:51:00Z"/>
        </w:trPr>
        <w:tc>
          <w:tcPr>
            <w:tcW w:w="2425" w:type="dxa"/>
          </w:tcPr>
          <w:p w14:paraId="7E0311A6" w14:textId="77777777" w:rsidR="00C774DC" w:rsidRPr="00BA3432" w:rsidRDefault="00C774DC">
            <w:pPr>
              <w:spacing w:line="276" w:lineRule="auto"/>
              <w:rPr>
                <w:ins w:id="6163" w:author="phuong vu" w:date="2018-11-22T13:51:00Z"/>
                <w:b/>
                <w:rPrChange w:id="6164" w:author="phuong vu" w:date="2018-11-25T21:55:00Z">
                  <w:rPr>
                    <w:ins w:id="6165" w:author="phuong vu" w:date="2018-11-22T13:51:00Z"/>
                    <w:b/>
                  </w:rPr>
                </w:rPrChange>
              </w:rPr>
            </w:pPr>
            <w:ins w:id="6166" w:author="phuong vu" w:date="2018-11-22T13:51:00Z">
              <w:r w:rsidRPr="00BA3432">
                <w:rPr>
                  <w:b/>
                  <w:rPrChange w:id="6167" w:author="phuong vu" w:date="2018-11-25T21:55:00Z">
                    <w:rPr>
                      <w:b/>
                    </w:rPr>
                  </w:rPrChange>
                </w:rPr>
                <w:t>Kết quả</w:t>
              </w:r>
            </w:ins>
          </w:p>
        </w:tc>
        <w:tc>
          <w:tcPr>
            <w:tcW w:w="6686" w:type="dxa"/>
          </w:tcPr>
          <w:p w14:paraId="56C9026B" w14:textId="77777777" w:rsidR="00C774DC" w:rsidRPr="00BA3432" w:rsidRDefault="00C774DC">
            <w:pPr>
              <w:spacing w:line="276" w:lineRule="auto"/>
              <w:rPr>
                <w:ins w:id="6168" w:author="phuong vu" w:date="2018-11-22T13:51:00Z"/>
                <w:rPrChange w:id="6169" w:author="phuong vu" w:date="2018-11-25T21:55:00Z">
                  <w:rPr>
                    <w:ins w:id="6170" w:author="phuong vu" w:date="2018-11-22T13:51:00Z"/>
                    <w:lang w:val="en-US"/>
                  </w:rPr>
                </w:rPrChange>
              </w:rPr>
            </w:pPr>
            <w:ins w:id="6171" w:author="phuong vu" w:date="2018-11-22T13:51:00Z">
              <w:r w:rsidRPr="00BA3432">
                <w:rPr>
                  <w:rPrChange w:id="6172" w:author="phuong vu" w:date="2018-11-25T21:55:00Z">
                    <w:rPr>
                      <w:lang w:val="en-US"/>
                    </w:rPr>
                  </w:rPrChange>
                </w:rPr>
                <w:t>Thay đổi trạng thái máy giặt từ “</w:t>
              </w:r>
              <w:r w:rsidRPr="00BA3432">
                <w:rPr>
                  <w:i/>
                  <w:rPrChange w:id="6173" w:author="phuong vu" w:date="2018-11-25T21:55:00Z">
                    <w:rPr>
                      <w:i/>
                      <w:lang w:val="en-US"/>
                    </w:rPr>
                  </w:rPrChange>
                </w:rPr>
                <w:t>Đang hoạt động</w:t>
              </w:r>
              <w:r w:rsidRPr="00BA3432">
                <w:rPr>
                  <w:rPrChange w:id="6174" w:author="phuong vu" w:date="2018-11-25T21:55:00Z">
                    <w:rPr>
                      <w:lang w:val="en-US"/>
                    </w:rPr>
                  </w:rPrChange>
                </w:rPr>
                <w:t>” thành “</w:t>
              </w:r>
              <w:r w:rsidRPr="00BA3432">
                <w:rPr>
                  <w:i/>
                  <w:rPrChange w:id="6175" w:author="phuong vu" w:date="2018-11-25T21:55:00Z">
                    <w:rPr>
                      <w:i/>
                      <w:lang w:val="en-US"/>
                    </w:rPr>
                  </w:rPrChange>
                </w:rPr>
                <w:t>Ngưng hoạt động</w:t>
              </w:r>
              <w:r w:rsidRPr="00BA3432">
                <w:rPr>
                  <w:rPrChange w:id="6176" w:author="phuong vu" w:date="2018-11-25T21:55:00Z">
                    <w:rPr>
                      <w:lang w:val="en-US"/>
                    </w:rPr>
                  </w:rPrChange>
                </w:rPr>
                <w:t xml:space="preserve">”. </w:t>
              </w:r>
            </w:ins>
          </w:p>
          <w:p w14:paraId="786E991C" w14:textId="77777777" w:rsidR="00C774DC" w:rsidRPr="00BA3432" w:rsidRDefault="00C774DC">
            <w:pPr>
              <w:spacing w:line="276" w:lineRule="auto"/>
              <w:rPr>
                <w:ins w:id="6177" w:author="phuong vu" w:date="2018-11-22T13:51:00Z"/>
                <w:rPrChange w:id="6178" w:author="phuong vu" w:date="2018-11-25T21:55:00Z">
                  <w:rPr>
                    <w:ins w:id="6179" w:author="phuong vu" w:date="2018-11-22T13:51:00Z"/>
                    <w:lang w:val="en-US"/>
                  </w:rPr>
                </w:rPrChange>
              </w:rPr>
            </w:pPr>
            <w:ins w:id="6180" w:author="phuong vu" w:date="2018-11-22T13:51:00Z">
              <w:r w:rsidRPr="00BA3432">
                <w:rPr>
                  <w:rPrChange w:id="6181" w:author="phuong vu" w:date="2018-11-25T21:55:00Z">
                    <w:rPr>
                      <w:lang w:val="en-US"/>
                    </w:rPr>
                  </w:rPrChange>
                </w:rPr>
                <w:t>Phân công lại tất cả đơn hàng trong hệ thống.</w:t>
              </w:r>
            </w:ins>
          </w:p>
        </w:tc>
      </w:tr>
      <w:tr w:rsidR="00C774DC" w:rsidRPr="00BA3432" w14:paraId="13D3EB5B" w14:textId="77777777" w:rsidTr="00C774DC">
        <w:trPr>
          <w:ins w:id="6182" w:author="phuong vu" w:date="2018-11-22T13:51:00Z"/>
        </w:trPr>
        <w:tc>
          <w:tcPr>
            <w:tcW w:w="2425" w:type="dxa"/>
          </w:tcPr>
          <w:p w14:paraId="5AF61B2B" w14:textId="77777777" w:rsidR="00C774DC" w:rsidRPr="00BA3432" w:rsidRDefault="00C774DC">
            <w:pPr>
              <w:spacing w:line="276" w:lineRule="auto"/>
              <w:rPr>
                <w:ins w:id="6183" w:author="phuong vu" w:date="2018-11-22T13:51:00Z"/>
                <w:b/>
                <w:rPrChange w:id="6184" w:author="phuong vu" w:date="2018-11-25T21:55:00Z">
                  <w:rPr>
                    <w:ins w:id="6185" w:author="phuong vu" w:date="2018-11-22T13:51:00Z"/>
                    <w:b/>
                  </w:rPr>
                </w:rPrChange>
              </w:rPr>
            </w:pPr>
            <w:ins w:id="6186" w:author="phuong vu" w:date="2018-11-22T13:51:00Z">
              <w:r w:rsidRPr="00BA3432">
                <w:rPr>
                  <w:b/>
                  <w:rPrChange w:id="6187" w:author="phuong vu" w:date="2018-11-25T21:55:00Z">
                    <w:rPr>
                      <w:b/>
                    </w:rPr>
                  </w:rPrChange>
                </w:rPr>
                <w:t>Ghi chú</w:t>
              </w:r>
            </w:ins>
          </w:p>
        </w:tc>
        <w:tc>
          <w:tcPr>
            <w:tcW w:w="6686" w:type="dxa"/>
          </w:tcPr>
          <w:p w14:paraId="2E7D312A" w14:textId="77777777" w:rsidR="00C774DC" w:rsidRPr="00BA3432" w:rsidRDefault="00C774DC" w:rsidP="00FF56D5">
            <w:pPr>
              <w:keepNext/>
              <w:spacing w:line="276" w:lineRule="auto"/>
              <w:rPr>
                <w:ins w:id="6188" w:author="phuong vu" w:date="2018-11-22T13:51:00Z"/>
                <w:lang w:val="en-US"/>
                <w:rPrChange w:id="6189" w:author="phuong vu" w:date="2018-11-25T21:55:00Z">
                  <w:rPr>
                    <w:ins w:id="6190" w:author="phuong vu" w:date="2018-11-22T13:51:00Z"/>
                    <w:lang w:val="en-US"/>
                  </w:rPr>
                </w:rPrChange>
              </w:rPr>
              <w:pPrChange w:id="6191" w:author="phuong vu" w:date="2018-11-26T00:54:00Z">
                <w:pPr>
                  <w:keepNext/>
                  <w:spacing w:line="276" w:lineRule="auto"/>
                </w:pPr>
              </w:pPrChange>
            </w:pPr>
          </w:p>
        </w:tc>
      </w:tr>
    </w:tbl>
    <w:p w14:paraId="43F8C665" w14:textId="509C47F7" w:rsidR="00C774DC" w:rsidRPr="00FF56D5" w:rsidRDefault="00FF56D5" w:rsidP="00FF56D5">
      <w:pPr>
        <w:pStyle w:val="Caption"/>
        <w:rPr>
          <w:ins w:id="6192" w:author="phuong vu" w:date="2018-11-22T13:51:00Z"/>
          <w:lang w:val="en-US"/>
          <w:rPrChange w:id="6193" w:author="phuong vu" w:date="2018-11-26T00:54:00Z">
            <w:rPr>
              <w:ins w:id="6194" w:author="phuong vu" w:date="2018-11-22T13:51:00Z"/>
              <w:lang w:val="en-US"/>
            </w:rPr>
          </w:rPrChange>
        </w:rPr>
        <w:pPrChange w:id="6195" w:author="phuong vu" w:date="2018-11-26T00:54:00Z">
          <w:pPr/>
        </w:pPrChange>
      </w:pPr>
      <w:ins w:id="6196" w:author="phuong vu" w:date="2018-11-26T00:54:00Z">
        <w:r>
          <w:t xml:space="preserve">Bảng </w:t>
        </w:r>
      </w:ins>
      <w:ins w:id="6197" w:author="phuong vu" w:date="2018-11-26T02:10:00Z">
        <w:r w:rsidR="00404CBA">
          <w:fldChar w:fldCharType="begin"/>
        </w:r>
        <w:r w:rsidR="00404CBA">
          <w:instrText xml:space="preserve"> STYLEREF 1 \s </w:instrText>
        </w:r>
      </w:ins>
      <w:r w:rsidR="00404CBA">
        <w:fldChar w:fldCharType="separate"/>
      </w:r>
      <w:r w:rsidR="00404CBA">
        <w:rPr>
          <w:noProof/>
        </w:rPr>
        <w:t>1</w:t>
      </w:r>
      <w:ins w:id="619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6199" w:author="phuong vu" w:date="2018-11-26T02:10:00Z">
        <w:r w:rsidR="00404CBA">
          <w:rPr>
            <w:noProof/>
          </w:rPr>
          <w:t>14</w:t>
        </w:r>
        <w:r w:rsidR="00404CBA">
          <w:fldChar w:fldCharType="end"/>
        </w:r>
      </w:ins>
      <w:ins w:id="6200" w:author="phuong vu" w:date="2018-11-26T00:54:00Z">
        <w:r>
          <w:rPr>
            <w:lang w:val="en-US"/>
          </w:rPr>
          <w:t xml:space="preserve"> Chức năng quản lí trạng thái máy giặt</w:t>
        </w:r>
      </w:ins>
    </w:p>
    <w:p w14:paraId="238E389F" w14:textId="77777777" w:rsidR="00C774DC" w:rsidRPr="00BA3432" w:rsidRDefault="00C774DC">
      <w:pPr>
        <w:pStyle w:val="Heading3"/>
        <w:spacing w:line="276" w:lineRule="auto"/>
        <w:rPr>
          <w:ins w:id="6201" w:author="phuong vu" w:date="2018-11-22T13:51:00Z"/>
          <w:rFonts w:cstheme="majorHAnsi"/>
          <w:rPrChange w:id="6202" w:author="phuong vu" w:date="2018-11-25T21:55:00Z">
            <w:rPr>
              <w:ins w:id="6203" w:author="phuong vu" w:date="2018-11-22T13:51:00Z"/>
            </w:rPr>
          </w:rPrChange>
        </w:rPr>
        <w:pPrChange w:id="6204" w:author="phuong vu" w:date="2018-11-23T13:48:00Z">
          <w:pPr>
            <w:pStyle w:val="Heading4"/>
          </w:pPr>
        </w:pPrChange>
      </w:pPr>
      <w:bookmarkStart w:id="6205" w:name="_Toc530662493"/>
      <w:ins w:id="6206" w:author="phuong vu" w:date="2018-11-22T13:51:00Z">
        <w:r w:rsidRPr="00BA3432">
          <w:rPr>
            <w:rFonts w:cstheme="majorHAnsi"/>
            <w:rPrChange w:id="6207" w:author="phuong vu" w:date="2018-11-25T21:55:00Z">
              <w:rPr/>
            </w:rPrChange>
          </w:rPr>
          <w:t>Tìm kiếm đơn hàng</w:t>
        </w:r>
        <w:bookmarkEnd w:id="6205"/>
      </w:ins>
    </w:p>
    <w:tbl>
      <w:tblPr>
        <w:tblStyle w:val="TableGrid"/>
        <w:tblW w:w="0" w:type="auto"/>
        <w:tblLook w:val="04A0" w:firstRow="1" w:lastRow="0" w:firstColumn="1" w:lastColumn="0" w:noHBand="0" w:noVBand="1"/>
      </w:tblPr>
      <w:tblGrid>
        <w:gridCol w:w="2347"/>
        <w:gridCol w:w="6430"/>
      </w:tblGrid>
      <w:tr w:rsidR="00C774DC" w:rsidRPr="00BA3432" w14:paraId="31C232D0" w14:textId="77777777" w:rsidTr="00C774DC">
        <w:trPr>
          <w:ins w:id="6208" w:author="phuong vu" w:date="2018-11-22T13:51:00Z"/>
        </w:trPr>
        <w:tc>
          <w:tcPr>
            <w:tcW w:w="2425" w:type="dxa"/>
          </w:tcPr>
          <w:p w14:paraId="221EF3C5" w14:textId="77777777" w:rsidR="00C774DC" w:rsidRPr="00BA3432" w:rsidRDefault="00C774DC">
            <w:pPr>
              <w:spacing w:line="276" w:lineRule="auto"/>
              <w:rPr>
                <w:ins w:id="6209" w:author="phuong vu" w:date="2018-11-22T13:51:00Z"/>
                <w:b/>
                <w:rPrChange w:id="6210" w:author="phuong vu" w:date="2018-11-25T21:55:00Z">
                  <w:rPr>
                    <w:ins w:id="6211" w:author="phuong vu" w:date="2018-11-22T13:51:00Z"/>
                    <w:b/>
                  </w:rPr>
                </w:rPrChange>
              </w:rPr>
            </w:pPr>
            <w:ins w:id="6212" w:author="phuong vu" w:date="2018-11-22T13:51:00Z">
              <w:r w:rsidRPr="00BA3432">
                <w:rPr>
                  <w:b/>
                  <w:rPrChange w:id="6213" w:author="phuong vu" w:date="2018-11-25T21:55:00Z">
                    <w:rPr>
                      <w:b/>
                    </w:rPr>
                  </w:rPrChange>
                </w:rPr>
                <w:t>Mã yêu cầu</w:t>
              </w:r>
            </w:ins>
          </w:p>
        </w:tc>
        <w:tc>
          <w:tcPr>
            <w:tcW w:w="6686" w:type="dxa"/>
          </w:tcPr>
          <w:p w14:paraId="187A9566" w14:textId="63EBB0F3" w:rsidR="00C774DC" w:rsidRPr="00BA3432" w:rsidRDefault="00C774DC">
            <w:pPr>
              <w:spacing w:line="276" w:lineRule="auto"/>
              <w:rPr>
                <w:ins w:id="6214" w:author="phuong vu" w:date="2018-11-22T13:51:00Z"/>
                <w:lang w:val="en-US"/>
                <w:rPrChange w:id="6215" w:author="phuong vu" w:date="2018-11-25T21:55:00Z">
                  <w:rPr>
                    <w:ins w:id="6216" w:author="phuong vu" w:date="2018-11-22T13:51:00Z"/>
                    <w:lang w:val="en-US"/>
                  </w:rPr>
                </w:rPrChange>
              </w:rPr>
            </w:pPr>
            <w:ins w:id="6217" w:author="phuong vu" w:date="2018-11-22T13:51:00Z">
              <w:r w:rsidRPr="00BA3432">
                <w:rPr>
                  <w:lang w:val="en-US"/>
                  <w:rPrChange w:id="6218" w:author="phuong vu" w:date="2018-11-25T21:55:00Z">
                    <w:rPr>
                      <w:lang w:val="en-US"/>
                    </w:rPr>
                  </w:rPrChange>
                </w:rPr>
                <w:t>GU_0</w:t>
              </w:r>
            </w:ins>
            <w:ins w:id="6219" w:author="phuong vu" w:date="2018-11-23T08:52:00Z">
              <w:r w:rsidR="007E73AD" w:rsidRPr="00BA3432">
                <w:rPr>
                  <w:lang w:val="en-US"/>
                  <w:rPrChange w:id="6220" w:author="phuong vu" w:date="2018-11-25T21:55:00Z">
                    <w:rPr>
                      <w:lang w:val="en-US"/>
                    </w:rPr>
                  </w:rPrChange>
                </w:rPr>
                <w:t>8</w:t>
              </w:r>
            </w:ins>
          </w:p>
        </w:tc>
      </w:tr>
      <w:tr w:rsidR="00C774DC" w:rsidRPr="00BA3432" w14:paraId="55CB08D8" w14:textId="77777777" w:rsidTr="00C774DC">
        <w:trPr>
          <w:ins w:id="6221" w:author="phuong vu" w:date="2018-11-22T13:51:00Z"/>
        </w:trPr>
        <w:tc>
          <w:tcPr>
            <w:tcW w:w="2425" w:type="dxa"/>
          </w:tcPr>
          <w:p w14:paraId="0224175B" w14:textId="77777777" w:rsidR="00C774DC" w:rsidRPr="00BA3432" w:rsidRDefault="00C774DC">
            <w:pPr>
              <w:spacing w:line="276" w:lineRule="auto"/>
              <w:rPr>
                <w:ins w:id="6222" w:author="phuong vu" w:date="2018-11-22T13:51:00Z"/>
                <w:b/>
                <w:rPrChange w:id="6223" w:author="phuong vu" w:date="2018-11-25T21:55:00Z">
                  <w:rPr>
                    <w:ins w:id="6224" w:author="phuong vu" w:date="2018-11-22T13:51:00Z"/>
                    <w:b/>
                  </w:rPr>
                </w:rPrChange>
              </w:rPr>
            </w:pPr>
            <w:ins w:id="6225" w:author="phuong vu" w:date="2018-11-22T13:51:00Z">
              <w:r w:rsidRPr="00BA3432">
                <w:rPr>
                  <w:b/>
                  <w:rPrChange w:id="6226" w:author="phuong vu" w:date="2018-11-25T21:55:00Z">
                    <w:rPr>
                      <w:b/>
                    </w:rPr>
                  </w:rPrChange>
                </w:rPr>
                <w:t>Tên chức năng</w:t>
              </w:r>
            </w:ins>
          </w:p>
        </w:tc>
        <w:tc>
          <w:tcPr>
            <w:tcW w:w="6686" w:type="dxa"/>
          </w:tcPr>
          <w:p w14:paraId="3DA09D9B" w14:textId="77777777" w:rsidR="00C774DC" w:rsidRPr="00BA3432" w:rsidRDefault="00C774DC">
            <w:pPr>
              <w:spacing w:line="276" w:lineRule="auto"/>
              <w:rPr>
                <w:ins w:id="6227" w:author="phuong vu" w:date="2018-11-22T13:51:00Z"/>
                <w:lang w:val="en-US"/>
                <w:rPrChange w:id="6228" w:author="phuong vu" w:date="2018-11-25T21:55:00Z">
                  <w:rPr>
                    <w:ins w:id="6229" w:author="phuong vu" w:date="2018-11-22T13:51:00Z"/>
                    <w:lang w:val="en-US"/>
                  </w:rPr>
                </w:rPrChange>
              </w:rPr>
            </w:pPr>
            <w:ins w:id="6230" w:author="phuong vu" w:date="2018-11-22T13:51:00Z">
              <w:r w:rsidRPr="00BA3432">
                <w:rPr>
                  <w:rPrChange w:id="6231" w:author="phuong vu" w:date="2018-11-25T21:55:00Z">
                    <w:rPr/>
                  </w:rPrChange>
                </w:rPr>
                <w:t>Tìm kiếm đơn hàng</w:t>
              </w:r>
            </w:ins>
          </w:p>
        </w:tc>
      </w:tr>
      <w:tr w:rsidR="00C774DC" w:rsidRPr="00BA3432" w14:paraId="40E492D4" w14:textId="77777777" w:rsidTr="00C774DC">
        <w:trPr>
          <w:ins w:id="6232" w:author="phuong vu" w:date="2018-11-22T13:51:00Z"/>
        </w:trPr>
        <w:tc>
          <w:tcPr>
            <w:tcW w:w="2425" w:type="dxa"/>
          </w:tcPr>
          <w:p w14:paraId="691F2686" w14:textId="77777777" w:rsidR="00C774DC" w:rsidRPr="00BA3432" w:rsidRDefault="00C774DC">
            <w:pPr>
              <w:spacing w:line="276" w:lineRule="auto"/>
              <w:rPr>
                <w:ins w:id="6233" w:author="phuong vu" w:date="2018-11-22T13:51:00Z"/>
                <w:b/>
                <w:rPrChange w:id="6234" w:author="phuong vu" w:date="2018-11-25T21:55:00Z">
                  <w:rPr>
                    <w:ins w:id="6235" w:author="phuong vu" w:date="2018-11-22T13:51:00Z"/>
                    <w:b/>
                  </w:rPr>
                </w:rPrChange>
              </w:rPr>
            </w:pPr>
            <w:ins w:id="6236" w:author="phuong vu" w:date="2018-11-22T13:51:00Z">
              <w:r w:rsidRPr="00BA3432">
                <w:rPr>
                  <w:b/>
                  <w:rPrChange w:id="6237" w:author="phuong vu" w:date="2018-11-25T21:55:00Z">
                    <w:rPr>
                      <w:b/>
                    </w:rPr>
                  </w:rPrChange>
                </w:rPr>
                <w:t>Đối tượng sử dụng</w:t>
              </w:r>
            </w:ins>
          </w:p>
        </w:tc>
        <w:tc>
          <w:tcPr>
            <w:tcW w:w="6686" w:type="dxa"/>
          </w:tcPr>
          <w:p w14:paraId="6B15DDA2" w14:textId="77777777" w:rsidR="00C774DC" w:rsidRPr="00BA3432" w:rsidRDefault="00C774DC">
            <w:pPr>
              <w:spacing w:line="276" w:lineRule="auto"/>
              <w:rPr>
                <w:ins w:id="6238" w:author="phuong vu" w:date="2018-11-22T13:51:00Z"/>
                <w:lang w:val="en-US"/>
                <w:rPrChange w:id="6239" w:author="phuong vu" w:date="2018-11-25T21:55:00Z">
                  <w:rPr>
                    <w:ins w:id="6240" w:author="phuong vu" w:date="2018-11-22T13:51:00Z"/>
                    <w:lang w:val="en-US"/>
                  </w:rPr>
                </w:rPrChange>
              </w:rPr>
            </w:pPr>
            <w:ins w:id="6241" w:author="phuong vu" w:date="2018-11-22T13:51:00Z">
              <w:r w:rsidRPr="00BA3432">
                <w:rPr>
                  <w:lang w:val="en-US"/>
                  <w:rPrChange w:id="6242" w:author="phuong vu" w:date="2018-11-25T21:55:00Z">
                    <w:rPr>
                      <w:lang w:val="en-US"/>
                    </w:rPr>
                  </w:rPrChange>
                </w:rPr>
                <w:t>Nhân viên cửa hàng</w:t>
              </w:r>
            </w:ins>
          </w:p>
        </w:tc>
      </w:tr>
      <w:tr w:rsidR="00C774DC" w:rsidRPr="00BA3432" w14:paraId="08C09361" w14:textId="77777777" w:rsidTr="00C774DC">
        <w:trPr>
          <w:ins w:id="6243" w:author="phuong vu" w:date="2018-11-22T13:51:00Z"/>
        </w:trPr>
        <w:tc>
          <w:tcPr>
            <w:tcW w:w="2425" w:type="dxa"/>
          </w:tcPr>
          <w:p w14:paraId="1BE195FA" w14:textId="77777777" w:rsidR="00C774DC" w:rsidRPr="00BA3432" w:rsidRDefault="00C774DC">
            <w:pPr>
              <w:spacing w:line="276" w:lineRule="auto"/>
              <w:rPr>
                <w:ins w:id="6244" w:author="phuong vu" w:date="2018-11-22T13:51:00Z"/>
                <w:b/>
                <w:rPrChange w:id="6245" w:author="phuong vu" w:date="2018-11-25T21:55:00Z">
                  <w:rPr>
                    <w:ins w:id="6246" w:author="phuong vu" w:date="2018-11-22T13:51:00Z"/>
                    <w:b/>
                  </w:rPr>
                </w:rPrChange>
              </w:rPr>
            </w:pPr>
            <w:ins w:id="6247" w:author="phuong vu" w:date="2018-11-22T13:51:00Z">
              <w:r w:rsidRPr="00BA3432">
                <w:rPr>
                  <w:b/>
                  <w:rPrChange w:id="6248" w:author="phuong vu" w:date="2018-11-25T21:55:00Z">
                    <w:rPr>
                      <w:b/>
                    </w:rPr>
                  </w:rPrChange>
                </w:rPr>
                <w:t>Tiền điều kiện</w:t>
              </w:r>
            </w:ins>
          </w:p>
        </w:tc>
        <w:tc>
          <w:tcPr>
            <w:tcW w:w="6686" w:type="dxa"/>
          </w:tcPr>
          <w:p w14:paraId="38434BD2" w14:textId="77777777" w:rsidR="00C774DC" w:rsidRPr="00BA3432" w:rsidRDefault="00C774DC">
            <w:pPr>
              <w:spacing w:line="276" w:lineRule="auto"/>
              <w:rPr>
                <w:ins w:id="6249" w:author="phuong vu" w:date="2018-11-22T13:51:00Z"/>
                <w:rPrChange w:id="6250" w:author="phuong vu" w:date="2018-11-25T21:55:00Z">
                  <w:rPr>
                    <w:ins w:id="6251" w:author="phuong vu" w:date="2018-11-22T13:51:00Z"/>
                    <w:lang w:val="en-US"/>
                  </w:rPr>
                </w:rPrChange>
              </w:rPr>
            </w:pPr>
            <w:ins w:id="6252" w:author="phuong vu" w:date="2018-11-22T13:51:00Z">
              <w:r w:rsidRPr="00BA3432">
                <w:rPr>
                  <w:rPrChange w:id="6253" w:author="phuong vu" w:date="2018-11-25T21:55:00Z">
                    <w:rPr>
                      <w:lang w:val="en-US"/>
                    </w:rPr>
                  </w:rPrChange>
                </w:rPr>
                <w:t>Truy cập được trang web quản lí và đăng nhập thành công vào hệ thống.</w:t>
              </w:r>
            </w:ins>
          </w:p>
        </w:tc>
      </w:tr>
      <w:tr w:rsidR="00C774DC" w:rsidRPr="00BA3432" w14:paraId="63A063BF" w14:textId="77777777" w:rsidTr="00C774DC">
        <w:trPr>
          <w:ins w:id="6254" w:author="phuong vu" w:date="2018-11-22T13:51:00Z"/>
        </w:trPr>
        <w:tc>
          <w:tcPr>
            <w:tcW w:w="2425" w:type="dxa"/>
          </w:tcPr>
          <w:p w14:paraId="5EE2ACC7" w14:textId="77777777" w:rsidR="00C774DC" w:rsidRPr="00BA3432" w:rsidRDefault="00C774DC">
            <w:pPr>
              <w:spacing w:line="276" w:lineRule="auto"/>
              <w:rPr>
                <w:ins w:id="6255" w:author="phuong vu" w:date="2018-11-22T13:51:00Z"/>
                <w:b/>
                <w:rPrChange w:id="6256" w:author="phuong vu" w:date="2018-11-25T21:55:00Z">
                  <w:rPr>
                    <w:ins w:id="6257" w:author="phuong vu" w:date="2018-11-22T13:51:00Z"/>
                    <w:b/>
                  </w:rPr>
                </w:rPrChange>
              </w:rPr>
            </w:pPr>
            <w:ins w:id="6258" w:author="phuong vu" w:date="2018-11-22T13:51:00Z">
              <w:r w:rsidRPr="00BA3432">
                <w:rPr>
                  <w:b/>
                  <w:rPrChange w:id="6259" w:author="phuong vu" w:date="2018-11-25T21:55:00Z">
                    <w:rPr>
                      <w:b/>
                    </w:rPr>
                  </w:rPrChange>
                </w:rPr>
                <w:t>Cách xử lí</w:t>
              </w:r>
            </w:ins>
          </w:p>
        </w:tc>
        <w:tc>
          <w:tcPr>
            <w:tcW w:w="6686" w:type="dxa"/>
          </w:tcPr>
          <w:p w14:paraId="390B4581" w14:textId="77777777" w:rsidR="00C774DC" w:rsidRPr="00BA3432" w:rsidRDefault="00C774DC">
            <w:pPr>
              <w:spacing w:line="276" w:lineRule="auto"/>
              <w:rPr>
                <w:ins w:id="6260" w:author="phuong vu" w:date="2018-11-22T13:51:00Z"/>
                <w:rPrChange w:id="6261" w:author="phuong vu" w:date="2018-11-25T21:55:00Z">
                  <w:rPr>
                    <w:ins w:id="6262" w:author="phuong vu" w:date="2018-11-22T13:51:00Z"/>
                    <w:lang w:val="en-US"/>
                  </w:rPr>
                </w:rPrChange>
              </w:rPr>
            </w:pPr>
            <w:ins w:id="6263" w:author="phuong vu" w:date="2018-11-22T13:51:00Z">
              <w:r w:rsidRPr="00BA3432">
                <w:rPr>
                  <w:rPrChange w:id="6264" w:author="phuong vu" w:date="2018-11-25T21:55:00Z">
                    <w:rPr>
                      <w:lang w:val="en-US"/>
                    </w:rPr>
                  </w:rPrChange>
                </w:rPr>
                <w:t xml:space="preserve">Bước 1: Chọn một trong ba hình thức để tìm kiếm: Quét mã QR – Code, tên khách hàng hoặc mã đơn hàng. </w:t>
              </w:r>
            </w:ins>
          </w:p>
          <w:p w14:paraId="00763F55" w14:textId="77777777" w:rsidR="00C774DC" w:rsidRPr="00BA3432" w:rsidRDefault="00C774DC">
            <w:pPr>
              <w:spacing w:line="276" w:lineRule="auto"/>
              <w:rPr>
                <w:ins w:id="6265" w:author="phuong vu" w:date="2018-11-22T13:51:00Z"/>
                <w:rPrChange w:id="6266" w:author="phuong vu" w:date="2018-11-25T21:55:00Z">
                  <w:rPr>
                    <w:ins w:id="6267" w:author="phuong vu" w:date="2018-11-22T13:51:00Z"/>
                    <w:lang w:val="en-US"/>
                  </w:rPr>
                </w:rPrChange>
              </w:rPr>
            </w:pPr>
            <w:ins w:id="6268" w:author="phuong vu" w:date="2018-11-22T13:51:00Z">
              <w:r w:rsidRPr="00BA3432">
                <w:rPr>
                  <w:rPrChange w:id="6269" w:author="phuong vu" w:date="2018-11-25T21:55:00Z">
                    <w:rPr>
                      <w:lang w:val="en-US"/>
                    </w:rPr>
                  </w:rPrChange>
                </w:rPr>
                <w:t>Bước 2: Nhập các thông tin yêu cầu.</w:t>
              </w:r>
            </w:ins>
          </w:p>
          <w:p w14:paraId="53684EB5" w14:textId="77777777" w:rsidR="00C774DC" w:rsidRPr="00BA3432" w:rsidRDefault="00C774DC">
            <w:pPr>
              <w:spacing w:line="276" w:lineRule="auto"/>
              <w:rPr>
                <w:ins w:id="6270" w:author="phuong vu" w:date="2018-11-22T13:51:00Z"/>
                <w:rPrChange w:id="6271" w:author="phuong vu" w:date="2018-11-25T21:55:00Z">
                  <w:rPr>
                    <w:ins w:id="6272" w:author="phuong vu" w:date="2018-11-22T13:51:00Z"/>
                    <w:lang w:val="en-US"/>
                  </w:rPr>
                </w:rPrChange>
              </w:rPr>
            </w:pPr>
            <w:ins w:id="6273" w:author="phuong vu" w:date="2018-11-22T13:51:00Z">
              <w:r w:rsidRPr="00BA3432">
                <w:rPr>
                  <w:rPrChange w:id="6274" w:author="phuong vu" w:date="2018-11-25T21:55:00Z">
                    <w:rPr>
                      <w:lang w:val="en-US"/>
                    </w:rPr>
                  </w:rPrChange>
                </w:rPr>
                <w:t xml:space="preserve">Bước 3: Nhấn nút </w:t>
              </w:r>
              <w:r w:rsidRPr="00BA3432">
                <w:rPr>
                  <w:i/>
                  <w:rPrChange w:id="6275" w:author="phuong vu" w:date="2018-11-25T21:55:00Z">
                    <w:rPr>
                      <w:i/>
                      <w:lang w:val="en-US"/>
                    </w:rPr>
                  </w:rPrChange>
                </w:rPr>
                <w:t>“tìm kiếm”.</w:t>
              </w:r>
            </w:ins>
          </w:p>
        </w:tc>
      </w:tr>
      <w:tr w:rsidR="00C774DC" w:rsidRPr="00BA3432" w14:paraId="118628D3" w14:textId="77777777" w:rsidTr="00C774DC">
        <w:trPr>
          <w:ins w:id="6276" w:author="phuong vu" w:date="2018-11-22T13:51:00Z"/>
        </w:trPr>
        <w:tc>
          <w:tcPr>
            <w:tcW w:w="2425" w:type="dxa"/>
          </w:tcPr>
          <w:p w14:paraId="1B1F9492" w14:textId="77777777" w:rsidR="00C774DC" w:rsidRPr="00BA3432" w:rsidRDefault="00C774DC">
            <w:pPr>
              <w:spacing w:line="276" w:lineRule="auto"/>
              <w:rPr>
                <w:ins w:id="6277" w:author="phuong vu" w:date="2018-11-22T13:51:00Z"/>
                <w:b/>
                <w:rPrChange w:id="6278" w:author="phuong vu" w:date="2018-11-25T21:55:00Z">
                  <w:rPr>
                    <w:ins w:id="6279" w:author="phuong vu" w:date="2018-11-22T13:51:00Z"/>
                    <w:b/>
                  </w:rPr>
                </w:rPrChange>
              </w:rPr>
            </w:pPr>
            <w:ins w:id="6280" w:author="phuong vu" w:date="2018-11-22T13:51:00Z">
              <w:r w:rsidRPr="00BA3432">
                <w:rPr>
                  <w:b/>
                  <w:rPrChange w:id="6281" w:author="phuong vu" w:date="2018-11-25T21:55:00Z">
                    <w:rPr>
                      <w:b/>
                    </w:rPr>
                  </w:rPrChange>
                </w:rPr>
                <w:t>Kết quả</w:t>
              </w:r>
            </w:ins>
          </w:p>
        </w:tc>
        <w:tc>
          <w:tcPr>
            <w:tcW w:w="6686" w:type="dxa"/>
          </w:tcPr>
          <w:p w14:paraId="25935405" w14:textId="77777777" w:rsidR="00C774DC" w:rsidRPr="00BA3432" w:rsidRDefault="00C774DC">
            <w:pPr>
              <w:spacing w:line="276" w:lineRule="auto"/>
              <w:rPr>
                <w:ins w:id="6282" w:author="phuong vu" w:date="2018-11-22T13:51:00Z"/>
                <w:rPrChange w:id="6283" w:author="phuong vu" w:date="2018-11-25T21:55:00Z">
                  <w:rPr>
                    <w:ins w:id="6284" w:author="phuong vu" w:date="2018-11-22T13:51:00Z"/>
                    <w:lang w:val="en-US"/>
                  </w:rPr>
                </w:rPrChange>
              </w:rPr>
            </w:pPr>
            <w:ins w:id="6285" w:author="phuong vu" w:date="2018-11-22T13:51:00Z">
              <w:r w:rsidRPr="00BA3432">
                <w:rPr>
                  <w:rPrChange w:id="6286" w:author="phuong vu" w:date="2018-11-25T21:55:00Z">
                    <w:rPr>
                      <w:lang w:val="en-US"/>
                    </w:rPr>
                  </w:rPrChange>
                </w:rPr>
                <w:t>Hiển thị kết quả mởi khung kế bên khung tìm kiếm.</w:t>
              </w:r>
            </w:ins>
          </w:p>
          <w:p w14:paraId="200B1963" w14:textId="77777777" w:rsidR="00C774DC" w:rsidRPr="00BA3432" w:rsidRDefault="00C774DC">
            <w:pPr>
              <w:spacing w:line="276" w:lineRule="auto"/>
              <w:rPr>
                <w:ins w:id="6287" w:author="phuong vu" w:date="2018-11-22T13:51:00Z"/>
                <w:rPrChange w:id="6288" w:author="phuong vu" w:date="2018-11-25T21:55:00Z">
                  <w:rPr>
                    <w:ins w:id="6289" w:author="phuong vu" w:date="2018-11-22T13:51:00Z"/>
                    <w:lang w:val="en-US"/>
                  </w:rPr>
                </w:rPrChange>
              </w:rPr>
            </w:pPr>
            <w:ins w:id="6290" w:author="phuong vu" w:date="2018-11-22T13:51:00Z">
              <w:r w:rsidRPr="00BA3432">
                <w:rPr>
                  <w:rPrChange w:id="6291" w:author="phuong vu" w:date="2018-11-25T21:55:00Z">
                    <w:rPr>
                      <w:lang w:val="en-US"/>
                    </w:rPr>
                  </w:rPrChange>
                </w:rPr>
                <w:t>Kết quả tìm kiếm bao gồm:</w:t>
              </w:r>
            </w:ins>
          </w:p>
          <w:p w14:paraId="64D9AF13" w14:textId="77777777" w:rsidR="00C774DC" w:rsidRPr="00BA3432" w:rsidRDefault="00C774DC">
            <w:pPr>
              <w:pStyle w:val="ListParagraph"/>
              <w:numPr>
                <w:ilvl w:val="0"/>
                <w:numId w:val="31"/>
              </w:numPr>
              <w:spacing w:line="276" w:lineRule="auto"/>
              <w:rPr>
                <w:ins w:id="6292" w:author="phuong vu" w:date="2018-11-22T13:51:00Z"/>
                <w:rPrChange w:id="6293" w:author="phuong vu" w:date="2018-11-25T21:55:00Z">
                  <w:rPr>
                    <w:ins w:id="6294" w:author="phuong vu" w:date="2018-11-22T13:51:00Z"/>
                    <w:lang w:val="en-US"/>
                  </w:rPr>
                </w:rPrChange>
              </w:rPr>
            </w:pPr>
            <w:ins w:id="6295" w:author="phuong vu" w:date="2018-11-22T13:51:00Z">
              <w:r w:rsidRPr="00BA3432">
                <w:rPr>
                  <w:rPrChange w:id="6296" w:author="phuong vu" w:date="2018-11-25T21:55:00Z">
                    <w:rPr>
                      <w:lang w:val="en-US"/>
                    </w:rPr>
                  </w:rPrChange>
                </w:rPr>
                <w:t>Tên khách hàng (liên kết với trang xem thông tin chi tiết đơn hàng).</w:t>
              </w:r>
            </w:ins>
          </w:p>
          <w:p w14:paraId="0E1E4A04" w14:textId="77777777" w:rsidR="00C774DC" w:rsidRPr="00BA3432" w:rsidRDefault="00C774DC">
            <w:pPr>
              <w:pStyle w:val="ListParagraph"/>
              <w:numPr>
                <w:ilvl w:val="0"/>
                <w:numId w:val="31"/>
              </w:numPr>
              <w:spacing w:line="276" w:lineRule="auto"/>
              <w:rPr>
                <w:ins w:id="6297" w:author="phuong vu" w:date="2018-11-22T13:51:00Z"/>
                <w:lang w:val="en-US"/>
                <w:rPrChange w:id="6298" w:author="phuong vu" w:date="2018-11-25T21:55:00Z">
                  <w:rPr>
                    <w:ins w:id="6299" w:author="phuong vu" w:date="2018-11-22T13:51:00Z"/>
                    <w:lang w:val="en-US"/>
                  </w:rPr>
                </w:rPrChange>
              </w:rPr>
            </w:pPr>
            <w:ins w:id="6300" w:author="phuong vu" w:date="2018-11-22T13:51:00Z">
              <w:r w:rsidRPr="00AD0E2E">
                <w:rPr>
                  <w:lang w:val="en-US"/>
                </w:rPr>
                <w:t>S</w:t>
              </w:r>
              <w:r w:rsidRPr="00BA3432">
                <w:rPr>
                  <w:lang w:val="en-US"/>
                  <w:rPrChange w:id="6301" w:author="phuong vu" w:date="2018-11-25T21:55:00Z">
                    <w:rPr>
                      <w:lang w:val="en-US"/>
                    </w:rPr>
                  </w:rPrChange>
                </w:rPr>
                <w:t>ố điện thoại, email</w:t>
              </w:r>
            </w:ins>
          </w:p>
          <w:p w14:paraId="3B0A3453" w14:textId="77777777" w:rsidR="00C774DC" w:rsidRPr="00BA3432" w:rsidRDefault="00C774DC">
            <w:pPr>
              <w:pStyle w:val="ListParagraph"/>
              <w:numPr>
                <w:ilvl w:val="0"/>
                <w:numId w:val="31"/>
              </w:numPr>
              <w:spacing w:line="276" w:lineRule="auto"/>
              <w:rPr>
                <w:ins w:id="6302" w:author="phuong vu" w:date="2018-11-22T13:51:00Z"/>
                <w:lang w:val="en-US"/>
                <w:rPrChange w:id="6303" w:author="phuong vu" w:date="2018-11-25T21:55:00Z">
                  <w:rPr>
                    <w:ins w:id="6304" w:author="phuong vu" w:date="2018-11-22T13:51:00Z"/>
                    <w:lang w:val="en-US"/>
                  </w:rPr>
                </w:rPrChange>
              </w:rPr>
            </w:pPr>
            <w:ins w:id="6305" w:author="phuong vu" w:date="2018-11-22T13:51:00Z">
              <w:r w:rsidRPr="00BA3432">
                <w:rPr>
                  <w:lang w:val="en-US"/>
                  <w:rPrChange w:id="6306" w:author="phuong vu" w:date="2018-11-25T21:55:00Z">
                    <w:rPr>
                      <w:lang w:val="en-US"/>
                    </w:rPr>
                  </w:rPrChange>
                </w:rPr>
                <w:t>Trạng thái đơn hàng</w:t>
              </w:r>
            </w:ins>
          </w:p>
        </w:tc>
      </w:tr>
      <w:tr w:rsidR="00C774DC" w:rsidRPr="00BA3432" w14:paraId="30C7009B" w14:textId="77777777" w:rsidTr="00C774DC">
        <w:trPr>
          <w:ins w:id="6307" w:author="phuong vu" w:date="2018-11-22T13:51:00Z"/>
        </w:trPr>
        <w:tc>
          <w:tcPr>
            <w:tcW w:w="2425" w:type="dxa"/>
          </w:tcPr>
          <w:p w14:paraId="62D8E3DE" w14:textId="77777777" w:rsidR="00C774DC" w:rsidRPr="00BA3432" w:rsidRDefault="00C774DC">
            <w:pPr>
              <w:spacing w:line="276" w:lineRule="auto"/>
              <w:rPr>
                <w:ins w:id="6308" w:author="phuong vu" w:date="2018-11-22T13:51:00Z"/>
                <w:b/>
                <w:rPrChange w:id="6309" w:author="phuong vu" w:date="2018-11-25T21:55:00Z">
                  <w:rPr>
                    <w:ins w:id="6310" w:author="phuong vu" w:date="2018-11-22T13:51:00Z"/>
                    <w:b/>
                  </w:rPr>
                </w:rPrChange>
              </w:rPr>
            </w:pPr>
            <w:ins w:id="6311" w:author="phuong vu" w:date="2018-11-22T13:51:00Z">
              <w:r w:rsidRPr="00BA3432">
                <w:rPr>
                  <w:b/>
                  <w:rPrChange w:id="6312" w:author="phuong vu" w:date="2018-11-25T21:55:00Z">
                    <w:rPr>
                      <w:b/>
                    </w:rPr>
                  </w:rPrChange>
                </w:rPr>
                <w:lastRenderedPageBreak/>
                <w:t>Ghi chú</w:t>
              </w:r>
            </w:ins>
          </w:p>
        </w:tc>
        <w:tc>
          <w:tcPr>
            <w:tcW w:w="6686" w:type="dxa"/>
          </w:tcPr>
          <w:p w14:paraId="35AAA4D9" w14:textId="77777777" w:rsidR="00C774DC" w:rsidRPr="00BA3432" w:rsidRDefault="00C774DC">
            <w:pPr>
              <w:keepNext/>
              <w:spacing w:line="276" w:lineRule="auto"/>
              <w:rPr>
                <w:ins w:id="6313" w:author="phuong vu" w:date="2018-11-22T13:51:00Z"/>
                <w:rPrChange w:id="6314" w:author="phuong vu" w:date="2018-11-25T21:55:00Z">
                  <w:rPr>
                    <w:ins w:id="6315" w:author="phuong vu" w:date="2018-11-22T13:51:00Z"/>
                    <w:lang w:val="en-US"/>
                  </w:rPr>
                </w:rPrChange>
              </w:rPr>
            </w:pPr>
            <w:ins w:id="6316" w:author="phuong vu" w:date="2018-11-22T13:51:00Z">
              <w:r w:rsidRPr="00BA3432">
                <w:rPr>
                  <w:rPrChange w:id="6317" w:author="phuong vu" w:date="2018-11-25T21:55:00Z">
                    <w:rPr>
                      <w:lang w:val="en-US"/>
                    </w:rPr>
                  </w:rPrChange>
                </w:rPr>
                <w:t>Nếu không có thông tin nào nhập, Khi người dùng nhấn tìm kiếm, kết quả sẽ hiển thị tất cả.</w:t>
              </w:r>
            </w:ins>
          </w:p>
          <w:p w14:paraId="6E82F391" w14:textId="77777777" w:rsidR="00C774DC" w:rsidRPr="00BA3432" w:rsidRDefault="00C774DC" w:rsidP="00FF56D5">
            <w:pPr>
              <w:keepNext/>
              <w:spacing w:line="276" w:lineRule="auto"/>
              <w:rPr>
                <w:ins w:id="6318" w:author="phuong vu" w:date="2018-11-22T13:51:00Z"/>
                <w:i/>
                <w:rPrChange w:id="6319" w:author="phuong vu" w:date="2018-11-25T21:55:00Z">
                  <w:rPr>
                    <w:ins w:id="6320" w:author="phuong vu" w:date="2018-11-22T13:51:00Z"/>
                    <w:i/>
                    <w:lang w:val="en-US"/>
                  </w:rPr>
                </w:rPrChange>
              </w:rPr>
              <w:pPrChange w:id="6321" w:author="phuong vu" w:date="2018-11-26T00:54:00Z">
                <w:pPr>
                  <w:keepNext/>
                  <w:spacing w:line="276" w:lineRule="auto"/>
                </w:pPr>
              </w:pPrChange>
            </w:pPr>
            <w:ins w:id="6322" w:author="phuong vu" w:date="2018-11-22T13:51:00Z">
              <w:r w:rsidRPr="00BA3432">
                <w:rPr>
                  <w:rPrChange w:id="6323" w:author="phuong vu" w:date="2018-11-25T21:55:00Z">
                    <w:rPr>
                      <w:lang w:val="en-US"/>
                    </w:rPr>
                  </w:rPrChange>
                </w:rPr>
                <w:t xml:space="preserve">Mặc định và nếu không có kết quả sẽ hiển thị </w:t>
              </w:r>
              <w:r w:rsidRPr="00BA3432">
                <w:rPr>
                  <w:i/>
                  <w:rPrChange w:id="6324" w:author="phuong vu" w:date="2018-11-25T21:55:00Z">
                    <w:rPr>
                      <w:i/>
                      <w:lang w:val="en-US"/>
                    </w:rPr>
                  </w:rPrChange>
                </w:rPr>
                <w:t>“không có kết quả nào”.</w:t>
              </w:r>
            </w:ins>
          </w:p>
        </w:tc>
      </w:tr>
    </w:tbl>
    <w:p w14:paraId="5D6F08C2" w14:textId="5EAE516E" w:rsidR="00C774DC" w:rsidRPr="00FF56D5" w:rsidRDefault="00FF56D5" w:rsidP="00FF56D5">
      <w:pPr>
        <w:pStyle w:val="Caption"/>
        <w:rPr>
          <w:ins w:id="6325" w:author="phuong vu" w:date="2018-11-22T13:51:00Z"/>
          <w:lang w:val="en-US"/>
          <w:rPrChange w:id="6326" w:author="phuong vu" w:date="2018-11-26T00:54:00Z">
            <w:rPr>
              <w:ins w:id="6327" w:author="phuong vu" w:date="2018-11-22T13:51:00Z"/>
            </w:rPr>
          </w:rPrChange>
        </w:rPr>
        <w:pPrChange w:id="6328" w:author="phuong vu" w:date="2018-11-26T00:54:00Z">
          <w:pPr/>
        </w:pPrChange>
      </w:pPr>
      <w:ins w:id="6329" w:author="phuong vu" w:date="2018-11-26T00:54:00Z">
        <w:r>
          <w:t xml:space="preserve">Bảng </w:t>
        </w:r>
      </w:ins>
      <w:ins w:id="6330" w:author="phuong vu" w:date="2018-11-26T02:10:00Z">
        <w:r w:rsidR="00404CBA">
          <w:fldChar w:fldCharType="begin"/>
        </w:r>
        <w:r w:rsidR="00404CBA">
          <w:instrText xml:space="preserve"> STYLEREF 1 \s </w:instrText>
        </w:r>
      </w:ins>
      <w:r w:rsidR="00404CBA">
        <w:fldChar w:fldCharType="separate"/>
      </w:r>
      <w:r w:rsidR="00404CBA">
        <w:rPr>
          <w:noProof/>
        </w:rPr>
        <w:t>1</w:t>
      </w:r>
      <w:ins w:id="633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6332" w:author="phuong vu" w:date="2018-11-26T02:10:00Z">
        <w:r w:rsidR="00404CBA">
          <w:rPr>
            <w:noProof/>
          </w:rPr>
          <w:t>15</w:t>
        </w:r>
        <w:r w:rsidR="00404CBA">
          <w:fldChar w:fldCharType="end"/>
        </w:r>
      </w:ins>
      <w:ins w:id="6333" w:author="phuong vu" w:date="2018-11-26T00:54:00Z">
        <w:r>
          <w:rPr>
            <w:lang w:val="en-US"/>
          </w:rPr>
          <w:t xml:space="preserve"> Chức năng tìm kiếm đơn hàng</w:t>
        </w:r>
      </w:ins>
    </w:p>
    <w:p w14:paraId="07AFDB23" w14:textId="77777777" w:rsidR="00C774DC" w:rsidRPr="00BA3432" w:rsidRDefault="00C774DC">
      <w:pPr>
        <w:pStyle w:val="Heading3"/>
        <w:spacing w:line="276" w:lineRule="auto"/>
        <w:rPr>
          <w:ins w:id="6334" w:author="phuong vu" w:date="2018-11-22T13:51:00Z"/>
          <w:rFonts w:cstheme="majorHAnsi"/>
          <w:rPrChange w:id="6335" w:author="phuong vu" w:date="2018-11-25T21:55:00Z">
            <w:rPr>
              <w:ins w:id="6336" w:author="phuong vu" w:date="2018-11-22T13:51:00Z"/>
            </w:rPr>
          </w:rPrChange>
        </w:rPr>
        <w:pPrChange w:id="6337" w:author="phuong vu" w:date="2018-11-23T13:48:00Z">
          <w:pPr>
            <w:pStyle w:val="Heading4"/>
          </w:pPr>
        </w:pPrChange>
      </w:pPr>
      <w:bookmarkStart w:id="6338" w:name="_Toc530662494"/>
      <w:ins w:id="6339" w:author="phuong vu" w:date="2018-11-22T13:51:00Z">
        <w:r w:rsidRPr="00BA3432">
          <w:rPr>
            <w:rFonts w:cstheme="majorHAnsi"/>
            <w:rPrChange w:id="6340" w:author="phuong vu" w:date="2018-11-25T21:55:00Z">
              <w:rPr/>
            </w:rPrChange>
          </w:rPr>
          <w:t>Đăng nhập hệ thống</w:t>
        </w:r>
        <w:bookmarkEnd w:id="6338"/>
      </w:ins>
    </w:p>
    <w:tbl>
      <w:tblPr>
        <w:tblStyle w:val="TableGrid"/>
        <w:tblW w:w="0" w:type="auto"/>
        <w:tblLook w:val="04A0" w:firstRow="1" w:lastRow="0" w:firstColumn="1" w:lastColumn="0" w:noHBand="0" w:noVBand="1"/>
      </w:tblPr>
      <w:tblGrid>
        <w:gridCol w:w="2342"/>
        <w:gridCol w:w="6435"/>
      </w:tblGrid>
      <w:tr w:rsidR="00C774DC" w:rsidRPr="00BA3432" w14:paraId="515F2BA2" w14:textId="77777777" w:rsidTr="00C774DC">
        <w:trPr>
          <w:ins w:id="6341" w:author="phuong vu" w:date="2018-11-22T13:51:00Z"/>
        </w:trPr>
        <w:tc>
          <w:tcPr>
            <w:tcW w:w="2425" w:type="dxa"/>
          </w:tcPr>
          <w:p w14:paraId="00768D55" w14:textId="77777777" w:rsidR="00C774DC" w:rsidRPr="00BA3432" w:rsidRDefault="00C774DC">
            <w:pPr>
              <w:spacing w:line="276" w:lineRule="auto"/>
              <w:rPr>
                <w:ins w:id="6342" w:author="phuong vu" w:date="2018-11-22T13:51:00Z"/>
                <w:b/>
                <w:rPrChange w:id="6343" w:author="phuong vu" w:date="2018-11-25T21:55:00Z">
                  <w:rPr>
                    <w:ins w:id="6344" w:author="phuong vu" w:date="2018-11-22T13:51:00Z"/>
                    <w:b/>
                  </w:rPr>
                </w:rPrChange>
              </w:rPr>
            </w:pPr>
            <w:ins w:id="6345" w:author="phuong vu" w:date="2018-11-22T13:51:00Z">
              <w:r w:rsidRPr="00BA3432">
                <w:rPr>
                  <w:b/>
                  <w:rPrChange w:id="6346" w:author="phuong vu" w:date="2018-11-25T21:55:00Z">
                    <w:rPr>
                      <w:b/>
                    </w:rPr>
                  </w:rPrChange>
                </w:rPr>
                <w:t>Mã yêu cầu</w:t>
              </w:r>
            </w:ins>
          </w:p>
        </w:tc>
        <w:tc>
          <w:tcPr>
            <w:tcW w:w="6686" w:type="dxa"/>
          </w:tcPr>
          <w:p w14:paraId="5F18B185" w14:textId="169834B0" w:rsidR="00C774DC" w:rsidRPr="00BA3432" w:rsidRDefault="00C774DC">
            <w:pPr>
              <w:spacing w:line="276" w:lineRule="auto"/>
              <w:rPr>
                <w:ins w:id="6347" w:author="phuong vu" w:date="2018-11-22T13:51:00Z"/>
                <w:lang w:val="en-US"/>
                <w:rPrChange w:id="6348" w:author="phuong vu" w:date="2018-11-25T21:55:00Z">
                  <w:rPr>
                    <w:ins w:id="6349" w:author="phuong vu" w:date="2018-11-22T13:51:00Z"/>
                    <w:lang w:val="en-US"/>
                  </w:rPr>
                </w:rPrChange>
              </w:rPr>
            </w:pPr>
            <w:ins w:id="6350" w:author="phuong vu" w:date="2018-11-22T13:51:00Z">
              <w:r w:rsidRPr="00BA3432">
                <w:rPr>
                  <w:lang w:val="en-US"/>
                  <w:rPrChange w:id="6351" w:author="phuong vu" w:date="2018-11-25T21:55:00Z">
                    <w:rPr>
                      <w:lang w:val="en-US"/>
                    </w:rPr>
                  </w:rPrChange>
                </w:rPr>
                <w:t>GU_0</w:t>
              </w:r>
            </w:ins>
            <w:ins w:id="6352" w:author="phuong vu" w:date="2018-11-23T08:52:00Z">
              <w:r w:rsidR="007E73AD" w:rsidRPr="00BA3432">
                <w:rPr>
                  <w:lang w:val="en-US"/>
                  <w:rPrChange w:id="6353" w:author="phuong vu" w:date="2018-11-25T21:55:00Z">
                    <w:rPr>
                      <w:lang w:val="en-US"/>
                    </w:rPr>
                  </w:rPrChange>
                </w:rPr>
                <w:t>9</w:t>
              </w:r>
            </w:ins>
          </w:p>
        </w:tc>
      </w:tr>
      <w:tr w:rsidR="00C774DC" w:rsidRPr="00BA3432" w14:paraId="4B0B2B7C" w14:textId="77777777" w:rsidTr="00C774DC">
        <w:trPr>
          <w:ins w:id="6354" w:author="phuong vu" w:date="2018-11-22T13:51:00Z"/>
        </w:trPr>
        <w:tc>
          <w:tcPr>
            <w:tcW w:w="2425" w:type="dxa"/>
          </w:tcPr>
          <w:p w14:paraId="4B19D5DE" w14:textId="77777777" w:rsidR="00C774DC" w:rsidRPr="00BA3432" w:rsidRDefault="00C774DC">
            <w:pPr>
              <w:spacing w:line="276" w:lineRule="auto"/>
              <w:rPr>
                <w:ins w:id="6355" w:author="phuong vu" w:date="2018-11-22T13:51:00Z"/>
                <w:b/>
                <w:rPrChange w:id="6356" w:author="phuong vu" w:date="2018-11-25T21:55:00Z">
                  <w:rPr>
                    <w:ins w:id="6357" w:author="phuong vu" w:date="2018-11-22T13:51:00Z"/>
                    <w:b/>
                  </w:rPr>
                </w:rPrChange>
              </w:rPr>
            </w:pPr>
            <w:ins w:id="6358" w:author="phuong vu" w:date="2018-11-22T13:51:00Z">
              <w:r w:rsidRPr="00BA3432">
                <w:rPr>
                  <w:b/>
                  <w:rPrChange w:id="6359" w:author="phuong vu" w:date="2018-11-25T21:55:00Z">
                    <w:rPr>
                      <w:b/>
                    </w:rPr>
                  </w:rPrChange>
                </w:rPr>
                <w:t>Tên chức năng</w:t>
              </w:r>
            </w:ins>
          </w:p>
        </w:tc>
        <w:tc>
          <w:tcPr>
            <w:tcW w:w="6686" w:type="dxa"/>
          </w:tcPr>
          <w:p w14:paraId="392E94B1" w14:textId="77777777" w:rsidR="00C774DC" w:rsidRPr="00BA3432" w:rsidRDefault="00C774DC">
            <w:pPr>
              <w:spacing w:line="276" w:lineRule="auto"/>
              <w:rPr>
                <w:ins w:id="6360" w:author="phuong vu" w:date="2018-11-22T13:51:00Z"/>
                <w:lang w:val="en-US"/>
                <w:rPrChange w:id="6361" w:author="phuong vu" w:date="2018-11-25T21:55:00Z">
                  <w:rPr>
                    <w:ins w:id="6362" w:author="phuong vu" w:date="2018-11-22T13:51:00Z"/>
                    <w:lang w:val="en-US"/>
                  </w:rPr>
                </w:rPrChange>
              </w:rPr>
            </w:pPr>
            <w:ins w:id="6363" w:author="phuong vu" w:date="2018-11-22T13:51:00Z">
              <w:r w:rsidRPr="00BA3432">
                <w:rPr>
                  <w:lang w:val="en-US"/>
                  <w:rPrChange w:id="6364" w:author="phuong vu" w:date="2018-11-25T21:55:00Z">
                    <w:rPr>
                      <w:lang w:val="en-US"/>
                    </w:rPr>
                  </w:rPrChange>
                </w:rPr>
                <w:t>Đăng nhập hệ thống</w:t>
              </w:r>
            </w:ins>
          </w:p>
        </w:tc>
      </w:tr>
      <w:tr w:rsidR="00C774DC" w:rsidRPr="00BA3432" w14:paraId="3E83C42D" w14:textId="77777777" w:rsidTr="00C774DC">
        <w:trPr>
          <w:ins w:id="6365" w:author="phuong vu" w:date="2018-11-22T13:51:00Z"/>
        </w:trPr>
        <w:tc>
          <w:tcPr>
            <w:tcW w:w="2425" w:type="dxa"/>
          </w:tcPr>
          <w:p w14:paraId="068FFE14" w14:textId="77777777" w:rsidR="00C774DC" w:rsidRPr="00BA3432" w:rsidRDefault="00C774DC">
            <w:pPr>
              <w:spacing w:line="276" w:lineRule="auto"/>
              <w:rPr>
                <w:ins w:id="6366" w:author="phuong vu" w:date="2018-11-22T13:51:00Z"/>
                <w:b/>
                <w:rPrChange w:id="6367" w:author="phuong vu" w:date="2018-11-25T21:55:00Z">
                  <w:rPr>
                    <w:ins w:id="6368" w:author="phuong vu" w:date="2018-11-22T13:51:00Z"/>
                    <w:b/>
                  </w:rPr>
                </w:rPrChange>
              </w:rPr>
            </w:pPr>
            <w:ins w:id="6369" w:author="phuong vu" w:date="2018-11-22T13:51:00Z">
              <w:r w:rsidRPr="00BA3432">
                <w:rPr>
                  <w:b/>
                  <w:rPrChange w:id="6370" w:author="phuong vu" w:date="2018-11-25T21:55:00Z">
                    <w:rPr>
                      <w:b/>
                    </w:rPr>
                  </w:rPrChange>
                </w:rPr>
                <w:t>Đối tượng sử dụng</w:t>
              </w:r>
            </w:ins>
          </w:p>
        </w:tc>
        <w:tc>
          <w:tcPr>
            <w:tcW w:w="6686" w:type="dxa"/>
          </w:tcPr>
          <w:p w14:paraId="5D130A6C" w14:textId="77777777" w:rsidR="00C774DC" w:rsidRPr="00BA3432" w:rsidRDefault="00C774DC">
            <w:pPr>
              <w:spacing w:line="276" w:lineRule="auto"/>
              <w:rPr>
                <w:ins w:id="6371" w:author="phuong vu" w:date="2018-11-22T13:51:00Z"/>
                <w:rPrChange w:id="6372" w:author="phuong vu" w:date="2018-11-25T21:55:00Z">
                  <w:rPr>
                    <w:ins w:id="6373" w:author="phuong vu" w:date="2018-11-22T13:51:00Z"/>
                    <w:lang w:val="en-US"/>
                  </w:rPr>
                </w:rPrChange>
              </w:rPr>
            </w:pPr>
            <w:ins w:id="6374" w:author="phuong vu" w:date="2018-11-22T13:51:00Z">
              <w:r w:rsidRPr="00BA3432">
                <w:rPr>
                  <w:rPrChange w:id="6375" w:author="phuong vu" w:date="2018-11-25T21:55:00Z">
                    <w:rPr>
                      <w:lang w:val="en-US"/>
                    </w:rPr>
                  </w:rPrChange>
                </w:rPr>
                <w:t>Nhân viên cửa hàng, khách hàng</w:t>
              </w:r>
            </w:ins>
          </w:p>
        </w:tc>
      </w:tr>
      <w:tr w:rsidR="00C774DC" w:rsidRPr="00BA3432" w14:paraId="21EC5EE6" w14:textId="77777777" w:rsidTr="00C774DC">
        <w:trPr>
          <w:ins w:id="6376" w:author="phuong vu" w:date="2018-11-22T13:51:00Z"/>
        </w:trPr>
        <w:tc>
          <w:tcPr>
            <w:tcW w:w="2425" w:type="dxa"/>
          </w:tcPr>
          <w:p w14:paraId="6009BE40" w14:textId="77777777" w:rsidR="00C774DC" w:rsidRPr="00BA3432" w:rsidRDefault="00C774DC">
            <w:pPr>
              <w:spacing w:line="276" w:lineRule="auto"/>
              <w:rPr>
                <w:ins w:id="6377" w:author="phuong vu" w:date="2018-11-22T13:51:00Z"/>
                <w:b/>
                <w:rPrChange w:id="6378" w:author="phuong vu" w:date="2018-11-25T21:55:00Z">
                  <w:rPr>
                    <w:ins w:id="6379" w:author="phuong vu" w:date="2018-11-22T13:51:00Z"/>
                    <w:b/>
                  </w:rPr>
                </w:rPrChange>
              </w:rPr>
            </w:pPr>
            <w:ins w:id="6380" w:author="phuong vu" w:date="2018-11-22T13:51:00Z">
              <w:r w:rsidRPr="00BA3432">
                <w:rPr>
                  <w:b/>
                  <w:rPrChange w:id="6381" w:author="phuong vu" w:date="2018-11-25T21:55:00Z">
                    <w:rPr>
                      <w:b/>
                    </w:rPr>
                  </w:rPrChange>
                </w:rPr>
                <w:t>Tiền điều kiện</w:t>
              </w:r>
            </w:ins>
          </w:p>
        </w:tc>
        <w:tc>
          <w:tcPr>
            <w:tcW w:w="6686" w:type="dxa"/>
          </w:tcPr>
          <w:p w14:paraId="70D47729" w14:textId="77777777" w:rsidR="00C774DC" w:rsidRPr="00BA3432" w:rsidRDefault="00C774DC">
            <w:pPr>
              <w:spacing w:line="276" w:lineRule="auto"/>
              <w:rPr>
                <w:ins w:id="6382" w:author="phuong vu" w:date="2018-11-22T13:51:00Z"/>
                <w:rPrChange w:id="6383" w:author="phuong vu" w:date="2018-11-25T21:55:00Z">
                  <w:rPr>
                    <w:ins w:id="6384" w:author="phuong vu" w:date="2018-11-22T13:51:00Z"/>
                    <w:lang w:val="en-US"/>
                  </w:rPr>
                </w:rPrChange>
              </w:rPr>
            </w:pPr>
            <w:ins w:id="6385" w:author="phuong vu" w:date="2018-11-22T13:51:00Z">
              <w:r w:rsidRPr="00BA3432">
                <w:rPr>
                  <w:rPrChange w:id="6386" w:author="phuong vu" w:date="2018-11-25T21:55:00Z">
                    <w:rPr>
                      <w:lang w:val="en-US"/>
                    </w:rPr>
                  </w:rPrChange>
                </w:rPr>
                <w:t>Truy cập được trang web quản lí đối với nhân viên cửa hàng và ứng dụng điện thoại đối với khách hàng.</w:t>
              </w:r>
            </w:ins>
          </w:p>
        </w:tc>
      </w:tr>
      <w:tr w:rsidR="00C774DC" w:rsidRPr="00BA3432" w14:paraId="05FDF105" w14:textId="77777777" w:rsidTr="00C774DC">
        <w:trPr>
          <w:ins w:id="6387" w:author="phuong vu" w:date="2018-11-22T13:51:00Z"/>
        </w:trPr>
        <w:tc>
          <w:tcPr>
            <w:tcW w:w="2425" w:type="dxa"/>
          </w:tcPr>
          <w:p w14:paraId="040172E7" w14:textId="77777777" w:rsidR="00C774DC" w:rsidRPr="00BA3432" w:rsidRDefault="00C774DC">
            <w:pPr>
              <w:spacing w:line="276" w:lineRule="auto"/>
              <w:rPr>
                <w:ins w:id="6388" w:author="phuong vu" w:date="2018-11-22T13:51:00Z"/>
                <w:b/>
                <w:rPrChange w:id="6389" w:author="phuong vu" w:date="2018-11-25T21:55:00Z">
                  <w:rPr>
                    <w:ins w:id="6390" w:author="phuong vu" w:date="2018-11-22T13:51:00Z"/>
                    <w:b/>
                  </w:rPr>
                </w:rPrChange>
              </w:rPr>
            </w:pPr>
            <w:ins w:id="6391" w:author="phuong vu" w:date="2018-11-22T13:51:00Z">
              <w:r w:rsidRPr="00BA3432">
                <w:rPr>
                  <w:b/>
                  <w:rPrChange w:id="6392" w:author="phuong vu" w:date="2018-11-25T21:55:00Z">
                    <w:rPr>
                      <w:b/>
                    </w:rPr>
                  </w:rPrChange>
                </w:rPr>
                <w:t>Cách xử lí</w:t>
              </w:r>
            </w:ins>
          </w:p>
        </w:tc>
        <w:tc>
          <w:tcPr>
            <w:tcW w:w="6686" w:type="dxa"/>
          </w:tcPr>
          <w:p w14:paraId="46A1B71F" w14:textId="77777777" w:rsidR="00C774DC" w:rsidRPr="00BA3432" w:rsidRDefault="00C774DC">
            <w:pPr>
              <w:spacing w:line="276" w:lineRule="auto"/>
              <w:rPr>
                <w:ins w:id="6393" w:author="phuong vu" w:date="2018-11-22T13:51:00Z"/>
                <w:rPrChange w:id="6394" w:author="phuong vu" w:date="2018-11-25T21:55:00Z">
                  <w:rPr>
                    <w:ins w:id="6395" w:author="phuong vu" w:date="2018-11-22T13:51:00Z"/>
                    <w:lang w:val="en-US"/>
                  </w:rPr>
                </w:rPrChange>
              </w:rPr>
            </w:pPr>
            <w:ins w:id="6396" w:author="phuong vu" w:date="2018-11-22T13:51:00Z">
              <w:r w:rsidRPr="00BA3432">
                <w:rPr>
                  <w:rPrChange w:id="6397" w:author="phuong vu" w:date="2018-11-25T21:55:00Z">
                    <w:rPr>
                      <w:lang w:val="en-US"/>
                    </w:rPr>
                  </w:rPrChange>
                </w:rPr>
                <w:t>Bước 1: Người dùng cần nhập email và mật khẩu.</w:t>
              </w:r>
            </w:ins>
          </w:p>
          <w:p w14:paraId="44FB0ABC" w14:textId="77777777" w:rsidR="00C774DC" w:rsidRPr="00BA3432" w:rsidRDefault="00C774DC">
            <w:pPr>
              <w:spacing w:line="276" w:lineRule="auto"/>
              <w:rPr>
                <w:ins w:id="6398" w:author="phuong vu" w:date="2018-11-22T13:51:00Z"/>
                <w:i/>
                <w:rPrChange w:id="6399" w:author="phuong vu" w:date="2018-11-25T21:55:00Z">
                  <w:rPr>
                    <w:ins w:id="6400" w:author="phuong vu" w:date="2018-11-22T13:51:00Z"/>
                    <w:i/>
                    <w:lang w:val="en-US"/>
                  </w:rPr>
                </w:rPrChange>
              </w:rPr>
            </w:pPr>
            <w:ins w:id="6401" w:author="phuong vu" w:date="2018-11-22T13:51:00Z">
              <w:r w:rsidRPr="00BA3432">
                <w:rPr>
                  <w:rPrChange w:id="6402" w:author="phuong vu" w:date="2018-11-25T21:55:00Z">
                    <w:rPr>
                      <w:lang w:val="en-US"/>
                    </w:rPr>
                  </w:rPrChange>
                </w:rPr>
                <w:t xml:space="preserve">Bước 2: Nhấn nút </w:t>
              </w:r>
              <w:r w:rsidRPr="00BA3432">
                <w:rPr>
                  <w:i/>
                  <w:rPrChange w:id="6403" w:author="phuong vu" w:date="2018-11-25T21:55:00Z">
                    <w:rPr>
                      <w:i/>
                      <w:lang w:val="en-US"/>
                    </w:rPr>
                  </w:rPrChange>
                </w:rPr>
                <w:t>“Đăng nhập”.</w:t>
              </w:r>
            </w:ins>
          </w:p>
          <w:p w14:paraId="6DD7AC68" w14:textId="77777777" w:rsidR="00C774DC" w:rsidRPr="00BA3432" w:rsidRDefault="00C774DC">
            <w:pPr>
              <w:spacing w:line="276" w:lineRule="auto"/>
              <w:rPr>
                <w:ins w:id="6404" w:author="phuong vu" w:date="2018-11-22T13:51:00Z"/>
                <w:lang w:val="en-US"/>
                <w:rPrChange w:id="6405" w:author="phuong vu" w:date="2018-11-25T21:55:00Z">
                  <w:rPr>
                    <w:ins w:id="6406" w:author="phuong vu" w:date="2018-11-22T13:51:00Z"/>
                    <w:lang w:val="en-US"/>
                  </w:rPr>
                </w:rPrChange>
              </w:rPr>
            </w:pPr>
            <w:ins w:id="6407" w:author="phuong vu" w:date="2018-11-22T13:51:00Z">
              <w:r w:rsidRPr="00BA3432">
                <w:rPr>
                  <w:rPrChange w:id="6408" w:author="phuong vu" w:date="2018-11-25T21:55:00Z">
                    <w:rPr>
                      <w:lang w:val="en-US"/>
                    </w:rPr>
                  </w:rPrChange>
                </w:rPr>
                <w:t xml:space="preserve">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w:t>
              </w:r>
              <w:r w:rsidRPr="00AD0E2E">
                <w:rPr>
                  <w:lang w:val="en-US"/>
                </w:rPr>
                <w:t>Ngư</w:t>
              </w:r>
              <w:r w:rsidRPr="00BA3432">
                <w:rPr>
                  <w:lang w:val="en-US"/>
                  <w:rPrChange w:id="6409" w:author="phuong vu" w:date="2018-11-25T21:55:00Z">
                    <w:rPr>
                      <w:lang w:val="en-US"/>
                    </w:rPr>
                  </w:rPrChange>
                </w:rPr>
                <w:t>ợc lại, thông báo lỗi.</w:t>
              </w:r>
            </w:ins>
          </w:p>
        </w:tc>
      </w:tr>
      <w:tr w:rsidR="00C774DC" w:rsidRPr="00BA3432" w14:paraId="58010658" w14:textId="77777777" w:rsidTr="00C774DC">
        <w:trPr>
          <w:ins w:id="6410" w:author="phuong vu" w:date="2018-11-22T13:51:00Z"/>
        </w:trPr>
        <w:tc>
          <w:tcPr>
            <w:tcW w:w="2425" w:type="dxa"/>
          </w:tcPr>
          <w:p w14:paraId="7A13FB32" w14:textId="77777777" w:rsidR="00C774DC" w:rsidRPr="00BA3432" w:rsidRDefault="00C774DC">
            <w:pPr>
              <w:spacing w:line="276" w:lineRule="auto"/>
              <w:rPr>
                <w:ins w:id="6411" w:author="phuong vu" w:date="2018-11-22T13:51:00Z"/>
                <w:b/>
                <w:rPrChange w:id="6412" w:author="phuong vu" w:date="2018-11-25T21:55:00Z">
                  <w:rPr>
                    <w:ins w:id="6413" w:author="phuong vu" w:date="2018-11-22T13:51:00Z"/>
                    <w:b/>
                  </w:rPr>
                </w:rPrChange>
              </w:rPr>
            </w:pPr>
            <w:ins w:id="6414" w:author="phuong vu" w:date="2018-11-22T13:51:00Z">
              <w:r w:rsidRPr="00BA3432">
                <w:rPr>
                  <w:b/>
                  <w:rPrChange w:id="6415" w:author="phuong vu" w:date="2018-11-25T21:55:00Z">
                    <w:rPr>
                      <w:b/>
                    </w:rPr>
                  </w:rPrChange>
                </w:rPr>
                <w:t>Kết quả</w:t>
              </w:r>
            </w:ins>
          </w:p>
        </w:tc>
        <w:tc>
          <w:tcPr>
            <w:tcW w:w="6686" w:type="dxa"/>
          </w:tcPr>
          <w:p w14:paraId="6B9897B6" w14:textId="77777777" w:rsidR="00C774DC" w:rsidRPr="00BA3432" w:rsidRDefault="00C774DC">
            <w:pPr>
              <w:spacing w:line="276" w:lineRule="auto"/>
              <w:rPr>
                <w:ins w:id="6416" w:author="phuong vu" w:date="2018-11-22T13:51:00Z"/>
                <w:rPrChange w:id="6417" w:author="phuong vu" w:date="2018-11-25T21:55:00Z">
                  <w:rPr>
                    <w:ins w:id="6418" w:author="phuong vu" w:date="2018-11-22T13:51:00Z"/>
                    <w:lang w:val="en-US"/>
                  </w:rPr>
                </w:rPrChange>
              </w:rPr>
            </w:pPr>
            <w:ins w:id="6419" w:author="phuong vu" w:date="2018-11-22T13:51:00Z">
              <w:r w:rsidRPr="00BA3432">
                <w:rPr>
                  <w:rPrChange w:id="6420" w:author="phuong vu" w:date="2018-11-25T21:55:00Z">
                    <w:rPr>
                      <w:lang w:val="en-US"/>
                    </w:rPr>
                  </w:rPrChange>
                </w:rPr>
                <w:t>Người dùng sẽ chuyển vào trang chính đối với người dùng là nhân viên cửa hàng. Đối với người dùng khách hàng chuyển vào màn hình chính của ứng dụng điện thoại.</w:t>
              </w:r>
            </w:ins>
          </w:p>
        </w:tc>
      </w:tr>
      <w:tr w:rsidR="00C774DC" w:rsidRPr="00BA3432" w14:paraId="2205F402" w14:textId="77777777" w:rsidTr="00C774DC">
        <w:trPr>
          <w:ins w:id="6421" w:author="phuong vu" w:date="2018-11-22T13:51:00Z"/>
        </w:trPr>
        <w:tc>
          <w:tcPr>
            <w:tcW w:w="2425" w:type="dxa"/>
          </w:tcPr>
          <w:p w14:paraId="3A5D4718" w14:textId="77777777" w:rsidR="00C774DC" w:rsidRPr="00BA3432" w:rsidRDefault="00C774DC">
            <w:pPr>
              <w:spacing w:line="276" w:lineRule="auto"/>
              <w:rPr>
                <w:ins w:id="6422" w:author="phuong vu" w:date="2018-11-22T13:51:00Z"/>
                <w:b/>
                <w:rPrChange w:id="6423" w:author="phuong vu" w:date="2018-11-25T21:55:00Z">
                  <w:rPr>
                    <w:ins w:id="6424" w:author="phuong vu" w:date="2018-11-22T13:51:00Z"/>
                    <w:b/>
                  </w:rPr>
                </w:rPrChange>
              </w:rPr>
            </w:pPr>
            <w:ins w:id="6425" w:author="phuong vu" w:date="2018-11-22T13:51:00Z">
              <w:r w:rsidRPr="00BA3432">
                <w:rPr>
                  <w:b/>
                  <w:rPrChange w:id="6426" w:author="phuong vu" w:date="2018-11-25T21:55:00Z">
                    <w:rPr>
                      <w:b/>
                    </w:rPr>
                  </w:rPrChange>
                </w:rPr>
                <w:t>Ghi chú</w:t>
              </w:r>
            </w:ins>
          </w:p>
        </w:tc>
        <w:tc>
          <w:tcPr>
            <w:tcW w:w="6686" w:type="dxa"/>
          </w:tcPr>
          <w:p w14:paraId="277D377E" w14:textId="77777777" w:rsidR="00C774DC" w:rsidRPr="00BA3432" w:rsidRDefault="00C774DC">
            <w:pPr>
              <w:keepNext/>
              <w:spacing w:line="276" w:lineRule="auto"/>
              <w:rPr>
                <w:ins w:id="6427" w:author="phuong vu" w:date="2018-11-22T13:51:00Z"/>
                <w:rPrChange w:id="6428" w:author="phuong vu" w:date="2018-11-25T21:55:00Z">
                  <w:rPr>
                    <w:ins w:id="6429" w:author="phuong vu" w:date="2018-11-22T13:51:00Z"/>
                    <w:lang w:val="en-US"/>
                  </w:rPr>
                </w:rPrChange>
              </w:rPr>
            </w:pPr>
            <w:ins w:id="6430" w:author="phuong vu" w:date="2018-11-22T13:51:00Z">
              <w:r w:rsidRPr="00BA3432">
                <w:rPr>
                  <w:rPrChange w:id="6431" w:author="phuong vu" w:date="2018-11-25T21:55:00Z">
                    <w:rPr>
                      <w:lang w:val="en-US"/>
                    </w:rPr>
                  </w:rPrChange>
                </w:rPr>
                <w:t>Các thông tin email và mật khẩu là yêu cầu bắt buộc.</w:t>
              </w:r>
            </w:ins>
          </w:p>
          <w:p w14:paraId="09C6931A" w14:textId="77777777" w:rsidR="00C774DC" w:rsidRPr="00BA3432" w:rsidRDefault="00C774DC" w:rsidP="00FF56D5">
            <w:pPr>
              <w:keepNext/>
              <w:spacing w:line="276" w:lineRule="auto"/>
              <w:rPr>
                <w:ins w:id="6432" w:author="phuong vu" w:date="2018-11-22T13:51:00Z"/>
                <w:rPrChange w:id="6433" w:author="phuong vu" w:date="2018-11-25T21:55:00Z">
                  <w:rPr>
                    <w:ins w:id="6434" w:author="phuong vu" w:date="2018-11-22T13:51:00Z"/>
                    <w:lang w:val="en-US"/>
                  </w:rPr>
                </w:rPrChange>
              </w:rPr>
              <w:pPrChange w:id="6435" w:author="phuong vu" w:date="2018-11-26T00:54:00Z">
                <w:pPr>
                  <w:keepNext/>
                  <w:spacing w:line="276" w:lineRule="auto"/>
                </w:pPr>
              </w:pPrChange>
            </w:pPr>
            <w:ins w:id="6436" w:author="phuong vu" w:date="2018-11-22T13:51:00Z">
              <w:r w:rsidRPr="00BA3432">
                <w:rPr>
                  <w:rPrChange w:id="6437" w:author="phuong vu" w:date="2018-11-25T21:55:00Z">
                    <w:rPr>
                      <w:lang w:val="en-US"/>
                    </w:rPr>
                  </w:rPrChange>
                </w:rPr>
                <w:t xml:space="preserve">Nếu đường truyền mạng lỗi, thì thông báo lỗi cho người dùng. </w:t>
              </w:r>
            </w:ins>
          </w:p>
        </w:tc>
      </w:tr>
    </w:tbl>
    <w:p w14:paraId="596EC6F8" w14:textId="3B1094A7" w:rsidR="00C774DC" w:rsidRPr="00FF56D5" w:rsidRDefault="00FF56D5" w:rsidP="00FF56D5">
      <w:pPr>
        <w:pStyle w:val="Caption"/>
        <w:rPr>
          <w:ins w:id="6438" w:author="phuong vu" w:date="2018-11-22T13:51:00Z"/>
          <w:lang w:val="en-US"/>
          <w:rPrChange w:id="6439" w:author="phuong vu" w:date="2018-11-26T00:54:00Z">
            <w:rPr>
              <w:ins w:id="6440" w:author="phuong vu" w:date="2018-11-22T13:51:00Z"/>
              <w:lang w:val="en-US"/>
            </w:rPr>
          </w:rPrChange>
        </w:rPr>
        <w:pPrChange w:id="6441" w:author="phuong vu" w:date="2018-11-26T00:54:00Z">
          <w:pPr/>
        </w:pPrChange>
      </w:pPr>
      <w:ins w:id="6442" w:author="phuong vu" w:date="2018-11-26T00:54:00Z">
        <w:r>
          <w:t xml:space="preserve">Bảng </w:t>
        </w:r>
      </w:ins>
      <w:ins w:id="6443" w:author="phuong vu" w:date="2018-11-26T02:10:00Z">
        <w:r w:rsidR="00404CBA">
          <w:fldChar w:fldCharType="begin"/>
        </w:r>
        <w:r w:rsidR="00404CBA">
          <w:instrText xml:space="preserve"> STYLEREF 1 \s </w:instrText>
        </w:r>
      </w:ins>
      <w:r w:rsidR="00404CBA">
        <w:fldChar w:fldCharType="separate"/>
      </w:r>
      <w:r w:rsidR="00404CBA">
        <w:rPr>
          <w:noProof/>
        </w:rPr>
        <w:t>1</w:t>
      </w:r>
      <w:ins w:id="644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6445" w:author="phuong vu" w:date="2018-11-26T02:10:00Z">
        <w:r w:rsidR="00404CBA">
          <w:rPr>
            <w:noProof/>
          </w:rPr>
          <w:t>16</w:t>
        </w:r>
        <w:r w:rsidR="00404CBA">
          <w:fldChar w:fldCharType="end"/>
        </w:r>
      </w:ins>
      <w:ins w:id="6446" w:author="phuong vu" w:date="2018-11-26T00:54:00Z">
        <w:r>
          <w:rPr>
            <w:lang w:val="en-US"/>
          </w:rPr>
          <w:t xml:space="preserve"> Chức năng đăng nhập hệ thống</w:t>
        </w:r>
      </w:ins>
    </w:p>
    <w:p w14:paraId="09D3F48F" w14:textId="77777777" w:rsidR="00C774DC" w:rsidRPr="00BA3432" w:rsidRDefault="00C774DC">
      <w:pPr>
        <w:pStyle w:val="Heading3"/>
        <w:spacing w:line="276" w:lineRule="auto"/>
        <w:rPr>
          <w:ins w:id="6447" w:author="phuong vu" w:date="2018-11-22T13:51:00Z"/>
          <w:rFonts w:cstheme="majorHAnsi"/>
          <w:rPrChange w:id="6448" w:author="phuong vu" w:date="2018-11-25T21:55:00Z">
            <w:rPr>
              <w:ins w:id="6449" w:author="phuong vu" w:date="2018-11-22T13:51:00Z"/>
            </w:rPr>
          </w:rPrChange>
        </w:rPr>
        <w:pPrChange w:id="6450" w:author="phuong vu" w:date="2018-11-23T13:48:00Z">
          <w:pPr>
            <w:pStyle w:val="Heading4"/>
          </w:pPr>
        </w:pPrChange>
      </w:pPr>
      <w:bookmarkStart w:id="6451" w:name="_Toc530662495"/>
      <w:ins w:id="6452" w:author="phuong vu" w:date="2018-11-22T13:51:00Z">
        <w:r w:rsidRPr="00AD0E2E">
          <w:rPr>
            <w:rFonts w:cstheme="majorHAnsi"/>
          </w:rPr>
          <w:t>Đăng xu</w:t>
        </w:r>
        <w:r w:rsidRPr="00BA3432">
          <w:rPr>
            <w:rFonts w:cstheme="majorHAnsi"/>
            <w:rPrChange w:id="6453" w:author="phuong vu" w:date="2018-11-25T21:55:00Z">
              <w:rPr/>
            </w:rPrChange>
          </w:rPr>
          <w:t>ất hệ thống</w:t>
        </w:r>
        <w:bookmarkEnd w:id="6451"/>
      </w:ins>
    </w:p>
    <w:tbl>
      <w:tblPr>
        <w:tblStyle w:val="TableGrid"/>
        <w:tblW w:w="0" w:type="auto"/>
        <w:tblLook w:val="04A0" w:firstRow="1" w:lastRow="0" w:firstColumn="1" w:lastColumn="0" w:noHBand="0" w:noVBand="1"/>
      </w:tblPr>
      <w:tblGrid>
        <w:gridCol w:w="2353"/>
        <w:gridCol w:w="6424"/>
      </w:tblGrid>
      <w:tr w:rsidR="00C774DC" w:rsidRPr="00BA3432" w14:paraId="2BBFA45E" w14:textId="77777777" w:rsidTr="00C774DC">
        <w:trPr>
          <w:ins w:id="6454" w:author="phuong vu" w:date="2018-11-22T13:51:00Z"/>
        </w:trPr>
        <w:tc>
          <w:tcPr>
            <w:tcW w:w="2425" w:type="dxa"/>
          </w:tcPr>
          <w:p w14:paraId="2359CAF9" w14:textId="77777777" w:rsidR="00C774DC" w:rsidRPr="00BA3432" w:rsidRDefault="00C774DC">
            <w:pPr>
              <w:spacing w:line="276" w:lineRule="auto"/>
              <w:rPr>
                <w:ins w:id="6455" w:author="phuong vu" w:date="2018-11-22T13:51:00Z"/>
                <w:b/>
                <w:rPrChange w:id="6456" w:author="phuong vu" w:date="2018-11-25T21:55:00Z">
                  <w:rPr>
                    <w:ins w:id="6457" w:author="phuong vu" w:date="2018-11-22T13:51:00Z"/>
                    <w:b/>
                  </w:rPr>
                </w:rPrChange>
              </w:rPr>
            </w:pPr>
            <w:ins w:id="6458" w:author="phuong vu" w:date="2018-11-22T13:51:00Z">
              <w:r w:rsidRPr="00BA3432">
                <w:rPr>
                  <w:b/>
                  <w:rPrChange w:id="6459" w:author="phuong vu" w:date="2018-11-25T21:55:00Z">
                    <w:rPr>
                      <w:b/>
                    </w:rPr>
                  </w:rPrChange>
                </w:rPr>
                <w:t>Mã yêu cầu</w:t>
              </w:r>
            </w:ins>
          </w:p>
        </w:tc>
        <w:tc>
          <w:tcPr>
            <w:tcW w:w="6686" w:type="dxa"/>
          </w:tcPr>
          <w:p w14:paraId="46CC6EB3" w14:textId="08BB5890" w:rsidR="00C774DC" w:rsidRPr="00BA3432" w:rsidRDefault="00C774DC">
            <w:pPr>
              <w:spacing w:line="276" w:lineRule="auto"/>
              <w:rPr>
                <w:ins w:id="6460" w:author="phuong vu" w:date="2018-11-22T13:51:00Z"/>
                <w:lang w:val="en-US"/>
                <w:rPrChange w:id="6461" w:author="phuong vu" w:date="2018-11-25T21:55:00Z">
                  <w:rPr>
                    <w:ins w:id="6462" w:author="phuong vu" w:date="2018-11-22T13:51:00Z"/>
                    <w:lang w:val="en-US"/>
                  </w:rPr>
                </w:rPrChange>
              </w:rPr>
            </w:pPr>
            <w:ins w:id="6463" w:author="phuong vu" w:date="2018-11-22T13:51:00Z">
              <w:r w:rsidRPr="00BA3432">
                <w:rPr>
                  <w:lang w:val="en-US"/>
                  <w:rPrChange w:id="6464" w:author="phuong vu" w:date="2018-11-25T21:55:00Z">
                    <w:rPr>
                      <w:lang w:val="en-US"/>
                    </w:rPr>
                  </w:rPrChange>
                </w:rPr>
                <w:t>GU_</w:t>
              </w:r>
            </w:ins>
            <w:ins w:id="6465" w:author="phuong vu" w:date="2018-11-23T08:52:00Z">
              <w:r w:rsidR="007E73AD" w:rsidRPr="00BA3432">
                <w:rPr>
                  <w:lang w:val="en-US"/>
                  <w:rPrChange w:id="6466" w:author="phuong vu" w:date="2018-11-25T21:55:00Z">
                    <w:rPr>
                      <w:lang w:val="en-US"/>
                    </w:rPr>
                  </w:rPrChange>
                </w:rPr>
                <w:t>10</w:t>
              </w:r>
            </w:ins>
          </w:p>
        </w:tc>
      </w:tr>
      <w:tr w:rsidR="00C774DC" w:rsidRPr="00BA3432" w14:paraId="4F191E11" w14:textId="77777777" w:rsidTr="00C774DC">
        <w:trPr>
          <w:ins w:id="6467" w:author="phuong vu" w:date="2018-11-22T13:51:00Z"/>
        </w:trPr>
        <w:tc>
          <w:tcPr>
            <w:tcW w:w="2425" w:type="dxa"/>
          </w:tcPr>
          <w:p w14:paraId="72116DBB" w14:textId="77777777" w:rsidR="00C774DC" w:rsidRPr="00BA3432" w:rsidRDefault="00C774DC">
            <w:pPr>
              <w:spacing w:line="276" w:lineRule="auto"/>
              <w:rPr>
                <w:ins w:id="6468" w:author="phuong vu" w:date="2018-11-22T13:51:00Z"/>
                <w:b/>
                <w:rPrChange w:id="6469" w:author="phuong vu" w:date="2018-11-25T21:55:00Z">
                  <w:rPr>
                    <w:ins w:id="6470" w:author="phuong vu" w:date="2018-11-22T13:51:00Z"/>
                    <w:b/>
                  </w:rPr>
                </w:rPrChange>
              </w:rPr>
            </w:pPr>
            <w:ins w:id="6471" w:author="phuong vu" w:date="2018-11-22T13:51:00Z">
              <w:r w:rsidRPr="00BA3432">
                <w:rPr>
                  <w:b/>
                  <w:rPrChange w:id="6472" w:author="phuong vu" w:date="2018-11-25T21:55:00Z">
                    <w:rPr>
                      <w:b/>
                    </w:rPr>
                  </w:rPrChange>
                </w:rPr>
                <w:t>Tên chức năng</w:t>
              </w:r>
            </w:ins>
          </w:p>
        </w:tc>
        <w:tc>
          <w:tcPr>
            <w:tcW w:w="6686" w:type="dxa"/>
          </w:tcPr>
          <w:p w14:paraId="21AB98FE" w14:textId="77777777" w:rsidR="00C774DC" w:rsidRPr="00BA3432" w:rsidRDefault="00C774DC">
            <w:pPr>
              <w:spacing w:line="276" w:lineRule="auto"/>
              <w:rPr>
                <w:ins w:id="6473" w:author="phuong vu" w:date="2018-11-22T13:51:00Z"/>
                <w:lang w:val="en-US"/>
                <w:rPrChange w:id="6474" w:author="phuong vu" w:date="2018-11-25T21:55:00Z">
                  <w:rPr>
                    <w:ins w:id="6475" w:author="phuong vu" w:date="2018-11-22T13:51:00Z"/>
                    <w:lang w:val="en-US"/>
                  </w:rPr>
                </w:rPrChange>
              </w:rPr>
            </w:pPr>
            <w:ins w:id="6476" w:author="phuong vu" w:date="2018-11-22T13:51:00Z">
              <w:r w:rsidRPr="00BA3432">
                <w:rPr>
                  <w:lang w:val="en-US"/>
                  <w:rPrChange w:id="6477" w:author="phuong vu" w:date="2018-11-25T21:55:00Z">
                    <w:rPr>
                      <w:lang w:val="en-US"/>
                    </w:rPr>
                  </w:rPrChange>
                </w:rPr>
                <w:t>Đăng xuất hệ thống</w:t>
              </w:r>
            </w:ins>
          </w:p>
        </w:tc>
      </w:tr>
      <w:tr w:rsidR="00C774DC" w:rsidRPr="00BA3432" w14:paraId="4C1FA337" w14:textId="77777777" w:rsidTr="00C774DC">
        <w:trPr>
          <w:ins w:id="6478" w:author="phuong vu" w:date="2018-11-22T13:51:00Z"/>
        </w:trPr>
        <w:tc>
          <w:tcPr>
            <w:tcW w:w="2425" w:type="dxa"/>
          </w:tcPr>
          <w:p w14:paraId="11A34B32" w14:textId="77777777" w:rsidR="00C774DC" w:rsidRPr="00BA3432" w:rsidRDefault="00C774DC">
            <w:pPr>
              <w:spacing w:line="276" w:lineRule="auto"/>
              <w:rPr>
                <w:ins w:id="6479" w:author="phuong vu" w:date="2018-11-22T13:51:00Z"/>
                <w:b/>
                <w:rPrChange w:id="6480" w:author="phuong vu" w:date="2018-11-25T21:55:00Z">
                  <w:rPr>
                    <w:ins w:id="6481" w:author="phuong vu" w:date="2018-11-22T13:51:00Z"/>
                    <w:b/>
                  </w:rPr>
                </w:rPrChange>
              </w:rPr>
            </w:pPr>
            <w:ins w:id="6482" w:author="phuong vu" w:date="2018-11-22T13:51:00Z">
              <w:r w:rsidRPr="00BA3432">
                <w:rPr>
                  <w:b/>
                  <w:rPrChange w:id="6483" w:author="phuong vu" w:date="2018-11-25T21:55:00Z">
                    <w:rPr>
                      <w:b/>
                    </w:rPr>
                  </w:rPrChange>
                </w:rPr>
                <w:t>Đối tượng sử dụng</w:t>
              </w:r>
            </w:ins>
          </w:p>
        </w:tc>
        <w:tc>
          <w:tcPr>
            <w:tcW w:w="6686" w:type="dxa"/>
          </w:tcPr>
          <w:p w14:paraId="4088688C" w14:textId="77777777" w:rsidR="00C774DC" w:rsidRPr="00BA3432" w:rsidRDefault="00C774DC">
            <w:pPr>
              <w:spacing w:line="276" w:lineRule="auto"/>
              <w:rPr>
                <w:ins w:id="6484" w:author="phuong vu" w:date="2018-11-22T13:51:00Z"/>
                <w:rPrChange w:id="6485" w:author="phuong vu" w:date="2018-11-25T21:55:00Z">
                  <w:rPr>
                    <w:ins w:id="6486" w:author="phuong vu" w:date="2018-11-22T13:51:00Z"/>
                    <w:lang w:val="en-US"/>
                  </w:rPr>
                </w:rPrChange>
              </w:rPr>
            </w:pPr>
            <w:ins w:id="6487" w:author="phuong vu" w:date="2018-11-22T13:51:00Z">
              <w:r w:rsidRPr="00BA3432">
                <w:rPr>
                  <w:rPrChange w:id="6488" w:author="phuong vu" w:date="2018-11-25T21:55:00Z">
                    <w:rPr>
                      <w:lang w:val="en-US"/>
                    </w:rPr>
                  </w:rPrChange>
                </w:rPr>
                <w:t>Nhân viên cửa hàng, khách hàng</w:t>
              </w:r>
            </w:ins>
          </w:p>
        </w:tc>
      </w:tr>
      <w:tr w:rsidR="00C774DC" w:rsidRPr="00BA3432" w14:paraId="2FAF64BD" w14:textId="77777777" w:rsidTr="00C774DC">
        <w:trPr>
          <w:ins w:id="6489" w:author="phuong vu" w:date="2018-11-22T13:51:00Z"/>
        </w:trPr>
        <w:tc>
          <w:tcPr>
            <w:tcW w:w="2425" w:type="dxa"/>
          </w:tcPr>
          <w:p w14:paraId="74C56572" w14:textId="77777777" w:rsidR="00C774DC" w:rsidRPr="00BA3432" w:rsidRDefault="00C774DC">
            <w:pPr>
              <w:spacing w:line="276" w:lineRule="auto"/>
              <w:rPr>
                <w:ins w:id="6490" w:author="phuong vu" w:date="2018-11-22T13:51:00Z"/>
                <w:b/>
                <w:rPrChange w:id="6491" w:author="phuong vu" w:date="2018-11-25T21:55:00Z">
                  <w:rPr>
                    <w:ins w:id="6492" w:author="phuong vu" w:date="2018-11-22T13:51:00Z"/>
                    <w:b/>
                  </w:rPr>
                </w:rPrChange>
              </w:rPr>
            </w:pPr>
            <w:ins w:id="6493" w:author="phuong vu" w:date="2018-11-22T13:51:00Z">
              <w:r w:rsidRPr="00BA3432">
                <w:rPr>
                  <w:b/>
                  <w:rPrChange w:id="6494" w:author="phuong vu" w:date="2018-11-25T21:55:00Z">
                    <w:rPr>
                      <w:b/>
                    </w:rPr>
                  </w:rPrChange>
                </w:rPr>
                <w:t>Tiền điều kiện</w:t>
              </w:r>
            </w:ins>
          </w:p>
        </w:tc>
        <w:tc>
          <w:tcPr>
            <w:tcW w:w="6686" w:type="dxa"/>
          </w:tcPr>
          <w:p w14:paraId="53D1B8E7" w14:textId="77777777" w:rsidR="00C774DC" w:rsidRPr="00BA3432" w:rsidRDefault="00C774DC">
            <w:pPr>
              <w:spacing w:line="276" w:lineRule="auto"/>
              <w:rPr>
                <w:ins w:id="6495" w:author="phuong vu" w:date="2018-11-22T13:51:00Z"/>
                <w:rPrChange w:id="6496" w:author="phuong vu" w:date="2018-11-25T21:55:00Z">
                  <w:rPr>
                    <w:ins w:id="6497" w:author="phuong vu" w:date="2018-11-22T13:51:00Z"/>
                    <w:lang w:val="en-US"/>
                  </w:rPr>
                </w:rPrChange>
              </w:rPr>
            </w:pPr>
            <w:ins w:id="6498" w:author="phuong vu" w:date="2018-11-22T13:51:00Z">
              <w:r w:rsidRPr="00BA3432">
                <w:rPr>
                  <w:rPrChange w:id="6499" w:author="phuong vu" w:date="2018-11-25T21:55:00Z">
                    <w:rPr>
                      <w:lang w:val="en-US"/>
                    </w:rPr>
                  </w:rPrChange>
                </w:rPr>
                <w:t>Truy cập được trang web quản lí đối với nhân viên cửa hàng và ứng dụng điện thoại đối với khách hàng và đăng nhập thành công</w:t>
              </w:r>
            </w:ins>
          </w:p>
        </w:tc>
      </w:tr>
      <w:tr w:rsidR="00C774DC" w:rsidRPr="00BA3432" w14:paraId="5736DB4D" w14:textId="77777777" w:rsidTr="00C774DC">
        <w:trPr>
          <w:ins w:id="6500" w:author="phuong vu" w:date="2018-11-22T13:51:00Z"/>
        </w:trPr>
        <w:tc>
          <w:tcPr>
            <w:tcW w:w="2425" w:type="dxa"/>
          </w:tcPr>
          <w:p w14:paraId="76B872EF" w14:textId="77777777" w:rsidR="00C774DC" w:rsidRPr="00BA3432" w:rsidRDefault="00C774DC">
            <w:pPr>
              <w:spacing w:line="276" w:lineRule="auto"/>
              <w:rPr>
                <w:ins w:id="6501" w:author="phuong vu" w:date="2018-11-22T13:51:00Z"/>
                <w:b/>
                <w:rPrChange w:id="6502" w:author="phuong vu" w:date="2018-11-25T21:55:00Z">
                  <w:rPr>
                    <w:ins w:id="6503" w:author="phuong vu" w:date="2018-11-22T13:51:00Z"/>
                    <w:b/>
                  </w:rPr>
                </w:rPrChange>
              </w:rPr>
            </w:pPr>
            <w:ins w:id="6504" w:author="phuong vu" w:date="2018-11-22T13:51:00Z">
              <w:r w:rsidRPr="00BA3432">
                <w:rPr>
                  <w:b/>
                  <w:rPrChange w:id="6505" w:author="phuong vu" w:date="2018-11-25T21:55:00Z">
                    <w:rPr>
                      <w:b/>
                    </w:rPr>
                  </w:rPrChange>
                </w:rPr>
                <w:t>Cách xử lí</w:t>
              </w:r>
            </w:ins>
          </w:p>
        </w:tc>
        <w:tc>
          <w:tcPr>
            <w:tcW w:w="6686" w:type="dxa"/>
          </w:tcPr>
          <w:p w14:paraId="1D1E3795" w14:textId="20017F71" w:rsidR="00C774DC" w:rsidRPr="00BA3432" w:rsidRDefault="00C774DC">
            <w:pPr>
              <w:spacing w:line="276" w:lineRule="auto"/>
              <w:rPr>
                <w:ins w:id="6506" w:author="phuong vu" w:date="2018-11-22T13:51:00Z"/>
                <w:lang w:val="en-US"/>
                <w:rPrChange w:id="6507" w:author="phuong vu" w:date="2018-11-25T21:55:00Z">
                  <w:rPr>
                    <w:ins w:id="6508" w:author="phuong vu" w:date="2018-11-22T13:51:00Z"/>
                    <w:lang w:val="en-US"/>
                  </w:rPr>
                </w:rPrChange>
              </w:rPr>
            </w:pPr>
            <w:ins w:id="6509" w:author="phuong vu" w:date="2018-11-22T13:51:00Z">
              <w:r w:rsidRPr="00BA3432">
                <w:rPr>
                  <w:rPrChange w:id="6510" w:author="phuong vu" w:date="2018-11-25T21:55:00Z">
                    <w:rPr>
                      <w:lang w:val="en-US"/>
                    </w:rPr>
                  </w:rPrChange>
                </w:rPr>
                <w:t>Bước 1: Click vào Đăng xuất ở góc phải trên trang web</w:t>
              </w:r>
            </w:ins>
            <w:ins w:id="6511" w:author="phuong vu" w:date="2018-11-25T21:49:00Z">
              <w:r w:rsidR="00BA3432" w:rsidRPr="00AD0E2E">
                <w:rPr>
                  <w:lang w:val="en-US"/>
                </w:rPr>
                <w:t>.</w:t>
              </w:r>
            </w:ins>
          </w:p>
          <w:p w14:paraId="2B47133E" w14:textId="30B9A831" w:rsidR="00C774DC" w:rsidRPr="00BA3432" w:rsidRDefault="00C774DC">
            <w:pPr>
              <w:spacing w:line="276" w:lineRule="auto"/>
              <w:rPr>
                <w:ins w:id="6512" w:author="phuong vu" w:date="2018-11-22T13:51:00Z"/>
                <w:rPrChange w:id="6513" w:author="phuong vu" w:date="2018-11-25T21:55:00Z">
                  <w:rPr>
                    <w:ins w:id="6514" w:author="phuong vu" w:date="2018-11-22T13:51:00Z"/>
                    <w:lang w:val="en-US"/>
                  </w:rPr>
                </w:rPrChange>
              </w:rPr>
            </w:pPr>
            <w:ins w:id="6515" w:author="phuong vu" w:date="2018-11-22T13:51:00Z">
              <w:r w:rsidRPr="00BA3432">
                <w:rPr>
                  <w:rPrChange w:id="6516" w:author="phuong vu" w:date="2018-11-25T21:55:00Z">
                    <w:rPr>
                      <w:lang w:val="en-US"/>
                    </w:rPr>
                  </w:rPrChange>
                </w:rPr>
                <w:t>Bước 2: Ứng dụng cũng như trang web sẽ xóa toàn bộ thông tin để đăng nhập và thông tin lưu tạm thời ra khỏi Local Storage.</w:t>
              </w:r>
            </w:ins>
          </w:p>
          <w:p w14:paraId="60B9E945" w14:textId="77777777" w:rsidR="00C774DC" w:rsidRPr="00BA3432" w:rsidRDefault="00C774DC">
            <w:pPr>
              <w:spacing w:line="276" w:lineRule="auto"/>
              <w:rPr>
                <w:ins w:id="6517" w:author="phuong vu" w:date="2018-11-22T13:51:00Z"/>
                <w:rPrChange w:id="6518" w:author="phuong vu" w:date="2018-11-25T21:55:00Z">
                  <w:rPr>
                    <w:ins w:id="6519" w:author="phuong vu" w:date="2018-11-22T13:51:00Z"/>
                    <w:lang w:val="en-US"/>
                  </w:rPr>
                </w:rPrChange>
              </w:rPr>
            </w:pPr>
            <w:ins w:id="6520" w:author="phuong vu" w:date="2018-11-22T13:51:00Z">
              <w:r w:rsidRPr="00BA3432">
                <w:rPr>
                  <w:rPrChange w:id="6521" w:author="phuong vu" w:date="2018-11-25T21:55:00Z">
                    <w:rPr>
                      <w:lang w:val="en-US"/>
                    </w:rPr>
                  </w:rPrChange>
                </w:rPr>
                <w:lastRenderedPageBreak/>
                <w:t>Bước 3: Tự động chuyển về trang đăng nhập.</w:t>
              </w:r>
            </w:ins>
          </w:p>
        </w:tc>
      </w:tr>
      <w:tr w:rsidR="00C774DC" w:rsidRPr="00BA3432" w14:paraId="7D0B37CD" w14:textId="77777777" w:rsidTr="00C774DC">
        <w:trPr>
          <w:ins w:id="6522" w:author="phuong vu" w:date="2018-11-22T13:51:00Z"/>
        </w:trPr>
        <w:tc>
          <w:tcPr>
            <w:tcW w:w="2425" w:type="dxa"/>
          </w:tcPr>
          <w:p w14:paraId="6E87EDA4" w14:textId="77777777" w:rsidR="00C774DC" w:rsidRPr="00BA3432" w:rsidRDefault="00C774DC">
            <w:pPr>
              <w:spacing w:line="276" w:lineRule="auto"/>
              <w:rPr>
                <w:ins w:id="6523" w:author="phuong vu" w:date="2018-11-22T13:51:00Z"/>
                <w:b/>
                <w:rPrChange w:id="6524" w:author="phuong vu" w:date="2018-11-25T21:55:00Z">
                  <w:rPr>
                    <w:ins w:id="6525" w:author="phuong vu" w:date="2018-11-22T13:51:00Z"/>
                    <w:b/>
                  </w:rPr>
                </w:rPrChange>
              </w:rPr>
            </w:pPr>
            <w:ins w:id="6526" w:author="phuong vu" w:date="2018-11-22T13:51:00Z">
              <w:r w:rsidRPr="00BA3432">
                <w:rPr>
                  <w:b/>
                  <w:rPrChange w:id="6527" w:author="phuong vu" w:date="2018-11-25T21:55:00Z">
                    <w:rPr>
                      <w:b/>
                    </w:rPr>
                  </w:rPrChange>
                </w:rPr>
                <w:lastRenderedPageBreak/>
                <w:t>Kết quả</w:t>
              </w:r>
            </w:ins>
          </w:p>
        </w:tc>
        <w:tc>
          <w:tcPr>
            <w:tcW w:w="6686" w:type="dxa"/>
          </w:tcPr>
          <w:p w14:paraId="6FB49028" w14:textId="77777777" w:rsidR="00C774DC" w:rsidRPr="00BA3432" w:rsidRDefault="00C774DC">
            <w:pPr>
              <w:spacing w:line="276" w:lineRule="auto"/>
              <w:rPr>
                <w:ins w:id="6528" w:author="phuong vu" w:date="2018-11-22T13:51:00Z"/>
                <w:rPrChange w:id="6529" w:author="phuong vu" w:date="2018-11-25T21:55:00Z">
                  <w:rPr>
                    <w:ins w:id="6530" w:author="phuong vu" w:date="2018-11-22T13:51:00Z"/>
                    <w:lang w:val="en-US"/>
                  </w:rPr>
                </w:rPrChange>
              </w:rPr>
            </w:pPr>
            <w:ins w:id="6531" w:author="phuong vu" w:date="2018-11-22T13:51:00Z">
              <w:r w:rsidRPr="00BA3432">
                <w:rPr>
                  <w:rPrChange w:id="6532" w:author="phuong vu" w:date="2018-11-25T21:55:00Z">
                    <w:rPr>
                      <w:lang w:val="en-US"/>
                    </w:rPr>
                  </w:rPrChange>
                </w:rPr>
                <w:t>Người dùng quay lại trang đăng nhập</w:t>
              </w:r>
            </w:ins>
          </w:p>
        </w:tc>
      </w:tr>
      <w:tr w:rsidR="00C774DC" w:rsidRPr="00BA3432" w14:paraId="4EEE10FC" w14:textId="77777777" w:rsidTr="00C774DC">
        <w:trPr>
          <w:ins w:id="6533" w:author="phuong vu" w:date="2018-11-22T13:51:00Z"/>
        </w:trPr>
        <w:tc>
          <w:tcPr>
            <w:tcW w:w="2425" w:type="dxa"/>
          </w:tcPr>
          <w:p w14:paraId="3268BB9E" w14:textId="77777777" w:rsidR="00C774DC" w:rsidRPr="00BA3432" w:rsidRDefault="00C774DC">
            <w:pPr>
              <w:spacing w:line="276" w:lineRule="auto"/>
              <w:rPr>
                <w:ins w:id="6534" w:author="phuong vu" w:date="2018-11-22T13:51:00Z"/>
                <w:b/>
                <w:rPrChange w:id="6535" w:author="phuong vu" w:date="2018-11-25T21:55:00Z">
                  <w:rPr>
                    <w:ins w:id="6536" w:author="phuong vu" w:date="2018-11-22T13:51:00Z"/>
                    <w:b/>
                  </w:rPr>
                </w:rPrChange>
              </w:rPr>
            </w:pPr>
            <w:ins w:id="6537" w:author="phuong vu" w:date="2018-11-22T13:51:00Z">
              <w:r w:rsidRPr="00BA3432">
                <w:rPr>
                  <w:b/>
                  <w:rPrChange w:id="6538" w:author="phuong vu" w:date="2018-11-25T21:55:00Z">
                    <w:rPr>
                      <w:b/>
                    </w:rPr>
                  </w:rPrChange>
                </w:rPr>
                <w:t>Ghi chú</w:t>
              </w:r>
            </w:ins>
          </w:p>
        </w:tc>
        <w:tc>
          <w:tcPr>
            <w:tcW w:w="6686" w:type="dxa"/>
          </w:tcPr>
          <w:p w14:paraId="76F277E2" w14:textId="77777777" w:rsidR="00C774DC" w:rsidRPr="00BA3432" w:rsidRDefault="00C774DC" w:rsidP="00FF56D5">
            <w:pPr>
              <w:keepNext/>
              <w:spacing w:line="276" w:lineRule="auto"/>
              <w:rPr>
                <w:ins w:id="6539" w:author="phuong vu" w:date="2018-11-22T13:51:00Z"/>
                <w:rPrChange w:id="6540" w:author="phuong vu" w:date="2018-11-25T21:55:00Z">
                  <w:rPr>
                    <w:ins w:id="6541" w:author="phuong vu" w:date="2018-11-22T13:51:00Z"/>
                    <w:lang w:val="en-US"/>
                  </w:rPr>
                </w:rPrChange>
              </w:rPr>
              <w:pPrChange w:id="6542" w:author="phuong vu" w:date="2018-11-26T00:55:00Z">
                <w:pPr>
                  <w:keepNext/>
                  <w:spacing w:line="276" w:lineRule="auto"/>
                </w:pPr>
              </w:pPrChange>
            </w:pPr>
            <w:ins w:id="6543" w:author="phuong vu" w:date="2018-11-22T13:51:00Z">
              <w:r w:rsidRPr="00BA3432">
                <w:rPr>
                  <w:rPrChange w:id="6544" w:author="phuong vu" w:date="2018-11-25T21:55:00Z">
                    <w:rPr>
                      <w:lang w:val="en-US"/>
                    </w:rPr>
                  </w:rPrChange>
                </w:rPr>
                <w:t xml:space="preserve">Bắt buộc mọi thông tin, dữ liệu lưu tạm thời phải được xóa sạch. </w:t>
              </w:r>
            </w:ins>
          </w:p>
        </w:tc>
      </w:tr>
    </w:tbl>
    <w:p w14:paraId="1E0E855E" w14:textId="247D9147" w:rsidR="00C774DC" w:rsidRPr="00FF56D5" w:rsidRDefault="00FF56D5" w:rsidP="00FF56D5">
      <w:pPr>
        <w:pStyle w:val="Caption"/>
        <w:rPr>
          <w:ins w:id="6545" w:author="phuong vu" w:date="2018-11-22T13:51:00Z"/>
          <w:lang w:val="en-US"/>
          <w:rPrChange w:id="6546" w:author="phuong vu" w:date="2018-11-26T00:55:00Z">
            <w:rPr>
              <w:ins w:id="6547" w:author="phuong vu" w:date="2018-11-22T13:51:00Z"/>
            </w:rPr>
          </w:rPrChange>
        </w:rPr>
        <w:pPrChange w:id="6548" w:author="phuong vu" w:date="2018-11-26T00:55:00Z">
          <w:pPr/>
        </w:pPrChange>
      </w:pPr>
      <w:ins w:id="6549" w:author="phuong vu" w:date="2018-11-26T00:55:00Z">
        <w:r>
          <w:t xml:space="preserve">Bảng </w:t>
        </w:r>
      </w:ins>
      <w:ins w:id="6550" w:author="phuong vu" w:date="2018-11-26T02:10:00Z">
        <w:r w:rsidR="00404CBA">
          <w:fldChar w:fldCharType="begin"/>
        </w:r>
        <w:r w:rsidR="00404CBA">
          <w:instrText xml:space="preserve"> STYLEREF 1 \s </w:instrText>
        </w:r>
      </w:ins>
      <w:r w:rsidR="00404CBA">
        <w:fldChar w:fldCharType="separate"/>
      </w:r>
      <w:r w:rsidR="00404CBA">
        <w:rPr>
          <w:noProof/>
        </w:rPr>
        <w:t>1</w:t>
      </w:r>
      <w:ins w:id="655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6552" w:author="phuong vu" w:date="2018-11-26T02:10:00Z">
        <w:r w:rsidR="00404CBA">
          <w:rPr>
            <w:noProof/>
          </w:rPr>
          <w:t>17</w:t>
        </w:r>
        <w:r w:rsidR="00404CBA">
          <w:fldChar w:fldCharType="end"/>
        </w:r>
      </w:ins>
      <w:ins w:id="6553" w:author="phuong vu" w:date="2018-11-26T00:55:00Z">
        <w:r>
          <w:rPr>
            <w:lang w:val="en-US"/>
          </w:rPr>
          <w:t xml:space="preserve"> Chức năng đăng xuất hệ thống</w:t>
        </w:r>
      </w:ins>
    </w:p>
    <w:p w14:paraId="5C6AD431" w14:textId="77777777" w:rsidR="00C774DC" w:rsidRPr="00BA3432" w:rsidRDefault="00C774DC">
      <w:pPr>
        <w:pStyle w:val="Heading2"/>
        <w:spacing w:line="276" w:lineRule="auto"/>
        <w:rPr>
          <w:ins w:id="6554" w:author="phuong vu" w:date="2018-11-22T13:51:00Z"/>
          <w:rFonts w:cstheme="majorHAnsi"/>
          <w:rPrChange w:id="6555" w:author="phuong vu" w:date="2018-11-25T21:55:00Z">
            <w:rPr>
              <w:ins w:id="6556" w:author="phuong vu" w:date="2018-11-22T13:51:00Z"/>
            </w:rPr>
          </w:rPrChange>
        </w:rPr>
        <w:pPrChange w:id="6557" w:author="phuong vu" w:date="2018-11-23T13:48:00Z">
          <w:pPr>
            <w:pStyle w:val="Heading3"/>
          </w:pPr>
        </w:pPrChange>
      </w:pPr>
      <w:bookmarkStart w:id="6558" w:name="_Toc530662497"/>
      <w:ins w:id="6559" w:author="phuong vu" w:date="2018-11-22T13:51:00Z">
        <w:r w:rsidRPr="00BA3432">
          <w:rPr>
            <w:rFonts w:cstheme="majorHAnsi"/>
            <w:rPrChange w:id="6560" w:author="phuong vu" w:date="2018-11-25T21:55:00Z">
              <w:rPr/>
            </w:rPrChange>
          </w:rPr>
          <w:t>Yêu cầu phi chức năng</w:t>
        </w:r>
        <w:bookmarkEnd w:id="6558"/>
      </w:ins>
    </w:p>
    <w:p w14:paraId="095B4D05" w14:textId="77777777" w:rsidR="00C774DC" w:rsidRPr="00BA3432" w:rsidRDefault="00C774DC">
      <w:pPr>
        <w:pStyle w:val="Heading2"/>
        <w:spacing w:line="276" w:lineRule="auto"/>
        <w:rPr>
          <w:ins w:id="6561" w:author="phuong vu" w:date="2018-11-22T13:51:00Z"/>
          <w:rFonts w:cstheme="majorHAnsi"/>
          <w:rPrChange w:id="6562" w:author="phuong vu" w:date="2018-11-25T21:55:00Z">
            <w:rPr>
              <w:ins w:id="6563" w:author="phuong vu" w:date="2018-11-22T13:51:00Z"/>
            </w:rPr>
          </w:rPrChange>
        </w:rPr>
        <w:pPrChange w:id="6564" w:author="phuong vu" w:date="2018-11-23T13:48:00Z">
          <w:pPr>
            <w:pStyle w:val="Heading3"/>
          </w:pPr>
        </w:pPrChange>
      </w:pPr>
      <w:bookmarkStart w:id="6565" w:name="_Toc530662498"/>
      <w:ins w:id="6566" w:author="phuong vu" w:date="2018-11-22T13:51:00Z">
        <w:r w:rsidRPr="00BA3432">
          <w:rPr>
            <w:rFonts w:cstheme="majorHAnsi"/>
            <w:rPrChange w:id="6567" w:author="phuong vu" w:date="2018-11-25T21:55:00Z">
              <w:rPr/>
            </w:rPrChange>
          </w:rPr>
          <w:t>Yêu cầu thực thi</w:t>
        </w:r>
        <w:bookmarkEnd w:id="6565"/>
      </w:ins>
    </w:p>
    <w:p w14:paraId="0EA67DE7" w14:textId="77777777" w:rsidR="00C774DC" w:rsidRPr="00BA3432" w:rsidRDefault="00C774DC">
      <w:pPr>
        <w:spacing w:line="276" w:lineRule="auto"/>
        <w:rPr>
          <w:ins w:id="6568" w:author="phuong vu" w:date="2018-11-22T13:51:00Z"/>
          <w:rPrChange w:id="6569" w:author="phuong vu" w:date="2018-11-25T21:55:00Z">
            <w:rPr>
              <w:ins w:id="6570" w:author="phuong vu" w:date="2018-11-22T13:51:00Z"/>
              <w:lang w:val="en-US"/>
            </w:rPr>
          </w:rPrChange>
        </w:rPr>
        <w:pPrChange w:id="6571" w:author="phuong vu" w:date="2018-11-23T13:48:00Z">
          <w:pPr/>
        </w:pPrChange>
      </w:pPr>
      <w:ins w:id="6572" w:author="phuong vu" w:date="2018-11-22T13:51:00Z">
        <w:r w:rsidRPr="00BA3432">
          <w:rPr>
            <w:rPrChange w:id="6573" w:author="phuong vu" w:date="2018-11-25T21:55:00Z">
              <w:rPr>
                <w:lang w:val="en-US"/>
              </w:rPr>
            </w:rPrChange>
          </w:rPr>
          <w:tab/>
          <w:t>Giao diện đồng nhất đối với cả ứng dụng điện thoại và trang web. Sử dụng tông màu đơn giản hài hòa tạo thiện cảm khi sử dụng.</w:t>
        </w:r>
      </w:ins>
    </w:p>
    <w:p w14:paraId="2438CC87" w14:textId="77777777" w:rsidR="00C774DC" w:rsidRPr="00BA3432" w:rsidRDefault="00C774DC">
      <w:pPr>
        <w:spacing w:line="276" w:lineRule="auto"/>
        <w:rPr>
          <w:ins w:id="6574" w:author="phuong vu" w:date="2018-11-22T13:51:00Z"/>
          <w:rPrChange w:id="6575" w:author="phuong vu" w:date="2018-11-25T21:55:00Z">
            <w:rPr>
              <w:ins w:id="6576" w:author="phuong vu" w:date="2018-11-22T13:51:00Z"/>
              <w:lang w:val="en-US"/>
            </w:rPr>
          </w:rPrChange>
        </w:rPr>
        <w:pPrChange w:id="6577" w:author="phuong vu" w:date="2018-11-23T13:48:00Z">
          <w:pPr/>
        </w:pPrChange>
      </w:pPr>
      <w:ins w:id="6578" w:author="phuong vu" w:date="2018-11-22T13:51:00Z">
        <w:r w:rsidRPr="00AD0E2E">
          <w:tab/>
        </w:r>
        <w:r w:rsidRPr="00BA3432">
          <w:rPr>
            <w:rPrChange w:id="6579" w:author="phuong vu" w:date="2018-11-25T21:55:00Z">
              <w:rPr>
                <w:lang w:val="en-US"/>
              </w:rPr>
            </w:rPrChange>
          </w:rPr>
          <w:t>Đối với ứng dụng điện thoại, mọi dữ liệu điều được truy xuất lại từ server mỗi lần sử dụng ứng dụng.</w:t>
        </w:r>
      </w:ins>
    </w:p>
    <w:p w14:paraId="320B2711" w14:textId="77777777" w:rsidR="00C774DC" w:rsidRPr="00BA3432" w:rsidRDefault="00C774DC">
      <w:pPr>
        <w:pStyle w:val="Heading2"/>
        <w:spacing w:line="276" w:lineRule="auto"/>
        <w:rPr>
          <w:ins w:id="6580" w:author="phuong vu" w:date="2018-11-22T13:51:00Z"/>
          <w:rFonts w:cstheme="majorHAnsi"/>
          <w:rPrChange w:id="6581" w:author="phuong vu" w:date="2018-11-25T21:55:00Z">
            <w:rPr>
              <w:ins w:id="6582" w:author="phuong vu" w:date="2018-11-22T13:51:00Z"/>
            </w:rPr>
          </w:rPrChange>
        </w:rPr>
        <w:pPrChange w:id="6583" w:author="phuong vu" w:date="2018-11-23T13:48:00Z">
          <w:pPr>
            <w:pStyle w:val="Heading3"/>
          </w:pPr>
        </w:pPrChange>
      </w:pPr>
      <w:bookmarkStart w:id="6584" w:name="_Toc530662499"/>
      <w:ins w:id="6585" w:author="phuong vu" w:date="2018-11-22T13:51:00Z">
        <w:r w:rsidRPr="00AD0E2E">
          <w:rPr>
            <w:rFonts w:cstheme="majorHAnsi"/>
          </w:rPr>
          <w:t>Yêu c</w:t>
        </w:r>
        <w:r w:rsidRPr="00BA3432">
          <w:rPr>
            <w:rFonts w:cstheme="majorHAnsi"/>
            <w:rPrChange w:id="6586" w:author="phuong vu" w:date="2018-11-25T21:55:00Z">
              <w:rPr/>
            </w:rPrChange>
          </w:rPr>
          <w:t>ầu chất lượng phần mềm</w:t>
        </w:r>
        <w:bookmarkEnd w:id="6584"/>
      </w:ins>
    </w:p>
    <w:p w14:paraId="70E690B6" w14:textId="77777777" w:rsidR="00C774DC" w:rsidRPr="00BA3432" w:rsidRDefault="00C774DC">
      <w:pPr>
        <w:spacing w:line="276" w:lineRule="auto"/>
        <w:ind w:firstLine="720"/>
        <w:rPr>
          <w:ins w:id="6587" w:author="phuong vu" w:date="2018-11-22T13:51:00Z"/>
          <w:rPrChange w:id="6588" w:author="phuong vu" w:date="2018-11-25T21:55:00Z">
            <w:rPr>
              <w:ins w:id="6589" w:author="phuong vu" w:date="2018-11-22T13:51:00Z"/>
              <w:lang w:val="en-US"/>
            </w:rPr>
          </w:rPrChange>
        </w:rPr>
        <w:pPrChange w:id="6590" w:author="phuong vu" w:date="2018-11-23T13:48:00Z">
          <w:pPr>
            <w:ind w:firstLine="720"/>
          </w:pPr>
        </w:pPrChange>
      </w:pPr>
      <w:ins w:id="6591" w:author="phuong vu" w:date="2018-11-22T13:51:00Z">
        <w:r w:rsidRPr="00BA3432">
          <w:rPr>
            <w:rPrChange w:id="6592" w:author="phuong vu" w:date="2018-11-25T21:55:00Z">
              <w:rPr>
                <w:lang w:val="en-US"/>
              </w:rPr>
            </w:rPrChange>
          </w:rPr>
          <w:t xml:space="preserve">Tính đúng đắn: các chức năng của hệ thống hoạt động đúng theo yêu cầu. </w:t>
        </w:r>
      </w:ins>
    </w:p>
    <w:p w14:paraId="584A98A4" w14:textId="77777777" w:rsidR="00C774DC" w:rsidRPr="00BA3432" w:rsidRDefault="00C774DC">
      <w:pPr>
        <w:spacing w:line="276" w:lineRule="auto"/>
        <w:ind w:firstLine="720"/>
        <w:rPr>
          <w:ins w:id="6593" w:author="phuong vu" w:date="2018-11-22T13:51:00Z"/>
          <w:rPrChange w:id="6594" w:author="phuong vu" w:date="2018-11-25T21:55:00Z">
            <w:rPr>
              <w:ins w:id="6595" w:author="phuong vu" w:date="2018-11-22T13:51:00Z"/>
              <w:lang w:val="en-US"/>
            </w:rPr>
          </w:rPrChange>
        </w:rPr>
        <w:pPrChange w:id="6596" w:author="phuong vu" w:date="2018-11-23T13:48:00Z">
          <w:pPr>
            <w:ind w:firstLine="720"/>
          </w:pPr>
        </w:pPrChange>
      </w:pPr>
      <w:ins w:id="6597" w:author="phuong vu" w:date="2018-11-22T13:51:00Z">
        <w:r w:rsidRPr="00BA3432">
          <w:rPr>
            <w:rPrChange w:id="6598" w:author="phuong vu" w:date="2018-11-25T21:55:00Z">
              <w:rPr>
                <w:lang w:val="en-US"/>
              </w:rPr>
            </w:rPrChange>
          </w:rPr>
          <w:t>Tính khả chuyển: ứng dụng dễ dàng cài đặt và chạy tốt trên mọi phiên bản từ 5.0 trở lên và nhiều loại thiết bị Android khác nhau.</w:t>
        </w:r>
      </w:ins>
    </w:p>
    <w:p w14:paraId="40CEB59A" w14:textId="77777777" w:rsidR="00C774DC" w:rsidRPr="00BA3432" w:rsidRDefault="00C774DC">
      <w:pPr>
        <w:spacing w:line="276" w:lineRule="auto"/>
        <w:ind w:firstLine="720"/>
        <w:rPr>
          <w:ins w:id="6599" w:author="phuong vu" w:date="2018-11-22T13:51:00Z"/>
          <w:rPrChange w:id="6600" w:author="phuong vu" w:date="2018-11-25T21:55:00Z">
            <w:rPr>
              <w:ins w:id="6601" w:author="phuong vu" w:date="2018-11-22T13:51:00Z"/>
              <w:lang w:val="en-US"/>
            </w:rPr>
          </w:rPrChange>
        </w:rPr>
        <w:pPrChange w:id="6602" w:author="phuong vu" w:date="2018-11-23T13:48:00Z">
          <w:pPr>
            <w:ind w:firstLine="720"/>
          </w:pPr>
        </w:pPrChange>
      </w:pPr>
      <w:ins w:id="6603" w:author="phuong vu" w:date="2018-11-22T13:51:00Z">
        <w:r w:rsidRPr="00BA3432">
          <w:rPr>
            <w:rPrChange w:id="6604" w:author="phuong vu" w:date="2018-11-25T21:55:00Z">
              <w:rPr>
                <w:lang w:val="en-US"/>
              </w:rPr>
            </w:rPrChange>
          </w:rPr>
          <w:t>Tính có thể bảo trì: mã nguồn được viết rõ ràng, dễ đọc, dễ bảo trì, cung cấp tài liệu cài đặt phần mềm.</w:t>
        </w:r>
      </w:ins>
    </w:p>
    <w:p w14:paraId="5519AF9C" w14:textId="6548E9BB" w:rsidR="000D1228" w:rsidRPr="00BA3432" w:rsidRDefault="00C774DC">
      <w:pPr>
        <w:spacing w:line="276" w:lineRule="auto"/>
        <w:ind w:firstLine="720"/>
        <w:rPr>
          <w:ins w:id="6605" w:author="phuong vu" w:date="2018-11-22T14:57:00Z"/>
          <w:rPrChange w:id="6606" w:author="phuong vu" w:date="2018-11-25T21:55:00Z">
            <w:rPr>
              <w:ins w:id="6607" w:author="phuong vu" w:date="2018-11-22T14:57:00Z"/>
              <w:lang w:val="en-US"/>
            </w:rPr>
          </w:rPrChange>
        </w:rPr>
        <w:pPrChange w:id="6608" w:author="phuong vu" w:date="2018-11-23T13:48:00Z">
          <w:pPr>
            <w:ind w:firstLine="720"/>
          </w:pPr>
        </w:pPrChange>
      </w:pPr>
      <w:ins w:id="6609" w:author="phuong vu" w:date="2018-11-22T13:51:00Z">
        <w:r w:rsidRPr="00BA3432">
          <w:rPr>
            <w:rPrChange w:id="6610" w:author="phuong vu" w:date="2018-11-25T21:55:00Z">
              <w:rPr>
                <w:lang w:val="en-US"/>
              </w:rPr>
            </w:rPrChange>
          </w:rPr>
          <w:t>Khả năng chịu lỗi: ứng dụng có khả năng xử lý lỗi khi gặp sự cố, đưa ra thông báo khi gặp lỗi.</w:t>
        </w:r>
      </w:ins>
    </w:p>
    <w:p w14:paraId="393B8932" w14:textId="77777777" w:rsidR="000D1228" w:rsidRPr="00BA3432" w:rsidRDefault="000D1228">
      <w:pPr>
        <w:spacing w:line="276" w:lineRule="auto"/>
        <w:jc w:val="left"/>
        <w:rPr>
          <w:ins w:id="6611" w:author="phuong vu" w:date="2018-11-22T14:57:00Z"/>
          <w:rPrChange w:id="6612" w:author="phuong vu" w:date="2018-11-25T21:55:00Z">
            <w:rPr>
              <w:ins w:id="6613" w:author="phuong vu" w:date="2018-11-22T14:57:00Z"/>
              <w:lang w:val="en-US"/>
            </w:rPr>
          </w:rPrChange>
        </w:rPr>
        <w:pPrChange w:id="6614" w:author="phuong vu" w:date="2018-11-23T13:48:00Z">
          <w:pPr>
            <w:jc w:val="left"/>
          </w:pPr>
        </w:pPrChange>
      </w:pPr>
      <w:ins w:id="6615" w:author="phuong vu" w:date="2018-11-22T14:57:00Z">
        <w:r w:rsidRPr="00BA3432">
          <w:rPr>
            <w:rPrChange w:id="6616" w:author="phuong vu" w:date="2018-11-25T21:55:00Z">
              <w:rPr>
                <w:lang w:val="en-US"/>
              </w:rPr>
            </w:rPrChange>
          </w:rPr>
          <w:br w:type="page"/>
        </w:r>
      </w:ins>
    </w:p>
    <w:p w14:paraId="0C2167C5" w14:textId="302D1FC2" w:rsidR="00676357" w:rsidRPr="00BA3432" w:rsidRDefault="00C774DC">
      <w:pPr>
        <w:pStyle w:val="Heading1"/>
        <w:spacing w:line="276" w:lineRule="auto"/>
        <w:ind w:left="450"/>
        <w:rPr>
          <w:rFonts w:cstheme="majorHAnsi"/>
          <w:rPrChange w:id="6617" w:author="phuong vu" w:date="2018-11-25T21:55:00Z">
            <w:rPr/>
          </w:rPrChange>
        </w:rPr>
        <w:pPrChange w:id="6618" w:author="phuong vu" w:date="2018-11-23T13:48:00Z">
          <w:pPr>
            <w:pStyle w:val="Heading1"/>
          </w:pPr>
        </w:pPrChange>
      </w:pPr>
      <w:ins w:id="6619" w:author="phuong vu" w:date="2018-11-22T13:51:00Z">
        <w:r w:rsidRPr="00BA3432">
          <w:rPr>
            <w:rStyle w:val="Heading2Char"/>
            <w:rFonts w:cstheme="majorHAnsi"/>
            <w:b/>
            <w:lang w:val="vi-VN"/>
            <w:rPrChange w:id="6620" w:author="phuong vu" w:date="2018-11-25T21:55:00Z">
              <w:rPr>
                <w:rStyle w:val="Heading2Char"/>
                <w:b/>
              </w:rPr>
            </w:rPrChange>
          </w:rPr>
          <w:lastRenderedPageBreak/>
          <w:t xml:space="preserve"> </w:t>
        </w:r>
      </w:ins>
      <w:bookmarkStart w:id="6621" w:name="_Toc530662500"/>
      <w:r w:rsidR="00C557CE" w:rsidRPr="00AD0E2E">
        <w:rPr>
          <w:rStyle w:val="Heading2Char"/>
          <w:rFonts w:cstheme="majorHAnsi"/>
          <w:b/>
        </w:rPr>
        <w:t>CƠ S</w:t>
      </w:r>
      <w:r w:rsidR="00C557CE" w:rsidRPr="00BA3432">
        <w:rPr>
          <w:rStyle w:val="Heading2Char"/>
          <w:rFonts w:cstheme="majorHAnsi"/>
          <w:b/>
          <w:rPrChange w:id="6622" w:author="phuong vu" w:date="2018-11-25T21:55:00Z">
            <w:rPr>
              <w:rStyle w:val="Heading2Char"/>
              <w:b/>
            </w:rPr>
          </w:rPrChange>
        </w:rPr>
        <w:t>Ở LÝ THUYẾT</w:t>
      </w:r>
      <w:bookmarkEnd w:id="4154"/>
      <w:bookmarkEnd w:id="6621"/>
    </w:p>
    <w:p w14:paraId="789698BA" w14:textId="0305562F" w:rsidR="00997C30" w:rsidRPr="00BA3432" w:rsidRDefault="00997C30">
      <w:pPr>
        <w:pStyle w:val="Heading2"/>
        <w:spacing w:line="276" w:lineRule="auto"/>
        <w:rPr>
          <w:rFonts w:cstheme="majorHAnsi"/>
          <w:vertAlign w:val="superscript"/>
          <w:rPrChange w:id="6623" w:author="phuong vu" w:date="2018-11-25T21:55:00Z">
            <w:rPr>
              <w:vertAlign w:val="superscript"/>
            </w:rPr>
          </w:rPrChange>
        </w:rPr>
        <w:pPrChange w:id="6624" w:author="phuong vu" w:date="2018-11-23T13:48:00Z">
          <w:pPr>
            <w:pStyle w:val="Heading2"/>
          </w:pPr>
        </w:pPrChange>
      </w:pPr>
      <w:bookmarkStart w:id="6625" w:name="_Toc484566611"/>
      <w:bookmarkStart w:id="6626" w:name="_Toc530662501"/>
      <w:r w:rsidRPr="00BA3432">
        <w:rPr>
          <w:rFonts w:cstheme="majorHAnsi"/>
          <w:rPrChange w:id="6627" w:author="phuong vu" w:date="2018-11-25T21:55:00Z">
            <w:rPr/>
          </w:rPrChange>
        </w:rPr>
        <w:t>Tìm hiểu về nền tảng Android</w:t>
      </w:r>
      <w:bookmarkEnd w:id="6625"/>
      <w:r w:rsidR="00530384" w:rsidRPr="00BA3432">
        <w:rPr>
          <w:rFonts w:cstheme="majorHAnsi"/>
          <w:vertAlign w:val="superscript"/>
          <w:rPrChange w:id="6628" w:author="phuong vu" w:date="2018-11-25T21:55:00Z">
            <w:rPr>
              <w:vertAlign w:val="superscript"/>
            </w:rPr>
          </w:rPrChange>
        </w:rPr>
        <w:t>[1]</w:t>
      </w:r>
      <w:bookmarkEnd w:id="6626"/>
    </w:p>
    <w:p w14:paraId="446DFF32" w14:textId="77777777" w:rsidR="004863AF" w:rsidRPr="00BA3432" w:rsidRDefault="004863AF">
      <w:pPr>
        <w:spacing w:line="276" w:lineRule="auto"/>
        <w:ind w:firstLine="720"/>
        <w:rPr>
          <w:b/>
          <w:rPrChange w:id="6629" w:author="phuong vu" w:date="2018-11-25T21:55:00Z">
            <w:rPr>
              <w:b/>
            </w:rPr>
          </w:rPrChange>
        </w:rPr>
        <w:pPrChange w:id="6630" w:author="phuong vu" w:date="2018-11-23T13:48:00Z">
          <w:pPr>
            <w:spacing w:line="360" w:lineRule="auto"/>
            <w:ind w:firstLine="720"/>
          </w:pPr>
        </w:pPrChange>
      </w:pPr>
      <w:r w:rsidRPr="00BA3432">
        <w:rPr>
          <w:b/>
          <w:rPrChange w:id="6631" w:author="phuong vu" w:date="2018-11-25T21:55:00Z">
            <w:rPr>
              <w:b/>
            </w:rPr>
          </w:rPrChange>
        </w:rPr>
        <w:t xml:space="preserve">Giới thiệu: </w:t>
      </w:r>
    </w:p>
    <w:p w14:paraId="4AE40318" w14:textId="219C783F" w:rsidR="004863AF" w:rsidRPr="00AD0E2E" w:rsidDel="00F60EFE" w:rsidRDefault="004863AF">
      <w:pPr>
        <w:spacing w:line="276" w:lineRule="auto"/>
        <w:ind w:firstLine="720"/>
        <w:rPr>
          <w:del w:id="6632" w:author="phuong vu" w:date="2018-11-22T13:15:00Z"/>
        </w:rPr>
        <w:pPrChange w:id="6633" w:author="phuong vu" w:date="2018-11-23T13:48:00Z">
          <w:pPr>
            <w:spacing w:line="360" w:lineRule="auto"/>
            <w:ind w:firstLine="720"/>
          </w:pPr>
        </w:pPrChange>
      </w:pPr>
      <w:r w:rsidRPr="00BA3432">
        <w:rPr>
          <w:rPrChange w:id="6634" w:author="phuong vu" w:date="2018-11-25T21:55:00Z">
            <w:rPr/>
          </w:rPrChange>
        </w:rPr>
        <w:t xml:space="preserve">Android là một hệ điều hành được thiết kế dành cho các thiết bị di động có màn hình cảm ứng như điện thoại thông minh và máy tính bảng, phát triển bởi Google dựa trên nền tảng Linux. </w:t>
      </w:r>
      <w:ins w:id="6635" w:author="phuong vu" w:date="2018-11-22T13:14:00Z">
        <w:r w:rsidR="00F60EFE" w:rsidRPr="00BA3432">
          <w:rPr>
            <w:rPrChange w:id="6636" w:author="phuong vu" w:date="2018-11-25T21:55:00Z">
              <w:rPr>
                <w:lang w:val="en-US"/>
              </w:rPr>
            </w:rPrChange>
          </w:rPr>
          <w:t xml:space="preserve"> </w:t>
        </w:r>
      </w:ins>
      <w:del w:id="6637" w:author="phuong vu" w:date="2018-11-22T13:14:00Z">
        <w:r w:rsidRPr="00AD0E2E" w:rsidDel="00F60EFE">
          <w:delText>Trư</w:delText>
        </w:r>
        <w:r w:rsidRPr="00BA3432" w:rsidDel="00F60EFE">
          <w:rPr>
            <w:rPrChange w:id="6638" w:author="phuong vu" w:date="2018-11-25T21:55:00Z">
              <w:rPr/>
            </w:rPrChange>
          </w:rPr>
          <w:delText xml:space="preserve">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A3432">
        <w:rPr>
          <w:rPrChange w:id="6639" w:author="phuong vu" w:date="2018-11-25T21:55:00Z">
            <w:rPr/>
          </w:rPrChange>
        </w:rPr>
        <w:t>Các nhà phát triển viết ứng dụng cho Android dựa trên ngôn ngữ Java</w:t>
      </w:r>
      <w:ins w:id="6640" w:author="phuong vu" w:date="2018-11-22T13:15:00Z">
        <w:r w:rsidR="00F60EFE" w:rsidRPr="00BA3432">
          <w:rPr>
            <w:rPrChange w:id="6641" w:author="phuong vu" w:date="2018-11-25T21:55:00Z">
              <w:rPr>
                <w:lang w:val="en-US"/>
              </w:rPr>
            </w:rPrChange>
          </w:rPr>
          <w:t>, Kotlin, …</w:t>
        </w:r>
      </w:ins>
      <w:r w:rsidRPr="00AD0E2E">
        <w:t>.</w:t>
      </w:r>
      <w:ins w:id="6642" w:author="phuong vu" w:date="2018-11-22T13:15:00Z">
        <w:r w:rsidR="00F60EFE" w:rsidRPr="00BA3432">
          <w:rPr>
            <w:rPrChange w:id="6643" w:author="phuong vu" w:date="2018-11-25T21:55:00Z">
              <w:rPr>
                <w:lang w:val="en-US"/>
              </w:rPr>
            </w:rPrChange>
          </w:rPr>
          <w:t xml:space="preserve"> </w:t>
        </w:r>
      </w:ins>
    </w:p>
    <w:p w14:paraId="28579912" w14:textId="4C6E612F" w:rsidR="004863AF" w:rsidRPr="00BA3432" w:rsidRDefault="004863AF">
      <w:pPr>
        <w:spacing w:line="276" w:lineRule="auto"/>
        <w:ind w:firstLine="720"/>
        <w:rPr>
          <w:rPrChange w:id="6644" w:author="phuong vu" w:date="2018-11-25T21:55:00Z">
            <w:rPr/>
          </w:rPrChange>
        </w:rPr>
        <w:pPrChange w:id="6645" w:author="phuong vu" w:date="2018-11-23T13:48:00Z">
          <w:pPr>
            <w:spacing w:line="360" w:lineRule="auto"/>
            <w:ind w:firstLine="720"/>
          </w:pPr>
        </w:pPrChange>
      </w:pPr>
      <w:r w:rsidRPr="00BA3432">
        <w:rPr>
          <w:rPrChange w:id="6646" w:author="phuong vu" w:date="2018-11-25T21:55:00Z">
            <w:rPr/>
          </w:rPrChange>
        </w:rPr>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6647" w:author="phuong vu" w:date="2018-11-22T13:15:00Z">
        <w:r w:rsidRPr="00BA3432" w:rsidDel="00F60EFE">
          <w:rPr>
            <w:rPrChange w:id="6648" w:author="phuong vu" w:date="2018-11-25T21:55:00Z">
              <w:rPr/>
            </w:rPrChange>
          </w:rPr>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Pr="00AD0E2E" w:rsidRDefault="004863AF">
      <w:pPr>
        <w:keepNext/>
        <w:spacing w:line="276" w:lineRule="auto"/>
        <w:ind w:firstLine="720"/>
        <w:jc w:val="center"/>
        <w:pPrChange w:id="6649" w:author="phuong vu" w:date="2018-11-23T13:48:00Z">
          <w:pPr>
            <w:keepNext/>
            <w:spacing w:line="360" w:lineRule="auto"/>
            <w:ind w:firstLine="720"/>
            <w:jc w:val="center"/>
          </w:pPr>
        </w:pPrChange>
      </w:pPr>
      <w:r w:rsidRPr="00AD0E2E">
        <w:rPr>
          <w:noProof/>
          <w:lang w:val="en-US"/>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2">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6E27FDF0" w:rsidR="004863AF" w:rsidRPr="00BA3432" w:rsidRDefault="00B243D7">
      <w:pPr>
        <w:pStyle w:val="Caption"/>
        <w:spacing w:line="276" w:lineRule="auto"/>
        <w:rPr>
          <w:szCs w:val="26"/>
          <w:lang w:val="en-US"/>
          <w:rPrChange w:id="6650" w:author="phuong vu" w:date="2018-11-25T21:55:00Z">
            <w:rPr>
              <w:szCs w:val="26"/>
              <w:lang w:val="en-US"/>
            </w:rPr>
          </w:rPrChange>
        </w:rPr>
        <w:pPrChange w:id="6651" w:author="phuong vu" w:date="2018-11-23T13:48:00Z">
          <w:pPr>
            <w:pStyle w:val="Caption"/>
          </w:pPr>
        </w:pPrChange>
      </w:pPr>
      <w:bookmarkStart w:id="6652" w:name="_Toc530662924"/>
      <w:r w:rsidRPr="00BA3432">
        <w:rPr>
          <w:szCs w:val="26"/>
          <w:rPrChange w:id="6653" w:author="phuong vu" w:date="2018-11-25T21:55:00Z">
            <w:rPr>
              <w:szCs w:val="26"/>
            </w:rPr>
          </w:rPrChange>
        </w:rPr>
        <w:t xml:space="preserve">Hình </w:t>
      </w:r>
      <w:ins w:id="6654"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2</w:t>
      </w:r>
      <w:ins w:id="6655"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6656" w:author="phuong vu" w:date="2018-11-26T01:11:00Z">
        <w:r w:rsidR="00300FEC">
          <w:rPr>
            <w:noProof/>
            <w:szCs w:val="26"/>
          </w:rPr>
          <w:t>1</w:t>
        </w:r>
        <w:r w:rsidR="00300FEC">
          <w:rPr>
            <w:szCs w:val="26"/>
          </w:rPr>
          <w:fldChar w:fldCharType="end"/>
        </w:r>
      </w:ins>
      <w:del w:id="6657" w:author="phuong vu" w:date="2018-11-16T11:28:00Z">
        <w:r w:rsidR="006C103E" w:rsidRPr="00BA3432" w:rsidDel="00EC5005">
          <w:rPr>
            <w:szCs w:val="26"/>
            <w:rPrChange w:id="6658" w:author="phuong vu" w:date="2018-11-25T21:55:00Z">
              <w:rPr>
                <w:szCs w:val="26"/>
              </w:rPr>
            </w:rPrChange>
          </w:rPr>
          <w:fldChar w:fldCharType="begin"/>
        </w:r>
        <w:r w:rsidR="006C103E" w:rsidRPr="00BA3432" w:rsidDel="00EC5005">
          <w:rPr>
            <w:szCs w:val="26"/>
            <w:rPrChange w:id="6659" w:author="phuong vu" w:date="2018-11-25T21:55:00Z">
              <w:rPr>
                <w:szCs w:val="26"/>
              </w:rPr>
            </w:rPrChange>
          </w:rPr>
          <w:delInstrText xml:space="preserve"> STYLEREF 1 \s </w:delInstrText>
        </w:r>
        <w:r w:rsidR="006C103E" w:rsidRPr="00BA3432" w:rsidDel="00EC5005">
          <w:rPr>
            <w:szCs w:val="26"/>
            <w:rPrChange w:id="6660" w:author="phuong vu" w:date="2018-11-25T21:55:00Z">
              <w:rPr>
                <w:szCs w:val="26"/>
              </w:rPr>
            </w:rPrChange>
          </w:rPr>
          <w:fldChar w:fldCharType="separate"/>
        </w:r>
        <w:r w:rsidR="006C103E" w:rsidRPr="00BA3432" w:rsidDel="00EC5005">
          <w:rPr>
            <w:noProof/>
            <w:szCs w:val="26"/>
            <w:rPrChange w:id="6661" w:author="phuong vu" w:date="2018-11-25T21:55:00Z">
              <w:rPr>
                <w:noProof/>
                <w:szCs w:val="26"/>
              </w:rPr>
            </w:rPrChange>
          </w:rPr>
          <w:delText>2</w:delText>
        </w:r>
        <w:r w:rsidR="006C103E" w:rsidRPr="00BA3432" w:rsidDel="00EC5005">
          <w:rPr>
            <w:szCs w:val="26"/>
            <w:rPrChange w:id="6662"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6663" w:author="phuong vu" w:date="2018-11-25T21:55:00Z">
              <w:rPr>
                <w:szCs w:val="26"/>
              </w:rPr>
            </w:rPrChange>
          </w:rPr>
          <w:delInstrText xml:space="preserve"> SEQ Hình \* ARABIC \s 1 </w:delInstrText>
        </w:r>
        <w:r w:rsidR="006C103E" w:rsidRPr="00BA3432" w:rsidDel="00EC5005">
          <w:rPr>
            <w:szCs w:val="26"/>
            <w:rPrChange w:id="6664" w:author="phuong vu" w:date="2018-11-25T21:55:00Z">
              <w:rPr>
                <w:szCs w:val="26"/>
              </w:rPr>
            </w:rPrChange>
          </w:rPr>
          <w:fldChar w:fldCharType="separate"/>
        </w:r>
        <w:r w:rsidR="006C103E" w:rsidRPr="00BA3432" w:rsidDel="00EC5005">
          <w:rPr>
            <w:noProof/>
            <w:szCs w:val="26"/>
            <w:rPrChange w:id="6665" w:author="phuong vu" w:date="2018-11-25T21:55:00Z">
              <w:rPr>
                <w:noProof/>
                <w:szCs w:val="26"/>
              </w:rPr>
            </w:rPrChange>
          </w:rPr>
          <w:delText>1</w:delText>
        </w:r>
        <w:r w:rsidR="006C103E" w:rsidRPr="00BA3432" w:rsidDel="00EC5005">
          <w:rPr>
            <w:szCs w:val="26"/>
            <w:rPrChange w:id="6666" w:author="phuong vu" w:date="2018-11-25T21:55:00Z">
              <w:rPr>
                <w:szCs w:val="26"/>
              </w:rPr>
            </w:rPrChange>
          </w:rPr>
          <w:fldChar w:fldCharType="end"/>
        </w:r>
      </w:del>
      <w:r w:rsidRPr="00AD0E2E">
        <w:rPr>
          <w:szCs w:val="26"/>
          <w:lang w:val="en-US"/>
        </w:rPr>
        <w:t xml:space="preserve"> </w:t>
      </w:r>
      <w:r w:rsidRPr="00BA3432">
        <w:rPr>
          <w:szCs w:val="26"/>
          <w:rPrChange w:id="6667" w:author="phuong vu" w:date="2018-11-25T21:55:00Z">
            <w:rPr>
              <w:szCs w:val="26"/>
            </w:rPr>
          </w:rPrChange>
        </w:rPr>
        <w:t>Giao diện Android 7.0 Nougat</w:t>
      </w:r>
      <w:bookmarkEnd w:id="6652"/>
    </w:p>
    <w:p w14:paraId="7FFDBF81" w14:textId="129A0F6A" w:rsidR="00997C30" w:rsidRPr="00BA3432" w:rsidRDefault="00997C30">
      <w:pPr>
        <w:pStyle w:val="Heading2"/>
        <w:spacing w:line="276" w:lineRule="auto"/>
        <w:rPr>
          <w:rFonts w:cstheme="majorHAnsi"/>
          <w:vertAlign w:val="superscript"/>
          <w:rPrChange w:id="6668" w:author="phuong vu" w:date="2018-11-25T21:55:00Z">
            <w:rPr>
              <w:vertAlign w:val="superscript"/>
            </w:rPr>
          </w:rPrChange>
        </w:rPr>
        <w:pPrChange w:id="6669" w:author="phuong vu" w:date="2018-11-23T13:48:00Z">
          <w:pPr>
            <w:pStyle w:val="Heading2"/>
          </w:pPr>
        </w:pPrChange>
      </w:pPr>
      <w:bookmarkStart w:id="6670" w:name="_Toc529231505"/>
      <w:bookmarkStart w:id="6671" w:name="_Toc484566612"/>
      <w:bookmarkStart w:id="6672" w:name="_Toc530662502"/>
      <w:bookmarkEnd w:id="6670"/>
      <w:r w:rsidRPr="00BA3432">
        <w:rPr>
          <w:rFonts w:cstheme="majorHAnsi"/>
          <w:rPrChange w:id="6673" w:author="phuong vu" w:date="2018-11-25T21:55:00Z">
            <w:rPr/>
          </w:rPrChange>
        </w:rPr>
        <w:t xml:space="preserve">Tìm hiểu về </w:t>
      </w:r>
      <w:bookmarkEnd w:id="6671"/>
      <w:r w:rsidR="001D00CB" w:rsidRPr="00BA3432">
        <w:rPr>
          <w:rFonts w:cstheme="majorHAnsi"/>
          <w:rPrChange w:id="6674" w:author="phuong vu" w:date="2018-11-25T21:55:00Z">
            <w:rPr/>
          </w:rPrChange>
        </w:rPr>
        <w:t>GraphQL</w:t>
      </w:r>
      <w:r w:rsidR="00653696" w:rsidRPr="00BA3432">
        <w:rPr>
          <w:rFonts w:cstheme="majorHAnsi"/>
          <w:rPrChange w:id="6675" w:author="phuong vu" w:date="2018-11-25T21:55:00Z">
            <w:rPr/>
          </w:rPrChange>
        </w:rPr>
        <w:t xml:space="preserve"> </w:t>
      </w:r>
      <w:r w:rsidR="00530384" w:rsidRPr="00BA3432">
        <w:rPr>
          <w:rFonts w:cstheme="majorHAnsi"/>
          <w:vertAlign w:val="superscript"/>
          <w:rPrChange w:id="6676" w:author="phuong vu" w:date="2018-11-25T21:55:00Z">
            <w:rPr>
              <w:vertAlign w:val="superscript"/>
            </w:rPr>
          </w:rPrChange>
        </w:rPr>
        <w:t>[2]</w:t>
      </w:r>
      <w:bookmarkEnd w:id="6672"/>
    </w:p>
    <w:p w14:paraId="44A8BDE9" w14:textId="390718EA" w:rsidR="006B44B5" w:rsidRPr="00BA3432" w:rsidRDefault="006B44B5">
      <w:pPr>
        <w:spacing w:line="276" w:lineRule="auto"/>
        <w:ind w:firstLine="720"/>
        <w:rPr>
          <w:b/>
          <w:lang w:val="en-US"/>
          <w:rPrChange w:id="6677" w:author="phuong vu" w:date="2018-11-25T21:55:00Z">
            <w:rPr>
              <w:b/>
              <w:lang w:val="en-US"/>
            </w:rPr>
          </w:rPrChange>
        </w:rPr>
        <w:pPrChange w:id="6678" w:author="phuong vu" w:date="2018-11-23T13:48:00Z">
          <w:pPr>
            <w:spacing w:line="360" w:lineRule="auto"/>
            <w:ind w:firstLine="720"/>
          </w:pPr>
        </w:pPrChange>
      </w:pPr>
      <w:r w:rsidRPr="00BA3432">
        <w:rPr>
          <w:b/>
          <w:lang w:val="en-US"/>
          <w:rPrChange w:id="6679" w:author="phuong vu" w:date="2018-11-25T21:55:00Z">
            <w:rPr>
              <w:b/>
              <w:lang w:val="en-US"/>
            </w:rPr>
          </w:rPrChange>
        </w:rPr>
        <w:t>Giới thiệu:</w:t>
      </w:r>
    </w:p>
    <w:p w14:paraId="6ECFF5A3" w14:textId="294CAA9F" w:rsidR="006B44B5" w:rsidRPr="00BA3432" w:rsidRDefault="001D00CB">
      <w:pPr>
        <w:spacing w:line="276" w:lineRule="auto"/>
        <w:ind w:firstLine="720"/>
        <w:rPr>
          <w:lang w:val="en-US"/>
          <w:rPrChange w:id="6680" w:author="phuong vu" w:date="2018-11-25T21:55:00Z">
            <w:rPr>
              <w:lang w:val="en-US"/>
            </w:rPr>
          </w:rPrChange>
        </w:rPr>
        <w:pPrChange w:id="6681" w:author="phuong vu" w:date="2018-11-23T13:48:00Z">
          <w:pPr>
            <w:ind w:firstLine="720"/>
          </w:pPr>
        </w:pPrChange>
      </w:pPr>
      <w:r w:rsidRPr="00BA3432">
        <w:rPr>
          <w:lang w:val="en-US"/>
          <w:rPrChange w:id="6682" w:author="phuong vu" w:date="2018-11-25T21:55:00Z">
            <w:rPr>
              <w:lang w:val="en-US"/>
            </w:rPr>
          </w:rPrChange>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Pr="00BA3432" w:rsidRDefault="006B44B5">
      <w:pPr>
        <w:spacing w:line="276" w:lineRule="auto"/>
        <w:ind w:firstLine="720"/>
        <w:rPr>
          <w:b/>
          <w:lang w:val="da-DK"/>
          <w:rPrChange w:id="6683" w:author="phuong vu" w:date="2018-11-25T21:55:00Z">
            <w:rPr>
              <w:b/>
              <w:lang w:val="da-DK"/>
            </w:rPr>
          </w:rPrChange>
        </w:rPr>
        <w:pPrChange w:id="6684" w:author="phuong vu" w:date="2018-11-23T13:48:00Z">
          <w:pPr>
            <w:spacing w:line="360" w:lineRule="auto"/>
            <w:ind w:firstLine="720"/>
          </w:pPr>
        </w:pPrChange>
      </w:pPr>
      <w:r w:rsidRPr="00BA3432">
        <w:rPr>
          <w:b/>
          <w:lang w:val="da-DK"/>
          <w:rPrChange w:id="6685" w:author="phuong vu" w:date="2018-11-25T21:55:00Z">
            <w:rPr>
              <w:b/>
              <w:lang w:val="da-DK"/>
            </w:rPr>
          </w:rPrChange>
        </w:rPr>
        <w:t>Đặc điểm:</w:t>
      </w:r>
    </w:p>
    <w:p w14:paraId="45961B97" w14:textId="4A356120" w:rsidR="001D00CB" w:rsidRPr="00BA3432" w:rsidRDefault="001D00CB">
      <w:pPr>
        <w:spacing w:line="276" w:lineRule="auto"/>
        <w:ind w:firstLine="720"/>
        <w:rPr>
          <w:lang w:val="da-DK"/>
          <w:rPrChange w:id="6686" w:author="phuong vu" w:date="2018-11-25T21:55:00Z">
            <w:rPr>
              <w:lang w:val="da-DK"/>
            </w:rPr>
          </w:rPrChange>
        </w:rPr>
        <w:pPrChange w:id="6687" w:author="phuong vu" w:date="2018-11-23T13:48:00Z">
          <w:pPr>
            <w:ind w:firstLine="720"/>
          </w:pPr>
        </w:pPrChange>
      </w:pPr>
      <w:r w:rsidRPr="00BA3432">
        <w:rPr>
          <w:lang w:val="da-DK"/>
          <w:rPrChange w:id="6688" w:author="phuong vu" w:date="2018-11-25T21:55:00Z">
            <w:rPr>
              <w:lang w:val="da-DK"/>
            </w:rPr>
          </w:rPrChange>
        </w:rPr>
        <w:lastRenderedPageBreak/>
        <w:t xml:space="preserve">- </w:t>
      </w:r>
      <w:r w:rsidRPr="00BA3432">
        <w:rPr>
          <w:i/>
          <w:lang w:val="da-DK"/>
          <w:rPrChange w:id="6689" w:author="phuong vu" w:date="2018-11-25T21:55:00Z">
            <w:rPr>
              <w:i/>
              <w:lang w:val="da-DK"/>
            </w:rPr>
          </w:rPrChange>
        </w:rPr>
        <w:t>Thay thế cho REST:</w:t>
      </w:r>
      <w:r w:rsidRPr="00BA3432">
        <w:rPr>
          <w:lang w:val="da-DK"/>
          <w:rPrChange w:id="6690" w:author="phuong vu" w:date="2018-11-25T21:55:00Z">
            <w:rPr>
              <w:lang w:val="da-DK"/>
            </w:rPr>
          </w:rPrChange>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BA3432" w:rsidRDefault="001D00CB">
      <w:pPr>
        <w:spacing w:line="276" w:lineRule="auto"/>
        <w:ind w:firstLine="720"/>
        <w:rPr>
          <w:lang w:val="da-DK"/>
          <w:rPrChange w:id="6691" w:author="phuong vu" w:date="2018-11-25T21:55:00Z">
            <w:rPr>
              <w:lang w:val="da-DK"/>
            </w:rPr>
          </w:rPrChange>
        </w:rPr>
        <w:pPrChange w:id="6692" w:author="phuong vu" w:date="2018-11-23T13:48:00Z">
          <w:pPr>
            <w:ind w:firstLine="720"/>
          </w:pPr>
        </w:pPrChange>
      </w:pPr>
      <w:r w:rsidRPr="00BA3432">
        <w:rPr>
          <w:lang w:val="da-DK"/>
          <w:rPrChange w:id="6693" w:author="phuong vu" w:date="2018-11-25T21:55:00Z">
            <w:rPr>
              <w:lang w:val="da-DK"/>
            </w:rPr>
          </w:rPrChange>
        </w:rPr>
        <w:t xml:space="preserve">- </w:t>
      </w:r>
      <w:r w:rsidR="007643F4" w:rsidRPr="00BA3432">
        <w:rPr>
          <w:i/>
          <w:lang w:val="da-DK"/>
          <w:rPrChange w:id="6694" w:author="phuong vu" w:date="2018-11-25T21:55:00Z">
            <w:rPr>
              <w:i/>
              <w:lang w:val="da-DK"/>
            </w:rPr>
          </w:rPrChange>
        </w:rPr>
        <w:t>Định nghĩa cơ sở dữ liệu và kiểu dữ liệu</w:t>
      </w:r>
      <w:r w:rsidRPr="00BA3432">
        <w:rPr>
          <w:i/>
          <w:lang w:val="da-DK"/>
          <w:rPrChange w:id="6695" w:author="phuong vu" w:date="2018-11-25T21:55:00Z">
            <w:rPr>
              <w:i/>
              <w:lang w:val="da-DK"/>
            </w:rPr>
          </w:rPrChange>
        </w:rPr>
        <w:t>:</w:t>
      </w:r>
    </w:p>
    <w:p w14:paraId="4F88E42B" w14:textId="3B49370B" w:rsidR="001D00CB" w:rsidRPr="00BA3432" w:rsidRDefault="001D00CB">
      <w:pPr>
        <w:spacing w:line="276" w:lineRule="auto"/>
        <w:ind w:left="720" w:firstLine="720"/>
        <w:rPr>
          <w:lang w:val="da-DK"/>
          <w:rPrChange w:id="6696" w:author="phuong vu" w:date="2018-11-25T21:55:00Z">
            <w:rPr>
              <w:lang w:val="da-DK"/>
            </w:rPr>
          </w:rPrChange>
        </w:rPr>
        <w:pPrChange w:id="6697" w:author="phuong vu" w:date="2018-11-23T13:48:00Z">
          <w:pPr>
            <w:ind w:left="720" w:firstLine="720"/>
          </w:pPr>
        </w:pPrChange>
      </w:pPr>
      <w:r w:rsidRPr="00BA3432">
        <w:rPr>
          <w:lang w:val="da-DK"/>
          <w:rPrChange w:id="6698" w:author="phuong vu" w:date="2018-11-25T21:55:00Z">
            <w:rPr>
              <w:lang w:val="da-DK"/>
            </w:rPr>
          </w:rPrChange>
        </w:rPr>
        <w:t>+ 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Pr="00BA3432" w:rsidRDefault="001D00CB">
      <w:pPr>
        <w:spacing w:line="276" w:lineRule="auto"/>
        <w:ind w:left="720" w:firstLine="720"/>
        <w:rPr>
          <w:lang w:val="da-DK"/>
          <w:rPrChange w:id="6699" w:author="phuong vu" w:date="2018-11-25T21:55:00Z">
            <w:rPr>
              <w:lang w:val="da-DK"/>
            </w:rPr>
          </w:rPrChange>
        </w:rPr>
        <w:pPrChange w:id="6700" w:author="phuong vu" w:date="2018-11-23T13:48:00Z">
          <w:pPr>
            <w:ind w:left="720" w:firstLine="720"/>
          </w:pPr>
        </w:pPrChange>
      </w:pPr>
      <w:r w:rsidRPr="00BA3432">
        <w:rPr>
          <w:lang w:val="da-DK"/>
          <w:rPrChange w:id="6701" w:author="phuong vu" w:date="2018-11-25T21:55:00Z">
            <w:rPr>
              <w:lang w:val="da-DK"/>
            </w:rPr>
          </w:rPrChange>
        </w:rPr>
        <w:t>+ Schema này được dùng như là một bản giao dịch giữa client và server để xác định client có thể truy cập dữ liệu như thế nào.</w:t>
      </w:r>
    </w:p>
    <w:p w14:paraId="4AB994C4" w14:textId="7774D03C" w:rsidR="007643F4" w:rsidRPr="00BA3432" w:rsidRDefault="001D00CB">
      <w:pPr>
        <w:spacing w:line="276" w:lineRule="auto"/>
        <w:rPr>
          <w:lang w:val="da-DK"/>
          <w:rPrChange w:id="6702" w:author="phuong vu" w:date="2018-11-25T21:55:00Z">
            <w:rPr>
              <w:lang w:val="da-DK"/>
            </w:rPr>
          </w:rPrChange>
        </w:rPr>
        <w:pPrChange w:id="6703" w:author="phuong vu" w:date="2018-11-23T13:48:00Z">
          <w:pPr/>
        </w:pPrChange>
      </w:pPr>
      <w:r w:rsidRPr="00BA3432">
        <w:rPr>
          <w:lang w:val="da-DK"/>
          <w:rPrChange w:id="6704" w:author="phuong vu" w:date="2018-11-25T21:55:00Z">
            <w:rPr>
              <w:lang w:val="da-DK"/>
            </w:rPr>
          </w:rPrChange>
        </w:rPr>
        <w:tab/>
      </w:r>
      <w:r w:rsidR="007643F4" w:rsidRPr="00BA3432">
        <w:rPr>
          <w:i/>
          <w:lang w:val="da-DK"/>
          <w:rPrChange w:id="6705" w:author="phuong vu" w:date="2018-11-25T21:55:00Z">
            <w:rPr>
              <w:i/>
              <w:lang w:val="da-DK"/>
            </w:rPr>
          </w:rPrChange>
        </w:rPr>
        <w:t xml:space="preserve">- Truy vấn dữ liệu (Query): </w:t>
      </w:r>
      <w:r w:rsidR="007643F4" w:rsidRPr="00BA3432">
        <w:rPr>
          <w:lang w:val="da-DK"/>
          <w:rPrChange w:id="6706" w:author="phuong vu" w:date="2018-11-25T21:55:00Z">
            <w:rPr>
              <w:lang w:val="da-DK"/>
            </w:rPr>
          </w:rPrChange>
        </w:rPr>
        <w:t>GraphQL sử dụng việc nạp dữ liệu khác với REST. Nó chí có duy nhất 1 single endpont và hoàn toàn phụ thuộc vào client để xác định những dữ liệu cần thiết. Vì thế client phải chỉ ra các trường cần thiết.</w:t>
      </w:r>
    </w:p>
    <w:p w14:paraId="5D0F35EC" w14:textId="77777777" w:rsidR="00B243D7" w:rsidRPr="00AD0E2E" w:rsidRDefault="007643F4">
      <w:pPr>
        <w:keepNext/>
        <w:spacing w:line="276" w:lineRule="auto"/>
        <w:pPrChange w:id="6707" w:author="phuong vu" w:date="2018-11-23T13:48:00Z">
          <w:pPr>
            <w:keepNext/>
          </w:pPr>
        </w:pPrChange>
      </w:pPr>
      <w:r w:rsidRPr="00AD0E2E">
        <w:rPr>
          <w:noProof/>
          <w:lang w:val="en-US"/>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979805"/>
                    </a:xfrm>
                    <a:prstGeom prst="rect">
                      <a:avLst/>
                    </a:prstGeom>
                  </pic:spPr>
                </pic:pic>
              </a:graphicData>
            </a:graphic>
          </wp:inline>
        </w:drawing>
      </w:r>
    </w:p>
    <w:p w14:paraId="42CBB7B4" w14:textId="288F051F" w:rsidR="007643F4" w:rsidRPr="00AD0E2E" w:rsidRDefault="00B243D7">
      <w:pPr>
        <w:pStyle w:val="Caption"/>
        <w:spacing w:line="276" w:lineRule="auto"/>
        <w:rPr>
          <w:szCs w:val="26"/>
        </w:rPr>
        <w:pPrChange w:id="6708" w:author="phuong vu" w:date="2018-11-23T13:48:00Z">
          <w:pPr>
            <w:pStyle w:val="Caption"/>
          </w:pPr>
        </w:pPrChange>
      </w:pPr>
      <w:bookmarkStart w:id="6709" w:name="_Toc530662925"/>
      <w:r w:rsidRPr="00BA3432">
        <w:rPr>
          <w:szCs w:val="26"/>
          <w:rPrChange w:id="6710" w:author="phuong vu" w:date="2018-11-25T21:55:00Z">
            <w:rPr>
              <w:szCs w:val="26"/>
            </w:rPr>
          </w:rPrChange>
        </w:rPr>
        <w:t xml:space="preserve">Hình </w:t>
      </w:r>
      <w:ins w:id="6711"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2</w:t>
      </w:r>
      <w:ins w:id="6712"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6713" w:author="phuong vu" w:date="2018-11-26T01:11:00Z">
        <w:r w:rsidR="00300FEC">
          <w:rPr>
            <w:noProof/>
            <w:szCs w:val="26"/>
          </w:rPr>
          <w:t>2</w:t>
        </w:r>
        <w:r w:rsidR="00300FEC">
          <w:rPr>
            <w:szCs w:val="26"/>
          </w:rPr>
          <w:fldChar w:fldCharType="end"/>
        </w:r>
      </w:ins>
      <w:del w:id="6714" w:author="phuong vu" w:date="2018-11-16T11:28:00Z">
        <w:r w:rsidR="006C103E" w:rsidRPr="00BA3432" w:rsidDel="00EC5005">
          <w:rPr>
            <w:szCs w:val="26"/>
            <w:rPrChange w:id="6715" w:author="phuong vu" w:date="2018-11-25T21:55:00Z">
              <w:rPr>
                <w:szCs w:val="26"/>
              </w:rPr>
            </w:rPrChange>
          </w:rPr>
          <w:fldChar w:fldCharType="begin"/>
        </w:r>
        <w:r w:rsidR="006C103E" w:rsidRPr="00BA3432" w:rsidDel="00EC5005">
          <w:rPr>
            <w:szCs w:val="26"/>
            <w:rPrChange w:id="6716" w:author="phuong vu" w:date="2018-11-25T21:55:00Z">
              <w:rPr>
                <w:szCs w:val="26"/>
              </w:rPr>
            </w:rPrChange>
          </w:rPr>
          <w:delInstrText xml:space="preserve"> STYLEREF 1 \s </w:delInstrText>
        </w:r>
        <w:r w:rsidR="006C103E" w:rsidRPr="00BA3432" w:rsidDel="00EC5005">
          <w:rPr>
            <w:szCs w:val="26"/>
            <w:rPrChange w:id="6717" w:author="phuong vu" w:date="2018-11-25T21:55:00Z">
              <w:rPr>
                <w:szCs w:val="26"/>
              </w:rPr>
            </w:rPrChange>
          </w:rPr>
          <w:fldChar w:fldCharType="separate"/>
        </w:r>
        <w:r w:rsidR="006C103E" w:rsidRPr="00BA3432" w:rsidDel="00EC5005">
          <w:rPr>
            <w:noProof/>
            <w:szCs w:val="26"/>
            <w:rPrChange w:id="6718" w:author="phuong vu" w:date="2018-11-25T21:55:00Z">
              <w:rPr>
                <w:noProof/>
                <w:szCs w:val="26"/>
              </w:rPr>
            </w:rPrChange>
          </w:rPr>
          <w:delText>2</w:delText>
        </w:r>
        <w:r w:rsidR="006C103E" w:rsidRPr="00BA3432" w:rsidDel="00EC5005">
          <w:rPr>
            <w:szCs w:val="26"/>
            <w:rPrChange w:id="6719"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6720" w:author="phuong vu" w:date="2018-11-25T21:55:00Z">
              <w:rPr>
                <w:szCs w:val="26"/>
              </w:rPr>
            </w:rPrChange>
          </w:rPr>
          <w:delInstrText xml:space="preserve"> SEQ Hình \* ARABIC \s 1 </w:delInstrText>
        </w:r>
        <w:r w:rsidR="006C103E" w:rsidRPr="00BA3432" w:rsidDel="00EC5005">
          <w:rPr>
            <w:szCs w:val="26"/>
            <w:rPrChange w:id="6721" w:author="phuong vu" w:date="2018-11-25T21:55:00Z">
              <w:rPr>
                <w:szCs w:val="26"/>
              </w:rPr>
            </w:rPrChange>
          </w:rPr>
          <w:fldChar w:fldCharType="separate"/>
        </w:r>
        <w:r w:rsidR="006C103E" w:rsidRPr="00BA3432" w:rsidDel="00EC5005">
          <w:rPr>
            <w:noProof/>
            <w:szCs w:val="26"/>
            <w:rPrChange w:id="6722" w:author="phuong vu" w:date="2018-11-25T21:55:00Z">
              <w:rPr>
                <w:noProof/>
                <w:szCs w:val="26"/>
              </w:rPr>
            </w:rPrChange>
          </w:rPr>
          <w:delText>2</w:delText>
        </w:r>
        <w:r w:rsidR="006C103E" w:rsidRPr="00BA3432" w:rsidDel="00EC5005">
          <w:rPr>
            <w:szCs w:val="26"/>
            <w:rPrChange w:id="6723" w:author="phuong vu" w:date="2018-11-25T21:55:00Z">
              <w:rPr>
                <w:szCs w:val="26"/>
              </w:rPr>
            </w:rPrChange>
          </w:rPr>
          <w:fldChar w:fldCharType="end"/>
        </w:r>
      </w:del>
      <w:r w:rsidRPr="00BA3432">
        <w:rPr>
          <w:szCs w:val="26"/>
          <w:rPrChange w:id="6724" w:author="phuong vu" w:date="2018-11-25T21:55:00Z">
            <w:rPr>
              <w:szCs w:val="26"/>
              <w:lang w:val="en-US"/>
            </w:rPr>
          </w:rPrChange>
        </w:rPr>
        <w:t xml:space="preserve"> Ví dụ về truy vấn dữ liệu</w:t>
      </w:r>
      <w:bookmarkEnd w:id="6709"/>
    </w:p>
    <w:p w14:paraId="57659471" w14:textId="3D2B6100" w:rsidR="007643F4" w:rsidRPr="00BA3432" w:rsidRDefault="007643F4">
      <w:pPr>
        <w:spacing w:line="276" w:lineRule="auto"/>
        <w:jc w:val="center"/>
        <w:rPr>
          <w:i/>
          <w:lang w:val="da-DK"/>
          <w:rPrChange w:id="6725" w:author="phuong vu" w:date="2018-11-25T21:55:00Z">
            <w:rPr>
              <w:i/>
              <w:lang w:val="da-DK"/>
            </w:rPr>
          </w:rPrChange>
        </w:rPr>
        <w:pPrChange w:id="6726" w:author="phuong vu" w:date="2018-11-23T13:48:00Z">
          <w:pPr>
            <w:jc w:val="center"/>
          </w:pPr>
        </w:pPrChange>
      </w:pPr>
    </w:p>
    <w:p w14:paraId="70E44A36" w14:textId="0E6104D9" w:rsidR="007643F4" w:rsidRPr="00BA3432" w:rsidRDefault="007643F4">
      <w:pPr>
        <w:spacing w:line="276" w:lineRule="auto"/>
        <w:rPr>
          <w:lang w:val="da-DK"/>
          <w:rPrChange w:id="6727" w:author="phuong vu" w:date="2018-11-25T21:55:00Z">
            <w:rPr>
              <w:lang w:val="da-DK"/>
            </w:rPr>
          </w:rPrChange>
        </w:rPr>
        <w:pPrChange w:id="6728" w:author="phuong vu" w:date="2018-11-23T13:48:00Z">
          <w:pPr/>
        </w:pPrChange>
      </w:pPr>
      <w:r w:rsidRPr="00BA3432">
        <w:rPr>
          <w:lang w:val="da-DK"/>
          <w:rPrChange w:id="6729" w:author="phuong vu" w:date="2018-11-25T21:55:00Z">
            <w:rPr>
              <w:lang w:val="da-DK"/>
            </w:rPr>
          </w:rPrChange>
        </w:rPr>
        <w:tab/>
        <w:t xml:space="preserve">- </w:t>
      </w:r>
      <w:r w:rsidRPr="00BA3432">
        <w:rPr>
          <w:i/>
          <w:lang w:val="da-DK"/>
          <w:rPrChange w:id="6730" w:author="phuong vu" w:date="2018-11-25T21:55:00Z">
            <w:rPr>
              <w:i/>
              <w:lang w:val="da-DK"/>
            </w:rPr>
          </w:rPrChange>
        </w:rPr>
        <w:t xml:space="preserve">Thay đổi dữ liệu (Mutations): </w:t>
      </w:r>
      <w:r w:rsidRPr="00BA3432">
        <w:rPr>
          <w:lang w:val="da-DK"/>
          <w:rPrChange w:id="6731" w:author="phuong vu" w:date="2018-11-25T21:55:00Z">
            <w:rPr>
              <w:lang w:val="da-DK"/>
            </w:rPr>
          </w:rPrChange>
        </w:rPr>
        <w:t>Trong GraphQL viêc gửi các queries được gọi là mutations. Các mutation này có 3 loại là CREATE, UPDATE và DELETE. Mutation cũng có cú pháp giống như try vấn dữ liệu (Query).</w:t>
      </w:r>
    </w:p>
    <w:p w14:paraId="674C1C62" w14:textId="44350575" w:rsidR="00B243D7" w:rsidRPr="00AD0E2E" w:rsidRDefault="007643F4">
      <w:pPr>
        <w:keepNext/>
        <w:spacing w:line="276" w:lineRule="auto"/>
        <w:pPrChange w:id="6732" w:author="phuong vu" w:date="2018-11-23T13:48:00Z">
          <w:pPr>
            <w:keepNext/>
          </w:pPr>
        </w:pPrChange>
      </w:pPr>
      <w:r w:rsidRPr="00AD0E2E">
        <w:rPr>
          <w:noProof/>
          <w:lang w:val="en-US"/>
        </w:rPr>
        <w:lastRenderedPageBreak/>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46680"/>
                    </a:xfrm>
                    <a:prstGeom prst="rect">
                      <a:avLst/>
                    </a:prstGeom>
                  </pic:spPr>
                </pic:pic>
              </a:graphicData>
            </a:graphic>
          </wp:inline>
        </w:drawing>
      </w:r>
    </w:p>
    <w:p w14:paraId="33B7A50E" w14:textId="0680E6BF" w:rsidR="007643F4" w:rsidRPr="00AD0E2E" w:rsidRDefault="00B243D7">
      <w:pPr>
        <w:pStyle w:val="Caption"/>
        <w:spacing w:line="276" w:lineRule="auto"/>
        <w:rPr>
          <w:szCs w:val="26"/>
        </w:rPr>
        <w:pPrChange w:id="6733" w:author="phuong vu" w:date="2018-11-23T13:48:00Z">
          <w:pPr>
            <w:pStyle w:val="Caption"/>
          </w:pPr>
        </w:pPrChange>
      </w:pPr>
      <w:bookmarkStart w:id="6734" w:name="_Toc530662926"/>
      <w:r w:rsidRPr="00BA3432">
        <w:rPr>
          <w:szCs w:val="26"/>
          <w:rPrChange w:id="6735" w:author="phuong vu" w:date="2018-11-25T21:55:00Z">
            <w:rPr>
              <w:szCs w:val="26"/>
            </w:rPr>
          </w:rPrChange>
        </w:rPr>
        <w:t xml:space="preserve">Hình </w:t>
      </w:r>
      <w:ins w:id="6736"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2</w:t>
      </w:r>
      <w:ins w:id="6737"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6738" w:author="phuong vu" w:date="2018-11-26T01:11:00Z">
        <w:r w:rsidR="00300FEC">
          <w:rPr>
            <w:noProof/>
            <w:szCs w:val="26"/>
          </w:rPr>
          <w:t>3</w:t>
        </w:r>
        <w:r w:rsidR="00300FEC">
          <w:rPr>
            <w:szCs w:val="26"/>
          </w:rPr>
          <w:fldChar w:fldCharType="end"/>
        </w:r>
      </w:ins>
      <w:del w:id="6739" w:author="phuong vu" w:date="2018-11-16T11:28:00Z">
        <w:r w:rsidR="006C103E" w:rsidRPr="00BA3432" w:rsidDel="00EC5005">
          <w:rPr>
            <w:szCs w:val="26"/>
            <w:rPrChange w:id="6740" w:author="phuong vu" w:date="2018-11-25T21:55:00Z">
              <w:rPr>
                <w:szCs w:val="26"/>
              </w:rPr>
            </w:rPrChange>
          </w:rPr>
          <w:fldChar w:fldCharType="begin"/>
        </w:r>
        <w:r w:rsidR="006C103E" w:rsidRPr="00BA3432" w:rsidDel="00EC5005">
          <w:rPr>
            <w:szCs w:val="26"/>
            <w:rPrChange w:id="6741" w:author="phuong vu" w:date="2018-11-25T21:55:00Z">
              <w:rPr>
                <w:szCs w:val="26"/>
              </w:rPr>
            </w:rPrChange>
          </w:rPr>
          <w:delInstrText xml:space="preserve"> STYLEREF 1 \s </w:delInstrText>
        </w:r>
        <w:r w:rsidR="006C103E" w:rsidRPr="00BA3432" w:rsidDel="00EC5005">
          <w:rPr>
            <w:szCs w:val="26"/>
            <w:rPrChange w:id="6742" w:author="phuong vu" w:date="2018-11-25T21:55:00Z">
              <w:rPr>
                <w:szCs w:val="26"/>
              </w:rPr>
            </w:rPrChange>
          </w:rPr>
          <w:fldChar w:fldCharType="separate"/>
        </w:r>
        <w:r w:rsidR="006C103E" w:rsidRPr="00BA3432" w:rsidDel="00EC5005">
          <w:rPr>
            <w:noProof/>
            <w:szCs w:val="26"/>
            <w:rPrChange w:id="6743" w:author="phuong vu" w:date="2018-11-25T21:55:00Z">
              <w:rPr>
                <w:noProof/>
                <w:szCs w:val="26"/>
              </w:rPr>
            </w:rPrChange>
          </w:rPr>
          <w:delText>2</w:delText>
        </w:r>
        <w:r w:rsidR="006C103E" w:rsidRPr="00BA3432" w:rsidDel="00EC5005">
          <w:rPr>
            <w:szCs w:val="26"/>
            <w:rPrChange w:id="6744"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6745" w:author="phuong vu" w:date="2018-11-25T21:55:00Z">
              <w:rPr>
                <w:szCs w:val="26"/>
              </w:rPr>
            </w:rPrChange>
          </w:rPr>
          <w:delInstrText xml:space="preserve"> SEQ Hình \* ARABIC \s 1 </w:delInstrText>
        </w:r>
        <w:r w:rsidR="006C103E" w:rsidRPr="00BA3432" w:rsidDel="00EC5005">
          <w:rPr>
            <w:szCs w:val="26"/>
            <w:rPrChange w:id="6746" w:author="phuong vu" w:date="2018-11-25T21:55:00Z">
              <w:rPr>
                <w:szCs w:val="26"/>
              </w:rPr>
            </w:rPrChange>
          </w:rPr>
          <w:fldChar w:fldCharType="separate"/>
        </w:r>
        <w:r w:rsidR="006C103E" w:rsidRPr="00BA3432" w:rsidDel="00EC5005">
          <w:rPr>
            <w:noProof/>
            <w:szCs w:val="26"/>
            <w:rPrChange w:id="6747" w:author="phuong vu" w:date="2018-11-25T21:55:00Z">
              <w:rPr>
                <w:noProof/>
                <w:szCs w:val="26"/>
              </w:rPr>
            </w:rPrChange>
          </w:rPr>
          <w:delText>3</w:delText>
        </w:r>
        <w:r w:rsidR="006C103E" w:rsidRPr="00BA3432" w:rsidDel="00EC5005">
          <w:rPr>
            <w:szCs w:val="26"/>
            <w:rPrChange w:id="6748" w:author="phuong vu" w:date="2018-11-25T21:55:00Z">
              <w:rPr>
                <w:szCs w:val="26"/>
              </w:rPr>
            </w:rPrChange>
          </w:rPr>
          <w:fldChar w:fldCharType="end"/>
        </w:r>
      </w:del>
      <w:r w:rsidRPr="00BA3432">
        <w:rPr>
          <w:szCs w:val="26"/>
          <w:rPrChange w:id="6749" w:author="phuong vu" w:date="2018-11-25T21:55:00Z">
            <w:rPr>
              <w:szCs w:val="26"/>
              <w:lang w:val="en-US"/>
            </w:rPr>
          </w:rPrChange>
        </w:rPr>
        <w:t xml:space="preserve"> Ví dụ về gọi một mutation</w:t>
      </w:r>
      <w:bookmarkEnd w:id="6734"/>
    </w:p>
    <w:p w14:paraId="0E4406B2" w14:textId="0D347FD2" w:rsidR="007643F4" w:rsidRPr="00BA3432" w:rsidRDefault="007643F4">
      <w:pPr>
        <w:spacing w:line="276" w:lineRule="auto"/>
        <w:rPr>
          <w:i/>
          <w:lang w:val="da-DK"/>
          <w:rPrChange w:id="6750" w:author="phuong vu" w:date="2018-11-25T21:55:00Z">
            <w:rPr>
              <w:i/>
              <w:lang w:val="da-DK"/>
            </w:rPr>
          </w:rPrChange>
        </w:rPr>
        <w:pPrChange w:id="6751" w:author="phuong vu" w:date="2018-11-23T13:48:00Z">
          <w:pPr/>
        </w:pPrChange>
      </w:pPr>
    </w:p>
    <w:p w14:paraId="62E7CFC3" w14:textId="02A3F84D" w:rsidR="0036271B" w:rsidRPr="00BA3432" w:rsidDel="003166DB" w:rsidRDefault="0036271B">
      <w:pPr>
        <w:spacing w:line="276" w:lineRule="auto"/>
        <w:ind w:firstLine="720"/>
        <w:rPr>
          <w:del w:id="6752" w:author="phuong vu" w:date="2018-11-22T13:25:00Z"/>
          <w:lang w:val="da-DK"/>
          <w:rPrChange w:id="6753" w:author="phuong vu" w:date="2018-11-25T21:55:00Z">
            <w:rPr>
              <w:del w:id="6754" w:author="phuong vu" w:date="2018-11-22T13:25:00Z"/>
              <w:lang w:val="da-DK"/>
            </w:rPr>
          </w:rPrChange>
        </w:rPr>
        <w:pPrChange w:id="6755" w:author="phuong vu" w:date="2018-11-23T13:48:00Z">
          <w:pPr>
            <w:ind w:firstLine="720"/>
          </w:pPr>
        </w:pPrChange>
      </w:pPr>
      <w:r w:rsidRPr="00BA3432">
        <w:rPr>
          <w:i/>
          <w:lang w:val="da-DK"/>
          <w:rPrChange w:id="6756" w:author="phuong vu" w:date="2018-11-25T21:55:00Z">
            <w:rPr>
              <w:i/>
              <w:lang w:val="da-DK"/>
            </w:rPr>
          </w:rPrChange>
        </w:rPr>
        <w:t xml:space="preserve">- Subscription and Realtime Updates: </w:t>
      </w:r>
      <w:r w:rsidRPr="00BA3432">
        <w:rPr>
          <w:lang w:val="da-DK"/>
          <w:rPrChange w:id="6757" w:author="phuong vu" w:date="2018-11-25T21:55:00Z">
            <w:rPr>
              <w:lang w:val="da-DK"/>
            </w:rPr>
          </w:rPrChange>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6758" w:author="phuong vu" w:date="2018-11-22T13:25:00Z">
        <w:r w:rsidRPr="00BA3432" w:rsidDel="003166DB">
          <w:rPr>
            <w:lang w:val="da-DK"/>
            <w:rPrChange w:id="6759" w:author="phuong vu" w:date="2018-11-25T21:55:00Z">
              <w:rPr>
                <w:lang w:val="da-DK"/>
              </w:rPr>
            </w:rPrChange>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BA3432" w:rsidRDefault="0036271B">
      <w:pPr>
        <w:spacing w:line="276" w:lineRule="auto"/>
        <w:ind w:firstLine="720"/>
        <w:rPr>
          <w:lang w:val="da-DK"/>
          <w:rPrChange w:id="6760" w:author="phuong vu" w:date="2018-11-25T21:55:00Z">
            <w:rPr>
              <w:lang w:val="da-DK"/>
            </w:rPr>
          </w:rPrChange>
        </w:rPr>
        <w:pPrChange w:id="6761" w:author="phuong vu" w:date="2018-11-23T13:48:00Z">
          <w:pPr>
            <w:ind w:firstLine="720"/>
          </w:pPr>
        </w:pPrChange>
      </w:pPr>
    </w:p>
    <w:p w14:paraId="6AA92B70" w14:textId="2E25578D" w:rsidR="00997C30" w:rsidRPr="00BA3432" w:rsidRDefault="00997C30">
      <w:pPr>
        <w:pStyle w:val="Heading2"/>
        <w:spacing w:line="276" w:lineRule="auto"/>
        <w:rPr>
          <w:rFonts w:cstheme="majorHAnsi"/>
          <w:vertAlign w:val="superscript"/>
          <w:lang w:val="da-DK"/>
          <w:rPrChange w:id="6762" w:author="phuong vu" w:date="2018-11-25T21:55:00Z">
            <w:rPr>
              <w:vertAlign w:val="superscript"/>
              <w:lang w:val="da-DK"/>
            </w:rPr>
          </w:rPrChange>
        </w:rPr>
        <w:pPrChange w:id="6763" w:author="phuong vu" w:date="2018-11-23T13:48:00Z">
          <w:pPr>
            <w:pStyle w:val="Heading2"/>
          </w:pPr>
        </w:pPrChange>
      </w:pPr>
      <w:bookmarkStart w:id="6764" w:name="_Toc484566613"/>
      <w:bookmarkStart w:id="6765" w:name="_Toc530662503"/>
      <w:r w:rsidRPr="00BA3432">
        <w:rPr>
          <w:rFonts w:cstheme="majorHAnsi"/>
          <w:lang w:val="da-DK"/>
          <w:rPrChange w:id="6766" w:author="phuong vu" w:date="2018-11-25T21:55:00Z">
            <w:rPr>
              <w:lang w:val="da-DK"/>
            </w:rPr>
          </w:rPrChange>
        </w:rPr>
        <w:t xml:space="preserve">Tìm hiểu về </w:t>
      </w:r>
      <w:bookmarkEnd w:id="6764"/>
      <w:r w:rsidR="0036271B" w:rsidRPr="00BA3432">
        <w:rPr>
          <w:rFonts w:cstheme="majorHAnsi"/>
          <w:lang w:val="da-DK"/>
          <w:rPrChange w:id="6767" w:author="phuong vu" w:date="2018-11-25T21:55:00Z">
            <w:rPr>
              <w:lang w:val="da-DK"/>
            </w:rPr>
          </w:rPrChange>
        </w:rPr>
        <w:t>Postgraphile</w:t>
      </w:r>
      <w:r w:rsidR="00653696" w:rsidRPr="00BA3432">
        <w:rPr>
          <w:rFonts w:cstheme="majorHAnsi"/>
          <w:lang w:val="da-DK"/>
          <w:rPrChange w:id="6768" w:author="phuong vu" w:date="2018-11-25T21:55:00Z">
            <w:rPr>
              <w:lang w:val="da-DK"/>
            </w:rPr>
          </w:rPrChange>
        </w:rPr>
        <w:t xml:space="preserve"> </w:t>
      </w:r>
      <w:r w:rsidR="0036271B" w:rsidRPr="00BA3432">
        <w:rPr>
          <w:rFonts w:cstheme="majorHAnsi"/>
          <w:vertAlign w:val="superscript"/>
          <w:lang w:val="da-DK"/>
          <w:rPrChange w:id="6769" w:author="phuong vu" w:date="2018-11-25T21:55:00Z">
            <w:rPr>
              <w:vertAlign w:val="superscript"/>
              <w:lang w:val="da-DK"/>
            </w:rPr>
          </w:rPrChange>
        </w:rPr>
        <w:t>[</w:t>
      </w:r>
      <w:r w:rsidR="00530384" w:rsidRPr="00BA3432">
        <w:rPr>
          <w:rFonts w:cstheme="majorHAnsi"/>
          <w:vertAlign w:val="superscript"/>
          <w:lang w:val="da-DK"/>
          <w:rPrChange w:id="6770" w:author="phuong vu" w:date="2018-11-25T21:55:00Z">
            <w:rPr>
              <w:vertAlign w:val="superscript"/>
              <w:lang w:val="da-DK"/>
            </w:rPr>
          </w:rPrChange>
        </w:rPr>
        <w:t>3</w:t>
      </w:r>
      <w:r w:rsidR="0036271B" w:rsidRPr="00BA3432">
        <w:rPr>
          <w:rFonts w:cstheme="majorHAnsi"/>
          <w:vertAlign w:val="superscript"/>
          <w:lang w:val="da-DK"/>
          <w:rPrChange w:id="6771" w:author="phuong vu" w:date="2018-11-25T21:55:00Z">
            <w:rPr>
              <w:vertAlign w:val="superscript"/>
              <w:lang w:val="da-DK"/>
            </w:rPr>
          </w:rPrChange>
        </w:rPr>
        <w:t>]</w:t>
      </w:r>
      <w:r w:rsidR="00653696" w:rsidRPr="00BA3432">
        <w:rPr>
          <w:rFonts w:cstheme="majorHAnsi"/>
          <w:vertAlign w:val="superscript"/>
          <w:lang w:val="da-DK"/>
          <w:rPrChange w:id="6772" w:author="phuong vu" w:date="2018-11-25T21:55:00Z">
            <w:rPr>
              <w:vertAlign w:val="superscript"/>
              <w:lang w:val="da-DK"/>
            </w:rPr>
          </w:rPrChange>
        </w:rPr>
        <w:t>[4]</w:t>
      </w:r>
      <w:bookmarkEnd w:id="6765"/>
    </w:p>
    <w:p w14:paraId="31833E15" w14:textId="5EB45191" w:rsidR="00DE5517" w:rsidRPr="00BA3432" w:rsidRDefault="00DE5517">
      <w:pPr>
        <w:spacing w:line="276" w:lineRule="auto"/>
        <w:ind w:firstLine="720"/>
        <w:rPr>
          <w:b/>
          <w:lang w:val="en-US"/>
          <w:rPrChange w:id="6773" w:author="phuong vu" w:date="2018-11-25T21:55:00Z">
            <w:rPr>
              <w:b/>
              <w:lang w:val="en-US"/>
            </w:rPr>
          </w:rPrChange>
        </w:rPr>
        <w:pPrChange w:id="6774" w:author="phuong vu" w:date="2018-11-23T13:48:00Z">
          <w:pPr>
            <w:spacing w:line="360" w:lineRule="auto"/>
            <w:ind w:firstLine="720"/>
          </w:pPr>
        </w:pPrChange>
      </w:pPr>
      <w:r w:rsidRPr="00BA3432">
        <w:rPr>
          <w:b/>
          <w:lang w:val="en-US"/>
          <w:rPrChange w:id="6775" w:author="phuong vu" w:date="2018-11-25T21:55:00Z">
            <w:rPr>
              <w:b/>
              <w:lang w:val="en-US"/>
            </w:rPr>
          </w:rPrChange>
        </w:rPr>
        <w:t>Giới thiệu:</w:t>
      </w:r>
    </w:p>
    <w:p w14:paraId="122184EB" w14:textId="373AD19A" w:rsidR="0036271B" w:rsidRPr="00BA3432" w:rsidRDefault="00530384">
      <w:pPr>
        <w:spacing w:line="276" w:lineRule="auto"/>
        <w:rPr>
          <w:lang w:val="da-DK"/>
          <w:rPrChange w:id="6776" w:author="phuong vu" w:date="2018-11-25T21:55:00Z">
            <w:rPr>
              <w:lang w:val="da-DK"/>
            </w:rPr>
          </w:rPrChange>
        </w:rPr>
        <w:pPrChange w:id="6777" w:author="phuong vu" w:date="2018-11-23T13:48:00Z">
          <w:pPr/>
        </w:pPrChange>
      </w:pPr>
      <w:r w:rsidRPr="00BA3432">
        <w:rPr>
          <w:lang w:val="da-DK"/>
          <w:rPrChange w:id="6778" w:author="phuong vu" w:date="2018-11-25T21:55:00Z">
            <w:rPr>
              <w:lang w:val="da-DK"/>
            </w:rPr>
          </w:rPrChange>
        </w:rPr>
        <w:tab/>
        <w:t xml:space="preserve">Postgraphile được xem như thành phần để kết nối giữa GraphQL và </w:t>
      </w:r>
      <w:r w:rsidR="00653696" w:rsidRPr="00BA3432">
        <w:rPr>
          <w:lang w:val="da-DK"/>
          <w:rPrChange w:id="6779" w:author="phuong vu" w:date="2018-11-25T21:55:00Z">
            <w:rPr>
              <w:lang w:val="da-DK"/>
            </w:rPr>
          </w:rPrChange>
        </w:rPr>
        <w:t>PostgreSQL</w:t>
      </w:r>
      <w:r w:rsidRPr="00BA3432">
        <w:rPr>
          <w:lang w:val="da-DK"/>
          <w:rPrChange w:id="6780" w:author="phuong vu" w:date="2018-11-25T21:55:00Z">
            <w:rPr>
              <w:lang w:val="da-DK"/>
            </w:rPr>
          </w:rPrChange>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Pr="00BA3432" w:rsidRDefault="00DE5517">
      <w:pPr>
        <w:spacing w:line="276" w:lineRule="auto"/>
        <w:ind w:firstLine="720"/>
        <w:rPr>
          <w:b/>
          <w:lang w:val="da-DK"/>
          <w:rPrChange w:id="6781" w:author="phuong vu" w:date="2018-11-25T21:55:00Z">
            <w:rPr>
              <w:b/>
              <w:lang w:val="da-DK"/>
            </w:rPr>
          </w:rPrChange>
        </w:rPr>
        <w:pPrChange w:id="6782" w:author="phuong vu" w:date="2018-11-23T13:48:00Z">
          <w:pPr>
            <w:spacing w:line="360" w:lineRule="auto"/>
            <w:ind w:firstLine="720"/>
          </w:pPr>
        </w:pPrChange>
      </w:pPr>
      <w:r w:rsidRPr="00BA3432">
        <w:rPr>
          <w:b/>
          <w:lang w:val="da-DK"/>
          <w:rPrChange w:id="6783" w:author="phuong vu" w:date="2018-11-25T21:55:00Z">
            <w:rPr>
              <w:b/>
              <w:lang w:val="da-DK"/>
            </w:rPr>
          </w:rPrChange>
        </w:rPr>
        <w:t>Đặc điểm:</w:t>
      </w:r>
    </w:p>
    <w:p w14:paraId="7EB52DAD" w14:textId="49D08985" w:rsidR="00B76C47" w:rsidRPr="00BA3432" w:rsidRDefault="00DE5517">
      <w:pPr>
        <w:spacing w:line="276" w:lineRule="auto"/>
        <w:rPr>
          <w:lang w:val="da-DK"/>
          <w:rPrChange w:id="6784" w:author="phuong vu" w:date="2018-11-25T21:55:00Z">
            <w:rPr>
              <w:lang w:val="en-US"/>
            </w:rPr>
          </w:rPrChange>
        </w:rPr>
        <w:pPrChange w:id="6785" w:author="phuong vu" w:date="2018-11-23T13:48:00Z">
          <w:pPr/>
        </w:pPrChange>
      </w:pPr>
      <w:r w:rsidRPr="00BA3432">
        <w:rPr>
          <w:lang w:val="da-DK"/>
          <w:rPrChange w:id="6786" w:author="phuong vu" w:date="2018-11-25T21:55:00Z">
            <w:rPr>
              <w:lang w:val="da-DK"/>
            </w:rPr>
          </w:rPrChange>
        </w:rPr>
        <w:tab/>
        <w:t xml:space="preserve">- </w:t>
      </w:r>
      <w:r w:rsidRPr="00BA3432">
        <w:rPr>
          <w:i/>
          <w:lang w:val="da-DK"/>
          <w:rPrChange w:id="6787" w:author="phuong vu" w:date="2018-11-25T21:55:00Z">
            <w:rPr>
              <w:i/>
              <w:lang w:val="da-DK"/>
            </w:rPr>
          </w:rPrChange>
        </w:rPr>
        <w:t xml:space="preserve">User and Session Management: </w:t>
      </w:r>
      <w:r w:rsidR="00982AE8" w:rsidRPr="00BA3432">
        <w:rPr>
          <w:lang w:val="da-DK"/>
          <w:rPrChange w:id="6788" w:author="phuong vu" w:date="2018-11-25T21:55:00Z">
            <w:rPr>
              <w:lang w:val="en-US"/>
            </w:rPr>
          </w:rPrChange>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Pr="00BA3432" w:rsidRDefault="00DE28CF">
      <w:pPr>
        <w:spacing w:line="276" w:lineRule="auto"/>
        <w:rPr>
          <w:lang w:val="da-DK"/>
          <w:rPrChange w:id="6789" w:author="phuong vu" w:date="2018-11-25T21:55:00Z">
            <w:rPr>
              <w:lang w:val="en-US"/>
            </w:rPr>
          </w:rPrChange>
        </w:rPr>
        <w:pPrChange w:id="6790" w:author="phuong vu" w:date="2018-11-23T13:48:00Z">
          <w:pPr/>
        </w:pPrChange>
      </w:pPr>
      <w:r w:rsidRPr="00BA3432">
        <w:rPr>
          <w:lang w:val="da-DK"/>
          <w:rPrChange w:id="6791" w:author="phuong vu" w:date="2018-11-25T21:55:00Z">
            <w:rPr>
              <w:lang w:val="en-US"/>
            </w:rPr>
          </w:rPrChange>
        </w:rPr>
        <w:tab/>
        <w:t>-</w:t>
      </w:r>
      <w:r w:rsidR="000A2D29" w:rsidRPr="00BA3432">
        <w:rPr>
          <w:lang w:val="da-DK"/>
          <w:rPrChange w:id="6792" w:author="phuong vu" w:date="2018-11-25T21:55:00Z">
            <w:rPr>
              <w:lang w:val="en-US"/>
            </w:rPr>
          </w:rPrChange>
        </w:rPr>
        <w:t xml:space="preserve"> </w:t>
      </w:r>
      <w:r w:rsidR="000A2D29" w:rsidRPr="00BA3432">
        <w:rPr>
          <w:i/>
          <w:lang w:val="da-DK"/>
          <w:rPrChange w:id="6793" w:author="phuong vu" w:date="2018-11-25T21:55:00Z">
            <w:rPr>
              <w:i/>
              <w:lang w:val="en-US"/>
            </w:rPr>
          </w:rPrChange>
        </w:rPr>
        <w:t xml:space="preserve">Hiệu năng, kết nối hiệu quả: </w:t>
      </w:r>
      <w:r w:rsidR="000A2D29" w:rsidRPr="00BA3432">
        <w:rPr>
          <w:lang w:val="da-DK"/>
          <w:rPrChange w:id="6794" w:author="phuong vu" w:date="2018-11-25T21:55:00Z">
            <w:rPr>
              <w:lang w:val="en-US"/>
            </w:rPr>
          </w:rPrChange>
        </w:rPr>
        <w:t xml:space="preserve">Postgraphile cung cấp một hiệu năng truy xuất nhanh chóng, không gặp tình trạng N+1 query. Bên cạnh đó, nó còn hỗ trợ người sử dụng </w:t>
      </w:r>
    </w:p>
    <w:p w14:paraId="3CF8A093" w14:textId="1C5F6C1A" w:rsidR="000A2D29" w:rsidRPr="00BA3432" w:rsidRDefault="000A2D29">
      <w:pPr>
        <w:spacing w:line="276" w:lineRule="auto"/>
        <w:rPr>
          <w:lang w:val="da-DK"/>
          <w:rPrChange w:id="6795" w:author="phuong vu" w:date="2018-11-25T21:55:00Z">
            <w:rPr>
              <w:lang w:val="en-US"/>
            </w:rPr>
          </w:rPrChange>
        </w:rPr>
        <w:pPrChange w:id="6796" w:author="phuong vu" w:date="2018-11-23T13:48:00Z">
          <w:pPr/>
        </w:pPrChange>
      </w:pPr>
      <w:r w:rsidRPr="00BA3432">
        <w:rPr>
          <w:lang w:val="da-DK"/>
          <w:rPrChange w:id="6797" w:author="phuong vu" w:date="2018-11-25T21:55:00Z">
            <w:rPr>
              <w:lang w:val="en-US"/>
            </w:rPr>
          </w:rPrChange>
        </w:rPr>
        <w:lastRenderedPageBreak/>
        <w:tab/>
        <w:t xml:space="preserve">- </w:t>
      </w:r>
      <w:r w:rsidRPr="00BA3432">
        <w:rPr>
          <w:i/>
          <w:lang w:val="da-DK"/>
          <w:rPrChange w:id="6798" w:author="phuong vu" w:date="2018-11-25T21:55:00Z">
            <w:rPr>
              <w:i/>
              <w:lang w:val="en-US"/>
            </w:rPr>
          </w:rPrChange>
        </w:rPr>
        <w:t xml:space="preserve">Tự động tìm và tạo các quan hệ dựa trên cơ sở dữ liệu: </w:t>
      </w:r>
      <w:r w:rsidR="003C5421" w:rsidRPr="00BA3432">
        <w:rPr>
          <w:lang w:val="da-DK"/>
          <w:rPrChange w:id="6799" w:author="phuong vu" w:date="2018-11-25T21:55:00Z">
            <w:rPr>
              <w:lang w:val="en-US"/>
            </w:rPr>
          </w:rPrChange>
        </w:rPr>
        <w:t>Postgraphile dựa trên các khóa ngoại tồn tại trong cở sở dữ liệu để sinh các liên kết khi truy xuất dữ liệu.</w:t>
      </w:r>
    </w:p>
    <w:p w14:paraId="13C2D958" w14:textId="53FD6758" w:rsidR="003C5421" w:rsidRPr="00BA3432" w:rsidRDefault="003C5421">
      <w:pPr>
        <w:spacing w:line="276" w:lineRule="auto"/>
        <w:rPr>
          <w:lang w:val="da-DK"/>
          <w:rPrChange w:id="6800" w:author="phuong vu" w:date="2018-11-25T21:55:00Z">
            <w:rPr>
              <w:lang w:val="en-US"/>
            </w:rPr>
          </w:rPrChange>
        </w:rPr>
        <w:pPrChange w:id="6801" w:author="phuong vu" w:date="2018-11-23T13:48:00Z">
          <w:pPr/>
        </w:pPrChange>
      </w:pPr>
      <w:r w:rsidRPr="00BA3432">
        <w:rPr>
          <w:i/>
          <w:lang w:val="da-DK"/>
          <w:rPrChange w:id="6802" w:author="phuong vu" w:date="2018-11-25T21:55:00Z">
            <w:rPr>
              <w:i/>
              <w:lang w:val="en-US"/>
            </w:rPr>
          </w:rPrChange>
        </w:rPr>
        <w:tab/>
        <w:t>- Tạo các tùy biến Query và Mutations:</w:t>
      </w:r>
      <w:r w:rsidRPr="00BA3432">
        <w:rPr>
          <w:lang w:val="da-DK"/>
          <w:rPrChange w:id="6803" w:author="phuong vu" w:date="2018-11-25T21:55:00Z">
            <w:rPr>
              <w:lang w:val="en-US"/>
            </w:rPr>
          </w:rPrChange>
        </w:rPr>
        <w:t xml:space="preserve"> Ta có dễ dàng tạo các query cũng như mutation thông qua việc tạo các function hay procedure trong cơ sở dữ liệu</w:t>
      </w:r>
      <w:r w:rsidR="00653696" w:rsidRPr="00BA3432">
        <w:rPr>
          <w:lang w:val="da-DK"/>
          <w:rPrChange w:id="6804" w:author="phuong vu" w:date="2018-11-25T21:55:00Z">
            <w:rPr>
              <w:lang w:val="en-US"/>
            </w:rPr>
          </w:rPrChange>
        </w:rPr>
        <w:t>.</w:t>
      </w:r>
    </w:p>
    <w:p w14:paraId="00E80F02" w14:textId="36C59A87" w:rsidR="00997C30" w:rsidRPr="00BA3432" w:rsidRDefault="00653696">
      <w:pPr>
        <w:pStyle w:val="Heading2"/>
        <w:spacing w:line="276" w:lineRule="auto"/>
        <w:rPr>
          <w:rFonts w:cstheme="majorHAnsi"/>
          <w:vertAlign w:val="superscript"/>
          <w:rPrChange w:id="6805" w:author="phuong vu" w:date="2018-11-25T21:55:00Z">
            <w:rPr>
              <w:vertAlign w:val="superscript"/>
            </w:rPr>
          </w:rPrChange>
        </w:rPr>
        <w:pPrChange w:id="6806" w:author="phuong vu" w:date="2018-11-23T13:48:00Z">
          <w:pPr>
            <w:pStyle w:val="Heading2"/>
          </w:pPr>
        </w:pPrChange>
      </w:pPr>
      <w:bookmarkStart w:id="6807" w:name="_Toc530662504"/>
      <w:r w:rsidRPr="00AD0E2E">
        <w:rPr>
          <w:rFonts w:cstheme="majorHAnsi"/>
        </w:rPr>
        <w:t>Tìm hi</w:t>
      </w:r>
      <w:r w:rsidRPr="00BA3432">
        <w:rPr>
          <w:rFonts w:cstheme="majorHAnsi"/>
          <w:rPrChange w:id="6808" w:author="phuong vu" w:date="2018-11-25T21:55:00Z">
            <w:rPr/>
          </w:rPrChange>
        </w:rPr>
        <w:t xml:space="preserve">ểu về PostgreSQL </w:t>
      </w:r>
      <w:r w:rsidRPr="00BA3432">
        <w:rPr>
          <w:rFonts w:cstheme="majorHAnsi"/>
          <w:vertAlign w:val="superscript"/>
          <w:rPrChange w:id="6809" w:author="phuong vu" w:date="2018-11-25T21:55:00Z">
            <w:rPr>
              <w:vertAlign w:val="superscript"/>
            </w:rPr>
          </w:rPrChange>
        </w:rPr>
        <w:t>[5]</w:t>
      </w:r>
      <w:bookmarkEnd w:id="6807"/>
    </w:p>
    <w:p w14:paraId="701FFFC7" w14:textId="428C0DE8" w:rsidR="00653696" w:rsidRPr="00BA3432" w:rsidRDefault="00653696">
      <w:pPr>
        <w:spacing w:line="276" w:lineRule="auto"/>
        <w:ind w:firstLine="720"/>
        <w:rPr>
          <w:b/>
          <w:lang w:val="en-US"/>
          <w:rPrChange w:id="6810" w:author="phuong vu" w:date="2018-11-25T21:55:00Z">
            <w:rPr>
              <w:b/>
              <w:lang w:val="en-US"/>
            </w:rPr>
          </w:rPrChange>
        </w:rPr>
        <w:pPrChange w:id="6811" w:author="phuong vu" w:date="2018-11-23T13:48:00Z">
          <w:pPr>
            <w:spacing w:line="360" w:lineRule="auto"/>
            <w:ind w:firstLine="720"/>
          </w:pPr>
        </w:pPrChange>
      </w:pPr>
      <w:bookmarkStart w:id="6812" w:name="_Toc484566616"/>
      <w:r w:rsidRPr="00BA3432">
        <w:rPr>
          <w:b/>
          <w:lang w:val="en-US"/>
          <w:rPrChange w:id="6813" w:author="phuong vu" w:date="2018-11-25T21:55:00Z">
            <w:rPr>
              <w:b/>
              <w:lang w:val="en-US"/>
            </w:rPr>
          </w:rPrChange>
        </w:rPr>
        <w:t>Giới thiệu:</w:t>
      </w:r>
    </w:p>
    <w:p w14:paraId="3775149B" w14:textId="6BD89EE1" w:rsidR="00653696" w:rsidRPr="00BA3432" w:rsidRDefault="00653696">
      <w:pPr>
        <w:spacing w:line="276" w:lineRule="auto"/>
        <w:ind w:firstLine="720"/>
        <w:rPr>
          <w:shd w:val="clear" w:color="auto" w:fill="FFFFFF"/>
          <w:rPrChange w:id="6814" w:author="phuong vu" w:date="2018-11-25T21:55:00Z">
            <w:rPr>
              <w:shd w:val="clear" w:color="auto" w:fill="FFFFFF"/>
            </w:rPr>
          </w:rPrChange>
        </w:rPr>
        <w:pPrChange w:id="6815" w:author="phuong vu" w:date="2018-11-23T13:48:00Z">
          <w:pPr>
            <w:ind w:firstLine="720"/>
          </w:pPr>
        </w:pPrChange>
      </w:pPr>
      <w:r w:rsidRPr="00BA3432">
        <w:rPr>
          <w:rPrChange w:id="6816" w:author="phuong vu" w:date="2018-11-25T21:55:00Z">
            <w:rPr/>
          </w:rPrChange>
        </w:rPr>
        <w:t>PostgreSQL</w:t>
      </w:r>
      <w:r w:rsidRPr="00BA3432">
        <w:rPr>
          <w:shd w:val="clear" w:color="auto" w:fill="FFFFFF"/>
          <w:rPrChange w:id="6817" w:author="phuong vu" w:date="2018-11-25T21:55:00Z">
            <w:rPr>
              <w:shd w:val="clear" w:color="auto" w:fill="FFFFFF"/>
            </w:rPr>
          </w:rPrChange>
        </w:rPr>
        <w:t> là một hệ thống quản trị cơ sở dữ liệu quan hệ-đối tượng (object-relational database management system) có mục đích chung, hệ thống cơ sở dữ liệu mã nguồn mở tiên tiến nhất hiện nay.</w:t>
      </w:r>
      <w:r w:rsidRPr="00BA3432">
        <w:rPr>
          <w:rPrChange w:id="6818" w:author="phuong vu" w:date="2018-11-25T21:55:00Z">
            <w:rPr/>
          </w:rPrChange>
        </w:rPr>
        <w:t xml:space="preserve"> </w:t>
      </w:r>
      <w:r w:rsidRPr="00BA3432">
        <w:rPr>
          <w:shd w:val="clear" w:color="auto" w:fill="FFFFFF"/>
          <w:rPrChange w:id="6819" w:author="phuong vu" w:date="2018-11-25T21:55:00Z">
            <w:rPr>
              <w:shd w:val="clear" w:color="auto" w:fill="FFFFFF"/>
            </w:rPr>
          </w:rPrChange>
        </w:rPr>
        <w:t>PostgreSQL là một phần mềm mã nguồn mở miễn phí. Mã nguồn của phần mềm khả dụng theo license của PostgreSQL, một license nguồn mở tự do.</w:t>
      </w:r>
    </w:p>
    <w:p w14:paraId="2B9CE3BE" w14:textId="73C89D6E" w:rsidR="00653696" w:rsidRPr="00BA3432" w:rsidRDefault="00653696">
      <w:pPr>
        <w:spacing w:line="276" w:lineRule="auto"/>
        <w:ind w:firstLine="720"/>
        <w:rPr>
          <w:b/>
          <w:lang w:val="da-DK"/>
          <w:rPrChange w:id="6820" w:author="phuong vu" w:date="2018-11-25T21:55:00Z">
            <w:rPr>
              <w:b/>
              <w:lang w:val="da-DK"/>
            </w:rPr>
          </w:rPrChange>
        </w:rPr>
        <w:pPrChange w:id="6821" w:author="phuong vu" w:date="2018-11-23T13:48:00Z">
          <w:pPr>
            <w:spacing w:line="360" w:lineRule="auto"/>
            <w:ind w:firstLine="720"/>
          </w:pPr>
        </w:pPrChange>
      </w:pPr>
      <w:r w:rsidRPr="00BA3432">
        <w:rPr>
          <w:b/>
          <w:lang w:val="da-DK"/>
          <w:rPrChange w:id="6822" w:author="phuong vu" w:date="2018-11-25T21:55:00Z">
            <w:rPr>
              <w:b/>
              <w:lang w:val="da-DK"/>
            </w:rPr>
          </w:rPrChange>
        </w:rPr>
        <w:t>Đặc điểm:</w:t>
      </w:r>
    </w:p>
    <w:p w14:paraId="724C762D" w14:textId="523574DB" w:rsidR="00A5343B" w:rsidRPr="00BA3432" w:rsidRDefault="00A5343B">
      <w:pPr>
        <w:spacing w:line="276" w:lineRule="auto"/>
        <w:ind w:left="720"/>
        <w:rPr>
          <w:lang w:val="da-DK"/>
          <w:rPrChange w:id="6823" w:author="phuong vu" w:date="2018-11-25T21:55:00Z">
            <w:rPr>
              <w:lang w:val="da-DK"/>
            </w:rPr>
          </w:rPrChange>
        </w:rPr>
        <w:pPrChange w:id="6824" w:author="phuong vu" w:date="2018-11-23T13:48:00Z">
          <w:pPr>
            <w:ind w:left="720"/>
          </w:pPr>
        </w:pPrChange>
      </w:pPr>
      <w:r w:rsidRPr="00BA3432">
        <w:rPr>
          <w:lang w:val="da-DK"/>
          <w:rPrChange w:id="6825" w:author="phuong vu" w:date="2018-11-25T21:55:00Z">
            <w:rPr>
              <w:lang w:val="da-DK"/>
            </w:rPr>
          </w:rPrChange>
        </w:rPr>
        <w:t xml:space="preserve">- </w:t>
      </w:r>
      <w:r w:rsidRPr="00BA3432">
        <w:rPr>
          <w:i/>
          <w:lang w:val="da-DK"/>
          <w:rPrChange w:id="6826" w:author="phuong vu" w:date="2018-11-25T21:55:00Z">
            <w:rPr>
              <w:i/>
              <w:lang w:val="da-DK"/>
            </w:rPr>
          </w:rPrChange>
        </w:rPr>
        <w:t xml:space="preserve">Cung cấp đầy đủ các tính năng cần có và hỗ trợ mở rộng dễ dàng: </w:t>
      </w:r>
      <w:r w:rsidRPr="00BA3432">
        <w:rPr>
          <w:lang w:val="da-DK"/>
          <w:rPrChange w:id="6827" w:author="phuong vu" w:date="2018-11-25T21:55:00Z">
            <w:rPr>
              <w:lang w:val="da-DK"/>
            </w:rPr>
          </w:rPrChange>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6828" w:author="phuong vu" w:date="2018-11-22T13:26:00Z">
        <w:r w:rsidRPr="00BA3432" w:rsidDel="003166DB">
          <w:rPr>
            <w:lang w:val="da-DK"/>
            <w:rPrChange w:id="6829" w:author="phuong vu" w:date="2018-11-25T21:55:00Z">
              <w:rPr>
                <w:lang w:val="da-DK"/>
              </w:rPr>
            </w:rPrChange>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BA3432" w:rsidRDefault="00A5343B">
      <w:pPr>
        <w:spacing w:line="276" w:lineRule="auto"/>
        <w:ind w:left="720"/>
        <w:rPr>
          <w:lang w:val="da-DK"/>
          <w:rPrChange w:id="6830" w:author="phuong vu" w:date="2018-11-25T21:55:00Z">
            <w:rPr>
              <w:lang w:val="en-US"/>
            </w:rPr>
          </w:rPrChange>
        </w:rPr>
        <w:pPrChange w:id="6831" w:author="phuong vu" w:date="2018-11-23T13:48:00Z">
          <w:pPr>
            <w:ind w:left="720"/>
          </w:pPr>
        </w:pPrChange>
      </w:pPr>
      <w:r w:rsidRPr="00BA3432">
        <w:rPr>
          <w:lang w:val="da-DK"/>
          <w:rPrChange w:id="6832" w:author="phuong vu" w:date="2018-11-25T21:55:00Z">
            <w:rPr>
              <w:lang w:val="en-US"/>
            </w:rPr>
          </w:rPrChange>
        </w:rPr>
        <w:t xml:space="preserve">- </w:t>
      </w:r>
      <w:r w:rsidRPr="00BA3432">
        <w:rPr>
          <w:i/>
          <w:lang w:val="da-DK"/>
          <w:rPrChange w:id="6833" w:author="phuong vu" w:date="2018-11-25T21:55:00Z">
            <w:rPr>
              <w:i/>
              <w:lang w:val="en-US"/>
            </w:rPr>
          </w:rPrChange>
        </w:rPr>
        <w:t xml:space="preserve">Có độ tin cậy cao </w:t>
      </w:r>
      <w:r w:rsidR="00536771" w:rsidRPr="00BA3432">
        <w:rPr>
          <w:i/>
          <w:lang w:val="da-DK"/>
          <w:rPrChange w:id="6834" w:author="phuong vu" w:date="2018-11-25T21:55:00Z">
            <w:rPr>
              <w:i/>
              <w:lang w:val="en-US"/>
            </w:rPr>
          </w:rPrChange>
        </w:rPr>
        <w:t>và tuân thủ đủ tiêu chuẩn</w:t>
      </w:r>
      <w:r w:rsidR="00536771" w:rsidRPr="00AD0E2E">
        <w:t xml:space="preserve">: </w:t>
      </w:r>
      <w:r w:rsidR="00536771" w:rsidRPr="00BA3432">
        <w:rPr>
          <w:lang w:val="da-DK"/>
          <w:rPrChange w:id="6835" w:author="phuong vu" w:date="2018-11-25T21:55: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0F9180EB" w:rsidR="00536771" w:rsidRPr="00BA3432" w:rsidRDefault="00536771">
      <w:pPr>
        <w:spacing w:line="276" w:lineRule="auto"/>
        <w:ind w:left="720"/>
        <w:rPr>
          <w:lang w:val="da-DK"/>
          <w:rPrChange w:id="6836" w:author="phuong vu" w:date="2018-11-25T21:55:00Z">
            <w:rPr>
              <w:lang w:val="en-US"/>
            </w:rPr>
          </w:rPrChange>
        </w:rPr>
        <w:pPrChange w:id="6837" w:author="phuong vu" w:date="2018-11-23T13:48:00Z">
          <w:pPr>
            <w:ind w:left="720"/>
          </w:pPr>
        </w:pPrChange>
      </w:pPr>
      <w:r w:rsidRPr="00BA3432">
        <w:rPr>
          <w:lang w:val="da-DK"/>
          <w:rPrChange w:id="6838" w:author="phuong vu" w:date="2018-11-25T21:55:00Z">
            <w:rPr>
              <w:lang w:val="en-US"/>
            </w:rPr>
          </w:rPrChange>
        </w:rPr>
        <w:t xml:space="preserve">- </w:t>
      </w:r>
      <w:r w:rsidRPr="00BA3432">
        <w:rPr>
          <w:i/>
          <w:lang w:val="da-DK"/>
          <w:rPrChange w:id="6839" w:author="phuong vu" w:date="2018-11-25T21:55:00Z">
            <w:rPr>
              <w:i/>
              <w:lang w:val="en-US"/>
            </w:rPr>
          </w:rPrChange>
        </w:rPr>
        <w:t>Mã nguồn mở:</w:t>
      </w:r>
      <w:r w:rsidRPr="00BA3432">
        <w:rPr>
          <w:lang w:val="da-DK"/>
          <w:rPrChange w:id="6840" w:author="phuong vu" w:date="2018-11-25T21:55:00Z">
            <w:rPr>
              <w:lang w:val="en-US"/>
            </w:rPr>
          </w:rPrChange>
        </w:rPr>
        <w:t xml:space="preserve"> 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BA3432" w:rsidRDefault="00536771">
      <w:pPr>
        <w:pStyle w:val="Heading2"/>
        <w:spacing w:line="276" w:lineRule="auto"/>
        <w:rPr>
          <w:rFonts w:cstheme="majorHAnsi"/>
          <w:vertAlign w:val="superscript"/>
          <w:rPrChange w:id="6841" w:author="phuong vu" w:date="2018-11-25T21:55:00Z">
            <w:rPr>
              <w:vertAlign w:val="superscript"/>
            </w:rPr>
          </w:rPrChange>
        </w:rPr>
        <w:pPrChange w:id="6842" w:author="phuong vu" w:date="2018-11-23T13:48:00Z">
          <w:pPr>
            <w:pStyle w:val="Heading2"/>
          </w:pPr>
        </w:pPrChange>
      </w:pPr>
      <w:bookmarkStart w:id="6843" w:name="_Toc530662505"/>
      <w:r w:rsidRPr="00AD0E2E">
        <w:rPr>
          <w:rFonts w:cstheme="majorHAnsi"/>
        </w:rPr>
        <w:t>Tìm hi</w:t>
      </w:r>
      <w:r w:rsidRPr="00BA3432">
        <w:rPr>
          <w:rFonts w:cstheme="majorHAnsi"/>
          <w:rPrChange w:id="6844" w:author="phuong vu" w:date="2018-11-25T21:55:00Z">
            <w:rPr/>
          </w:rPrChange>
        </w:rPr>
        <w:t>ểu về JSON Web Token</w:t>
      </w:r>
      <w:r w:rsidR="006F12F5" w:rsidRPr="00BA3432">
        <w:rPr>
          <w:rFonts w:cstheme="majorHAnsi"/>
          <w:rPrChange w:id="6845" w:author="phuong vu" w:date="2018-11-25T21:55:00Z">
            <w:rPr/>
          </w:rPrChange>
        </w:rPr>
        <w:t xml:space="preserve"> </w:t>
      </w:r>
      <w:r w:rsidR="006F12F5" w:rsidRPr="00BA3432">
        <w:rPr>
          <w:rFonts w:cstheme="majorHAnsi"/>
          <w:vertAlign w:val="superscript"/>
          <w:rPrChange w:id="6846" w:author="phuong vu" w:date="2018-11-25T21:55:00Z">
            <w:rPr>
              <w:vertAlign w:val="superscript"/>
            </w:rPr>
          </w:rPrChange>
        </w:rPr>
        <w:t>[6]</w:t>
      </w:r>
      <w:bookmarkEnd w:id="6843"/>
    </w:p>
    <w:p w14:paraId="3F856DDD" w14:textId="4ADE7E01" w:rsidR="00536771" w:rsidRPr="00BA3432" w:rsidRDefault="00536771">
      <w:pPr>
        <w:spacing w:line="276" w:lineRule="auto"/>
        <w:ind w:firstLine="720"/>
        <w:rPr>
          <w:b/>
          <w:rPrChange w:id="6847" w:author="phuong vu" w:date="2018-11-25T21:55:00Z">
            <w:rPr>
              <w:b/>
              <w:lang w:val="en-US"/>
            </w:rPr>
          </w:rPrChange>
        </w:rPr>
        <w:pPrChange w:id="6848" w:author="phuong vu" w:date="2018-11-23T13:48:00Z">
          <w:pPr>
            <w:spacing w:line="360" w:lineRule="auto"/>
            <w:ind w:firstLine="720"/>
          </w:pPr>
        </w:pPrChange>
      </w:pPr>
      <w:r w:rsidRPr="00BA3432">
        <w:rPr>
          <w:b/>
          <w:rPrChange w:id="6849" w:author="phuong vu" w:date="2018-11-25T21:55:00Z">
            <w:rPr>
              <w:b/>
              <w:lang w:val="en-US"/>
            </w:rPr>
          </w:rPrChange>
        </w:rPr>
        <w:t>Giới thiệu:</w:t>
      </w:r>
    </w:p>
    <w:p w14:paraId="5494BC63" w14:textId="5AC7A37B" w:rsidR="006F12F5" w:rsidRPr="00BA3432" w:rsidRDefault="006F12F5">
      <w:pPr>
        <w:spacing w:line="276" w:lineRule="auto"/>
        <w:ind w:firstLine="720"/>
        <w:rPr>
          <w:rPrChange w:id="6850" w:author="phuong vu" w:date="2018-11-25T21:55:00Z">
            <w:rPr>
              <w:lang w:val="en-US"/>
            </w:rPr>
          </w:rPrChange>
        </w:rPr>
        <w:pPrChange w:id="6851" w:author="phuong vu" w:date="2018-11-23T13:48:00Z">
          <w:pPr>
            <w:ind w:firstLine="720"/>
          </w:pPr>
        </w:pPrChange>
      </w:pPr>
      <w:r w:rsidRPr="00BA3432">
        <w:rPr>
          <w:rPrChange w:id="6852" w:author="phuong vu" w:date="2018-11-25T21:55:00Z">
            <w:rPr>
              <w:lang w:val="en-US"/>
            </w:rPr>
          </w:rPrChange>
        </w:rPr>
        <w: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t>
      </w:r>
      <w:r w:rsidR="00275AF6" w:rsidRPr="00BA3432">
        <w:rPr>
          <w:rPrChange w:id="6853" w:author="phuong vu" w:date="2018-11-25T21:55:00Z">
            <w:rPr>
              <w:lang w:val="en-US"/>
            </w:rPr>
          </w:rPrChange>
        </w:rPr>
        <w:t>.</w:t>
      </w:r>
    </w:p>
    <w:p w14:paraId="3380F75A" w14:textId="6BFFCEE0" w:rsidR="006F12F5" w:rsidRPr="00BA3432" w:rsidRDefault="006F12F5">
      <w:pPr>
        <w:spacing w:line="276" w:lineRule="auto"/>
        <w:ind w:firstLine="720"/>
        <w:rPr>
          <w:b/>
          <w:lang w:val="da-DK"/>
          <w:rPrChange w:id="6854" w:author="phuong vu" w:date="2018-11-25T21:55:00Z">
            <w:rPr>
              <w:b/>
              <w:lang w:val="da-DK"/>
            </w:rPr>
          </w:rPrChange>
        </w:rPr>
        <w:pPrChange w:id="6855" w:author="phuong vu" w:date="2018-11-23T13:48:00Z">
          <w:pPr>
            <w:spacing w:line="360" w:lineRule="auto"/>
            <w:ind w:firstLine="720"/>
          </w:pPr>
        </w:pPrChange>
      </w:pPr>
      <w:r w:rsidRPr="00AD0E2E">
        <w:rPr>
          <w:b/>
          <w:lang w:val="da-DK"/>
        </w:rPr>
        <w:t>Đ</w:t>
      </w:r>
      <w:r w:rsidRPr="00BA3432">
        <w:rPr>
          <w:b/>
          <w:lang w:val="da-DK"/>
          <w:rPrChange w:id="6856" w:author="phuong vu" w:date="2018-11-25T21:55:00Z">
            <w:rPr>
              <w:b/>
              <w:lang w:val="da-DK"/>
            </w:rPr>
          </w:rPrChange>
        </w:rPr>
        <w:t>ặc điểm:</w:t>
      </w:r>
    </w:p>
    <w:p w14:paraId="4FB057EB" w14:textId="5FCEDFFD" w:rsidR="00A77377" w:rsidRPr="00BA3432" w:rsidRDefault="00A77377">
      <w:pPr>
        <w:spacing w:line="276" w:lineRule="auto"/>
        <w:ind w:firstLine="720"/>
        <w:rPr>
          <w:lang w:val="da-DK"/>
          <w:rPrChange w:id="6857" w:author="phuong vu" w:date="2018-11-25T21:55:00Z">
            <w:rPr>
              <w:lang w:val="da-DK"/>
            </w:rPr>
          </w:rPrChange>
        </w:rPr>
        <w:pPrChange w:id="6858" w:author="phuong vu" w:date="2018-11-23T13:48:00Z">
          <w:pPr>
            <w:ind w:firstLine="720"/>
          </w:pPr>
        </w:pPrChange>
      </w:pPr>
      <w:r w:rsidRPr="00BA3432">
        <w:rPr>
          <w:lang w:val="da-DK"/>
          <w:rPrChange w:id="6859" w:author="phuong vu" w:date="2018-11-25T21:55:00Z">
            <w:rPr>
              <w:lang w:val="da-DK"/>
            </w:rPr>
          </w:rPrChange>
        </w:rPr>
        <w:lastRenderedPageBreak/>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Pr="00BA3432" w:rsidRDefault="00A77377">
      <w:pPr>
        <w:spacing w:line="276" w:lineRule="auto"/>
        <w:ind w:firstLine="720"/>
        <w:rPr>
          <w:lang w:val="da-DK"/>
          <w:rPrChange w:id="6860" w:author="phuong vu" w:date="2018-11-25T21:55:00Z">
            <w:rPr>
              <w:lang w:val="da-DK"/>
            </w:rPr>
          </w:rPrChange>
        </w:rPr>
        <w:pPrChange w:id="6861" w:author="phuong vu" w:date="2018-11-23T13:48:00Z">
          <w:pPr>
            <w:ind w:firstLine="720"/>
          </w:pPr>
        </w:pPrChange>
      </w:pPr>
      <w:r w:rsidRPr="00BA3432">
        <w:rPr>
          <w:lang w:val="da-DK"/>
          <w:rPrChange w:id="6862" w:author="phuong vu" w:date="2018-11-25T21:55:00Z">
            <w:rPr>
              <w:lang w:val="da-DK"/>
            </w:rPr>
          </w:rPrChange>
        </w:rPr>
        <w:t>Kịch khi sử dụng JWT thường diễn ra theo các trường hợp:</w:t>
      </w:r>
    </w:p>
    <w:p w14:paraId="7B233092" w14:textId="0C74501B" w:rsidR="00A77377" w:rsidRPr="00BA3432" w:rsidRDefault="00A77377">
      <w:pPr>
        <w:spacing w:line="276" w:lineRule="auto"/>
        <w:ind w:left="360"/>
        <w:rPr>
          <w:lang w:val="da-DK"/>
          <w:rPrChange w:id="6863" w:author="phuong vu" w:date="2018-11-25T21:55:00Z">
            <w:rPr>
              <w:lang w:val="da-DK"/>
            </w:rPr>
          </w:rPrChange>
        </w:rPr>
        <w:pPrChange w:id="6864" w:author="phuong vu" w:date="2018-11-23T13:48:00Z">
          <w:pPr>
            <w:ind w:left="360"/>
          </w:pPr>
        </w:pPrChange>
      </w:pPr>
      <w:r w:rsidRPr="00BA3432">
        <w:rPr>
          <w:lang w:val="da-DK"/>
          <w:rPrChange w:id="6865" w:author="phuong vu" w:date="2018-11-25T21:55:00Z">
            <w:rPr>
              <w:lang w:val="da-DK"/>
            </w:rPr>
          </w:rPrChange>
        </w:rPr>
        <w:tab/>
        <w:t>- Truy cập không xác thực sẽ báo lỗi. Yêu cầu xác thực server sẽ xác thực và mã hóa thông tin cần thiết cho lần giải mã sau, rồi trả về token (ở đây là JSON Web Token).</w:t>
      </w:r>
    </w:p>
    <w:p w14:paraId="6E378FE4" w14:textId="6B16CFD9" w:rsidR="00C72A3D" w:rsidRPr="00BA3432" w:rsidRDefault="00A77377">
      <w:pPr>
        <w:spacing w:line="276" w:lineRule="auto"/>
        <w:ind w:left="360" w:firstLine="360"/>
        <w:rPr>
          <w:lang w:val="da-DK"/>
          <w:rPrChange w:id="6866" w:author="phuong vu" w:date="2018-11-25T21:55:00Z">
            <w:rPr>
              <w:lang w:val="da-DK"/>
            </w:rPr>
          </w:rPrChange>
        </w:rPr>
        <w:pPrChange w:id="6867" w:author="phuong vu" w:date="2018-11-23T13:48:00Z">
          <w:pPr>
            <w:ind w:left="360" w:firstLine="360"/>
          </w:pPr>
        </w:pPrChange>
      </w:pPr>
      <w:r w:rsidRPr="00BA3432">
        <w:rPr>
          <w:lang w:val="da-DK"/>
          <w:rPrChange w:id="6868" w:author="phuong vu" w:date="2018-11-25T21:55:00Z">
            <w:rPr>
              <w:lang w:val="da-DK"/>
            </w:rPr>
          </w:rPrChange>
        </w:rPr>
        <w:t>- 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BA3432" w:rsidRDefault="00C72A3D">
      <w:pPr>
        <w:pStyle w:val="Heading2"/>
        <w:spacing w:line="276" w:lineRule="auto"/>
        <w:rPr>
          <w:rFonts w:cstheme="majorHAnsi"/>
          <w:vertAlign w:val="superscript"/>
          <w:rPrChange w:id="6869" w:author="phuong vu" w:date="2018-11-25T21:55:00Z">
            <w:rPr>
              <w:vertAlign w:val="superscript"/>
            </w:rPr>
          </w:rPrChange>
        </w:rPr>
        <w:pPrChange w:id="6870" w:author="phuong vu" w:date="2018-11-23T13:48:00Z">
          <w:pPr>
            <w:pStyle w:val="Heading2"/>
          </w:pPr>
        </w:pPrChange>
      </w:pPr>
      <w:bookmarkStart w:id="6871" w:name="_Toc530662506"/>
      <w:r w:rsidRPr="00BA3432">
        <w:rPr>
          <w:rFonts w:cstheme="majorHAnsi"/>
          <w:rPrChange w:id="6872" w:author="phuong vu" w:date="2018-11-25T21:55:00Z">
            <w:rPr/>
          </w:rPrChange>
        </w:rPr>
        <w:t xml:space="preserve">Tìm hiểu về ReactJS </w:t>
      </w:r>
      <w:r w:rsidRPr="00BA3432">
        <w:rPr>
          <w:rFonts w:cstheme="majorHAnsi"/>
          <w:vertAlign w:val="superscript"/>
          <w:rPrChange w:id="6873" w:author="phuong vu" w:date="2018-11-25T21:55:00Z">
            <w:rPr>
              <w:vertAlign w:val="superscript"/>
            </w:rPr>
          </w:rPrChange>
        </w:rPr>
        <w:t>[7]</w:t>
      </w:r>
      <w:bookmarkEnd w:id="6871"/>
    </w:p>
    <w:p w14:paraId="2CDC40DD" w14:textId="77777777" w:rsidR="00C72A3D" w:rsidRPr="00BA3432" w:rsidRDefault="00C72A3D">
      <w:pPr>
        <w:spacing w:line="276" w:lineRule="auto"/>
        <w:ind w:firstLine="720"/>
        <w:rPr>
          <w:b/>
          <w:lang w:val="en-US"/>
          <w:rPrChange w:id="6874" w:author="phuong vu" w:date="2018-11-25T21:55:00Z">
            <w:rPr>
              <w:b/>
              <w:lang w:val="en-US"/>
            </w:rPr>
          </w:rPrChange>
        </w:rPr>
        <w:pPrChange w:id="6875" w:author="phuong vu" w:date="2018-11-23T13:48:00Z">
          <w:pPr>
            <w:spacing w:line="360" w:lineRule="auto"/>
            <w:ind w:firstLine="720"/>
          </w:pPr>
        </w:pPrChange>
      </w:pPr>
      <w:r w:rsidRPr="00BA3432">
        <w:rPr>
          <w:b/>
          <w:lang w:val="en-US"/>
          <w:rPrChange w:id="6876" w:author="phuong vu" w:date="2018-11-25T21:55:00Z">
            <w:rPr>
              <w:b/>
              <w:lang w:val="en-US"/>
            </w:rPr>
          </w:rPrChange>
        </w:rPr>
        <w:t>Giới thiệu:</w:t>
      </w:r>
    </w:p>
    <w:p w14:paraId="69FB969D" w14:textId="7D07241C" w:rsidR="00A77377" w:rsidRPr="00BA3432" w:rsidRDefault="00C72A3D">
      <w:pPr>
        <w:spacing w:line="276" w:lineRule="auto"/>
        <w:ind w:firstLine="720"/>
        <w:rPr>
          <w:lang w:val="da-DK"/>
          <w:rPrChange w:id="6877" w:author="phuong vu" w:date="2018-11-25T21:55:00Z">
            <w:rPr>
              <w:lang w:val="da-DK"/>
            </w:rPr>
          </w:rPrChange>
        </w:rPr>
        <w:pPrChange w:id="6878" w:author="phuong vu" w:date="2018-11-23T13:48:00Z">
          <w:pPr>
            <w:ind w:firstLine="720"/>
          </w:pPr>
        </w:pPrChange>
      </w:pPr>
      <w:r w:rsidRPr="00BA3432">
        <w:rPr>
          <w:lang w:val="da-DK"/>
          <w:rPrChange w:id="6879" w:author="phuong vu" w:date="2018-11-25T21:55:00Z">
            <w:rPr>
              <w:lang w:val="da-DK"/>
            </w:rPr>
          </w:rPrChange>
        </w:rPr>
        <w:t xml:space="preserve">React là một thư viện UI phát triển tại Facebook để hỗ trợ việc xây dựng những thành phần (components) UI có tính tương tác cao, có trạng thái và có thể sử dụng lại được. </w:t>
      </w:r>
      <w:r w:rsidR="00AB661F" w:rsidRPr="00BA3432">
        <w:rPr>
          <w:lang w:val="da-DK"/>
          <w:rPrChange w:id="6880" w:author="phuong vu" w:date="2018-11-25T21:55:00Z">
            <w:rPr>
              <w:lang w:val="da-DK"/>
            </w:rPr>
          </w:rPrChange>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4ADF050" w14:textId="7FAA3075" w:rsidR="00CD33E1" w:rsidRPr="00BA3432" w:rsidRDefault="00CD33E1">
      <w:pPr>
        <w:spacing w:line="276" w:lineRule="auto"/>
        <w:ind w:firstLine="720"/>
        <w:rPr>
          <w:b/>
          <w:lang w:val="da-DK"/>
          <w:rPrChange w:id="6881" w:author="phuong vu" w:date="2018-11-25T21:55:00Z">
            <w:rPr>
              <w:b/>
              <w:lang w:val="da-DK"/>
            </w:rPr>
          </w:rPrChange>
        </w:rPr>
        <w:pPrChange w:id="6882" w:author="phuong vu" w:date="2018-11-23T13:48:00Z">
          <w:pPr>
            <w:spacing w:line="360" w:lineRule="auto"/>
            <w:ind w:firstLine="720"/>
          </w:pPr>
        </w:pPrChange>
      </w:pPr>
      <w:r w:rsidRPr="00BA3432">
        <w:rPr>
          <w:b/>
          <w:lang w:val="da-DK"/>
          <w:rPrChange w:id="6883" w:author="phuong vu" w:date="2018-11-25T21:55:00Z">
            <w:rPr>
              <w:b/>
              <w:lang w:val="da-DK"/>
            </w:rPr>
          </w:rPrChange>
        </w:rPr>
        <w:t>Đặc điểm:</w:t>
      </w:r>
    </w:p>
    <w:p w14:paraId="3F11F795" w14:textId="5B8BA163" w:rsidR="00753680" w:rsidRPr="00BA3432" w:rsidRDefault="00753680">
      <w:pPr>
        <w:spacing w:line="276" w:lineRule="auto"/>
        <w:ind w:firstLine="720"/>
        <w:rPr>
          <w:lang w:val="da-DK"/>
          <w:rPrChange w:id="6884" w:author="phuong vu" w:date="2018-11-25T21:55:00Z">
            <w:rPr>
              <w:lang w:val="da-DK"/>
            </w:rPr>
          </w:rPrChange>
        </w:rPr>
        <w:pPrChange w:id="6885" w:author="phuong vu" w:date="2018-11-23T13:48:00Z">
          <w:pPr>
            <w:ind w:firstLine="720"/>
          </w:pPr>
        </w:pPrChange>
      </w:pPr>
      <w:r w:rsidRPr="00BA3432">
        <w:rPr>
          <w:lang w:val="da-DK"/>
          <w:rPrChange w:id="6886" w:author="phuong vu" w:date="2018-11-25T21:55:00Z">
            <w:rPr>
              <w:lang w:val="da-DK"/>
            </w:rPr>
          </w:rPrChange>
        </w:rPr>
        <w:t xml:space="preserve">- </w:t>
      </w:r>
      <w:r w:rsidRPr="00BA3432">
        <w:rPr>
          <w:i/>
          <w:lang w:val="da-DK"/>
          <w:rPrChange w:id="6887" w:author="phuong vu" w:date="2018-11-25T21:55:00Z">
            <w:rPr>
              <w:i/>
              <w:lang w:val="da-DK"/>
            </w:rPr>
          </w:rPrChange>
        </w:rPr>
        <w:t>ReactJS cực kì hiệu quả</w:t>
      </w:r>
      <w:r w:rsidRPr="00BA3432">
        <w:rPr>
          <w:lang w:val="da-DK"/>
          <w:rPrChange w:id="6888" w:author="phuong vu" w:date="2018-11-25T21:55:00Z">
            <w:rPr>
              <w:lang w:val="da-DK"/>
            </w:rPr>
          </w:rPrChange>
        </w:rPr>
        <w:t>: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16BB31E7" w14:textId="0F813608" w:rsidR="00753680" w:rsidRPr="00BA3432" w:rsidRDefault="00753680">
      <w:pPr>
        <w:spacing w:line="276" w:lineRule="auto"/>
        <w:ind w:firstLine="720"/>
        <w:rPr>
          <w:lang w:val="da-DK"/>
          <w:rPrChange w:id="6889" w:author="phuong vu" w:date="2018-11-25T21:55:00Z">
            <w:rPr>
              <w:lang w:val="da-DK"/>
            </w:rPr>
          </w:rPrChange>
        </w:rPr>
        <w:pPrChange w:id="6890" w:author="phuong vu" w:date="2018-11-23T13:48:00Z">
          <w:pPr>
            <w:ind w:firstLine="720"/>
          </w:pPr>
        </w:pPrChange>
      </w:pPr>
      <w:r w:rsidRPr="00BA3432">
        <w:rPr>
          <w:i/>
          <w:lang w:val="da-DK"/>
          <w:rPrChange w:id="6891" w:author="phuong vu" w:date="2018-11-25T21:55:00Z">
            <w:rPr>
              <w:i/>
              <w:lang w:val="da-DK"/>
            </w:rPr>
          </w:rPrChange>
        </w:rPr>
        <w:t xml:space="preserve">- </w:t>
      </w:r>
      <w:r w:rsidR="00823126" w:rsidRPr="00BA3432">
        <w:rPr>
          <w:i/>
          <w:lang w:val="da-DK"/>
          <w:rPrChange w:id="6892" w:author="phuong vu" w:date="2018-11-25T21:55:00Z">
            <w:rPr>
              <w:i/>
              <w:lang w:val="da-DK"/>
            </w:rPr>
          </w:rPrChange>
        </w:rPr>
        <w:t>ReactJS</w:t>
      </w:r>
      <w:r w:rsidRPr="00BA3432">
        <w:rPr>
          <w:i/>
          <w:lang w:val="da-DK"/>
          <w:rPrChange w:id="6893" w:author="phuong vu" w:date="2018-11-25T21:55:00Z">
            <w:rPr>
              <w:i/>
              <w:lang w:val="da-DK"/>
            </w:rPr>
          </w:rPrChange>
        </w:rPr>
        <w:t xml:space="preserve"> giúp việc viết các đoạn code JS dễ dàng hơn: </w:t>
      </w:r>
      <w:r w:rsidRPr="00BA3432">
        <w:rPr>
          <w:lang w:val="da-DK"/>
          <w:rPrChange w:id="6894" w:author="phuong vu" w:date="2018-11-25T21:55:00Z">
            <w:rPr>
              <w:lang w:val="da-DK"/>
            </w:rPr>
          </w:rPrChange>
        </w:rPr>
        <w:t xml:space="preserve">Nó dùng cú pháp đặc biệt là JSX (Javascript mở rộng) cho phép ta trộn giữa code HTML và Javascript. Ta có thể thêm vào các đoạn HTML vào trong hàm render mà không cần phải nối chuỗi. Đây là đặc tính thú vị của </w:t>
      </w:r>
      <w:r w:rsidR="00823126" w:rsidRPr="00BA3432">
        <w:rPr>
          <w:lang w:val="da-DK"/>
          <w:rPrChange w:id="6895" w:author="phuong vu" w:date="2018-11-25T21:55:00Z">
            <w:rPr>
              <w:lang w:val="da-DK"/>
            </w:rPr>
          </w:rPrChange>
        </w:rPr>
        <w:t>ReactJS</w:t>
      </w:r>
      <w:r w:rsidRPr="00BA3432">
        <w:rPr>
          <w:lang w:val="da-DK"/>
          <w:rPrChange w:id="6896" w:author="phuong vu" w:date="2018-11-25T21:55:00Z">
            <w:rPr>
              <w:lang w:val="da-DK"/>
            </w:rPr>
          </w:rPrChange>
        </w:rPr>
        <w:t>. Nó sẽ chuyển đổi các đoạn HTML thành các hàm khởi tạo đối tượng HTML bằng bộ biến đổi JSX.</w:t>
      </w:r>
    </w:p>
    <w:p w14:paraId="4F555215" w14:textId="1D13BD5B" w:rsidR="00753680" w:rsidRPr="00BA3432" w:rsidRDefault="00753680">
      <w:pPr>
        <w:spacing w:line="276" w:lineRule="auto"/>
        <w:ind w:firstLine="720"/>
        <w:rPr>
          <w:lang w:val="da-DK"/>
          <w:rPrChange w:id="6897" w:author="phuong vu" w:date="2018-11-25T21:55:00Z">
            <w:rPr>
              <w:lang w:val="da-DK"/>
            </w:rPr>
          </w:rPrChange>
        </w:rPr>
        <w:pPrChange w:id="6898" w:author="phuong vu" w:date="2018-11-23T13:48:00Z">
          <w:pPr>
            <w:ind w:firstLine="720"/>
          </w:pPr>
        </w:pPrChange>
      </w:pPr>
      <w:r w:rsidRPr="00BA3432">
        <w:rPr>
          <w:lang w:val="da-DK"/>
          <w:rPrChange w:id="6899" w:author="phuong vu" w:date="2018-11-25T21:55:00Z">
            <w:rPr>
              <w:lang w:val="da-DK"/>
            </w:rPr>
          </w:rPrChange>
        </w:rPr>
        <w:t xml:space="preserve">- </w:t>
      </w:r>
      <w:r w:rsidRPr="00BA3432">
        <w:rPr>
          <w:i/>
          <w:lang w:val="da-DK"/>
          <w:rPrChange w:id="6900" w:author="phuong vu" w:date="2018-11-25T21:55:00Z">
            <w:rPr>
              <w:i/>
              <w:lang w:val="da-DK"/>
            </w:rPr>
          </w:rPrChange>
        </w:rPr>
        <w:t>Nó có nhiều công cụ phát triển:</w:t>
      </w:r>
      <w:r w:rsidRPr="00BA3432">
        <w:rPr>
          <w:lang w:val="da-DK"/>
          <w:rPrChange w:id="6901" w:author="phuong vu" w:date="2018-11-25T21:55:00Z">
            <w:rPr>
              <w:lang w:val="da-DK"/>
            </w:rPr>
          </w:rPrChange>
        </w:rPr>
        <w:t xml:space="preserve"> Khi bắt đầu </w:t>
      </w:r>
      <w:r w:rsidR="00823126" w:rsidRPr="00BA3432">
        <w:rPr>
          <w:lang w:val="da-DK"/>
          <w:rPrChange w:id="6902" w:author="phuong vu" w:date="2018-11-25T21:55:00Z">
            <w:rPr>
              <w:lang w:val="da-DK"/>
            </w:rPr>
          </w:rPrChange>
        </w:rPr>
        <w:t>sử dụng ReactJS</w:t>
      </w:r>
      <w:r w:rsidRPr="00BA3432">
        <w:rPr>
          <w:lang w:val="da-DK"/>
          <w:rPrChange w:id="6903" w:author="phuong vu" w:date="2018-11-25T21:55:00Z">
            <w:rPr>
              <w:lang w:val="da-DK"/>
            </w:rPr>
          </w:rPrChange>
        </w:rPr>
        <w:t xml:space="preserve">, đừng quên cài đặt ứng dụng mở rộng của Chrome dành cho </w:t>
      </w:r>
      <w:r w:rsidR="00823126" w:rsidRPr="00BA3432">
        <w:rPr>
          <w:lang w:val="da-DK"/>
          <w:rPrChange w:id="6904" w:author="phuong vu" w:date="2018-11-25T21:55:00Z">
            <w:rPr>
              <w:lang w:val="da-DK"/>
            </w:rPr>
          </w:rPrChange>
        </w:rPr>
        <w:t>ReactJS</w:t>
      </w:r>
      <w:r w:rsidRPr="00BA3432">
        <w:rPr>
          <w:lang w:val="da-DK"/>
          <w:rPrChange w:id="6905" w:author="phuong vu" w:date="2018-11-25T21:55:00Z">
            <w:rPr>
              <w:lang w:val="da-DK"/>
            </w:rPr>
          </w:rPrChange>
        </w:rPr>
        <w:t xml:space="preserve">. Nó giúp </w:t>
      </w:r>
      <w:r w:rsidR="00823126" w:rsidRPr="00BA3432">
        <w:rPr>
          <w:lang w:val="da-DK"/>
          <w:rPrChange w:id="6906" w:author="phuong vu" w:date="2018-11-25T21:55:00Z">
            <w:rPr>
              <w:lang w:val="da-DK"/>
            </w:rPr>
          </w:rPrChange>
        </w:rPr>
        <w:t>ta</w:t>
      </w:r>
      <w:r w:rsidRPr="00BA3432">
        <w:rPr>
          <w:lang w:val="da-DK"/>
          <w:rPrChange w:id="6907" w:author="phuong vu" w:date="2018-11-25T21:55:00Z">
            <w:rPr>
              <w:lang w:val="da-DK"/>
            </w:rPr>
          </w:rPrChange>
        </w:rPr>
        <w:t xml:space="preserve"> </w:t>
      </w:r>
      <w:r w:rsidR="00823126" w:rsidRPr="00BA3432">
        <w:rPr>
          <w:lang w:val="da-DK"/>
          <w:rPrChange w:id="6908" w:author="phuong vu" w:date="2018-11-25T21:55:00Z">
            <w:rPr>
              <w:lang w:val="da-DK"/>
            </w:rPr>
          </w:rPrChange>
        </w:rPr>
        <w:t>bắt lỗi</w:t>
      </w:r>
      <w:r w:rsidRPr="00BA3432">
        <w:rPr>
          <w:lang w:val="da-DK"/>
          <w:rPrChange w:id="6909" w:author="phuong vu" w:date="2018-11-25T21:55:00Z">
            <w:rPr>
              <w:lang w:val="da-DK"/>
            </w:rPr>
          </w:rPrChange>
        </w:rPr>
        <w:t xml:space="preserve"> code dễ dàng hơn. Sau khi </w:t>
      </w:r>
      <w:r w:rsidR="00823126" w:rsidRPr="00BA3432">
        <w:rPr>
          <w:lang w:val="da-DK"/>
          <w:rPrChange w:id="6910" w:author="phuong vu" w:date="2018-11-25T21:55:00Z">
            <w:rPr>
              <w:lang w:val="da-DK"/>
            </w:rPr>
          </w:rPrChange>
        </w:rPr>
        <w:t>ta</w:t>
      </w:r>
      <w:r w:rsidRPr="00BA3432">
        <w:rPr>
          <w:lang w:val="da-DK"/>
          <w:rPrChange w:id="6911" w:author="phuong vu" w:date="2018-11-25T21:55:00Z">
            <w:rPr>
              <w:lang w:val="da-DK"/>
            </w:rPr>
          </w:rPrChange>
        </w:rPr>
        <w:t xml:space="preserve"> cài đặt ứng dụng này, </w:t>
      </w:r>
      <w:r w:rsidR="00823126" w:rsidRPr="00BA3432">
        <w:rPr>
          <w:lang w:val="da-DK"/>
          <w:rPrChange w:id="6912" w:author="phuong vu" w:date="2018-11-25T21:55:00Z">
            <w:rPr>
              <w:lang w:val="da-DK"/>
            </w:rPr>
          </w:rPrChange>
        </w:rPr>
        <w:t>ta</w:t>
      </w:r>
      <w:r w:rsidRPr="00BA3432">
        <w:rPr>
          <w:lang w:val="da-DK"/>
          <w:rPrChange w:id="6913" w:author="phuong vu" w:date="2018-11-25T21:55:00Z">
            <w:rPr>
              <w:lang w:val="da-DK"/>
            </w:rPr>
          </w:rPrChange>
        </w:rPr>
        <w:t xml:space="preserve"> sẽ có cái nhìn trực tiếp vào virtual DOM như thể </w:t>
      </w:r>
      <w:r w:rsidR="00823126" w:rsidRPr="00BA3432">
        <w:rPr>
          <w:lang w:val="da-DK"/>
          <w:rPrChange w:id="6914" w:author="phuong vu" w:date="2018-11-25T21:55:00Z">
            <w:rPr>
              <w:lang w:val="da-DK"/>
            </w:rPr>
          </w:rPrChange>
        </w:rPr>
        <w:t>ta</w:t>
      </w:r>
      <w:r w:rsidRPr="00BA3432">
        <w:rPr>
          <w:lang w:val="da-DK"/>
          <w:rPrChange w:id="6915" w:author="phuong vu" w:date="2018-11-25T21:55:00Z">
            <w:rPr>
              <w:lang w:val="da-DK"/>
            </w:rPr>
          </w:rPrChange>
        </w:rPr>
        <w:t xml:space="preserve"> đang xem cây DOM thông thường.</w:t>
      </w:r>
    </w:p>
    <w:p w14:paraId="195404DB" w14:textId="0DC384E1" w:rsidR="00823126" w:rsidRPr="00BA3432" w:rsidRDefault="00823126">
      <w:pPr>
        <w:spacing w:line="276" w:lineRule="auto"/>
        <w:ind w:firstLine="720"/>
        <w:rPr>
          <w:lang w:val="da-DK"/>
          <w:rPrChange w:id="6916" w:author="phuong vu" w:date="2018-11-25T21:55:00Z">
            <w:rPr>
              <w:lang w:val="da-DK"/>
            </w:rPr>
          </w:rPrChange>
        </w:rPr>
        <w:pPrChange w:id="6917" w:author="phuong vu" w:date="2018-11-23T13:48:00Z">
          <w:pPr>
            <w:ind w:firstLine="720"/>
          </w:pPr>
        </w:pPrChange>
      </w:pPr>
      <w:r w:rsidRPr="00BA3432">
        <w:rPr>
          <w:lang w:val="da-DK"/>
          <w:rPrChange w:id="6918" w:author="phuong vu" w:date="2018-11-25T21:55:00Z">
            <w:rPr>
              <w:lang w:val="da-DK"/>
            </w:rPr>
          </w:rPrChange>
        </w:rPr>
        <w:t xml:space="preserve">- </w:t>
      </w:r>
      <w:r w:rsidRPr="00BA3432">
        <w:rPr>
          <w:i/>
          <w:lang w:val="da-DK"/>
          <w:rPrChange w:id="6919" w:author="phuong vu" w:date="2018-11-25T21:55:00Z">
            <w:rPr>
              <w:i/>
              <w:lang w:val="da-DK"/>
            </w:rPr>
          </w:rPrChange>
        </w:rPr>
        <w:t>Render tầng server:</w:t>
      </w:r>
      <w:r w:rsidRPr="00BA3432">
        <w:rPr>
          <w:lang w:val="da-DK"/>
          <w:rPrChange w:id="6920" w:author="phuong vu" w:date="2018-11-25T21:55:00Z">
            <w:rPr>
              <w:lang w:val="da-DK"/>
            </w:rPr>
          </w:rPrChange>
        </w:rPr>
        <w:t xml:space="preserve"> Một trong những vấn đề với các ứng dụng đơn trang là tối ưu SEO và thời gian tải trang. Nếu tất cả việc xây dựng và hiển thị trang đều thực </w:t>
      </w:r>
      <w:r w:rsidRPr="00BA3432">
        <w:rPr>
          <w:lang w:val="da-DK"/>
          <w:rPrChange w:id="6921" w:author="phuong vu" w:date="2018-11-25T21:55:00Z">
            <w:rPr>
              <w:lang w:val="da-DK"/>
            </w:rPr>
          </w:rPrChange>
        </w:rPr>
        <w:lastRenderedPageBreak/>
        <w:t>hiện ở client, thì người dùng sẽ phải chờ cho trang được khởi tạo và hiển thị lên. Điều này thực tế là chậm. Hoặc nếu giả sử người dùng vô hiệu hóa Javascript thì sao? Reactjs là một thư viện component, nó có thể vừa render ở ngoài trình duyệt sử dụng DOM và cũng có thể render bằng các chuỗi HTML mà server trả về.</w:t>
      </w:r>
    </w:p>
    <w:p w14:paraId="2B35D189" w14:textId="1D221DA7" w:rsidR="00823126" w:rsidRPr="00BA3432" w:rsidRDefault="00823126">
      <w:pPr>
        <w:spacing w:line="276" w:lineRule="auto"/>
        <w:ind w:firstLine="720"/>
        <w:rPr>
          <w:lang w:val="da-DK"/>
          <w:rPrChange w:id="6922" w:author="phuong vu" w:date="2018-11-25T21:55:00Z">
            <w:rPr>
              <w:lang w:val="da-DK"/>
            </w:rPr>
          </w:rPrChange>
        </w:rPr>
        <w:pPrChange w:id="6923" w:author="phuong vu" w:date="2018-11-23T13:48:00Z">
          <w:pPr>
            <w:ind w:firstLine="720"/>
          </w:pPr>
        </w:pPrChange>
      </w:pPr>
      <w:r w:rsidRPr="00BA3432">
        <w:rPr>
          <w:i/>
          <w:lang w:val="da-DK"/>
          <w:rPrChange w:id="6924" w:author="phuong vu" w:date="2018-11-25T21:55:00Z">
            <w:rPr>
              <w:i/>
              <w:lang w:val="da-DK"/>
            </w:rPr>
          </w:rPrChange>
        </w:rPr>
        <w:t>- Làm việc với vấn đề test giao diện</w:t>
      </w:r>
      <w:r w:rsidRPr="00BA3432">
        <w:rPr>
          <w:lang w:val="da-DK"/>
          <w:rPrChange w:id="6925" w:author="phuong vu" w:date="2018-11-25T21:55:00Z">
            <w:rPr>
              <w:lang w:val="da-DK"/>
            </w:rPr>
          </w:rPrChange>
        </w:rPr>
        <w:t>: Nó cực kì dễ để viết các test case giao diện vì virtual DOM được cài đặt hoàn toàn bằng JS. Hiệu năng cao đối với các ứng dụng có dữ liệu thay đổi liên tục, dễ dàng cho bảo trì và sửa lỗi.</w:t>
      </w:r>
    </w:p>
    <w:p w14:paraId="671A6556" w14:textId="023F3FB8" w:rsidR="00536771" w:rsidRPr="00BA3432" w:rsidRDefault="00536771">
      <w:pPr>
        <w:spacing w:line="276" w:lineRule="auto"/>
        <w:rPr>
          <w:lang w:val="da-DK"/>
          <w:rPrChange w:id="6926" w:author="phuong vu" w:date="2018-11-25T21:55:00Z">
            <w:rPr>
              <w:lang w:val="da-DK"/>
            </w:rPr>
          </w:rPrChange>
        </w:rPr>
        <w:pPrChange w:id="6927" w:author="phuong vu" w:date="2018-11-23T13:48:00Z">
          <w:pPr/>
        </w:pPrChange>
      </w:pPr>
    </w:p>
    <w:p w14:paraId="4F7C33CF" w14:textId="210A725F" w:rsidR="001B2876" w:rsidRPr="00BA3432" w:rsidRDefault="001B2876">
      <w:pPr>
        <w:pStyle w:val="Heading2"/>
        <w:spacing w:line="276" w:lineRule="auto"/>
        <w:rPr>
          <w:rFonts w:cstheme="majorHAnsi"/>
          <w:vertAlign w:val="superscript"/>
          <w:rPrChange w:id="6928" w:author="phuong vu" w:date="2018-11-25T21:55:00Z">
            <w:rPr>
              <w:vertAlign w:val="superscript"/>
            </w:rPr>
          </w:rPrChange>
        </w:rPr>
        <w:pPrChange w:id="6929" w:author="phuong vu" w:date="2018-11-23T13:48:00Z">
          <w:pPr>
            <w:pStyle w:val="Heading2"/>
          </w:pPr>
        </w:pPrChange>
      </w:pPr>
      <w:bookmarkStart w:id="6930" w:name="_Toc530662507"/>
      <w:r w:rsidRPr="00BA3432">
        <w:rPr>
          <w:rFonts w:cstheme="majorHAnsi"/>
          <w:rPrChange w:id="6931" w:author="phuong vu" w:date="2018-11-25T21:55:00Z">
            <w:rPr/>
          </w:rPrChange>
        </w:rPr>
        <w:t>Tìm hiểu về Apollo Client</w:t>
      </w:r>
      <w:r w:rsidR="007A626B" w:rsidRPr="00BA3432">
        <w:rPr>
          <w:rFonts w:cstheme="majorHAnsi"/>
          <w:rPrChange w:id="6932" w:author="phuong vu" w:date="2018-11-25T21:55:00Z">
            <w:rPr/>
          </w:rPrChange>
        </w:rPr>
        <w:t xml:space="preserve"> </w:t>
      </w:r>
      <w:r w:rsidR="007A626B" w:rsidRPr="00BA3432">
        <w:rPr>
          <w:rFonts w:cstheme="majorHAnsi"/>
          <w:vertAlign w:val="superscript"/>
          <w:rPrChange w:id="6933" w:author="phuong vu" w:date="2018-11-25T21:55:00Z">
            <w:rPr>
              <w:vertAlign w:val="superscript"/>
            </w:rPr>
          </w:rPrChange>
        </w:rPr>
        <w:t>[8]</w:t>
      </w:r>
      <w:bookmarkEnd w:id="6930"/>
    </w:p>
    <w:p w14:paraId="71413191" w14:textId="77777777" w:rsidR="007A626B" w:rsidRPr="00BA3432" w:rsidRDefault="007A626B">
      <w:pPr>
        <w:spacing w:line="276" w:lineRule="auto"/>
        <w:ind w:firstLine="720"/>
        <w:rPr>
          <w:b/>
          <w:rPrChange w:id="6934" w:author="phuong vu" w:date="2018-11-25T21:55:00Z">
            <w:rPr>
              <w:b/>
              <w:lang w:val="en-US"/>
            </w:rPr>
          </w:rPrChange>
        </w:rPr>
        <w:pPrChange w:id="6935" w:author="phuong vu" w:date="2018-11-23T13:48:00Z">
          <w:pPr>
            <w:spacing w:line="360" w:lineRule="auto"/>
            <w:ind w:firstLine="720"/>
          </w:pPr>
        </w:pPrChange>
      </w:pPr>
      <w:r w:rsidRPr="00BA3432">
        <w:rPr>
          <w:b/>
          <w:rPrChange w:id="6936" w:author="phuong vu" w:date="2018-11-25T21:55:00Z">
            <w:rPr>
              <w:b/>
              <w:lang w:val="en-US"/>
            </w:rPr>
          </w:rPrChange>
        </w:rPr>
        <w:t>Giới thiệu:</w:t>
      </w:r>
    </w:p>
    <w:p w14:paraId="4A7FA2FC" w14:textId="72B170E0" w:rsidR="001B2876" w:rsidRPr="00BA3432" w:rsidRDefault="007A626B">
      <w:pPr>
        <w:spacing w:line="276" w:lineRule="auto"/>
        <w:rPr>
          <w:lang w:val="en-US"/>
          <w:rPrChange w:id="6937" w:author="phuong vu" w:date="2018-11-25T21:55:00Z">
            <w:rPr>
              <w:lang w:val="en-US"/>
            </w:rPr>
          </w:rPrChange>
        </w:rPr>
        <w:pPrChange w:id="6938" w:author="phuong vu" w:date="2018-11-23T13:48:00Z">
          <w:pPr/>
        </w:pPrChange>
      </w:pPr>
      <w:r w:rsidRPr="00BA3432">
        <w:rPr>
          <w:rPrChange w:id="6939" w:author="phuong vu" w:date="2018-11-25T21:55:00Z">
            <w:rPr>
              <w:lang w:val="en-US"/>
            </w:rPr>
          </w:rPrChange>
        </w:rPr>
        <w:tab/>
        <w:t xml:space="preserve">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w:t>
      </w:r>
      <w:r w:rsidRPr="00AD0E2E">
        <w:rPr>
          <w:lang w:val="en-US"/>
        </w:rPr>
        <w:t>Apollo Client h</w:t>
      </w:r>
      <w:r w:rsidRPr="00BA3432">
        <w:rPr>
          <w:lang w:val="en-US"/>
          <w:rPrChange w:id="6940" w:author="phuong vu" w:date="2018-11-25T21:55:00Z">
            <w:rPr>
              <w:lang w:val="en-US"/>
            </w:rPr>
          </w:rPrChange>
        </w:rPr>
        <w:t>ỗ trợ cho rất nhiều frontend platform như React, Vue.js, Angular, Android, Swift,</w:t>
      </w:r>
      <w:r w:rsidR="00D27251" w:rsidRPr="00BA3432">
        <w:rPr>
          <w:lang w:val="en-US"/>
          <w:rPrChange w:id="6941" w:author="phuong vu" w:date="2018-11-25T21:55:00Z">
            <w:rPr>
              <w:lang w:val="en-US"/>
            </w:rPr>
          </w:rPrChange>
        </w:rPr>
        <w:t xml:space="preserve"> </w:t>
      </w:r>
      <w:r w:rsidRPr="00BA3432">
        <w:rPr>
          <w:lang w:val="en-US"/>
          <w:rPrChange w:id="6942" w:author="phuong vu" w:date="2018-11-25T21:55:00Z">
            <w:rPr>
              <w:lang w:val="en-US"/>
            </w:rPr>
          </w:rPrChange>
        </w:rPr>
        <w:t>….</w:t>
      </w:r>
    </w:p>
    <w:p w14:paraId="62BB7B77" w14:textId="77777777" w:rsidR="00D27251" w:rsidRPr="00BA3432" w:rsidRDefault="00D27251">
      <w:pPr>
        <w:spacing w:line="276" w:lineRule="auto"/>
        <w:ind w:firstLine="720"/>
        <w:rPr>
          <w:b/>
          <w:lang w:val="da-DK"/>
          <w:rPrChange w:id="6943" w:author="phuong vu" w:date="2018-11-25T21:55:00Z">
            <w:rPr>
              <w:b/>
              <w:lang w:val="da-DK"/>
            </w:rPr>
          </w:rPrChange>
        </w:rPr>
        <w:pPrChange w:id="6944" w:author="phuong vu" w:date="2018-11-23T13:48:00Z">
          <w:pPr>
            <w:spacing w:line="360" w:lineRule="auto"/>
            <w:ind w:firstLine="720"/>
          </w:pPr>
        </w:pPrChange>
      </w:pPr>
      <w:r w:rsidRPr="00BA3432">
        <w:rPr>
          <w:b/>
          <w:lang w:val="da-DK"/>
          <w:rPrChange w:id="6945" w:author="phuong vu" w:date="2018-11-25T21:55:00Z">
            <w:rPr>
              <w:b/>
              <w:lang w:val="da-DK"/>
            </w:rPr>
          </w:rPrChange>
        </w:rPr>
        <w:t>Đặc điểm:</w:t>
      </w:r>
    </w:p>
    <w:p w14:paraId="24D418C0" w14:textId="415FB376" w:rsidR="00D27251" w:rsidRPr="00BA3432" w:rsidRDefault="00D27251">
      <w:pPr>
        <w:spacing w:line="276" w:lineRule="auto"/>
        <w:rPr>
          <w:lang w:val="en-US"/>
          <w:rPrChange w:id="6946" w:author="phuong vu" w:date="2018-11-25T21:55:00Z">
            <w:rPr>
              <w:lang w:val="en-US"/>
            </w:rPr>
          </w:rPrChange>
        </w:rPr>
        <w:pPrChange w:id="6947" w:author="phuong vu" w:date="2018-11-23T13:48:00Z">
          <w:pPr/>
        </w:pPrChange>
      </w:pPr>
      <w:r w:rsidRPr="00BA3432">
        <w:rPr>
          <w:lang w:val="en-US"/>
          <w:rPrChange w:id="6948" w:author="phuong vu" w:date="2018-11-25T21:55:00Z">
            <w:rPr>
              <w:lang w:val="en-US"/>
            </w:rPr>
          </w:rPrChange>
        </w:rPr>
        <w:tab/>
        <w:t xml:space="preserve">- </w:t>
      </w:r>
      <w:r w:rsidRPr="00BA3432">
        <w:rPr>
          <w:i/>
          <w:lang w:val="en-US"/>
          <w:rPrChange w:id="6949" w:author="phuong vu" w:date="2018-11-25T21:55:00Z">
            <w:rPr>
              <w:i/>
              <w:lang w:val="en-US"/>
            </w:rPr>
          </w:rPrChange>
        </w:rPr>
        <w:t xml:space="preserve">Dễ dàng tích hợp với các frontend platform: </w:t>
      </w:r>
      <w:r w:rsidRPr="00BA3432">
        <w:rPr>
          <w:lang w:val="en-US"/>
          <w:rPrChange w:id="6950" w:author="phuong vu" w:date="2018-11-25T21:55:00Z">
            <w:rPr>
              <w:lang w:val="en-US"/>
            </w:rPr>
          </w:rPrChange>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sidRPr="00BA3432">
        <w:rPr>
          <w:lang w:val="en-US"/>
          <w:rPrChange w:id="6951" w:author="phuong vu" w:date="2018-11-25T21:55:00Z">
            <w:rPr>
              <w:lang w:val="en-US"/>
            </w:rPr>
          </w:rPrChange>
        </w:rPr>
        <w:t>.</w:t>
      </w:r>
    </w:p>
    <w:p w14:paraId="5431789B" w14:textId="6E96A842" w:rsidR="00997C30" w:rsidRPr="00BA3432" w:rsidRDefault="002A795B">
      <w:pPr>
        <w:spacing w:line="276" w:lineRule="auto"/>
        <w:rPr>
          <w:ins w:id="6952" w:author="phuong vu" w:date="2018-11-20T21:29:00Z"/>
          <w:lang w:val="en-US"/>
          <w:rPrChange w:id="6953" w:author="phuong vu" w:date="2018-11-25T21:55:00Z">
            <w:rPr>
              <w:ins w:id="6954" w:author="phuong vu" w:date="2018-11-20T21:29:00Z"/>
              <w:lang w:val="en-US"/>
            </w:rPr>
          </w:rPrChange>
        </w:rPr>
        <w:pPrChange w:id="6955" w:author="phuong vu" w:date="2018-11-23T13:48:00Z">
          <w:pPr/>
        </w:pPrChange>
      </w:pPr>
      <w:r w:rsidRPr="00BA3432">
        <w:rPr>
          <w:lang w:val="en-US"/>
          <w:rPrChange w:id="6956" w:author="phuong vu" w:date="2018-11-25T21:55:00Z">
            <w:rPr>
              <w:lang w:val="en-US"/>
            </w:rPr>
          </w:rPrChange>
        </w:rPr>
        <w:tab/>
        <w:t xml:space="preserve">- </w:t>
      </w:r>
      <w:r w:rsidRPr="00BA3432">
        <w:rPr>
          <w:i/>
          <w:lang w:val="en-US"/>
          <w:rPrChange w:id="6957" w:author="phuong vu" w:date="2018-11-25T21:55:00Z">
            <w:rPr>
              <w:i/>
              <w:lang w:val="en-US"/>
            </w:rPr>
          </w:rPrChange>
        </w:rPr>
        <w:t xml:space="preserve">Giúp kiểm soát và hiểu được cách ứng dụng hoạt động: </w:t>
      </w:r>
      <w:r w:rsidRPr="00BA3432">
        <w:rPr>
          <w:lang w:val="en-US"/>
          <w:rPrChange w:id="6958" w:author="phuong vu" w:date="2018-11-25T21:55:00Z">
            <w:rPr>
              <w:lang w:val="en-US"/>
            </w:rPr>
          </w:rPrChange>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6812"/>
    </w:p>
    <w:p w14:paraId="24C1EDC1" w14:textId="6C3A3575" w:rsidR="0073559F" w:rsidRPr="00BA3432" w:rsidRDefault="001F5B63">
      <w:pPr>
        <w:pStyle w:val="Heading2"/>
        <w:spacing w:line="276" w:lineRule="auto"/>
        <w:rPr>
          <w:rFonts w:cstheme="majorHAnsi"/>
          <w:lang w:val="en-US"/>
          <w:rPrChange w:id="6959" w:author="phuong vu" w:date="2018-11-25T21:55:00Z">
            <w:rPr>
              <w:lang w:val="en-US"/>
            </w:rPr>
          </w:rPrChange>
        </w:rPr>
        <w:pPrChange w:id="6960" w:author="phuong vu" w:date="2018-11-23T13:48:00Z">
          <w:pPr/>
        </w:pPrChange>
      </w:pPr>
      <w:bookmarkStart w:id="6961" w:name="_Toc530662508"/>
      <w:ins w:id="6962" w:author="phuong vu" w:date="2018-11-20T21:29:00Z">
        <w:r w:rsidRPr="00BA3432">
          <w:rPr>
            <w:rFonts w:cstheme="majorHAnsi"/>
            <w:lang w:val="en-US"/>
            <w:rPrChange w:id="6963" w:author="phuong vu" w:date="2018-11-25T21:55:00Z">
              <w:rPr>
                <w:lang w:val="en-US"/>
              </w:rPr>
            </w:rPrChange>
          </w:rPr>
          <w:t>T</w:t>
        </w:r>
      </w:ins>
      <w:ins w:id="6964" w:author="phuong vu" w:date="2018-11-20T21:30:00Z">
        <w:r w:rsidRPr="00BA3432">
          <w:rPr>
            <w:rFonts w:cstheme="majorHAnsi"/>
            <w:lang w:val="en-US"/>
            <w:rPrChange w:id="6965" w:author="phuong vu" w:date="2018-11-25T21:55:00Z">
              <w:rPr>
                <w:lang w:val="en-US"/>
              </w:rPr>
            </w:rPrChange>
          </w:rPr>
          <w:t>ìm hiểu về hàng đợi nhiều trạm phục vụ</w:t>
        </w:r>
      </w:ins>
      <w:bookmarkEnd w:id="6961"/>
    </w:p>
    <w:p w14:paraId="070B0246" w14:textId="6B3A717E" w:rsidR="001F5B63" w:rsidRPr="00BA3432" w:rsidRDefault="001F5B63">
      <w:pPr>
        <w:spacing w:line="276" w:lineRule="auto"/>
        <w:ind w:firstLine="720"/>
        <w:rPr>
          <w:ins w:id="6966" w:author="phuong vu" w:date="2018-11-20T22:47:00Z"/>
          <w:b/>
          <w:lang w:val="en-US"/>
          <w:rPrChange w:id="6967" w:author="phuong vu" w:date="2018-11-25T21:55:00Z">
            <w:rPr>
              <w:ins w:id="6968" w:author="phuong vu" w:date="2018-11-20T22:47:00Z"/>
              <w:b/>
              <w:lang w:val="en-US"/>
            </w:rPr>
          </w:rPrChange>
        </w:rPr>
        <w:pPrChange w:id="6969" w:author="phuong vu" w:date="2018-11-23T13:48:00Z">
          <w:pPr>
            <w:spacing w:line="360" w:lineRule="auto"/>
            <w:ind w:firstLine="720"/>
          </w:pPr>
        </w:pPrChange>
      </w:pPr>
      <w:ins w:id="6970" w:author="phuong vu" w:date="2018-11-20T21:31:00Z">
        <w:r w:rsidRPr="00BA3432">
          <w:rPr>
            <w:b/>
            <w:lang w:val="en-US"/>
            <w:rPrChange w:id="6971" w:author="phuong vu" w:date="2018-11-25T21:55:00Z">
              <w:rPr>
                <w:b/>
                <w:lang w:val="en-US"/>
              </w:rPr>
            </w:rPrChange>
          </w:rPr>
          <w:t>Giới thiệu:</w:t>
        </w:r>
      </w:ins>
    </w:p>
    <w:p w14:paraId="3C20DF2B" w14:textId="2D760CAD" w:rsidR="004A577F" w:rsidRPr="00BA3432" w:rsidRDefault="004A577F">
      <w:pPr>
        <w:spacing w:line="276" w:lineRule="auto"/>
        <w:ind w:firstLine="720"/>
        <w:rPr>
          <w:ins w:id="6972" w:author="phuong vu" w:date="2018-11-20T22:50:00Z"/>
          <w:lang w:val="en-US"/>
          <w:rPrChange w:id="6973" w:author="phuong vu" w:date="2018-11-25T21:55:00Z">
            <w:rPr>
              <w:ins w:id="6974" w:author="phuong vu" w:date="2018-11-20T22:50:00Z"/>
              <w:lang w:val="en-US"/>
            </w:rPr>
          </w:rPrChange>
        </w:rPr>
        <w:pPrChange w:id="6975" w:author="phuong vu" w:date="2018-11-23T13:48:00Z">
          <w:pPr>
            <w:spacing w:line="360" w:lineRule="auto"/>
            <w:ind w:firstLine="720"/>
          </w:pPr>
        </w:pPrChange>
      </w:pPr>
      <w:ins w:id="6976" w:author="phuong vu" w:date="2018-11-20T22:47:00Z">
        <w:r w:rsidRPr="00BA3432">
          <w:rPr>
            <w:lang w:val="en-US"/>
            <w:rPrChange w:id="6977" w:author="phuong vu" w:date="2018-11-25T21:55:00Z">
              <w:rPr>
                <w:lang w:val="en-US"/>
              </w:rPr>
            </w:rPrChange>
          </w:rPr>
          <w:t xml:space="preserve">Hàng đợi là một </w:t>
        </w:r>
      </w:ins>
      <w:ins w:id="6978" w:author="phuong vu" w:date="2018-11-20T22:48:00Z">
        <w:r w:rsidR="005D5145" w:rsidRPr="00BA3432">
          <w:rPr>
            <w:lang w:val="en-US"/>
            <w:rPrChange w:id="6979" w:author="phuong vu" w:date="2018-11-25T21:55:00Z">
              <w:rPr>
                <w:lang w:val="en-US"/>
              </w:rPr>
            </w:rPrChange>
          </w:rPr>
          <w:t xml:space="preserve">mô hình được áp dụng phổ biến trong cuộc sống. Hàng đợi là </w:t>
        </w:r>
      </w:ins>
      <w:ins w:id="6980" w:author="phuong vu" w:date="2018-11-20T22:49:00Z">
        <w:r w:rsidR="005D5145" w:rsidRPr="00BA3432">
          <w:rPr>
            <w:lang w:val="en-US"/>
            <w:rPrChange w:id="6981" w:author="phuong vu" w:date="2018-11-25T21:55:00Z">
              <w:rPr>
                <w:lang w:val="en-US"/>
              </w:rPr>
            </w:rPrChange>
          </w:rPr>
          <w:t xml:space="preserve">cách sắp xếp mọi thứ theo một trình tự có một đầu nhận dữ liệu vào và một đầu xử lí và trả dữ liệu đi. </w:t>
        </w:r>
      </w:ins>
    </w:p>
    <w:p w14:paraId="24D113A1" w14:textId="507B935B" w:rsidR="005D5145" w:rsidRPr="00BA3432" w:rsidRDefault="005D5145">
      <w:pPr>
        <w:spacing w:line="276" w:lineRule="auto"/>
        <w:ind w:firstLine="720"/>
        <w:rPr>
          <w:ins w:id="6982" w:author="phuong vu" w:date="2018-11-20T22:59:00Z"/>
          <w:lang w:val="en-US"/>
          <w:rPrChange w:id="6983" w:author="phuong vu" w:date="2018-11-25T21:55:00Z">
            <w:rPr>
              <w:ins w:id="6984" w:author="phuong vu" w:date="2018-11-20T22:59:00Z"/>
              <w:lang w:val="en-US"/>
            </w:rPr>
          </w:rPrChange>
        </w:rPr>
        <w:pPrChange w:id="6985" w:author="phuong vu" w:date="2018-11-23T13:48:00Z">
          <w:pPr>
            <w:spacing w:line="360" w:lineRule="auto"/>
            <w:ind w:firstLine="720"/>
          </w:pPr>
        </w:pPrChange>
      </w:pPr>
      <w:ins w:id="6986" w:author="phuong vu" w:date="2018-11-20T22:50:00Z">
        <w:r w:rsidRPr="00BA3432">
          <w:rPr>
            <w:lang w:val="en-US"/>
            <w:rPrChange w:id="6987" w:author="phuong vu" w:date="2018-11-25T21:55:00Z">
              <w:rPr>
                <w:lang w:val="en-US"/>
              </w:rPr>
            </w:rPrChange>
          </w:rPr>
          <w:t xml:space="preserve">Đó là cách cách hoạt động của một hàng đợi chỉ với một trạm phục vụ. </w:t>
        </w:r>
      </w:ins>
      <w:ins w:id="6988" w:author="phuong vu" w:date="2018-11-20T22:51:00Z">
        <w:r w:rsidRPr="00BA3432">
          <w:rPr>
            <w:lang w:val="en-US"/>
            <w:rPrChange w:id="6989" w:author="phuong vu" w:date="2018-11-25T21:55:00Z">
              <w:rPr>
                <w:lang w:val="en-US"/>
              </w:rPr>
            </w:rPrChange>
          </w:rPr>
          <w:t>Để phục vụ, xử lí nhanh chóng, ta thường đặt</w:t>
        </w:r>
      </w:ins>
      <w:ins w:id="6990" w:author="phuong vu" w:date="2018-11-20T22:52:00Z">
        <w:r w:rsidRPr="00BA3432">
          <w:rPr>
            <w:lang w:val="en-US"/>
            <w:rPrChange w:id="6991" w:author="phuong vu" w:date="2018-11-25T21:55:00Z">
              <w:rPr>
                <w:lang w:val="en-US"/>
              </w:rPr>
            </w:rPrChange>
          </w:rPr>
          <w:t xml:space="preserve"> ra nhiều trạm phục vụ cùng lúc một để tiết kiệm thời gian</w:t>
        </w:r>
      </w:ins>
      <w:ins w:id="6992" w:author="phuong vu" w:date="2018-11-20T22:59:00Z">
        <w:r w:rsidRPr="00BA3432">
          <w:rPr>
            <w:lang w:val="en-US"/>
            <w:rPrChange w:id="6993" w:author="phuong vu" w:date="2018-11-25T21:55:00Z">
              <w:rPr>
                <w:lang w:val="en-US"/>
              </w:rPr>
            </w:rPrChange>
          </w:rPr>
          <w:t>.</w:t>
        </w:r>
      </w:ins>
    </w:p>
    <w:p w14:paraId="55985834" w14:textId="77777777" w:rsidR="005D5145" w:rsidRPr="00AD0E2E" w:rsidRDefault="005D5145">
      <w:pPr>
        <w:keepNext/>
        <w:spacing w:line="276" w:lineRule="auto"/>
        <w:ind w:firstLine="720"/>
        <w:jc w:val="center"/>
        <w:rPr>
          <w:ins w:id="6994" w:author="phuong vu" w:date="2018-11-20T23:00:00Z"/>
        </w:rPr>
        <w:pPrChange w:id="6995" w:author="phuong vu" w:date="2018-11-23T13:48:00Z">
          <w:pPr>
            <w:spacing w:line="360" w:lineRule="auto"/>
            <w:ind w:firstLine="720"/>
            <w:jc w:val="center"/>
          </w:pPr>
        </w:pPrChange>
      </w:pPr>
      <w:ins w:id="6996" w:author="phuong vu" w:date="2018-11-20T22:59:00Z">
        <w:r w:rsidRPr="00AD0E2E">
          <w:rPr>
            <w:noProof/>
            <w:lang w:val="en-US"/>
          </w:rPr>
          <w:lastRenderedPageBreak/>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48D325E5" w:rsidR="005D5145" w:rsidRPr="00BA3432" w:rsidRDefault="005D5145">
      <w:pPr>
        <w:pStyle w:val="Caption"/>
        <w:spacing w:line="276" w:lineRule="auto"/>
        <w:rPr>
          <w:ins w:id="6997" w:author="phuong vu" w:date="2018-11-20T21:31:00Z"/>
          <w:rPrChange w:id="6998" w:author="phuong vu" w:date="2018-11-25T21:55:00Z">
            <w:rPr>
              <w:ins w:id="6999" w:author="phuong vu" w:date="2018-11-20T21:31:00Z"/>
              <w:b/>
              <w:lang w:val="en-US"/>
            </w:rPr>
          </w:rPrChange>
        </w:rPr>
        <w:pPrChange w:id="7000" w:author="phuong vu" w:date="2018-11-23T13:48:00Z">
          <w:pPr>
            <w:spacing w:line="360" w:lineRule="auto"/>
            <w:ind w:firstLine="720"/>
          </w:pPr>
        </w:pPrChange>
      </w:pPr>
      <w:bookmarkStart w:id="7001" w:name="_Toc530662927"/>
      <w:ins w:id="7002" w:author="phuong vu" w:date="2018-11-20T23:00:00Z">
        <w:r w:rsidRPr="00BA3432">
          <w:rPr>
            <w:rPrChange w:id="7003" w:author="phuong vu" w:date="2018-11-25T21:55:00Z">
              <w:rPr/>
            </w:rPrChange>
          </w:rPr>
          <w:t xml:space="preserve">Hình </w:t>
        </w:r>
      </w:ins>
      <w:ins w:id="7004" w:author="phuong vu" w:date="2018-11-26T01:11:00Z">
        <w:r w:rsidR="00300FEC">
          <w:fldChar w:fldCharType="begin"/>
        </w:r>
        <w:r w:rsidR="00300FEC">
          <w:instrText xml:space="preserve"> STYLEREF 1 \s </w:instrText>
        </w:r>
      </w:ins>
      <w:r w:rsidR="00300FEC">
        <w:fldChar w:fldCharType="separate"/>
      </w:r>
      <w:r w:rsidR="00300FEC">
        <w:rPr>
          <w:noProof/>
        </w:rPr>
        <w:t>2</w:t>
      </w:r>
      <w:ins w:id="7005"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7006" w:author="phuong vu" w:date="2018-11-26T01:11:00Z">
        <w:r w:rsidR="00300FEC">
          <w:rPr>
            <w:noProof/>
          </w:rPr>
          <w:t>4</w:t>
        </w:r>
        <w:r w:rsidR="00300FEC">
          <w:fldChar w:fldCharType="end"/>
        </w:r>
      </w:ins>
      <w:ins w:id="7007" w:author="phuong vu" w:date="2018-11-20T23:00:00Z">
        <w:r w:rsidRPr="00BA3432">
          <w:rPr>
            <w:rPrChange w:id="7008" w:author="phuong vu" w:date="2018-11-25T21:55:00Z">
              <w:rPr>
                <w:i/>
                <w:iCs/>
                <w:lang w:val="en-US"/>
              </w:rPr>
            </w:rPrChange>
          </w:rPr>
          <w:t xml:space="preserve"> Mô phỏng hàng đợi nhiều trạm phục vụ</w:t>
        </w:r>
      </w:ins>
      <w:bookmarkEnd w:id="7001"/>
    </w:p>
    <w:p w14:paraId="6FD3BFB0" w14:textId="77777777" w:rsidR="005D7B98" w:rsidRPr="00BA3432" w:rsidRDefault="005D7B98">
      <w:pPr>
        <w:spacing w:line="276" w:lineRule="auto"/>
        <w:ind w:firstLine="720"/>
        <w:rPr>
          <w:ins w:id="7009" w:author="phuong vu" w:date="2018-11-20T23:25:00Z"/>
          <w:b/>
          <w:lang w:val="da-DK"/>
          <w:rPrChange w:id="7010" w:author="phuong vu" w:date="2018-11-25T21:55:00Z">
            <w:rPr>
              <w:ins w:id="7011" w:author="phuong vu" w:date="2018-11-20T23:25:00Z"/>
              <w:b/>
              <w:lang w:val="da-DK"/>
            </w:rPr>
          </w:rPrChange>
        </w:rPr>
        <w:pPrChange w:id="7012" w:author="phuong vu" w:date="2018-11-23T13:48:00Z">
          <w:pPr>
            <w:spacing w:line="360" w:lineRule="auto"/>
            <w:ind w:firstLine="720"/>
          </w:pPr>
        </w:pPrChange>
      </w:pPr>
      <w:ins w:id="7013" w:author="phuong vu" w:date="2018-11-20T23:25:00Z">
        <w:r w:rsidRPr="00AD0E2E">
          <w:rPr>
            <w:b/>
            <w:lang w:val="da-DK"/>
          </w:rPr>
          <w:t>Đ</w:t>
        </w:r>
        <w:r w:rsidRPr="00BA3432">
          <w:rPr>
            <w:b/>
            <w:lang w:val="da-DK"/>
            <w:rPrChange w:id="7014" w:author="phuong vu" w:date="2018-11-25T21:55:00Z">
              <w:rPr>
                <w:b/>
                <w:lang w:val="da-DK"/>
              </w:rPr>
            </w:rPrChange>
          </w:rPr>
          <w:t>ặc điểm:</w:t>
        </w:r>
      </w:ins>
    </w:p>
    <w:p w14:paraId="79915744" w14:textId="77777777" w:rsidR="00165603" w:rsidRPr="00BA3432" w:rsidRDefault="005D7B98">
      <w:pPr>
        <w:spacing w:line="276" w:lineRule="auto"/>
        <w:ind w:left="1080"/>
        <w:jc w:val="left"/>
        <w:rPr>
          <w:ins w:id="7015" w:author="phuong vu" w:date="2018-11-21T00:09:00Z"/>
          <w:rPrChange w:id="7016" w:author="phuong vu" w:date="2018-11-25T21:55:00Z">
            <w:rPr>
              <w:ins w:id="7017" w:author="phuong vu" w:date="2018-11-21T00:09:00Z"/>
              <w:lang w:val="en-US"/>
            </w:rPr>
          </w:rPrChange>
        </w:rPr>
        <w:pPrChange w:id="7018" w:author="phuong vu" w:date="2018-11-23T13:48:00Z">
          <w:pPr>
            <w:ind w:left="1080"/>
            <w:jc w:val="left"/>
          </w:pPr>
        </w:pPrChange>
      </w:pPr>
      <w:ins w:id="7019" w:author="phuong vu" w:date="2018-11-20T23:26:00Z">
        <w:r w:rsidRPr="00BA3432">
          <w:rPr>
            <w:i/>
            <w:rPrChange w:id="7020" w:author="phuong vu" w:date="2018-11-25T21:55:00Z">
              <w:rPr>
                <w:i/>
                <w:lang w:val="en-US"/>
              </w:rPr>
            </w:rPrChange>
          </w:rPr>
          <w:t xml:space="preserve">- </w:t>
        </w:r>
        <w:r w:rsidRPr="00BA3432">
          <w:rPr>
            <w:i/>
            <w:rPrChange w:id="7021" w:author="phuong vu" w:date="2018-11-25T21:55:00Z">
              <w:rPr>
                <w:lang w:val="en-US"/>
              </w:rPr>
            </w:rPrChange>
          </w:rPr>
          <w:t>Hỗ trợ đơn giản trong việc quản lí</w:t>
        </w:r>
        <w:r w:rsidRPr="00BA3432">
          <w:rPr>
            <w:i/>
            <w:rPrChange w:id="7022" w:author="phuong vu" w:date="2018-11-25T21:55:00Z">
              <w:rPr>
                <w:i/>
                <w:lang w:val="en-US"/>
              </w:rPr>
            </w:rPrChange>
          </w:rPr>
          <w:t xml:space="preserve">: </w:t>
        </w:r>
        <w:r w:rsidRPr="00BA3432">
          <w:rPr>
            <w:rPrChange w:id="7023" w:author="phuong vu" w:date="2018-11-25T21:55:00Z">
              <w:rPr>
                <w:lang w:val="en-US"/>
              </w:rPr>
            </w:rPrChange>
          </w:rPr>
          <w:t xml:space="preserve">Trong nhiều trường hợp với số lượng việc cần xử lí lớn thì </w:t>
        </w:r>
      </w:ins>
      <w:ins w:id="7024" w:author="phuong vu" w:date="2018-11-20T23:27:00Z">
        <w:r w:rsidRPr="00BA3432">
          <w:rPr>
            <w:rPrChange w:id="7025" w:author="phuong vu" w:date="2018-11-25T21:55:00Z">
              <w:rPr>
                <w:lang w:val="en-US"/>
              </w:rPr>
            </w:rPrChange>
          </w:rPr>
          <w:t>hàng đợi là cách được xem tốt nhất. Nó giúp mọi thứ có trình tự xử lí, tránh thiếu sót.</w:t>
        </w:r>
      </w:ins>
    </w:p>
    <w:p w14:paraId="72D74FE5" w14:textId="22D9921A" w:rsidR="00C557CE" w:rsidRPr="00BA3432" w:rsidRDefault="00165603">
      <w:pPr>
        <w:spacing w:line="276" w:lineRule="auto"/>
        <w:ind w:left="1080"/>
        <w:jc w:val="left"/>
        <w:rPr>
          <w:rPrChange w:id="7026" w:author="phuong vu" w:date="2018-11-25T21:55:00Z">
            <w:rPr>
              <w:lang w:val="en-US"/>
            </w:rPr>
          </w:rPrChange>
        </w:rPr>
        <w:pPrChange w:id="7027" w:author="phuong vu" w:date="2018-11-23T13:48:00Z">
          <w:pPr>
            <w:jc w:val="left"/>
          </w:pPr>
        </w:pPrChange>
      </w:pPr>
      <w:ins w:id="7028" w:author="phuong vu" w:date="2018-11-21T00:09:00Z">
        <w:r w:rsidRPr="00BA3432">
          <w:rPr>
            <w:i/>
            <w:rPrChange w:id="7029" w:author="phuong vu" w:date="2018-11-25T21:55:00Z">
              <w:rPr>
                <w:i/>
                <w:lang w:val="en-US"/>
              </w:rPr>
            </w:rPrChange>
          </w:rPr>
          <w:t>-</w:t>
        </w:r>
        <w:r w:rsidRPr="00BA3432">
          <w:rPr>
            <w:rPrChange w:id="7030" w:author="phuong vu" w:date="2018-11-25T21:55:00Z">
              <w:rPr>
                <w:lang w:val="en-US"/>
              </w:rPr>
            </w:rPrChange>
          </w:rPr>
          <w:t xml:space="preserve"> </w:t>
        </w:r>
        <w:r w:rsidRPr="00BA3432">
          <w:rPr>
            <w:i/>
            <w:rPrChange w:id="7031" w:author="phuong vu" w:date="2018-11-25T21:55:00Z">
              <w:rPr>
                <w:i/>
                <w:lang w:val="en-US"/>
              </w:rPr>
            </w:rPrChange>
          </w:rPr>
          <w:t xml:space="preserve">Nhiều hình thức xử lí hàng đơi: </w:t>
        </w:r>
        <w:r w:rsidR="000F4CE0" w:rsidRPr="00BA3432">
          <w:rPr>
            <w:rPrChange w:id="7032" w:author="phuong vu" w:date="2018-11-25T21:55:00Z">
              <w:rPr>
                <w:lang w:val="en-US"/>
              </w:rPr>
            </w:rPrChange>
          </w:rPr>
          <w:t>Phổ biến nhất là FIFO hay</w:t>
        </w:r>
      </w:ins>
      <w:ins w:id="7033" w:author="phuong vu" w:date="2018-11-21T00:10:00Z">
        <w:r w:rsidR="000F4CE0" w:rsidRPr="00BA3432">
          <w:rPr>
            <w:rPrChange w:id="7034" w:author="phuong vu" w:date="2018-11-25T21:55:00Z">
              <w:rPr>
                <w:lang w:val="en-US"/>
              </w:rPr>
            </w:rPrChange>
          </w:rPr>
          <w:t xml:space="preserve"> FCFS. Trong vài trường hợp công việc có các mức độ ưu tiên khác nhau, ta có hàng đợi có độ tiên. Ở đó, các công việc được sắp xếp t</w:t>
        </w:r>
      </w:ins>
      <w:ins w:id="7035" w:author="phuong vu" w:date="2018-11-21T00:11:00Z">
        <w:r w:rsidR="000F4CE0" w:rsidRPr="00BA3432">
          <w:rPr>
            <w:rPrChange w:id="7036" w:author="phuong vu" w:date="2018-11-25T21:55:00Z">
              <w:rPr>
                <w:lang w:val="en-US"/>
              </w:rPr>
            </w:rPrChange>
          </w:rPr>
          <w:t>heo độ ưu tiên của chúng tùy theo mục đích sử dụng.</w:t>
        </w:r>
      </w:ins>
      <w:r w:rsidR="00C557CE" w:rsidRPr="00BA3432">
        <w:rPr>
          <w:rPrChange w:id="7037" w:author="phuong vu" w:date="2018-11-25T21:55:00Z">
            <w:rPr>
              <w:lang w:val="en-US"/>
            </w:rPr>
          </w:rPrChange>
        </w:rPr>
        <w:br w:type="page"/>
      </w:r>
    </w:p>
    <w:p w14:paraId="12452D5B" w14:textId="7A78D345" w:rsidR="00C557CE" w:rsidRPr="00BA3432" w:rsidDel="00C774DC" w:rsidRDefault="00C557CE">
      <w:pPr>
        <w:pStyle w:val="Heading1"/>
        <w:spacing w:line="276" w:lineRule="auto"/>
        <w:rPr>
          <w:del w:id="7038" w:author="phuong vu" w:date="2018-11-22T13:51:00Z"/>
          <w:rFonts w:cstheme="majorHAnsi"/>
          <w:lang w:val="vi-VN"/>
          <w:rPrChange w:id="7039" w:author="phuong vu" w:date="2018-11-25T21:55:00Z">
            <w:rPr>
              <w:del w:id="7040" w:author="phuong vu" w:date="2018-11-22T13:51:00Z"/>
            </w:rPr>
          </w:rPrChange>
        </w:rPr>
        <w:pPrChange w:id="7041" w:author="phuong vu" w:date="2018-11-23T13:48:00Z">
          <w:pPr>
            <w:pStyle w:val="Heading1"/>
            <w:jc w:val="both"/>
          </w:pPr>
        </w:pPrChange>
      </w:pPr>
      <w:del w:id="7042" w:author="phuong vu" w:date="2018-11-22T13:51:00Z">
        <w:r w:rsidRPr="00BA3432" w:rsidDel="00C774DC">
          <w:rPr>
            <w:rFonts w:cstheme="majorHAnsi"/>
            <w:b w:val="0"/>
            <w:lang w:val="vi-VN"/>
            <w:rPrChange w:id="7043" w:author="phuong vu" w:date="2018-11-25T21:55:00Z">
              <w:rPr>
                <w:b w:val="0"/>
              </w:rPr>
            </w:rPrChange>
          </w:rPr>
          <w:lastRenderedPageBreak/>
          <w:delText>NỘI DUNG NGHIÊN CỨU</w:delText>
        </w:r>
        <w:bookmarkStart w:id="7044" w:name="_Toc530658318"/>
        <w:bookmarkStart w:id="7045" w:name="_Toc530662042"/>
        <w:bookmarkStart w:id="7046" w:name="_Toc530662509"/>
        <w:bookmarkEnd w:id="7044"/>
        <w:bookmarkEnd w:id="7045"/>
        <w:bookmarkEnd w:id="7046"/>
      </w:del>
    </w:p>
    <w:p w14:paraId="2C7F4CB1" w14:textId="6D1F0ED3" w:rsidR="00FB646D" w:rsidRPr="00BA3432" w:rsidDel="00C774DC" w:rsidRDefault="00C557CE">
      <w:pPr>
        <w:pStyle w:val="Heading2"/>
        <w:spacing w:line="276" w:lineRule="auto"/>
        <w:rPr>
          <w:del w:id="7047" w:author="phuong vu" w:date="2018-11-22T13:51:00Z"/>
          <w:rFonts w:cstheme="majorHAnsi"/>
          <w:rPrChange w:id="7048" w:author="phuong vu" w:date="2018-11-25T21:55:00Z">
            <w:rPr>
              <w:del w:id="7049" w:author="phuong vu" w:date="2018-11-22T13:51:00Z"/>
              <w:lang w:val="en-US"/>
            </w:rPr>
          </w:rPrChange>
        </w:rPr>
        <w:pPrChange w:id="7050" w:author="phuong vu" w:date="2018-11-23T13:48:00Z">
          <w:pPr>
            <w:pStyle w:val="Heading2"/>
          </w:pPr>
        </w:pPrChange>
      </w:pPr>
      <w:del w:id="7051" w:author="phuong vu" w:date="2018-11-22T13:51:00Z">
        <w:r w:rsidRPr="00BA3432" w:rsidDel="00C774DC">
          <w:rPr>
            <w:rFonts w:cstheme="majorHAnsi"/>
            <w:b w:val="0"/>
            <w:rPrChange w:id="7052" w:author="phuong vu" w:date="2018-11-25T21:55:00Z">
              <w:rPr>
                <w:b w:val="0"/>
                <w:lang w:val="en-US"/>
              </w:rPr>
            </w:rPrChange>
          </w:rPr>
          <w:delText>Mô tả bài toán</w:delText>
        </w:r>
        <w:bookmarkStart w:id="7053" w:name="_Toc530658319"/>
        <w:bookmarkStart w:id="7054" w:name="_Toc530662043"/>
        <w:bookmarkStart w:id="7055" w:name="_Toc530662510"/>
        <w:bookmarkEnd w:id="7053"/>
        <w:bookmarkEnd w:id="7054"/>
        <w:bookmarkEnd w:id="7055"/>
      </w:del>
    </w:p>
    <w:p w14:paraId="31BFAC6A" w14:textId="6E4BA17C" w:rsidR="00184C7F" w:rsidRPr="00BA3432" w:rsidDel="00382451" w:rsidRDefault="00184C7F">
      <w:pPr>
        <w:pStyle w:val="Heading3"/>
        <w:spacing w:line="276" w:lineRule="auto"/>
        <w:rPr>
          <w:del w:id="7056" w:author="phuong vu" w:date="2018-11-22T13:49:00Z"/>
          <w:rFonts w:cstheme="majorHAnsi"/>
          <w:lang w:val="vi-VN"/>
          <w:rPrChange w:id="7057" w:author="phuong vu" w:date="2018-11-25T21:55:00Z">
            <w:rPr>
              <w:del w:id="7058" w:author="phuong vu" w:date="2018-11-22T13:49:00Z"/>
            </w:rPr>
          </w:rPrChange>
        </w:rPr>
        <w:pPrChange w:id="7059" w:author="phuong vu" w:date="2018-11-23T13:48:00Z">
          <w:pPr>
            <w:pStyle w:val="Heading3"/>
          </w:pPr>
        </w:pPrChange>
      </w:pPr>
      <w:del w:id="7060" w:author="phuong vu" w:date="2018-11-22T13:49:00Z">
        <w:r w:rsidRPr="00BA3432" w:rsidDel="00382451">
          <w:rPr>
            <w:rFonts w:cstheme="majorHAnsi"/>
            <w:b w:val="0"/>
            <w:lang w:val="vi-VN"/>
            <w:rPrChange w:id="7061" w:author="phuong vu" w:date="2018-11-25T21:55:00Z">
              <w:rPr>
                <w:b w:val="0"/>
              </w:rPr>
            </w:rPrChange>
          </w:rPr>
          <w:delText>Bối cảnh hệ thống</w:delText>
        </w:r>
        <w:bookmarkStart w:id="7062" w:name="_Toc530658320"/>
        <w:bookmarkStart w:id="7063" w:name="_Toc530662044"/>
        <w:bookmarkStart w:id="7064" w:name="_Toc530662511"/>
        <w:bookmarkEnd w:id="7062"/>
        <w:bookmarkEnd w:id="7063"/>
        <w:bookmarkEnd w:id="7064"/>
      </w:del>
    </w:p>
    <w:p w14:paraId="656DD567" w14:textId="75D099AC" w:rsidR="00532496" w:rsidRPr="00BA3432" w:rsidDel="00382451" w:rsidRDefault="00532496">
      <w:pPr>
        <w:spacing w:line="276" w:lineRule="auto"/>
        <w:rPr>
          <w:del w:id="7065" w:author="phuong vu" w:date="2018-11-22T13:49:00Z"/>
          <w:rPrChange w:id="7066" w:author="phuong vu" w:date="2018-11-25T21:55:00Z">
            <w:rPr>
              <w:del w:id="7067" w:author="phuong vu" w:date="2018-11-22T13:49:00Z"/>
              <w:lang w:val="en-US"/>
            </w:rPr>
          </w:rPrChange>
        </w:rPr>
        <w:pPrChange w:id="7068" w:author="phuong vu" w:date="2018-11-23T13:48:00Z">
          <w:pPr/>
        </w:pPrChange>
      </w:pPr>
      <w:del w:id="7069" w:author="phuong vu" w:date="2018-11-22T13:49:00Z">
        <w:r w:rsidRPr="00BA3432" w:rsidDel="00382451">
          <w:rPr>
            <w:rPrChange w:id="7070" w:author="phuong vu" w:date="2018-11-25T21:55: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7071" w:name="_Toc530658321"/>
        <w:bookmarkStart w:id="7072" w:name="_Toc530662045"/>
        <w:bookmarkStart w:id="7073" w:name="_Toc530662512"/>
        <w:bookmarkEnd w:id="7071"/>
        <w:bookmarkEnd w:id="7072"/>
        <w:bookmarkEnd w:id="7073"/>
      </w:del>
    </w:p>
    <w:p w14:paraId="199FEC6E" w14:textId="323327C7" w:rsidR="00532496" w:rsidRPr="00BA3432" w:rsidDel="00382451" w:rsidRDefault="00532496">
      <w:pPr>
        <w:spacing w:line="276" w:lineRule="auto"/>
        <w:rPr>
          <w:del w:id="7074" w:author="phuong vu" w:date="2018-11-22T13:49:00Z"/>
          <w:rPrChange w:id="7075" w:author="phuong vu" w:date="2018-11-25T21:55:00Z">
            <w:rPr>
              <w:del w:id="7076" w:author="phuong vu" w:date="2018-11-22T13:49:00Z"/>
              <w:lang w:val="en-US"/>
            </w:rPr>
          </w:rPrChange>
        </w:rPr>
        <w:pPrChange w:id="7077" w:author="phuong vu" w:date="2018-11-23T13:48:00Z">
          <w:pPr/>
        </w:pPrChange>
      </w:pPr>
      <w:del w:id="7078" w:author="phuong vu" w:date="2018-11-22T13:49:00Z">
        <w:r w:rsidRPr="00BA3432" w:rsidDel="00382451">
          <w:rPr>
            <w:rPrChange w:id="7079" w:author="phuong vu" w:date="2018-11-25T21:55: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7080" w:name="_Toc530658322"/>
        <w:bookmarkStart w:id="7081" w:name="_Toc530662046"/>
        <w:bookmarkStart w:id="7082" w:name="_Toc530662513"/>
        <w:bookmarkEnd w:id="7080"/>
        <w:bookmarkEnd w:id="7081"/>
        <w:bookmarkEnd w:id="7082"/>
      </w:del>
    </w:p>
    <w:p w14:paraId="2DB10661" w14:textId="2CBF68DD" w:rsidR="00CA57A3" w:rsidRPr="00BA3432" w:rsidDel="00382451" w:rsidRDefault="00532496">
      <w:pPr>
        <w:spacing w:line="276" w:lineRule="auto"/>
        <w:rPr>
          <w:del w:id="7083" w:author="phuong vu" w:date="2018-11-22T13:49:00Z"/>
          <w:rPrChange w:id="7084" w:author="phuong vu" w:date="2018-11-25T21:55:00Z">
            <w:rPr>
              <w:del w:id="7085" w:author="phuong vu" w:date="2018-11-22T13:49:00Z"/>
              <w:lang w:val="en-US"/>
            </w:rPr>
          </w:rPrChange>
        </w:rPr>
        <w:pPrChange w:id="7086" w:author="phuong vu" w:date="2018-11-23T13:48:00Z">
          <w:pPr/>
        </w:pPrChange>
      </w:pPr>
      <w:del w:id="7087" w:author="phuong vu" w:date="2018-11-22T13:49:00Z">
        <w:r w:rsidRPr="00BA3432" w:rsidDel="00382451">
          <w:rPr>
            <w:rPrChange w:id="7088" w:author="phuong vu" w:date="2018-11-25T21:55: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BA3432" w:rsidDel="00382451">
          <w:rPr>
            <w:rPrChange w:id="7089" w:author="phuong vu" w:date="2018-11-25T21:55:00Z">
              <w:rPr>
                <w:lang w:val="en-US"/>
              </w:rPr>
            </w:rPrChange>
          </w:rPr>
          <w:delText xml:space="preserve">việc xây dựng một trang web theo nhưng Framework chuẩn. </w:delText>
        </w:r>
        <w:bookmarkStart w:id="7090" w:name="_Toc530658323"/>
        <w:bookmarkStart w:id="7091" w:name="_Toc530662047"/>
        <w:bookmarkStart w:id="7092" w:name="_Toc530662514"/>
        <w:bookmarkEnd w:id="7090"/>
        <w:bookmarkEnd w:id="7091"/>
        <w:bookmarkEnd w:id="7092"/>
      </w:del>
    </w:p>
    <w:p w14:paraId="1E97AFDF" w14:textId="68B1A153" w:rsidR="00184C7F" w:rsidRPr="00BA3432" w:rsidDel="00382451" w:rsidRDefault="00184C7F">
      <w:pPr>
        <w:pStyle w:val="Heading3"/>
        <w:spacing w:line="276" w:lineRule="auto"/>
        <w:rPr>
          <w:del w:id="7093" w:author="phuong vu" w:date="2018-11-22T13:49:00Z"/>
          <w:rFonts w:cstheme="majorHAnsi"/>
          <w:lang w:val="vi-VN"/>
          <w:rPrChange w:id="7094" w:author="phuong vu" w:date="2018-11-25T21:55:00Z">
            <w:rPr>
              <w:del w:id="7095" w:author="phuong vu" w:date="2018-11-22T13:49:00Z"/>
            </w:rPr>
          </w:rPrChange>
        </w:rPr>
        <w:pPrChange w:id="7096" w:author="phuong vu" w:date="2018-11-23T13:48:00Z">
          <w:pPr>
            <w:pStyle w:val="Heading3"/>
          </w:pPr>
        </w:pPrChange>
      </w:pPr>
      <w:del w:id="7097" w:author="phuong vu" w:date="2018-11-22T13:49:00Z">
        <w:r w:rsidRPr="00BA3432" w:rsidDel="00382451">
          <w:rPr>
            <w:rFonts w:cstheme="majorHAnsi"/>
            <w:b w:val="0"/>
            <w:lang w:val="vi-VN"/>
            <w:rPrChange w:id="7098" w:author="phuong vu" w:date="2018-11-25T21:55:00Z">
              <w:rPr>
                <w:b w:val="0"/>
              </w:rPr>
            </w:rPrChange>
          </w:rPr>
          <w:delText>Các chức năng hệ thống</w:delText>
        </w:r>
        <w:bookmarkStart w:id="7099" w:name="_Toc530658324"/>
        <w:bookmarkStart w:id="7100" w:name="_Toc530662048"/>
        <w:bookmarkStart w:id="7101" w:name="_Toc530662515"/>
        <w:bookmarkEnd w:id="7099"/>
        <w:bookmarkEnd w:id="7100"/>
        <w:bookmarkEnd w:id="7101"/>
      </w:del>
    </w:p>
    <w:p w14:paraId="10AA89AC" w14:textId="145113AF" w:rsidR="00E44686" w:rsidRPr="00BA3432" w:rsidDel="003166DB" w:rsidRDefault="007705D0">
      <w:pPr>
        <w:spacing w:line="276" w:lineRule="auto"/>
        <w:rPr>
          <w:del w:id="7102" w:author="phuong vu" w:date="2018-11-22T13:29:00Z"/>
          <w:rPrChange w:id="7103" w:author="phuong vu" w:date="2018-11-25T21:55:00Z">
            <w:rPr>
              <w:del w:id="7104" w:author="phuong vu" w:date="2018-11-22T13:29:00Z"/>
              <w:lang w:val="en-US"/>
            </w:rPr>
          </w:rPrChange>
        </w:rPr>
        <w:pPrChange w:id="7105" w:author="phuong vu" w:date="2018-11-23T13:48:00Z">
          <w:pPr/>
        </w:pPrChange>
      </w:pPr>
      <w:del w:id="7106" w:author="phuong vu" w:date="2018-11-22T13:49:00Z">
        <w:r w:rsidRPr="00BA3432" w:rsidDel="00382451">
          <w:rPr>
            <w:rPrChange w:id="7107" w:author="phuong vu" w:date="2018-11-25T21:55:00Z">
              <w:rPr>
                <w:lang w:val="en-US"/>
              </w:rPr>
            </w:rPrChange>
          </w:rPr>
          <w:tab/>
          <w:delText>Các chức năng hệ thống cần đạt được trong đề tài đặt ra bao gồm:</w:delText>
        </w:r>
      </w:del>
      <w:bookmarkStart w:id="7108" w:name="_Toc530658325"/>
      <w:bookmarkStart w:id="7109" w:name="_Toc530662049"/>
      <w:bookmarkStart w:id="7110" w:name="_Toc530662516"/>
      <w:bookmarkEnd w:id="7108"/>
      <w:bookmarkEnd w:id="7109"/>
      <w:bookmarkEnd w:id="7110"/>
    </w:p>
    <w:p w14:paraId="6F4C8420" w14:textId="7DC8155E" w:rsidR="007705D0" w:rsidRPr="00BA3432" w:rsidDel="00933422" w:rsidRDefault="007705D0">
      <w:pPr>
        <w:spacing w:line="276" w:lineRule="auto"/>
        <w:rPr>
          <w:del w:id="7111" w:author="phuong vu" w:date="2018-11-22T12:59:00Z"/>
          <w:rPrChange w:id="7112" w:author="phuong vu" w:date="2018-11-25T21:55:00Z">
            <w:rPr>
              <w:del w:id="7113" w:author="phuong vu" w:date="2018-11-22T12:59:00Z"/>
              <w:lang w:val="en-US"/>
            </w:rPr>
          </w:rPrChange>
        </w:rPr>
        <w:pPrChange w:id="7114" w:author="phuong vu" w:date="2018-11-23T13:48:00Z">
          <w:pPr/>
        </w:pPrChange>
      </w:pPr>
      <w:del w:id="7115" w:author="phuong vu" w:date="2018-11-22T13:29:00Z">
        <w:r w:rsidRPr="00BA3432" w:rsidDel="003166DB">
          <w:rPr>
            <w:rPrChange w:id="7116" w:author="phuong vu" w:date="2018-11-25T21:55:00Z">
              <w:rPr>
                <w:lang w:val="en-US"/>
              </w:rPr>
            </w:rPrChange>
          </w:rPr>
          <w:tab/>
        </w:r>
        <w:r w:rsidRPr="00BA3432" w:rsidDel="003166DB">
          <w:rPr>
            <w:rPrChange w:id="7117" w:author="phuong vu" w:date="2018-11-25T21:55:00Z">
              <w:rPr>
                <w:lang w:val="en-US"/>
              </w:rPr>
            </w:rPrChange>
          </w:rPr>
          <w:tab/>
        </w:r>
      </w:del>
      <w:del w:id="7118" w:author="phuong vu" w:date="2018-11-22T12:59:00Z">
        <w:r w:rsidRPr="00BA3432" w:rsidDel="00933422">
          <w:rPr>
            <w:rPrChange w:id="7119" w:author="phuong vu" w:date="2018-11-25T21:55:00Z">
              <w:rPr>
                <w:lang w:val="en-US"/>
              </w:rPr>
            </w:rPrChange>
          </w:rPr>
          <w:delText xml:space="preserve">- </w:delText>
        </w:r>
        <w:r w:rsidR="00D43E01" w:rsidRPr="00BA3432" w:rsidDel="00933422">
          <w:rPr>
            <w:rPrChange w:id="7120" w:author="phuong vu" w:date="2018-11-25T21:55:00Z">
              <w:rPr>
                <w:lang w:val="en-US"/>
              </w:rPr>
            </w:rPrChange>
          </w:rPr>
          <w:delText>Quản lí đơn hàng</w:delText>
        </w:r>
        <w:r w:rsidRPr="00BA3432" w:rsidDel="00933422">
          <w:rPr>
            <w:rPrChange w:id="7121" w:author="phuong vu" w:date="2018-11-25T21:55:00Z">
              <w:rPr>
                <w:lang w:val="en-US"/>
              </w:rPr>
            </w:rPrChange>
          </w:rPr>
          <w:delText>.</w:delText>
        </w:r>
        <w:bookmarkStart w:id="7122" w:name="_Toc530658326"/>
        <w:bookmarkStart w:id="7123" w:name="_Toc530662050"/>
        <w:bookmarkStart w:id="7124" w:name="_Toc530662517"/>
        <w:bookmarkEnd w:id="7122"/>
        <w:bookmarkEnd w:id="7123"/>
        <w:bookmarkEnd w:id="7124"/>
      </w:del>
    </w:p>
    <w:p w14:paraId="3D92F9FE" w14:textId="21E4D84C" w:rsidR="007705D0" w:rsidRPr="00BA3432" w:rsidDel="00933422" w:rsidRDefault="007705D0">
      <w:pPr>
        <w:spacing w:line="276" w:lineRule="auto"/>
        <w:rPr>
          <w:del w:id="7125" w:author="phuong vu" w:date="2018-11-22T12:59:00Z"/>
          <w:rPrChange w:id="7126" w:author="phuong vu" w:date="2018-11-25T21:55:00Z">
            <w:rPr>
              <w:del w:id="7127" w:author="phuong vu" w:date="2018-11-22T12:59:00Z"/>
              <w:lang w:val="en-US"/>
            </w:rPr>
          </w:rPrChange>
        </w:rPr>
        <w:pPrChange w:id="7128" w:author="phuong vu" w:date="2018-11-23T13:48:00Z">
          <w:pPr/>
        </w:pPrChange>
      </w:pPr>
      <w:del w:id="7129" w:author="phuong vu" w:date="2018-11-22T12:59:00Z">
        <w:r w:rsidRPr="00BA3432" w:rsidDel="00933422">
          <w:rPr>
            <w:rPrChange w:id="7130" w:author="phuong vu" w:date="2018-11-25T21:55:00Z">
              <w:rPr>
                <w:lang w:val="en-US"/>
              </w:rPr>
            </w:rPrChange>
          </w:rPr>
          <w:tab/>
        </w:r>
        <w:r w:rsidRPr="00BA3432" w:rsidDel="00933422">
          <w:rPr>
            <w:rPrChange w:id="7131" w:author="phuong vu" w:date="2018-11-25T21:55:00Z">
              <w:rPr>
                <w:lang w:val="en-US"/>
              </w:rPr>
            </w:rPrChange>
          </w:rPr>
          <w:tab/>
          <w:delText xml:space="preserve">- </w:delText>
        </w:r>
        <w:r w:rsidR="00FC2466" w:rsidRPr="00BA3432" w:rsidDel="00933422">
          <w:rPr>
            <w:rPrChange w:id="7132" w:author="phuong vu" w:date="2018-11-25T21:55:00Z">
              <w:rPr>
                <w:lang w:val="en-US"/>
              </w:rPr>
            </w:rPrChange>
          </w:rPr>
          <w:delText>Quản lí biên nhận</w:delText>
        </w:r>
        <w:r w:rsidRPr="00BA3432" w:rsidDel="00933422">
          <w:rPr>
            <w:rPrChange w:id="7133" w:author="phuong vu" w:date="2018-11-25T21:55:00Z">
              <w:rPr>
                <w:lang w:val="en-US"/>
              </w:rPr>
            </w:rPrChange>
          </w:rPr>
          <w:delText>.</w:delText>
        </w:r>
        <w:bookmarkStart w:id="7134" w:name="_Toc530658327"/>
        <w:bookmarkStart w:id="7135" w:name="_Toc530662051"/>
        <w:bookmarkStart w:id="7136" w:name="_Toc530662518"/>
        <w:bookmarkEnd w:id="7134"/>
        <w:bookmarkEnd w:id="7135"/>
        <w:bookmarkEnd w:id="7136"/>
      </w:del>
    </w:p>
    <w:p w14:paraId="345BF2EB" w14:textId="6C627054" w:rsidR="007705D0" w:rsidRPr="00BA3432" w:rsidDel="00933422" w:rsidRDefault="007705D0">
      <w:pPr>
        <w:spacing w:line="276" w:lineRule="auto"/>
        <w:rPr>
          <w:del w:id="7137" w:author="phuong vu" w:date="2018-11-22T12:59:00Z"/>
          <w:rPrChange w:id="7138" w:author="phuong vu" w:date="2018-11-25T21:55:00Z">
            <w:rPr>
              <w:del w:id="7139" w:author="phuong vu" w:date="2018-11-22T12:59:00Z"/>
              <w:lang w:val="en-US"/>
            </w:rPr>
          </w:rPrChange>
        </w:rPr>
        <w:pPrChange w:id="7140" w:author="phuong vu" w:date="2018-11-23T13:48:00Z">
          <w:pPr/>
        </w:pPrChange>
      </w:pPr>
      <w:del w:id="7141" w:author="phuong vu" w:date="2018-11-22T12:59:00Z">
        <w:r w:rsidRPr="00BA3432" w:rsidDel="00933422">
          <w:rPr>
            <w:rPrChange w:id="7142" w:author="phuong vu" w:date="2018-11-25T21:55:00Z">
              <w:rPr>
                <w:lang w:val="en-US"/>
              </w:rPr>
            </w:rPrChange>
          </w:rPr>
          <w:tab/>
        </w:r>
        <w:r w:rsidRPr="00BA3432" w:rsidDel="00933422">
          <w:rPr>
            <w:rPrChange w:id="7143" w:author="phuong vu" w:date="2018-11-25T21:55:00Z">
              <w:rPr>
                <w:lang w:val="en-US"/>
              </w:rPr>
            </w:rPrChange>
          </w:rPr>
          <w:tab/>
          <w:delText>- Quản lí phân công xử lí đơn hàng.</w:delText>
        </w:r>
        <w:bookmarkStart w:id="7144" w:name="_Toc530658328"/>
        <w:bookmarkStart w:id="7145" w:name="_Toc530662052"/>
        <w:bookmarkStart w:id="7146" w:name="_Toc530662519"/>
        <w:bookmarkEnd w:id="7144"/>
        <w:bookmarkEnd w:id="7145"/>
        <w:bookmarkEnd w:id="7146"/>
      </w:del>
    </w:p>
    <w:p w14:paraId="580E5844" w14:textId="54BA8BBE" w:rsidR="007705D0" w:rsidRPr="00BA3432" w:rsidDel="00080487" w:rsidRDefault="007705D0">
      <w:pPr>
        <w:spacing w:line="276" w:lineRule="auto"/>
        <w:rPr>
          <w:del w:id="7147" w:author="phuong vu" w:date="2018-11-20T21:06:00Z"/>
          <w:rPrChange w:id="7148" w:author="phuong vu" w:date="2018-11-25T21:55:00Z">
            <w:rPr>
              <w:del w:id="7149" w:author="phuong vu" w:date="2018-11-20T21:06:00Z"/>
              <w:lang w:val="en-US"/>
            </w:rPr>
          </w:rPrChange>
        </w:rPr>
        <w:pPrChange w:id="7150" w:author="phuong vu" w:date="2018-11-23T13:48:00Z">
          <w:pPr/>
        </w:pPrChange>
      </w:pPr>
      <w:del w:id="7151" w:author="phuong vu" w:date="2018-11-22T12:59:00Z">
        <w:r w:rsidRPr="00BA3432" w:rsidDel="00933422">
          <w:rPr>
            <w:rPrChange w:id="7152" w:author="phuong vu" w:date="2018-11-25T21:55:00Z">
              <w:rPr>
                <w:lang w:val="en-US"/>
              </w:rPr>
            </w:rPrChange>
          </w:rPr>
          <w:tab/>
        </w:r>
        <w:r w:rsidRPr="00BA3432" w:rsidDel="00933422">
          <w:rPr>
            <w:rPrChange w:id="7153" w:author="phuong vu" w:date="2018-11-25T21:55:00Z">
              <w:rPr>
                <w:lang w:val="en-US"/>
              </w:rPr>
            </w:rPrChange>
          </w:rPr>
          <w:tab/>
          <w:delText>- Tạo đơn hàng.</w:delText>
        </w:r>
      </w:del>
      <w:bookmarkStart w:id="7154" w:name="_Toc530658329"/>
      <w:bookmarkStart w:id="7155" w:name="_Toc530662053"/>
      <w:bookmarkStart w:id="7156" w:name="_Toc530662520"/>
      <w:bookmarkEnd w:id="7154"/>
      <w:bookmarkEnd w:id="7155"/>
      <w:bookmarkEnd w:id="7156"/>
    </w:p>
    <w:p w14:paraId="4FD1F8E9" w14:textId="2668A013" w:rsidR="00F41082" w:rsidRPr="00BA3432" w:rsidDel="00933422" w:rsidRDefault="00F41082">
      <w:pPr>
        <w:spacing w:line="276" w:lineRule="auto"/>
        <w:rPr>
          <w:del w:id="7157" w:author="phuong vu" w:date="2018-11-22T12:59:00Z"/>
          <w:rPrChange w:id="7158" w:author="phuong vu" w:date="2018-11-25T21:55:00Z">
            <w:rPr>
              <w:del w:id="7159" w:author="phuong vu" w:date="2018-11-22T12:59:00Z"/>
              <w:lang w:val="en-US"/>
            </w:rPr>
          </w:rPrChange>
        </w:rPr>
        <w:pPrChange w:id="7160" w:author="phuong vu" w:date="2018-11-23T13:48:00Z">
          <w:pPr/>
        </w:pPrChange>
      </w:pPr>
      <w:del w:id="7161" w:author="phuong vu" w:date="2018-11-20T21:06:00Z">
        <w:r w:rsidRPr="00BA3432" w:rsidDel="00E7682C">
          <w:rPr>
            <w:rPrChange w:id="7162" w:author="phuong vu" w:date="2018-11-25T21:55:00Z">
              <w:rPr>
                <w:lang w:val="en-US"/>
              </w:rPr>
            </w:rPrChange>
          </w:rPr>
          <w:tab/>
        </w:r>
        <w:r w:rsidRPr="00BA3432" w:rsidDel="00E7682C">
          <w:rPr>
            <w:rPrChange w:id="7163" w:author="phuong vu" w:date="2018-11-25T21:55:00Z">
              <w:rPr>
                <w:lang w:val="en-US"/>
              </w:rPr>
            </w:rPrChange>
          </w:rPr>
          <w:tab/>
          <w:delText>- Tìm kiếm chi nhánh gần nhất, có đủ các dịch vụ theo yêu cầu.</w:delText>
        </w:r>
      </w:del>
      <w:bookmarkStart w:id="7164" w:name="_Toc530658330"/>
      <w:bookmarkStart w:id="7165" w:name="_Toc530662054"/>
      <w:bookmarkStart w:id="7166" w:name="_Toc530662521"/>
      <w:bookmarkEnd w:id="7164"/>
      <w:bookmarkEnd w:id="7165"/>
      <w:bookmarkEnd w:id="7166"/>
    </w:p>
    <w:p w14:paraId="35DF933B" w14:textId="294B26A8" w:rsidR="00F41082" w:rsidRPr="00BA3432" w:rsidDel="00933422" w:rsidRDefault="00F41082">
      <w:pPr>
        <w:spacing w:line="276" w:lineRule="auto"/>
        <w:rPr>
          <w:del w:id="7167" w:author="phuong vu" w:date="2018-11-22T12:59:00Z"/>
          <w:rPrChange w:id="7168" w:author="phuong vu" w:date="2018-11-25T21:55:00Z">
            <w:rPr>
              <w:del w:id="7169" w:author="phuong vu" w:date="2018-11-22T12:59:00Z"/>
              <w:lang w:val="en-US"/>
            </w:rPr>
          </w:rPrChange>
        </w:rPr>
        <w:pPrChange w:id="7170" w:author="phuong vu" w:date="2018-11-23T13:48:00Z">
          <w:pPr/>
        </w:pPrChange>
      </w:pPr>
      <w:del w:id="7171" w:author="phuong vu" w:date="2018-11-22T12:59:00Z">
        <w:r w:rsidRPr="00BA3432" w:rsidDel="00933422">
          <w:rPr>
            <w:rPrChange w:id="7172" w:author="phuong vu" w:date="2018-11-25T21:55:00Z">
              <w:rPr>
                <w:lang w:val="en-US"/>
              </w:rPr>
            </w:rPrChange>
          </w:rPr>
          <w:tab/>
        </w:r>
        <w:r w:rsidRPr="00BA3432" w:rsidDel="00933422">
          <w:rPr>
            <w:rPrChange w:id="7173" w:author="phuong vu" w:date="2018-11-25T21:55:00Z">
              <w:rPr>
                <w:lang w:val="en-US"/>
              </w:rPr>
            </w:rPrChange>
          </w:rPr>
          <w:tab/>
          <w:delText>- Tìm kiếm và lọc quần áo theo loại có sẵn.</w:delText>
        </w:r>
        <w:bookmarkStart w:id="7174" w:name="_Toc530658331"/>
        <w:bookmarkStart w:id="7175" w:name="_Toc530662055"/>
        <w:bookmarkStart w:id="7176" w:name="_Toc530662522"/>
        <w:bookmarkEnd w:id="7174"/>
        <w:bookmarkEnd w:id="7175"/>
        <w:bookmarkEnd w:id="7176"/>
      </w:del>
    </w:p>
    <w:p w14:paraId="6E5613BE" w14:textId="1D62D08C" w:rsidR="007705D0" w:rsidRPr="00BA3432" w:rsidDel="00933422" w:rsidRDefault="007705D0">
      <w:pPr>
        <w:spacing w:line="276" w:lineRule="auto"/>
        <w:rPr>
          <w:del w:id="7177" w:author="phuong vu" w:date="2018-11-22T12:59:00Z"/>
          <w:rPrChange w:id="7178" w:author="phuong vu" w:date="2018-11-25T21:55:00Z">
            <w:rPr>
              <w:del w:id="7179" w:author="phuong vu" w:date="2018-11-22T12:59:00Z"/>
              <w:lang w:val="en-US"/>
            </w:rPr>
          </w:rPrChange>
        </w:rPr>
        <w:pPrChange w:id="7180" w:author="phuong vu" w:date="2018-11-23T13:48:00Z">
          <w:pPr/>
        </w:pPrChange>
      </w:pPr>
      <w:del w:id="7181" w:author="phuong vu" w:date="2018-11-22T12:59:00Z">
        <w:r w:rsidRPr="00BA3432" w:rsidDel="00933422">
          <w:rPr>
            <w:rPrChange w:id="7182" w:author="phuong vu" w:date="2018-11-25T21:55:00Z">
              <w:rPr>
                <w:lang w:val="en-US"/>
              </w:rPr>
            </w:rPrChange>
          </w:rPr>
          <w:tab/>
        </w:r>
        <w:r w:rsidRPr="00BA3432" w:rsidDel="00933422">
          <w:rPr>
            <w:rPrChange w:id="7183" w:author="phuong vu" w:date="2018-11-25T21:55:00Z">
              <w:rPr>
                <w:lang w:val="en-US"/>
              </w:rPr>
            </w:rPrChange>
          </w:rPr>
          <w:tab/>
          <w:delText>- Tìm kiếm đơn hàng.</w:delText>
        </w:r>
        <w:bookmarkStart w:id="7184" w:name="_Toc530658332"/>
        <w:bookmarkStart w:id="7185" w:name="_Toc530662056"/>
        <w:bookmarkStart w:id="7186" w:name="_Toc530662523"/>
        <w:bookmarkEnd w:id="7184"/>
        <w:bookmarkEnd w:id="7185"/>
        <w:bookmarkEnd w:id="7186"/>
      </w:del>
    </w:p>
    <w:p w14:paraId="5C20DA25" w14:textId="5FD917BA" w:rsidR="007705D0" w:rsidRPr="00BA3432" w:rsidDel="00933422" w:rsidRDefault="007705D0">
      <w:pPr>
        <w:spacing w:line="276" w:lineRule="auto"/>
        <w:rPr>
          <w:del w:id="7187" w:author="phuong vu" w:date="2018-11-22T12:59:00Z"/>
          <w:rPrChange w:id="7188" w:author="phuong vu" w:date="2018-11-25T21:55:00Z">
            <w:rPr>
              <w:del w:id="7189" w:author="phuong vu" w:date="2018-11-22T12:59:00Z"/>
              <w:lang w:val="en-US"/>
            </w:rPr>
          </w:rPrChange>
        </w:rPr>
        <w:pPrChange w:id="7190" w:author="phuong vu" w:date="2018-11-23T13:48:00Z">
          <w:pPr/>
        </w:pPrChange>
      </w:pPr>
      <w:del w:id="7191" w:author="phuong vu" w:date="2018-11-22T12:59:00Z">
        <w:r w:rsidRPr="00BA3432" w:rsidDel="00933422">
          <w:rPr>
            <w:rPrChange w:id="7192" w:author="phuong vu" w:date="2018-11-25T21:55:00Z">
              <w:rPr>
                <w:lang w:val="en-US"/>
              </w:rPr>
            </w:rPrChange>
          </w:rPr>
          <w:tab/>
        </w:r>
        <w:r w:rsidRPr="00BA3432" w:rsidDel="00933422">
          <w:rPr>
            <w:rPrChange w:id="7193" w:author="phuong vu" w:date="2018-11-25T21:55:00Z">
              <w:rPr>
                <w:lang w:val="en-US"/>
              </w:rPr>
            </w:rPrChange>
          </w:rPr>
          <w:tab/>
          <w:delText>- Đăng nhập, đăng xuất hệ thống.</w:delText>
        </w:r>
        <w:bookmarkStart w:id="7194" w:name="_Toc530658333"/>
        <w:bookmarkStart w:id="7195" w:name="_Toc530662057"/>
        <w:bookmarkStart w:id="7196" w:name="_Toc530662524"/>
        <w:bookmarkEnd w:id="7194"/>
        <w:bookmarkEnd w:id="7195"/>
        <w:bookmarkEnd w:id="7196"/>
      </w:del>
    </w:p>
    <w:p w14:paraId="782AA692" w14:textId="056CD361" w:rsidR="008751C8" w:rsidRPr="00BA3432" w:rsidDel="00382451" w:rsidRDefault="008751C8">
      <w:pPr>
        <w:spacing w:line="276" w:lineRule="auto"/>
        <w:rPr>
          <w:del w:id="7197" w:author="phuong vu" w:date="2018-11-22T13:49:00Z"/>
          <w:rPrChange w:id="7198" w:author="phuong vu" w:date="2018-11-25T21:55:00Z">
            <w:rPr>
              <w:del w:id="7199" w:author="phuong vu" w:date="2018-11-22T13:49:00Z"/>
              <w:lang w:val="en-US"/>
            </w:rPr>
          </w:rPrChange>
        </w:rPr>
        <w:pPrChange w:id="7200" w:author="phuong vu" w:date="2018-11-23T13:48:00Z">
          <w:pPr/>
        </w:pPrChange>
      </w:pPr>
      <w:del w:id="7201" w:author="phuong vu" w:date="2018-11-22T12:59:00Z">
        <w:r w:rsidRPr="00BA3432" w:rsidDel="00933422">
          <w:rPr>
            <w:rPrChange w:id="7202" w:author="phuong vu" w:date="2018-11-25T21:55:00Z">
              <w:rPr>
                <w:lang w:val="en-US"/>
              </w:rPr>
            </w:rPrChange>
          </w:rPr>
          <w:tab/>
        </w:r>
        <w:r w:rsidRPr="00BA3432" w:rsidDel="00933422">
          <w:rPr>
            <w:rPrChange w:id="7203" w:author="phuong vu" w:date="2018-11-25T21:55:00Z">
              <w:rPr>
                <w:lang w:val="en-US"/>
              </w:rPr>
            </w:rPrChange>
          </w:rPr>
          <w:tab/>
          <w:delText>- Đăng kí tài khoản khách hàng.</w:delText>
        </w:r>
      </w:del>
      <w:bookmarkStart w:id="7204" w:name="_Toc530658334"/>
      <w:bookmarkStart w:id="7205" w:name="_Toc530662058"/>
      <w:bookmarkStart w:id="7206" w:name="_Toc530662525"/>
      <w:bookmarkEnd w:id="7204"/>
      <w:bookmarkEnd w:id="7205"/>
      <w:bookmarkEnd w:id="7206"/>
    </w:p>
    <w:tbl>
      <w:tblPr>
        <w:tblStyle w:val="TableGrid"/>
        <w:tblW w:w="0" w:type="auto"/>
        <w:tblInd w:w="85" w:type="dxa"/>
        <w:tblLook w:val="04A0" w:firstRow="1" w:lastRow="0" w:firstColumn="1" w:lastColumn="0" w:noHBand="0" w:noVBand="1"/>
      </w:tblPr>
      <w:tblGrid>
        <w:gridCol w:w="708"/>
        <w:gridCol w:w="1481"/>
        <w:gridCol w:w="6490"/>
      </w:tblGrid>
      <w:tr w:rsidR="00DF3BEE" w:rsidRPr="00BA3432" w:rsidDel="00382451" w14:paraId="111143DF" w14:textId="69F1845F" w:rsidTr="000C3B2E">
        <w:trPr>
          <w:del w:id="7207" w:author="phuong vu" w:date="2018-11-22T13:49:00Z"/>
        </w:trPr>
        <w:tc>
          <w:tcPr>
            <w:tcW w:w="708" w:type="dxa"/>
            <w:vAlign w:val="center"/>
          </w:tcPr>
          <w:p w14:paraId="02B4146C" w14:textId="070DEB12" w:rsidR="00DF3BEE" w:rsidRPr="00BA3432" w:rsidDel="00382451" w:rsidRDefault="00DF3BEE">
            <w:pPr>
              <w:pStyle w:val="ListParagraph"/>
              <w:spacing w:line="276" w:lineRule="auto"/>
              <w:ind w:left="0"/>
              <w:jc w:val="center"/>
              <w:rPr>
                <w:del w:id="7208" w:author="phuong vu" w:date="2018-11-22T13:49:00Z"/>
                <w:b/>
                <w:rPrChange w:id="7209" w:author="phuong vu" w:date="2018-11-25T21:55:00Z">
                  <w:rPr>
                    <w:del w:id="7210" w:author="phuong vu" w:date="2018-11-22T13:49:00Z"/>
                    <w:b/>
                  </w:rPr>
                </w:rPrChange>
              </w:rPr>
              <w:pPrChange w:id="7211" w:author="phuong vu" w:date="2018-11-23T13:48:00Z">
                <w:pPr>
                  <w:pStyle w:val="ListParagraph"/>
                  <w:ind w:left="0"/>
                  <w:jc w:val="center"/>
                </w:pPr>
              </w:pPrChange>
            </w:pPr>
            <w:del w:id="7212" w:author="phuong vu" w:date="2018-11-22T13:49:00Z">
              <w:r w:rsidRPr="00AD0E2E" w:rsidDel="00382451">
                <w:rPr>
                  <w:b/>
                </w:rPr>
                <w:delText>STT</w:delText>
              </w:r>
              <w:bookmarkStart w:id="7213" w:name="_Toc530658335"/>
              <w:bookmarkStart w:id="7214" w:name="_Toc530662059"/>
              <w:bookmarkStart w:id="7215" w:name="_Toc530662526"/>
              <w:bookmarkEnd w:id="7213"/>
              <w:bookmarkEnd w:id="7214"/>
              <w:bookmarkEnd w:id="7215"/>
            </w:del>
          </w:p>
        </w:tc>
        <w:tc>
          <w:tcPr>
            <w:tcW w:w="1481" w:type="dxa"/>
            <w:vAlign w:val="center"/>
          </w:tcPr>
          <w:p w14:paraId="518025F6" w14:textId="52C48C20" w:rsidR="00DF3BEE" w:rsidRPr="00BA3432" w:rsidDel="00382451" w:rsidRDefault="00DF3BEE">
            <w:pPr>
              <w:pStyle w:val="ListParagraph"/>
              <w:spacing w:line="276" w:lineRule="auto"/>
              <w:ind w:left="0"/>
              <w:jc w:val="center"/>
              <w:rPr>
                <w:del w:id="7216" w:author="phuong vu" w:date="2018-11-22T13:49:00Z"/>
                <w:b/>
                <w:rPrChange w:id="7217" w:author="phuong vu" w:date="2018-11-25T21:55:00Z">
                  <w:rPr>
                    <w:del w:id="7218" w:author="phuong vu" w:date="2018-11-22T13:49:00Z"/>
                    <w:b/>
                  </w:rPr>
                </w:rPrChange>
              </w:rPr>
              <w:pPrChange w:id="7219" w:author="phuong vu" w:date="2018-11-23T13:48:00Z">
                <w:pPr>
                  <w:pStyle w:val="ListParagraph"/>
                  <w:ind w:left="0"/>
                  <w:jc w:val="center"/>
                </w:pPr>
              </w:pPrChange>
            </w:pPr>
            <w:del w:id="7220" w:author="phuong vu" w:date="2018-11-22T13:49:00Z">
              <w:r w:rsidRPr="00BA3432" w:rsidDel="00382451">
                <w:rPr>
                  <w:b/>
                  <w:rPrChange w:id="7221" w:author="phuong vu" w:date="2018-11-25T21:55:00Z">
                    <w:rPr>
                      <w:b/>
                    </w:rPr>
                  </w:rPrChange>
                </w:rPr>
                <w:delText>Mã chức năng</w:delText>
              </w:r>
              <w:bookmarkStart w:id="7222" w:name="_Toc530658336"/>
              <w:bookmarkStart w:id="7223" w:name="_Toc530662060"/>
              <w:bookmarkStart w:id="7224" w:name="_Toc530662527"/>
              <w:bookmarkEnd w:id="7222"/>
              <w:bookmarkEnd w:id="7223"/>
              <w:bookmarkEnd w:id="7224"/>
            </w:del>
          </w:p>
        </w:tc>
        <w:tc>
          <w:tcPr>
            <w:tcW w:w="6490" w:type="dxa"/>
            <w:vAlign w:val="center"/>
          </w:tcPr>
          <w:p w14:paraId="3C3D2716" w14:textId="35787A1D" w:rsidR="00DF3BEE" w:rsidRPr="00BA3432" w:rsidDel="00382451" w:rsidRDefault="00DF3BEE">
            <w:pPr>
              <w:pStyle w:val="ListParagraph"/>
              <w:spacing w:line="276" w:lineRule="auto"/>
              <w:ind w:left="0"/>
              <w:jc w:val="center"/>
              <w:rPr>
                <w:del w:id="7225" w:author="phuong vu" w:date="2018-11-22T13:49:00Z"/>
                <w:b/>
                <w:rPrChange w:id="7226" w:author="phuong vu" w:date="2018-11-25T21:55:00Z">
                  <w:rPr>
                    <w:del w:id="7227" w:author="phuong vu" w:date="2018-11-22T13:49:00Z"/>
                    <w:b/>
                  </w:rPr>
                </w:rPrChange>
              </w:rPr>
              <w:pPrChange w:id="7228" w:author="phuong vu" w:date="2018-11-23T13:48:00Z">
                <w:pPr>
                  <w:pStyle w:val="ListParagraph"/>
                  <w:ind w:left="0"/>
                  <w:jc w:val="center"/>
                </w:pPr>
              </w:pPrChange>
            </w:pPr>
            <w:del w:id="7229" w:author="phuong vu" w:date="2018-11-22T13:49:00Z">
              <w:r w:rsidRPr="00BA3432" w:rsidDel="00382451">
                <w:rPr>
                  <w:b/>
                  <w:rPrChange w:id="7230" w:author="phuong vu" w:date="2018-11-25T21:55:00Z">
                    <w:rPr>
                      <w:b/>
                    </w:rPr>
                  </w:rPrChange>
                </w:rPr>
                <w:delText>Tên chức năng</w:delText>
              </w:r>
              <w:bookmarkStart w:id="7231" w:name="_Toc530658337"/>
              <w:bookmarkStart w:id="7232" w:name="_Toc530662061"/>
              <w:bookmarkStart w:id="7233" w:name="_Toc530662528"/>
              <w:bookmarkEnd w:id="7231"/>
              <w:bookmarkEnd w:id="7232"/>
              <w:bookmarkEnd w:id="7233"/>
            </w:del>
          </w:p>
        </w:tc>
        <w:bookmarkStart w:id="7234" w:name="_Toc530658338"/>
        <w:bookmarkStart w:id="7235" w:name="_Toc530662062"/>
        <w:bookmarkStart w:id="7236" w:name="_Toc530662529"/>
        <w:bookmarkEnd w:id="7234"/>
        <w:bookmarkEnd w:id="7235"/>
        <w:bookmarkEnd w:id="7236"/>
      </w:tr>
      <w:tr w:rsidR="00DF3BEE" w:rsidRPr="00BA3432" w:rsidDel="00382451" w14:paraId="096B74D6" w14:textId="6B45BA5A" w:rsidTr="000C3B2E">
        <w:trPr>
          <w:del w:id="7237" w:author="phuong vu" w:date="2018-11-22T13:49:00Z"/>
        </w:trPr>
        <w:tc>
          <w:tcPr>
            <w:tcW w:w="708" w:type="dxa"/>
          </w:tcPr>
          <w:p w14:paraId="5E65836C" w14:textId="76D05C3F" w:rsidR="00DF3BEE" w:rsidRPr="00BA3432" w:rsidDel="00382451" w:rsidRDefault="00DF3BEE">
            <w:pPr>
              <w:pStyle w:val="ListParagraph"/>
              <w:spacing w:line="276" w:lineRule="auto"/>
              <w:ind w:left="0"/>
              <w:jc w:val="center"/>
              <w:rPr>
                <w:del w:id="7238" w:author="phuong vu" w:date="2018-11-22T13:49:00Z"/>
                <w:rPrChange w:id="7239" w:author="phuong vu" w:date="2018-11-25T21:55:00Z">
                  <w:rPr>
                    <w:del w:id="7240" w:author="phuong vu" w:date="2018-11-22T13:49:00Z"/>
                  </w:rPr>
                </w:rPrChange>
              </w:rPr>
              <w:pPrChange w:id="7241" w:author="phuong vu" w:date="2018-11-23T13:48:00Z">
                <w:pPr>
                  <w:pStyle w:val="ListParagraph"/>
                  <w:spacing w:line="360" w:lineRule="auto"/>
                  <w:ind w:left="0"/>
                  <w:jc w:val="center"/>
                </w:pPr>
              </w:pPrChange>
            </w:pPr>
            <w:del w:id="7242" w:author="phuong vu" w:date="2018-11-22T13:49:00Z">
              <w:r w:rsidRPr="00BA3432" w:rsidDel="00382451">
                <w:rPr>
                  <w:rPrChange w:id="7243" w:author="phuong vu" w:date="2018-11-25T21:55:00Z">
                    <w:rPr/>
                  </w:rPrChange>
                </w:rPr>
                <w:delText>1</w:delText>
              </w:r>
              <w:bookmarkStart w:id="7244" w:name="_Toc530658339"/>
              <w:bookmarkStart w:id="7245" w:name="_Toc530662063"/>
              <w:bookmarkStart w:id="7246" w:name="_Toc530662530"/>
              <w:bookmarkEnd w:id="7244"/>
              <w:bookmarkEnd w:id="7245"/>
              <w:bookmarkEnd w:id="7246"/>
            </w:del>
          </w:p>
        </w:tc>
        <w:tc>
          <w:tcPr>
            <w:tcW w:w="1481" w:type="dxa"/>
          </w:tcPr>
          <w:p w14:paraId="776FB606" w14:textId="06C6E106" w:rsidR="00DF3BEE" w:rsidRPr="00BA3432" w:rsidDel="00382451" w:rsidRDefault="00DF3BEE">
            <w:pPr>
              <w:pStyle w:val="ListParagraph"/>
              <w:spacing w:line="276" w:lineRule="auto"/>
              <w:ind w:left="0"/>
              <w:rPr>
                <w:del w:id="7247" w:author="phuong vu" w:date="2018-11-22T13:49:00Z"/>
                <w:rPrChange w:id="7248" w:author="phuong vu" w:date="2018-11-25T21:55:00Z">
                  <w:rPr>
                    <w:del w:id="7249" w:author="phuong vu" w:date="2018-11-22T13:49:00Z"/>
                    <w:lang w:val="en-US"/>
                  </w:rPr>
                </w:rPrChange>
              </w:rPr>
              <w:pPrChange w:id="7250" w:author="phuong vu" w:date="2018-11-23T13:48:00Z">
                <w:pPr>
                  <w:pStyle w:val="ListParagraph"/>
                  <w:spacing w:line="360" w:lineRule="auto"/>
                  <w:ind w:left="0"/>
                </w:pPr>
              </w:pPrChange>
            </w:pPr>
            <w:del w:id="7251" w:author="phuong vu" w:date="2018-11-22T13:49:00Z">
              <w:r w:rsidRPr="00BA3432" w:rsidDel="00382451">
                <w:rPr>
                  <w:rPrChange w:id="7252" w:author="phuong vu" w:date="2018-11-25T21:55:00Z">
                    <w:rPr>
                      <w:lang w:val="en-US"/>
                    </w:rPr>
                  </w:rPrChange>
                </w:rPr>
                <w:delText>GU_01</w:delText>
              </w:r>
              <w:bookmarkStart w:id="7253" w:name="_Toc530658340"/>
              <w:bookmarkStart w:id="7254" w:name="_Toc530662064"/>
              <w:bookmarkStart w:id="7255" w:name="_Toc530662531"/>
              <w:bookmarkEnd w:id="7253"/>
              <w:bookmarkEnd w:id="7254"/>
              <w:bookmarkEnd w:id="7255"/>
            </w:del>
          </w:p>
        </w:tc>
        <w:tc>
          <w:tcPr>
            <w:tcW w:w="6490" w:type="dxa"/>
          </w:tcPr>
          <w:p w14:paraId="13A704AF" w14:textId="4B071F39" w:rsidR="00DF3BEE" w:rsidRPr="00BA3432" w:rsidDel="00382451" w:rsidRDefault="00D43E01">
            <w:pPr>
              <w:pStyle w:val="ListParagraph"/>
              <w:spacing w:line="276" w:lineRule="auto"/>
              <w:ind w:left="0"/>
              <w:rPr>
                <w:del w:id="7256" w:author="phuong vu" w:date="2018-11-22T13:49:00Z"/>
                <w:rPrChange w:id="7257" w:author="phuong vu" w:date="2018-11-25T21:55:00Z">
                  <w:rPr>
                    <w:del w:id="7258" w:author="phuong vu" w:date="2018-11-22T13:49:00Z"/>
                    <w:lang w:val="en-US"/>
                  </w:rPr>
                </w:rPrChange>
              </w:rPr>
              <w:pPrChange w:id="7259" w:author="phuong vu" w:date="2018-11-23T13:48:00Z">
                <w:pPr>
                  <w:pStyle w:val="ListParagraph"/>
                  <w:spacing w:line="360" w:lineRule="auto"/>
                  <w:ind w:left="0"/>
                </w:pPr>
              </w:pPrChange>
            </w:pPr>
            <w:del w:id="7260" w:author="phuong vu" w:date="2018-11-22T13:49:00Z">
              <w:r w:rsidRPr="00BA3432" w:rsidDel="00382451">
                <w:rPr>
                  <w:rPrChange w:id="7261" w:author="phuong vu" w:date="2018-11-25T21:55:00Z">
                    <w:rPr>
                      <w:lang w:val="en-US"/>
                    </w:rPr>
                  </w:rPrChange>
                </w:rPr>
                <w:delText>Quản lí đơn hàng</w:delText>
              </w:r>
              <w:bookmarkStart w:id="7262" w:name="_Toc530658341"/>
              <w:bookmarkStart w:id="7263" w:name="_Toc530662065"/>
              <w:bookmarkStart w:id="7264" w:name="_Toc530662532"/>
              <w:bookmarkEnd w:id="7262"/>
              <w:bookmarkEnd w:id="7263"/>
              <w:bookmarkEnd w:id="7264"/>
            </w:del>
          </w:p>
        </w:tc>
        <w:bookmarkStart w:id="7265" w:name="_Toc530658342"/>
        <w:bookmarkStart w:id="7266" w:name="_Toc530662066"/>
        <w:bookmarkStart w:id="7267" w:name="_Toc530662533"/>
        <w:bookmarkEnd w:id="7265"/>
        <w:bookmarkEnd w:id="7266"/>
        <w:bookmarkEnd w:id="7267"/>
      </w:tr>
      <w:tr w:rsidR="00DF3BEE" w:rsidRPr="00BA3432" w:rsidDel="00382451" w14:paraId="3B0BBE99" w14:textId="18A9F8A7" w:rsidTr="000C3B2E">
        <w:trPr>
          <w:del w:id="7268" w:author="phuong vu" w:date="2018-11-22T13:49:00Z"/>
        </w:trPr>
        <w:tc>
          <w:tcPr>
            <w:tcW w:w="708" w:type="dxa"/>
          </w:tcPr>
          <w:p w14:paraId="7A6DDF40" w14:textId="58B5486D" w:rsidR="00DF3BEE" w:rsidRPr="00BA3432" w:rsidDel="00382451" w:rsidRDefault="00DF3BEE">
            <w:pPr>
              <w:pStyle w:val="ListParagraph"/>
              <w:spacing w:line="276" w:lineRule="auto"/>
              <w:ind w:left="0"/>
              <w:jc w:val="center"/>
              <w:rPr>
                <w:del w:id="7269" w:author="phuong vu" w:date="2018-11-22T13:49:00Z"/>
                <w:rPrChange w:id="7270" w:author="phuong vu" w:date="2018-11-25T21:55:00Z">
                  <w:rPr>
                    <w:del w:id="7271" w:author="phuong vu" w:date="2018-11-22T13:49:00Z"/>
                  </w:rPr>
                </w:rPrChange>
              </w:rPr>
              <w:pPrChange w:id="7272" w:author="phuong vu" w:date="2018-11-23T13:48:00Z">
                <w:pPr>
                  <w:pStyle w:val="ListParagraph"/>
                  <w:spacing w:line="360" w:lineRule="auto"/>
                  <w:ind w:left="0"/>
                  <w:jc w:val="center"/>
                </w:pPr>
              </w:pPrChange>
            </w:pPr>
            <w:del w:id="7273" w:author="phuong vu" w:date="2018-11-22T13:49:00Z">
              <w:r w:rsidRPr="00BA3432" w:rsidDel="00382451">
                <w:rPr>
                  <w:rPrChange w:id="7274" w:author="phuong vu" w:date="2018-11-25T21:55:00Z">
                    <w:rPr/>
                  </w:rPrChange>
                </w:rPr>
                <w:delText>2</w:delText>
              </w:r>
              <w:bookmarkStart w:id="7275" w:name="_Toc530658343"/>
              <w:bookmarkStart w:id="7276" w:name="_Toc530662067"/>
              <w:bookmarkStart w:id="7277" w:name="_Toc530662534"/>
              <w:bookmarkEnd w:id="7275"/>
              <w:bookmarkEnd w:id="7276"/>
              <w:bookmarkEnd w:id="7277"/>
            </w:del>
          </w:p>
        </w:tc>
        <w:tc>
          <w:tcPr>
            <w:tcW w:w="1481" w:type="dxa"/>
          </w:tcPr>
          <w:p w14:paraId="641A8C37" w14:textId="0017DF61" w:rsidR="00DF3BEE" w:rsidRPr="00BA3432" w:rsidDel="00382451" w:rsidRDefault="00DF3BEE">
            <w:pPr>
              <w:pStyle w:val="ListParagraph"/>
              <w:spacing w:line="276" w:lineRule="auto"/>
              <w:ind w:left="0"/>
              <w:rPr>
                <w:del w:id="7278" w:author="phuong vu" w:date="2018-11-22T13:49:00Z"/>
                <w:rPrChange w:id="7279" w:author="phuong vu" w:date="2018-11-25T21:55:00Z">
                  <w:rPr>
                    <w:del w:id="7280" w:author="phuong vu" w:date="2018-11-22T13:49:00Z"/>
                    <w:lang w:val="en-US"/>
                  </w:rPr>
                </w:rPrChange>
              </w:rPr>
              <w:pPrChange w:id="7281" w:author="phuong vu" w:date="2018-11-23T13:48:00Z">
                <w:pPr>
                  <w:pStyle w:val="ListParagraph"/>
                  <w:spacing w:line="360" w:lineRule="auto"/>
                  <w:ind w:left="0"/>
                </w:pPr>
              </w:pPrChange>
            </w:pPr>
            <w:del w:id="7282" w:author="phuong vu" w:date="2018-11-22T13:49:00Z">
              <w:r w:rsidRPr="00BA3432" w:rsidDel="00382451">
                <w:rPr>
                  <w:rPrChange w:id="7283" w:author="phuong vu" w:date="2018-11-25T21:55:00Z">
                    <w:rPr>
                      <w:lang w:val="en-US"/>
                    </w:rPr>
                  </w:rPrChange>
                </w:rPr>
                <w:delText>GU_02</w:delText>
              </w:r>
              <w:bookmarkStart w:id="7284" w:name="_Toc530658344"/>
              <w:bookmarkStart w:id="7285" w:name="_Toc530662068"/>
              <w:bookmarkStart w:id="7286" w:name="_Toc530662535"/>
              <w:bookmarkEnd w:id="7284"/>
              <w:bookmarkEnd w:id="7285"/>
              <w:bookmarkEnd w:id="7286"/>
            </w:del>
          </w:p>
        </w:tc>
        <w:tc>
          <w:tcPr>
            <w:tcW w:w="6490" w:type="dxa"/>
          </w:tcPr>
          <w:p w14:paraId="6981FE75" w14:textId="3464C36D" w:rsidR="00DF3BEE" w:rsidRPr="00AD0E2E" w:rsidDel="00382451" w:rsidRDefault="00FC2466">
            <w:pPr>
              <w:pStyle w:val="ListParagraph"/>
              <w:spacing w:line="276" w:lineRule="auto"/>
              <w:ind w:left="0"/>
              <w:rPr>
                <w:del w:id="7287" w:author="phuong vu" w:date="2018-11-22T13:49:00Z"/>
              </w:rPr>
              <w:pPrChange w:id="7288" w:author="phuong vu" w:date="2018-11-23T13:48:00Z">
                <w:pPr>
                  <w:pStyle w:val="ListParagraph"/>
                  <w:spacing w:line="360" w:lineRule="auto"/>
                  <w:ind w:left="0"/>
                </w:pPr>
              </w:pPrChange>
            </w:pPr>
            <w:del w:id="7289" w:author="phuong vu" w:date="2018-11-22T13:49:00Z">
              <w:r w:rsidRPr="00BA3432" w:rsidDel="00382451">
                <w:rPr>
                  <w:rPrChange w:id="7290" w:author="phuong vu" w:date="2018-11-25T21:55:00Z">
                    <w:rPr>
                      <w:lang w:val="en-US"/>
                    </w:rPr>
                  </w:rPrChange>
                </w:rPr>
                <w:delText>Quản lí biên nhận</w:delText>
              </w:r>
              <w:bookmarkStart w:id="7291" w:name="_Toc530658345"/>
              <w:bookmarkStart w:id="7292" w:name="_Toc530662069"/>
              <w:bookmarkStart w:id="7293" w:name="_Toc530662536"/>
              <w:bookmarkEnd w:id="7291"/>
              <w:bookmarkEnd w:id="7292"/>
              <w:bookmarkEnd w:id="7293"/>
            </w:del>
          </w:p>
        </w:tc>
        <w:bookmarkStart w:id="7294" w:name="_Toc530658346"/>
        <w:bookmarkStart w:id="7295" w:name="_Toc530662070"/>
        <w:bookmarkStart w:id="7296" w:name="_Toc530662537"/>
        <w:bookmarkEnd w:id="7294"/>
        <w:bookmarkEnd w:id="7295"/>
        <w:bookmarkEnd w:id="7296"/>
      </w:tr>
      <w:tr w:rsidR="00DF3BEE" w:rsidRPr="00BA3432" w:rsidDel="00382451" w14:paraId="2D2E0322" w14:textId="5DBA53FE" w:rsidTr="000C3B2E">
        <w:trPr>
          <w:del w:id="7297" w:author="phuong vu" w:date="2018-11-22T13:49:00Z"/>
        </w:trPr>
        <w:tc>
          <w:tcPr>
            <w:tcW w:w="708" w:type="dxa"/>
          </w:tcPr>
          <w:p w14:paraId="4C9BC33B" w14:textId="75082EED" w:rsidR="00DF3BEE" w:rsidRPr="00BA3432" w:rsidDel="00382451" w:rsidRDefault="00DF3BEE">
            <w:pPr>
              <w:pStyle w:val="ListParagraph"/>
              <w:spacing w:line="276" w:lineRule="auto"/>
              <w:ind w:left="0"/>
              <w:jc w:val="center"/>
              <w:rPr>
                <w:del w:id="7298" w:author="phuong vu" w:date="2018-11-22T13:49:00Z"/>
                <w:rPrChange w:id="7299" w:author="phuong vu" w:date="2018-11-25T21:55:00Z">
                  <w:rPr>
                    <w:del w:id="7300" w:author="phuong vu" w:date="2018-11-22T13:49:00Z"/>
                  </w:rPr>
                </w:rPrChange>
              </w:rPr>
              <w:pPrChange w:id="7301" w:author="phuong vu" w:date="2018-11-23T13:48:00Z">
                <w:pPr>
                  <w:pStyle w:val="ListParagraph"/>
                  <w:spacing w:line="360" w:lineRule="auto"/>
                  <w:ind w:left="0"/>
                  <w:jc w:val="center"/>
                </w:pPr>
              </w:pPrChange>
            </w:pPr>
            <w:del w:id="7302" w:author="phuong vu" w:date="2018-11-22T13:49:00Z">
              <w:r w:rsidRPr="00BA3432" w:rsidDel="00382451">
                <w:rPr>
                  <w:rPrChange w:id="7303" w:author="phuong vu" w:date="2018-11-25T21:55:00Z">
                    <w:rPr/>
                  </w:rPrChange>
                </w:rPr>
                <w:delText>3</w:delText>
              </w:r>
              <w:bookmarkStart w:id="7304" w:name="_Toc530658347"/>
              <w:bookmarkStart w:id="7305" w:name="_Toc530662071"/>
              <w:bookmarkStart w:id="7306" w:name="_Toc530662538"/>
              <w:bookmarkEnd w:id="7304"/>
              <w:bookmarkEnd w:id="7305"/>
              <w:bookmarkEnd w:id="7306"/>
            </w:del>
          </w:p>
        </w:tc>
        <w:tc>
          <w:tcPr>
            <w:tcW w:w="1481" w:type="dxa"/>
          </w:tcPr>
          <w:p w14:paraId="0E9D8B7F" w14:textId="6E1FD43D" w:rsidR="00DF3BEE" w:rsidRPr="00BA3432" w:rsidDel="00382451" w:rsidRDefault="00DF3BEE">
            <w:pPr>
              <w:pStyle w:val="ListParagraph"/>
              <w:spacing w:line="276" w:lineRule="auto"/>
              <w:ind w:left="0"/>
              <w:rPr>
                <w:del w:id="7307" w:author="phuong vu" w:date="2018-11-22T13:49:00Z"/>
                <w:rPrChange w:id="7308" w:author="phuong vu" w:date="2018-11-25T21:55:00Z">
                  <w:rPr>
                    <w:del w:id="7309" w:author="phuong vu" w:date="2018-11-22T13:49:00Z"/>
                    <w:lang w:val="en-US"/>
                  </w:rPr>
                </w:rPrChange>
              </w:rPr>
              <w:pPrChange w:id="7310" w:author="phuong vu" w:date="2018-11-23T13:48:00Z">
                <w:pPr>
                  <w:pStyle w:val="ListParagraph"/>
                  <w:spacing w:line="360" w:lineRule="auto"/>
                  <w:ind w:left="0"/>
                </w:pPr>
              </w:pPrChange>
            </w:pPr>
            <w:del w:id="7311" w:author="phuong vu" w:date="2018-11-22T13:49:00Z">
              <w:r w:rsidRPr="00BA3432" w:rsidDel="00382451">
                <w:rPr>
                  <w:rPrChange w:id="7312" w:author="phuong vu" w:date="2018-11-25T21:55:00Z">
                    <w:rPr>
                      <w:lang w:val="en-US"/>
                    </w:rPr>
                  </w:rPrChange>
                </w:rPr>
                <w:delText>GU_03</w:delText>
              </w:r>
              <w:bookmarkStart w:id="7313" w:name="_Toc530658348"/>
              <w:bookmarkStart w:id="7314" w:name="_Toc530662072"/>
              <w:bookmarkStart w:id="7315" w:name="_Toc530662539"/>
              <w:bookmarkEnd w:id="7313"/>
              <w:bookmarkEnd w:id="7314"/>
              <w:bookmarkEnd w:id="7315"/>
            </w:del>
          </w:p>
        </w:tc>
        <w:tc>
          <w:tcPr>
            <w:tcW w:w="6490" w:type="dxa"/>
          </w:tcPr>
          <w:p w14:paraId="4CFD518A" w14:textId="36D32835" w:rsidR="00DF3BEE" w:rsidRPr="00AD0E2E" w:rsidDel="00382451" w:rsidRDefault="0061684B">
            <w:pPr>
              <w:pStyle w:val="ListParagraph"/>
              <w:spacing w:line="276" w:lineRule="auto"/>
              <w:ind w:left="0"/>
              <w:rPr>
                <w:del w:id="7316" w:author="phuong vu" w:date="2018-11-22T13:49:00Z"/>
              </w:rPr>
              <w:pPrChange w:id="7317" w:author="phuong vu" w:date="2018-11-23T13:48:00Z">
                <w:pPr>
                  <w:pStyle w:val="ListParagraph"/>
                  <w:spacing w:line="360" w:lineRule="auto"/>
                  <w:ind w:left="0"/>
                </w:pPr>
              </w:pPrChange>
            </w:pPr>
            <w:del w:id="7318" w:author="phuong vu" w:date="2018-11-22T13:49:00Z">
              <w:r w:rsidRPr="00BA3432" w:rsidDel="00382451">
                <w:rPr>
                  <w:rPrChange w:id="7319" w:author="phuong vu" w:date="2018-11-25T21:55:00Z">
                    <w:rPr>
                      <w:lang w:val="en-US"/>
                    </w:rPr>
                  </w:rPrChange>
                </w:rPr>
                <w:delText>Quản lí phân công xử lí đơn hàng</w:delText>
              </w:r>
              <w:bookmarkStart w:id="7320" w:name="_Toc530658349"/>
              <w:bookmarkStart w:id="7321" w:name="_Toc530662073"/>
              <w:bookmarkStart w:id="7322" w:name="_Toc530662540"/>
              <w:bookmarkEnd w:id="7320"/>
              <w:bookmarkEnd w:id="7321"/>
              <w:bookmarkEnd w:id="7322"/>
            </w:del>
          </w:p>
        </w:tc>
        <w:bookmarkStart w:id="7323" w:name="_Toc530658350"/>
        <w:bookmarkStart w:id="7324" w:name="_Toc530662074"/>
        <w:bookmarkStart w:id="7325" w:name="_Toc530662541"/>
        <w:bookmarkEnd w:id="7323"/>
        <w:bookmarkEnd w:id="7324"/>
        <w:bookmarkEnd w:id="7325"/>
      </w:tr>
      <w:tr w:rsidR="00DF3BEE" w:rsidRPr="00BA3432" w:rsidDel="00382451" w14:paraId="58C87DB9" w14:textId="444C2C0B" w:rsidTr="000C3B2E">
        <w:trPr>
          <w:del w:id="7326" w:author="phuong vu" w:date="2018-11-22T13:49:00Z"/>
        </w:trPr>
        <w:tc>
          <w:tcPr>
            <w:tcW w:w="708" w:type="dxa"/>
          </w:tcPr>
          <w:p w14:paraId="593B0DAF" w14:textId="1EAD7968" w:rsidR="00DF3BEE" w:rsidRPr="00BA3432" w:rsidDel="00382451" w:rsidRDefault="00DF3BEE">
            <w:pPr>
              <w:pStyle w:val="ListParagraph"/>
              <w:spacing w:line="276" w:lineRule="auto"/>
              <w:ind w:left="0"/>
              <w:jc w:val="center"/>
              <w:rPr>
                <w:del w:id="7327" w:author="phuong vu" w:date="2018-11-22T13:49:00Z"/>
                <w:rPrChange w:id="7328" w:author="phuong vu" w:date="2018-11-25T21:55:00Z">
                  <w:rPr>
                    <w:del w:id="7329" w:author="phuong vu" w:date="2018-11-22T13:49:00Z"/>
                  </w:rPr>
                </w:rPrChange>
              </w:rPr>
              <w:pPrChange w:id="7330" w:author="phuong vu" w:date="2018-11-23T13:48:00Z">
                <w:pPr>
                  <w:pStyle w:val="ListParagraph"/>
                  <w:spacing w:line="360" w:lineRule="auto"/>
                  <w:ind w:left="0"/>
                  <w:jc w:val="center"/>
                </w:pPr>
              </w:pPrChange>
            </w:pPr>
            <w:del w:id="7331" w:author="phuong vu" w:date="2018-11-22T13:49:00Z">
              <w:r w:rsidRPr="00BA3432" w:rsidDel="00382451">
                <w:rPr>
                  <w:rPrChange w:id="7332" w:author="phuong vu" w:date="2018-11-25T21:55:00Z">
                    <w:rPr/>
                  </w:rPrChange>
                </w:rPr>
                <w:delText>4</w:delText>
              </w:r>
              <w:bookmarkStart w:id="7333" w:name="_Toc530658351"/>
              <w:bookmarkStart w:id="7334" w:name="_Toc530662075"/>
              <w:bookmarkStart w:id="7335" w:name="_Toc530662542"/>
              <w:bookmarkEnd w:id="7333"/>
              <w:bookmarkEnd w:id="7334"/>
              <w:bookmarkEnd w:id="7335"/>
            </w:del>
          </w:p>
        </w:tc>
        <w:tc>
          <w:tcPr>
            <w:tcW w:w="1481" w:type="dxa"/>
          </w:tcPr>
          <w:p w14:paraId="4988E6B6" w14:textId="1B6AE5B9" w:rsidR="00DF3BEE" w:rsidRPr="00BA3432" w:rsidDel="00382451" w:rsidRDefault="00DF3BEE">
            <w:pPr>
              <w:pStyle w:val="ListParagraph"/>
              <w:spacing w:line="276" w:lineRule="auto"/>
              <w:ind w:left="0"/>
              <w:rPr>
                <w:del w:id="7336" w:author="phuong vu" w:date="2018-11-22T13:49:00Z"/>
                <w:rPrChange w:id="7337" w:author="phuong vu" w:date="2018-11-25T21:55:00Z">
                  <w:rPr>
                    <w:del w:id="7338" w:author="phuong vu" w:date="2018-11-22T13:49:00Z"/>
                    <w:lang w:val="en-US"/>
                  </w:rPr>
                </w:rPrChange>
              </w:rPr>
              <w:pPrChange w:id="7339" w:author="phuong vu" w:date="2018-11-23T13:48:00Z">
                <w:pPr>
                  <w:pStyle w:val="ListParagraph"/>
                  <w:spacing w:line="360" w:lineRule="auto"/>
                  <w:ind w:left="0"/>
                </w:pPr>
              </w:pPrChange>
            </w:pPr>
            <w:del w:id="7340" w:author="phuong vu" w:date="2018-11-22T13:49:00Z">
              <w:r w:rsidRPr="00BA3432" w:rsidDel="00382451">
                <w:rPr>
                  <w:rPrChange w:id="7341" w:author="phuong vu" w:date="2018-11-25T21:55:00Z">
                    <w:rPr>
                      <w:lang w:val="en-US"/>
                    </w:rPr>
                  </w:rPrChange>
                </w:rPr>
                <w:delText>GU_04</w:delText>
              </w:r>
              <w:bookmarkStart w:id="7342" w:name="_Toc530658352"/>
              <w:bookmarkStart w:id="7343" w:name="_Toc530662076"/>
              <w:bookmarkStart w:id="7344" w:name="_Toc530662543"/>
              <w:bookmarkEnd w:id="7342"/>
              <w:bookmarkEnd w:id="7343"/>
              <w:bookmarkEnd w:id="7344"/>
            </w:del>
          </w:p>
        </w:tc>
        <w:tc>
          <w:tcPr>
            <w:tcW w:w="6490" w:type="dxa"/>
          </w:tcPr>
          <w:p w14:paraId="2407C2CA" w14:textId="6C1A3410" w:rsidR="00DF3BEE" w:rsidRPr="00AD0E2E" w:rsidDel="00382451" w:rsidRDefault="0061684B">
            <w:pPr>
              <w:pStyle w:val="ListParagraph"/>
              <w:spacing w:line="276" w:lineRule="auto"/>
              <w:ind w:left="0"/>
              <w:rPr>
                <w:del w:id="7345" w:author="phuong vu" w:date="2018-11-22T13:49:00Z"/>
              </w:rPr>
              <w:pPrChange w:id="7346" w:author="phuong vu" w:date="2018-11-23T13:48:00Z">
                <w:pPr>
                  <w:pStyle w:val="ListParagraph"/>
                  <w:spacing w:line="360" w:lineRule="auto"/>
                  <w:ind w:left="0"/>
                </w:pPr>
              </w:pPrChange>
            </w:pPr>
            <w:del w:id="7347" w:author="phuong vu" w:date="2018-11-22T13:49:00Z">
              <w:r w:rsidRPr="00BA3432" w:rsidDel="00382451">
                <w:rPr>
                  <w:rPrChange w:id="7348" w:author="phuong vu" w:date="2018-11-25T21:55:00Z">
                    <w:rPr>
                      <w:lang w:val="en-US"/>
                    </w:rPr>
                  </w:rPrChange>
                </w:rPr>
                <w:delText>Tạo đơn hàng</w:delText>
              </w:r>
              <w:bookmarkStart w:id="7349" w:name="_Toc530658353"/>
              <w:bookmarkStart w:id="7350" w:name="_Toc530662077"/>
              <w:bookmarkStart w:id="7351" w:name="_Toc530662544"/>
              <w:bookmarkEnd w:id="7349"/>
              <w:bookmarkEnd w:id="7350"/>
              <w:bookmarkEnd w:id="7351"/>
            </w:del>
          </w:p>
        </w:tc>
        <w:bookmarkStart w:id="7352" w:name="_Toc530658354"/>
        <w:bookmarkStart w:id="7353" w:name="_Toc530662078"/>
        <w:bookmarkStart w:id="7354" w:name="_Toc530662545"/>
        <w:bookmarkEnd w:id="7352"/>
        <w:bookmarkEnd w:id="7353"/>
        <w:bookmarkEnd w:id="7354"/>
      </w:tr>
      <w:tr w:rsidR="00DF3BEE" w:rsidRPr="00BA3432" w:rsidDel="00382451" w14:paraId="4ABFA0D6" w14:textId="17581E93" w:rsidTr="000C3B2E">
        <w:trPr>
          <w:del w:id="7355" w:author="phuong vu" w:date="2018-11-22T13:49:00Z"/>
        </w:trPr>
        <w:tc>
          <w:tcPr>
            <w:tcW w:w="708" w:type="dxa"/>
          </w:tcPr>
          <w:p w14:paraId="32BE9FFB" w14:textId="62742C4E" w:rsidR="00DF3BEE" w:rsidRPr="00BA3432" w:rsidDel="00382451" w:rsidRDefault="00DF3BEE">
            <w:pPr>
              <w:pStyle w:val="ListParagraph"/>
              <w:spacing w:line="276" w:lineRule="auto"/>
              <w:ind w:left="0"/>
              <w:jc w:val="center"/>
              <w:rPr>
                <w:del w:id="7356" w:author="phuong vu" w:date="2018-11-22T13:49:00Z"/>
                <w:rPrChange w:id="7357" w:author="phuong vu" w:date="2018-11-25T21:55:00Z">
                  <w:rPr>
                    <w:del w:id="7358" w:author="phuong vu" w:date="2018-11-22T13:49:00Z"/>
                  </w:rPr>
                </w:rPrChange>
              </w:rPr>
              <w:pPrChange w:id="7359" w:author="phuong vu" w:date="2018-11-23T13:48:00Z">
                <w:pPr>
                  <w:pStyle w:val="ListParagraph"/>
                  <w:spacing w:line="360" w:lineRule="auto"/>
                  <w:ind w:left="0"/>
                  <w:jc w:val="center"/>
                </w:pPr>
              </w:pPrChange>
            </w:pPr>
            <w:del w:id="7360" w:author="phuong vu" w:date="2018-11-22T13:49:00Z">
              <w:r w:rsidRPr="00BA3432" w:rsidDel="00382451">
                <w:rPr>
                  <w:rPrChange w:id="7361" w:author="phuong vu" w:date="2018-11-25T21:55:00Z">
                    <w:rPr/>
                  </w:rPrChange>
                </w:rPr>
                <w:delText>6</w:delText>
              </w:r>
              <w:bookmarkStart w:id="7362" w:name="_Toc530658355"/>
              <w:bookmarkStart w:id="7363" w:name="_Toc530662079"/>
              <w:bookmarkStart w:id="7364" w:name="_Toc530662546"/>
              <w:bookmarkEnd w:id="7362"/>
              <w:bookmarkEnd w:id="7363"/>
              <w:bookmarkEnd w:id="7364"/>
            </w:del>
          </w:p>
        </w:tc>
        <w:tc>
          <w:tcPr>
            <w:tcW w:w="1481" w:type="dxa"/>
          </w:tcPr>
          <w:p w14:paraId="560C4004" w14:textId="7E0F53CD" w:rsidR="00DF3BEE" w:rsidRPr="00BA3432" w:rsidDel="00382451" w:rsidRDefault="00DF3BEE">
            <w:pPr>
              <w:pStyle w:val="ListParagraph"/>
              <w:spacing w:line="276" w:lineRule="auto"/>
              <w:ind w:left="0"/>
              <w:rPr>
                <w:del w:id="7365" w:author="phuong vu" w:date="2018-11-22T13:49:00Z"/>
                <w:rPrChange w:id="7366" w:author="phuong vu" w:date="2018-11-25T21:55:00Z">
                  <w:rPr>
                    <w:del w:id="7367" w:author="phuong vu" w:date="2018-11-22T13:49:00Z"/>
                    <w:lang w:val="en-US"/>
                  </w:rPr>
                </w:rPrChange>
              </w:rPr>
              <w:pPrChange w:id="7368" w:author="phuong vu" w:date="2018-11-23T13:48:00Z">
                <w:pPr>
                  <w:pStyle w:val="ListParagraph"/>
                  <w:spacing w:line="360" w:lineRule="auto"/>
                  <w:ind w:left="0"/>
                </w:pPr>
              </w:pPrChange>
            </w:pPr>
            <w:del w:id="7369" w:author="phuong vu" w:date="2018-11-22T13:49:00Z">
              <w:r w:rsidRPr="00BA3432" w:rsidDel="00382451">
                <w:rPr>
                  <w:rPrChange w:id="7370" w:author="phuong vu" w:date="2018-11-25T21:55:00Z">
                    <w:rPr>
                      <w:lang w:val="en-US"/>
                    </w:rPr>
                  </w:rPrChange>
                </w:rPr>
                <w:delText>GU_06</w:delText>
              </w:r>
              <w:bookmarkStart w:id="7371" w:name="_Toc530658356"/>
              <w:bookmarkStart w:id="7372" w:name="_Toc530662080"/>
              <w:bookmarkStart w:id="7373" w:name="_Toc530662547"/>
              <w:bookmarkEnd w:id="7371"/>
              <w:bookmarkEnd w:id="7372"/>
              <w:bookmarkEnd w:id="7373"/>
            </w:del>
          </w:p>
        </w:tc>
        <w:tc>
          <w:tcPr>
            <w:tcW w:w="6490" w:type="dxa"/>
          </w:tcPr>
          <w:p w14:paraId="2F00BF82" w14:textId="22D66E74" w:rsidR="00DF3BEE" w:rsidRPr="00AD0E2E" w:rsidDel="00382451" w:rsidRDefault="0061684B">
            <w:pPr>
              <w:pStyle w:val="ListParagraph"/>
              <w:spacing w:line="276" w:lineRule="auto"/>
              <w:ind w:left="0"/>
              <w:rPr>
                <w:del w:id="7374" w:author="phuong vu" w:date="2018-11-22T13:49:00Z"/>
              </w:rPr>
              <w:pPrChange w:id="7375" w:author="phuong vu" w:date="2018-11-23T13:48:00Z">
                <w:pPr>
                  <w:pStyle w:val="ListParagraph"/>
                  <w:spacing w:line="360" w:lineRule="auto"/>
                  <w:ind w:left="0"/>
                </w:pPr>
              </w:pPrChange>
            </w:pPr>
            <w:del w:id="7376" w:author="phuong vu" w:date="2018-11-22T13:49:00Z">
              <w:r w:rsidRPr="00BA3432" w:rsidDel="00382451">
                <w:rPr>
                  <w:rPrChange w:id="7377" w:author="phuong vu" w:date="2018-11-25T21:55:00Z">
                    <w:rPr>
                      <w:lang w:val="en-US"/>
                    </w:rPr>
                  </w:rPrChange>
                </w:rPr>
                <w:delText>Tìm kiếm và lọc quần áo theo loại có sẵn</w:delText>
              </w:r>
              <w:bookmarkStart w:id="7378" w:name="_Toc530658357"/>
              <w:bookmarkStart w:id="7379" w:name="_Toc530662081"/>
              <w:bookmarkStart w:id="7380" w:name="_Toc530662548"/>
              <w:bookmarkEnd w:id="7378"/>
              <w:bookmarkEnd w:id="7379"/>
              <w:bookmarkEnd w:id="7380"/>
            </w:del>
          </w:p>
        </w:tc>
        <w:bookmarkStart w:id="7381" w:name="_Toc530658358"/>
        <w:bookmarkStart w:id="7382" w:name="_Toc530662082"/>
        <w:bookmarkStart w:id="7383" w:name="_Toc530662549"/>
        <w:bookmarkEnd w:id="7381"/>
        <w:bookmarkEnd w:id="7382"/>
        <w:bookmarkEnd w:id="7383"/>
      </w:tr>
      <w:tr w:rsidR="00DF3BEE" w:rsidRPr="00BA3432" w:rsidDel="00382451" w14:paraId="65C39F30" w14:textId="2F84E51B" w:rsidTr="000C3B2E">
        <w:trPr>
          <w:del w:id="7384" w:author="phuong vu" w:date="2018-11-22T13:49:00Z"/>
        </w:trPr>
        <w:tc>
          <w:tcPr>
            <w:tcW w:w="708" w:type="dxa"/>
          </w:tcPr>
          <w:p w14:paraId="348A1DF1" w14:textId="6701F844" w:rsidR="00DF3BEE" w:rsidRPr="00BA3432" w:rsidDel="00382451" w:rsidRDefault="00DF3BEE">
            <w:pPr>
              <w:pStyle w:val="ListParagraph"/>
              <w:spacing w:line="276" w:lineRule="auto"/>
              <w:ind w:left="0"/>
              <w:jc w:val="center"/>
              <w:rPr>
                <w:del w:id="7385" w:author="phuong vu" w:date="2018-11-22T13:49:00Z"/>
                <w:rPrChange w:id="7386" w:author="phuong vu" w:date="2018-11-25T21:55:00Z">
                  <w:rPr>
                    <w:del w:id="7387" w:author="phuong vu" w:date="2018-11-22T13:49:00Z"/>
                  </w:rPr>
                </w:rPrChange>
              </w:rPr>
              <w:pPrChange w:id="7388" w:author="phuong vu" w:date="2018-11-23T13:48:00Z">
                <w:pPr>
                  <w:pStyle w:val="ListParagraph"/>
                  <w:spacing w:line="360" w:lineRule="auto"/>
                  <w:ind w:left="0"/>
                  <w:jc w:val="center"/>
                </w:pPr>
              </w:pPrChange>
            </w:pPr>
            <w:del w:id="7389" w:author="phuong vu" w:date="2018-11-22T13:49:00Z">
              <w:r w:rsidRPr="00BA3432" w:rsidDel="00382451">
                <w:rPr>
                  <w:rPrChange w:id="7390" w:author="phuong vu" w:date="2018-11-25T21:55:00Z">
                    <w:rPr/>
                  </w:rPrChange>
                </w:rPr>
                <w:delText>7</w:delText>
              </w:r>
              <w:bookmarkStart w:id="7391" w:name="_Toc530658359"/>
              <w:bookmarkStart w:id="7392" w:name="_Toc530662083"/>
              <w:bookmarkStart w:id="7393" w:name="_Toc530662550"/>
              <w:bookmarkEnd w:id="7391"/>
              <w:bookmarkEnd w:id="7392"/>
              <w:bookmarkEnd w:id="7393"/>
            </w:del>
          </w:p>
        </w:tc>
        <w:tc>
          <w:tcPr>
            <w:tcW w:w="1481" w:type="dxa"/>
          </w:tcPr>
          <w:p w14:paraId="31AB651E" w14:textId="3B97350C" w:rsidR="00DF3BEE" w:rsidRPr="00BA3432" w:rsidDel="00382451" w:rsidRDefault="00DF3BEE">
            <w:pPr>
              <w:pStyle w:val="ListParagraph"/>
              <w:spacing w:line="276" w:lineRule="auto"/>
              <w:ind w:left="0"/>
              <w:rPr>
                <w:del w:id="7394" w:author="phuong vu" w:date="2018-11-22T13:49:00Z"/>
                <w:rPrChange w:id="7395" w:author="phuong vu" w:date="2018-11-25T21:55:00Z">
                  <w:rPr>
                    <w:del w:id="7396" w:author="phuong vu" w:date="2018-11-22T13:49:00Z"/>
                    <w:lang w:val="en-US"/>
                  </w:rPr>
                </w:rPrChange>
              </w:rPr>
              <w:pPrChange w:id="7397" w:author="phuong vu" w:date="2018-11-23T13:48:00Z">
                <w:pPr>
                  <w:pStyle w:val="ListParagraph"/>
                  <w:spacing w:line="360" w:lineRule="auto"/>
                  <w:ind w:left="0"/>
                </w:pPr>
              </w:pPrChange>
            </w:pPr>
            <w:del w:id="7398" w:author="phuong vu" w:date="2018-11-22T13:49:00Z">
              <w:r w:rsidRPr="00BA3432" w:rsidDel="00382451">
                <w:rPr>
                  <w:rPrChange w:id="7399" w:author="phuong vu" w:date="2018-11-25T21:55:00Z">
                    <w:rPr>
                      <w:lang w:val="en-US"/>
                    </w:rPr>
                  </w:rPrChange>
                </w:rPr>
                <w:delText>GU_07</w:delText>
              </w:r>
              <w:bookmarkStart w:id="7400" w:name="_Toc530658360"/>
              <w:bookmarkStart w:id="7401" w:name="_Toc530662084"/>
              <w:bookmarkStart w:id="7402" w:name="_Toc530662551"/>
              <w:bookmarkEnd w:id="7400"/>
              <w:bookmarkEnd w:id="7401"/>
              <w:bookmarkEnd w:id="7402"/>
            </w:del>
          </w:p>
        </w:tc>
        <w:tc>
          <w:tcPr>
            <w:tcW w:w="6490" w:type="dxa"/>
          </w:tcPr>
          <w:p w14:paraId="1752FD14" w14:textId="25F47DA5" w:rsidR="00DF3BEE" w:rsidRPr="00AD0E2E" w:rsidDel="00382451" w:rsidRDefault="0061684B">
            <w:pPr>
              <w:pStyle w:val="ListParagraph"/>
              <w:spacing w:line="276" w:lineRule="auto"/>
              <w:ind w:left="0"/>
              <w:rPr>
                <w:del w:id="7403" w:author="phuong vu" w:date="2018-11-22T13:49:00Z"/>
              </w:rPr>
              <w:pPrChange w:id="7404" w:author="phuong vu" w:date="2018-11-23T13:48:00Z">
                <w:pPr>
                  <w:pStyle w:val="ListParagraph"/>
                  <w:spacing w:line="360" w:lineRule="auto"/>
                  <w:ind w:left="0"/>
                </w:pPr>
              </w:pPrChange>
            </w:pPr>
            <w:del w:id="7405" w:author="phuong vu" w:date="2018-11-22T13:49:00Z">
              <w:r w:rsidRPr="00BA3432" w:rsidDel="00382451">
                <w:rPr>
                  <w:rPrChange w:id="7406" w:author="phuong vu" w:date="2018-11-25T21:55:00Z">
                    <w:rPr>
                      <w:lang w:val="en-US"/>
                    </w:rPr>
                  </w:rPrChange>
                </w:rPr>
                <w:delText>Tìm kiếm đơn hàng</w:delText>
              </w:r>
              <w:bookmarkStart w:id="7407" w:name="_Toc530658361"/>
              <w:bookmarkStart w:id="7408" w:name="_Toc530662085"/>
              <w:bookmarkStart w:id="7409" w:name="_Toc530662552"/>
              <w:bookmarkEnd w:id="7407"/>
              <w:bookmarkEnd w:id="7408"/>
              <w:bookmarkEnd w:id="7409"/>
            </w:del>
          </w:p>
        </w:tc>
        <w:bookmarkStart w:id="7410" w:name="_Toc530658362"/>
        <w:bookmarkStart w:id="7411" w:name="_Toc530662086"/>
        <w:bookmarkStart w:id="7412" w:name="_Toc530662553"/>
        <w:bookmarkEnd w:id="7410"/>
        <w:bookmarkEnd w:id="7411"/>
        <w:bookmarkEnd w:id="7412"/>
      </w:tr>
      <w:tr w:rsidR="00DF3BEE" w:rsidRPr="00BA3432" w:rsidDel="00382451" w14:paraId="54A8FDE8" w14:textId="1604BC83" w:rsidTr="000C3B2E">
        <w:trPr>
          <w:del w:id="7413" w:author="phuong vu" w:date="2018-11-22T13:49:00Z"/>
        </w:trPr>
        <w:tc>
          <w:tcPr>
            <w:tcW w:w="708" w:type="dxa"/>
          </w:tcPr>
          <w:p w14:paraId="47F82B63" w14:textId="362BF875" w:rsidR="00DF3BEE" w:rsidRPr="00BA3432" w:rsidDel="00382451" w:rsidRDefault="00DF3BEE">
            <w:pPr>
              <w:pStyle w:val="ListParagraph"/>
              <w:spacing w:line="276" w:lineRule="auto"/>
              <w:ind w:left="0"/>
              <w:jc w:val="center"/>
              <w:rPr>
                <w:del w:id="7414" w:author="phuong vu" w:date="2018-11-22T13:49:00Z"/>
                <w:rPrChange w:id="7415" w:author="phuong vu" w:date="2018-11-25T21:55:00Z">
                  <w:rPr>
                    <w:del w:id="7416" w:author="phuong vu" w:date="2018-11-22T13:49:00Z"/>
                    <w:lang w:val="en-US"/>
                  </w:rPr>
                </w:rPrChange>
              </w:rPr>
              <w:pPrChange w:id="7417" w:author="phuong vu" w:date="2018-11-23T13:48:00Z">
                <w:pPr>
                  <w:pStyle w:val="ListParagraph"/>
                  <w:spacing w:line="360" w:lineRule="auto"/>
                  <w:ind w:left="0"/>
                  <w:jc w:val="center"/>
                </w:pPr>
              </w:pPrChange>
            </w:pPr>
            <w:del w:id="7418" w:author="phuong vu" w:date="2018-11-22T13:49:00Z">
              <w:r w:rsidRPr="00BA3432" w:rsidDel="00382451">
                <w:rPr>
                  <w:rPrChange w:id="7419" w:author="phuong vu" w:date="2018-11-25T21:55:00Z">
                    <w:rPr>
                      <w:lang w:val="en-US"/>
                    </w:rPr>
                  </w:rPrChange>
                </w:rPr>
                <w:delText>8</w:delText>
              </w:r>
              <w:bookmarkStart w:id="7420" w:name="_Toc530658363"/>
              <w:bookmarkStart w:id="7421" w:name="_Toc530662087"/>
              <w:bookmarkStart w:id="7422" w:name="_Toc530662554"/>
              <w:bookmarkEnd w:id="7420"/>
              <w:bookmarkEnd w:id="7421"/>
              <w:bookmarkEnd w:id="7422"/>
            </w:del>
          </w:p>
        </w:tc>
        <w:tc>
          <w:tcPr>
            <w:tcW w:w="1481" w:type="dxa"/>
          </w:tcPr>
          <w:p w14:paraId="16A55FBE" w14:textId="7C114D60" w:rsidR="00DF3BEE" w:rsidRPr="00BA3432" w:rsidDel="00382451" w:rsidRDefault="00DF3BEE">
            <w:pPr>
              <w:pStyle w:val="ListParagraph"/>
              <w:spacing w:line="276" w:lineRule="auto"/>
              <w:ind w:left="0"/>
              <w:rPr>
                <w:del w:id="7423" w:author="phuong vu" w:date="2018-11-22T13:49:00Z"/>
                <w:rPrChange w:id="7424" w:author="phuong vu" w:date="2018-11-25T21:55:00Z">
                  <w:rPr>
                    <w:del w:id="7425" w:author="phuong vu" w:date="2018-11-22T13:49:00Z"/>
                    <w:lang w:val="en-US"/>
                  </w:rPr>
                </w:rPrChange>
              </w:rPr>
              <w:pPrChange w:id="7426" w:author="phuong vu" w:date="2018-11-23T13:48:00Z">
                <w:pPr>
                  <w:pStyle w:val="ListParagraph"/>
                  <w:spacing w:line="360" w:lineRule="auto"/>
                  <w:ind w:left="0"/>
                </w:pPr>
              </w:pPrChange>
            </w:pPr>
            <w:del w:id="7427" w:author="phuong vu" w:date="2018-11-22T13:49:00Z">
              <w:r w:rsidRPr="00BA3432" w:rsidDel="00382451">
                <w:rPr>
                  <w:rPrChange w:id="7428" w:author="phuong vu" w:date="2018-11-25T21:55:00Z">
                    <w:rPr>
                      <w:lang w:val="en-US"/>
                    </w:rPr>
                  </w:rPrChange>
                </w:rPr>
                <w:delText>GU_08</w:delText>
              </w:r>
              <w:bookmarkStart w:id="7429" w:name="_Toc530658364"/>
              <w:bookmarkStart w:id="7430" w:name="_Toc530662088"/>
              <w:bookmarkStart w:id="7431" w:name="_Toc530662555"/>
              <w:bookmarkEnd w:id="7429"/>
              <w:bookmarkEnd w:id="7430"/>
              <w:bookmarkEnd w:id="7431"/>
            </w:del>
          </w:p>
        </w:tc>
        <w:tc>
          <w:tcPr>
            <w:tcW w:w="6490" w:type="dxa"/>
          </w:tcPr>
          <w:p w14:paraId="6156A947" w14:textId="695FA9DF" w:rsidR="00DF3BEE" w:rsidRPr="00BA3432" w:rsidDel="00382451" w:rsidRDefault="00DF3BEE">
            <w:pPr>
              <w:pStyle w:val="ListParagraph"/>
              <w:spacing w:line="276" w:lineRule="auto"/>
              <w:ind w:left="0"/>
              <w:rPr>
                <w:del w:id="7432" w:author="phuong vu" w:date="2018-11-22T13:49:00Z"/>
                <w:rPrChange w:id="7433" w:author="phuong vu" w:date="2018-11-25T21:55:00Z">
                  <w:rPr>
                    <w:del w:id="7434" w:author="phuong vu" w:date="2018-11-22T13:49:00Z"/>
                  </w:rPr>
                </w:rPrChange>
              </w:rPr>
              <w:pPrChange w:id="7435" w:author="phuong vu" w:date="2018-11-23T13:48:00Z">
                <w:pPr>
                  <w:pStyle w:val="ListParagraph"/>
                  <w:spacing w:line="360" w:lineRule="auto"/>
                  <w:ind w:left="0"/>
                </w:pPr>
              </w:pPrChange>
            </w:pPr>
            <w:del w:id="7436" w:author="phuong vu" w:date="2018-11-22T13:49:00Z">
              <w:r w:rsidRPr="00AD0E2E" w:rsidDel="00382451">
                <w:delText>Đăng nh</w:delText>
              </w:r>
              <w:r w:rsidRPr="00BA3432" w:rsidDel="00382451">
                <w:rPr>
                  <w:rPrChange w:id="7437" w:author="phuong vu" w:date="2018-11-25T21:55:00Z">
                    <w:rPr/>
                  </w:rPrChange>
                </w:rPr>
                <w:delText>ập</w:delText>
              </w:r>
              <w:bookmarkStart w:id="7438" w:name="_Toc530658365"/>
              <w:bookmarkStart w:id="7439" w:name="_Toc530662089"/>
              <w:bookmarkStart w:id="7440" w:name="_Toc530662556"/>
              <w:bookmarkEnd w:id="7438"/>
              <w:bookmarkEnd w:id="7439"/>
              <w:bookmarkEnd w:id="7440"/>
            </w:del>
          </w:p>
        </w:tc>
        <w:bookmarkStart w:id="7441" w:name="_Toc530658366"/>
        <w:bookmarkStart w:id="7442" w:name="_Toc530662090"/>
        <w:bookmarkStart w:id="7443" w:name="_Toc530662557"/>
        <w:bookmarkEnd w:id="7441"/>
        <w:bookmarkEnd w:id="7442"/>
        <w:bookmarkEnd w:id="7443"/>
      </w:tr>
      <w:tr w:rsidR="00DF3BEE" w:rsidRPr="00BA3432" w:rsidDel="00382451" w14:paraId="73599D23" w14:textId="4DE6967F" w:rsidTr="000C3B2E">
        <w:trPr>
          <w:del w:id="7444" w:author="phuong vu" w:date="2018-11-22T13:49:00Z"/>
        </w:trPr>
        <w:tc>
          <w:tcPr>
            <w:tcW w:w="708" w:type="dxa"/>
          </w:tcPr>
          <w:p w14:paraId="72218372" w14:textId="4F06D9D0" w:rsidR="00DF3BEE" w:rsidRPr="00BA3432" w:rsidDel="00382451" w:rsidRDefault="00DF3BEE">
            <w:pPr>
              <w:pStyle w:val="ListParagraph"/>
              <w:spacing w:line="276" w:lineRule="auto"/>
              <w:ind w:left="0"/>
              <w:jc w:val="center"/>
              <w:rPr>
                <w:del w:id="7445" w:author="phuong vu" w:date="2018-11-22T13:49:00Z"/>
                <w:rPrChange w:id="7446" w:author="phuong vu" w:date="2018-11-25T21:55:00Z">
                  <w:rPr>
                    <w:del w:id="7447" w:author="phuong vu" w:date="2018-11-22T13:49:00Z"/>
                    <w:lang w:val="en-US"/>
                  </w:rPr>
                </w:rPrChange>
              </w:rPr>
              <w:pPrChange w:id="7448" w:author="phuong vu" w:date="2018-11-23T13:48:00Z">
                <w:pPr>
                  <w:pStyle w:val="ListParagraph"/>
                  <w:spacing w:line="360" w:lineRule="auto"/>
                  <w:ind w:left="0"/>
                  <w:jc w:val="center"/>
                </w:pPr>
              </w:pPrChange>
            </w:pPr>
            <w:del w:id="7449" w:author="phuong vu" w:date="2018-11-22T13:49:00Z">
              <w:r w:rsidRPr="00BA3432" w:rsidDel="00382451">
                <w:rPr>
                  <w:rPrChange w:id="7450" w:author="phuong vu" w:date="2018-11-25T21:55:00Z">
                    <w:rPr>
                      <w:lang w:val="en-US"/>
                    </w:rPr>
                  </w:rPrChange>
                </w:rPr>
                <w:delText>9</w:delText>
              </w:r>
              <w:bookmarkStart w:id="7451" w:name="_Toc530658367"/>
              <w:bookmarkStart w:id="7452" w:name="_Toc530662091"/>
              <w:bookmarkStart w:id="7453" w:name="_Toc530662558"/>
              <w:bookmarkEnd w:id="7451"/>
              <w:bookmarkEnd w:id="7452"/>
              <w:bookmarkEnd w:id="7453"/>
            </w:del>
          </w:p>
        </w:tc>
        <w:tc>
          <w:tcPr>
            <w:tcW w:w="1481" w:type="dxa"/>
          </w:tcPr>
          <w:p w14:paraId="0ABCA846" w14:textId="052B2A8F" w:rsidR="00DF3BEE" w:rsidRPr="00BA3432" w:rsidDel="00382451" w:rsidRDefault="00DF3BEE">
            <w:pPr>
              <w:pStyle w:val="ListParagraph"/>
              <w:spacing w:line="276" w:lineRule="auto"/>
              <w:ind w:left="0"/>
              <w:rPr>
                <w:del w:id="7454" w:author="phuong vu" w:date="2018-11-22T13:49:00Z"/>
                <w:rPrChange w:id="7455" w:author="phuong vu" w:date="2018-11-25T21:55:00Z">
                  <w:rPr>
                    <w:del w:id="7456" w:author="phuong vu" w:date="2018-11-22T13:49:00Z"/>
                    <w:lang w:val="en-US"/>
                  </w:rPr>
                </w:rPrChange>
              </w:rPr>
              <w:pPrChange w:id="7457" w:author="phuong vu" w:date="2018-11-23T13:48:00Z">
                <w:pPr>
                  <w:pStyle w:val="ListParagraph"/>
                  <w:spacing w:line="360" w:lineRule="auto"/>
                  <w:ind w:left="0"/>
                </w:pPr>
              </w:pPrChange>
            </w:pPr>
            <w:del w:id="7458" w:author="phuong vu" w:date="2018-11-22T13:49:00Z">
              <w:r w:rsidRPr="00BA3432" w:rsidDel="00382451">
                <w:rPr>
                  <w:rPrChange w:id="7459" w:author="phuong vu" w:date="2018-11-25T21:55:00Z">
                    <w:rPr>
                      <w:lang w:val="en-US"/>
                    </w:rPr>
                  </w:rPrChange>
                </w:rPr>
                <w:delText>GU_09</w:delText>
              </w:r>
              <w:bookmarkStart w:id="7460" w:name="_Toc530658368"/>
              <w:bookmarkStart w:id="7461" w:name="_Toc530662092"/>
              <w:bookmarkStart w:id="7462" w:name="_Toc530662559"/>
              <w:bookmarkEnd w:id="7460"/>
              <w:bookmarkEnd w:id="7461"/>
              <w:bookmarkEnd w:id="7462"/>
            </w:del>
          </w:p>
        </w:tc>
        <w:tc>
          <w:tcPr>
            <w:tcW w:w="6490" w:type="dxa"/>
          </w:tcPr>
          <w:p w14:paraId="029042A6" w14:textId="5B6F0A2F" w:rsidR="00DF3BEE" w:rsidRPr="00BA3432" w:rsidDel="00382451" w:rsidRDefault="00DF3BEE">
            <w:pPr>
              <w:pStyle w:val="ListParagraph"/>
              <w:keepNext/>
              <w:spacing w:line="276" w:lineRule="auto"/>
              <w:ind w:left="0"/>
              <w:rPr>
                <w:del w:id="7463" w:author="phuong vu" w:date="2018-11-22T13:49:00Z"/>
                <w:rPrChange w:id="7464" w:author="phuong vu" w:date="2018-11-25T21:55:00Z">
                  <w:rPr>
                    <w:del w:id="7465" w:author="phuong vu" w:date="2018-11-22T13:49:00Z"/>
                  </w:rPr>
                </w:rPrChange>
              </w:rPr>
              <w:pPrChange w:id="7466" w:author="phuong vu" w:date="2018-11-23T13:48:00Z">
                <w:pPr>
                  <w:pStyle w:val="ListParagraph"/>
                  <w:keepNext/>
                  <w:spacing w:line="360" w:lineRule="auto"/>
                  <w:ind w:left="0"/>
                </w:pPr>
              </w:pPrChange>
            </w:pPr>
            <w:del w:id="7467" w:author="phuong vu" w:date="2018-11-22T13:49:00Z">
              <w:r w:rsidRPr="00AD0E2E" w:rsidDel="00382451">
                <w:delText>Đăng xu</w:delText>
              </w:r>
              <w:r w:rsidRPr="00BA3432" w:rsidDel="00382451">
                <w:rPr>
                  <w:rPrChange w:id="7468" w:author="phuong vu" w:date="2018-11-25T21:55:00Z">
                    <w:rPr/>
                  </w:rPrChange>
                </w:rPr>
                <w:delText>ất</w:delText>
              </w:r>
              <w:bookmarkStart w:id="7469" w:name="_Toc530658369"/>
              <w:bookmarkStart w:id="7470" w:name="_Toc530662093"/>
              <w:bookmarkStart w:id="7471" w:name="_Toc530662560"/>
              <w:bookmarkEnd w:id="7469"/>
              <w:bookmarkEnd w:id="7470"/>
              <w:bookmarkEnd w:id="7471"/>
            </w:del>
          </w:p>
        </w:tc>
        <w:bookmarkStart w:id="7472" w:name="_Toc530658370"/>
        <w:bookmarkStart w:id="7473" w:name="_Toc530662094"/>
        <w:bookmarkStart w:id="7474" w:name="_Toc530662561"/>
        <w:bookmarkEnd w:id="7472"/>
        <w:bookmarkEnd w:id="7473"/>
        <w:bookmarkEnd w:id="7474"/>
      </w:tr>
      <w:tr w:rsidR="008751C8" w:rsidRPr="00BA3432" w:rsidDel="00382451" w14:paraId="2C54224F" w14:textId="4FED47D2" w:rsidTr="000C3B2E">
        <w:trPr>
          <w:del w:id="7475" w:author="phuong vu" w:date="2018-11-22T13:49:00Z"/>
        </w:trPr>
        <w:tc>
          <w:tcPr>
            <w:tcW w:w="708" w:type="dxa"/>
          </w:tcPr>
          <w:p w14:paraId="64FC987F" w14:textId="053B45DD" w:rsidR="008751C8" w:rsidRPr="00BA3432" w:rsidDel="00382451" w:rsidRDefault="008751C8">
            <w:pPr>
              <w:pStyle w:val="ListParagraph"/>
              <w:spacing w:line="276" w:lineRule="auto"/>
              <w:ind w:left="0"/>
              <w:jc w:val="center"/>
              <w:rPr>
                <w:del w:id="7476" w:author="phuong vu" w:date="2018-11-22T13:49:00Z"/>
                <w:rPrChange w:id="7477" w:author="phuong vu" w:date="2018-11-25T21:55:00Z">
                  <w:rPr>
                    <w:del w:id="7478" w:author="phuong vu" w:date="2018-11-22T13:49:00Z"/>
                    <w:lang w:val="en-US"/>
                  </w:rPr>
                </w:rPrChange>
              </w:rPr>
              <w:pPrChange w:id="7479" w:author="phuong vu" w:date="2018-11-23T13:48:00Z">
                <w:pPr>
                  <w:pStyle w:val="ListParagraph"/>
                  <w:spacing w:line="360" w:lineRule="auto"/>
                  <w:ind w:left="0"/>
                  <w:jc w:val="center"/>
                </w:pPr>
              </w:pPrChange>
            </w:pPr>
            <w:del w:id="7480" w:author="phuong vu" w:date="2018-11-22T13:49:00Z">
              <w:r w:rsidRPr="00BA3432" w:rsidDel="00382451">
                <w:rPr>
                  <w:rPrChange w:id="7481" w:author="phuong vu" w:date="2018-11-25T21:55:00Z">
                    <w:rPr>
                      <w:lang w:val="en-US"/>
                    </w:rPr>
                  </w:rPrChange>
                </w:rPr>
                <w:delText>10</w:delText>
              </w:r>
              <w:bookmarkStart w:id="7482" w:name="_Toc530658371"/>
              <w:bookmarkStart w:id="7483" w:name="_Toc530662095"/>
              <w:bookmarkStart w:id="7484" w:name="_Toc530662562"/>
              <w:bookmarkEnd w:id="7482"/>
              <w:bookmarkEnd w:id="7483"/>
              <w:bookmarkEnd w:id="7484"/>
            </w:del>
          </w:p>
        </w:tc>
        <w:tc>
          <w:tcPr>
            <w:tcW w:w="1481" w:type="dxa"/>
          </w:tcPr>
          <w:p w14:paraId="49733C25" w14:textId="1EBF967E" w:rsidR="008751C8" w:rsidRPr="00BA3432" w:rsidDel="00382451" w:rsidRDefault="008751C8">
            <w:pPr>
              <w:pStyle w:val="ListParagraph"/>
              <w:spacing w:line="276" w:lineRule="auto"/>
              <w:ind w:left="0"/>
              <w:rPr>
                <w:del w:id="7485" w:author="phuong vu" w:date="2018-11-22T13:49:00Z"/>
                <w:rPrChange w:id="7486" w:author="phuong vu" w:date="2018-11-25T21:55:00Z">
                  <w:rPr>
                    <w:del w:id="7487" w:author="phuong vu" w:date="2018-11-22T13:49:00Z"/>
                    <w:lang w:val="en-US"/>
                  </w:rPr>
                </w:rPrChange>
              </w:rPr>
              <w:pPrChange w:id="7488" w:author="phuong vu" w:date="2018-11-23T13:48:00Z">
                <w:pPr>
                  <w:pStyle w:val="ListParagraph"/>
                  <w:spacing w:line="360" w:lineRule="auto"/>
                  <w:ind w:left="0"/>
                </w:pPr>
              </w:pPrChange>
            </w:pPr>
            <w:del w:id="7489" w:author="phuong vu" w:date="2018-11-22T13:49:00Z">
              <w:r w:rsidRPr="00BA3432" w:rsidDel="00382451">
                <w:rPr>
                  <w:rPrChange w:id="7490" w:author="phuong vu" w:date="2018-11-25T21:55:00Z">
                    <w:rPr>
                      <w:lang w:val="en-US"/>
                    </w:rPr>
                  </w:rPrChange>
                </w:rPr>
                <w:delText>GU_10</w:delText>
              </w:r>
              <w:bookmarkStart w:id="7491" w:name="_Toc530658372"/>
              <w:bookmarkStart w:id="7492" w:name="_Toc530662096"/>
              <w:bookmarkStart w:id="7493" w:name="_Toc530662563"/>
              <w:bookmarkEnd w:id="7491"/>
              <w:bookmarkEnd w:id="7492"/>
              <w:bookmarkEnd w:id="7493"/>
            </w:del>
          </w:p>
        </w:tc>
        <w:tc>
          <w:tcPr>
            <w:tcW w:w="6490" w:type="dxa"/>
          </w:tcPr>
          <w:p w14:paraId="64D72285" w14:textId="76AFC389" w:rsidR="008751C8" w:rsidRPr="00BA3432" w:rsidDel="00382451" w:rsidRDefault="008751C8">
            <w:pPr>
              <w:pStyle w:val="ListParagraph"/>
              <w:keepNext/>
              <w:spacing w:line="276" w:lineRule="auto"/>
              <w:ind w:left="0"/>
              <w:rPr>
                <w:del w:id="7494" w:author="phuong vu" w:date="2018-11-22T13:49:00Z"/>
                <w:rPrChange w:id="7495" w:author="phuong vu" w:date="2018-11-25T21:55:00Z">
                  <w:rPr>
                    <w:del w:id="7496" w:author="phuong vu" w:date="2018-11-22T13:49:00Z"/>
                    <w:lang w:val="en-US"/>
                  </w:rPr>
                </w:rPrChange>
              </w:rPr>
              <w:pPrChange w:id="7497" w:author="phuong vu" w:date="2018-11-23T13:48:00Z">
                <w:pPr>
                  <w:pStyle w:val="ListParagraph"/>
                  <w:keepNext/>
                  <w:spacing w:line="360" w:lineRule="auto"/>
                  <w:ind w:left="0"/>
                </w:pPr>
              </w:pPrChange>
            </w:pPr>
            <w:del w:id="7498" w:author="phuong vu" w:date="2018-11-22T13:49:00Z">
              <w:r w:rsidRPr="00BA3432" w:rsidDel="00382451">
                <w:rPr>
                  <w:rPrChange w:id="7499" w:author="phuong vu" w:date="2018-11-25T21:55:00Z">
                    <w:rPr>
                      <w:lang w:val="en-US"/>
                    </w:rPr>
                  </w:rPrChange>
                </w:rPr>
                <w:delText>Đăng kí tài khoản khách hàng</w:delText>
              </w:r>
              <w:bookmarkStart w:id="7500" w:name="_Toc530658373"/>
              <w:bookmarkStart w:id="7501" w:name="_Toc530662097"/>
              <w:bookmarkStart w:id="7502" w:name="_Toc530662564"/>
              <w:bookmarkEnd w:id="7500"/>
              <w:bookmarkEnd w:id="7501"/>
              <w:bookmarkEnd w:id="7502"/>
            </w:del>
          </w:p>
        </w:tc>
        <w:bookmarkStart w:id="7503" w:name="_Toc530658374"/>
        <w:bookmarkStart w:id="7504" w:name="_Toc530662098"/>
        <w:bookmarkStart w:id="7505" w:name="_Toc530662565"/>
        <w:bookmarkEnd w:id="7503"/>
        <w:bookmarkEnd w:id="7504"/>
        <w:bookmarkEnd w:id="7505"/>
      </w:tr>
    </w:tbl>
    <w:p w14:paraId="720495BC" w14:textId="160E703E" w:rsidR="005F1A0B" w:rsidRPr="00BA3432" w:rsidDel="00382451" w:rsidRDefault="00DF3BEE">
      <w:pPr>
        <w:pStyle w:val="Caption"/>
        <w:spacing w:line="276" w:lineRule="auto"/>
        <w:rPr>
          <w:del w:id="7506" w:author="phuong vu" w:date="2018-11-22T13:49:00Z"/>
          <w:szCs w:val="26"/>
          <w:rPrChange w:id="7507" w:author="phuong vu" w:date="2018-11-25T21:55:00Z">
            <w:rPr>
              <w:del w:id="7508" w:author="phuong vu" w:date="2018-11-22T13:49:00Z"/>
              <w:szCs w:val="26"/>
              <w:lang w:val="en-US"/>
            </w:rPr>
          </w:rPrChange>
        </w:rPr>
        <w:pPrChange w:id="7509" w:author="phuong vu" w:date="2018-11-23T13:48:00Z">
          <w:pPr>
            <w:pStyle w:val="Caption"/>
          </w:pPr>
        </w:pPrChange>
      </w:pPr>
      <w:del w:id="7510" w:author="phuong vu" w:date="2018-11-22T13:49:00Z">
        <w:r w:rsidRPr="00BA3432" w:rsidDel="00382451">
          <w:rPr>
            <w:i w:val="0"/>
            <w:iCs w:val="0"/>
            <w:rPrChange w:id="7511" w:author="phuong vu" w:date="2018-11-25T21:55:00Z">
              <w:rPr>
                <w:i w:val="0"/>
                <w:iCs w:val="0"/>
              </w:rPr>
            </w:rPrChange>
          </w:rPr>
          <w:delText>Bảng</w:delText>
        </w:r>
        <w:r w:rsidR="00152290" w:rsidRPr="00BA3432" w:rsidDel="00382451">
          <w:rPr>
            <w:i w:val="0"/>
            <w:iCs w:val="0"/>
            <w:rPrChange w:id="7512" w:author="phuong vu" w:date="2018-11-25T21:55:00Z">
              <w:rPr>
                <w:i w:val="0"/>
                <w:iCs w:val="0"/>
                <w:lang w:val="en-US"/>
              </w:rPr>
            </w:rPrChange>
          </w:rPr>
          <w:delText xml:space="preserve"> 3</w:delText>
        </w:r>
        <w:r w:rsidRPr="00BA3432" w:rsidDel="00382451">
          <w:rPr>
            <w:i w:val="0"/>
            <w:iCs w:val="0"/>
            <w:rPrChange w:id="7513" w:author="phuong vu" w:date="2018-11-25T21:55:00Z">
              <w:rPr>
                <w:i w:val="0"/>
                <w:iCs w:val="0"/>
                <w:lang w:val="en-US"/>
              </w:rPr>
            </w:rPrChange>
          </w:rPr>
          <w:delText>.1 Các chức năng hệ thống</w:delText>
        </w:r>
        <w:bookmarkStart w:id="7514" w:name="_Toc530658375"/>
        <w:bookmarkStart w:id="7515" w:name="_Toc530662099"/>
        <w:bookmarkStart w:id="7516" w:name="_Toc530662566"/>
        <w:bookmarkEnd w:id="7514"/>
        <w:bookmarkEnd w:id="7515"/>
        <w:bookmarkEnd w:id="7516"/>
      </w:del>
    </w:p>
    <w:p w14:paraId="31562104" w14:textId="0F76CFED" w:rsidR="00EC1917" w:rsidRPr="00BA3432" w:rsidDel="00382451" w:rsidRDefault="00EC1917">
      <w:pPr>
        <w:pStyle w:val="Heading3"/>
        <w:spacing w:line="276" w:lineRule="auto"/>
        <w:rPr>
          <w:del w:id="7517" w:author="phuong vu" w:date="2018-11-22T13:49:00Z"/>
          <w:rFonts w:cstheme="majorHAnsi"/>
          <w:lang w:val="vi-VN"/>
          <w:rPrChange w:id="7518" w:author="phuong vu" w:date="2018-11-25T21:55:00Z">
            <w:rPr>
              <w:del w:id="7519" w:author="phuong vu" w:date="2018-11-22T13:49:00Z"/>
            </w:rPr>
          </w:rPrChange>
        </w:rPr>
        <w:pPrChange w:id="7520" w:author="phuong vu" w:date="2018-11-23T13:48:00Z">
          <w:pPr>
            <w:pStyle w:val="Heading3"/>
          </w:pPr>
        </w:pPrChange>
      </w:pPr>
      <w:del w:id="7521" w:author="phuong vu" w:date="2018-11-22T13:49:00Z">
        <w:r w:rsidRPr="00BA3432" w:rsidDel="00382451">
          <w:rPr>
            <w:rFonts w:cstheme="majorHAnsi"/>
            <w:b w:val="0"/>
            <w:lang w:val="vi-VN"/>
            <w:rPrChange w:id="7522" w:author="phuong vu" w:date="2018-11-25T21:55:00Z">
              <w:rPr>
                <w:b w:val="0"/>
              </w:rPr>
            </w:rPrChange>
          </w:rPr>
          <w:delText>Đặc điểm người dùng</w:delText>
        </w:r>
        <w:bookmarkStart w:id="7523" w:name="_Toc530658376"/>
        <w:bookmarkStart w:id="7524" w:name="_Toc530662100"/>
        <w:bookmarkStart w:id="7525" w:name="_Toc530662567"/>
        <w:bookmarkEnd w:id="7523"/>
        <w:bookmarkEnd w:id="7524"/>
        <w:bookmarkEnd w:id="7525"/>
      </w:del>
    </w:p>
    <w:p w14:paraId="4B41CE88" w14:textId="26A396C7" w:rsidR="003547FD" w:rsidRPr="00BA3432" w:rsidDel="00382451" w:rsidRDefault="003547FD">
      <w:pPr>
        <w:spacing w:line="276" w:lineRule="auto"/>
        <w:rPr>
          <w:del w:id="7526" w:author="phuong vu" w:date="2018-11-22T13:49:00Z"/>
          <w:rPrChange w:id="7527" w:author="phuong vu" w:date="2018-11-25T21:55:00Z">
            <w:rPr>
              <w:del w:id="7528" w:author="phuong vu" w:date="2018-11-22T13:49:00Z"/>
              <w:lang w:val="en-US"/>
            </w:rPr>
          </w:rPrChange>
        </w:rPr>
        <w:pPrChange w:id="7529" w:author="phuong vu" w:date="2018-11-23T13:48:00Z">
          <w:pPr/>
        </w:pPrChange>
      </w:pPr>
      <w:del w:id="7530" w:author="phuong vu" w:date="2018-11-22T13:49:00Z">
        <w:r w:rsidRPr="00BA3432" w:rsidDel="00382451">
          <w:rPr>
            <w:rPrChange w:id="7531" w:author="phuong vu" w:date="2018-11-25T21:55:00Z">
              <w:rPr>
                <w:lang w:val="en-US"/>
              </w:rPr>
            </w:rPrChange>
          </w:rPr>
          <w:tab/>
          <w:delText>Hệ thống bao gồm 2 nhóm người dùng chính: Nhân viên cửa hàng và khách hàng:</w:delText>
        </w:r>
        <w:bookmarkStart w:id="7532" w:name="_Toc530658377"/>
        <w:bookmarkStart w:id="7533" w:name="_Toc530662101"/>
        <w:bookmarkStart w:id="7534" w:name="_Toc530662568"/>
        <w:bookmarkEnd w:id="7532"/>
        <w:bookmarkEnd w:id="7533"/>
        <w:bookmarkEnd w:id="7534"/>
      </w:del>
    </w:p>
    <w:p w14:paraId="6C7CCA74" w14:textId="0D52EE94" w:rsidR="003547FD" w:rsidRPr="00BA3432" w:rsidDel="00382451" w:rsidRDefault="003547FD">
      <w:pPr>
        <w:spacing w:line="276" w:lineRule="auto"/>
        <w:rPr>
          <w:del w:id="7535" w:author="phuong vu" w:date="2018-11-22T13:49:00Z"/>
          <w:rPrChange w:id="7536" w:author="phuong vu" w:date="2018-11-25T21:55:00Z">
            <w:rPr>
              <w:del w:id="7537" w:author="phuong vu" w:date="2018-11-22T13:49:00Z"/>
              <w:lang w:val="en-US"/>
            </w:rPr>
          </w:rPrChange>
        </w:rPr>
        <w:pPrChange w:id="7538" w:author="phuong vu" w:date="2018-11-23T13:48:00Z">
          <w:pPr/>
        </w:pPrChange>
      </w:pPr>
      <w:del w:id="7539" w:author="phuong vu" w:date="2018-11-22T13:49:00Z">
        <w:r w:rsidRPr="00BA3432" w:rsidDel="00382451">
          <w:rPr>
            <w:rPrChange w:id="7540" w:author="phuong vu" w:date="2018-11-25T21:55:00Z">
              <w:rPr>
                <w:lang w:val="en-US"/>
              </w:rPr>
            </w:rPrChange>
          </w:rPr>
          <w:tab/>
          <w:delText xml:space="preserve">- </w:delText>
        </w:r>
        <w:r w:rsidRPr="00BA3432" w:rsidDel="00382451">
          <w:rPr>
            <w:i/>
            <w:rPrChange w:id="7541" w:author="phuong vu" w:date="2018-11-25T21:55:00Z">
              <w:rPr>
                <w:i/>
                <w:lang w:val="en-US"/>
              </w:rPr>
            </w:rPrChange>
          </w:rPr>
          <w:delText xml:space="preserve">Nhân viên </w:delText>
        </w:r>
      </w:del>
      <w:del w:id="7542" w:author="phuong vu" w:date="2018-11-21T23:11:00Z">
        <w:r w:rsidRPr="00BA3432" w:rsidDel="00B65F17">
          <w:rPr>
            <w:i/>
            <w:rPrChange w:id="7543" w:author="phuong vu" w:date="2018-11-25T21:55:00Z">
              <w:rPr>
                <w:i/>
                <w:lang w:val="en-US"/>
              </w:rPr>
            </w:rPrChange>
          </w:rPr>
          <w:delText>cửa hàng</w:delText>
        </w:r>
      </w:del>
      <w:del w:id="7544" w:author="phuong vu" w:date="2018-11-22T13:49:00Z">
        <w:r w:rsidRPr="00BA3432" w:rsidDel="00382451">
          <w:rPr>
            <w:i/>
            <w:rPrChange w:id="7545" w:author="phuong vu" w:date="2018-11-25T21:55:00Z">
              <w:rPr>
                <w:i/>
                <w:lang w:val="en-US"/>
              </w:rPr>
            </w:rPrChange>
          </w:rPr>
          <w:delText xml:space="preserve">: </w:delText>
        </w:r>
        <w:r w:rsidRPr="00BA3432" w:rsidDel="00382451">
          <w:rPr>
            <w:rPrChange w:id="7546" w:author="phuong vu" w:date="2018-11-25T21:55:00Z">
              <w:rPr>
                <w:lang w:val="en-US"/>
              </w:rPr>
            </w:rPrChange>
          </w:rPr>
          <w:delText>Để đáp ứng các khâu trong việc xử lí đơn hàng, nhận viên cửa hàng được chia làm ba loại nhận viên chính:</w:delText>
        </w:r>
        <w:bookmarkStart w:id="7547" w:name="_Toc530658378"/>
        <w:bookmarkStart w:id="7548" w:name="_Toc530662102"/>
        <w:bookmarkStart w:id="7549" w:name="_Toc530662569"/>
        <w:bookmarkEnd w:id="7547"/>
        <w:bookmarkEnd w:id="7548"/>
        <w:bookmarkEnd w:id="7549"/>
      </w:del>
    </w:p>
    <w:p w14:paraId="095301E6" w14:textId="2C2BDDC1" w:rsidR="003547FD" w:rsidRPr="00BA3432" w:rsidDel="00382451" w:rsidRDefault="003547FD">
      <w:pPr>
        <w:spacing w:line="276" w:lineRule="auto"/>
        <w:rPr>
          <w:del w:id="7550" w:author="phuong vu" w:date="2018-11-22T13:49:00Z"/>
          <w:rPrChange w:id="7551" w:author="phuong vu" w:date="2018-11-25T21:55:00Z">
            <w:rPr>
              <w:del w:id="7552" w:author="phuong vu" w:date="2018-11-22T13:49:00Z"/>
              <w:lang w:val="en-US"/>
            </w:rPr>
          </w:rPrChange>
        </w:rPr>
        <w:pPrChange w:id="7553" w:author="phuong vu" w:date="2018-11-23T13:48:00Z">
          <w:pPr/>
        </w:pPrChange>
      </w:pPr>
      <w:del w:id="7554" w:author="phuong vu" w:date="2018-11-22T13:49:00Z">
        <w:r w:rsidRPr="00BA3432" w:rsidDel="00382451">
          <w:rPr>
            <w:rPrChange w:id="7555" w:author="phuong vu" w:date="2018-11-25T21:55:00Z">
              <w:rPr>
                <w:lang w:val="en-US"/>
              </w:rPr>
            </w:rPrChange>
          </w:rPr>
          <w:tab/>
        </w:r>
        <w:r w:rsidRPr="00BA3432" w:rsidDel="00382451">
          <w:rPr>
            <w:rPrChange w:id="7556" w:author="phuong vu" w:date="2018-11-25T21:55:00Z">
              <w:rPr>
                <w:lang w:val="en-US"/>
              </w:rPr>
            </w:rPrChange>
          </w:rPr>
          <w:tab/>
          <w:delText xml:space="preserve">+ </w:delText>
        </w:r>
        <w:r w:rsidRPr="00BA3432" w:rsidDel="00382451">
          <w:rPr>
            <w:i/>
            <w:rPrChange w:id="7557" w:author="phuong vu" w:date="2018-11-25T21:55:00Z">
              <w:rPr>
                <w:i/>
                <w:lang w:val="en-US"/>
              </w:rPr>
            </w:rPrChange>
          </w:rPr>
          <w:delText xml:space="preserve">Nhân viên quản lí đơn hàng: </w:delText>
        </w:r>
        <w:r w:rsidRPr="00BA3432" w:rsidDel="00382451">
          <w:rPr>
            <w:rPrChange w:id="7558" w:author="phuong vu" w:date="2018-11-25T21:55:00Z">
              <w:rPr>
                <w:lang w:val="en-US"/>
              </w:rPr>
            </w:rPrChange>
          </w:rPr>
          <w:delText xml:space="preserve">Là người dùng hiện tại có nhiều quyền </w:delText>
        </w:r>
        <w:r w:rsidRPr="00BA3432" w:rsidDel="00382451">
          <w:rPr>
            <w:rPrChange w:id="7559" w:author="phuong vu" w:date="2018-11-25T21:55:00Z">
              <w:rPr>
                <w:lang w:val="en-US"/>
              </w:rPr>
            </w:rPrChange>
          </w:rPr>
          <w:tab/>
          <w:delText xml:space="preserve">nhất trong việc quyết định xử lí đơn </w:delText>
        </w:r>
        <w:r w:rsidR="00540AD2" w:rsidRPr="00BA3432" w:rsidDel="00382451">
          <w:rPr>
            <w:rPrChange w:id="7560" w:author="phuong vu" w:date="2018-11-25T21:55:00Z">
              <w:rPr>
                <w:lang w:val="en-US"/>
              </w:rPr>
            </w:rPrChange>
          </w:rPr>
          <w:delText>hang với mã là STAFF_01.</w:delText>
        </w:r>
        <w:bookmarkStart w:id="7561" w:name="_Toc530658379"/>
        <w:bookmarkStart w:id="7562" w:name="_Toc530662103"/>
        <w:bookmarkStart w:id="7563" w:name="_Toc530662570"/>
        <w:bookmarkEnd w:id="7561"/>
        <w:bookmarkEnd w:id="7562"/>
        <w:bookmarkEnd w:id="7563"/>
      </w:del>
    </w:p>
    <w:p w14:paraId="7CBD1CF7" w14:textId="5E1015FA" w:rsidR="003547FD" w:rsidRPr="00BA3432" w:rsidDel="00382451" w:rsidRDefault="003547FD">
      <w:pPr>
        <w:spacing w:line="276" w:lineRule="auto"/>
        <w:ind w:left="720"/>
        <w:rPr>
          <w:del w:id="7564" w:author="phuong vu" w:date="2018-11-22T13:49:00Z"/>
          <w:rPrChange w:id="7565" w:author="phuong vu" w:date="2018-11-25T21:55:00Z">
            <w:rPr>
              <w:del w:id="7566" w:author="phuong vu" w:date="2018-11-22T13:49:00Z"/>
              <w:lang w:val="en-US"/>
            </w:rPr>
          </w:rPrChange>
        </w:rPr>
        <w:pPrChange w:id="7567" w:author="phuong vu" w:date="2018-11-23T13:48:00Z">
          <w:pPr>
            <w:ind w:left="720"/>
          </w:pPr>
        </w:pPrChange>
      </w:pPr>
      <w:del w:id="7568" w:author="phuong vu" w:date="2018-11-22T13:49:00Z">
        <w:r w:rsidRPr="00BA3432" w:rsidDel="00382451">
          <w:rPr>
            <w:rPrChange w:id="7569" w:author="phuong vu" w:date="2018-11-25T21:55:00Z">
              <w:rPr>
                <w:lang w:val="en-US"/>
              </w:rPr>
            </w:rPrChange>
          </w:rPr>
          <w:tab/>
          <w:delText xml:space="preserve">+ </w:delText>
        </w:r>
        <w:r w:rsidRPr="00BA3432" w:rsidDel="00382451">
          <w:rPr>
            <w:i/>
            <w:rPrChange w:id="7570" w:author="phuong vu" w:date="2018-11-25T21:55:00Z">
              <w:rPr>
                <w:i/>
                <w:lang w:val="en-US"/>
              </w:rPr>
            </w:rPrChange>
          </w:rPr>
          <w:delText xml:space="preserve">Nhân viên xử lí đơn hàng: </w:delText>
        </w:r>
        <w:r w:rsidRPr="00BA3432" w:rsidDel="00382451">
          <w:rPr>
            <w:rPrChange w:id="7571" w:author="phuong vu" w:date="2018-11-25T21:55:00Z">
              <w:rPr>
                <w:lang w:val="en-US"/>
              </w:rPr>
            </w:rPrChange>
          </w:rPr>
          <w:delText xml:space="preserve">Là người có nhiệm vụ cập nhật trạng thái đơn hàng khi bắt đầu xử lí đơn hàng cũng như sau khi hoàn tất đơn </w:delText>
        </w:r>
        <w:r w:rsidR="00540AD2" w:rsidRPr="00BA3432" w:rsidDel="00382451">
          <w:rPr>
            <w:rPrChange w:id="7572" w:author="phuong vu" w:date="2018-11-25T21:55:00Z">
              <w:rPr>
                <w:lang w:val="en-US"/>
              </w:rPr>
            </w:rPrChange>
          </w:rPr>
          <w:delText>hàng với mã là STAFF_02</w:delText>
        </w:r>
        <w:r w:rsidRPr="00BA3432" w:rsidDel="00382451">
          <w:rPr>
            <w:rPrChange w:id="7573" w:author="phuong vu" w:date="2018-11-25T21:55:00Z">
              <w:rPr>
                <w:lang w:val="en-US"/>
              </w:rPr>
            </w:rPrChange>
          </w:rPr>
          <w:delText>.</w:delText>
        </w:r>
        <w:bookmarkStart w:id="7574" w:name="_Toc530658380"/>
        <w:bookmarkStart w:id="7575" w:name="_Toc530662104"/>
        <w:bookmarkStart w:id="7576" w:name="_Toc530662571"/>
        <w:bookmarkEnd w:id="7574"/>
        <w:bookmarkEnd w:id="7575"/>
        <w:bookmarkEnd w:id="7576"/>
      </w:del>
    </w:p>
    <w:p w14:paraId="625BA7AF" w14:textId="3FBB8322" w:rsidR="003547FD" w:rsidRPr="00BA3432" w:rsidDel="00382451" w:rsidRDefault="003547FD">
      <w:pPr>
        <w:spacing w:line="276" w:lineRule="auto"/>
        <w:ind w:left="720"/>
        <w:rPr>
          <w:del w:id="7577" w:author="phuong vu" w:date="2018-11-22T13:49:00Z"/>
          <w:rPrChange w:id="7578" w:author="phuong vu" w:date="2018-11-25T21:55:00Z">
            <w:rPr>
              <w:del w:id="7579" w:author="phuong vu" w:date="2018-11-22T13:49:00Z"/>
              <w:lang w:val="en-US"/>
            </w:rPr>
          </w:rPrChange>
        </w:rPr>
        <w:pPrChange w:id="7580" w:author="phuong vu" w:date="2018-11-23T13:48:00Z">
          <w:pPr>
            <w:ind w:left="720"/>
          </w:pPr>
        </w:pPrChange>
      </w:pPr>
      <w:del w:id="7581" w:author="phuong vu" w:date="2018-11-22T13:49:00Z">
        <w:r w:rsidRPr="00BA3432" w:rsidDel="00382451">
          <w:rPr>
            <w:rPrChange w:id="7582" w:author="phuong vu" w:date="2018-11-25T21:55:00Z">
              <w:rPr>
                <w:lang w:val="en-US"/>
              </w:rPr>
            </w:rPrChange>
          </w:rPr>
          <w:tab/>
          <w:delText xml:space="preserve">+ </w:delText>
        </w:r>
        <w:r w:rsidRPr="00BA3432" w:rsidDel="00382451">
          <w:rPr>
            <w:i/>
            <w:rPrChange w:id="7583" w:author="phuong vu" w:date="2018-11-25T21:55:00Z">
              <w:rPr>
                <w:i/>
                <w:lang w:val="en-US"/>
              </w:rPr>
            </w:rPrChange>
          </w:rPr>
          <w:delText xml:space="preserve">Nhân viên </w:delText>
        </w:r>
        <w:r w:rsidR="00132D92" w:rsidRPr="00BA3432" w:rsidDel="00382451">
          <w:rPr>
            <w:i/>
            <w:rPrChange w:id="7584" w:author="phuong vu" w:date="2018-11-25T21:55:00Z">
              <w:rPr>
                <w:i/>
                <w:lang w:val="en-US"/>
              </w:rPr>
            </w:rPrChange>
          </w:rPr>
          <w:delText>nhận</w:delText>
        </w:r>
        <w:r w:rsidRPr="00BA3432" w:rsidDel="00382451">
          <w:rPr>
            <w:i/>
            <w:rPrChange w:id="7585" w:author="phuong vu" w:date="2018-11-25T21:55:00Z">
              <w:rPr>
                <w:i/>
                <w:lang w:val="en-US"/>
              </w:rPr>
            </w:rPrChange>
          </w:rPr>
          <w:delText xml:space="preserve"> và trả quần áo:</w:delText>
        </w:r>
        <w:r w:rsidR="00132D92" w:rsidRPr="00BA3432" w:rsidDel="00382451">
          <w:rPr>
            <w:rPrChange w:id="7586" w:author="phuong vu" w:date="2018-11-25T21:55: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BA3432" w:rsidDel="00382451">
          <w:rPr>
            <w:rPrChange w:id="7587" w:author="phuong vu" w:date="2018-11-25T21:55:00Z">
              <w:rPr>
                <w:lang w:val="en-US"/>
              </w:rPr>
            </w:rPrChange>
          </w:rPr>
          <w:delText>hang với mã là STAFF_03</w:delText>
        </w:r>
        <w:r w:rsidR="00132D92" w:rsidRPr="00BA3432" w:rsidDel="00382451">
          <w:rPr>
            <w:rPrChange w:id="7588" w:author="phuong vu" w:date="2018-11-25T21:55:00Z">
              <w:rPr>
                <w:lang w:val="en-US"/>
              </w:rPr>
            </w:rPrChange>
          </w:rPr>
          <w:delText>.</w:delText>
        </w:r>
        <w:bookmarkStart w:id="7589" w:name="_Toc530658381"/>
        <w:bookmarkStart w:id="7590" w:name="_Toc530662105"/>
        <w:bookmarkStart w:id="7591" w:name="_Toc530662572"/>
        <w:bookmarkEnd w:id="7589"/>
        <w:bookmarkEnd w:id="7590"/>
        <w:bookmarkEnd w:id="7591"/>
      </w:del>
    </w:p>
    <w:p w14:paraId="1567962B" w14:textId="5552D753" w:rsidR="00132D92" w:rsidRPr="00BA3432" w:rsidDel="00382451" w:rsidRDefault="00132D92">
      <w:pPr>
        <w:spacing w:line="276" w:lineRule="auto"/>
        <w:ind w:firstLine="720"/>
        <w:rPr>
          <w:del w:id="7592" w:author="phuong vu" w:date="2018-11-22T13:49:00Z"/>
          <w:rPrChange w:id="7593" w:author="phuong vu" w:date="2018-11-25T21:55:00Z">
            <w:rPr>
              <w:del w:id="7594" w:author="phuong vu" w:date="2018-11-22T13:49:00Z"/>
              <w:lang w:val="en-US"/>
            </w:rPr>
          </w:rPrChange>
        </w:rPr>
        <w:pPrChange w:id="7595" w:author="phuong vu" w:date="2018-11-23T13:48:00Z">
          <w:pPr>
            <w:ind w:firstLine="720"/>
          </w:pPr>
        </w:pPrChange>
      </w:pPr>
      <w:del w:id="7596" w:author="phuong vu" w:date="2018-11-22T13:49:00Z">
        <w:r w:rsidRPr="00BA3432" w:rsidDel="00382451">
          <w:rPr>
            <w:rPrChange w:id="7597" w:author="phuong vu" w:date="2018-11-25T21:55:00Z">
              <w:rPr>
                <w:lang w:val="en-US"/>
              </w:rPr>
            </w:rPrChange>
          </w:rPr>
          <w:delText>-</w:delText>
        </w:r>
        <w:r w:rsidRPr="00BA3432" w:rsidDel="00382451">
          <w:rPr>
            <w:i/>
            <w:rPrChange w:id="7598" w:author="phuong vu" w:date="2018-11-25T21:55:00Z">
              <w:rPr>
                <w:i/>
                <w:lang w:val="en-US"/>
              </w:rPr>
            </w:rPrChange>
          </w:rPr>
          <w:delText xml:space="preserve"> Khách hàng: </w:delText>
        </w:r>
        <w:r w:rsidRPr="00BA3432" w:rsidDel="00382451">
          <w:rPr>
            <w:rPrChange w:id="7599" w:author="phuong vu" w:date="2018-11-25T21:55:00Z">
              <w:rPr>
                <w:lang w:val="en-US"/>
              </w:rPr>
            </w:rPrChange>
          </w:rPr>
          <w:delText xml:space="preserve">Là người dùng có thể đặt đơn hàng từ ứng dụng điện thoại hoặc trực tiếp từ cửa hàng. </w:delText>
        </w:r>
        <w:bookmarkStart w:id="7600" w:name="_Toc530658382"/>
        <w:bookmarkStart w:id="7601" w:name="_Toc530662106"/>
        <w:bookmarkStart w:id="7602" w:name="_Toc530662573"/>
        <w:bookmarkEnd w:id="7600"/>
        <w:bookmarkEnd w:id="7601"/>
        <w:bookmarkEnd w:id="7602"/>
      </w:del>
    </w:p>
    <w:p w14:paraId="3A44DAA6" w14:textId="2714156F" w:rsidR="00EC1917" w:rsidRPr="00BA3432" w:rsidDel="00382451" w:rsidRDefault="00EC1917">
      <w:pPr>
        <w:pStyle w:val="Heading3"/>
        <w:spacing w:line="276" w:lineRule="auto"/>
        <w:rPr>
          <w:moveFrom w:id="7603" w:author="phuong vu" w:date="2018-11-22T13:49:00Z"/>
          <w:rFonts w:cstheme="majorHAnsi"/>
          <w:lang w:val="vi-VN"/>
          <w:rPrChange w:id="7604" w:author="phuong vu" w:date="2018-11-25T21:55:00Z">
            <w:rPr>
              <w:moveFrom w:id="7605" w:author="phuong vu" w:date="2018-11-22T13:49:00Z"/>
            </w:rPr>
          </w:rPrChange>
        </w:rPr>
        <w:pPrChange w:id="7606" w:author="phuong vu" w:date="2018-11-23T13:48:00Z">
          <w:pPr>
            <w:pStyle w:val="Heading3"/>
          </w:pPr>
        </w:pPrChange>
      </w:pPr>
      <w:moveFromRangeStart w:id="7607" w:author="phuong vu" w:date="2018-11-22T13:49:00Z" w:name="move530657915"/>
      <w:moveFrom w:id="7608" w:author="phuong vu" w:date="2018-11-22T13:49:00Z">
        <w:r w:rsidRPr="00BA3432" w:rsidDel="00382451">
          <w:rPr>
            <w:rFonts w:cstheme="majorHAnsi"/>
            <w:b w:val="0"/>
            <w:lang w:val="vi-VN"/>
            <w:rPrChange w:id="7609" w:author="phuong vu" w:date="2018-11-25T21:55:00Z">
              <w:rPr>
                <w:b w:val="0"/>
              </w:rPr>
            </w:rPrChange>
          </w:rPr>
          <w:t>Môi trường vận hành</w:t>
        </w:r>
        <w:bookmarkStart w:id="7610" w:name="_Toc530658383"/>
        <w:bookmarkStart w:id="7611" w:name="_Toc530662107"/>
        <w:bookmarkStart w:id="7612" w:name="_Toc530662574"/>
        <w:bookmarkEnd w:id="7610"/>
        <w:bookmarkEnd w:id="7611"/>
        <w:bookmarkEnd w:id="7612"/>
      </w:moveFrom>
    </w:p>
    <w:p w14:paraId="408A9B10" w14:textId="2F577A67" w:rsidR="00132D92" w:rsidRPr="00AD0E2E" w:rsidDel="00382451" w:rsidRDefault="00132D92">
      <w:pPr>
        <w:spacing w:line="276" w:lineRule="auto"/>
        <w:rPr>
          <w:moveFrom w:id="7613" w:author="phuong vu" w:date="2018-11-22T13:49:00Z"/>
        </w:rPr>
        <w:pPrChange w:id="7614" w:author="phuong vu" w:date="2018-11-23T13:48:00Z">
          <w:pPr/>
        </w:pPrChange>
      </w:pPr>
      <w:moveFrom w:id="7615" w:author="phuong vu" w:date="2018-11-22T13:49:00Z">
        <w:r w:rsidRPr="00BA3432" w:rsidDel="00382451">
          <w:rPr>
            <w:rPrChange w:id="7616" w:author="phuong vu" w:date="2018-11-25T21:55:00Z">
              <w:rPr>
                <w:lang w:val="en-US"/>
              </w:rPr>
            </w:rPrChange>
          </w:rPr>
          <w:tab/>
          <w:t>Đối với ứng dụng đặt đơn hàng chỉ hỗ trợ trên nền tảng Android với phiên bản từ 5.0 trở lên</w:t>
        </w:r>
        <w:r w:rsidR="00083440" w:rsidRPr="00BA3432" w:rsidDel="00382451">
          <w:rPr>
            <w:rPrChange w:id="7617" w:author="phuong vu" w:date="2018-11-25T21:55:00Z">
              <w:rPr>
                <w:lang w:val="en-US"/>
              </w:rPr>
            </w:rPrChange>
          </w:rPr>
          <w:t xml:space="preserve">, được sử dụng bởi người dùng là </w:t>
        </w:r>
        <w:r w:rsidR="00083440" w:rsidRPr="00BA3432" w:rsidDel="00382451">
          <w:rPr>
            <w:i/>
            <w:rPrChange w:id="7618" w:author="phuong vu" w:date="2018-11-25T21:55:00Z">
              <w:rPr>
                <w:i/>
                <w:lang w:val="en-US"/>
              </w:rPr>
            </w:rPrChange>
          </w:rPr>
          <w:t>Khách hàng.</w:t>
        </w:r>
        <w:bookmarkStart w:id="7619" w:name="_Toc530658384"/>
        <w:bookmarkStart w:id="7620" w:name="_Toc530662108"/>
        <w:bookmarkStart w:id="7621" w:name="_Toc530662575"/>
        <w:bookmarkEnd w:id="7619"/>
        <w:bookmarkEnd w:id="7620"/>
        <w:bookmarkEnd w:id="7621"/>
      </w:moveFrom>
    </w:p>
    <w:p w14:paraId="1D780579" w14:textId="038A1F7A" w:rsidR="00132D92" w:rsidRPr="00BA3432" w:rsidDel="00382451" w:rsidRDefault="00132D92">
      <w:pPr>
        <w:spacing w:line="276" w:lineRule="auto"/>
        <w:rPr>
          <w:moveFrom w:id="7622" w:author="phuong vu" w:date="2018-11-22T13:49:00Z"/>
          <w:rPrChange w:id="7623" w:author="phuong vu" w:date="2018-11-25T21:55:00Z">
            <w:rPr>
              <w:moveFrom w:id="7624" w:author="phuong vu" w:date="2018-11-22T13:49:00Z"/>
              <w:lang w:val="en-US"/>
            </w:rPr>
          </w:rPrChange>
        </w:rPr>
        <w:pPrChange w:id="7625" w:author="phuong vu" w:date="2018-11-23T13:48:00Z">
          <w:pPr/>
        </w:pPrChange>
      </w:pPr>
      <w:moveFrom w:id="7626" w:author="phuong vu" w:date="2018-11-22T13:49:00Z">
        <w:r w:rsidRPr="00BA3432" w:rsidDel="00382451">
          <w:rPr>
            <w:rPrChange w:id="7627" w:author="phuong vu" w:date="2018-11-25T21:55:00Z">
              <w:rPr>
                <w:lang w:val="en-US"/>
              </w:rPr>
            </w:rPrChange>
          </w:rPr>
          <w:tab/>
          <w:t xml:space="preserve">Đối với trang web quản lí dành cho người dùng là </w:t>
        </w:r>
        <w:r w:rsidRPr="00BA3432" w:rsidDel="00382451">
          <w:rPr>
            <w:i/>
            <w:rPrChange w:id="7628" w:author="phuong vu" w:date="2018-11-25T21:55:00Z">
              <w:rPr>
                <w:i/>
                <w:lang w:val="en-US"/>
              </w:rPr>
            </w:rPrChange>
          </w:rPr>
          <w:t xml:space="preserve">Nhân viên cửa hàng </w:t>
        </w:r>
        <w:r w:rsidR="00083440" w:rsidRPr="00BA3432" w:rsidDel="00382451">
          <w:rPr>
            <w:rPrChange w:id="7629" w:author="phuong vu" w:date="2018-11-25T21:55: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7630" w:name="_Toc530658385"/>
        <w:bookmarkStart w:id="7631" w:name="_Toc530662109"/>
        <w:bookmarkStart w:id="7632" w:name="_Toc530662576"/>
        <w:bookmarkEnd w:id="7630"/>
        <w:bookmarkEnd w:id="7631"/>
        <w:bookmarkEnd w:id="7632"/>
      </w:moveFrom>
    </w:p>
    <w:p w14:paraId="39929B01" w14:textId="18458D4C" w:rsidR="00083440" w:rsidRPr="00BA3432" w:rsidDel="00382451" w:rsidRDefault="00083440">
      <w:pPr>
        <w:spacing w:line="276" w:lineRule="auto"/>
        <w:rPr>
          <w:moveFrom w:id="7633" w:author="phuong vu" w:date="2018-11-22T13:49:00Z"/>
          <w:rPrChange w:id="7634" w:author="phuong vu" w:date="2018-11-25T21:55:00Z">
            <w:rPr>
              <w:moveFrom w:id="7635" w:author="phuong vu" w:date="2018-11-22T13:49:00Z"/>
              <w:lang w:val="en-US"/>
            </w:rPr>
          </w:rPrChange>
        </w:rPr>
        <w:pPrChange w:id="7636" w:author="phuong vu" w:date="2018-11-23T13:48:00Z">
          <w:pPr/>
        </w:pPrChange>
      </w:pPr>
      <w:moveFrom w:id="7637" w:author="phuong vu" w:date="2018-11-22T13:49:00Z">
        <w:r w:rsidRPr="00BA3432" w:rsidDel="00382451">
          <w:rPr>
            <w:rPrChange w:id="7638" w:author="phuong vu" w:date="2018-11-25T21:55: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bookmarkStart w:id="7639" w:name="_Toc530658386"/>
        <w:bookmarkStart w:id="7640" w:name="_Toc530662110"/>
        <w:bookmarkStart w:id="7641" w:name="_Toc530662577"/>
        <w:bookmarkEnd w:id="7639"/>
        <w:bookmarkEnd w:id="7640"/>
        <w:bookmarkEnd w:id="7641"/>
      </w:moveFrom>
    </w:p>
    <w:p w14:paraId="3E42A9E3" w14:textId="3F4A4D17" w:rsidR="00083440" w:rsidRPr="00BA3432" w:rsidDel="00382451" w:rsidRDefault="00083440">
      <w:pPr>
        <w:spacing w:line="276" w:lineRule="auto"/>
        <w:rPr>
          <w:moveFrom w:id="7642" w:author="phuong vu" w:date="2018-11-22T13:49:00Z"/>
          <w:rPrChange w:id="7643" w:author="phuong vu" w:date="2018-11-25T21:55:00Z">
            <w:rPr>
              <w:moveFrom w:id="7644" w:author="phuong vu" w:date="2018-11-22T13:49:00Z"/>
              <w:lang w:val="en-US"/>
            </w:rPr>
          </w:rPrChange>
        </w:rPr>
        <w:pPrChange w:id="7645" w:author="phuong vu" w:date="2018-11-23T13:48:00Z">
          <w:pPr/>
        </w:pPrChange>
      </w:pPr>
      <w:bookmarkStart w:id="7646" w:name="_Toc530658387"/>
      <w:bookmarkStart w:id="7647" w:name="_Toc530662111"/>
      <w:bookmarkStart w:id="7648" w:name="_Toc530662578"/>
      <w:bookmarkEnd w:id="7646"/>
      <w:bookmarkEnd w:id="7647"/>
      <w:bookmarkEnd w:id="7648"/>
    </w:p>
    <w:moveFromRangeEnd w:id="7607"/>
    <w:p w14:paraId="51EABEB8" w14:textId="1B59AE4F" w:rsidR="00C557CE" w:rsidRPr="00BA3432" w:rsidDel="00C774DC" w:rsidRDefault="00C557CE">
      <w:pPr>
        <w:pStyle w:val="Heading2"/>
        <w:spacing w:line="276" w:lineRule="auto"/>
        <w:rPr>
          <w:del w:id="7649" w:author="phuong vu" w:date="2018-11-22T13:51:00Z"/>
          <w:rFonts w:cstheme="majorHAnsi"/>
          <w:rPrChange w:id="7650" w:author="phuong vu" w:date="2018-11-25T21:55:00Z">
            <w:rPr>
              <w:del w:id="7651" w:author="phuong vu" w:date="2018-11-22T13:51:00Z"/>
              <w:lang w:val="en-US"/>
            </w:rPr>
          </w:rPrChange>
        </w:rPr>
        <w:pPrChange w:id="7652" w:author="phuong vu" w:date="2018-11-23T13:48:00Z">
          <w:pPr>
            <w:pStyle w:val="Heading2"/>
          </w:pPr>
        </w:pPrChange>
      </w:pPr>
      <w:del w:id="7653" w:author="phuong vu" w:date="2018-11-22T13:51:00Z">
        <w:r w:rsidRPr="00BA3432" w:rsidDel="00C774DC">
          <w:rPr>
            <w:rFonts w:cstheme="majorHAnsi"/>
            <w:b w:val="0"/>
            <w:rPrChange w:id="7654" w:author="phuong vu" w:date="2018-11-25T21:55:00Z">
              <w:rPr>
                <w:b w:val="0"/>
                <w:lang w:val="en-US"/>
              </w:rPr>
            </w:rPrChange>
          </w:rPr>
          <w:delText>Đặc tả yêu cầu</w:delText>
        </w:r>
        <w:bookmarkStart w:id="7655" w:name="_Toc530658388"/>
        <w:bookmarkStart w:id="7656" w:name="_Toc530662112"/>
        <w:bookmarkStart w:id="7657" w:name="_Toc530662579"/>
        <w:bookmarkEnd w:id="7655"/>
        <w:bookmarkEnd w:id="7656"/>
        <w:bookmarkEnd w:id="7657"/>
      </w:del>
    </w:p>
    <w:p w14:paraId="02888FC4" w14:textId="4EDDF8F4" w:rsidR="00EC1917" w:rsidRPr="00BA3432" w:rsidDel="00C774DC" w:rsidRDefault="00EC1917">
      <w:pPr>
        <w:pStyle w:val="Heading3"/>
        <w:spacing w:line="276" w:lineRule="auto"/>
        <w:rPr>
          <w:del w:id="7658" w:author="phuong vu" w:date="2018-11-22T13:51:00Z"/>
          <w:rFonts w:cstheme="majorHAnsi"/>
          <w:lang w:val="vi-VN"/>
          <w:rPrChange w:id="7659" w:author="phuong vu" w:date="2018-11-25T21:55:00Z">
            <w:rPr>
              <w:del w:id="7660" w:author="phuong vu" w:date="2018-11-22T13:51:00Z"/>
            </w:rPr>
          </w:rPrChange>
        </w:rPr>
        <w:pPrChange w:id="7661" w:author="phuong vu" w:date="2018-11-23T13:48:00Z">
          <w:pPr>
            <w:pStyle w:val="Heading3"/>
          </w:pPr>
        </w:pPrChange>
      </w:pPr>
      <w:del w:id="7662" w:author="phuong vu" w:date="2018-11-22T13:51:00Z">
        <w:r w:rsidRPr="00BA3432" w:rsidDel="00C774DC">
          <w:rPr>
            <w:rFonts w:cstheme="majorHAnsi"/>
            <w:b w:val="0"/>
            <w:lang w:val="vi-VN"/>
            <w:rPrChange w:id="7663" w:author="phuong vu" w:date="2018-11-25T21:55:00Z">
              <w:rPr>
                <w:b w:val="0"/>
              </w:rPr>
            </w:rPrChange>
          </w:rPr>
          <w:delText>Yêu cầu chức năng</w:delText>
        </w:r>
        <w:bookmarkStart w:id="7664" w:name="_Toc530658389"/>
        <w:bookmarkStart w:id="7665" w:name="_Toc530662113"/>
        <w:bookmarkStart w:id="7666" w:name="_Toc530662580"/>
        <w:bookmarkEnd w:id="7664"/>
        <w:bookmarkEnd w:id="7665"/>
        <w:bookmarkEnd w:id="7666"/>
      </w:del>
    </w:p>
    <w:p w14:paraId="4A0331E9" w14:textId="192D406A" w:rsidR="00730F28" w:rsidRPr="00BA3432" w:rsidDel="00C774DC" w:rsidRDefault="00D43E01">
      <w:pPr>
        <w:pStyle w:val="Heading4"/>
        <w:spacing w:line="276" w:lineRule="auto"/>
        <w:rPr>
          <w:del w:id="7667" w:author="phuong vu" w:date="2018-11-22T13:51:00Z"/>
          <w:rFonts w:cstheme="majorHAnsi"/>
          <w:rPrChange w:id="7668" w:author="phuong vu" w:date="2018-11-25T21:55:00Z">
            <w:rPr>
              <w:del w:id="7669" w:author="phuong vu" w:date="2018-11-22T13:51:00Z"/>
            </w:rPr>
          </w:rPrChange>
        </w:rPr>
        <w:pPrChange w:id="7670" w:author="phuong vu" w:date="2018-11-23T13:48:00Z">
          <w:pPr>
            <w:pStyle w:val="Heading4"/>
          </w:pPr>
        </w:pPrChange>
      </w:pPr>
      <w:del w:id="7671" w:author="phuong vu" w:date="2018-11-22T13:51:00Z">
        <w:r w:rsidRPr="00AD0E2E" w:rsidDel="00C774DC">
          <w:rPr>
            <w:rFonts w:cstheme="majorHAnsi"/>
            <w:b w:val="0"/>
            <w:iCs w:val="0"/>
          </w:rPr>
          <w:delText>Qu</w:delText>
        </w:r>
        <w:r w:rsidRPr="00BA3432" w:rsidDel="00C774DC">
          <w:rPr>
            <w:rFonts w:cstheme="majorHAnsi"/>
            <w:b w:val="0"/>
            <w:iCs w:val="0"/>
            <w:rPrChange w:id="7672" w:author="phuong vu" w:date="2018-11-25T21:55:00Z">
              <w:rPr>
                <w:b w:val="0"/>
                <w:iCs w:val="0"/>
              </w:rPr>
            </w:rPrChange>
          </w:rPr>
          <w:delText>ản lí đơn hàng</w:delText>
        </w:r>
        <w:bookmarkStart w:id="7673" w:name="_Toc530658390"/>
        <w:bookmarkStart w:id="7674" w:name="_Toc530662114"/>
        <w:bookmarkStart w:id="7675" w:name="_Toc530662581"/>
        <w:bookmarkEnd w:id="7673"/>
        <w:bookmarkEnd w:id="7674"/>
        <w:bookmarkEnd w:id="7675"/>
      </w:del>
    </w:p>
    <w:tbl>
      <w:tblPr>
        <w:tblStyle w:val="TableGrid"/>
        <w:tblW w:w="0" w:type="auto"/>
        <w:tblLook w:val="04A0" w:firstRow="1" w:lastRow="0" w:firstColumn="1" w:lastColumn="0" w:noHBand="0" w:noVBand="1"/>
      </w:tblPr>
      <w:tblGrid>
        <w:gridCol w:w="2346"/>
        <w:gridCol w:w="6431"/>
      </w:tblGrid>
      <w:tr w:rsidR="005D16EE" w:rsidRPr="00BA3432" w:rsidDel="00C774DC" w14:paraId="0ED8CB60" w14:textId="10961E1A" w:rsidTr="007C127C">
        <w:trPr>
          <w:del w:id="7676" w:author="phuong vu" w:date="2018-11-22T13:51:00Z"/>
        </w:trPr>
        <w:tc>
          <w:tcPr>
            <w:tcW w:w="2425" w:type="dxa"/>
          </w:tcPr>
          <w:p w14:paraId="2559F5A5" w14:textId="7F28AA42" w:rsidR="00730F28" w:rsidRPr="00BA3432" w:rsidDel="00C774DC" w:rsidRDefault="00730F28">
            <w:pPr>
              <w:spacing w:line="276" w:lineRule="auto"/>
              <w:rPr>
                <w:del w:id="7677" w:author="phuong vu" w:date="2018-11-22T13:51:00Z"/>
                <w:b/>
                <w:rPrChange w:id="7678" w:author="phuong vu" w:date="2018-11-25T21:55:00Z">
                  <w:rPr>
                    <w:del w:id="7679" w:author="phuong vu" w:date="2018-11-22T13:51:00Z"/>
                    <w:b/>
                  </w:rPr>
                </w:rPrChange>
              </w:rPr>
            </w:pPr>
            <w:del w:id="7680" w:author="phuong vu" w:date="2018-11-22T13:51:00Z">
              <w:r w:rsidRPr="00BA3432" w:rsidDel="00C774DC">
                <w:rPr>
                  <w:b/>
                  <w:rPrChange w:id="7681" w:author="phuong vu" w:date="2018-11-25T21:55:00Z">
                    <w:rPr>
                      <w:b/>
                    </w:rPr>
                  </w:rPrChange>
                </w:rPr>
                <w:delText>Mã yêu cầu</w:delText>
              </w:r>
              <w:bookmarkStart w:id="7682" w:name="_Toc530658391"/>
              <w:bookmarkStart w:id="7683" w:name="_Toc530662115"/>
              <w:bookmarkStart w:id="7684" w:name="_Toc530662582"/>
              <w:bookmarkEnd w:id="7682"/>
              <w:bookmarkEnd w:id="7683"/>
              <w:bookmarkEnd w:id="7684"/>
            </w:del>
          </w:p>
        </w:tc>
        <w:tc>
          <w:tcPr>
            <w:tcW w:w="6686" w:type="dxa"/>
          </w:tcPr>
          <w:p w14:paraId="0731716B" w14:textId="07422BC7" w:rsidR="00730F28" w:rsidRPr="00BA3432" w:rsidDel="00C774DC" w:rsidRDefault="00730F28">
            <w:pPr>
              <w:spacing w:line="276" w:lineRule="auto"/>
              <w:rPr>
                <w:del w:id="7685" w:author="phuong vu" w:date="2018-11-22T13:51:00Z"/>
                <w:rPrChange w:id="7686" w:author="phuong vu" w:date="2018-11-25T21:55:00Z">
                  <w:rPr>
                    <w:del w:id="7687" w:author="phuong vu" w:date="2018-11-22T13:51:00Z"/>
                    <w:lang w:val="en-US"/>
                  </w:rPr>
                </w:rPrChange>
              </w:rPr>
            </w:pPr>
            <w:del w:id="7688" w:author="phuong vu" w:date="2018-11-22T13:51:00Z">
              <w:r w:rsidRPr="00BA3432" w:rsidDel="00C774DC">
                <w:rPr>
                  <w:rPrChange w:id="7689" w:author="phuong vu" w:date="2018-11-25T21:55:00Z">
                    <w:rPr>
                      <w:lang w:val="en-US"/>
                    </w:rPr>
                  </w:rPrChange>
                </w:rPr>
                <w:delText>GU_01</w:delText>
              </w:r>
              <w:bookmarkStart w:id="7690" w:name="_Toc530658392"/>
              <w:bookmarkStart w:id="7691" w:name="_Toc530662116"/>
              <w:bookmarkStart w:id="7692" w:name="_Toc530662583"/>
              <w:bookmarkEnd w:id="7690"/>
              <w:bookmarkEnd w:id="7691"/>
              <w:bookmarkEnd w:id="7692"/>
            </w:del>
          </w:p>
        </w:tc>
        <w:bookmarkStart w:id="7693" w:name="_Toc530658393"/>
        <w:bookmarkStart w:id="7694" w:name="_Toc530662117"/>
        <w:bookmarkStart w:id="7695" w:name="_Toc530662584"/>
        <w:bookmarkEnd w:id="7693"/>
        <w:bookmarkEnd w:id="7694"/>
        <w:bookmarkEnd w:id="7695"/>
      </w:tr>
      <w:tr w:rsidR="005D16EE" w:rsidRPr="00BA3432" w:rsidDel="00C774DC" w14:paraId="771E27CF" w14:textId="363D6D17" w:rsidTr="007C127C">
        <w:trPr>
          <w:del w:id="7696" w:author="phuong vu" w:date="2018-11-22T13:51:00Z"/>
        </w:trPr>
        <w:tc>
          <w:tcPr>
            <w:tcW w:w="2425" w:type="dxa"/>
          </w:tcPr>
          <w:p w14:paraId="2DFEC983" w14:textId="52B568B6" w:rsidR="00730F28" w:rsidRPr="00BA3432" w:rsidDel="00C774DC" w:rsidRDefault="00730F28">
            <w:pPr>
              <w:spacing w:line="276" w:lineRule="auto"/>
              <w:rPr>
                <w:del w:id="7697" w:author="phuong vu" w:date="2018-11-22T13:51:00Z"/>
                <w:b/>
                <w:rPrChange w:id="7698" w:author="phuong vu" w:date="2018-11-25T21:55:00Z">
                  <w:rPr>
                    <w:del w:id="7699" w:author="phuong vu" w:date="2018-11-22T13:51:00Z"/>
                    <w:b/>
                  </w:rPr>
                </w:rPrChange>
              </w:rPr>
            </w:pPr>
            <w:del w:id="7700" w:author="phuong vu" w:date="2018-11-22T13:51:00Z">
              <w:r w:rsidRPr="00BA3432" w:rsidDel="00C774DC">
                <w:rPr>
                  <w:b/>
                  <w:rPrChange w:id="7701" w:author="phuong vu" w:date="2018-11-25T21:55:00Z">
                    <w:rPr>
                      <w:b/>
                    </w:rPr>
                  </w:rPrChange>
                </w:rPr>
                <w:delText>Tên chức năng</w:delText>
              </w:r>
              <w:bookmarkStart w:id="7702" w:name="_Toc530658394"/>
              <w:bookmarkStart w:id="7703" w:name="_Toc530662118"/>
              <w:bookmarkStart w:id="7704" w:name="_Toc530662585"/>
              <w:bookmarkEnd w:id="7702"/>
              <w:bookmarkEnd w:id="7703"/>
              <w:bookmarkEnd w:id="7704"/>
            </w:del>
          </w:p>
        </w:tc>
        <w:tc>
          <w:tcPr>
            <w:tcW w:w="6686" w:type="dxa"/>
          </w:tcPr>
          <w:p w14:paraId="228583CE" w14:textId="7B102A8D" w:rsidR="00730F28" w:rsidRPr="00BA3432" w:rsidDel="00C774DC" w:rsidRDefault="00D43E01">
            <w:pPr>
              <w:spacing w:line="276" w:lineRule="auto"/>
              <w:rPr>
                <w:del w:id="7705" w:author="phuong vu" w:date="2018-11-22T13:51:00Z"/>
                <w:rPrChange w:id="7706" w:author="phuong vu" w:date="2018-11-25T21:55:00Z">
                  <w:rPr>
                    <w:del w:id="7707" w:author="phuong vu" w:date="2018-11-22T13:51:00Z"/>
                  </w:rPr>
                </w:rPrChange>
              </w:rPr>
            </w:pPr>
            <w:del w:id="7708" w:author="phuong vu" w:date="2018-11-22T13:51:00Z">
              <w:r w:rsidRPr="00BA3432" w:rsidDel="00C774DC">
                <w:rPr>
                  <w:rPrChange w:id="7709" w:author="phuong vu" w:date="2018-11-25T21:55:00Z">
                    <w:rPr/>
                  </w:rPrChange>
                </w:rPr>
                <w:delText>Quản lí đơn hàng</w:delText>
              </w:r>
              <w:bookmarkStart w:id="7710" w:name="_Toc530658395"/>
              <w:bookmarkStart w:id="7711" w:name="_Toc530662119"/>
              <w:bookmarkStart w:id="7712" w:name="_Toc530662586"/>
              <w:bookmarkEnd w:id="7710"/>
              <w:bookmarkEnd w:id="7711"/>
              <w:bookmarkEnd w:id="7712"/>
            </w:del>
          </w:p>
        </w:tc>
        <w:bookmarkStart w:id="7713" w:name="_Toc530658396"/>
        <w:bookmarkStart w:id="7714" w:name="_Toc530662120"/>
        <w:bookmarkStart w:id="7715" w:name="_Toc530662587"/>
        <w:bookmarkEnd w:id="7713"/>
        <w:bookmarkEnd w:id="7714"/>
        <w:bookmarkEnd w:id="7715"/>
      </w:tr>
      <w:tr w:rsidR="005D16EE" w:rsidRPr="00BA3432" w:rsidDel="00C774DC" w14:paraId="450A05D9" w14:textId="0FD31223" w:rsidTr="007C127C">
        <w:trPr>
          <w:del w:id="7716" w:author="phuong vu" w:date="2018-11-22T13:51:00Z"/>
        </w:trPr>
        <w:tc>
          <w:tcPr>
            <w:tcW w:w="2425" w:type="dxa"/>
          </w:tcPr>
          <w:p w14:paraId="5AEA3652" w14:textId="2BE8BD42" w:rsidR="00730F28" w:rsidRPr="00BA3432" w:rsidDel="00C774DC" w:rsidRDefault="00730F28">
            <w:pPr>
              <w:spacing w:line="276" w:lineRule="auto"/>
              <w:rPr>
                <w:del w:id="7717" w:author="phuong vu" w:date="2018-11-22T13:51:00Z"/>
                <w:b/>
                <w:rPrChange w:id="7718" w:author="phuong vu" w:date="2018-11-25T21:55:00Z">
                  <w:rPr>
                    <w:del w:id="7719" w:author="phuong vu" w:date="2018-11-22T13:51:00Z"/>
                    <w:b/>
                  </w:rPr>
                </w:rPrChange>
              </w:rPr>
            </w:pPr>
            <w:del w:id="7720" w:author="phuong vu" w:date="2018-11-22T13:51:00Z">
              <w:r w:rsidRPr="00BA3432" w:rsidDel="00C774DC">
                <w:rPr>
                  <w:b/>
                  <w:rPrChange w:id="7721" w:author="phuong vu" w:date="2018-11-25T21:55:00Z">
                    <w:rPr>
                      <w:b/>
                    </w:rPr>
                  </w:rPrChange>
                </w:rPr>
                <w:delText>Đối tượng sử dụng</w:delText>
              </w:r>
              <w:bookmarkStart w:id="7722" w:name="_Toc530658397"/>
              <w:bookmarkStart w:id="7723" w:name="_Toc530662121"/>
              <w:bookmarkStart w:id="7724" w:name="_Toc530662588"/>
              <w:bookmarkEnd w:id="7722"/>
              <w:bookmarkEnd w:id="7723"/>
              <w:bookmarkEnd w:id="7724"/>
            </w:del>
          </w:p>
        </w:tc>
        <w:tc>
          <w:tcPr>
            <w:tcW w:w="6686" w:type="dxa"/>
          </w:tcPr>
          <w:p w14:paraId="6632C705" w14:textId="11D0BC43" w:rsidR="00730F28" w:rsidRPr="00BA3432" w:rsidDel="00C774DC" w:rsidRDefault="00730F28">
            <w:pPr>
              <w:spacing w:line="276" w:lineRule="auto"/>
              <w:rPr>
                <w:del w:id="7725" w:author="phuong vu" w:date="2018-11-22T13:51:00Z"/>
                <w:rPrChange w:id="7726" w:author="phuong vu" w:date="2018-11-25T21:55:00Z">
                  <w:rPr>
                    <w:del w:id="7727" w:author="phuong vu" w:date="2018-11-22T13:51:00Z"/>
                    <w:lang w:val="en-US"/>
                  </w:rPr>
                </w:rPrChange>
              </w:rPr>
            </w:pPr>
            <w:del w:id="7728" w:author="phuong vu" w:date="2018-11-22T13:51:00Z">
              <w:r w:rsidRPr="00BA3432" w:rsidDel="00C774DC">
                <w:rPr>
                  <w:rPrChange w:id="7729" w:author="phuong vu" w:date="2018-11-25T21:55:00Z">
                    <w:rPr>
                      <w:lang w:val="en-US"/>
                    </w:rPr>
                  </w:rPrChange>
                </w:rPr>
                <w:delText>Nhân viên cửa hàng (Nhân viên quản lí đơn hàng, Nhân viên xử lí đơn hàng)</w:delText>
              </w:r>
              <w:bookmarkStart w:id="7730" w:name="_Toc530658398"/>
              <w:bookmarkStart w:id="7731" w:name="_Toc530662122"/>
              <w:bookmarkStart w:id="7732" w:name="_Toc530662589"/>
              <w:bookmarkEnd w:id="7730"/>
              <w:bookmarkEnd w:id="7731"/>
              <w:bookmarkEnd w:id="7732"/>
            </w:del>
          </w:p>
        </w:tc>
        <w:bookmarkStart w:id="7733" w:name="_Toc530658399"/>
        <w:bookmarkStart w:id="7734" w:name="_Toc530662123"/>
        <w:bookmarkStart w:id="7735" w:name="_Toc530662590"/>
        <w:bookmarkEnd w:id="7733"/>
        <w:bookmarkEnd w:id="7734"/>
        <w:bookmarkEnd w:id="7735"/>
      </w:tr>
      <w:tr w:rsidR="005D16EE" w:rsidRPr="00BA3432" w:rsidDel="00C774DC" w14:paraId="7588BCB4" w14:textId="36FBAC20" w:rsidTr="007C127C">
        <w:trPr>
          <w:del w:id="7736" w:author="phuong vu" w:date="2018-11-22T13:51:00Z"/>
        </w:trPr>
        <w:tc>
          <w:tcPr>
            <w:tcW w:w="2425" w:type="dxa"/>
          </w:tcPr>
          <w:p w14:paraId="2C8F396A" w14:textId="3AFCEC6D" w:rsidR="00730F28" w:rsidRPr="00BA3432" w:rsidDel="00C774DC" w:rsidRDefault="00730F28">
            <w:pPr>
              <w:spacing w:line="276" w:lineRule="auto"/>
              <w:rPr>
                <w:del w:id="7737" w:author="phuong vu" w:date="2018-11-22T13:51:00Z"/>
                <w:b/>
                <w:rPrChange w:id="7738" w:author="phuong vu" w:date="2018-11-25T21:55:00Z">
                  <w:rPr>
                    <w:del w:id="7739" w:author="phuong vu" w:date="2018-11-22T13:51:00Z"/>
                    <w:b/>
                  </w:rPr>
                </w:rPrChange>
              </w:rPr>
            </w:pPr>
            <w:del w:id="7740" w:author="phuong vu" w:date="2018-11-22T13:51:00Z">
              <w:r w:rsidRPr="00BA3432" w:rsidDel="00C774DC">
                <w:rPr>
                  <w:b/>
                  <w:rPrChange w:id="7741" w:author="phuong vu" w:date="2018-11-25T21:55:00Z">
                    <w:rPr>
                      <w:b/>
                    </w:rPr>
                  </w:rPrChange>
                </w:rPr>
                <w:delText>Tiền điều kiện</w:delText>
              </w:r>
              <w:bookmarkStart w:id="7742" w:name="_Toc530658400"/>
              <w:bookmarkStart w:id="7743" w:name="_Toc530662124"/>
              <w:bookmarkStart w:id="7744" w:name="_Toc530662591"/>
              <w:bookmarkEnd w:id="7742"/>
              <w:bookmarkEnd w:id="7743"/>
              <w:bookmarkEnd w:id="7744"/>
            </w:del>
          </w:p>
        </w:tc>
        <w:tc>
          <w:tcPr>
            <w:tcW w:w="6686" w:type="dxa"/>
          </w:tcPr>
          <w:p w14:paraId="0D9A5A59" w14:textId="60304609" w:rsidR="00730F28" w:rsidRPr="00BA3432" w:rsidDel="00C774DC" w:rsidRDefault="003752F8">
            <w:pPr>
              <w:spacing w:line="276" w:lineRule="auto"/>
              <w:rPr>
                <w:del w:id="7745" w:author="phuong vu" w:date="2018-11-22T13:51:00Z"/>
                <w:rPrChange w:id="7746" w:author="phuong vu" w:date="2018-11-25T21:55:00Z">
                  <w:rPr>
                    <w:del w:id="7747" w:author="phuong vu" w:date="2018-11-22T13:51:00Z"/>
                    <w:lang w:val="en-US"/>
                  </w:rPr>
                </w:rPrChange>
              </w:rPr>
            </w:pPr>
            <w:del w:id="7748" w:author="phuong vu" w:date="2018-11-22T13:51:00Z">
              <w:r w:rsidRPr="00BA3432" w:rsidDel="00C774DC">
                <w:rPr>
                  <w:rPrChange w:id="7749" w:author="phuong vu" w:date="2018-11-25T21:55:00Z">
                    <w:rPr>
                      <w:lang w:val="en-US"/>
                    </w:rPr>
                  </w:rPrChange>
                </w:rPr>
                <w:delText xml:space="preserve">Truy cập được trang web quản lí và </w:delText>
              </w:r>
              <w:r w:rsidR="005E4157" w:rsidRPr="00BA3432" w:rsidDel="00C774DC">
                <w:rPr>
                  <w:rPrChange w:id="7750" w:author="phuong vu" w:date="2018-11-25T21:55:00Z">
                    <w:rPr>
                      <w:lang w:val="en-US"/>
                    </w:rPr>
                  </w:rPrChange>
                </w:rPr>
                <w:delText>đăng nhập</w:delText>
              </w:r>
              <w:r w:rsidRPr="00BA3432" w:rsidDel="00C774DC">
                <w:rPr>
                  <w:rPrChange w:id="7751" w:author="phuong vu" w:date="2018-11-25T21:55:00Z">
                    <w:rPr>
                      <w:lang w:val="en-US"/>
                    </w:rPr>
                  </w:rPrChange>
                </w:rPr>
                <w:delText xml:space="preserve"> thành công vào hệ thống.</w:delText>
              </w:r>
              <w:bookmarkStart w:id="7752" w:name="_Toc530658401"/>
              <w:bookmarkStart w:id="7753" w:name="_Toc530662125"/>
              <w:bookmarkStart w:id="7754" w:name="_Toc530662592"/>
              <w:bookmarkEnd w:id="7752"/>
              <w:bookmarkEnd w:id="7753"/>
              <w:bookmarkEnd w:id="7754"/>
            </w:del>
          </w:p>
        </w:tc>
        <w:bookmarkStart w:id="7755" w:name="_Toc530658402"/>
        <w:bookmarkStart w:id="7756" w:name="_Toc530662126"/>
        <w:bookmarkStart w:id="7757" w:name="_Toc530662593"/>
        <w:bookmarkEnd w:id="7755"/>
        <w:bookmarkEnd w:id="7756"/>
        <w:bookmarkEnd w:id="7757"/>
      </w:tr>
      <w:tr w:rsidR="005D16EE" w:rsidRPr="00BA3432" w:rsidDel="00C774DC" w14:paraId="2DFACF7E" w14:textId="45B71B42" w:rsidTr="007C127C">
        <w:trPr>
          <w:del w:id="7758" w:author="phuong vu" w:date="2018-11-22T13:51:00Z"/>
        </w:trPr>
        <w:tc>
          <w:tcPr>
            <w:tcW w:w="2425" w:type="dxa"/>
          </w:tcPr>
          <w:p w14:paraId="19BC4452" w14:textId="6170C5CC" w:rsidR="00730F28" w:rsidRPr="00BA3432" w:rsidDel="00C774DC" w:rsidRDefault="00730F28">
            <w:pPr>
              <w:spacing w:line="276" w:lineRule="auto"/>
              <w:rPr>
                <w:del w:id="7759" w:author="phuong vu" w:date="2018-11-22T13:51:00Z"/>
                <w:b/>
                <w:rPrChange w:id="7760" w:author="phuong vu" w:date="2018-11-25T21:55:00Z">
                  <w:rPr>
                    <w:del w:id="7761" w:author="phuong vu" w:date="2018-11-22T13:51:00Z"/>
                    <w:b/>
                  </w:rPr>
                </w:rPrChange>
              </w:rPr>
            </w:pPr>
            <w:del w:id="7762" w:author="phuong vu" w:date="2018-11-22T13:51:00Z">
              <w:r w:rsidRPr="00BA3432" w:rsidDel="00C774DC">
                <w:rPr>
                  <w:b/>
                  <w:rPrChange w:id="7763" w:author="phuong vu" w:date="2018-11-25T21:55:00Z">
                    <w:rPr>
                      <w:b/>
                    </w:rPr>
                  </w:rPrChange>
                </w:rPr>
                <w:delText>Cách xử lí</w:delText>
              </w:r>
              <w:bookmarkStart w:id="7764" w:name="_Toc530658403"/>
              <w:bookmarkStart w:id="7765" w:name="_Toc530662127"/>
              <w:bookmarkStart w:id="7766" w:name="_Toc530662594"/>
              <w:bookmarkEnd w:id="7764"/>
              <w:bookmarkEnd w:id="7765"/>
              <w:bookmarkEnd w:id="7766"/>
            </w:del>
          </w:p>
        </w:tc>
        <w:tc>
          <w:tcPr>
            <w:tcW w:w="6686" w:type="dxa"/>
          </w:tcPr>
          <w:p w14:paraId="7918F2FB" w14:textId="4C88908F" w:rsidR="00730F28" w:rsidRPr="00BA3432" w:rsidDel="00C774DC" w:rsidRDefault="003752F8">
            <w:pPr>
              <w:spacing w:line="276" w:lineRule="auto"/>
              <w:rPr>
                <w:del w:id="7767" w:author="phuong vu" w:date="2018-11-22T13:51:00Z"/>
                <w:rPrChange w:id="7768" w:author="phuong vu" w:date="2018-11-25T21:55:00Z">
                  <w:rPr>
                    <w:del w:id="7769" w:author="phuong vu" w:date="2018-11-22T13:51:00Z"/>
                    <w:lang w:val="en-US"/>
                  </w:rPr>
                </w:rPrChange>
              </w:rPr>
            </w:pPr>
            <w:del w:id="7770" w:author="phuong vu" w:date="2018-11-22T13:51:00Z">
              <w:r w:rsidRPr="00BA3432" w:rsidDel="00C774DC">
                <w:rPr>
                  <w:rPrChange w:id="7771" w:author="phuong vu" w:date="2018-11-25T21:55:00Z">
                    <w:rPr>
                      <w:lang w:val="en-US"/>
                    </w:rPr>
                  </w:rPrChange>
                </w:rPr>
                <w:delText>Bước 1: Click “</w:delText>
              </w:r>
              <w:r w:rsidRPr="00BA3432" w:rsidDel="00C774DC">
                <w:rPr>
                  <w:i/>
                  <w:rPrChange w:id="7772" w:author="phuong vu" w:date="2018-11-25T21:55:00Z">
                    <w:rPr>
                      <w:i/>
                      <w:lang w:val="en-US"/>
                    </w:rPr>
                  </w:rPrChange>
                </w:rPr>
                <w:delText>Quản lí đơn hàng</w:delText>
              </w:r>
              <w:r w:rsidRPr="00BA3432" w:rsidDel="00C774DC">
                <w:rPr>
                  <w:rPrChange w:id="7773" w:author="phuong vu" w:date="2018-11-25T21:55:00Z">
                    <w:rPr>
                      <w:lang w:val="en-US"/>
                    </w:rPr>
                  </w:rPrChange>
                </w:rPr>
                <w:delText xml:space="preserve">” ở bên thanh menu cạnh trái và chọn </w:delText>
              </w:r>
              <w:r w:rsidR="00F22FF3" w:rsidRPr="00BA3432" w:rsidDel="00C774DC">
                <w:rPr>
                  <w:rPrChange w:id="7774" w:author="phuong vu" w:date="2018-11-25T21:55:00Z">
                    <w:rPr>
                      <w:lang w:val="en-US"/>
                    </w:rPr>
                  </w:rPrChange>
                </w:rPr>
                <w:delText>trạng thái của đơn hàng. Danh mục co</w:delText>
              </w:r>
              <w:r w:rsidR="005D16EE" w:rsidRPr="00BA3432" w:rsidDel="00C774DC">
                <w:rPr>
                  <w:rPrChange w:id="7775" w:author="phuong vu" w:date="2018-11-25T21:55:00Z">
                    <w:rPr>
                      <w:lang w:val="en-US"/>
                    </w:rPr>
                  </w:rPrChange>
                </w:rPr>
                <w:delText>n của quản lí</w:delText>
              </w:r>
              <w:r w:rsidR="00F22FF3" w:rsidRPr="00BA3432" w:rsidDel="00C774DC">
                <w:rPr>
                  <w:rPrChange w:id="7776" w:author="phuong vu" w:date="2018-11-25T21:55:00Z">
                    <w:rPr>
                      <w:lang w:val="en-US"/>
                    </w:rPr>
                  </w:rPrChange>
                </w:rPr>
                <w:delText xml:space="preserve"> đơn hàng được hiển thị như sau:</w:delText>
              </w:r>
              <w:bookmarkStart w:id="7777" w:name="_Toc530658404"/>
              <w:bookmarkStart w:id="7778" w:name="_Toc530662128"/>
              <w:bookmarkStart w:id="7779" w:name="_Toc530662595"/>
              <w:bookmarkEnd w:id="7777"/>
              <w:bookmarkEnd w:id="7778"/>
              <w:bookmarkEnd w:id="7779"/>
            </w:del>
          </w:p>
          <w:p w14:paraId="6088B676" w14:textId="0062F3F3" w:rsidR="00F22FF3" w:rsidRPr="00BA3432" w:rsidDel="00C774DC" w:rsidRDefault="00F22FF3">
            <w:pPr>
              <w:pStyle w:val="ListParagraph"/>
              <w:numPr>
                <w:ilvl w:val="0"/>
                <w:numId w:val="29"/>
              </w:numPr>
              <w:spacing w:line="276" w:lineRule="auto"/>
              <w:rPr>
                <w:del w:id="7780" w:author="phuong vu" w:date="2018-11-22T13:51:00Z"/>
                <w:rPrChange w:id="7781" w:author="phuong vu" w:date="2018-11-25T21:55:00Z">
                  <w:rPr>
                    <w:del w:id="7782" w:author="phuong vu" w:date="2018-11-22T13:51:00Z"/>
                    <w:lang w:val="en-US"/>
                  </w:rPr>
                </w:rPrChange>
              </w:rPr>
            </w:pPr>
            <w:del w:id="7783" w:author="phuong vu" w:date="2018-11-22T13:51:00Z">
              <w:r w:rsidRPr="00BA3432" w:rsidDel="00C774DC">
                <w:rPr>
                  <w:i/>
                  <w:rPrChange w:id="7784" w:author="phuong vu" w:date="2018-11-25T21:55:00Z">
                    <w:rPr>
                      <w:i/>
                      <w:lang w:val="en-US"/>
                    </w:rPr>
                  </w:rPrChange>
                </w:rPr>
                <w:delText>Nhân viên quản lí đơn hàng</w:delText>
              </w:r>
              <w:r w:rsidRPr="00BA3432" w:rsidDel="00C774DC">
                <w:rPr>
                  <w:rPrChange w:id="7785" w:author="phuong vu" w:date="2018-11-25T21:55:00Z">
                    <w:rPr>
                      <w:lang w:val="en-US"/>
                    </w:rPr>
                  </w:rPrChange>
                </w:rPr>
                <w:delText xml:space="preserve">: Đang chờ, </w:delText>
              </w:r>
              <w:r w:rsidR="00A65AD7" w:rsidRPr="00BA3432" w:rsidDel="00C774DC">
                <w:rPr>
                  <w:rPrChange w:id="7786" w:author="phuong vu" w:date="2018-11-25T21:55:00Z">
                    <w:rPr>
                      <w:lang w:val="en-US"/>
                    </w:rPr>
                  </w:rPrChange>
                </w:rPr>
                <w:delText xml:space="preserve">đang chờ xử lí, </w:delText>
              </w:r>
              <w:r w:rsidRPr="00BA3432" w:rsidDel="00C774DC">
                <w:rPr>
                  <w:rPrChange w:id="7787" w:author="phuong vu" w:date="2018-11-25T21:55:00Z">
                    <w:rPr>
                      <w:lang w:val="en-US"/>
                    </w:rPr>
                  </w:rPrChange>
                </w:rPr>
                <w:delText xml:space="preserve">đang xử lí, đã xử lí hoàn tất, </w:delText>
              </w:r>
              <w:r w:rsidR="00FF18BA" w:rsidRPr="00BA3432" w:rsidDel="00C774DC">
                <w:rPr>
                  <w:rPrChange w:id="7788" w:author="phuong vu" w:date="2018-11-25T21:55:00Z">
                    <w:rPr>
                      <w:lang w:val="en-US"/>
                    </w:rPr>
                  </w:rPrChange>
                </w:rPr>
                <w:delText xml:space="preserve">thành công, </w:delText>
              </w:r>
              <w:r w:rsidRPr="00BA3432" w:rsidDel="00C774DC">
                <w:rPr>
                  <w:rPrChange w:id="7789" w:author="phuong vu" w:date="2018-11-25T21:55:00Z">
                    <w:rPr>
                      <w:lang w:val="en-US"/>
                    </w:rPr>
                  </w:rPrChange>
                </w:rPr>
                <w:delText>đơn hàng bị hủy</w:delText>
              </w:r>
              <w:bookmarkStart w:id="7790" w:name="_Toc530658405"/>
              <w:bookmarkStart w:id="7791" w:name="_Toc530662129"/>
              <w:bookmarkStart w:id="7792" w:name="_Toc530662596"/>
              <w:bookmarkEnd w:id="7790"/>
              <w:bookmarkEnd w:id="7791"/>
              <w:bookmarkEnd w:id="7792"/>
            </w:del>
          </w:p>
          <w:p w14:paraId="08851568" w14:textId="4D1E3E9B" w:rsidR="00F22FF3" w:rsidRPr="00BA3432" w:rsidDel="00C774DC" w:rsidRDefault="00F22FF3">
            <w:pPr>
              <w:pStyle w:val="ListParagraph"/>
              <w:numPr>
                <w:ilvl w:val="0"/>
                <w:numId w:val="29"/>
              </w:numPr>
              <w:spacing w:line="276" w:lineRule="auto"/>
              <w:rPr>
                <w:del w:id="7793" w:author="phuong vu" w:date="2018-11-22T13:51:00Z"/>
                <w:i/>
                <w:rPrChange w:id="7794" w:author="phuong vu" w:date="2018-11-25T21:55:00Z">
                  <w:rPr>
                    <w:del w:id="7795" w:author="phuong vu" w:date="2018-11-22T13:51:00Z"/>
                    <w:i/>
                    <w:lang w:val="en-US"/>
                  </w:rPr>
                </w:rPrChange>
              </w:rPr>
            </w:pPr>
            <w:del w:id="7796" w:author="phuong vu" w:date="2018-11-22T13:51:00Z">
              <w:r w:rsidRPr="00BA3432" w:rsidDel="00C774DC">
                <w:rPr>
                  <w:i/>
                  <w:rPrChange w:id="7797" w:author="phuong vu" w:date="2018-11-25T21:55:00Z">
                    <w:rPr>
                      <w:i/>
                      <w:lang w:val="en-US"/>
                    </w:rPr>
                  </w:rPrChange>
                </w:rPr>
                <w:delText>Nhân viên xử lí đơn hàng:</w:delText>
              </w:r>
              <w:r w:rsidRPr="00BA3432" w:rsidDel="00C774DC">
                <w:rPr>
                  <w:rPrChange w:id="7798" w:author="phuong vu" w:date="2018-11-25T21:55:00Z">
                    <w:rPr>
                      <w:lang w:val="en-US"/>
                    </w:rPr>
                  </w:rPrChange>
                </w:rPr>
                <w:delText xml:space="preserve"> Đang xử lí, đã xử lí hoàn tất.</w:delText>
              </w:r>
              <w:bookmarkStart w:id="7799" w:name="_Toc530658406"/>
              <w:bookmarkStart w:id="7800" w:name="_Toc530662130"/>
              <w:bookmarkStart w:id="7801" w:name="_Toc530662597"/>
              <w:bookmarkEnd w:id="7799"/>
              <w:bookmarkEnd w:id="7800"/>
              <w:bookmarkEnd w:id="7801"/>
            </w:del>
          </w:p>
          <w:p w14:paraId="77E05192" w14:textId="1DEE82AA" w:rsidR="00F22FF3" w:rsidRPr="00BA3432" w:rsidDel="00C774DC" w:rsidRDefault="00F22FF3">
            <w:pPr>
              <w:spacing w:line="276" w:lineRule="auto"/>
              <w:rPr>
                <w:del w:id="7802" w:author="phuong vu" w:date="2018-11-22T13:51:00Z"/>
                <w:rPrChange w:id="7803" w:author="phuong vu" w:date="2018-11-25T21:55:00Z">
                  <w:rPr>
                    <w:del w:id="7804" w:author="phuong vu" w:date="2018-11-22T13:51:00Z"/>
                    <w:lang w:val="en-US"/>
                  </w:rPr>
                </w:rPrChange>
              </w:rPr>
            </w:pPr>
            <w:del w:id="7805" w:author="phuong vu" w:date="2018-11-22T13:51:00Z">
              <w:r w:rsidRPr="00BA3432" w:rsidDel="00C774DC">
                <w:rPr>
                  <w:rPrChange w:id="7806" w:author="phuong vu" w:date="2018-11-25T21:55:00Z">
                    <w:rPr>
                      <w:lang w:val="en-US"/>
                    </w:rPr>
                  </w:rPrChange>
                </w:rPr>
                <w:delText>Bước 2: Danh sách đơn hàng được hiển thị theo dạng bảng. Ở đây người dùng có thể tìm kiếm đơn hàng dựa trên các tiêu chí là các cột của bảng.</w:delText>
              </w:r>
              <w:bookmarkStart w:id="7807" w:name="_Toc530658407"/>
              <w:bookmarkStart w:id="7808" w:name="_Toc530662131"/>
              <w:bookmarkStart w:id="7809" w:name="_Toc530662598"/>
              <w:bookmarkEnd w:id="7807"/>
              <w:bookmarkEnd w:id="7808"/>
              <w:bookmarkEnd w:id="7809"/>
            </w:del>
          </w:p>
          <w:p w14:paraId="2FACF2B8" w14:textId="45A038A4" w:rsidR="00F22FF3" w:rsidRPr="00BA3432" w:rsidDel="00C774DC" w:rsidRDefault="00F22FF3">
            <w:pPr>
              <w:spacing w:line="276" w:lineRule="auto"/>
              <w:rPr>
                <w:del w:id="7810" w:author="phuong vu" w:date="2018-11-22T13:51:00Z"/>
                <w:rPrChange w:id="7811" w:author="phuong vu" w:date="2018-11-25T21:55:00Z">
                  <w:rPr>
                    <w:del w:id="7812" w:author="phuong vu" w:date="2018-11-22T13:51:00Z"/>
                    <w:lang w:val="en-US"/>
                  </w:rPr>
                </w:rPrChange>
              </w:rPr>
            </w:pPr>
            <w:del w:id="7813" w:author="phuong vu" w:date="2018-11-22T13:51:00Z">
              <w:r w:rsidRPr="00BA3432" w:rsidDel="00C774DC">
                <w:rPr>
                  <w:rPrChange w:id="7814" w:author="phuong vu" w:date="2018-11-25T21:55:00Z">
                    <w:rPr>
                      <w:lang w:val="en-US"/>
                    </w:rPr>
                  </w:rPrChange>
                </w:rPr>
                <w:delText xml:space="preserve">Bước 3: Khi người dùng </w:delText>
              </w:r>
              <w:r w:rsidR="00A06DD8" w:rsidRPr="00BA3432" w:rsidDel="00C774DC">
                <w:rPr>
                  <w:rPrChange w:id="7815" w:author="phuong vu" w:date="2018-11-25T21:55:00Z">
                    <w:rPr>
                      <w:lang w:val="en-US"/>
                    </w:rPr>
                  </w:rPrChange>
                </w:rPr>
                <w:delText>nhấn</w:delText>
              </w:r>
              <w:r w:rsidRPr="00BA3432" w:rsidDel="00C774DC">
                <w:rPr>
                  <w:rPrChange w:id="7816" w:author="phuong vu" w:date="2018-11-25T21:55: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7817" w:name="_Toc530658408"/>
              <w:bookmarkStart w:id="7818" w:name="_Toc530662132"/>
              <w:bookmarkStart w:id="7819" w:name="_Toc530662599"/>
              <w:bookmarkEnd w:id="7817"/>
              <w:bookmarkEnd w:id="7818"/>
              <w:bookmarkEnd w:id="7819"/>
            </w:del>
          </w:p>
          <w:p w14:paraId="02D2DBDA" w14:textId="2583A5F2" w:rsidR="00F22FF3" w:rsidRPr="00BA3432" w:rsidDel="00C774DC" w:rsidRDefault="00F22FF3">
            <w:pPr>
              <w:pStyle w:val="ListParagraph"/>
              <w:numPr>
                <w:ilvl w:val="0"/>
                <w:numId w:val="30"/>
              </w:numPr>
              <w:spacing w:line="276" w:lineRule="auto"/>
              <w:rPr>
                <w:del w:id="7820" w:author="phuong vu" w:date="2018-11-22T13:51:00Z"/>
                <w:rPrChange w:id="7821" w:author="phuong vu" w:date="2018-11-25T21:55:00Z">
                  <w:rPr>
                    <w:del w:id="7822" w:author="phuong vu" w:date="2018-11-22T13:51:00Z"/>
                    <w:lang w:val="en-US"/>
                  </w:rPr>
                </w:rPrChange>
              </w:rPr>
            </w:pPr>
            <w:del w:id="7823" w:author="phuong vu" w:date="2018-11-22T13:51:00Z">
              <w:r w:rsidRPr="00BA3432" w:rsidDel="00C774DC">
                <w:rPr>
                  <w:rPrChange w:id="7824" w:author="phuong vu" w:date="2018-11-25T21:55:00Z">
                    <w:rPr>
                      <w:lang w:val="en-US"/>
                    </w:rPr>
                  </w:rPrChange>
                </w:rPr>
                <w:delText>Trạng thái “</w:delText>
              </w:r>
              <w:r w:rsidRPr="00BA3432" w:rsidDel="00C774DC">
                <w:rPr>
                  <w:i/>
                  <w:rPrChange w:id="7825" w:author="phuong vu" w:date="2018-11-25T21:55:00Z">
                    <w:rPr>
                      <w:i/>
                      <w:lang w:val="en-US"/>
                    </w:rPr>
                  </w:rPrChange>
                </w:rPr>
                <w:delText>đang chờ</w:delText>
              </w:r>
              <w:r w:rsidRPr="00BA3432" w:rsidDel="00C774DC">
                <w:rPr>
                  <w:rPrChange w:id="7826" w:author="phuong vu" w:date="2018-11-25T21:55:00Z">
                    <w:rPr>
                      <w:lang w:val="en-US"/>
                    </w:rPr>
                  </w:rPrChange>
                </w:rPr>
                <w:delText xml:space="preserve">”: Nhân viên quản lí đơn hàng thực hiện chức năng chấp nhận, hủy đơn hàng. Nếu người dùng </w:delText>
              </w:r>
              <w:r w:rsidR="00A06DD8" w:rsidRPr="00BA3432" w:rsidDel="00C774DC">
                <w:rPr>
                  <w:rPrChange w:id="7827" w:author="phuong vu" w:date="2018-11-25T21:55:00Z">
                    <w:rPr>
                      <w:lang w:val="en-US"/>
                    </w:rPr>
                  </w:rPrChange>
                </w:rPr>
                <w:delText>nhấn</w:delText>
              </w:r>
              <w:r w:rsidRPr="00BA3432" w:rsidDel="00C774DC">
                <w:rPr>
                  <w:rPrChange w:id="7828" w:author="phuong vu" w:date="2018-11-25T21:55:00Z">
                    <w:rPr>
                      <w:lang w:val="en-US"/>
                    </w:rPr>
                  </w:rPrChange>
                </w:rPr>
                <w:delText xml:space="preserve"> “</w:delText>
              </w:r>
              <w:r w:rsidRPr="00BA3432" w:rsidDel="00C774DC">
                <w:rPr>
                  <w:i/>
                  <w:rPrChange w:id="7829" w:author="phuong vu" w:date="2018-11-25T21:55:00Z">
                    <w:rPr>
                      <w:i/>
                      <w:lang w:val="en-US"/>
                    </w:rPr>
                  </w:rPrChange>
                </w:rPr>
                <w:delText>chấp nhận</w:delText>
              </w:r>
              <w:r w:rsidRPr="00BA3432" w:rsidDel="00C774DC">
                <w:rPr>
                  <w:rPrChange w:id="7830" w:author="phuong vu" w:date="2018-11-25T21:55:00Z">
                    <w:rPr>
                      <w:lang w:val="en-US"/>
                    </w:rPr>
                  </w:rPrChange>
                </w:rPr>
                <w:delText>” trạng thái đơn s</w:delText>
              </w:r>
              <w:r w:rsidR="005D16EE" w:rsidRPr="00BA3432" w:rsidDel="00C774DC">
                <w:rPr>
                  <w:rPrChange w:id="7831" w:author="phuong vu" w:date="2018-11-25T21:55:00Z">
                    <w:rPr>
                      <w:lang w:val="en-US"/>
                    </w:rPr>
                  </w:rPrChange>
                </w:rPr>
                <w:delText>ẽ chuyển thành “</w:delText>
              </w:r>
              <w:r w:rsidR="005D16EE" w:rsidRPr="00BA3432" w:rsidDel="00C774DC">
                <w:rPr>
                  <w:i/>
                  <w:rPrChange w:id="7832" w:author="phuong vu" w:date="2018-11-25T21:55:00Z">
                    <w:rPr>
                      <w:i/>
                      <w:lang w:val="en-US"/>
                    </w:rPr>
                  </w:rPrChange>
                </w:rPr>
                <w:delText>đã chấp nhận</w:delText>
              </w:r>
              <w:r w:rsidR="005D16EE" w:rsidRPr="00BA3432" w:rsidDel="00C774DC">
                <w:rPr>
                  <w:rPrChange w:id="7833" w:author="phuong vu" w:date="2018-11-25T21:55:00Z">
                    <w:rPr>
                      <w:lang w:val="en-US"/>
                    </w:rPr>
                  </w:rPrChange>
                </w:rPr>
                <w:delText>” và tự động sinh ra một biên nhận tương ứng với đơn hàng ở trạng thái “</w:delText>
              </w:r>
              <w:r w:rsidR="005D16EE" w:rsidRPr="00BA3432" w:rsidDel="00C774DC">
                <w:rPr>
                  <w:i/>
                  <w:rPrChange w:id="7834" w:author="phuong vu" w:date="2018-11-25T21:55:00Z">
                    <w:rPr>
                      <w:i/>
                      <w:lang w:val="en-US"/>
                    </w:rPr>
                  </w:rPrChange>
                </w:rPr>
                <w:delText xml:space="preserve">đang chờ </w:delText>
              </w:r>
              <w:r w:rsidR="00C23007" w:rsidRPr="00BA3432" w:rsidDel="00C774DC">
                <w:rPr>
                  <w:i/>
                  <w:rPrChange w:id="7835" w:author="phuong vu" w:date="2018-11-25T21:55:00Z">
                    <w:rPr>
                      <w:i/>
                      <w:lang w:val="en-US"/>
                    </w:rPr>
                  </w:rPrChange>
                </w:rPr>
                <w:delText>nhận</w:delText>
              </w:r>
              <w:r w:rsidR="005D16EE" w:rsidRPr="00BA3432" w:rsidDel="00C774DC">
                <w:rPr>
                  <w:i/>
                  <w:rPrChange w:id="7836" w:author="phuong vu" w:date="2018-11-25T21:55:00Z">
                    <w:rPr>
                      <w:i/>
                      <w:lang w:val="en-US"/>
                    </w:rPr>
                  </w:rPrChange>
                </w:rPr>
                <w:delText xml:space="preserve"> đồ</w:delText>
              </w:r>
              <w:r w:rsidR="005D16EE" w:rsidRPr="00BA3432" w:rsidDel="00C774DC">
                <w:rPr>
                  <w:rPrChange w:id="7837" w:author="phuong vu" w:date="2018-11-25T21:55:00Z">
                    <w:rPr>
                      <w:lang w:val="en-US"/>
                    </w:rPr>
                  </w:rPrChange>
                </w:rPr>
                <w:delText xml:space="preserve">”. Nếu người dùng </w:delText>
              </w:r>
              <w:r w:rsidR="00A06DD8" w:rsidRPr="00BA3432" w:rsidDel="00C774DC">
                <w:rPr>
                  <w:rPrChange w:id="7838" w:author="phuong vu" w:date="2018-11-25T21:55:00Z">
                    <w:rPr>
                      <w:lang w:val="en-US"/>
                    </w:rPr>
                  </w:rPrChange>
                </w:rPr>
                <w:delText>nhấn</w:delText>
              </w:r>
              <w:r w:rsidR="005D16EE" w:rsidRPr="00BA3432" w:rsidDel="00C774DC">
                <w:rPr>
                  <w:rPrChange w:id="7839" w:author="phuong vu" w:date="2018-11-25T21:55:00Z">
                    <w:rPr>
                      <w:lang w:val="en-US"/>
                    </w:rPr>
                  </w:rPrChange>
                </w:rPr>
                <w:delText xml:space="preserve"> “</w:delText>
              </w:r>
              <w:r w:rsidR="005D16EE" w:rsidRPr="00BA3432" w:rsidDel="00C774DC">
                <w:rPr>
                  <w:i/>
                  <w:rPrChange w:id="7840" w:author="phuong vu" w:date="2018-11-25T21:55:00Z">
                    <w:rPr>
                      <w:i/>
                      <w:lang w:val="en-US"/>
                    </w:rPr>
                  </w:rPrChange>
                </w:rPr>
                <w:delText>hủy đơn</w:delText>
              </w:r>
              <w:r w:rsidR="005D16EE" w:rsidRPr="00BA3432" w:rsidDel="00C774DC">
                <w:rPr>
                  <w:rPrChange w:id="7841" w:author="phuong vu" w:date="2018-11-25T21:55:00Z">
                    <w:rPr>
                      <w:lang w:val="en-US"/>
                    </w:rPr>
                  </w:rPrChange>
                </w:rPr>
                <w:delText>”, đơn hàng sẽ chuyển trạng thái thành “</w:delText>
              </w:r>
              <w:r w:rsidR="005D16EE" w:rsidRPr="00BA3432" w:rsidDel="00C774DC">
                <w:rPr>
                  <w:i/>
                  <w:rPrChange w:id="7842" w:author="phuong vu" w:date="2018-11-25T21:55:00Z">
                    <w:rPr>
                      <w:i/>
                      <w:lang w:val="en-US"/>
                    </w:rPr>
                  </w:rPrChange>
                </w:rPr>
                <w:delText>đã hủy</w:delText>
              </w:r>
              <w:r w:rsidR="005D16EE" w:rsidRPr="00BA3432" w:rsidDel="00C774DC">
                <w:rPr>
                  <w:rPrChange w:id="7843" w:author="phuong vu" w:date="2018-11-25T21:55:00Z">
                    <w:rPr>
                      <w:lang w:val="en-US"/>
                    </w:rPr>
                  </w:rPrChange>
                </w:rPr>
                <w:delText>”.</w:delText>
              </w:r>
              <w:bookmarkStart w:id="7844" w:name="_Toc530658409"/>
              <w:bookmarkStart w:id="7845" w:name="_Toc530662133"/>
              <w:bookmarkStart w:id="7846" w:name="_Toc530662600"/>
              <w:bookmarkEnd w:id="7844"/>
              <w:bookmarkEnd w:id="7845"/>
              <w:bookmarkEnd w:id="7846"/>
            </w:del>
          </w:p>
          <w:p w14:paraId="202AA9EF" w14:textId="536D6BEE" w:rsidR="005D16EE" w:rsidRPr="00BA3432" w:rsidDel="00C774DC" w:rsidRDefault="009F6598">
            <w:pPr>
              <w:pStyle w:val="ListParagraph"/>
              <w:numPr>
                <w:ilvl w:val="0"/>
                <w:numId w:val="30"/>
              </w:numPr>
              <w:spacing w:line="276" w:lineRule="auto"/>
              <w:rPr>
                <w:del w:id="7847" w:author="phuong vu" w:date="2018-11-22T13:51:00Z"/>
                <w:rPrChange w:id="7848" w:author="phuong vu" w:date="2018-11-25T21:55:00Z">
                  <w:rPr>
                    <w:del w:id="7849" w:author="phuong vu" w:date="2018-11-22T13:51:00Z"/>
                    <w:lang w:val="en-US"/>
                  </w:rPr>
                </w:rPrChange>
              </w:rPr>
            </w:pPr>
            <w:del w:id="7850" w:author="phuong vu" w:date="2018-11-22T13:51:00Z">
              <w:r w:rsidRPr="00BA3432" w:rsidDel="00C774DC">
                <w:rPr>
                  <w:rPrChange w:id="7851" w:author="phuong vu" w:date="2018-11-25T21:55:00Z">
                    <w:rPr>
                      <w:lang w:val="en-US"/>
                    </w:rPr>
                  </w:rPrChange>
                </w:rPr>
                <w:delText>Trạng thái “</w:delText>
              </w:r>
              <w:r w:rsidR="00A65AD7" w:rsidRPr="00BA3432" w:rsidDel="00C774DC">
                <w:rPr>
                  <w:i/>
                  <w:rPrChange w:id="7852" w:author="phuong vu" w:date="2018-11-25T21:55:00Z">
                    <w:rPr>
                      <w:i/>
                      <w:lang w:val="en-US"/>
                    </w:rPr>
                  </w:rPrChange>
                </w:rPr>
                <w:delText>đang chờ xử lí</w:delText>
              </w:r>
              <w:r w:rsidRPr="00BA3432" w:rsidDel="00C774DC">
                <w:rPr>
                  <w:rPrChange w:id="7853" w:author="phuong vu" w:date="2018-11-25T21:55:00Z">
                    <w:rPr>
                      <w:lang w:val="en-US"/>
                    </w:rPr>
                  </w:rPrChange>
                </w:rPr>
                <w:delText>”</w:delText>
              </w:r>
              <w:r w:rsidR="00A65AD7" w:rsidRPr="00BA3432" w:rsidDel="00C774DC">
                <w:rPr>
                  <w:rPrChange w:id="7854" w:author="phuong vu" w:date="2018-11-25T21:55:00Z">
                    <w:rPr>
                      <w:lang w:val="en-US"/>
                    </w:rPr>
                  </w:rPrChange>
                </w:rPr>
                <w:delText xml:space="preserve">: Khi nhân viên xử lí đơn hàng </w:delText>
              </w:r>
              <w:r w:rsidR="00A06DD8" w:rsidRPr="00BA3432" w:rsidDel="00C774DC">
                <w:rPr>
                  <w:rPrChange w:id="7855" w:author="phuong vu" w:date="2018-11-25T21:55:00Z">
                    <w:rPr>
                      <w:lang w:val="en-US"/>
                    </w:rPr>
                  </w:rPrChange>
                </w:rPr>
                <w:delText>nhấn</w:delText>
              </w:r>
              <w:r w:rsidR="00A65AD7" w:rsidRPr="00BA3432" w:rsidDel="00C774DC">
                <w:rPr>
                  <w:rPrChange w:id="7856" w:author="phuong vu" w:date="2018-11-25T21:55:00Z">
                    <w:rPr>
                      <w:lang w:val="en-US"/>
                    </w:rPr>
                  </w:rPrChange>
                </w:rPr>
                <w:delText xml:space="preserve"> lên nút xử lí. Trạng thái đơn hàng chuyển thành </w:delText>
              </w:r>
              <w:r w:rsidR="00A65AD7" w:rsidRPr="00BA3432" w:rsidDel="00C774DC">
                <w:rPr>
                  <w:i/>
                  <w:rPrChange w:id="7857" w:author="phuong vu" w:date="2018-11-25T21:55:00Z">
                    <w:rPr>
                      <w:i/>
                      <w:lang w:val="en-US"/>
                    </w:rPr>
                  </w:rPrChange>
                </w:rPr>
                <w:delText>“đang xử lí</w:delText>
              </w:r>
              <w:r w:rsidR="00A65AD7" w:rsidRPr="00BA3432" w:rsidDel="00C774DC">
                <w:rPr>
                  <w:rPrChange w:id="7858" w:author="phuong vu" w:date="2018-11-25T21:55:00Z">
                    <w:rPr>
                      <w:lang w:val="en-US"/>
                    </w:rPr>
                  </w:rPrChange>
                </w:rPr>
                <w:delText>” và người dùng được gán thành người thực hiện đơn hàng đó.</w:delText>
              </w:r>
              <w:bookmarkStart w:id="7859" w:name="_Toc530658410"/>
              <w:bookmarkStart w:id="7860" w:name="_Toc530662134"/>
              <w:bookmarkStart w:id="7861" w:name="_Toc530662601"/>
              <w:bookmarkEnd w:id="7859"/>
              <w:bookmarkEnd w:id="7860"/>
              <w:bookmarkEnd w:id="7861"/>
            </w:del>
          </w:p>
          <w:p w14:paraId="043505DE" w14:textId="5BBF6FA0" w:rsidR="005B249F" w:rsidRPr="00BA3432" w:rsidDel="00C774DC" w:rsidRDefault="00A65AD7">
            <w:pPr>
              <w:pStyle w:val="ListParagraph"/>
              <w:numPr>
                <w:ilvl w:val="0"/>
                <w:numId w:val="30"/>
              </w:numPr>
              <w:spacing w:line="276" w:lineRule="auto"/>
              <w:rPr>
                <w:del w:id="7862" w:author="phuong vu" w:date="2018-11-22T13:51:00Z"/>
                <w:rPrChange w:id="7863" w:author="phuong vu" w:date="2018-11-25T21:55:00Z">
                  <w:rPr>
                    <w:del w:id="7864" w:author="phuong vu" w:date="2018-11-22T13:51:00Z"/>
                    <w:lang w:val="en-US"/>
                  </w:rPr>
                </w:rPrChange>
              </w:rPr>
            </w:pPr>
            <w:del w:id="7865" w:author="phuong vu" w:date="2018-11-22T13:51:00Z">
              <w:r w:rsidRPr="00BA3432" w:rsidDel="00C774DC">
                <w:rPr>
                  <w:rPrChange w:id="7866" w:author="phuong vu" w:date="2018-11-25T21:55:00Z">
                    <w:rPr>
                      <w:lang w:val="en-US"/>
                    </w:rPr>
                  </w:rPrChange>
                </w:rPr>
                <w:delText xml:space="preserve">Trạng thái </w:delText>
              </w:r>
              <w:r w:rsidRPr="00BA3432" w:rsidDel="00C774DC">
                <w:rPr>
                  <w:i/>
                  <w:rPrChange w:id="7867" w:author="phuong vu" w:date="2018-11-25T21:55:00Z">
                    <w:rPr>
                      <w:i/>
                      <w:lang w:val="en-US"/>
                    </w:rPr>
                  </w:rPrChange>
                </w:rPr>
                <w:delText xml:space="preserve">“đang xử lí”: </w:delText>
              </w:r>
              <w:r w:rsidRPr="00BA3432" w:rsidDel="00C774DC">
                <w:rPr>
                  <w:rPrChange w:id="7868" w:author="phuong vu" w:date="2018-11-25T21:55:00Z">
                    <w:rPr>
                      <w:lang w:val="en-US"/>
                    </w:rPr>
                  </w:rPrChange>
                </w:rPr>
                <w:delText xml:space="preserve">Khi nhân viên xử lí đơn hàng </w:delText>
              </w:r>
              <w:r w:rsidR="00A06DD8" w:rsidRPr="00BA3432" w:rsidDel="00C774DC">
                <w:rPr>
                  <w:rPrChange w:id="7869" w:author="phuong vu" w:date="2018-11-25T21:55:00Z">
                    <w:rPr>
                      <w:lang w:val="en-US"/>
                    </w:rPr>
                  </w:rPrChange>
                </w:rPr>
                <w:delText>nhấn</w:delText>
              </w:r>
              <w:r w:rsidRPr="00BA3432" w:rsidDel="00C774DC">
                <w:rPr>
                  <w:rPrChange w:id="7870" w:author="phuong vu" w:date="2018-11-25T21:55:00Z">
                    <w:rPr>
                      <w:lang w:val="en-US"/>
                    </w:rPr>
                  </w:rPrChange>
                </w:rPr>
                <w:delText xml:space="preserve"> lên nút hoàn tất. Trạng thái đơn hàng chuyển thành </w:delText>
              </w:r>
              <w:r w:rsidRPr="00BA3432" w:rsidDel="00C774DC">
                <w:rPr>
                  <w:i/>
                  <w:rPrChange w:id="7871" w:author="phuong vu" w:date="2018-11-25T21:55:00Z">
                    <w:rPr>
                      <w:i/>
                      <w:lang w:val="en-US"/>
                    </w:rPr>
                  </w:rPrChange>
                </w:rPr>
                <w:delText>“đã xử lí hoàn tất”.</w:delText>
              </w:r>
              <w:r w:rsidR="005B249F" w:rsidRPr="00BA3432" w:rsidDel="00C774DC">
                <w:rPr>
                  <w:i/>
                  <w:rPrChange w:id="7872" w:author="phuong vu" w:date="2018-11-25T21:55:00Z">
                    <w:rPr>
                      <w:i/>
                      <w:lang w:val="en-US"/>
                    </w:rPr>
                  </w:rPrChange>
                </w:rPr>
                <w:delText xml:space="preserve"> </w:delText>
              </w:r>
              <w:r w:rsidR="005B249F" w:rsidRPr="00BA3432" w:rsidDel="00C774DC">
                <w:rPr>
                  <w:rPrChange w:id="7873" w:author="phuong vu" w:date="2018-11-25T21:55:00Z">
                    <w:rPr>
                      <w:lang w:val="en-US"/>
                    </w:rPr>
                  </w:rPrChange>
                </w:rPr>
                <w:delText xml:space="preserve"> Và chỉ nhân viên thực hiện đơn hàng đó mới thấy được nút hoàn tất. Biên nhận của đơn hàng chuyển trạng thái thành </w:delText>
              </w:r>
              <w:r w:rsidR="005B249F" w:rsidRPr="00BA3432" w:rsidDel="00C774DC">
                <w:rPr>
                  <w:i/>
                  <w:rPrChange w:id="7874" w:author="phuong vu" w:date="2018-11-25T21:55:00Z">
                    <w:rPr>
                      <w:i/>
                      <w:lang w:val="en-US"/>
                    </w:rPr>
                  </w:rPrChange>
                </w:rPr>
                <w:delText xml:space="preserve">“đang chờ trả đồ”. </w:delText>
              </w:r>
              <w:bookmarkStart w:id="7875" w:name="_Toc530658411"/>
              <w:bookmarkStart w:id="7876" w:name="_Toc530662135"/>
              <w:bookmarkStart w:id="7877" w:name="_Toc530662602"/>
              <w:bookmarkEnd w:id="7875"/>
              <w:bookmarkEnd w:id="7876"/>
              <w:bookmarkEnd w:id="7877"/>
            </w:del>
          </w:p>
          <w:p w14:paraId="54251747" w14:textId="63296290" w:rsidR="005B249F" w:rsidRPr="00BA3432" w:rsidDel="00C774DC" w:rsidRDefault="005B249F">
            <w:pPr>
              <w:pStyle w:val="ListParagraph"/>
              <w:numPr>
                <w:ilvl w:val="0"/>
                <w:numId w:val="30"/>
              </w:numPr>
              <w:spacing w:line="276" w:lineRule="auto"/>
              <w:rPr>
                <w:del w:id="7878" w:author="phuong vu" w:date="2018-11-22T13:51:00Z"/>
                <w:rPrChange w:id="7879" w:author="phuong vu" w:date="2018-11-25T21:55:00Z">
                  <w:rPr>
                    <w:del w:id="7880" w:author="phuong vu" w:date="2018-11-22T13:51:00Z"/>
                    <w:lang w:val="en-US"/>
                  </w:rPr>
                </w:rPrChange>
              </w:rPr>
            </w:pPr>
            <w:del w:id="7881" w:author="phuong vu" w:date="2018-11-22T13:51:00Z">
              <w:r w:rsidRPr="00BA3432" w:rsidDel="00C774DC">
                <w:rPr>
                  <w:rPrChange w:id="7882" w:author="phuong vu" w:date="2018-11-25T21:55:00Z">
                    <w:rPr>
                      <w:lang w:val="en-US"/>
                    </w:rPr>
                  </w:rPrChange>
                </w:rPr>
                <w:delText xml:space="preserve">Trạng thái </w:delText>
              </w:r>
              <w:r w:rsidRPr="00BA3432" w:rsidDel="00C774DC">
                <w:rPr>
                  <w:i/>
                  <w:rPrChange w:id="7883" w:author="phuong vu" w:date="2018-11-25T21:55:00Z">
                    <w:rPr>
                      <w:i/>
                      <w:lang w:val="en-US"/>
                    </w:rPr>
                  </w:rPrChange>
                </w:rPr>
                <w:delText xml:space="preserve">“đã xử lí hoàn tất”: </w:delText>
              </w:r>
              <w:r w:rsidRPr="00BA3432" w:rsidDel="00C774DC">
                <w:rPr>
                  <w:rPrChange w:id="7884" w:author="phuong vu" w:date="2018-11-25T21:55:00Z">
                    <w:rPr>
                      <w:lang w:val="en-US"/>
                    </w:rPr>
                  </w:rPrChange>
                </w:rPr>
                <w:delText xml:space="preserve">Nhân viên quản lí đơn hàng có thể </w:delText>
              </w:r>
              <w:r w:rsidR="00A06DD8" w:rsidRPr="00BA3432" w:rsidDel="00C774DC">
                <w:rPr>
                  <w:rPrChange w:id="7885" w:author="phuong vu" w:date="2018-11-25T21:55:00Z">
                    <w:rPr>
                      <w:lang w:val="en-US"/>
                    </w:rPr>
                  </w:rPrChange>
                </w:rPr>
                <w:delText>nhấn</w:delText>
              </w:r>
              <w:r w:rsidRPr="00BA3432" w:rsidDel="00C774DC">
                <w:rPr>
                  <w:rPrChange w:id="7886" w:author="phuong vu" w:date="2018-11-25T21:55:00Z">
                    <w:rPr>
                      <w:lang w:val="en-US"/>
                    </w:rPr>
                  </w:rPrChange>
                </w:rPr>
                <w:delText xml:space="preserve"> lên nút tạo hóa đơn để sinh hóa đơn dựa trên biên nhận.</w:delText>
              </w:r>
              <w:bookmarkStart w:id="7887" w:name="_Toc530658412"/>
              <w:bookmarkStart w:id="7888" w:name="_Toc530662136"/>
              <w:bookmarkStart w:id="7889" w:name="_Toc530662603"/>
              <w:bookmarkEnd w:id="7887"/>
              <w:bookmarkEnd w:id="7888"/>
              <w:bookmarkEnd w:id="7889"/>
            </w:del>
          </w:p>
        </w:tc>
        <w:bookmarkStart w:id="7890" w:name="_Toc530658413"/>
        <w:bookmarkStart w:id="7891" w:name="_Toc530662137"/>
        <w:bookmarkStart w:id="7892" w:name="_Toc530662604"/>
        <w:bookmarkEnd w:id="7890"/>
        <w:bookmarkEnd w:id="7891"/>
        <w:bookmarkEnd w:id="7892"/>
      </w:tr>
      <w:tr w:rsidR="005D16EE" w:rsidRPr="00BA3432" w:rsidDel="00C774DC" w14:paraId="4879CE07" w14:textId="4D44C60B" w:rsidTr="007C127C">
        <w:trPr>
          <w:del w:id="7893" w:author="phuong vu" w:date="2018-11-22T13:51:00Z"/>
        </w:trPr>
        <w:tc>
          <w:tcPr>
            <w:tcW w:w="2425" w:type="dxa"/>
          </w:tcPr>
          <w:p w14:paraId="09F6E04E" w14:textId="6129CA40" w:rsidR="00730F28" w:rsidRPr="00BA3432" w:rsidDel="00C774DC" w:rsidRDefault="00730F28">
            <w:pPr>
              <w:spacing w:line="276" w:lineRule="auto"/>
              <w:rPr>
                <w:del w:id="7894" w:author="phuong vu" w:date="2018-11-22T13:51:00Z"/>
                <w:b/>
                <w:rPrChange w:id="7895" w:author="phuong vu" w:date="2018-11-25T21:55:00Z">
                  <w:rPr>
                    <w:del w:id="7896" w:author="phuong vu" w:date="2018-11-22T13:51:00Z"/>
                    <w:b/>
                  </w:rPr>
                </w:rPrChange>
              </w:rPr>
            </w:pPr>
            <w:del w:id="7897" w:author="phuong vu" w:date="2018-11-22T13:51:00Z">
              <w:r w:rsidRPr="00BA3432" w:rsidDel="00C774DC">
                <w:rPr>
                  <w:b/>
                  <w:rPrChange w:id="7898" w:author="phuong vu" w:date="2018-11-25T21:55:00Z">
                    <w:rPr>
                      <w:b/>
                    </w:rPr>
                  </w:rPrChange>
                </w:rPr>
                <w:delText>Kết quả</w:delText>
              </w:r>
              <w:bookmarkStart w:id="7899" w:name="_Toc530658414"/>
              <w:bookmarkStart w:id="7900" w:name="_Toc530662138"/>
              <w:bookmarkStart w:id="7901" w:name="_Toc530662605"/>
              <w:bookmarkEnd w:id="7899"/>
              <w:bookmarkEnd w:id="7900"/>
              <w:bookmarkEnd w:id="7901"/>
            </w:del>
          </w:p>
        </w:tc>
        <w:tc>
          <w:tcPr>
            <w:tcW w:w="6686" w:type="dxa"/>
          </w:tcPr>
          <w:p w14:paraId="1C92C4EF" w14:textId="5C1783D5" w:rsidR="00730F28" w:rsidRPr="00BA3432" w:rsidDel="00C774DC" w:rsidRDefault="003752F8">
            <w:pPr>
              <w:spacing w:line="276" w:lineRule="auto"/>
              <w:jc w:val="left"/>
              <w:rPr>
                <w:del w:id="7902" w:author="phuong vu" w:date="2018-11-22T13:51:00Z"/>
                <w:rPrChange w:id="7903" w:author="phuong vu" w:date="2018-11-25T21:55:00Z">
                  <w:rPr>
                    <w:del w:id="7904" w:author="phuong vu" w:date="2018-11-22T13:51:00Z"/>
                    <w:lang w:val="en-US"/>
                  </w:rPr>
                </w:rPrChange>
              </w:rPr>
            </w:pPr>
            <w:del w:id="7905" w:author="phuong vu" w:date="2018-11-22T13:51:00Z">
              <w:r w:rsidRPr="00BA3432" w:rsidDel="00C774DC">
                <w:rPr>
                  <w:rPrChange w:id="7906" w:author="phuong vu" w:date="2018-11-25T21:55:00Z">
                    <w:rPr>
                      <w:lang w:val="en-US"/>
                    </w:rPr>
                  </w:rPrChange>
                </w:rPr>
                <w:delText>Hiển thị thông tin tất cả đơn hàng dưới dạng bảng.</w:delText>
              </w:r>
              <w:bookmarkStart w:id="7907" w:name="_Toc530658415"/>
              <w:bookmarkStart w:id="7908" w:name="_Toc530662139"/>
              <w:bookmarkStart w:id="7909" w:name="_Toc530662606"/>
              <w:bookmarkEnd w:id="7907"/>
              <w:bookmarkEnd w:id="7908"/>
              <w:bookmarkEnd w:id="7909"/>
            </w:del>
          </w:p>
          <w:p w14:paraId="5F07C768" w14:textId="201B2AC7" w:rsidR="003752F8" w:rsidRPr="00BA3432" w:rsidDel="00C774DC" w:rsidRDefault="003752F8">
            <w:pPr>
              <w:spacing w:line="276" w:lineRule="auto"/>
              <w:jc w:val="left"/>
              <w:rPr>
                <w:del w:id="7910" w:author="phuong vu" w:date="2018-11-22T13:51:00Z"/>
                <w:rPrChange w:id="7911" w:author="phuong vu" w:date="2018-11-25T21:55:00Z">
                  <w:rPr>
                    <w:del w:id="7912" w:author="phuong vu" w:date="2018-11-22T13:51:00Z"/>
                    <w:lang w:val="en-US"/>
                  </w:rPr>
                </w:rPrChange>
              </w:rPr>
            </w:pPr>
            <w:del w:id="7913" w:author="phuong vu" w:date="2018-11-22T13:51:00Z">
              <w:r w:rsidRPr="00BA3432" w:rsidDel="00C774DC">
                <w:rPr>
                  <w:rPrChange w:id="7914" w:author="phuong vu" w:date="2018-11-25T21:55:00Z">
                    <w:rPr>
                      <w:lang w:val="en-US"/>
                    </w:rPr>
                  </w:rPrChange>
                </w:rPr>
                <w:delText xml:space="preserve">Khi </w:delText>
              </w:r>
              <w:r w:rsidR="00A06DD8" w:rsidRPr="00BA3432" w:rsidDel="00C774DC">
                <w:rPr>
                  <w:rPrChange w:id="7915" w:author="phuong vu" w:date="2018-11-25T21:55:00Z">
                    <w:rPr>
                      <w:lang w:val="en-US"/>
                    </w:rPr>
                  </w:rPrChange>
                </w:rPr>
                <w:delText>nhấn</w:delText>
              </w:r>
              <w:r w:rsidRPr="00BA3432" w:rsidDel="00C774DC">
                <w:rPr>
                  <w:rPrChange w:id="7916" w:author="phuong vu" w:date="2018-11-25T21:55:00Z">
                    <w:rPr>
                      <w:lang w:val="en-US"/>
                    </w:rPr>
                  </w:rPrChange>
                </w:rPr>
                <w:delText xml:space="preserve"> vào tên khách hàng hiển thị chi tiết đơn hàng.</w:delText>
              </w:r>
              <w:bookmarkStart w:id="7917" w:name="_Toc530658416"/>
              <w:bookmarkStart w:id="7918" w:name="_Toc530662140"/>
              <w:bookmarkStart w:id="7919" w:name="_Toc530662607"/>
              <w:bookmarkEnd w:id="7917"/>
              <w:bookmarkEnd w:id="7918"/>
              <w:bookmarkEnd w:id="7919"/>
            </w:del>
          </w:p>
        </w:tc>
        <w:bookmarkStart w:id="7920" w:name="_Toc530658417"/>
        <w:bookmarkStart w:id="7921" w:name="_Toc530662141"/>
        <w:bookmarkStart w:id="7922" w:name="_Toc530662608"/>
        <w:bookmarkEnd w:id="7920"/>
        <w:bookmarkEnd w:id="7921"/>
        <w:bookmarkEnd w:id="7922"/>
      </w:tr>
      <w:tr w:rsidR="005D16EE" w:rsidRPr="00BA3432" w:rsidDel="00C774DC" w14:paraId="759C3D38" w14:textId="1C88500C" w:rsidTr="007C127C">
        <w:trPr>
          <w:del w:id="7923" w:author="phuong vu" w:date="2018-11-22T13:51:00Z"/>
        </w:trPr>
        <w:tc>
          <w:tcPr>
            <w:tcW w:w="2425" w:type="dxa"/>
          </w:tcPr>
          <w:p w14:paraId="03E1B5F1" w14:textId="44F95410" w:rsidR="00730F28" w:rsidRPr="00BA3432" w:rsidDel="00C774DC" w:rsidRDefault="00730F28">
            <w:pPr>
              <w:spacing w:line="276" w:lineRule="auto"/>
              <w:rPr>
                <w:del w:id="7924" w:author="phuong vu" w:date="2018-11-22T13:51:00Z"/>
                <w:b/>
                <w:rPrChange w:id="7925" w:author="phuong vu" w:date="2018-11-25T21:55:00Z">
                  <w:rPr>
                    <w:del w:id="7926" w:author="phuong vu" w:date="2018-11-22T13:51:00Z"/>
                    <w:b/>
                  </w:rPr>
                </w:rPrChange>
              </w:rPr>
            </w:pPr>
            <w:del w:id="7927" w:author="phuong vu" w:date="2018-11-22T13:51:00Z">
              <w:r w:rsidRPr="00BA3432" w:rsidDel="00C774DC">
                <w:rPr>
                  <w:b/>
                  <w:rPrChange w:id="7928" w:author="phuong vu" w:date="2018-11-25T21:55:00Z">
                    <w:rPr>
                      <w:b/>
                    </w:rPr>
                  </w:rPrChange>
                </w:rPr>
                <w:delText>Ghi chú</w:delText>
              </w:r>
              <w:bookmarkStart w:id="7929" w:name="_Toc530658418"/>
              <w:bookmarkStart w:id="7930" w:name="_Toc530662142"/>
              <w:bookmarkStart w:id="7931" w:name="_Toc530662609"/>
              <w:bookmarkEnd w:id="7929"/>
              <w:bookmarkEnd w:id="7930"/>
              <w:bookmarkEnd w:id="7931"/>
            </w:del>
          </w:p>
        </w:tc>
        <w:tc>
          <w:tcPr>
            <w:tcW w:w="6686" w:type="dxa"/>
          </w:tcPr>
          <w:p w14:paraId="050D9866" w14:textId="2C1AD5C9" w:rsidR="00730F28" w:rsidRPr="00BA3432" w:rsidDel="00C774DC" w:rsidRDefault="00730F28">
            <w:pPr>
              <w:keepNext/>
              <w:spacing w:line="276" w:lineRule="auto"/>
              <w:rPr>
                <w:del w:id="7932" w:author="phuong vu" w:date="2018-11-22T13:51:00Z"/>
                <w:rPrChange w:id="7933" w:author="phuong vu" w:date="2018-11-25T21:55:00Z">
                  <w:rPr>
                    <w:del w:id="7934" w:author="phuong vu" w:date="2018-11-22T13:51:00Z"/>
                  </w:rPr>
                </w:rPrChange>
              </w:rPr>
            </w:pPr>
            <w:bookmarkStart w:id="7935" w:name="_Toc530658419"/>
            <w:bookmarkStart w:id="7936" w:name="_Toc530662143"/>
            <w:bookmarkStart w:id="7937" w:name="_Toc530662610"/>
            <w:bookmarkEnd w:id="7935"/>
            <w:bookmarkEnd w:id="7936"/>
            <w:bookmarkEnd w:id="7937"/>
          </w:p>
        </w:tc>
        <w:bookmarkStart w:id="7938" w:name="_Toc530658420"/>
        <w:bookmarkStart w:id="7939" w:name="_Toc530662144"/>
        <w:bookmarkStart w:id="7940" w:name="_Toc530662611"/>
        <w:bookmarkEnd w:id="7938"/>
        <w:bookmarkEnd w:id="7939"/>
        <w:bookmarkEnd w:id="7940"/>
      </w:tr>
    </w:tbl>
    <w:p w14:paraId="4A61CF49" w14:textId="34738F89" w:rsidR="00730F28" w:rsidRPr="00BA3432" w:rsidDel="00C774DC" w:rsidRDefault="00730F28">
      <w:pPr>
        <w:spacing w:line="276" w:lineRule="auto"/>
        <w:rPr>
          <w:del w:id="7941" w:author="phuong vu" w:date="2018-11-22T13:51:00Z"/>
          <w:rPrChange w:id="7942" w:author="phuong vu" w:date="2018-11-25T21:55:00Z">
            <w:rPr>
              <w:del w:id="7943" w:author="phuong vu" w:date="2018-11-22T13:51:00Z"/>
            </w:rPr>
          </w:rPrChange>
        </w:rPr>
        <w:pPrChange w:id="7944" w:author="phuong vu" w:date="2018-11-23T13:48:00Z">
          <w:pPr/>
        </w:pPrChange>
      </w:pPr>
      <w:bookmarkStart w:id="7945" w:name="_Toc530658421"/>
      <w:bookmarkStart w:id="7946" w:name="_Toc530662145"/>
      <w:bookmarkStart w:id="7947" w:name="_Toc530662612"/>
      <w:bookmarkEnd w:id="7945"/>
      <w:bookmarkEnd w:id="7946"/>
      <w:bookmarkEnd w:id="7947"/>
    </w:p>
    <w:p w14:paraId="779E8A83" w14:textId="423999C1" w:rsidR="00730F28" w:rsidRPr="00BA3432" w:rsidDel="00C774DC" w:rsidRDefault="00730F28">
      <w:pPr>
        <w:pStyle w:val="Heading4"/>
        <w:spacing w:line="276" w:lineRule="auto"/>
        <w:rPr>
          <w:del w:id="7948" w:author="phuong vu" w:date="2018-11-22T13:51:00Z"/>
          <w:rFonts w:cstheme="majorHAnsi"/>
          <w:rPrChange w:id="7949" w:author="phuong vu" w:date="2018-11-25T21:55:00Z">
            <w:rPr>
              <w:del w:id="7950" w:author="phuong vu" w:date="2018-11-22T13:51:00Z"/>
            </w:rPr>
          </w:rPrChange>
        </w:rPr>
        <w:pPrChange w:id="7951" w:author="phuong vu" w:date="2018-11-23T13:48:00Z">
          <w:pPr>
            <w:pStyle w:val="Heading4"/>
          </w:pPr>
        </w:pPrChange>
      </w:pPr>
      <w:del w:id="7952" w:author="phuong vu" w:date="2018-11-22T13:51:00Z">
        <w:r w:rsidRPr="00BA3432" w:rsidDel="00C774DC">
          <w:rPr>
            <w:rFonts w:cstheme="majorHAnsi"/>
            <w:b w:val="0"/>
            <w:iCs w:val="0"/>
            <w:rPrChange w:id="7953" w:author="phuong vu" w:date="2018-11-25T21:55:00Z">
              <w:rPr>
                <w:b w:val="0"/>
                <w:iCs w:val="0"/>
                <w:lang w:val="en-US"/>
              </w:rPr>
            </w:rPrChange>
          </w:rPr>
          <w:delText xml:space="preserve"> </w:delText>
        </w:r>
        <w:r w:rsidR="00FC2466" w:rsidRPr="00AD0E2E" w:rsidDel="00C774DC">
          <w:rPr>
            <w:rFonts w:cstheme="majorHAnsi"/>
            <w:b w:val="0"/>
            <w:iCs w:val="0"/>
          </w:rPr>
          <w:delText>Qu</w:delText>
        </w:r>
        <w:r w:rsidR="00FC2466" w:rsidRPr="00BA3432" w:rsidDel="00C774DC">
          <w:rPr>
            <w:rFonts w:cstheme="majorHAnsi"/>
            <w:b w:val="0"/>
            <w:iCs w:val="0"/>
            <w:rPrChange w:id="7954" w:author="phuong vu" w:date="2018-11-25T21:55:00Z">
              <w:rPr>
                <w:b w:val="0"/>
                <w:iCs w:val="0"/>
              </w:rPr>
            </w:rPrChange>
          </w:rPr>
          <w:delText>ản lí biên nhận</w:delText>
        </w:r>
        <w:bookmarkStart w:id="7955" w:name="_Toc530658422"/>
        <w:bookmarkStart w:id="7956" w:name="_Toc530662146"/>
        <w:bookmarkStart w:id="7957" w:name="_Toc530662613"/>
        <w:bookmarkEnd w:id="7955"/>
        <w:bookmarkEnd w:id="7956"/>
        <w:bookmarkEnd w:id="7957"/>
      </w:del>
    </w:p>
    <w:tbl>
      <w:tblPr>
        <w:tblStyle w:val="TableGrid"/>
        <w:tblW w:w="0" w:type="auto"/>
        <w:tblLook w:val="04A0" w:firstRow="1" w:lastRow="0" w:firstColumn="1" w:lastColumn="0" w:noHBand="0" w:noVBand="1"/>
      </w:tblPr>
      <w:tblGrid>
        <w:gridCol w:w="2346"/>
        <w:gridCol w:w="6431"/>
      </w:tblGrid>
      <w:tr w:rsidR="00FF18BA" w:rsidRPr="00BA3432" w:rsidDel="00C774DC" w14:paraId="6FC5B3E1" w14:textId="70FD906F" w:rsidTr="00A06DD8">
        <w:trPr>
          <w:del w:id="7958" w:author="phuong vu" w:date="2018-11-22T13:51:00Z"/>
        </w:trPr>
        <w:tc>
          <w:tcPr>
            <w:tcW w:w="2425" w:type="dxa"/>
          </w:tcPr>
          <w:p w14:paraId="46ECC2AC" w14:textId="52D9A0B5" w:rsidR="00F5523F" w:rsidRPr="00BA3432" w:rsidDel="00C774DC" w:rsidRDefault="00F5523F">
            <w:pPr>
              <w:spacing w:line="276" w:lineRule="auto"/>
              <w:rPr>
                <w:del w:id="7959" w:author="phuong vu" w:date="2018-11-22T13:51:00Z"/>
                <w:b/>
                <w:rPrChange w:id="7960" w:author="phuong vu" w:date="2018-11-25T21:55:00Z">
                  <w:rPr>
                    <w:del w:id="7961" w:author="phuong vu" w:date="2018-11-22T13:51:00Z"/>
                    <w:b/>
                  </w:rPr>
                </w:rPrChange>
              </w:rPr>
            </w:pPr>
            <w:del w:id="7962" w:author="phuong vu" w:date="2018-11-22T13:51:00Z">
              <w:r w:rsidRPr="00BA3432" w:rsidDel="00C774DC">
                <w:rPr>
                  <w:b/>
                  <w:rPrChange w:id="7963" w:author="phuong vu" w:date="2018-11-25T21:55:00Z">
                    <w:rPr>
                      <w:b/>
                    </w:rPr>
                  </w:rPrChange>
                </w:rPr>
                <w:delText>Mã yêu cầu</w:delText>
              </w:r>
              <w:bookmarkStart w:id="7964" w:name="_Toc530658423"/>
              <w:bookmarkStart w:id="7965" w:name="_Toc530662147"/>
              <w:bookmarkStart w:id="7966" w:name="_Toc530662614"/>
              <w:bookmarkEnd w:id="7964"/>
              <w:bookmarkEnd w:id="7965"/>
              <w:bookmarkEnd w:id="7966"/>
            </w:del>
          </w:p>
        </w:tc>
        <w:tc>
          <w:tcPr>
            <w:tcW w:w="6686" w:type="dxa"/>
          </w:tcPr>
          <w:p w14:paraId="03F52CD6" w14:textId="7EDFF66C" w:rsidR="00F5523F" w:rsidRPr="00BA3432" w:rsidDel="00C774DC" w:rsidRDefault="00F5523F">
            <w:pPr>
              <w:spacing w:line="276" w:lineRule="auto"/>
              <w:rPr>
                <w:del w:id="7967" w:author="phuong vu" w:date="2018-11-22T13:51:00Z"/>
                <w:rPrChange w:id="7968" w:author="phuong vu" w:date="2018-11-25T21:55:00Z">
                  <w:rPr>
                    <w:del w:id="7969" w:author="phuong vu" w:date="2018-11-22T13:51:00Z"/>
                    <w:lang w:val="en-US"/>
                  </w:rPr>
                </w:rPrChange>
              </w:rPr>
            </w:pPr>
            <w:del w:id="7970" w:author="phuong vu" w:date="2018-11-22T13:51:00Z">
              <w:r w:rsidRPr="00BA3432" w:rsidDel="00C774DC">
                <w:rPr>
                  <w:rPrChange w:id="7971" w:author="phuong vu" w:date="2018-11-25T21:55:00Z">
                    <w:rPr>
                      <w:lang w:val="en-US"/>
                    </w:rPr>
                  </w:rPrChange>
                </w:rPr>
                <w:delText>GU_02</w:delText>
              </w:r>
              <w:bookmarkStart w:id="7972" w:name="_Toc530658424"/>
              <w:bookmarkStart w:id="7973" w:name="_Toc530662148"/>
              <w:bookmarkStart w:id="7974" w:name="_Toc530662615"/>
              <w:bookmarkEnd w:id="7972"/>
              <w:bookmarkEnd w:id="7973"/>
              <w:bookmarkEnd w:id="7974"/>
            </w:del>
          </w:p>
        </w:tc>
        <w:bookmarkStart w:id="7975" w:name="_Toc530658425"/>
        <w:bookmarkStart w:id="7976" w:name="_Toc530662149"/>
        <w:bookmarkStart w:id="7977" w:name="_Toc530662616"/>
        <w:bookmarkEnd w:id="7975"/>
        <w:bookmarkEnd w:id="7976"/>
        <w:bookmarkEnd w:id="7977"/>
      </w:tr>
      <w:tr w:rsidR="00FF18BA" w:rsidRPr="00BA3432" w:rsidDel="00C774DC" w14:paraId="1A15FD9B" w14:textId="6DBC9254" w:rsidTr="00A06DD8">
        <w:trPr>
          <w:del w:id="7978" w:author="phuong vu" w:date="2018-11-22T13:51:00Z"/>
        </w:trPr>
        <w:tc>
          <w:tcPr>
            <w:tcW w:w="2425" w:type="dxa"/>
          </w:tcPr>
          <w:p w14:paraId="0E92AA0A" w14:textId="35291609" w:rsidR="00F5523F" w:rsidRPr="00BA3432" w:rsidDel="00C774DC" w:rsidRDefault="00F5523F">
            <w:pPr>
              <w:spacing w:line="276" w:lineRule="auto"/>
              <w:rPr>
                <w:del w:id="7979" w:author="phuong vu" w:date="2018-11-22T13:51:00Z"/>
                <w:b/>
                <w:rPrChange w:id="7980" w:author="phuong vu" w:date="2018-11-25T21:55:00Z">
                  <w:rPr>
                    <w:del w:id="7981" w:author="phuong vu" w:date="2018-11-22T13:51:00Z"/>
                    <w:b/>
                  </w:rPr>
                </w:rPrChange>
              </w:rPr>
            </w:pPr>
            <w:del w:id="7982" w:author="phuong vu" w:date="2018-11-22T13:51:00Z">
              <w:r w:rsidRPr="00BA3432" w:rsidDel="00C774DC">
                <w:rPr>
                  <w:b/>
                  <w:rPrChange w:id="7983" w:author="phuong vu" w:date="2018-11-25T21:55:00Z">
                    <w:rPr>
                      <w:b/>
                    </w:rPr>
                  </w:rPrChange>
                </w:rPr>
                <w:delText>Tên chức năng</w:delText>
              </w:r>
              <w:bookmarkStart w:id="7984" w:name="_Toc530658426"/>
              <w:bookmarkStart w:id="7985" w:name="_Toc530662150"/>
              <w:bookmarkStart w:id="7986" w:name="_Toc530662617"/>
              <w:bookmarkEnd w:id="7984"/>
              <w:bookmarkEnd w:id="7985"/>
              <w:bookmarkEnd w:id="7986"/>
            </w:del>
          </w:p>
        </w:tc>
        <w:tc>
          <w:tcPr>
            <w:tcW w:w="6686" w:type="dxa"/>
          </w:tcPr>
          <w:p w14:paraId="2B91F94E" w14:textId="255CA1EC" w:rsidR="00F5523F" w:rsidRPr="00BA3432" w:rsidDel="00C774DC" w:rsidRDefault="00FC2466">
            <w:pPr>
              <w:spacing w:line="276" w:lineRule="auto"/>
              <w:rPr>
                <w:del w:id="7987" w:author="phuong vu" w:date="2018-11-22T13:51:00Z"/>
                <w:rPrChange w:id="7988" w:author="phuong vu" w:date="2018-11-25T21:55:00Z">
                  <w:rPr>
                    <w:del w:id="7989" w:author="phuong vu" w:date="2018-11-22T13:51:00Z"/>
                    <w:lang w:val="en-US"/>
                  </w:rPr>
                </w:rPrChange>
              </w:rPr>
            </w:pPr>
            <w:del w:id="7990" w:author="phuong vu" w:date="2018-11-22T13:51:00Z">
              <w:r w:rsidRPr="00BA3432" w:rsidDel="00C774DC">
                <w:rPr>
                  <w:rPrChange w:id="7991" w:author="phuong vu" w:date="2018-11-25T21:55:00Z">
                    <w:rPr/>
                  </w:rPrChange>
                </w:rPr>
                <w:delText>Quản lí biên nhận</w:delText>
              </w:r>
              <w:bookmarkStart w:id="7992" w:name="_Toc530658427"/>
              <w:bookmarkStart w:id="7993" w:name="_Toc530662151"/>
              <w:bookmarkStart w:id="7994" w:name="_Toc530662618"/>
              <w:bookmarkEnd w:id="7992"/>
              <w:bookmarkEnd w:id="7993"/>
              <w:bookmarkEnd w:id="7994"/>
            </w:del>
          </w:p>
        </w:tc>
        <w:bookmarkStart w:id="7995" w:name="_Toc530658428"/>
        <w:bookmarkStart w:id="7996" w:name="_Toc530662152"/>
        <w:bookmarkStart w:id="7997" w:name="_Toc530662619"/>
        <w:bookmarkEnd w:id="7995"/>
        <w:bookmarkEnd w:id="7996"/>
        <w:bookmarkEnd w:id="7997"/>
      </w:tr>
      <w:tr w:rsidR="00FF18BA" w:rsidRPr="00BA3432" w:rsidDel="00C774DC" w14:paraId="30CACB39" w14:textId="0280CCB9" w:rsidTr="00A06DD8">
        <w:trPr>
          <w:del w:id="7998" w:author="phuong vu" w:date="2018-11-22T13:51:00Z"/>
        </w:trPr>
        <w:tc>
          <w:tcPr>
            <w:tcW w:w="2425" w:type="dxa"/>
          </w:tcPr>
          <w:p w14:paraId="58AED5BC" w14:textId="21C1FCF0" w:rsidR="00F5523F" w:rsidRPr="00BA3432" w:rsidDel="00C774DC" w:rsidRDefault="00F5523F">
            <w:pPr>
              <w:spacing w:line="276" w:lineRule="auto"/>
              <w:rPr>
                <w:del w:id="7999" w:author="phuong vu" w:date="2018-11-22T13:51:00Z"/>
                <w:b/>
                <w:rPrChange w:id="8000" w:author="phuong vu" w:date="2018-11-25T21:55:00Z">
                  <w:rPr>
                    <w:del w:id="8001" w:author="phuong vu" w:date="2018-11-22T13:51:00Z"/>
                    <w:b/>
                  </w:rPr>
                </w:rPrChange>
              </w:rPr>
            </w:pPr>
            <w:del w:id="8002" w:author="phuong vu" w:date="2018-11-22T13:51:00Z">
              <w:r w:rsidRPr="00BA3432" w:rsidDel="00C774DC">
                <w:rPr>
                  <w:b/>
                  <w:rPrChange w:id="8003" w:author="phuong vu" w:date="2018-11-25T21:55:00Z">
                    <w:rPr>
                      <w:b/>
                    </w:rPr>
                  </w:rPrChange>
                </w:rPr>
                <w:delText>Đối tượng sử dụng</w:delText>
              </w:r>
              <w:bookmarkStart w:id="8004" w:name="_Toc530658429"/>
              <w:bookmarkStart w:id="8005" w:name="_Toc530662153"/>
              <w:bookmarkStart w:id="8006" w:name="_Toc530662620"/>
              <w:bookmarkEnd w:id="8004"/>
              <w:bookmarkEnd w:id="8005"/>
              <w:bookmarkEnd w:id="8006"/>
            </w:del>
          </w:p>
        </w:tc>
        <w:tc>
          <w:tcPr>
            <w:tcW w:w="6686" w:type="dxa"/>
          </w:tcPr>
          <w:p w14:paraId="464A7080" w14:textId="3918ABBA" w:rsidR="00F5523F" w:rsidRPr="00BA3432" w:rsidDel="00C774DC" w:rsidRDefault="00F5523F">
            <w:pPr>
              <w:spacing w:line="276" w:lineRule="auto"/>
              <w:rPr>
                <w:del w:id="8007" w:author="phuong vu" w:date="2018-11-22T13:51:00Z"/>
                <w:rPrChange w:id="8008" w:author="phuong vu" w:date="2018-11-25T21:55:00Z">
                  <w:rPr>
                    <w:del w:id="8009" w:author="phuong vu" w:date="2018-11-22T13:51:00Z"/>
                    <w:lang w:val="en-US"/>
                  </w:rPr>
                </w:rPrChange>
              </w:rPr>
            </w:pPr>
            <w:del w:id="8010" w:author="phuong vu" w:date="2018-11-22T13:51:00Z">
              <w:r w:rsidRPr="00BA3432" w:rsidDel="00C774DC">
                <w:rPr>
                  <w:rPrChange w:id="8011" w:author="phuong vu" w:date="2018-11-25T21:55:00Z">
                    <w:rPr>
                      <w:lang w:val="en-US"/>
                    </w:rPr>
                  </w:rPrChange>
                </w:rPr>
                <w:delText>Nhân viên cửa hàng (Nhân viên quản lí đơn hàng, Nhân viên nhận và trả quần áo)</w:delText>
              </w:r>
              <w:bookmarkStart w:id="8012" w:name="_Toc530658430"/>
              <w:bookmarkStart w:id="8013" w:name="_Toc530662154"/>
              <w:bookmarkStart w:id="8014" w:name="_Toc530662621"/>
              <w:bookmarkEnd w:id="8012"/>
              <w:bookmarkEnd w:id="8013"/>
              <w:bookmarkEnd w:id="8014"/>
            </w:del>
          </w:p>
        </w:tc>
        <w:bookmarkStart w:id="8015" w:name="_Toc530658431"/>
        <w:bookmarkStart w:id="8016" w:name="_Toc530662155"/>
        <w:bookmarkStart w:id="8017" w:name="_Toc530662622"/>
        <w:bookmarkEnd w:id="8015"/>
        <w:bookmarkEnd w:id="8016"/>
        <w:bookmarkEnd w:id="8017"/>
      </w:tr>
      <w:tr w:rsidR="00FF18BA" w:rsidRPr="00BA3432" w:rsidDel="00C774DC" w14:paraId="6CFAC078" w14:textId="636480E7" w:rsidTr="00A06DD8">
        <w:trPr>
          <w:del w:id="8018" w:author="phuong vu" w:date="2018-11-22T13:51:00Z"/>
        </w:trPr>
        <w:tc>
          <w:tcPr>
            <w:tcW w:w="2425" w:type="dxa"/>
          </w:tcPr>
          <w:p w14:paraId="6EE312AF" w14:textId="23BB2D34" w:rsidR="00F5523F" w:rsidRPr="00BA3432" w:rsidDel="00C774DC" w:rsidRDefault="00F5523F">
            <w:pPr>
              <w:spacing w:line="276" w:lineRule="auto"/>
              <w:rPr>
                <w:del w:id="8019" w:author="phuong vu" w:date="2018-11-22T13:51:00Z"/>
                <w:b/>
                <w:rPrChange w:id="8020" w:author="phuong vu" w:date="2018-11-25T21:55:00Z">
                  <w:rPr>
                    <w:del w:id="8021" w:author="phuong vu" w:date="2018-11-22T13:51:00Z"/>
                    <w:b/>
                  </w:rPr>
                </w:rPrChange>
              </w:rPr>
            </w:pPr>
            <w:del w:id="8022" w:author="phuong vu" w:date="2018-11-22T13:51:00Z">
              <w:r w:rsidRPr="00BA3432" w:rsidDel="00C774DC">
                <w:rPr>
                  <w:b/>
                  <w:rPrChange w:id="8023" w:author="phuong vu" w:date="2018-11-25T21:55:00Z">
                    <w:rPr>
                      <w:b/>
                    </w:rPr>
                  </w:rPrChange>
                </w:rPr>
                <w:delText>Tiền điều kiện</w:delText>
              </w:r>
              <w:bookmarkStart w:id="8024" w:name="_Toc530658432"/>
              <w:bookmarkStart w:id="8025" w:name="_Toc530662156"/>
              <w:bookmarkStart w:id="8026" w:name="_Toc530662623"/>
              <w:bookmarkEnd w:id="8024"/>
              <w:bookmarkEnd w:id="8025"/>
              <w:bookmarkEnd w:id="8026"/>
            </w:del>
          </w:p>
        </w:tc>
        <w:tc>
          <w:tcPr>
            <w:tcW w:w="6686" w:type="dxa"/>
          </w:tcPr>
          <w:p w14:paraId="1850C0A2" w14:textId="2169656B" w:rsidR="00F5523F" w:rsidRPr="00BA3432" w:rsidDel="00C774DC" w:rsidRDefault="00F5523F">
            <w:pPr>
              <w:spacing w:line="276" w:lineRule="auto"/>
              <w:rPr>
                <w:del w:id="8027" w:author="phuong vu" w:date="2018-11-22T13:51:00Z"/>
                <w:rPrChange w:id="8028" w:author="phuong vu" w:date="2018-11-25T21:55:00Z">
                  <w:rPr>
                    <w:del w:id="8029" w:author="phuong vu" w:date="2018-11-22T13:51:00Z"/>
                    <w:lang w:val="en-US"/>
                  </w:rPr>
                </w:rPrChange>
              </w:rPr>
            </w:pPr>
            <w:del w:id="8030" w:author="phuong vu" w:date="2018-11-22T13:51:00Z">
              <w:r w:rsidRPr="00BA3432" w:rsidDel="00C774DC">
                <w:rPr>
                  <w:rPrChange w:id="8031" w:author="phuong vu" w:date="2018-11-25T21:55:00Z">
                    <w:rPr>
                      <w:lang w:val="en-US"/>
                    </w:rPr>
                  </w:rPrChange>
                </w:rPr>
                <w:delText xml:space="preserve">Truy cập được trang web quản lí và </w:delText>
              </w:r>
              <w:r w:rsidR="005E4157" w:rsidRPr="00BA3432" w:rsidDel="00C774DC">
                <w:rPr>
                  <w:rPrChange w:id="8032" w:author="phuong vu" w:date="2018-11-25T21:55:00Z">
                    <w:rPr>
                      <w:lang w:val="en-US"/>
                    </w:rPr>
                  </w:rPrChange>
                </w:rPr>
                <w:delText>đăng nhập</w:delText>
              </w:r>
              <w:r w:rsidRPr="00BA3432" w:rsidDel="00C774DC">
                <w:rPr>
                  <w:rPrChange w:id="8033" w:author="phuong vu" w:date="2018-11-25T21:55:00Z">
                    <w:rPr>
                      <w:lang w:val="en-US"/>
                    </w:rPr>
                  </w:rPrChange>
                </w:rPr>
                <w:delText xml:space="preserve"> thành công vào hệ thống.</w:delText>
              </w:r>
              <w:bookmarkStart w:id="8034" w:name="_Toc530658433"/>
              <w:bookmarkStart w:id="8035" w:name="_Toc530662157"/>
              <w:bookmarkStart w:id="8036" w:name="_Toc530662624"/>
              <w:bookmarkEnd w:id="8034"/>
              <w:bookmarkEnd w:id="8035"/>
              <w:bookmarkEnd w:id="8036"/>
            </w:del>
          </w:p>
        </w:tc>
        <w:bookmarkStart w:id="8037" w:name="_Toc530658434"/>
        <w:bookmarkStart w:id="8038" w:name="_Toc530662158"/>
        <w:bookmarkStart w:id="8039" w:name="_Toc530662625"/>
        <w:bookmarkEnd w:id="8037"/>
        <w:bookmarkEnd w:id="8038"/>
        <w:bookmarkEnd w:id="8039"/>
      </w:tr>
      <w:tr w:rsidR="00FF18BA" w:rsidRPr="00BA3432" w:rsidDel="00C774DC" w14:paraId="1C33292B" w14:textId="5DEA635B" w:rsidTr="00A06DD8">
        <w:trPr>
          <w:del w:id="8040" w:author="phuong vu" w:date="2018-11-22T13:51:00Z"/>
        </w:trPr>
        <w:tc>
          <w:tcPr>
            <w:tcW w:w="2425" w:type="dxa"/>
          </w:tcPr>
          <w:p w14:paraId="6AB6AF95" w14:textId="1EEBF6AB" w:rsidR="00F5523F" w:rsidRPr="00BA3432" w:rsidDel="00C774DC" w:rsidRDefault="00F5523F">
            <w:pPr>
              <w:spacing w:line="276" w:lineRule="auto"/>
              <w:rPr>
                <w:del w:id="8041" w:author="phuong vu" w:date="2018-11-22T13:51:00Z"/>
                <w:b/>
                <w:rPrChange w:id="8042" w:author="phuong vu" w:date="2018-11-25T21:55:00Z">
                  <w:rPr>
                    <w:del w:id="8043" w:author="phuong vu" w:date="2018-11-22T13:51:00Z"/>
                    <w:b/>
                  </w:rPr>
                </w:rPrChange>
              </w:rPr>
            </w:pPr>
            <w:del w:id="8044" w:author="phuong vu" w:date="2018-11-22T13:51:00Z">
              <w:r w:rsidRPr="00BA3432" w:rsidDel="00C774DC">
                <w:rPr>
                  <w:b/>
                  <w:rPrChange w:id="8045" w:author="phuong vu" w:date="2018-11-25T21:55:00Z">
                    <w:rPr>
                      <w:b/>
                    </w:rPr>
                  </w:rPrChange>
                </w:rPr>
                <w:delText>Cách xử lí</w:delText>
              </w:r>
              <w:bookmarkStart w:id="8046" w:name="_Toc530658435"/>
              <w:bookmarkStart w:id="8047" w:name="_Toc530662159"/>
              <w:bookmarkStart w:id="8048" w:name="_Toc530662626"/>
              <w:bookmarkEnd w:id="8046"/>
              <w:bookmarkEnd w:id="8047"/>
              <w:bookmarkEnd w:id="8048"/>
            </w:del>
          </w:p>
        </w:tc>
        <w:tc>
          <w:tcPr>
            <w:tcW w:w="6686" w:type="dxa"/>
          </w:tcPr>
          <w:p w14:paraId="7D7AC7DC" w14:textId="6270B7CA" w:rsidR="00F5523F" w:rsidRPr="00BA3432" w:rsidDel="00C774DC" w:rsidRDefault="00F5523F">
            <w:pPr>
              <w:spacing w:line="276" w:lineRule="auto"/>
              <w:rPr>
                <w:del w:id="8049" w:author="phuong vu" w:date="2018-11-22T13:51:00Z"/>
                <w:rPrChange w:id="8050" w:author="phuong vu" w:date="2018-11-25T21:55:00Z">
                  <w:rPr>
                    <w:del w:id="8051" w:author="phuong vu" w:date="2018-11-22T13:51:00Z"/>
                    <w:lang w:val="en-US"/>
                  </w:rPr>
                </w:rPrChange>
              </w:rPr>
            </w:pPr>
            <w:del w:id="8052" w:author="phuong vu" w:date="2018-11-22T13:51:00Z">
              <w:r w:rsidRPr="00BA3432" w:rsidDel="00C774DC">
                <w:rPr>
                  <w:rPrChange w:id="8053" w:author="phuong vu" w:date="2018-11-25T21:55:00Z">
                    <w:rPr>
                      <w:lang w:val="en-US"/>
                    </w:rPr>
                  </w:rPrChange>
                </w:rPr>
                <w:delText>Bước 1: Click “</w:delText>
              </w:r>
              <w:r w:rsidRPr="00BA3432" w:rsidDel="00C774DC">
                <w:rPr>
                  <w:i/>
                  <w:rPrChange w:id="8054" w:author="phuong vu" w:date="2018-11-25T21:55:00Z">
                    <w:rPr>
                      <w:i/>
                      <w:lang w:val="en-US"/>
                    </w:rPr>
                  </w:rPrChange>
                </w:rPr>
                <w:delText>Quản lí biên nhận</w:delText>
              </w:r>
              <w:r w:rsidRPr="00BA3432" w:rsidDel="00C774DC">
                <w:rPr>
                  <w:rPrChange w:id="8055" w:author="phuong vu" w:date="2018-11-25T21:55:00Z">
                    <w:rPr>
                      <w:lang w:val="en-US"/>
                    </w:rPr>
                  </w:rPrChange>
                </w:rPr>
                <w:delText>” ở bên thanh menu cạnh trái và chọn trạng thái của biên nhận. Danh mục con của quản lí biên nhận được hiển thị như sau:</w:delText>
              </w:r>
              <w:bookmarkStart w:id="8056" w:name="_Toc530658436"/>
              <w:bookmarkStart w:id="8057" w:name="_Toc530662160"/>
              <w:bookmarkStart w:id="8058" w:name="_Toc530662627"/>
              <w:bookmarkEnd w:id="8056"/>
              <w:bookmarkEnd w:id="8057"/>
              <w:bookmarkEnd w:id="8058"/>
            </w:del>
          </w:p>
          <w:p w14:paraId="6A522FDE" w14:textId="57E98DC5" w:rsidR="00F5523F" w:rsidRPr="00BA3432" w:rsidDel="00C774DC" w:rsidRDefault="00F5523F">
            <w:pPr>
              <w:pStyle w:val="ListParagraph"/>
              <w:numPr>
                <w:ilvl w:val="0"/>
                <w:numId w:val="29"/>
              </w:numPr>
              <w:spacing w:line="276" w:lineRule="auto"/>
              <w:rPr>
                <w:del w:id="8059" w:author="phuong vu" w:date="2018-11-22T13:51:00Z"/>
                <w:rPrChange w:id="8060" w:author="phuong vu" w:date="2018-11-25T21:55:00Z">
                  <w:rPr>
                    <w:del w:id="8061" w:author="phuong vu" w:date="2018-11-22T13:51:00Z"/>
                    <w:lang w:val="en-US"/>
                  </w:rPr>
                </w:rPrChange>
              </w:rPr>
            </w:pPr>
            <w:del w:id="8062" w:author="phuong vu" w:date="2018-11-22T13:51:00Z">
              <w:r w:rsidRPr="00BA3432" w:rsidDel="00C774DC">
                <w:rPr>
                  <w:i/>
                  <w:rPrChange w:id="8063" w:author="phuong vu" w:date="2018-11-25T21:55:00Z">
                    <w:rPr>
                      <w:i/>
                      <w:lang w:val="en-US"/>
                    </w:rPr>
                  </w:rPrChange>
                </w:rPr>
                <w:delText>Nhân viên quản lí đơn hàng</w:delText>
              </w:r>
              <w:r w:rsidRPr="00BA3432" w:rsidDel="00C774DC">
                <w:rPr>
                  <w:rPrChange w:id="8064" w:author="phuong vu" w:date="2018-11-25T21:55:00Z">
                    <w:rPr>
                      <w:lang w:val="en-US"/>
                    </w:rPr>
                  </w:rPrChange>
                </w:rPr>
                <w:delText xml:space="preserve">: </w:delText>
              </w:r>
              <w:r w:rsidR="00C23007" w:rsidRPr="00BA3432" w:rsidDel="00C774DC">
                <w:rPr>
                  <w:rPrChange w:id="8065" w:author="phuong vu" w:date="2018-11-25T21:55:00Z">
                    <w:rPr>
                      <w:lang w:val="en-US"/>
                    </w:rPr>
                  </w:rPrChange>
                </w:rPr>
                <w:delText>Đang chờ nhận đồ, đã nhận đồ, đang chờ giao đồ, đã giao đồ.</w:delText>
              </w:r>
              <w:bookmarkStart w:id="8066" w:name="_Toc530658437"/>
              <w:bookmarkStart w:id="8067" w:name="_Toc530662161"/>
              <w:bookmarkStart w:id="8068" w:name="_Toc530662628"/>
              <w:bookmarkEnd w:id="8066"/>
              <w:bookmarkEnd w:id="8067"/>
              <w:bookmarkEnd w:id="8068"/>
            </w:del>
          </w:p>
          <w:p w14:paraId="455C2DB8" w14:textId="669B4042" w:rsidR="00C23007" w:rsidRPr="00BA3432" w:rsidDel="00C774DC" w:rsidRDefault="00C23007">
            <w:pPr>
              <w:pStyle w:val="ListParagraph"/>
              <w:numPr>
                <w:ilvl w:val="0"/>
                <w:numId w:val="29"/>
              </w:numPr>
              <w:spacing w:line="276" w:lineRule="auto"/>
              <w:rPr>
                <w:del w:id="8069" w:author="phuong vu" w:date="2018-11-22T13:51:00Z"/>
                <w:rPrChange w:id="8070" w:author="phuong vu" w:date="2018-11-25T21:55:00Z">
                  <w:rPr>
                    <w:del w:id="8071" w:author="phuong vu" w:date="2018-11-22T13:51:00Z"/>
                    <w:lang w:val="en-US"/>
                  </w:rPr>
                </w:rPrChange>
              </w:rPr>
            </w:pPr>
            <w:del w:id="8072" w:author="phuong vu" w:date="2018-11-22T13:51:00Z">
              <w:r w:rsidRPr="00BA3432" w:rsidDel="00C774DC">
                <w:rPr>
                  <w:i/>
                  <w:rPrChange w:id="8073" w:author="phuong vu" w:date="2018-11-25T21:55:00Z">
                    <w:rPr>
                      <w:i/>
                      <w:lang w:val="en-US"/>
                    </w:rPr>
                  </w:rPrChange>
                </w:rPr>
                <w:delText>Nhân viên nhận và trả quần áo</w:delText>
              </w:r>
              <w:r w:rsidR="00F5523F" w:rsidRPr="00BA3432" w:rsidDel="00C774DC">
                <w:rPr>
                  <w:i/>
                  <w:rPrChange w:id="8074" w:author="phuong vu" w:date="2018-11-25T21:55:00Z">
                    <w:rPr>
                      <w:i/>
                      <w:lang w:val="en-US"/>
                    </w:rPr>
                  </w:rPrChange>
                </w:rPr>
                <w:delText>:</w:delText>
              </w:r>
              <w:r w:rsidR="00F5523F" w:rsidRPr="00BA3432" w:rsidDel="00C774DC">
                <w:rPr>
                  <w:rPrChange w:id="8075" w:author="phuong vu" w:date="2018-11-25T21:55:00Z">
                    <w:rPr>
                      <w:lang w:val="en-US"/>
                    </w:rPr>
                  </w:rPrChange>
                </w:rPr>
                <w:delText xml:space="preserve"> </w:delText>
              </w:r>
              <w:r w:rsidRPr="00BA3432" w:rsidDel="00C774DC">
                <w:rPr>
                  <w:rPrChange w:id="8076" w:author="phuong vu" w:date="2018-11-25T21:55:00Z">
                    <w:rPr>
                      <w:lang w:val="en-US"/>
                    </w:rPr>
                  </w:rPrChange>
                </w:rPr>
                <w:delText xml:space="preserve">Đang chờ nhận đồ, đã nhận đồ, đang chờ giao đồ, đã giao đồ. </w:delText>
              </w:r>
              <w:bookmarkStart w:id="8077" w:name="_Toc530658438"/>
              <w:bookmarkStart w:id="8078" w:name="_Toc530662162"/>
              <w:bookmarkStart w:id="8079" w:name="_Toc530662629"/>
              <w:bookmarkEnd w:id="8077"/>
              <w:bookmarkEnd w:id="8078"/>
              <w:bookmarkEnd w:id="8079"/>
            </w:del>
          </w:p>
          <w:p w14:paraId="0C2F52D8" w14:textId="0E7F1EA0" w:rsidR="00F5523F" w:rsidRPr="00BA3432" w:rsidDel="00C774DC" w:rsidRDefault="00F5523F">
            <w:pPr>
              <w:spacing w:line="276" w:lineRule="auto"/>
              <w:rPr>
                <w:del w:id="8080" w:author="phuong vu" w:date="2018-11-22T13:51:00Z"/>
                <w:rPrChange w:id="8081" w:author="phuong vu" w:date="2018-11-25T21:55:00Z">
                  <w:rPr>
                    <w:del w:id="8082" w:author="phuong vu" w:date="2018-11-22T13:51:00Z"/>
                    <w:lang w:val="en-US"/>
                  </w:rPr>
                </w:rPrChange>
              </w:rPr>
            </w:pPr>
            <w:del w:id="8083" w:author="phuong vu" w:date="2018-11-22T13:51:00Z">
              <w:r w:rsidRPr="00BA3432" w:rsidDel="00C774DC">
                <w:rPr>
                  <w:rPrChange w:id="8084" w:author="phuong vu" w:date="2018-11-25T21:55:00Z">
                    <w:rPr>
                      <w:lang w:val="en-US"/>
                    </w:rPr>
                  </w:rPrChange>
                </w:rPr>
                <w:delText xml:space="preserve">Bước 2: Danh sách </w:delText>
              </w:r>
              <w:r w:rsidR="00C23007" w:rsidRPr="00BA3432" w:rsidDel="00C774DC">
                <w:rPr>
                  <w:rPrChange w:id="8085" w:author="phuong vu" w:date="2018-11-25T21:55:00Z">
                    <w:rPr>
                      <w:lang w:val="en-US"/>
                    </w:rPr>
                  </w:rPrChange>
                </w:rPr>
                <w:delText>biên nhận</w:delText>
              </w:r>
              <w:r w:rsidRPr="00BA3432" w:rsidDel="00C774DC">
                <w:rPr>
                  <w:rPrChange w:id="8086" w:author="phuong vu" w:date="2018-11-25T21:55:00Z">
                    <w:rPr>
                      <w:lang w:val="en-US"/>
                    </w:rPr>
                  </w:rPrChange>
                </w:rPr>
                <w:delText xml:space="preserve"> được hiển thị theo dạng bảng. Ở đây người dùng có thể tìm kiếm </w:delText>
              </w:r>
              <w:r w:rsidR="00C23007" w:rsidRPr="00BA3432" w:rsidDel="00C774DC">
                <w:rPr>
                  <w:rPrChange w:id="8087" w:author="phuong vu" w:date="2018-11-25T21:55:00Z">
                    <w:rPr>
                      <w:lang w:val="en-US"/>
                    </w:rPr>
                  </w:rPrChange>
                </w:rPr>
                <w:delText>biên nhận</w:delText>
              </w:r>
              <w:r w:rsidRPr="00BA3432" w:rsidDel="00C774DC">
                <w:rPr>
                  <w:rPrChange w:id="8088" w:author="phuong vu" w:date="2018-11-25T21:55:00Z">
                    <w:rPr>
                      <w:lang w:val="en-US"/>
                    </w:rPr>
                  </w:rPrChange>
                </w:rPr>
                <w:delText xml:space="preserve"> dựa trên các tiêu chí là các cột của bảng.</w:delText>
              </w:r>
              <w:bookmarkStart w:id="8089" w:name="_Toc530658439"/>
              <w:bookmarkStart w:id="8090" w:name="_Toc530662163"/>
              <w:bookmarkStart w:id="8091" w:name="_Toc530662630"/>
              <w:bookmarkEnd w:id="8089"/>
              <w:bookmarkEnd w:id="8090"/>
              <w:bookmarkEnd w:id="8091"/>
            </w:del>
          </w:p>
          <w:p w14:paraId="0E89DB0C" w14:textId="27ADC36C" w:rsidR="00F5523F" w:rsidRPr="00BA3432" w:rsidDel="00C774DC" w:rsidRDefault="00F5523F">
            <w:pPr>
              <w:spacing w:line="276" w:lineRule="auto"/>
              <w:rPr>
                <w:del w:id="8092" w:author="phuong vu" w:date="2018-11-22T13:51:00Z"/>
                <w:rPrChange w:id="8093" w:author="phuong vu" w:date="2018-11-25T21:55:00Z">
                  <w:rPr>
                    <w:del w:id="8094" w:author="phuong vu" w:date="2018-11-22T13:51:00Z"/>
                    <w:lang w:val="en-US"/>
                  </w:rPr>
                </w:rPrChange>
              </w:rPr>
            </w:pPr>
            <w:del w:id="8095" w:author="phuong vu" w:date="2018-11-22T13:51:00Z">
              <w:r w:rsidRPr="00BA3432" w:rsidDel="00C774DC">
                <w:rPr>
                  <w:rPrChange w:id="8096" w:author="phuong vu" w:date="2018-11-25T21:55:00Z">
                    <w:rPr>
                      <w:lang w:val="en-US"/>
                    </w:rPr>
                  </w:rPrChange>
                </w:rPr>
                <w:delText xml:space="preserve">Bước 3: Khi người dùng </w:delText>
              </w:r>
              <w:r w:rsidR="00A06DD8" w:rsidRPr="00BA3432" w:rsidDel="00C774DC">
                <w:rPr>
                  <w:rPrChange w:id="8097" w:author="phuong vu" w:date="2018-11-25T21:55:00Z">
                    <w:rPr>
                      <w:lang w:val="en-US"/>
                    </w:rPr>
                  </w:rPrChange>
                </w:rPr>
                <w:delText>nhấn</w:delText>
              </w:r>
              <w:r w:rsidRPr="00BA3432" w:rsidDel="00C774DC">
                <w:rPr>
                  <w:rPrChange w:id="8098" w:author="phuong vu" w:date="2018-11-25T21:55:00Z">
                    <w:rPr>
                      <w:lang w:val="en-US"/>
                    </w:rPr>
                  </w:rPrChange>
                </w:rPr>
                <w:delText xml:space="preserve"> vào tên khách hàng để truy cập vào chi tiết </w:delText>
              </w:r>
              <w:r w:rsidR="00C23007" w:rsidRPr="00BA3432" w:rsidDel="00C774DC">
                <w:rPr>
                  <w:rPrChange w:id="8099" w:author="phuong vu" w:date="2018-11-25T21:55:00Z">
                    <w:rPr>
                      <w:lang w:val="en-US"/>
                    </w:rPr>
                  </w:rPrChange>
                </w:rPr>
                <w:delText>biên nhận</w:delText>
              </w:r>
              <w:r w:rsidRPr="00BA3432" w:rsidDel="00C774DC">
                <w:rPr>
                  <w:rPrChange w:id="8100" w:author="phuong vu" w:date="2018-11-25T21:55:00Z">
                    <w:rPr>
                      <w:lang w:val="en-US"/>
                    </w:rPr>
                  </w:rPrChange>
                </w:rPr>
                <w:delText xml:space="preserve">. Ở đây, người dùng có thể xem thông tin chi tiết </w:delText>
              </w:r>
              <w:r w:rsidR="00C23007" w:rsidRPr="00BA3432" w:rsidDel="00C774DC">
                <w:rPr>
                  <w:rPrChange w:id="8101" w:author="phuong vu" w:date="2018-11-25T21:55:00Z">
                    <w:rPr>
                      <w:lang w:val="en-US"/>
                    </w:rPr>
                  </w:rPrChange>
                </w:rPr>
                <w:delText xml:space="preserve">biên nhận. </w:delText>
              </w:r>
              <w:r w:rsidRPr="00BA3432" w:rsidDel="00C774DC">
                <w:rPr>
                  <w:rPrChange w:id="8102" w:author="phuong vu" w:date="2018-11-25T21:55:00Z">
                    <w:rPr>
                      <w:lang w:val="en-US"/>
                    </w:rPr>
                  </w:rPrChange>
                </w:rPr>
                <w:delText>Các chức năng có thể tại trang chi tiết</w:delText>
              </w:r>
              <w:r w:rsidR="00C23007" w:rsidRPr="00BA3432" w:rsidDel="00C774DC">
                <w:rPr>
                  <w:rPrChange w:id="8103" w:author="phuong vu" w:date="2018-11-25T21:55:00Z">
                    <w:rPr>
                      <w:lang w:val="en-US"/>
                    </w:rPr>
                  </w:rPrChange>
                </w:rPr>
                <w:delText xml:space="preserve"> biên nhận </w:delText>
              </w:r>
              <w:r w:rsidRPr="00BA3432" w:rsidDel="00C774DC">
                <w:rPr>
                  <w:rPrChange w:id="8104" w:author="phuong vu" w:date="2018-11-25T21:55:00Z">
                    <w:rPr>
                      <w:lang w:val="en-US"/>
                    </w:rPr>
                  </w:rPrChange>
                </w:rPr>
                <w:delText>theo loại nhân viên và trạng thái đơn hàng:</w:delText>
              </w:r>
              <w:bookmarkStart w:id="8105" w:name="_Toc530658440"/>
              <w:bookmarkStart w:id="8106" w:name="_Toc530662164"/>
              <w:bookmarkStart w:id="8107" w:name="_Toc530662631"/>
              <w:bookmarkEnd w:id="8105"/>
              <w:bookmarkEnd w:id="8106"/>
              <w:bookmarkEnd w:id="8107"/>
            </w:del>
          </w:p>
          <w:p w14:paraId="3CCC9CCD" w14:textId="5A0D97C3" w:rsidR="00F5523F" w:rsidRPr="00BA3432" w:rsidDel="00C774DC" w:rsidRDefault="00F5523F">
            <w:pPr>
              <w:pStyle w:val="ListParagraph"/>
              <w:numPr>
                <w:ilvl w:val="0"/>
                <w:numId w:val="30"/>
              </w:numPr>
              <w:spacing w:line="276" w:lineRule="auto"/>
              <w:rPr>
                <w:del w:id="8108" w:author="phuong vu" w:date="2018-11-22T13:51:00Z"/>
                <w:rPrChange w:id="8109" w:author="phuong vu" w:date="2018-11-25T21:55:00Z">
                  <w:rPr>
                    <w:del w:id="8110" w:author="phuong vu" w:date="2018-11-22T13:51:00Z"/>
                    <w:lang w:val="en-US"/>
                  </w:rPr>
                </w:rPrChange>
              </w:rPr>
            </w:pPr>
            <w:del w:id="8111" w:author="phuong vu" w:date="2018-11-22T13:51:00Z">
              <w:r w:rsidRPr="00BA3432" w:rsidDel="00C774DC">
                <w:rPr>
                  <w:rPrChange w:id="8112" w:author="phuong vu" w:date="2018-11-25T21:55:00Z">
                    <w:rPr>
                      <w:lang w:val="en-US"/>
                    </w:rPr>
                  </w:rPrChange>
                </w:rPr>
                <w:delText>Trạng thái “</w:delText>
              </w:r>
              <w:r w:rsidRPr="00BA3432" w:rsidDel="00C774DC">
                <w:rPr>
                  <w:i/>
                  <w:rPrChange w:id="8113" w:author="phuong vu" w:date="2018-11-25T21:55:00Z">
                    <w:rPr>
                      <w:i/>
                      <w:lang w:val="en-US"/>
                    </w:rPr>
                  </w:rPrChange>
                </w:rPr>
                <w:delText>đang chờ</w:delText>
              </w:r>
              <w:r w:rsidR="00C23007" w:rsidRPr="00BA3432" w:rsidDel="00C774DC">
                <w:rPr>
                  <w:i/>
                  <w:rPrChange w:id="8114" w:author="phuong vu" w:date="2018-11-25T21:55:00Z">
                    <w:rPr>
                      <w:i/>
                      <w:lang w:val="en-US"/>
                    </w:rPr>
                  </w:rPrChange>
                </w:rPr>
                <w:delText xml:space="preserve"> nhận đồ</w:delText>
              </w:r>
              <w:r w:rsidRPr="00BA3432" w:rsidDel="00C774DC">
                <w:rPr>
                  <w:rPrChange w:id="8115" w:author="phuong vu" w:date="2018-11-25T21:55:00Z">
                    <w:rPr>
                      <w:lang w:val="en-US"/>
                    </w:rPr>
                  </w:rPrChange>
                </w:rPr>
                <w:delText xml:space="preserve">”: </w:delText>
              </w:r>
              <w:r w:rsidR="00C23007" w:rsidRPr="00BA3432" w:rsidDel="00C774DC">
                <w:rPr>
                  <w:rPrChange w:id="8116" w:author="phuong vu" w:date="2018-11-25T21:55:00Z">
                    <w:rPr>
                      <w:lang w:val="en-US"/>
                    </w:rPr>
                  </w:rPrChange>
                </w:rPr>
                <w:delText xml:space="preserve">Nhân viên nhận và trả quần áo </w:delText>
              </w:r>
              <w:r w:rsidR="00A06DD8" w:rsidRPr="00BA3432" w:rsidDel="00C774DC">
                <w:rPr>
                  <w:rPrChange w:id="8117" w:author="phuong vu" w:date="2018-11-25T21:55:00Z">
                    <w:rPr>
                      <w:lang w:val="en-US"/>
                    </w:rPr>
                  </w:rPrChange>
                </w:rPr>
                <w:delText>nhấn</w:delText>
              </w:r>
              <w:r w:rsidRPr="00BA3432" w:rsidDel="00C774DC">
                <w:rPr>
                  <w:rPrChange w:id="8118" w:author="phuong vu" w:date="2018-11-25T21:55:00Z">
                    <w:rPr>
                      <w:lang w:val="en-US"/>
                    </w:rPr>
                  </w:rPrChange>
                </w:rPr>
                <w:delText xml:space="preserve"> “</w:delText>
              </w:r>
              <w:r w:rsidRPr="00BA3432" w:rsidDel="00C774DC">
                <w:rPr>
                  <w:i/>
                  <w:rPrChange w:id="8119" w:author="phuong vu" w:date="2018-11-25T21:55:00Z">
                    <w:rPr>
                      <w:i/>
                      <w:lang w:val="en-US"/>
                    </w:rPr>
                  </w:rPrChange>
                </w:rPr>
                <w:delText>chấp nhận</w:delText>
              </w:r>
              <w:r w:rsidRPr="00BA3432" w:rsidDel="00C774DC">
                <w:rPr>
                  <w:rPrChange w:id="8120" w:author="phuong vu" w:date="2018-11-25T21:55:00Z">
                    <w:rPr>
                      <w:lang w:val="en-US"/>
                    </w:rPr>
                  </w:rPrChange>
                </w:rPr>
                <w:delText>”</w:delText>
              </w:r>
              <w:r w:rsidR="003C2A70" w:rsidRPr="00BA3432" w:rsidDel="00C774DC">
                <w:rPr>
                  <w:rPrChange w:id="8121" w:author="phuong vu" w:date="2018-11-25T21:55: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BA3432" w:rsidDel="00C774DC">
                <w:rPr>
                  <w:i/>
                  <w:rPrChange w:id="8122" w:author="phuong vu" w:date="2018-11-25T21:55:00Z">
                    <w:rPr>
                      <w:i/>
                      <w:lang w:val="en-US"/>
                    </w:rPr>
                  </w:rPrChange>
                </w:rPr>
                <w:delText>“đã nhận”</w:delText>
              </w:r>
              <w:r w:rsidR="003C2A70" w:rsidRPr="00BA3432" w:rsidDel="00C774DC">
                <w:rPr>
                  <w:rPrChange w:id="8123" w:author="phuong vu" w:date="2018-11-25T21:55:00Z">
                    <w:rPr>
                      <w:lang w:val="en-US"/>
                    </w:rPr>
                  </w:rPrChange>
                </w:rPr>
                <w:delText xml:space="preserve"> để thay đổi trạng thái biên nhận thành </w:delText>
              </w:r>
              <w:r w:rsidR="003C2A70" w:rsidRPr="00BA3432" w:rsidDel="00C774DC">
                <w:rPr>
                  <w:i/>
                  <w:rPrChange w:id="8124" w:author="phuong vu" w:date="2018-11-25T21:55:00Z">
                    <w:rPr>
                      <w:i/>
                      <w:lang w:val="en-US"/>
                    </w:rPr>
                  </w:rPrChange>
                </w:rPr>
                <w:delText xml:space="preserve">“đã nhận đồ” </w:delText>
              </w:r>
              <w:r w:rsidR="003C2A70" w:rsidRPr="00BA3432" w:rsidDel="00C774DC">
                <w:rPr>
                  <w:rPrChange w:id="8125" w:author="phuong vu" w:date="2018-11-25T21:55:00Z">
                    <w:rPr>
                      <w:lang w:val="en-US"/>
                    </w:rPr>
                  </w:rPrChange>
                </w:rPr>
                <w:delText xml:space="preserve">và đơn hàng ứng với biên nhận chuyển từ </w:delText>
              </w:r>
              <w:r w:rsidR="003C2A70" w:rsidRPr="00BA3432" w:rsidDel="00C774DC">
                <w:rPr>
                  <w:i/>
                  <w:rPrChange w:id="8126" w:author="phuong vu" w:date="2018-11-25T21:55:00Z">
                    <w:rPr>
                      <w:i/>
                      <w:lang w:val="en-US"/>
                    </w:rPr>
                  </w:rPrChange>
                </w:rPr>
                <w:delText xml:space="preserve">“đã nhận” </w:delText>
              </w:r>
              <w:r w:rsidR="003C2A70" w:rsidRPr="00BA3432" w:rsidDel="00C774DC">
                <w:rPr>
                  <w:rPrChange w:id="8127" w:author="phuong vu" w:date="2018-11-25T21:55:00Z">
                    <w:rPr>
                      <w:lang w:val="en-US"/>
                    </w:rPr>
                  </w:rPrChange>
                </w:rPr>
                <w:delText xml:space="preserve">thành </w:delText>
              </w:r>
              <w:r w:rsidR="003C2A70" w:rsidRPr="00BA3432" w:rsidDel="00C774DC">
                <w:rPr>
                  <w:i/>
                  <w:rPrChange w:id="8128" w:author="phuong vu" w:date="2018-11-25T21:55:00Z">
                    <w:rPr>
                      <w:i/>
                      <w:lang w:val="en-US"/>
                    </w:rPr>
                  </w:rPrChange>
                </w:rPr>
                <w:delText xml:space="preserve">“đang chờ xử lí”. </w:delText>
              </w:r>
              <w:bookmarkStart w:id="8129" w:name="_Toc530658441"/>
              <w:bookmarkStart w:id="8130" w:name="_Toc530662165"/>
              <w:bookmarkStart w:id="8131" w:name="_Toc530662632"/>
              <w:bookmarkEnd w:id="8129"/>
              <w:bookmarkEnd w:id="8130"/>
              <w:bookmarkEnd w:id="8131"/>
            </w:del>
          </w:p>
          <w:p w14:paraId="4E1524D7" w14:textId="057B153C" w:rsidR="003C2A70" w:rsidRPr="00BA3432" w:rsidDel="00C774DC" w:rsidRDefault="003C2A70">
            <w:pPr>
              <w:pStyle w:val="ListParagraph"/>
              <w:numPr>
                <w:ilvl w:val="0"/>
                <w:numId w:val="30"/>
              </w:numPr>
              <w:spacing w:line="276" w:lineRule="auto"/>
              <w:rPr>
                <w:del w:id="8132" w:author="phuong vu" w:date="2018-11-22T13:51:00Z"/>
                <w:rPrChange w:id="8133" w:author="phuong vu" w:date="2018-11-25T21:55:00Z">
                  <w:rPr>
                    <w:del w:id="8134" w:author="phuong vu" w:date="2018-11-22T13:51:00Z"/>
                    <w:lang w:val="en-US"/>
                  </w:rPr>
                </w:rPrChange>
              </w:rPr>
            </w:pPr>
            <w:del w:id="8135" w:author="phuong vu" w:date="2018-11-22T13:51:00Z">
              <w:r w:rsidRPr="00BA3432" w:rsidDel="00C774DC">
                <w:rPr>
                  <w:rPrChange w:id="8136" w:author="phuong vu" w:date="2018-11-25T21:55:00Z">
                    <w:rPr>
                      <w:lang w:val="en-US"/>
                    </w:rPr>
                  </w:rPrChange>
                </w:rPr>
                <w:delText xml:space="preserve">Trạng thái </w:delText>
              </w:r>
              <w:r w:rsidRPr="00BA3432" w:rsidDel="00C774DC">
                <w:rPr>
                  <w:i/>
                  <w:rPrChange w:id="8137" w:author="phuong vu" w:date="2018-11-25T21:55:00Z">
                    <w:rPr>
                      <w:i/>
                      <w:lang w:val="en-US"/>
                    </w:rPr>
                  </w:rPrChange>
                </w:rPr>
                <w:delText xml:space="preserve">“đang chờ giao đồ”: </w:delText>
              </w:r>
              <w:r w:rsidRPr="00BA3432" w:rsidDel="00C774DC">
                <w:rPr>
                  <w:rPrChange w:id="8138" w:author="phuong vu" w:date="2018-11-25T21:55:00Z">
                    <w:rPr>
                      <w:lang w:val="en-US"/>
                    </w:rPr>
                  </w:rPrChange>
                </w:rPr>
                <w:delText xml:space="preserve">Nhân viên nhận và trả quần ảo </w:delText>
              </w:r>
              <w:r w:rsidR="00A06DD8" w:rsidRPr="00BA3432" w:rsidDel="00C774DC">
                <w:rPr>
                  <w:rPrChange w:id="8139" w:author="phuong vu" w:date="2018-11-25T21:55:00Z">
                    <w:rPr>
                      <w:lang w:val="en-US"/>
                    </w:rPr>
                  </w:rPrChange>
                </w:rPr>
                <w:delText>nhấn</w:delText>
              </w:r>
              <w:r w:rsidRPr="00BA3432" w:rsidDel="00C774DC">
                <w:rPr>
                  <w:rPrChange w:id="8140" w:author="phuong vu" w:date="2018-11-25T21:55:00Z">
                    <w:rPr>
                      <w:lang w:val="en-US"/>
                    </w:rPr>
                  </w:rPrChange>
                </w:rPr>
                <w:delText xml:space="preserve"> vào nút </w:delText>
              </w:r>
              <w:r w:rsidRPr="00BA3432" w:rsidDel="00C774DC">
                <w:rPr>
                  <w:i/>
                  <w:rPrChange w:id="8141" w:author="phuong vu" w:date="2018-11-25T21:55:00Z">
                    <w:rPr>
                      <w:i/>
                      <w:lang w:val="en-US"/>
                    </w:rPr>
                  </w:rPrChange>
                </w:rPr>
                <w:delText xml:space="preserve">“giao đồ”, </w:delText>
              </w:r>
              <w:r w:rsidRPr="00BA3432" w:rsidDel="00C774DC">
                <w:rPr>
                  <w:rPrChange w:id="8142" w:author="phuong vu" w:date="2018-11-25T21:55: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BA3432" w:rsidDel="00C774DC">
                <w:rPr>
                  <w:i/>
                  <w:rPrChange w:id="8143" w:author="phuong vu" w:date="2018-11-25T21:55:00Z">
                    <w:rPr>
                      <w:i/>
                      <w:lang w:val="en-US"/>
                    </w:rPr>
                  </w:rPrChange>
                </w:rPr>
                <w:delText>đã giao</w:delText>
              </w:r>
              <w:r w:rsidRPr="00BA3432" w:rsidDel="00C774DC">
                <w:rPr>
                  <w:rPrChange w:id="8144" w:author="phuong vu" w:date="2018-11-25T21:55:00Z">
                    <w:rPr>
                      <w:lang w:val="en-US"/>
                    </w:rPr>
                  </w:rPrChange>
                </w:rPr>
                <w:delText>”</w:delText>
              </w:r>
              <w:r w:rsidR="00FF18BA" w:rsidRPr="00BA3432" w:rsidDel="00C774DC">
                <w:rPr>
                  <w:rPrChange w:id="8145" w:author="phuong vu" w:date="2018-11-25T21:55:00Z">
                    <w:rPr>
                      <w:lang w:val="en-US"/>
                    </w:rPr>
                  </w:rPrChange>
                </w:rPr>
                <w:delText xml:space="preserve"> và đơn hàng ứng với biên nhận chuyển từ “</w:delText>
              </w:r>
              <w:r w:rsidR="00FF18BA" w:rsidRPr="00BA3432" w:rsidDel="00C774DC">
                <w:rPr>
                  <w:i/>
                  <w:rPrChange w:id="8146" w:author="phuong vu" w:date="2018-11-25T21:55:00Z">
                    <w:rPr>
                      <w:i/>
                      <w:lang w:val="en-US"/>
                    </w:rPr>
                  </w:rPrChange>
                </w:rPr>
                <w:delText>đã xử lí hoàn tất</w:delText>
              </w:r>
              <w:r w:rsidR="00FF18BA" w:rsidRPr="00BA3432" w:rsidDel="00C774DC">
                <w:rPr>
                  <w:rPrChange w:id="8147" w:author="phuong vu" w:date="2018-11-25T21:55:00Z">
                    <w:rPr>
                      <w:lang w:val="en-US"/>
                    </w:rPr>
                  </w:rPrChange>
                </w:rPr>
                <w:delText xml:space="preserve">” thành </w:delText>
              </w:r>
              <w:r w:rsidR="00FF18BA" w:rsidRPr="00BA3432" w:rsidDel="00C774DC">
                <w:rPr>
                  <w:i/>
                  <w:rPrChange w:id="8148" w:author="phuong vu" w:date="2018-11-25T21:55:00Z">
                    <w:rPr>
                      <w:i/>
                      <w:lang w:val="en-US"/>
                    </w:rPr>
                  </w:rPrChange>
                </w:rPr>
                <w:delText>“thành công”.</w:delText>
              </w:r>
              <w:bookmarkStart w:id="8149" w:name="_Toc530658442"/>
              <w:bookmarkStart w:id="8150" w:name="_Toc530662166"/>
              <w:bookmarkStart w:id="8151" w:name="_Toc530662633"/>
              <w:bookmarkEnd w:id="8149"/>
              <w:bookmarkEnd w:id="8150"/>
              <w:bookmarkEnd w:id="8151"/>
            </w:del>
          </w:p>
        </w:tc>
        <w:bookmarkStart w:id="8152" w:name="_Toc530658443"/>
        <w:bookmarkStart w:id="8153" w:name="_Toc530662167"/>
        <w:bookmarkStart w:id="8154" w:name="_Toc530662634"/>
        <w:bookmarkEnd w:id="8152"/>
        <w:bookmarkEnd w:id="8153"/>
        <w:bookmarkEnd w:id="8154"/>
      </w:tr>
      <w:tr w:rsidR="00FF18BA" w:rsidRPr="00BA3432" w:rsidDel="00C774DC" w14:paraId="3E9ED423" w14:textId="207384AC" w:rsidTr="00A06DD8">
        <w:trPr>
          <w:del w:id="8155" w:author="phuong vu" w:date="2018-11-22T13:51:00Z"/>
        </w:trPr>
        <w:tc>
          <w:tcPr>
            <w:tcW w:w="2425" w:type="dxa"/>
          </w:tcPr>
          <w:p w14:paraId="71BF2106" w14:textId="105D1E7B" w:rsidR="00F5523F" w:rsidRPr="00BA3432" w:rsidDel="00C774DC" w:rsidRDefault="00F5523F">
            <w:pPr>
              <w:spacing w:line="276" w:lineRule="auto"/>
              <w:rPr>
                <w:del w:id="8156" w:author="phuong vu" w:date="2018-11-22T13:51:00Z"/>
                <w:b/>
                <w:rPrChange w:id="8157" w:author="phuong vu" w:date="2018-11-25T21:55:00Z">
                  <w:rPr>
                    <w:del w:id="8158" w:author="phuong vu" w:date="2018-11-22T13:51:00Z"/>
                    <w:b/>
                  </w:rPr>
                </w:rPrChange>
              </w:rPr>
            </w:pPr>
            <w:del w:id="8159" w:author="phuong vu" w:date="2018-11-22T13:51:00Z">
              <w:r w:rsidRPr="00BA3432" w:rsidDel="00C774DC">
                <w:rPr>
                  <w:b/>
                  <w:rPrChange w:id="8160" w:author="phuong vu" w:date="2018-11-25T21:55:00Z">
                    <w:rPr>
                      <w:b/>
                    </w:rPr>
                  </w:rPrChange>
                </w:rPr>
                <w:delText>Kết quả</w:delText>
              </w:r>
              <w:bookmarkStart w:id="8161" w:name="_Toc530658444"/>
              <w:bookmarkStart w:id="8162" w:name="_Toc530662168"/>
              <w:bookmarkStart w:id="8163" w:name="_Toc530662635"/>
              <w:bookmarkEnd w:id="8161"/>
              <w:bookmarkEnd w:id="8162"/>
              <w:bookmarkEnd w:id="8163"/>
            </w:del>
          </w:p>
        </w:tc>
        <w:tc>
          <w:tcPr>
            <w:tcW w:w="6686" w:type="dxa"/>
          </w:tcPr>
          <w:p w14:paraId="4C62CB2E" w14:textId="1282B1A9" w:rsidR="00F5523F" w:rsidRPr="00BA3432" w:rsidDel="00C774DC" w:rsidRDefault="00F5523F">
            <w:pPr>
              <w:spacing w:line="276" w:lineRule="auto"/>
              <w:rPr>
                <w:del w:id="8164" w:author="phuong vu" w:date="2018-11-22T13:51:00Z"/>
                <w:rPrChange w:id="8165" w:author="phuong vu" w:date="2018-11-25T21:55:00Z">
                  <w:rPr>
                    <w:del w:id="8166" w:author="phuong vu" w:date="2018-11-22T13:51:00Z"/>
                    <w:lang w:val="en-US"/>
                  </w:rPr>
                </w:rPrChange>
              </w:rPr>
            </w:pPr>
            <w:del w:id="8167" w:author="phuong vu" w:date="2018-11-22T13:51:00Z">
              <w:r w:rsidRPr="00BA3432" w:rsidDel="00C774DC">
                <w:rPr>
                  <w:rPrChange w:id="8168" w:author="phuong vu" w:date="2018-11-25T21:55:00Z">
                    <w:rPr>
                      <w:lang w:val="en-US"/>
                    </w:rPr>
                  </w:rPrChange>
                </w:rPr>
                <w:delText xml:space="preserve">Hiển thị thông tin tất cả </w:delText>
              </w:r>
              <w:r w:rsidR="00FF18BA" w:rsidRPr="00BA3432" w:rsidDel="00C774DC">
                <w:rPr>
                  <w:rPrChange w:id="8169" w:author="phuong vu" w:date="2018-11-25T21:55:00Z">
                    <w:rPr>
                      <w:lang w:val="en-US"/>
                    </w:rPr>
                  </w:rPrChange>
                </w:rPr>
                <w:delText xml:space="preserve">biên nhận </w:delText>
              </w:r>
              <w:r w:rsidRPr="00BA3432" w:rsidDel="00C774DC">
                <w:rPr>
                  <w:rPrChange w:id="8170" w:author="phuong vu" w:date="2018-11-25T21:55:00Z">
                    <w:rPr>
                      <w:lang w:val="en-US"/>
                    </w:rPr>
                  </w:rPrChange>
                </w:rPr>
                <w:delText>dưới dạng bảng.</w:delText>
              </w:r>
              <w:bookmarkStart w:id="8171" w:name="_Toc530658445"/>
              <w:bookmarkStart w:id="8172" w:name="_Toc530662169"/>
              <w:bookmarkStart w:id="8173" w:name="_Toc530662636"/>
              <w:bookmarkEnd w:id="8171"/>
              <w:bookmarkEnd w:id="8172"/>
              <w:bookmarkEnd w:id="8173"/>
            </w:del>
          </w:p>
          <w:p w14:paraId="0519820D" w14:textId="244905E2" w:rsidR="00F5523F" w:rsidRPr="00BA3432" w:rsidDel="00C774DC" w:rsidRDefault="00F5523F">
            <w:pPr>
              <w:spacing w:line="276" w:lineRule="auto"/>
              <w:rPr>
                <w:del w:id="8174" w:author="phuong vu" w:date="2018-11-22T13:51:00Z"/>
                <w:rPrChange w:id="8175" w:author="phuong vu" w:date="2018-11-25T21:55:00Z">
                  <w:rPr>
                    <w:del w:id="8176" w:author="phuong vu" w:date="2018-11-22T13:51:00Z"/>
                    <w:lang w:val="en-US"/>
                  </w:rPr>
                </w:rPrChange>
              </w:rPr>
            </w:pPr>
            <w:del w:id="8177" w:author="phuong vu" w:date="2018-11-22T13:51:00Z">
              <w:r w:rsidRPr="00BA3432" w:rsidDel="00C774DC">
                <w:rPr>
                  <w:rPrChange w:id="8178" w:author="phuong vu" w:date="2018-11-25T21:55:00Z">
                    <w:rPr>
                      <w:lang w:val="en-US"/>
                    </w:rPr>
                  </w:rPrChange>
                </w:rPr>
                <w:delText xml:space="preserve">Khi </w:delText>
              </w:r>
              <w:r w:rsidR="00A06DD8" w:rsidRPr="00BA3432" w:rsidDel="00C774DC">
                <w:rPr>
                  <w:rPrChange w:id="8179" w:author="phuong vu" w:date="2018-11-25T21:55:00Z">
                    <w:rPr>
                      <w:lang w:val="en-US"/>
                    </w:rPr>
                  </w:rPrChange>
                </w:rPr>
                <w:delText>nhấn</w:delText>
              </w:r>
              <w:r w:rsidRPr="00BA3432" w:rsidDel="00C774DC">
                <w:rPr>
                  <w:rPrChange w:id="8180" w:author="phuong vu" w:date="2018-11-25T21:55:00Z">
                    <w:rPr>
                      <w:lang w:val="en-US"/>
                    </w:rPr>
                  </w:rPrChange>
                </w:rPr>
                <w:delText xml:space="preserve"> vào tên khách hàng hiển thị chi tiết </w:delText>
              </w:r>
              <w:r w:rsidR="00FF18BA" w:rsidRPr="00BA3432" w:rsidDel="00C774DC">
                <w:rPr>
                  <w:rPrChange w:id="8181" w:author="phuong vu" w:date="2018-11-25T21:55:00Z">
                    <w:rPr>
                      <w:lang w:val="en-US"/>
                    </w:rPr>
                  </w:rPrChange>
                </w:rPr>
                <w:delText>biên nhận</w:delText>
              </w:r>
              <w:r w:rsidRPr="00BA3432" w:rsidDel="00C774DC">
                <w:rPr>
                  <w:rPrChange w:id="8182" w:author="phuong vu" w:date="2018-11-25T21:55:00Z">
                    <w:rPr>
                      <w:lang w:val="en-US"/>
                    </w:rPr>
                  </w:rPrChange>
                </w:rPr>
                <w:delText>.</w:delText>
              </w:r>
              <w:bookmarkStart w:id="8183" w:name="_Toc530658446"/>
              <w:bookmarkStart w:id="8184" w:name="_Toc530662170"/>
              <w:bookmarkStart w:id="8185" w:name="_Toc530662637"/>
              <w:bookmarkEnd w:id="8183"/>
              <w:bookmarkEnd w:id="8184"/>
              <w:bookmarkEnd w:id="8185"/>
            </w:del>
          </w:p>
        </w:tc>
        <w:bookmarkStart w:id="8186" w:name="_Toc530658447"/>
        <w:bookmarkStart w:id="8187" w:name="_Toc530662171"/>
        <w:bookmarkStart w:id="8188" w:name="_Toc530662638"/>
        <w:bookmarkEnd w:id="8186"/>
        <w:bookmarkEnd w:id="8187"/>
        <w:bookmarkEnd w:id="8188"/>
      </w:tr>
      <w:tr w:rsidR="00FF18BA" w:rsidRPr="00BA3432" w:rsidDel="00C774DC" w14:paraId="497A03F3" w14:textId="4F901E7E" w:rsidTr="00A06DD8">
        <w:trPr>
          <w:del w:id="8189" w:author="phuong vu" w:date="2018-11-22T13:51:00Z"/>
        </w:trPr>
        <w:tc>
          <w:tcPr>
            <w:tcW w:w="2425" w:type="dxa"/>
          </w:tcPr>
          <w:p w14:paraId="6E3D0B05" w14:textId="6FC66B53" w:rsidR="00F5523F" w:rsidRPr="00BA3432" w:rsidDel="00C774DC" w:rsidRDefault="00F5523F">
            <w:pPr>
              <w:spacing w:line="276" w:lineRule="auto"/>
              <w:rPr>
                <w:del w:id="8190" w:author="phuong vu" w:date="2018-11-22T13:51:00Z"/>
                <w:b/>
                <w:rPrChange w:id="8191" w:author="phuong vu" w:date="2018-11-25T21:55:00Z">
                  <w:rPr>
                    <w:del w:id="8192" w:author="phuong vu" w:date="2018-11-22T13:51:00Z"/>
                    <w:b/>
                  </w:rPr>
                </w:rPrChange>
              </w:rPr>
            </w:pPr>
            <w:del w:id="8193" w:author="phuong vu" w:date="2018-11-22T13:51:00Z">
              <w:r w:rsidRPr="00BA3432" w:rsidDel="00C774DC">
                <w:rPr>
                  <w:b/>
                  <w:rPrChange w:id="8194" w:author="phuong vu" w:date="2018-11-25T21:55:00Z">
                    <w:rPr>
                      <w:b/>
                    </w:rPr>
                  </w:rPrChange>
                </w:rPr>
                <w:delText>Ghi chú</w:delText>
              </w:r>
              <w:bookmarkStart w:id="8195" w:name="_Toc530658448"/>
              <w:bookmarkStart w:id="8196" w:name="_Toc530662172"/>
              <w:bookmarkStart w:id="8197" w:name="_Toc530662639"/>
              <w:bookmarkEnd w:id="8195"/>
              <w:bookmarkEnd w:id="8196"/>
              <w:bookmarkEnd w:id="8197"/>
            </w:del>
          </w:p>
        </w:tc>
        <w:tc>
          <w:tcPr>
            <w:tcW w:w="6686" w:type="dxa"/>
          </w:tcPr>
          <w:p w14:paraId="36DCA385" w14:textId="2A1054C0" w:rsidR="00F5523F" w:rsidRPr="00BA3432" w:rsidDel="00C774DC" w:rsidRDefault="00F5523F">
            <w:pPr>
              <w:keepNext/>
              <w:spacing w:line="276" w:lineRule="auto"/>
              <w:rPr>
                <w:del w:id="8198" w:author="phuong vu" w:date="2018-11-22T13:51:00Z"/>
                <w:rPrChange w:id="8199" w:author="phuong vu" w:date="2018-11-25T21:55:00Z">
                  <w:rPr>
                    <w:del w:id="8200" w:author="phuong vu" w:date="2018-11-22T13:51:00Z"/>
                  </w:rPr>
                </w:rPrChange>
              </w:rPr>
            </w:pPr>
            <w:bookmarkStart w:id="8201" w:name="_Toc530658449"/>
            <w:bookmarkStart w:id="8202" w:name="_Toc530662173"/>
            <w:bookmarkStart w:id="8203" w:name="_Toc530662640"/>
            <w:bookmarkEnd w:id="8201"/>
            <w:bookmarkEnd w:id="8202"/>
            <w:bookmarkEnd w:id="8203"/>
          </w:p>
        </w:tc>
        <w:bookmarkStart w:id="8204" w:name="_Toc530658450"/>
        <w:bookmarkStart w:id="8205" w:name="_Toc530662174"/>
        <w:bookmarkStart w:id="8206" w:name="_Toc530662641"/>
        <w:bookmarkEnd w:id="8204"/>
        <w:bookmarkEnd w:id="8205"/>
        <w:bookmarkEnd w:id="8206"/>
      </w:tr>
    </w:tbl>
    <w:p w14:paraId="61D1C12D" w14:textId="66EEB252" w:rsidR="00F5523F" w:rsidRPr="00BA3432" w:rsidDel="00C774DC" w:rsidRDefault="00F5523F">
      <w:pPr>
        <w:spacing w:line="276" w:lineRule="auto"/>
        <w:rPr>
          <w:del w:id="8207" w:author="phuong vu" w:date="2018-11-22T13:51:00Z"/>
          <w:rPrChange w:id="8208" w:author="phuong vu" w:date="2018-11-25T21:55:00Z">
            <w:rPr>
              <w:del w:id="8209" w:author="phuong vu" w:date="2018-11-22T13:51:00Z"/>
            </w:rPr>
          </w:rPrChange>
        </w:rPr>
        <w:pPrChange w:id="8210" w:author="phuong vu" w:date="2018-11-23T13:48:00Z">
          <w:pPr/>
        </w:pPrChange>
      </w:pPr>
      <w:bookmarkStart w:id="8211" w:name="_Toc530658451"/>
      <w:bookmarkStart w:id="8212" w:name="_Toc530662175"/>
      <w:bookmarkStart w:id="8213" w:name="_Toc530662642"/>
      <w:bookmarkEnd w:id="8211"/>
      <w:bookmarkEnd w:id="8212"/>
      <w:bookmarkEnd w:id="8213"/>
    </w:p>
    <w:p w14:paraId="1834BFC0" w14:textId="7E0B7BBC" w:rsidR="00730F28" w:rsidRPr="00BA3432" w:rsidDel="00C774DC" w:rsidRDefault="00730F28">
      <w:pPr>
        <w:pStyle w:val="Heading4"/>
        <w:spacing w:line="276" w:lineRule="auto"/>
        <w:rPr>
          <w:del w:id="8214" w:author="phuong vu" w:date="2018-11-22T13:51:00Z"/>
          <w:rFonts w:cstheme="majorHAnsi"/>
          <w:rPrChange w:id="8215" w:author="phuong vu" w:date="2018-11-25T21:55:00Z">
            <w:rPr>
              <w:del w:id="8216" w:author="phuong vu" w:date="2018-11-22T13:51:00Z"/>
            </w:rPr>
          </w:rPrChange>
        </w:rPr>
        <w:pPrChange w:id="8217" w:author="phuong vu" w:date="2018-11-23T13:48:00Z">
          <w:pPr>
            <w:pStyle w:val="Heading4"/>
          </w:pPr>
        </w:pPrChange>
      </w:pPr>
      <w:del w:id="8218" w:author="phuong vu" w:date="2018-11-22T13:51:00Z">
        <w:r w:rsidRPr="00BA3432" w:rsidDel="00C774DC">
          <w:rPr>
            <w:rFonts w:cstheme="majorHAnsi"/>
            <w:b w:val="0"/>
            <w:iCs w:val="0"/>
            <w:rPrChange w:id="8219" w:author="phuong vu" w:date="2018-11-25T21:55:00Z">
              <w:rPr>
                <w:b w:val="0"/>
                <w:iCs w:val="0"/>
                <w:lang w:val="en-US"/>
              </w:rPr>
            </w:rPrChange>
          </w:rPr>
          <w:delText xml:space="preserve"> </w:delText>
        </w:r>
        <w:r w:rsidRPr="00AD0E2E" w:rsidDel="00C774DC">
          <w:rPr>
            <w:rFonts w:cstheme="majorHAnsi"/>
            <w:b w:val="0"/>
            <w:iCs w:val="0"/>
          </w:rPr>
          <w:delText>Qu</w:delText>
        </w:r>
        <w:r w:rsidRPr="00BA3432" w:rsidDel="00C774DC">
          <w:rPr>
            <w:rFonts w:cstheme="majorHAnsi"/>
            <w:b w:val="0"/>
            <w:iCs w:val="0"/>
            <w:rPrChange w:id="8220" w:author="phuong vu" w:date="2018-11-25T21:55:00Z">
              <w:rPr>
                <w:b w:val="0"/>
                <w:iCs w:val="0"/>
              </w:rPr>
            </w:rPrChange>
          </w:rPr>
          <w:delText>ản lí phân công xử lí đơn hàng</w:delText>
        </w:r>
        <w:bookmarkStart w:id="8221" w:name="_Toc530658452"/>
        <w:bookmarkStart w:id="8222" w:name="_Toc530662176"/>
        <w:bookmarkStart w:id="8223" w:name="_Toc530662643"/>
        <w:bookmarkEnd w:id="8221"/>
        <w:bookmarkEnd w:id="8222"/>
        <w:bookmarkEnd w:id="8223"/>
      </w:del>
    </w:p>
    <w:tbl>
      <w:tblPr>
        <w:tblStyle w:val="TableGrid"/>
        <w:tblW w:w="0" w:type="auto"/>
        <w:tblLook w:val="04A0" w:firstRow="1" w:lastRow="0" w:firstColumn="1" w:lastColumn="0" w:noHBand="0" w:noVBand="1"/>
      </w:tblPr>
      <w:tblGrid>
        <w:gridCol w:w="2347"/>
        <w:gridCol w:w="6430"/>
      </w:tblGrid>
      <w:tr w:rsidR="009B0E96" w:rsidRPr="00BA3432" w:rsidDel="00C774DC" w14:paraId="42FD3F12" w14:textId="10C33A3B" w:rsidTr="00225404">
        <w:trPr>
          <w:del w:id="8224" w:author="phuong vu" w:date="2018-11-22T13:51:00Z"/>
        </w:trPr>
        <w:tc>
          <w:tcPr>
            <w:tcW w:w="2425" w:type="dxa"/>
          </w:tcPr>
          <w:p w14:paraId="4C6AE9A3" w14:textId="4B76ECF2" w:rsidR="009B0E96" w:rsidRPr="00BA3432" w:rsidDel="00C774DC" w:rsidRDefault="009B0E96">
            <w:pPr>
              <w:spacing w:line="276" w:lineRule="auto"/>
              <w:rPr>
                <w:del w:id="8225" w:author="phuong vu" w:date="2018-11-22T13:51:00Z"/>
                <w:b/>
                <w:rPrChange w:id="8226" w:author="phuong vu" w:date="2018-11-25T21:55:00Z">
                  <w:rPr>
                    <w:del w:id="8227" w:author="phuong vu" w:date="2018-11-22T13:51:00Z"/>
                    <w:b/>
                  </w:rPr>
                </w:rPrChange>
              </w:rPr>
            </w:pPr>
            <w:del w:id="8228" w:author="phuong vu" w:date="2018-11-22T13:51:00Z">
              <w:r w:rsidRPr="00BA3432" w:rsidDel="00C774DC">
                <w:rPr>
                  <w:b/>
                  <w:rPrChange w:id="8229" w:author="phuong vu" w:date="2018-11-25T21:55:00Z">
                    <w:rPr>
                      <w:b/>
                    </w:rPr>
                  </w:rPrChange>
                </w:rPr>
                <w:delText>Mã yêu cầu</w:delText>
              </w:r>
              <w:bookmarkStart w:id="8230" w:name="_Toc530658453"/>
              <w:bookmarkStart w:id="8231" w:name="_Toc530662177"/>
              <w:bookmarkStart w:id="8232" w:name="_Toc530662644"/>
              <w:bookmarkEnd w:id="8230"/>
              <w:bookmarkEnd w:id="8231"/>
              <w:bookmarkEnd w:id="8232"/>
            </w:del>
          </w:p>
        </w:tc>
        <w:tc>
          <w:tcPr>
            <w:tcW w:w="6686" w:type="dxa"/>
          </w:tcPr>
          <w:p w14:paraId="3C91DDF8" w14:textId="6893FFA5" w:rsidR="009B0E96" w:rsidRPr="00BA3432" w:rsidDel="00C774DC" w:rsidRDefault="009B0E96">
            <w:pPr>
              <w:spacing w:line="276" w:lineRule="auto"/>
              <w:rPr>
                <w:del w:id="8233" w:author="phuong vu" w:date="2018-11-22T13:51:00Z"/>
                <w:rPrChange w:id="8234" w:author="phuong vu" w:date="2018-11-25T21:55:00Z">
                  <w:rPr>
                    <w:del w:id="8235" w:author="phuong vu" w:date="2018-11-22T13:51:00Z"/>
                    <w:lang w:val="en-US"/>
                  </w:rPr>
                </w:rPrChange>
              </w:rPr>
            </w:pPr>
            <w:del w:id="8236" w:author="phuong vu" w:date="2018-11-22T13:51:00Z">
              <w:r w:rsidRPr="00BA3432" w:rsidDel="00C774DC">
                <w:rPr>
                  <w:rPrChange w:id="8237" w:author="phuong vu" w:date="2018-11-25T21:55:00Z">
                    <w:rPr>
                      <w:lang w:val="en-US"/>
                    </w:rPr>
                  </w:rPrChange>
                </w:rPr>
                <w:delText>GU_04</w:delText>
              </w:r>
              <w:bookmarkStart w:id="8238" w:name="_Toc530658454"/>
              <w:bookmarkStart w:id="8239" w:name="_Toc530662178"/>
              <w:bookmarkStart w:id="8240" w:name="_Toc530662645"/>
              <w:bookmarkEnd w:id="8238"/>
              <w:bookmarkEnd w:id="8239"/>
              <w:bookmarkEnd w:id="8240"/>
            </w:del>
          </w:p>
        </w:tc>
        <w:bookmarkStart w:id="8241" w:name="_Toc530658455"/>
        <w:bookmarkStart w:id="8242" w:name="_Toc530662179"/>
        <w:bookmarkStart w:id="8243" w:name="_Toc530662646"/>
        <w:bookmarkEnd w:id="8241"/>
        <w:bookmarkEnd w:id="8242"/>
        <w:bookmarkEnd w:id="8243"/>
      </w:tr>
      <w:tr w:rsidR="009B0E96" w:rsidRPr="00BA3432" w:rsidDel="00C774DC" w14:paraId="44117EC2" w14:textId="2C3632DA" w:rsidTr="00225404">
        <w:trPr>
          <w:del w:id="8244" w:author="phuong vu" w:date="2018-11-22T13:51:00Z"/>
        </w:trPr>
        <w:tc>
          <w:tcPr>
            <w:tcW w:w="2425" w:type="dxa"/>
          </w:tcPr>
          <w:p w14:paraId="0869766D" w14:textId="08A532F5" w:rsidR="009B0E96" w:rsidRPr="00BA3432" w:rsidDel="00C774DC" w:rsidRDefault="009B0E96">
            <w:pPr>
              <w:spacing w:line="276" w:lineRule="auto"/>
              <w:rPr>
                <w:del w:id="8245" w:author="phuong vu" w:date="2018-11-22T13:51:00Z"/>
                <w:b/>
                <w:rPrChange w:id="8246" w:author="phuong vu" w:date="2018-11-25T21:55:00Z">
                  <w:rPr>
                    <w:del w:id="8247" w:author="phuong vu" w:date="2018-11-22T13:51:00Z"/>
                    <w:b/>
                  </w:rPr>
                </w:rPrChange>
              </w:rPr>
            </w:pPr>
            <w:del w:id="8248" w:author="phuong vu" w:date="2018-11-22T13:51:00Z">
              <w:r w:rsidRPr="00BA3432" w:rsidDel="00C774DC">
                <w:rPr>
                  <w:b/>
                  <w:rPrChange w:id="8249" w:author="phuong vu" w:date="2018-11-25T21:55:00Z">
                    <w:rPr>
                      <w:b/>
                    </w:rPr>
                  </w:rPrChange>
                </w:rPr>
                <w:delText>Tên chức năng</w:delText>
              </w:r>
              <w:bookmarkStart w:id="8250" w:name="_Toc530658456"/>
              <w:bookmarkStart w:id="8251" w:name="_Toc530662180"/>
              <w:bookmarkStart w:id="8252" w:name="_Toc530662647"/>
              <w:bookmarkEnd w:id="8250"/>
              <w:bookmarkEnd w:id="8251"/>
              <w:bookmarkEnd w:id="8252"/>
            </w:del>
          </w:p>
        </w:tc>
        <w:tc>
          <w:tcPr>
            <w:tcW w:w="6686" w:type="dxa"/>
          </w:tcPr>
          <w:p w14:paraId="50F0E1C1" w14:textId="13AE9927" w:rsidR="009B0E96" w:rsidRPr="00BA3432" w:rsidDel="00C774DC" w:rsidRDefault="009B0E96">
            <w:pPr>
              <w:spacing w:line="276" w:lineRule="auto"/>
              <w:rPr>
                <w:del w:id="8253" w:author="phuong vu" w:date="2018-11-22T13:51:00Z"/>
                <w:rPrChange w:id="8254" w:author="phuong vu" w:date="2018-11-25T21:55:00Z">
                  <w:rPr>
                    <w:del w:id="8255" w:author="phuong vu" w:date="2018-11-22T13:51:00Z"/>
                    <w:lang w:val="en-US"/>
                  </w:rPr>
                </w:rPrChange>
              </w:rPr>
            </w:pPr>
            <w:del w:id="8256" w:author="phuong vu" w:date="2018-11-22T13:51:00Z">
              <w:r w:rsidRPr="00BA3432" w:rsidDel="00C774DC">
                <w:rPr>
                  <w:rPrChange w:id="8257" w:author="phuong vu" w:date="2018-11-25T21:55:00Z">
                    <w:rPr/>
                  </w:rPrChange>
                </w:rPr>
                <w:delText>Quản lí phân công xử lí đơn hàng</w:delText>
              </w:r>
              <w:bookmarkStart w:id="8258" w:name="_Toc530658457"/>
              <w:bookmarkStart w:id="8259" w:name="_Toc530662181"/>
              <w:bookmarkStart w:id="8260" w:name="_Toc530662648"/>
              <w:bookmarkEnd w:id="8258"/>
              <w:bookmarkEnd w:id="8259"/>
              <w:bookmarkEnd w:id="8260"/>
            </w:del>
          </w:p>
        </w:tc>
        <w:bookmarkStart w:id="8261" w:name="_Toc530658458"/>
        <w:bookmarkStart w:id="8262" w:name="_Toc530662182"/>
        <w:bookmarkStart w:id="8263" w:name="_Toc530662649"/>
        <w:bookmarkEnd w:id="8261"/>
        <w:bookmarkEnd w:id="8262"/>
        <w:bookmarkEnd w:id="8263"/>
      </w:tr>
      <w:tr w:rsidR="009B0E96" w:rsidRPr="00BA3432" w:rsidDel="00C774DC" w14:paraId="7F3DDF15" w14:textId="0338AEF4" w:rsidTr="00225404">
        <w:trPr>
          <w:del w:id="8264" w:author="phuong vu" w:date="2018-11-22T13:51:00Z"/>
        </w:trPr>
        <w:tc>
          <w:tcPr>
            <w:tcW w:w="2425" w:type="dxa"/>
          </w:tcPr>
          <w:p w14:paraId="6E38A38D" w14:textId="6A88CA01" w:rsidR="009B0E96" w:rsidRPr="00BA3432" w:rsidDel="00C774DC" w:rsidRDefault="009B0E96">
            <w:pPr>
              <w:spacing w:line="276" w:lineRule="auto"/>
              <w:rPr>
                <w:del w:id="8265" w:author="phuong vu" w:date="2018-11-22T13:51:00Z"/>
                <w:b/>
                <w:rPrChange w:id="8266" w:author="phuong vu" w:date="2018-11-25T21:55:00Z">
                  <w:rPr>
                    <w:del w:id="8267" w:author="phuong vu" w:date="2018-11-22T13:51:00Z"/>
                    <w:b/>
                  </w:rPr>
                </w:rPrChange>
              </w:rPr>
            </w:pPr>
            <w:del w:id="8268" w:author="phuong vu" w:date="2018-11-22T13:51:00Z">
              <w:r w:rsidRPr="00BA3432" w:rsidDel="00C774DC">
                <w:rPr>
                  <w:b/>
                  <w:rPrChange w:id="8269" w:author="phuong vu" w:date="2018-11-25T21:55:00Z">
                    <w:rPr>
                      <w:b/>
                    </w:rPr>
                  </w:rPrChange>
                </w:rPr>
                <w:delText>Đối tượng sử dụng</w:delText>
              </w:r>
              <w:bookmarkStart w:id="8270" w:name="_Toc530658459"/>
              <w:bookmarkStart w:id="8271" w:name="_Toc530662183"/>
              <w:bookmarkStart w:id="8272" w:name="_Toc530662650"/>
              <w:bookmarkEnd w:id="8270"/>
              <w:bookmarkEnd w:id="8271"/>
              <w:bookmarkEnd w:id="8272"/>
            </w:del>
          </w:p>
        </w:tc>
        <w:tc>
          <w:tcPr>
            <w:tcW w:w="6686" w:type="dxa"/>
          </w:tcPr>
          <w:p w14:paraId="0DE75894" w14:textId="14D67AFB" w:rsidR="009B0E96" w:rsidRPr="00BA3432" w:rsidDel="00C774DC" w:rsidRDefault="009B0E96">
            <w:pPr>
              <w:spacing w:line="276" w:lineRule="auto"/>
              <w:rPr>
                <w:del w:id="8273" w:author="phuong vu" w:date="2018-11-22T13:51:00Z"/>
                <w:rPrChange w:id="8274" w:author="phuong vu" w:date="2018-11-25T21:55:00Z">
                  <w:rPr>
                    <w:del w:id="8275" w:author="phuong vu" w:date="2018-11-22T13:51:00Z"/>
                    <w:lang w:val="en-US"/>
                  </w:rPr>
                </w:rPrChange>
              </w:rPr>
            </w:pPr>
            <w:del w:id="8276" w:author="phuong vu" w:date="2018-11-22T13:51:00Z">
              <w:r w:rsidRPr="00BA3432" w:rsidDel="00C774DC">
                <w:rPr>
                  <w:rPrChange w:id="8277" w:author="phuong vu" w:date="2018-11-25T21:55:00Z">
                    <w:rPr>
                      <w:lang w:val="en-US"/>
                    </w:rPr>
                  </w:rPrChange>
                </w:rPr>
                <w:delText xml:space="preserve">Nhân viên cửa hàng (Nhân viên quản lí </w:delText>
              </w:r>
            </w:del>
            <w:del w:id="8278" w:author="phuong vu" w:date="2018-11-21T22:44:00Z">
              <w:r w:rsidRPr="00BA3432" w:rsidDel="00E12820">
                <w:rPr>
                  <w:rPrChange w:id="8279" w:author="phuong vu" w:date="2018-11-25T21:55:00Z">
                    <w:rPr>
                      <w:lang w:val="en-US"/>
                    </w:rPr>
                  </w:rPrChange>
                </w:rPr>
                <w:delText>cửa hàng</w:delText>
              </w:r>
            </w:del>
            <w:del w:id="8280" w:author="phuong vu" w:date="2018-11-22T13:51:00Z">
              <w:r w:rsidRPr="00BA3432" w:rsidDel="00C774DC">
                <w:rPr>
                  <w:rPrChange w:id="8281" w:author="phuong vu" w:date="2018-11-25T21:55:00Z">
                    <w:rPr>
                      <w:lang w:val="en-US"/>
                    </w:rPr>
                  </w:rPrChange>
                </w:rPr>
                <w:delText>)</w:delText>
              </w:r>
              <w:bookmarkStart w:id="8282" w:name="_Toc530658460"/>
              <w:bookmarkStart w:id="8283" w:name="_Toc530662184"/>
              <w:bookmarkStart w:id="8284" w:name="_Toc530662651"/>
              <w:bookmarkEnd w:id="8282"/>
              <w:bookmarkEnd w:id="8283"/>
              <w:bookmarkEnd w:id="8284"/>
            </w:del>
          </w:p>
        </w:tc>
        <w:bookmarkStart w:id="8285" w:name="_Toc530658461"/>
        <w:bookmarkStart w:id="8286" w:name="_Toc530662185"/>
        <w:bookmarkStart w:id="8287" w:name="_Toc530662652"/>
        <w:bookmarkEnd w:id="8285"/>
        <w:bookmarkEnd w:id="8286"/>
        <w:bookmarkEnd w:id="8287"/>
      </w:tr>
      <w:tr w:rsidR="009B0E96" w:rsidRPr="00BA3432" w:rsidDel="00C774DC" w14:paraId="1B7559A1" w14:textId="53956607" w:rsidTr="00225404">
        <w:trPr>
          <w:del w:id="8288" w:author="phuong vu" w:date="2018-11-22T13:51:00Z"/>
        </w:trPr>
        <w:tc>
          <w:tcPr>
            <w:tcW w:w="2425" w:type="dxa"/>
          </w:tcPr>
          <w:p w14:paraId="03A4271D" w14:textId="366EF333" w:rsidR="009B0E96" w:rsidRPr="00BA3432" w:rsidDel="00C774DC" w:rsidRDefault="009B0E96">
            <w:pPr>
              <w:spacing w:line="276" w:lineRule="auto"/>
              <w:rPr>
                <w:del w:id="8289" w:author="phuong vu" w:date="2018-11-22T13:51:00Z"/>
                <w:b/>
                <w:rPrChange w:id="8290" w:author="phuong vu" w:date="2018-11-25T21:55:00Z">
                  <w:rPr>
                    <w:del w:id="8291" w:author="phuong vu" w:date="2018-11-22T13:51:00Z"/>
                    <w:b/>
                  </w:rPr>
                </w:rPrChange>
              </w:rPr>
            </w:pPr>
            <w:del w:id="8292" w:author="phuong vu" w:date="2018-11-22T13:51:00Z">
              <w:r w:rsidRPr="00BA3432" w:rsidDel="00C774DC">
                <w:rPr>
                  <w:b/>
                  <w:rPrChange w:id="8293" w:author="phuong vu" w:date="2018-11-25T21:55:00Z">
                    <w:rPr>
                      <w:b/>
                    </w:rPr>
                  </w:rPrChange>
                </w:rPr>
                <w:delText>Tiền điều kiện</w:delText>
              </w:r>
              <w:bookmarkStart w:id="8294" w:name="_Toc530658462"/>
              <w:bookmarkStart w:id="8295" w:name="_Toc530662186"/>
              <w:bookmarkStart w:id="8296" w:name="_Toc530662653"/>
              <w:bookmarkEnd w:id="8294"/>
              <w:bookmarkEnd w:id="8295"/>
              <w:bookmarkEnd w:id="8296"/>
            </w:del>
          </w:p>
        </w:tc>
        <w:tc>
          <w:tcPr>
            <w:tcW w:w="6686" w:type="dxa"/>
          </w:tcPr>
          <w:p w14:paraId="4B7D2806" w14:textId="4E74029F" w:rsidR="009B0E96" w:rsidRPr="00BA3432" w:rsidDel="00C774DC" w:rsidRDefault="009B0E96">
            <w:pPr>
              <w:spacing w:line="276" w:lineRule="auto"/>
              <w:rPr>
                <w:del w:id="8297" w:author="phuong vu" w:date="2018-11-22T13:51:00Z"/>
                <w:rPrChange w:id="8298" w:author="phuong vu" w:date="2018-11-25T21:55:00Z">
                  <w:rPr>
                    <w:del w:id="8299" w:author="phuong vu" w:date="2018-11-22T13:51:00Z"/>
                    <w:lang w:val="en-US"/>
                  </w:rPr>
                </w:rPrChange>
              </w:rPr>
            </w:pPr>
            <w:del w:id="8300" w:author="phuong vu" w:date="2018-11-22T13:51:00Z">
              <w:r w:rsidRPr="00BA3432" w:rsidDel="00C774DC">
                <w:rPr>
                  <w:rPrChange w:id="8301" w:author="phuong vu" w:date="2018-11-25T21:55:00Z">
                    <w:rPr>
                      <w:lang w:val="en-US"/>
                    </w:rPr>
                  </w:rPrChange>
                </w:rPr>
                <w:delText>Truy cập được trang web quản lí đối với nhân viên cửa hàng và đăng nhập thành công.</w:delText>
              </w:r>
              <w:bookmarkStart w:id="8302" w:name="_Toc530658463"/>
              <w:bookmarkStart w:id="8303" w:name="_Toc530662187"/>
              <w:bookmarkStart w:id="8304" w:name="_Toc530662654"/>
              <w:bookmarkEnd w:id="8302"/>
              <w:bookmarkEnd w:id="8303"/>
              <w:bookmarkEnd w:id="8304"/>
            </w:del>
          </w:p>
        </w:tc>
        <w:bookmarkStart w:id="8305" w:name="_Toc530658464"/>
        <w:bookmarkStart w:id="8306" w:name="_Toc530662188"/>
        <w:bookmarkStart w:id="8307" w:name="_Toc530662655"/>
        <w:bookmarkEnd w:id="8305"/>
        <w:bookmarkEnd w:id="8306"/>
        <w:bookmarkEnd w:id="8307"/>
      </w:tr>
      <w:tr w:rsidR="009B0E96" w:rsidRPr="00BA3432" w:rsidDel="00C774DC" w14:paraId="1EE82B5A" w14:textId="4A451196" w:rsidTr="00225404">
        <w:trPr>
          <w:del w:id="8308" w:author="phuong vu" w:date="2018-11-22T13:51:00Z"/>
        </w:trPr>
        <w:tc>
          <w:tcPr>
            <w:tcW w:w="2425" w:type="dxa"/>
          </w:tcPr>
          <w:p w14:paraId="7FFC3B18" w14:textId="1F0B2EAE" w:rsidR="009B0E96" w:rsidRPr="00BA3432" w:rsidDel="00C774DC" w:rsidRDefault="009B0E96">
            <w:pPr>
              <w:spacing w:line="276" w:lineRule="auto"/>
              <w:rPr>
                <w:del w:id="8309" w:author="phuong vu" w:date="2018-11-22T13:51:00Z"/>
                <w:b/>
                <w:rPrChange w:id="8310" w:author="phuong vu" w:date="2018-11-25T21:55:00Z">
                  <w:rPr>
                    <w:del w:id="8311" w:author="phuong vu" w:date="2018-11-22T13:51:00Z"/>
                    <w:b/>
                  </w:rPr>
                </w:rPrChange>
              </w:rPr>
            </w:pPr>
            <w:del w:id="8312" w:author="phuong vu" w:date="2018-11-22T13:51:00Z">
              <w:r w:rsidRPr="00BA3432" w:rsidDel="00C774DC">
                <w:rPr>
                  <w:b/>
                  <w:rPrChange w:id="8313" w:author="phuong vu" w:date="2018-11-25T21:55:00Z">
                    <w:rPr>
                      <w:b/>
                    </w:rPr>
                  </w:rPrChange>
                </w:rPr>
                <w:delText>Cách xử lí</w:delText>
              </w:r>
              <w:bookmarkStart w:id="8314" w:name="_Toc530658465"/>
              <w:bookmarkStart w:id="8315" w:name="_Toc530662189"/>
              <w:bookmarkStart w:id="8316" w:name="_Toc530662656"/>
              <w:bookmarkEnd w:id="8314"/>
              <w:bookmarkEnd w:id="8315"/>
              <w:bookmarkEnd w:id="8316"/>
            </w:del>
          </w:p>
        </w:tc>
        <w:tc>
          <w:tcPr>
            <w:tcW w:w="6686" w:type="dxa"/>
          </w:tcPr>
          <w:p w14:paraId="748DF11F" w14:textId="16CD3615" w:rsidR="009B0E96" w:rsidRPr="00BA3432" w:rsidDel="003743EA" w:rsidRDefault="00B43068">
            <w:pPr>
              <w:spacing w:line="276" w:lineRule="auto"/>
              <w:rPr>
                <w:del w:id="8317" w:author="phuong vu" w:date="2018-11-21T21:13:00Z"/>
                <w:rPrChange w:id="8318" w:author="phuong vu" w:date="2018-11-25T21:55:00Z">
                  <w:rPr>
                    <w:del w:id="8319" w:author="phuong vu" w:date="2018-11-21T21:13:00Z"/>
                    <w:lang w:val="en-US"/>
                  </w:rPr>
                </w:rPrChange>
              </w:rPr>
            </w:pPr>
            <w:del w:id="8320" w:author="phuong vu" w:date="2018-11-21T21:13:00Z">
              <w:r w:rsidRPr="00BA3432" w:rsidDel="003743EA">
                <w:rPr>
                  <w:rPrChange w:id="8321" w:author="phuong vu" w:date="2018-11-25T21:55:00Z">
                    <w:rPr>
                      <w:lang w:val="en-US"/>
                    </w:rPr>
                  </w:rPrChange>
                </w:rPr>
                <w:delText xml:space="preserve">Phân công loại một: </w:delText>
              </w:r>
              <w:bookmarkStart w:id="8322" w:name="_Toc530658466"/>
              <w:bookmarkStart w:id="8323" w:name="_Toc530662190"/>
              <w:bookmarkStart w:id="8324" w:name="_Toc530662657"/>
              <w:bookmarkEnd w:id="8322"/>
              <w:bookmarkEnd w:id="8323"/>
              <w:bookmarkEnd w:id="8324"/>
            </w:del>
          </w:p>
          <w:p w14:paraId="25FE8799" w14:textId="5D37CBC7" w:rsidR="00B43068" w:rsidRPr="00BA3432" w:rsidDel="00C774DC" w:rsidRDefault="00B43068">
            <w:pPr>
              <w:spacing w:line="276" w:lineRule="auto"/>
              <w:rPr>
                <w:del w:id="8325" w:author="phuong vu" w:date="2018-11-22T13:51:00Z"/>
                <w:rPrChange w:id="8326" w:author="phuong vu" w:date="2018-11-25T21:55:00Z">
                  <w:rPr>
                    <w:del w:id="8327" w:author="phuong vu" w:date="2018-11-22T13:51:00Z"/>
                    <w:lang w:val="en-US"/>
                  </w:rPr>
                </w:rPrChange>
              </w:rPr>
              <w:pPrChange w:id="8328" w:author="phuong vu" w:date="2018-11-23T13:48:00Z">
                <w:pPr>
                  <w:spacing w:line="276" w:lineRule="auto"/>
                  <w:ind w:left="720"/>
                </w:pPr>
              </w:pPrChange>
            </w:pPr>
            <w:del w:id="8329" w:author="phuong vu" w:date="2018-11-22T13:51:00Z">
              <w:r w:rsidRPr="00BA3432" w:rsidDel="00C774DC">
                <w:rPr>
                  <w:rPrChange w:id="8330" w:author="phuong vu" w:date="2018-11-25T21:55:00Z">
                    <w:rPr>
                      <w:lang w:val="en-US"/>
                    </w:rPr>
                  </w:rPrChange>
                </w:rPr>
                <w:delText>Bước 1: Phân loại đơn h</w:delText>
              </w:r>
              <w:r w:rsidR="00DF1465" w:rsidRPr="00BA3432" w:rsidDel="00C774DC">
                <w:rPr>
                  <w:rPrChange w:id="8331" w:author="phuong vu" w:date="2018-11-25T21:55:00Z">
                    <w:rPr>
                      <w:lang w:val="en-US"/>
                    </w:rPr>
                  </w:rPrChange>
                </w:rPr>
                <w:delText>à</w:delText>
              </w:r>
              <w:r w:rsidRPr="00BA3432" w:rsidDel="00C774DC">
                <w:rPr>
                  <w:rPrChange w:id="8332" w:author="phuong vu" w:date="2018-11-25T21:55:00Z">
                    <w:rPr>
                      <w:lang w:val="en-US"/>
                    </w:rPr>
                  </w:rPrChange>
                </w:rPr>
                <w:delText>ng theo thứ tự loại dịch vụ trước và nhóm màu sau cùng. Sau đó, lưu thành từng túi giặt trong cơ sở dữ liệu.</w:delText>
              </w:r>
              <w:bookmarkStart w:id="8333" w:name="_Toc530658467"/>
              <w:bookmarkStart w:id="8334" w:name="_Toc530662191"/>
              <w:bookmarkStart w:id="8335" w:name="_Toc530662658"/>
              <w:bookmarkEnd w:id="8333"/>
              <w:bookmarkEnd w:id="8334"/>
              <w:bookmarkEnd w:id="8335"/>
            </w:del>
          </w:p>
          <w:p w14:paraId="28902F9C" w14:textId="6F0034FB" w:rsidR="00B43068" w:rsidRPr="00BA3432" w:rsidDel="00C774DC" w:rsidRDefault="00B43068">
            <w:pPr>
              <w:spacing w:line="276" w:lineRule="auto"/>
              <w:rPr>
                <w:del w:id="8336" w:author="phuong vu" w:date="2018-11-22T13:51:00Z"/>
                <w:rPrChange w:id="8337" w:author="phuong vu" w:date="2018-11-25T21:55:00Z">
                  <w:rPr>
                    <w:del w:id="8338" w:author="phuong vu" w:date="2018-11-22T13:51:00Z"/>
                    <w:lang w:val="en-US"/>
                  </w:rPr>
                </w:rPrChange>
              </w:rPr>
              <w:pPrChange w:id="8339" w:author="phuong vu" w:date="2018-11-23T13:48:00Z">
                <w:pPr>
                  <w:spacing w:line="276" w:lineRule="auto"/>
                  <w:ind w:left="720"/>
                </w:pPr>
              </w:pPrChange>
            </w:pPr>
            <w:del w:id="8340" w:author="phuong vu" w:date="2018-11-22T13:51:00Z">
              <w:r w:rsidRPr="00BA3432" w:rsidDel="00C774DC">
                <w:rPr>
                  <w:rPrChange w:id="8341" w:author="phuong vu" w:date="2018-11-25T21:55:00Z">
                    <w:rPr>
                      <w:lang w:val="en-US"/>
                    </w:rPr>
                  </w:rPrChange>
                </w:rPr>
                <w:delText>Bước 2: Phân công mỗi đơn hàng được xử lí trên một máy</w:delText>
              </w:r>
              <w:r w:rsidR="00DF1465" w:rsidRPr="00BA3432" w:rsidDel="00C774DC">
                <w:rPr>
                  <w:rPrChange w:id="8342" w:author="phuong vu" w:date="2018-11-25T21:55:00Z">
                    <w:rPr>
                      <w:lang w:val="en-US"/>
                    </w:rPr>
                  </w:rPrChange>
                </w:rPr>
                <w:delText xml:space="preserve"> (tương ứng tất cả túi giặt của đơn hàng sẽ cùng có một mã máy giặt). </w:delText>
              </w:r>
              <w:bookmarkStart w:id="8343" w:name="_Toc530658468"/>
              <w:bookmarkStart w:id="8344" w:name="_Toc530662192"/>
              <w:bookmarkStart w:id="8345" w:name="_Toc530662659"/>
              <w:bookmarkEnd w:id="8343"/>
              <w:bookmarkEnd w:id="8344"/>
              <w:bookmarkEnd w:id="8345"/>
            </w:del>
          </w:p>
          <w:p w14:paraId="59D5A4B6" w14:textId="19EEBF32" w:rsidR="00DF1465" w:rsidRPr="00BA3432" w:rsidDel="00C774DC" w:rsidRDefault="00DF1465">
            <w:pPr>
              <w:pStyle w:val="ListParagraph"/>
              <w:numPr>
                <w:ilvl w:val="0"/>
                <w:numId w:val="37"/>
              </w:numPr>
              <w:spacing w:line="276" w:lineRule="auto"/>
              <w:ind w:left="720"/>
              <w:rPr>
                <w:del w:id="8346" w:author="phuong vu" w:date="2018-11-22T13:51:00Z"/>
                <w:rPrChange w:id="8347" w:author="phuong vu" w:date="2018-11-25T21:55:00Z">
                  <w:rPr>
                    <w:del w:id="8348" w:author="phuong vu" w:date="2018-11-22T13:51:00Z"/>
                    <w:lang w:val="en-US"/>
                  </w:rPr>
                </w:rPrChange>
              </w:rPr>
              <w:pPrChange w:id="8349" w:author="phuong vu" w:date="2018-11-23T13:48:00Z">
                <w:pPr>
                  <w:pStyle w:val="ListParagraph"/>
                  <w:numPr>
                    <w:numId w:val="37"/>
                  </w:numPr>
                  <w:spacing w:line="276" w:lineRule="auto"/>
                  <w:ind w:left="1440" w:hanging="360"/>
                </w:pPr>
              </w:pPrChange>
            </w:pPr>
            <w:del w:id="8350" w:author="phuong vu" w:date="2018-11-22T13:51:00Z">
              <w:r w:rsidRPr="00BA3432" w:rsidDel="00C774DC">
                <w:rPr>
                  <w:rPrChange w:id="8351" w:author="phuong vu" w:date="2018-11-25T21:55:00Z">
                    <w:rPr>
                      <w:lang w:val="en-US"/>
                    </w:rPr>
                  </w:rPrChange>
                </w:rPr>
                <w:delText>Ưu tiên các máy có số đơn hàng đang đợi là ít nhất.</w:delText>
              </w:r>
              <w:bookmarkStart w:id="8352" w:name="_Toc530658469"/>
              <w:bookmarkStart w:id="8353" w:name="_Toc530662193"/>
              <w:bookmarkStart w:id="8354" w:name="_Toc530662660"/>
              <w:bookmarkEnd w:id="8352"/>
              <w:bookmarkEnd w:id="8353"/>
              <w:bookmarkEnd w:id="8354"/>
            </w:del>
          </w:p>
          <w:p w14:paraId="26A43FBA" w14:textId="3FA8BE59" w:rsidR="00DF1465" w:rsidRPr="00BA3432" w:rsidDel="00C774DC" w:rsidRDefault="00DF1465">
            <w:pPr>
              <w:pStyle w:val="ListParagraph"/>
              <w:numPr>
                <w:ilvl w:val="0"/>
                <w:numId w:val="37"/>
              </w:numPr>
              <w:spacing w:line="276" w:lineRule="auto"/>
              <w:ind w:left="720"/>
              <w:rPr>
                <w:del w:id="8355" w:author="phuong vu" w:date="2018-11-22T13:51:00Z"/>
                <w:rPrChange w:id="8356" w:author="phuong vu" w:date="2018-11-25T21:55:00Z">
                  <w:rPr>
                    <w:del w:id="8357" w:author="phuong vu" w:date="2018-11-22T13:51:00Z"/>
                    <w:lang w:val="en-US"/>
                  </w:rPr>
                </w:rPrChange>
              </w:rPr>
              <w:pPrChange w:id="8358" w:author="phuong vu" w:date="2018-11-23T13:48:00Z">
                <w:pPr>
                  <w:pStyle w:val="ListParagraph"/>
                  <w:numPr>
                    <w:numId w:val="37"/>
                  </w:numPr>
                  <w:spacing w:line="276" w:lineRule="auto"/>
                  <w:ind w:left="1440" w:hanging="360"/>
                </w:pPr>
              </w:pPrChange>
            </w:pPr>
            <w:del w:id="8359" w:author="phuong vu" w:date="2018-11-22T13:51:00Z">
              <w:r w:rsidRPr="00BA3432" w:rsidDel="00C774DC">
                <w:rPr>
                  <w:rPrChange w:id="8360" w:author="phuong vu" w:date="2018-11-25T21:55:00Z">
                    <w:rPr>
                      <w:lang w:val="en-US"/>
                    </w:rPr>
                  </w:rPrChange>
                </w:rPr>
                <w:delText>Các đơn hàng được sắp xếp theo thứ tự t</w:delText>
              </w:r>
            </w:del>
            <w:del w:id="8361" w:author="phuong vu" w:date="2018-11-21T21:17:00Z">
              <w:r w:rsidRPr="00BA3432" w:rsidDel="003743EA">
                <w:rPr>
                  <w:rPrChange w:id="8362" w:author="phuong vu" w:date="2018-11-25T21:55:00Z">
                    <w:rPr>
                      <w:lang w:val="en-US"/>
                    </w:rPr>
                  </w:rPrChange>
                </w:rPr>
                <w:delText>a</w:delText>
              </w:r>
            </w:del>
            <w:del w:id="8363" w:author="phuong vu" w:date="2018-11-22T13:51:00Z">
              <w:r w:rsidRPr="00BA3432" w:rsidDel="00C774DC">
                <w:rPr>
                  <w:rPrChange w:id="8364" w:author="phuong vu" w:date="2018-11-25T21:55:00Z">
                    <w:rPr>
                      <w:lang w:val="en-US"/>
                    </w:rPr>
                  </w:rPrChange>
                </w:rPr>
                <w:delText>ng dần dựa trên ngày và khung giờ trả đồ cho khách hàng.</w:delText>
              </w:r>
              <w:bookmarkStart w:id="8365" w:name="_Toc530658470"/>
              <w:bookmarkStart w:id="8366" w:name="_Toc530662194"/>
              <w:bookmarkStart w:id="8367" w:name="_Toc530662661"/>
              <w:bookmarkEnd w:id="8365"/>
              <w:bookmarkEnd w:id="8366"/>
              <w:bookmarkEnd w:id="8367"/>
            </w:del>
          </w:p>
          <w:p w14:paraId="38DF3443" w14:textId="50578CB2" w:rsidR="00DF1465" w:rsidRPr="00BA3432" w:rsidDel="00C774DC" w:rsidRDefault="00DF1465">
            <w:pPr>
              <w:pStyle w:val="ListParagraph"/>
              <w:numPr>
                <w:ilvl w:val="0"/>
                <w:numId w:val="37"/>
              </w:numPr>
              <w:spacing w:line="276" w:lineRule="auto"/>
              <w:ind w:left="720"/>
              <w:rPr>
                <w:del w:id="8368" w:author="phuong vu" w:date="2018-11-22T13:51:00Z"/>
                <w:rPrChange w:id="8369" w:author="phuong vu" w:date="2018-11-25T21:55:00Z">
                  <w:rPr>
                    <w:del w:id="8370" w:author="phuong vu" w:date="2018-11-22T13:51:00Z"/>
                    <w:lang w:val="en-US"/>
                  </w:rPr>
                </w:rPrChange>
              </w:rPr>
              <w:pPrChange w:id="8371" w:author="phuong vu" w:date="2018-11-23T13:48:00Z">
                <w:pPr>
                  <w:pStyle w:val="ListParagraph"/>
                  <w:numPr>
                    <w:numId w:val="37"/>
                  </w:numPr>
                  <w:spacing w:line="276" w:lineRule="auto"/>
                  <w:ind w:left="1440" w:hanging="360"/>
                </w:pPr>
              </w:pPrChange>
            </w:pPr>
            <w:del w:id="8372" w:author="phuong vu" w:date="2018-11-22T13:51:00Z">
              <w:r w:rsidRPr="00BA3432" w:rsidDel="00C774DC">
                <w:rPr>
                  <w:rPrChange w:id="8373" w:author="phuong vu" w:date="2018-11-25T21:55:00Z">
                    <w:rPr>
                      <w:lang w:val="en-US"/>
                    </w:rPr>
                  </w:rPrChange>
                </w:rPr>
                <w:delText>Các đơn hàng cùng xử lí trên một máy sẽ được gán thứ tự xử lí.</w:delText>
              </w:r>
              <w:bookmarkStart w:id="8374" w:name="_Toc530658471"/>
              <w:bookmarkStart w:id="8375" w:name="_Toc530662195"/>
              <w:bookmarkStart w:id="8376" w:name="_Toc530662662"/>
              <w:bookmarkEnd w:id="8374"/>
              <w:bookmarkEnd w:id="8375"/>
              <w:bookmarkEnd w:id="8376"/>
            </w:del>
          </w:p>
          <w:p w14:paraId="69AE0287" w14:textId="75D243F2" w:rsidR="00DF1465" w:rsidRPr="00BA3432" w:rsidDel="003743EA" w:rsidRDefault="00DF1465">
            <w:pPr>
              <w:spacing w:line="276" w:lineRule="auto"/>
              <w:rPr>
                <w:del w:id="8377" w:author="phuong vu" w:date="2018-11-21T21:13:00Z"/>
                <w:rPrChange w:id="8378" w:author="phuong vu" w:date="2018-11-25T21:55:00Z">
                  <w:rPr>
                    <w:del w:id="8379" w:author="phuong vu" w:date="2018-11-21T21:13:00Z"/>
                    <w:lang w:val="en-US"/>
                  </w:rPr>
                </w:rPrChange>
              </w:rPr>
              <w:pPrChange w:id="8380" w:author="phuong vu" w:date="2018-11-23T13:48:00Z">
                <w:pPr>
                  <w:spacing w:line="276" w:lineRule="auto"/>
                  <w:ind w:left="720"/>
                </w:pPr>
              </w:pPrChange>
            </w:pPr>
            <w:del w:id="8381" w:author="phuong vu" w:date="2018-11-22T13:51:00Z">
              <w:r w:rsidRPr="00BA3432" w:rsidDel="00C774DC">
                <w:rPr>
                  <w:rPrChange w:id="8382" w:author="phuong vu" w:date="2018-11-25T21:55:00Z">
                    <w:rPr>
                      <w:lang w:val="en-US"/>
                    </w:rPr>
                  </w:rPrChange>
                </w:rPr>
                <w:delText>Bước 3: Lưu kết quả vào cơ sở dữ liệu.</w:delText>
              </w:r>
            </w:del>
            <w:bookmarkStart w:id="8383" w:name="_Toc530658472"/>
            <w:bookmarkStart w:id="8384" w:name="_Toc530662196"/>
            <w:bookmarkStart w:id="8385" w:name="_Toc530662663"/>
            <w:bookmarkEnd w:id="8383"/>
            <w:bookmarkEnd w:id="8384"/>
            <w:bookmarkEnd w:id="8385"/>
          </w:p>
          <w:p w14:paraId="714E47C4" w14:textId="2B521848" w:rsidR="00DF1465" w:rsidRPr="00BA3432" w:rsidDel="003743EA" w:rsidRDefault="00DF1465">
            <w:pPr>
              <w:spacing w:line="276" w:lineRule="auto"/>
              <w:rPr>
                <w:del w:id="8386" w:author="phuong vu" w:date="2018-11-21T21:13:00Z"/>
                <w:rPrChange w:id="8387" w:author="phuong vu" w:date="2018-11-25T21:55:00Z">
                  <w:rPr>
                    <w:del w:id="8388" w:author="phuong vu" w:date="2018-11-21T21:13:00Z"/>
                    <w:lang w:val="en-US"/>
                  </w:rPr>
                </w:rPrChange>
              </w:rPr>
            </w:pPr>
            <w:del w:id="8389" w:author="phuong vu" w:date="2018-11-21T21:13:00Z">
              <w:r w:rsidRPr="00BA3432" w:rsidDel="003743EA">
                <w:rPr>
                  <w:rPrChange w:id="8390" w:author="phuong vu" w:date="2018-11-25T21:55:00Z">
                    <w:rPr>
                      <w:lang w:val="en-US"/>
                    </w:rPr>
                  </w:rPrChange>
                </w:rPr>
                <w:delText>Phân công loại hai:</w:delText>
              </w:r>
              <w:bookmarkStart w:id="8391" w:name="_Toc530658473"/>
              <w:bookmarkStart w:id="8392" w:name="_Toc530662197"/>
              <w:bookmarkStart w:id="8393" w:name="_Toc530662664"/>
              <w:bookmarkEnd w:id="8391"/>
              <w:bookmarkEnd w:id="8392"/>
              <w:bookmarkEnd w:id="8393"/>
            </w:del>
          </w:p>
          <w:p w14:paraId="7F4FA206" w14:textId="72BDA554" w:rsidR="00DF1465" w:rsidRPr="00BA3432" w:rsidDel="003743EA" w:rsidRDefault="00DF1465">
            <w:pPr>
              <w:spacing w:line="276" w:lineRule="auto"/>
              <w:rPr>
                <w:del w:id="8394" w:author="phuong vu" w:date="2018-11-21T21:13:00Z"/>
                <w:rPrChange w:id="8395" w:author="phuong vu" w:date="2018-11-25T21:55:00Z">
                  <w:rPr>
                    <w:del w:id="8396" w:author="phuong vu" w:date="2018-11-21T21:13:00Z"/>
                    <w:lang w:val="en-US"/>
                  </w:rPr>
                </w:rPrChange>
              </w:rPr>
              <w:pPrChange w:id="8397" w:author="phuong vu" w:date="2018-11-23T13:48:00Z">
                <w:pPr>
                  <w:spacing w:line="276" w:lineRule="auto"/>
                  <w:ind w:left="720"/>
                </w:pPr>
              </w:pPrChange>
            </w:pPr>
            <w:del w:id="8398" w:author="phuong vu" w:date="2018-11-21T21:13:00Z">
              <w:r w:rsidRPr="00BA3432" w:rsidDel="003743EA">
                <w:rPr>
                  <w:rPrChange w:id="8399" w:author="phuong vu" w:date="2018-11-25T21:55:00Z">
                    <w:rPr>
                      <w:lang w:val="en-US"/>
                    </w:rPr>
                  </w:rPrChange>
                </w:rPr>
                <w:delText>Bước 1: Tương tự bước 1 của phân công loại một.</w:delText>
              </w:r>
              <w:bookmarkStart w:id="8400" w:name="_Toc530658474"/>
              <w:bookmarkStart w:id="8401" w:name="_Toc530662198"/>
              <w:bookmarkStart w:id="8402" w:name="_Toc530662665"/>
              <w:bookmarkEnd w:id="8400"/>
              <w:bookmarkEnd w:id="8401"/>
              <w:bookmarkEnd w:id="8402"/>
            </w:del>
          </w:p>
          <w:p w14:paraId="0A73FE1C" w14:textId="21A17653" w:rsidR="00080487" w:rsidRPr="00BA3432" w:rsidDel="00C774DC" w:rsidRDefault="00DF1465">
            <w:pPr>
              <w:spacing w:line="276" w:lineRule="auto"/>
              <w:ind w:left="720"/>
              <w:rPr>
                <w:del w:id="8403" w:author="phuong vu" w:date="2018-11-22T13:51:00Z"/>
                <w:rPrChange w:id="8404" w:author="phuong vu" w:date="2018-11-25T21:55:00Z">
                  <w:rPr>
                    <w:del w:id="8405" w:author="phuong vu" w:date="2018-11-22T13:51:00Z"/>
                    <w:lang w:val="en-US"/>
                  </w:rPr>
                </w:rPrChange>
              </w:rPr>
            </w:pPr>
            <w:del w:id="8406" w:author="phuong vu" w:date="2018-11-21T21:13:00Z">
              <w:r w:rsidRPr="00BA3432" w:rsidDel="003743EA">
                <w:rPr>
                  <w:rPrChange w:id="8407" w:author="phuong vu" w:date="2018-11-25T21:55:00Z">
                    <w:rPr>
                      <w:lang w:val="en-US"/>
                    </w:rPr>
                  </w:rPrChange>
                </w:rPr>
                <w:delText>Bước 2:</w:delText>
              </w:r>
            </w:del>
            <w:del w:id="8408" w:author="phuong vu" w:date="2018-11-22T13:51:00Z">
              <w:r w:rsidRPr="00BA3432" w:rsidDel="00C774DC">
                <w:rPr>
                  <w:rPrChange w:id="8409" w:author="phuong vu" w:date="2018-11-25T21:55:00Z">
                    <w:rPr>
                      <w:lang w:val="en-US"/>
                    </w:rPr>
                  </w:rPrChange>
                </w:rPr>
                <w:delText xml:space="preserve"> </w:delText>
              </w:r>
              <w:bookmarkStart w:id="8410" w:name="_Toc530658475"/>
              <w:bookmarkStart w:id="8411" w:name="_Toc530662199"/>
              <w:bookmarkStart w:id="8412" w:name="_Toc530662666"/>
              <w:bookmarkEnd w:id="8410"/>
              <w:bookmarkEnd w:id="8411"/>
              <w:bookmarkEnd w:id="8412"/>
            </w:del>
          </w:p>
        </w:tc>
        <w:bookmarkStart w:id="8413" w:name="_Toc530658476"/>
        <w:bookmarkStart w:id="8414" w:name="_Toc530662200"/>
        <w:bookmarkStart w:id="8415" w:name="_Toc530662667"/>
        <w:bookmarkEnd w:id="8413"/>
        <w:bookmarkEnd w:id="8414"/>
        <w:bookmarkEnd w:id="8415"/>
      </w:tr>
      <w:tr w:rsidR="009B0E96" w:rsidRPr="00BA3432" w:rsidDel="00C774DC" w14:paraId="07708509" w14:textId="67D469CD" w:rsidTr="00225404">
        <w:trPr>
          <w:del w:id="8416" w:author="phuong vu" w:date="2018-11-22T13:51:00Z"/>
        </w:trPr>
        <w:tc>
          <w:tcPr>
            <w:tcW w:w="2425" w:type="dxa"/>
          </w:tcPr>
          <w:p w14:paraId="4BD3D17E" w14:textId="05F45E22" w:rsidR="009B0E96" w:rsidRPr="00BA3432" w:rsidDel="00C774DC" w:rsidRDefault="009B0E96">
            <w:pPr>
              <w:spacing w:line="276" w:lineRule="auto"/>
              <w:rPr>
                <w:del w:id="8417" w:author="phuong vu" w:date="2018-11-22T13:51:00Z"/>
                <w:b/>
                <w:rPrChange w:id="8418" w:author="phuong vu" w:date="2018-11-25T21:55:00Z">
                  <w:rPr>
                    <w:del w:id="8419" w:author="phuong vu" w:date="2018-11-22T13:51:00Z"/>
                    <w:b/>
                  </w:rPr>
                </w:rPrChange>
              </w:rPr>
            </w:pPr>
            <w:del w:id="8420" w:author="phuong vu" w:date="2018-11-22T13:51:00Z">
              <w:r w:rsidRPr="00BA3432" w:rsidDel="00C774DC">
                <w:rPr>
                  <w:b/>
                  <w:rPrChange w:id="8421" w:author="phuong vu" w:date="2018-11-25T21:55:00Z">
                    <w:rPr>
                      <w:b/>
                    </w:rPr>
                  </w:rPrChange>
                </w:rPr>
                <w:delText>Kết quả</w:delText>
              </w:r>
              <w:bookmarkStart w:id="8422" w:name="_Toc530658477"/>
              <w:bookmarkStart w:id="8423" w:name="_Toc530662201"/>
              <w:bookmarkStart w:id="8424" w:name="_Toc530662668"/>
              <w:bookmarkEnd w:id="8422"/>
              <w:bookmarkEnd w:id="8423"/>
              <w:bookmarkEnd w:id="8424"/>
            </w:del>
          </w:p>
        </w:tc>
        <w:tc>
          <w:tcPr>
            <w:tcW w:w="6686" w:type="dxa"/>
          </w:tcPr>
          <w:p w14:paraId="1818B8A6" w14:textId="38386DAD" w:rsidR="009B0E96" w:rsidRPr="00BA3432" w:rsidDel="00C774DC" w:rsidRDefault="00DF1465">
            <w:pPr>
              <w:spacing w:line="276" w:lineRule="auto"/>
              <w:rPr>
                <w:del w:id="8425" w:author="phuong vu" w:date="2018-11-22T13:51:00Z"/>
                <w:rPrChange w:id="8426" w:author="phuong vu" w:date="2018-11-25T21:55:00Z">
                  <w:rPr>
                    <w:del w:id="8427" w:author="phuong vu" w:date="2018-11-22T13:51:00Z"/>
                    <w:lang w:val="en-US"/>
                  </w:rPr>
                </w:rPrChange>
              </w:rPr>
            </w:pPr>
            <w:del w:id="8428" w:author="phuong vu" w:date="2018-11-22T13:51:00Z">
              <w:r w:rsidRPr="00BA3432" w:rsidDel="00C774DC">
                <w:rPr>
                  <w:rPrChange w:id="8429" w:author="phuong vu" w:date="2018-11-25T21:55:00Z">
                    <w:rPr>
                      <w:lang w:val="en-US"/>
                    </w:rPr>
                  </w:rPrChange>
                </w:rPr>
                <w:delText>Hiển thị được bảng phân công bao gồm các thông tin: mã máy giặt + số thứ tự xử lí, tên khách hàng + mã số đơn hàng, mã biên nhận, trạng thái đơn hàng.</w:delText>
              </w:r>
              <w:bookmarkStart w:id="8430" w:name="_Toc530658478"/>
              <w:bookmarkStart w:id="8431" w:name="_Toc530662202"/>
              <w:bookmarkStart w:id="8432" w:name="_Toc530662669"/>
              <w:bookmarkEnd w:id="8430"/>
              <w:bookmarkEnd w:id="8431"/>
              <w:bookmarkEnd w:id="8432"/>
            </w:del>
          </w:p>
        </w:tc>
        <w:bookmarkStart w:id="8433" w:name="_Toc530658479"/>
        <w:bookmarkStart w:id="8434" w:name="_Toc530662203"/>
        <w:bookmarkStart w:id="8435" w:name="_Toc530662670"/>
        <w:bookmarkEnd w:id="8433"/>
        <w:bookmarkEnd w:id="8434"/>
        <w:bookmarkEnd w:id="8435"/>
      </w:tr>
      <w:tr w:rsidR="009B0E96" w:rsidRPr="00BA3432" w:rsidDel="00C774DC" w14:paraId="5CE12AD7" w14:textId="1B9AB3A5" w:rsidTr="00225404">
        <w:trPr>
          <w:del w:id="8436" w:author="phuong vu" w:date="2018-11-22T13:51:00Z"/>
        </w:trPr>
        <w:tc>
          <w:tcPr>
            <w:tcW w:w="2425" w:type="dxa"/>
          </w:tcPr>
          <w:p w14:paraId="02AC5DC0" w14:textId="21AA754E" w:rsidR="009B0E96" w:rsidRPr="00BA3432" w:rsidDel="00C774DC" w:rsidRDefault="009B0E96">
            <w:pPr>
              <w:spacing w:line="276" w:lineRule="auto"/>
              <w:rPr>
                <w:del w:id="8437" w:author="phuong vu" w:date="2018-11-22T13:51:00Z"/>
                <w:b/>
                <w:rPrChange w:id="8438" w:author="phuong vu" w:date="2018-11-25T21:55:00Z">
                  <w:rPr>
                    <w:del w:id="8439" w:author="phuong vu" w:date="2018-11-22T13:51:00Z"/>
                    <w:b/>
                  </w:rPr>
                </w:rPrChange>
              </w:rPr>
            </w:pPr>
            <w:del w:id="8440" w:author="phuong vu" w:date="2018-11-22T13:51:00Z">
              <w:r w:rsidRPr="00BA3432" w:rsidDel="00C774DC">
                <w:rPr>
                  <w:b/>
                  <w:rPrChange w:id="8441" w:author="phuong vu" w:date="2018-11-25T21:55:00Z">
                    <w:rPr>
                      <w:b/>
                    </w:rPr>
                  </w:rPrChange>
                </w:rPr>
                <w:delText>Ghi chú</w:delText>
              </w:r>
              <w:bookmarkStart w:id="8442" w:name="_Toc530658480"/>
              <w:bookmarkStart w:id="8443" w:name="_Toc530662204"/>
              <w:bookmarkStart w:id="8444" w:name="_Toc530662671"/>
              <w:bookmarkEnd w:id="8442"/>
              <w:bookmarkEnd w:id="8443"/>
              <w:bookmarkEnd w:id="8444"/>
            </w:del>
          </w:p>
        </w:tc>
        <w:tc>
          <w:tcPr>
            <w:tcW w:w="6686" w:type="dxa"/>
          </w:tcPr>
          <w:p w14:paraId="29953A0F" w14:textId="26D384CF" w:rsidR="009B0E96" w:rsidRPr="00BA3432" w:rsidDel="00C774DC" w:rsidRDefault="00B43068">
            <w:pPr>
              <w:keepNext/>
              <w:spacing w:line="276" w:lineRule="auto"/>
              <w:rPr>
                <w:del w:id="8445" w:author="phuong vu" w:date="2018-11-22T13:51:00Z"/>
                <w:rPrChange w:id="8446" w:author="phuong vu" w:date="2018-11-25T21:55:00Z">
                  <w:rPr>
                    <w:del w:id="8447" w:author="phuong vu" w:date="2018-11-22T13:51:00Z"/>
                    <w:lang w:val="en-US"/>
                  </w:rPr>
                </w:rPrChange>
              </w:rPr>
            </w:pPr>
            <w:del w:id="8448" w:author="phuong vu" w:date="2018-11-22T13:51:00Z">
              <w:r w:rsidRPr="00BA3432" w:rsidDel="00C774DC">
                <w:rPr>
                  <w:rPrChange w:id="8449" w:author="phuong vu" w:date="2018-11-25T21:55:00Z">
                    <w:rPr>
                      <w:lang w:val="en-US"/>
                    </w:rPr>
                  </w:rPrChange>
                </w:rPr>
                <w:delText>Một đơn hàng có thể có một hoặc nhiều túi giặt khác nhau dựa trên phân loại.</w:delText>
              </w:r>
              <w:bookmarkStart w:id="8450" w:name="_Toc530658481"/>
              <w:bookmarkStart w:id="8451" w:name="_Toc530662205"/>
              <w:bookmarkStart w:id="8452" w:name="_Toc530662672"/>
              <w:bookmarkEnd w:id="8450"/>
              <w:bookmarkEnd w:id="8451"/>
              <w:bookmarkEnd w:id="8452"/>
            </w:del>
          </w:p>
        </w:tc>
        <w:bookmarkStart w:id="8453" w:name="_Toc530658482"/>
        <w:bookmarkStart w:id="8454" w:name="_Toc530662206"/>
        <w:bookmarkStart w:id="8455" w:name="_Toc530662673"/>
        <w:bookmarkEnd w:id="8453"/>
        <w:bookmarkEnd w:id="8454"/>
        <w:bookmarkEnd w:id="8455"/>
      </w:tr>
    </w:tbl>
    <w:p w14:paraId="358681A1" w14:textId="6D23ECB5" w:rsidR="00D41CA7" w:rsidRPr="00BA3432" w:rsidDel="00D41CA7" w:rsidRDefault="00D41CA7">
      <w:pPr>
        <w:spacing w:line="276" w:lineRule="auto"/>
        <w:rPr>
          <w:del w:id="8456" w:author="phuong vu" w:date="2018-11-21T20:43:00Z"/>
          <w:rPrChange w:id="8457" w:author="phuong vu" w:date="2018-11-25T21:55:00Z">
            <w:rPr>
              <w:del w:id="8458" w:author="phuong vu" w:date="2018-11-21T20:43:00Z"/>
            </w:rPr>
          </w:rPrChange>
        </w:rPr>
        <w:pPrChange w:id="8459" w:author="phuong vu" w:date="2018-11-23T13:48:00Z">
          <w:pPr/>
        </w:pPrChange>
      </w:pPr>
      <w:bookmarkStart w:id="8460" w:name="_Toc530605662"/>
      <w:bookmarkStart w:id="8461" w:name="_Toc530657368"/>
      <w:bookmarkStart w:id="8462" w:name="_Toc530658483"/>
      <w:bookmarkStart w:id="8463" w:name="_Toc530662207"/>
      <w:bookmarkStart w:id="8464" w:name="_Toc530662674"/>
      <w:bookmarkEnd w:id="8460"/>
      <w:bookmarkEnd w:id="8461"/>
      <w:bookmarkEnd w:id="8462"/>
      <w:bookmarkEnd w:id="8463"/>
      <w:bookmarkEnd w:id="8464"/>
    </w:p>
    <w:p w14:paraId="3AACDB7A" w14:textId="2788A7CB" w:rsidR="00730F28" w:rsidRPr="00BA3432" w:rsidDel="00C774DC" w:rsidRDefault="00730F28">
      <w:pPr>
        <w:pStyle w:val="Heading4"/>
        <w:spacing w:line="276" w:lineRule="auto"/>
        <w:rPr>
          <w:del w:id="8465" w:author="phuong vu" w:date="2018-11-22T13:51:00Z"/>
          <w:rFonts w:cstheme="majorHAnsi"/>
          <w:rPrChange w:id="8466" w:author="phuong vu" w:date="2018-11-25T21:55:00Z">
            <w:rPr>
              <w:del w:id="8467" w:author="phuong vu" w:date="2018-11-22T13:51:00Z"/>
            </w:rPr>
          </w:rPrChange>
        </w:rPr>
        <w:pPrChange w:id="8468" w:author="phuong vu" w:date="2018-11-23T13:48:00Z">
          <w:pPr>
            <w:pStyle w:val="Heading4"/>
          </w:pPr>
        </w:pPrChange>
      </w:pPr>
      <w:del w:id="8469" w:author="phuong vu" w:date="2018-11-22T13:51:00Z">
        <w:r w:rsidRPr="00BA3432" w:rsidDel="00C774DC">
          <w:rPr>
            <w:rFonts w:cstheme="majorHAnsi"/>
            <w:b w:val="0"/>
            <w:iCs w:val="0"/>
            <w:rPrChange w:id="8470" w:author="phuong vu" w:date="2018-11-25T21:55:00Z">
              <w:rPr>
                <w:b w:val="0"/>
                <w:iCs w:val="0"/>
              </w:rPr>
            </w:rPrChange>
          </w:rPr>
          <w:delText>Tạo đơn hàng</w:delText>
        </w:r>
        <w:bookmarkStart w:id="8471" w:name="_Toc530658484"/>
        <w:bookmarkStart w:id="8472" w:name="_Toc530662208"/>
        <w:bookmarkStart w:id="8473" w:name="_Toc530662675"/>
        <w:bookmarkEnd w:id="8471"/>
        <w:bookmarkEnd w:id="8472"/>
        <w:bookmarkEnd w:id="8473"/>
      </w:del>
    </w:p>
    <w:tbl>
      <w:tblPr>
        <w:tblStyle w:val="TableGrid"/>
        <w:tblW w:w="0" w:type="auto"/>
        <w:tblLook w:val="04A0" w:firstRow="1" w:lastRow="0" w:firstColumn="1" w:lastColumn="0" w:noHBand="0" w:noVBand="1"/>
      </w:tblPr>
      <w:tblGrid>
        <w:gridCol w:w="2342"/>
        <w:gridCol w:w="6435"/>
      </w:tblGrid>
      <w:tr w:rsidR="00225404" w:rsidRPr="00BA3432" w:rsidDel="00C774DC" w14:paraId="1EFDCBF7" w14:textId="3CDCB628" w:rsidTr="00225404">
        <w:trPr>
          <w:del w:id="8474" w:author="phuong vu" w:date="2018-11-22T13:51:00Z"/>
        </w:trPr>
        <w:tc>
          <w:tcPr>
            <w:tcW w:w="2425" w:type="dxa"/>
          </w:tcPr>
          <w:p w14:paraId="6F46BA12" w14:textId="42AF582C" w:rsidR="009B0E96" w:rsidRPr="00BA3432" w:rsidDel="00C774DC" w:rsidRDefault="009B0E96">
            <w:pPr>
              <w:spacing w:line="276" w:lineRule="auto"/>
              <w:rPr>
                <w:del w:id="8475" w:author="phuong vu" w:date="2018-11-22T13:51:00Z"/>
                <w:b/>
                <w:rPrChange w:id="8476" w:author="phuong vu" w:date="2018-11-25T21:55:00Z">
                  <w:rPr>
                    <w:del w:id="8477" w:author="phuong vu" w:date="2018-11-22T13:51:00Z"/>
                    <w:b/>
                  </w:rPr>
                </w:rPrChange>
              </w:rPr>
            </w:pPr>
            <w:del w:id="8478" w:author="phuong vu" w:date="2018-11-22T13:51:00Z">
              <w:r w:rsidRPr="00BA3432" w:rsidDel="00C774DC">
                <w:rPr>
                  <w:b/>
                  <w:rPrChange w:id="8479" w:author="phuong vu" w:date="2018-11-25T21:55:00Z">
                    <w:rPr>
                      <w:b/>
                    </w:rPr>
                  </w:rPrChange>
                </w:rPr>
                <w:delText>Mã yêu cầu</w:delText>
              </w:r>
              <w:bookmarkStart w:id="8480" w:name="_Toc530658485"/>
              <w:bookmarkStart w:id="8481" w:name="_Toc530662209"/>
              <w:bookmarkStart w:id="8482" w:name="_Toc530662676"/>
              <w:bookmarkEnd w:id="8480"/>
              <w:bookmarkEnd w:id="8481"/>
              <w:bookmarkEnd w:id="8482"/>
            </w:del>
          </w:p>
        </w:tc>
        <w:tc>
          <w:tcPr>
            <w:tcW w:w="6686" w:type="dxa"/>
          </w:tcPr>
          <w:p w14:paraId="075D3D1A" w14:textId="4CB7A90A" w:rsidR="009B0E96" w:rsidRPr="00BA3432" w:rsidDel="00C774DC" w:rsidRDefault="009B0E96">
            <w:pPr>
              <w:spacing w:line="276" w:lineRule="auto"/>
              <w:rPr>
                <w:del w:id="8483" w:author="phuong vu" w:date="2018-11-22T13:51:00Z"/>
                <w:rPrChange w:id="8484" w:author="phuong vu" w:date="2018-11-25T21:55:00Z">
                  <w:rPr>
                    <w:del w:id="8485" w:author="phuong vu" w:date="2018-11-22T13:51:00Z"/>
                    <w:lang w:val="en-US"/>
                  </w:rPr>
                </w:rPrChange>
              </w:rPr>
            </w:pPr>
            <w:del w:id="8486" w:author="phuong vu" w:date="2018-11-22T13:51:00Z">
              <w:r w:rsidRPr="00BA3432" w:rsidDel="00C774DC">
                <w:rPr>
                  <w:rPrChange w:id="8487" w:author="phuong vu" w:date="2018-11-25T21:55:00Z">
                    <w:rPr>
                      <w:lang w:val="en-US"/>
                    </w:rPr>
                  </w:rPrChange>
                </w:rPr>
                <w:delText>GU_04</w:delText>
              </w:r>
              <w:bookmarkStart w:id="8488" w:name="_Toc530658486"/>
              <w:bookmarkStart w:id="8489" w:name="_Toc530662210"/>
              <w:bookmarkStart w:id="8490" w:name="_Toc530662677"/>
              <w:bookmarkEnd w:id="8488"/>
              <w:bookmarkEnd w:id="8489"/>
              <w:bookmarkEnd w:id="8490"/>
            </w:del>
          </w:p>
        </w:tc>
        <w:bookmarkStart w:id="8491" w:name="_Toc530658487"/>
        <w:bookmarkStart w:id="8492" w:name="_Toc530662211"/>
        <w:bookmarkStart w:id="8493" w:name="_Toc530662678"/>
        <w:bookmarkEnd w:id="8491"/>
        <w:bookmarkEnd w:id="8492"/>
        <w:bookmarkEnd w:id="8493"/>
      </w:tr>
      <w:tr w:rsidR="00225404" w:rsidRPr="00BA3432" w:rsidDel="00C774DC" w14:paraId="50186061" w14:textId="0B6743D2" w:rsidTr="00225404">
        <w:trPr>
          <w:del w:id="8494" w:author="phuong vu" w:date="2018-11-22T13:51:00Z"/>
        </w:trPr>
        <w:tc>
          <w:tcPr>
            <w:tcW w:w="2425" w:type="dxa"/>
          </w:tcPr>
          <w:p w14:paraId="09867B15" w14:textId="790CF830" w:rsidR="009B0E96" w:rsidRPr="00BA3432" w:rsidDel="00C774DC" w:rsidRDefault="009B0E96">
            <w:pPr>
              <w:spacing w:line="276" w:lineRule="auto"/>
              <w:rPr>
                <w:del w:id="8495" w:author="phuong vu" w:date="2018-11-22T13:51:00Z"/>
                <w:b/>
                <w:rPrChange w:id="8496" w:author="phuong vu" w:date="2018-11-25T21:55:00Z">
                  <w:rPr>
                    <w:del w:id="8497" w:author="phuong vu" w:date="2018-11-22T13:51:00Z"/>
                    <w:b/>
                  </w:rPr>
                </w:rPrChange>
              </w:rPr>
            </w:pPr>
            <w:del w:id="8498" w:author="phuong vu" w:date="2018-11-22T13:51:00Z">
              <w:r w:rsidRPr="00BA3432" w:rsidDel="00C774DC">
                <w:rPr>
                  <w:b/>
                  <w:rPrChange w:id="8499" w:author="phuong vu" w:date="2018-11-25T21:55:00Z">
                    <w:rPr>
                      <w:b/>
                    </w:rPr>
                  </w:rPrChange>
                </w:rPr>
                <w:delText>Tên chức năng</w:delText>
              </w:r>
              <w:bookmarkStart w:id="8500" w:name="_Toc530658488"/>
              <w:bookmarkStart w:id="8501" w:name="_Toc530662212"/>
              <w:bookmarkStart w:id="8502" w:name="_Toc530662679"/>
              <w:bookmarkEnd w:id="8500"/>
              <w:bookmarkEnd w:id="8501"/>
              <w:bookmarkEnd w:id="8502"/>
            </w:del>
          </w:p>
        </w:tc>
        <w:tc>
          <w:tcPr>
            <w:tcW w:w="6686" w:type="dxa"/>
          </w:tcPr>
          <w:p w14:paraId="072C7886" w14:textId="5BCE10CC" w:rsidR="009B0E96" w:rsidRPr="00BA3432" w:rsidDel="00C774DC" w:rsidRDefault="009B0E96">
            <w:pPr>
              <w:spacing w:line="276" w:lineRule="auto"/>
              <w:rPr>
                <w:del w:id="8503" w:author="phuong vu" w:date="2018-11-22T13:51:00Z"/>
                <w:rPrChange w:id="8504" w:author="phuong vu" w:date="2018-11-25T21:55:00Z">
                  <w:rPr>
                    <w:del w:id="8505" w:author="phuong vu" w:date="2018-11-22T13:51:00Z"/>
                    <w:lang w:val="en-US"/>
                  </w:rPr>
                </w:rPrChange>
              </w:rPr>
            </w:pPr>
            <w:del w:id="8506" w:author="phuong vu" w:date="2018-11-22T13:51:00Z">
              <w:r w:rsidRPr="00BA3432" w:rsidDel="00C774DC">
                <w:rPr>
                  <w:rPrChange w:id="8507" w:author="phuong vu" w:date="2018-11-25T21:55:00Z">
                    <w:rPr/>
                  </w:rPrChange>
                </w:rPr>
                <w:delText>Tạo đơn hàng</w:delText>
              </w:r>
              <w:bookmarkStart w:id="8508" w:name="_Toc530658489"/>
              <w:bookmarkStart w:id="8509" w:name="_Toc530662213"/>
              <w:bookmarkStart w:id="8510" w:name="_Toc530662680"/>
              <w:bookmarkEnd w:id="8508"/>
              <w:bookmarkEnd w:id="8509"/>
              <w:bookmarkEnd w:id="8510"/>
            </w:del>
          </w:p>
        </w:tc>
        <w:bookmarkStart w:id="8511" w:name="_Toc530658490"/>
        <w:bookmarkStart w:id="8512" w:name="_Toc530662214"/>
        <w:bookmarkStart w:id="8513" w:name="_Toc530662681"/>
        <w:bookmarkEnd w:id="8511"/>
        <w:bookmarkEnd w:id="8512"/>
        <w:bookmarkEnd w:id="8513"/>
      </w:tr>
      <w:tr w:rsidR="00225404" w:rsidRPr="00BA3432" w:rsidDel="00C774DC" w14:paraId="1CA34CFE" w14:textId="2E566646" w:rsidTr="00225404">
        <w:trPr>
          <w:del w:id="8514" w:author="phuong vu" w:date="2018-11-22T13:51:00Z"/>
        </w:trPr>
        <w:tc>
          <w:tcPr>
            <w:tcW w:w="2425" w:type="dxa"/>
          </w:tcPr>
          <w:p w14:paraId="52364FD0" w14:textId="4C67B74D" w:rsidR="009B0E96" w:rsidRPr="00BA3432" w:rsidDel="00C774DC" w:rsidRDefault="009B0E96">
            <w:pPr>
              <w:spacing w:line="276" w:lineRule="auto"/>
              <w:rPr>
                <w:del w:id="8515" w:author="phuong vu" w:date="2018-11-22T13:51:00Z"/>
                <w:b/>
                <w:rPrChange w:id="8516" w:author="phuong vu" w:date="2018-11-25T21:55:00Z">
                  <w:rPr>
                    <w:del w:id="8517" w:author="phuong vu" w:date="2018-11-22T13:51:00Z"/>
                    <w:b/>
                  </w:rPr>
                </w:rPrChange>
              </w:rPr>
            </w:pPr>
            <w:del w:id="8518" w:author="phuong vu" w:date="2018-11-22T13:51:00Z">
              <w:r w:rsidRPr="00BA3432" w:rsidDel="00C774DC">
                <w:rPr>
                  <w:b/>
                  <w:rPrChange w:id="8519" w:author="phuong vu" w:date="2018-11-25T21:55:00Z">
                    <w:rPr>
                      <w:b/>
                    </w:rPr>
                  </w:rPrChange>
                </w:rPr>
                <w:delText>Đối tượng sử dụng</w:delText>
              </w:r>
              <w:bookmarkStart w:id="8520" w:name="_Toc530658491"/>
              <w:bookmarkStart w:id="8521" w:name="_Toc530662215"/>
              <w:bookmarkStart w:id="8522" w:name="_Toc530662682"/>
              <w:bookmarkEnd w:id="8520"/>
              <w:bookmarkEnd w:id="8521"/>
              <w:bookmarkEnd w:id="8522"/>
            </w:del>
          </w:p>
        </w:tc>
        <w:tc>
          <w:tcPr>
            <w:tcW w:w="6686" w:type="dxa"/>
          </w:tcPr>
          <w:p w14:paraId="08A0D1F5" w14:textId="43B26841" w:rsidR="009B0E96" w:rsidRPr="00BA3432" w:rsidDel="00C774DC" w:rsidRDefault="009B0E96">
            <w:pPr>
              <w:spacing w:line="276" w:lineRule="auto"/>
              <w:rPr>
                <w:del w:id="8523" w:author="phuong vu" w:date="2018-11-22T13:51:00Z"/>
                <w:rPrChange w:id="8524" w:author="phuong vu" w:date="2018-11-25T21:55:00Z">
                  <w:rPr>
                    <w:del w:id="8525" w:author="phuong vu" w:date="2018-11-22T13:51:00Z"/>
                    <w:lang w:val="en-US"/>
                  </w:rPr>
                </w:rPrChange>
              </w:rPr>
            </w:pPr>
            <w:del w:id="8526" w:author="phuong vu" w:date="2018-11-22T13:51:00Z">
              <w:r w:rsidRPr="00BA3432" w:rsidDel="00C774DC">
                <w:rPr>
                  <w:rPrChange w:id="8527" w:author="phuong vu" w:date="2018-11-25T21:55:00Z">
                    <w:rPr>
                      <w:lang w:val="en-US"/>
                    </w:rPr>
                  </w:rPrChange>
                </w:rPr>
                <w:delText>Nhân viên cửa hàng (Nhân viên quản lí cửa hàng), khách hàng</w:delText>
              </w:r>
              <w:bookmarkStart w:id="8528" w:name="_Toc530658492"/>
              <w:bookmarkStart w:id="8529" w:name="_Toc530662216"/>
              <w:bookmarkStart w:id="8530" w:name="_Toc530662683"/>
              <w:bookmarkEnd w:id="8528"/>
              <w:bookmarkEnd w:id="8529"/>
              <w:bookmarkEnd w:id="8530"/>
            </w:del>
          </w:p>
        </w:tc>
        <w:bookmarkStart w:id="8531" w:name="_Toc530658493"/>
        <w:bookmarkStart w:id="8532" w:name="_Toc530662217"/>
        <w:bookmarkStart w:id="8533" w:name="_Toc530662684"/>
        <w:bookmarkEnd w:id="8531"/>
        <w:bookmarkEnd w:id="8532"/>
        <w:bookmarkEnd w:id="8533"/>
      </w:tr>
      <w:tr w:rsidR="00225404" w:rsidRPr="00BA3432" w:rsidDel="00C774DC" w14:paraId="125B2C9E" w14:textId="5381002F" w:rsidTr="00225404">
        <w:trPr>
          <w:del w:id="8534" w:author="phuong vu" w:date="2018-11-22T13:51:00Z"/>
        </w:trPr>
        <w:tc>
          <w:tcPr>
            <w:tcW w:w="2425" w:type="dxa"/>
          </w:tcPr>
          <w:p w14:paraId="3FCD6D76" w14:textId="76776A42" w:rsidR="009B0E96" w:rsidRPr="00BA3432" w:rsidDel="00C774DC" w:rsidRDefault="009B0E96">
            <w:pPr>
              <w:spacing w:line="276" w:lineRule="auto"/>
              <w:rPr>
                <w:del w:id="8535" w:author="phuong vu" w:date="2018-11-22T13:51:00Z"/>
                <w:b/>
                <w:rPrChange w:id="8536" w:author="phuong vu" w:date="2018-11-25T21:55:00Z">
                  <w:rPr>
                    <w:del w:id="8537" w:author="phuong vu" w:date="2018-11-22T13:51:00Z"/>
                    <w:b/>
                  </w:rPr>
                </w:rPrChange>
              </w:rPr>
            </w:pPr>
            <w:del w:id="8538" w:author="phuong vu" w:date="2018-11-22T13:51:00Z">
              <w:r w:rsidRPr="00BA3432" w:rsidDel="00C774DC">
                <w:rPr>
                  <w:b/>
                  <w:rPrChange w:id="8539" w:author="phuong vu" w:date="2018-11-25T21:55:00Z">
                    <w:rPr>
                      <w:b/>
                    </w:rPr>
                  </w:rPrChange>
                </w:rPr>
                <w:delText>Tiền điều kiện</w:delText>
              </w:r>
              <w:bookmarkStart w:id="8540" w:name="_Toc530658494"/>
              <w:bookmarkStart w:id="8541" w:name="_Toc530662218"/>
              <w:bookmarkStart w:id="8542" w:name="_Toc530662685"/>
              <w:bookmarkEnd w:id="8540"/>
              <w:bookmarkEnd w:id="8541"/>
              <w:bookmarkEnd w:id="8542"/>
            </w:del>
          </w:p>
        </w:tc>
        <w:tc>
          <w:tcPr>
            <w:tcW w:w="6686" w:type="dxa"/>
          </w:tcPr>
          <w:p w14:paraId="46ED22C1" w14:textId="50471F1A" w:rsidR="009B0E96" w:rsidRPr="00BA3432" w:rsidDel="00C774DC" w:rsidRDefault="009B0E96">
            <w:pPr>
              <w:spacing w:line="276" w:lineRule="auto"/>
              <w:rPr>
                <w:del w:id="8543" w:author="phuong vu" w:date="2018-11-22T13:51:00Z"/>
                <w:rPrChange w:id="8544" w:author="phuong vu" w:date="2018-11-25T21:55:00Z">
                  <w:rPr>
                    <w:del w:id="8545" w:author="phuong vu" w:date="2018-11-22T13:51:00Z"/>
                    <w:lang w:val="en-US"/>
                  </w:rPr>
                </w:rPrChange>
              </w:rPr>
            </w:pPr>
            <w:del w:id="8546" w:author="phuong vu" w:date="2018-11-22T13:51:00Z">
              <w:r w:rsidRPr="00BA3432" w:rsidDel="00C774DC">
                <w:rPr>
                  <w:rPrChange w:id="8547" w:author="phuong vu" w:date="2018-11-25T21:55:00Z">
                    <w:rPr>
                      <w:lang w:val="en-US"/>
                    </w:rPr>
                  </w:rPrChange>
                </w:rPr>
                <w:delText>Truy cập được trang web quản lí đối với nhân viên cửa hàng và ứng dụng điện thoại đối với khách hàng và đăng nhập thành công.</w:delText>
              </w:r>
              <w:bookmarkStart w:id="8548" w:name="_Toc530658495"/>
              <w:bookmarkStart w:id="8549" w:name="_Toc530662219"/>
              <w:bookmarkStart w:id="8550" w:name="_Toc530662686"/>
              <w:bookmarkEnd w:id="8548"/>
              <w:bookmarkEnd w:id="8549"/>
              <w:bookmarkEnd w:id="8550"/>
            </w:del>
          </w:p>
        </w:tc>
        <w:bookmarkStart w:id="8551" w:name="_Toc530658496"/>
        <w:bookmarkStart w:id="8552" w:name="_Toc530662220"/>
        <w:bookmarkStart w:id="8553" w:name="_Toc530662687"/>
        <w:bookmarkEnd w:id="8551"/>
        <w:bookmarkEnd w:id="8552"/>
        <w:bookmarkEnd w:id="8553"/>
      </w:tr>
      <w:tr w:rsidR="00225404" w:rsidRPr="00BA3432" w:rsidDel="00C774DC" w14:paraId="56686DA2" w14:textId="7342240F" w:rsidTr="00225404">
        <w:trPr>
          <w:del w:id="8554" w:author="phuong vu" w:date="2018-11-22T13:51:00Z"/>
        </w:trPr>
        <w:tc>
          <w:tcPr>
            <w:tcW w:w="2425" w:type="dxa"/>
          </w:tcPr>
          <w:p w14:paraId="4ECB6F75" w14:textId="14E75D36" w:rsidR="009B0E96" w:rsidRPr="00BA3432" w:rsidDel="00C774DC" w:rsidRDefault="009B0E96">
            <w:pPr>
              <w:spacing w:line="276" w:lineRule="auto"/>
              <w:rPr>
                <w:del w:id="8555" w:author="phuong vu" w:date="2018-11-22T13:51:00Z"/>
                <w:b/>
                <w:rPrChange w:id="8556" w:author="phuong vu" w:date="2018-11-25T21:55:00Z">
                  <w:rPr>
                    <w:del w:id="8557" w:author="phuong vu" w:date="2018-11-22T13:51:00Z"/>
                    <w:b/>
                  </w:rPr>
                </w:rPrChange>
              </w:rPr>
            </w:pPr>
            <w:del w:id="8558" w:author="phuong vu" w:date="2018-11-22T13:51:00Z">
              <w:r w:rsidRPr="00BA3432" w:rsidDel="00C774DC">
                <w:rPr>
                  <w:b/>
                  <w:rPrChange w:id="8559" w:author="phuong vu" w:date="2018-11-25T21:55:00Z">
                    <w:rPr>
                      <w:b/>
                    </w:rPr>
                  </w:rPrChange>
                </w:rPr>
                <w:delText>Cách xử lí</w:delText>
              </w:r>
              <w:bookmarkStart w:id="8560" w:name="_Toc530658497"/>
              <w:bookmarkStart w:id="8561" w:name="_Toc530662221"/>
              <w:bookmarkStart w:id="8562" w:name="_Toc530662688"/>
              <w:bookmarkEnd w:id="8560"/>
              <w:bookmarkEnd w:id="8561"/>
              <w:bookmarkEnd w:id="8562"/>
            </w:del>
          </w:p>
        </w:tc>
        <w:tc>
          <w:tcPr>
            <w:tcW w:w="6686" w:type="dxa"/>
          </w:tcPr>
          <w:p w14:paraId="248C92A1" w14:textId="66D908AF" w:rsidR="009B0E96" w:rsidRPr="00BA3432" w:rsidDel="00C774DC" w:rsidRDefault="00225404">
            <w:pPr>
              <w:spacing w:line="276" w:lineRule="auto"/>
              <w:rPr>
                <w:del w:id="8563" w:author="phuong vu" w:date="2018-11-22T13:51:00Z"/>
                <w:rPrChange w:id="8564" w:author="phuong vu" w:date="2018-11-25T21:55:00Z">
                  <w:rPr>
                    <w:del w:id="8565" w:author="phuong vu" w:date="2018-11-22T13:51:00Z"/>
                    <w:lang w:val="en-US"/>
                  </w:rPr>
                </w:rPrChange>
              </w:rPr>
            </w:pPr>
            <w:del w:id="8566" w:author="phuong vu" w:date="2018-11-22T13:51:00Z">
              <w:r w:rsidRPr="00BA3432" w:rsidDel="00C774DC">
                <w:rPr>
                  <w:rPrChange w:id="8567" w:author="phuong vu" w:date="2018-11-25T21:55:00Z">
                    <w:rPr>
                      <w:lang w:val="en-US"/>
                    </w:rPr>
                  </w:rPrChange>
                </w:rPr>
                <w:delText xml:space="preserve">Đối với </w:delText>
              </w:r>
              <w:r w:rsidR="00261DD6" w:rsidRPr="00BA3432" w:rsidDel="00C774DC">
                <w:rPr>
                  <w:rPrChange w:id="8568" w:author="phuong vu" w:date="2018-11-25T21:55:00Z">
                    <w:rPr>
                      <w:lang w:val="en-US"/>
                    </w:rPr>
                  </w:rPrChange>
                </w:rPr>
                <w:delText>đặt đơn hàng từ trang quản lí</w:delText>
              </w:r>
              <w:r w:rsidR="004F2566" w:rsidRPr="00BA3432" w:rsidDel="00C774DC">
                <w:rPr>
                  <w:rPrChange w:id="8569" w:author="phuong vu" w:date="2018-11-25T21:55:00Z">
                    <w:rPr>
                      <w:lang w:val="en-US"/>
                    </w:rPr>
                  </w:rPrChange>
                </w:rPr>
                <w:delText xml:space="preserve"> (Nhân viên quản lí cửa hàng)</w:delText>
              </w:r>
              <w:r w:rsidR="00261DD6" w:rsidRPr="00BA3432" w:rsidDel="00C774DC">
                <w:rPr>
                  <w:rPrChange w:id="8570" w:author="phuong vu" w:date="2018-11-25T21:55:00Z">
                    <w:rPr>
                      <w:lang w:val="en-US"/>
                    </w:rPr>
                  </w:rPrChange>
                </w:rPr>
                <w:delText>:</w:delText>
              </w:r>
              <w:bookmarkStart w:id="8571" w:name="_Toc530658498"/>
              <w:bookmarkStart w:id="8572" w:name="_Toc530662222"/>
              <w:bookmarkStart w:id="8573" w:name="_Toc530662689"/>
              <w:bookmarkEnd w:id="8571"/>
              <w:bookmarkEnd w:id="8572"/>
              <w:bookmarkEnd w:id="8573"/>
            </w:del>
          </w:p>
          <w:p w14:paraId="4EAF689E" w14:textId="67723667" w:rsidR="00225404" w:rsidRPr="00BA3432" w:rsidDel="00C774DC" w:rsidRDefault="00225404">
            <w:pPr>
              <w:spacing w:line="276" w:lineRule="auto"/>
              <w:ind w:left="498"/>
              <w:rPr>
                <w:del w:id="8574" w:author="phuong vu" w:date="2018-11-22T13:51:00Z"/>
                <w:rPrChange w:id="8575" w:author="phuong vu" w:date="2018-11-25T21:55:00Z">
                  <w:rPr>
                    <w:del w:id="8576" w:author="phuong vu" w:date="2018-11-22T13:51:00Z"/>
                    <w:lang w:val="en-US"/>
                  </w:rPr>
                </w:rPrChange>
              </w:rPr>
            </w:pPr>
            <w:del w:id="8577" w:author="phuong vu" w:date="2018-11-22T13:51:00Z">
              <w:r w:rsidRPr="00BA3432" w:rsidDel="00C774DC">
                <w:rPr>
                  <w:rPrChange w:id="8578" w:author="phuong vu" w:date="2018-11-25T21:55:00Z">
                    <w:rPr>
                      <w:lang w:val="en-US"/>
                    </w:rPr>
                  </w:rPrChange>
                </w:rPr>
                <w:delText xml:space="preserve">Bước 1: Nhấn vào </w:delText>
              </w:r>
              <w:r w:rsidRPr="00BA3432" w:rsidDel="00C774DC">
                <w:rPr>
                  <w:i/>
                  <w:rPrChange w:id="8579" w:author="phuong vu" w:date="2018-11-25T21:55:00Z">
                    <w:rPr>
                      <w:i/>
                      <w:lang w:val="en-US"/>
                    </w:rPr>
                  </w:rPrChange>
                </w:rPr>
                <w:delText>“tạo đơn hàng”</w:delText>
              </w:r>
              <w:r w:rsidRPr="00BA3432" w:rsidDel="00C774DC">
                <w:rPr>
                  <w:rPrChange w:id="8580" w:author="phuong vu" w:date="2018-11-25T21:55:00Z">
                    <w:rPr>
                      <w:lang w:val="en-US"/>
                    </w:rPr>
                  </w:rPrChange>
                </w:rPr>
                <w:delText xml:space="preserve"> ở thanh danh mục</w:delText>
              </w:r>
              <w:bookmarkStart w:id="8581" w:name="_Toc530658499"/>
              <w:bookmarkStart w:id="8582" w:name="_Toc530662223"/>
              <w:bookmarkStart w:id="8583" w:name="_Toc530662690"/>
              <w:bookmarkEnd w:id="8581"/>
              <w:bookmarkEnd w:id="8582"/>
              <w:bookmarkEnd w:id="8583"/>
            </w:del>
          </w:p>
          <w:p w14:paraId="02B56390" w14:textId="7CE5B353" w:rsidR="00225404" w:rsidRPr="00BA3432" w:rsidDel="00C774DC" w:rsidRDefault="00225404">
            <w:pPr>
              <w:spacing w:line="276" w:lineRule="auto"/>
              <w:ind w:left="499"/>
              <w:rPr>
                <w:del w:id="8584" w:author="phuong vu" w:date="2018-11-22T13:51:00Z"/>
                <w:rPrChange w:id="8585" w:author="phuong vu" w:date="2018-11-25T21:55:00Z">
                  <w:rPr>
                    <w:del w:id="8586" w:author="phuong vu" w:date="2018-11-22T13:51:00Z"/>
                    <w:lang w:val="en-US"/>
                  </w:rPr>
                </w:rPrChange>
              </w:rPr>
            </w:pPr>
            <w:del w:id="8587" w:author="phuong vu" w:date="2018-11-22T13:51:00Z">
              <w:r w:rsidRPr="00BA3432" w:rsidDel="00C774DC">
                <w:rPr>
                  <w:rPrChange w:id="8588" w:author="phuong vu" w:date="2018-11-25T21:55:00Z">
                    <w:rPr>
                      <w:lang w:val="en-US"/>
                    </w:rPr>
                  </w:rPrChange>
                </w:rPr>
                <w:delText xml:space="preserve">bên trái màn hình. </w:delText>
              </w:r>
              <w:bookmarkStart w:id="8589" w:name="_Toc530658500"/>
              <w:bookmarkStart w:id="8590" w:name="_Toc530662224"/>
              <w:bookmarkStart w:id="8591" w:name="_Toc530662691"/>
              <w:bookmarkEnd w:id="8589"/>
              <w:bookmarkEnd w:id="8590"/>
              <w:bookmarkEnd w:id="8591"/>
            </w:del>
          </w:p>
          <w:p w14:paraId="4AE63DCA" w14:textId="10322DB9" w:rsidR="00225404" w:rsidRPr="00BA3432" w:rsidDel="00C774DC" w:rsidRDefault="00225404">
            <w:pPr>
              <w:spacing w:line="276" w:lineRule="auto"/>
              <w:ind w:left="499"/>
              <w:rPr>
                <w:del w:id="8592" w:author="phuong vu" w:date="2018-11-22T13:51:00Z"/>
                <w:rPrChange w:id="8593" w:author="phuong vu" w:date="2018-11-25T21:55:00Z">
                  <w:rPr>
                    <w:del w:id="8594" w:author="phuong vu" w:date="2018-11-22T13:51:00Z"/>
                    <w:lang w:val="en-US"/>
                  </w:rPr>
                </w:rPrChange>
              </w:rPr>
            </w:pPr>
            <w:del w:id="8595" w:author="phuong vu" w:date="2018-11-22T13:51:00Z">
              <w:r w:rsidRPr="00BA3432" w:rsidDel="00C774DC">
                <w:rPr>
                  <w:rPrChange w:id="8596" w:author="phuong vu" w:date="2018-11-25T21:55:00Z">
                    <w:rPr>
                      <w:lang w:val="en-US"/>
                    </w:rPr>
                  </w:rPrChange>
                </w:rPr>
                <w:delText>Bước 2: Những thông tin được mặc định sẵn: Thông tin chi nhánh, danh sách loại dịch vụ theo chi nhánh.</w:delText>
              </w:r>
              <w:bookmarkStart w:id="8597" w:name="_Toc530658501"/>
              <w:bookmarkStart w:id="8598" w:name="_Toc530662225"/>
              <w:bookmarkStart w:id="8599" w:name="_Toc530662692"/>
              <w:bookmarkEnd w:id="8597"/>
              <w:bookmarkEnd w:id="8598"/>
              <w:bookmarkEnd w:id="8599"/>
            </w:del>
          </w:p>
          <w:p w14:paraId="0CAB0434" w14:textId="26DA2C05" w:rsidR="00225404" w:rsidRPr="00BA3432" w:rsidDel="00C774DC" w:rsidRDefault="00225404">
            <w:pPr>
              <w:spacing w:line="276" w:lineRule="auto"/>
              <w:ind w:left="499"/>
              <w:rPr>
                <w:del w:id="8600" w:author="phuong vu" w:date="2018-11-22T13:51:00Z"/>
                <w:rPrChange w:id="8601" w:author="phuong vu" w:date="2018-11-25T21:55:00Z">
                  <w:rPr>
                    <w:del w:id="8602" w:author="phuong vu" w:date="2018-11-22T13:51:00Z"/>
                    <w:lang w:val="en-US"/>
                  </w:rPr>
                </w:rPrChange>
              </w:rPr>
            </w:pPr>
            <w:del w:id="8603" w:author="phuong vu" w:date="2018-11-22T13:51:00Z">
              <w:r w:rsidRPr="00BA3432" w:rsidDel="00C774DC">
                <w:rPr>
                  <w:rPrChange w:id="8604" w:author="phuong vu" w:date="2018-11-25T21:55:00Z">
                    <w:rPr>
                      <w:lang w:val="en-US"/>
                    </w:rPr>
                  </w:rPrChange>
                </w:rPr>
                <w:delText>Bước 3: Người dùng nhập các thông tin khách hàng,</w:delText>
              </w:r>
              <w:r w:rsidR="00261DD6" w:rsidRPr="00BA3432" w:rsidDel="00C774DC">
                <w:rPr>
                  <w:rPrChange w:id="8605" w:author="phuong vu" w:date="2018-11-25T21:55:00Z">
                    <w:rPr>
                      <w:lang w:val="en-US"/>
                    </w:rPr>
                  </w:rPrChange>
                </w:rPr>
                <w:delText xml:space="preserve"> địa chỉ lấy và trả đồ,</w:delText>
              </w:r>
              <w:r w:rsidRPr="00BA3432" w:rsidDel="00C774DC">
                <w:rPr>
                  <w:rPrChange w:id="8606" w:author="phuong vu" w:date="2018-11-25T21:55: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BA3432" w:rsidDel="00C774DC">
                <w:rPr>
                  <w:rPrChange w:id="8607" w:author="phuong vu" w:date="2018-11-25T21:55:00Z">
                    <w:rPr>
                      <w:lang w:val="en-US"/>
                    </w:rPr>
                  </w:rPrChange>
                </w:rPr>
                <w:delText xml:space="preserve"> </w:delText>
              </w:r>
              <w:bookmarkStart w:id="8608" w:name="_Toc530658502"/>
              <w:bookmarkStart w:id="8609" w:name="_Toc530662226"/>
              <w:bookmarkStart w:id="8610" w:name="_Toc530662693"/>
              <w:bookmarkEnd w:id="8608"/>
              <w:bookmarkEnd w:id="8609"/>
              <w:bookmarkEnd w:id="8610"/>
            </w:del>
          </w:p>
          <w:p w14:paraId="769CFD04" w14:textId="62F88DEC" w:rsidR="00261DD6" w:rsidRPr="00BA3432" w:rsidDel="00C774DC" w:rsidRDefault="00261DD6">
            <w:pPr>
              <w:spacing w:line="276" w:lineRule="auto"/>
              <w:ind w:left="499"/>
              <w:rPr>
                <w:del w:id="8611" w:author="phuong vu" w:date="2018-11-22T13:51:00Z"/>
                <w:rPrChange w:id="8612" w:author="phuong vu" w:date="2018-11-25T21:55:00Z">
                  <w:rPr>
                    <w:del w:id="8613" w:author="phuong vu" w:date="2018-11-22T13:51:00Z"/>
                    <w:lang w:val="en-US"/>
                  </w:rPr>
                </w:rPrChange>
              </w:rPr>
            </w:pPr>
            <w:del w:id="8614" w:author="phuong vu" w:date="2018-11-22T13:51:00Z">
              <w:r w:rsidRPr="00BA3432" w:rsidDel="00C774DC">
                <w:rPr>
                  <w:rPrChange w:id="8615" w:author="phuong vu" w:date="2018-11-25T21:55: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8616" w:name="_Toc530658503"/>
              <w:bookmarkStart w:id="8617" w:name="_Toc530662227"/>
              <w:bookmarkStart w:id="8618" w:name="_Toc530662694"/>
              <w:bookmarkEnd w:id="8616"/>
              <w:bookmarkEnd w:id="8617"/>
              <w:bookmarkEnd w:id="8618"/>
            </w:del>
          </w:p>
          <w:p w14:paraId="45386B67" w14:textId="185EF74A" w:rsidR="00261DD6" w:rsidRPr="00BA3432" w:rsidDel="00C774DC" w:rsidRDefault="00261DD6">
            <w:pPr>
              <w:spacing w:line="276" w:lineRule="auto"/>
              <w:ind w:left="499"/>
              <w:rPr>
                <w:del w:id="8619" w:author="phuong vu" w:date="2018-11-22T13:51:00Z"/>
                <w:rPrChange w:id="8620" w:author="phuong vu" w:date="2018-11-25T21:55:00Z">
                  <w:rPr>
                    <w:del w:id="8621" w:author="phuong vu" w:date="2018-11-22T13:51:00Z"/>
                    <w:lang w:val="en-US"/>
                  </w:rPr>
                </w:rPrChange>
              </w:rPr>
            </w:pPr>
            <w:del w:id="8622" w:author="phuong vu" w:date="2018-11-22T13:51:00Z">
              <w:r w:rsidRPr="00BA3432" w:rsidDel="00C774DC">
                <w:rPr>
                  <w:rPrChange w:id="8623" w:author="phuong vu" w:date="2018-11-25T21:55:00Z">
                    <w:rPr>
                      <w:lang w:val="en-US"/>
                    </w:rPr>
                  </w:rPrChange>
                </w:rPr>
                <w:delText xml:space="preserve">Bước 5: Nhấn nút </w:delText>
              </w:r>
              <w:r w:rsidRPr="00BA3432" w:rsidDel="00C774DC">
                <w:rPr>
                  <w:i/>
                  <w:rPrChange w:id="8624" w:author="phuong vu" w:date="2018-11-25T21:55:00Z">
                    <w:rPr>
                      <w:i/>
                      <w:lang w:val="en-US"/>
                    </w:rPr>
                  </w:rPrChange>
                </w:rPr>
                <w:delText>“đặt hàng”.</w:delText>
              </w:r>
              <w:r w:rsidRPr="00BA3432" w:rsidDel="00C774DC">
                <w:rPr>
                  <w:rPrChange w:id="8625" w:author="phuong vu" w:date="2018-11-25T21:55:00Z">
                    <w:rPr>
                      <w:lang w:val="en-US"/>
                    </w:rPr>
                  </w:rPrChange>
                </w:rPr>
                <w:delText xml:space="preserve"> Đơn hàng được lưu vào cơ sở dữ liệu với trạng thái là </w:delText>
              </w:r>
              <w:r w:rsidRPr="00BA3432" w:rsidDel="00C774DC">
                <w:rPr>
                  <w:i/>
                  <w:rPrChange w:id="8626" w:author="phuong vu" w:date="2018-11-25T21:55:00Z">
                    <w:rPr>
                      <w:i/>
                      <w:lang w:val="en-US"/>
                    </w:rPr>
                  </w:rPrChange>
                </w:rPr>
                <w:delText xml:space="preserve">“nháp”. </w:delText>
              </w:r>
              <w:r w:rsidRPr="00BA3432" w:rsidDel="00C774DC">
                <w:rPr>
                  <w:rPrChange w:id="8627" w:author="phuong vu" w:date="2018-11-25T21:55:00Z">
                    <w:rPr>
                      <w:lang w:val="en-US"/>
                    </w:rPr>
                  </w:rPrChange>
                </w:rPr>
                <w:delText>Và chuyển sang trang xác nhận đơn hàng với thông tin chi tiết và tổng giá tiền đối với đơn hàng.</w:delText>
              </w:r>
              <w:bookmarkStart w:id="8628" w:name="_Toc530658504"/>
              <w:bookmarkStart w:id="8629" w:name="_Toc530662228"/>
              <w:bookmarkStart w:id="8630" w:name="_Toc530662695"/>
              <w:bookmarkEnd w:id="8628"/>
              <w:bookmarkEnd w:id="8629"/>
              <w:bookmarkEnd w:id="8630"/>
            </w:del>
          </w:p>
          <w:p w14:paraId="5CBFFDC8" w14:textId="6337B03A" w:rsidR="00225404" w:rsidRPr="00AD0E2E" w:rsidDel="00C774DC" w:rsidRDefault="00261DD6">
            <w:pPr>
              <w:spacing w:line="276" w:lineRule="auto"/>
              <w:ind w:left="499"/>
              <w:rPr>
                <w:del w:id="8631" w:author="phuong vu" w:date="2018-11-22T13:51:00Z"/>
              </w:rPr>
            </w:pPr>
            <w:del w:id="8632" w:author="phuong vu" w:date="2018-11-22T13:51:00Z">
              <w:r w:rsidRPr="00BA3432" w:rsidDel="00C774DC">
                <w:rPr>
                  <w:rPrChange w:id="8633" w:author="phuong vu" w:date="2018-11-25T21:55:00Z">
                    <w:rPr>
                      <w:lang w:val="en-US"/>
                    </w:rPr>
                  </w:rPrChange>
                </w:rPr>
                <w:delText>Bước 6: Nhấn nút “</w:delText>
              </w:r>
              <w:r w:rsidRPr="00BA3432" w:rsidDel="00C774DC">
                <w:rPr>
                  <w:i/>
                  <w:rPrChange w:id="8634" w:author="phuong vu" w:date="2018-11-25T21:55:00Z">
                    <w:rPr>
                      <w:i/>
                      <w:lang w:val="en-US"/>
                    </w:rPr>
                  </w:rPrChange>
                </w:rPr>
                <w:delText>đặt hàng</w:delText>
              </w:r>
              <w:r w:rsidRPr="00BA3432" w:rsidDel="00C774DC">
                <w:rPr>
                  <w:rPrChange w:id="8635" w:author="phuong vu" w:date="2018-11-25T21:55:00Z">
                    <w:rPr>
                      <w:lang w:val="en-US"/>
                    </w:rPr>
                  </w:rPrChange>
                </w:rPr>
                <w:delText xml:space="preserve">” một lần nữa để xác nhận đơn hàng. Đơn hàng được cập nhật với trạng thái </w:delText>
              </w:r>
              <w:r w:rsidRPr="00BA3432" w:rsidDel="00C774DC">
                <w:rPr>
                  <w:i/>
                  <w:rPrChange w:id="8636" w:author="phuong vu" w:date="2018-11-25T21:55:00Z">
                    <w:rPr>
                      <w:i/>
                      <w:lang w:val="en-US"/>
                    </w:rPr>
                  </w:rPrChange>
                </w:rPr>
                <w:delText>“đang chờ”.</w:delText>
              </w:r>
              <w:bookmarkStart w:id="8637" w:name="_Toc530658505"/>
              <w:bookmarkStart w:id="8638" w:name="_Toc530662229"/>
              <w:bookmarkStart w:id="8639" w:name="_Toc530662696"/>
              <w:bookmarkEnd w:id="8637"/>
              <w:bookmarkEnd w:id="8638"/>
              <w:bookmarkEnd w:id="8639"/>
            </w:del>
          </w:p>
          <w:p w14:paraId="7A79ACA5" w14:textId="52BC254A" w:rsidR="00225404" w:rsidRPr="00BA3432" w:rsidDel="00C774DC" w:rsidRDefault="00261DD6">
            <w:pPr>
              <w:spacing w:line="276" w:lineRule="auto"/>
              <w:rPr>
                <w:del w:id="8640" w:author="phuong vu" w:date="2018-11-22T13:51:00Z"/>
                <w:rPrChange w:id="8641" w:author="phuong vu" w:date="2018-11-25T21:55:00Z">
                  <w:rPr>
                    <w:del w:id="8642" w:author="phuong vu" w:date="2018-11-22T13:51:00Z"/>
                    <w:lang w:val="en-US"/>
                  </w:rPr>
                </w:rPrChange>
              </w:rPr>
            </w:pPr>
            <w:del w:id="8643" w:author="phuong vu" w:date="2018-11-22T13:51:00Z">
              <w:r w:rsidRPr="00BA3432" w:rsidDel="00C774DC">
                <w:rPr>
                  <w:rPrChange w:id="8644" w:author="phuong vu" w:date="2018-11-25T21:55:00Z">
                    <w:rPr>
                      <w:lang w:val="en-US"/>
                    </w:rPr>
                  </w:rPrChange>
                </w:rPr>
                <w:delText>Đối với đặt đơn hàng tử ứng dụng điện thoại</w:delText>
              </w:r>
              <w:r w:rsidR="004F2566" w:rsidRPr="00BA3432" w:rsidDel="00C774DC">
                <w:rPr>
                  <w:rPrChange w:id="8645" w:author="phuong vu" w:date="2018-11-25T21:55:00Z">
                    <w:rPr>
                      <w:lang w:val="en-US"/>
                    </w:rPr>
                  </w:rPrChange>
                </w:rPr>
                <w:delText xml:space="preserve"> (khách hàng)</w:delText>
              </w:r>
              <w:r w:rsidRPr="00BA3432" w:rsidDel="00C774DC">
                <w:rPr>
                  <w:rPrChange w:id="8646" w:author="phuong vu" w:date="2018-11-25T21:55:00Z">
                    <w:rPr>
                      <w:lang w:val="en-US"/>
                    </w:rPr>
                  </w:rPrChange>
                </w:rPr>
                <w:delText>:</w:delText>
              </w:r>
              <w:bookmarkStart w:id="8647" w:name="_Toc530658506"/>
              <w:bookmarkStart w:id="8648" w:name="_Toc530662230"/>
              <w:bookmarkStart w:id="8649" w:name="_Toc530662697"/>
              <w:bookmarkEnd w:id="8647"/>
              <w:bookmarkEnd w:id="8648"/>
              <w:bookmarkEnd w:id="8649"/>
            </w:del>
          </w:p>
          <w:p w14:paraId="728A849F" w14:textId="586F7EC1" w:rsidR="00261DD6" w:rsidRPr="00BA3432" w:rsidDel="00C774DC" w:rsidRDefault="00261DD6">
            <w:pPr>
              <w:spacing w:line="276" w:lineRule="auto"/>
              <w:ind w:left="516"/>
              <w:rPr>
                <w:del w:id="8650" w:author="phuong vu" w:date="2018-11-22T13:51:00Z"/>
                <w:rPrChange w:id="8651" w:author="phuong vu" w:date="2018-11-25T21:55:00Z">
                  <w:rPr>
                    <w:del w:id="8652" w:author="phuong vu" w:date="2018-11-22T13:51:00Z"/>
                    <w:lang w:val="en-US"/>
                  </w:rPr>
                </w:rPrChange>
              </w:rPr>
            </w:pPr>
            <w:del w:id="8653" w:author="phuong vu" w:date="2018-11-22T13:51:00Z">
              <w:r w:rsidRPr="00BA3432" w:rsidDel="00C774DC">
                <w:rPr>
                  <w:rPrChange w:id="8654" w:author="phuong vu" w:date="2018-11-25T21:55:00Z">
                    <w:rPr>
                      <w:lang w:val="en-US"/>
                    </w:rPr>
                  </w:rPrChange>
                </w:rPr>
                <w:delText>Bước 1: Người dùng chọn loại dịch vụ mong muốn. Kế tiếp chọn đơn vị tính là cái hay kilogram.</w:delText>
              </w:r>
              <w:bookmarkStart w:id="8655" w:name="_Toc530658507"/>
              <w:bookmarkStart w:id="8656" w:name="_Toc530662231"/>
              <w:bookmarkStart w:id="8657" w:name="_Toc530662698"/>
              <w:bookmarkEnd w:id="8655"/>
              <w:bookmarkEnd w:id="8656"/>
              <w:bookmarkEnd w:id="8657"/>
            </w:del>
          </w:p>
          <w:p w14:paraId="4491EAF6" w14:textId="331C6FD3" w:rsidR="004F2566" w:rsidRPr="00BA3432" w:rsidDel="00C774DC" w:rsidRDefault="00261DD6">
            <w:pPr>
              <w:spacing w:line="276" w:lineRule="auto"/>
              <w:ind w:left="516"/>
              <w:rPr>
                <w:del w:id="8658" w:author="phuong vu" w:date="2018-11-22T13:51:00Z"/>
                <w:rPrChange w:id="8659" w:author="phuong vu" w:date="2018-11-25T21:55:00Z">
                  <w:rPr>
                    <w:del w:id="8660" w:author="phuong vu" w:date="2018-11-22T13:51:00Z"/>
                    <w:lang w:val="en-US"/>
                  </w:rPr>
                </w:rPrChange>
              </w:rPr>
            </w:pPr>
            <w:del w:id="8661" w:author="phuong vu" w:date="2018-11-22T13:51:00Z">
              <w:r w:rsidRPr="00BA3432" w:rsidDel="00C774DC">
                <w:rPr>
                  <w:rPrChange w:id="8662" w:author="phuong vu" w:date="2018-11-25T21:55:00Z">
                    <w:rPr>
                      <w:lang w:val="en-US"/>
                    </w:rPr>
                  </w:rPrChange>
                </w:rPr>
                <w:delText>Bước 2: Người dùng chọn những quần áo dành cho loại dịch vụ này. Ở đây người dùng có thể dùng chức năng “</w:delText>
              </w:r>
              <w:r w:rsidRPr="00BA3432" w:rsidDel="00C774DC">
                <w:rPr>
                  <w:i/>
                  <w:rPrChange w:id="8663" w:author="phuong vu" w:date="2018-11-25T21:55:00Z">
                    <w:rPr>
                      <w:i/>
                      <w:lang w:val="en-US"/>
                    </w:rPr>
                  </w:rPrChange>
                </w:rPr>
                <w:delText>GU_06</w:delText>
              </w:r>
              <w:r w:rsidRPr="00BA3432" w:rsidDel="00C774DC">
                <w:rPr>
                  <w:rPrChange w:id="8664" w:author="phuong vu" w:date="2018-11-25T21:55:00Z">
                    <w:rPr>
                      <w:lang w:val="en-US"/>
                    </w:rPr>
                  </w:rPrChange>
                </w:rPr>
                <w:delText xml:space="preserve">” để giúp thêm quần áo nhanh chóng. </w:delText>
              </w:r>
              <w:r w:rsidR="004F2566" w:rsidRPr="00BA3432" w:rsidDel="00C774DC">
                <w:rPr>
                  <w:rPrChange w:id="8665" w:author="phuong vu" w:date="2018-11-25T21:55:00Z">
                    <w:rPr>
                      <w:lang w:val="en-US"/>
                    </w:rPr>
                  </w:rPrChange>
                </w:rPr>
                <w:delText>Khi người dùng chọn một quần áo, thông tin về số lượng là bắt buộc. Mọi thông tin đơn hàng được giữ tạm thời vào trong giỏ hàng.</w:delText>
              </w:r>
              <w:bookmarkStart w:id="8666" w:name="_Toc530658508"/>
              <w:bookmarkStart w:id="8667" w:name="_Toc530662232"/>
              <w:bookmarkStart w:id="8668" w:name="_Toc530662699"/>
              <w:bookmarkEnd w:id="8666"/>
              <w:bookmarkEnd w:id="8667"/>
              <w:bookmarkEnd w:id="8668"/>
            </w:del>
          </w:p>
          <w:p w14:paraId="501B26AC" w14:textId="163FA477" w:rsidR="004F2566" w:rsidRPr="00BA3432" w:rsidDel="00C774DC" w:rsidRDefault="004F2566">
            <w:pPr>
              <w:spacing w:line="276" w:lineRule="auto"/>
              <w:ind w:left="516"/>
              <w:rPr>
                <w:del w:id="8669" w:author="phuong vu" w:date="2018-11-22T13:51:00Z"/>
                <w:rPrChange w:id="8670" w:author="phuong vu" w:date="2018-11-25T21:55:00Z">
                  <w:rPr>
                    <w:del w:id="8671" w:author="phuong vu" w:date="2018-11-22T13:51:00Z"/>
                    <w:lang w:val="en-US"/>
                  </w:rPr>
                </w:rPrChange>
              </w:rPr>
            </w:pPr>
            <w:del w:id="8672" w:author="phuong vu" w:date="2018-11-22T13:51:00Z">
              <w:r w:rsidRPr="00BA3432" w:rsidDel="00C774DC">
                <w:rPr>
                  <w:rPrChange w:id="8673" w:author="phuong vu" w:date="2018-11-25T21:55:00Z">
                    <w:rPr>
                      <w:lang w:val="en-US"/>
                    </w:rPr>
                  </w:rPrChange>
                </w:rPr>
                <w:delText xml:space="preserve">Bước 3: Nếu người dùng có nhu cầu đặt thêm dịch vụ, quay lại trang chọn dịch vụ và thực lại tuần tự các bước 1, 2. </w:delText>
              </w:r>
              <w:bookmarkStart w:id="8674" w:name="_Toc530658509"/>
              <w:bookmarkStart w:id="8675" w:name="_Toc530662233"/>
              <w:bookmarkStart w:id="8676" w:name="_Toc530662700"/>
              <w:bookmarkEnd w:id="8674"/>
              <w:bookmarkEnd w:id="8675"/>
              <w:bookmarkEnd w:id="8676"/>
            </w:del>
          </w:p>
          <w:p w14:paraId="0BFEB936" w14:textId="37217CBA" w:rsidR="004F2566" w:rsidRPr="00BA3432" w:rsidDel="00C774DC" w:rsidRDefault="004F2566">
            <w:pPr>
              <w:spacing w:line="276" w:lineRule="auto"/>
              <w:ind w:left="516"/>
              <w:rPr>
                <w:del w:id="8677" w:author="phuong vu" w:date="2018-11-22T13:51:00Z"/>
                <w:rPrChange w:id="8678" w:author="phuong vu" w:date="2018-11-25T21:55:00Z">
                  <w:rPr>
                    <w:del w:id="8679" w:author="phuong vu" w:date="2018-11-22T13:51:00Z"/>
                    <w:lang w:val="en-US"/>
                  </w:rPr>
                </w:rPrChange>
              </w:rPr>
            </w:pPr>
            <w:del w:id="8680" w:author="phuong vu" w:date="2018-11-22T13:51:00Z">
              <w:r w:rsidRPr="00BA3432" w:rsidDel="00C774DC">
                <w:rPr>
                  <w:rPrChange w:id="8681" w:author="phuong vu" w:date="2018-11-25T21:55:00Z">
                    <w:rPr>
                      <w:lang w:val="en-US"/>
                    </w:rPr>
                  </w:rPrChange>
                </w:rPr>
                <w:delText>Bước 4: Người dùng truy cập vào màn hình giỏ hàng và xác nhận đặt đơn hàng. Sau đó chuyển sang màn hình thực hiện chức “</w:delText>
              </w:r>
              <w:r w:rsidRPr="00BA3432" w:rsidDel="00C774DC">
                <w:rPr>
                  <w:i/>
                  <w:rPrChange w:id="8682" w:author="phuong vu" w:date="2018-11-25T21:55:00Z">
                    <w:rPr>
                      <w:i/>
                      <w:lang w:val="en-US"/>
                    </w:rPr>
                  </w:rPrChange>
                </w:rPr>
                <w:delText>GU_05</w:delText>
              </w:r>
              <w:r w:rsidRPr="00BA3432" w:rsidDel="00C774DC">
                <w:rPr>
                  <w:rPrChange w:id="8683" w:author="phuong vu" w:date="2018-11-25T21:55:00Z">
                    <w:rPr>
                      <w:lang w:val="en-US"/>
                    </w:rPr>
                  </w:rPrChange>
                </w:rPr>
                <w:delText xml:space="preserve">”. Người dùng chọn chi nhánh mong muốn. </w:delText>
              </w:r>
              <w:bookmarkStart w:id="8684" w:name="_Toc530658510"/>
              <w:bookmarkStart w:id="8685" w:name="_Toc530662234"/>
              <w:bookmarkStart w:id="8686" w:name="_Toc530662701"/>
              <w:bookmarkEnd w:id="8684"/>
              <w:bookmarkEnd w:id="8685"/>
              <w:bookmarkEnd w:id="8686"/>
            </w:del>
          </w:p>
          <w:p w14:paraId="45A52B4F" w14:textId="2AD61848" w:rsidR="004F2566" w:rsidRPr="00BA3432" w:rsidDel="00C774DC" w:rsidRDefault="004F2566">
            <w:pPr>
              <w:spacing w:line="276" w:lineRule="auto"/>
              <w:ind w:left="516"/>
              <w:rPr>
                <w:del w:id="8687" w:author="phuong vu" w:date="2018-11-22T13:51:00Z"/>
                <w:rPrChange w:id="8688" w:author="phuong vu" w:date="2018-11-25T21:55:00Z">
                  <w:rPr>
                    <w:del w:id="8689" w:author="phuong vu" w:date="2018-11-22T13:51:00Z"/>
                    <w:lang w:val="en-US"/>
                  </w:rPr>
                </w:rPrChange>
              </w:rPr>
            </w:pPr>
            <w:del w:id="8690" w:author="phuong vu" w:date="2018-11-22T13:51:00Z">
              <w:r w:rsidRPr="00BA3432" w:rsidDel="00C774DC">
                <w:rPr>
                  <w:rPrChange w:id="8691" w:author="phuong vu" w:date="2018-11-25T21:55: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8692" w:name="_Toc530658511"/>
              <w:bookmarkStart w:id="8693" w:name="_Toc530662235"/>
              <w:bookmarkStart w:id="8694" w:name="_Toc530662702"/>
              <w:bookmarkEnd w:id="8692"/>
              <w:bookmarkEnd w:id="8693"/>
              <w:bookmarkEnd w:id="8694"/>
            </w:del>
          </w:p>
          <w:p w14:paraId="479A1632" w14:textId="6C737F52" w:rsidR="004F2566" w:rsidRPr="00BA3432" w:rsidDel="00C774DC" w:rsidRDefault="004F2566">
            <w:pPr>
              <w:spacing w:line="276" w:lineRule="auto"/>
              <w:ind w:left="516"/>
              <w:rPr>
                <w:del w:id="8695" w:author="phuong vu" w:date="2018-11-22T13:51:00Z"/>
                <w:i/>
                <w:rPrChange w:id="8696" w:author="phuong vu" w:date="2018-11-25T21:55:00Z">
                  <w:rPr>
                    <w:del w:id="8697" w:author="phuong vu" w:date="2018-11-22T13:51:00Z"/>
                    <w:i/>
                    <w:lang w:val="en-US"/>
                  </w:rPr>
                </w:rPrChange>
              </w:rPr>
            </w:pPr>
            <w:del w:id="8698" w:author="phuong vu" w:date="2018-11-22T13:51:00Z">
              <w:r w:rsidRPr="00BA3432" w:rsidDel="00C774DC">
                <w:rPr>
                  <w:rPrChange w:id="8699" w:author="phuong vu" w:date="2018-11-25T21:55:00Z">
                    <w:rPr>
                      <w:lang w:val="en-US"/>
                    </w:rPr>
                  </w:rPrChange>
                </w:rPr>
                <w:delText xml:space="preserve">Bước 6: Người dùng nhấn </w:delText>
              </w:r>
              <w:r w:rsidRPr="00BA3432" w:rsidDel="00C774DC">
                <w:rPr>
                  <w:i/>
                  <w:rPrChange w:id="8700" w:author="phuong vu" w:date="2018-11-25T21:55:00Z">
                    <w:rPr>
                      <w:i/>
                      <w:lang w:val="en-US"/>
                    </w:rPr>
                  </w:rPrChange>
                </w:rPr>
                <w:delText xml:space="preserve">“xác nhận” </w:delText>
              </w:r>
              <w:r w:rsidRPr="00BA3432" w:rsidDel="00C774DC">
                <w:rPr>
                  <w:rPrChange w:id="8701" w:author="phuong vu" w:date="2018-11-25T21:55:00Z">
                    <w:rPr>
                      <w:lang w:val="en-US"/>
                    </w:rPr>
                  </w:rPrChange>
                </w:rPr>
                <w:delText xml:space="preserve">lần cuối. Đơn hàng được gửi lên server và lưu lại vào cơ sở dữ liệu với trạng thái </w:delText>
              </w:r>
              <w:r w:rsidRPr="00BA3432" w:rsidDel="00C774DC">
                <w:rPr>
                  <w:i/>
                  <w:rPrChange w:id="8702" w:author="phuong vu" w:date="2018-11-25T21:55:00Z">
                    <w:rPr>
                      <w:i/>
                      <w:lang w:val="en-US"/>
                    </w:rPr>
                  </w:rPrChange>
                </w:rPr>
                <w:delText>“đang chờ”.</w:delText>
              </w:r>
              <w:r w:rsidRPr="00BA3432" w:rsidDel="00C774DC">
                <w:rPr>
                  <w:rPrChange w:id="8703" w:author="phuong vu" w:date="2018-11-25T21:55:00Z">
                    <w:rPr>
                      <w:lang w:val="en-US"/>
                    </w:rPr>
                  </w:rPrChange>
                </w:rPr>
                <w:delText xml:space="preserve"> Không lưu trạng thái là </w:delText>
              </w:r>
              <w:r w:rsidRPr="00BA3432" w:rsidDel="00C774DC">
                <w:rPr>
                  <w:i/>
                  <w:rPrChange w:id="8704" w:author="phuong vu" w:date="2018-11-25T21:55:00Z">
                    <w:rPr>
                      <w:i/>
                      <w:lang w:val="en-US"/>
                    </w:rPr>
                  </w:rPrChange>
                </w:rPr>
                <w:delText>“nháp”.</w:delText>
              </w:r>
              <w:bookmarkStart w:id="8705" w:name="_Toc530658512"/>
              <w:bookmarkStart w:id="8706" w:name="_Toc530662236"/>
              <w:bookmarkStart w:id="8707" w:name="_Toc530662703"/>
              <w:bookmarkEnd w:id="8705"/>
              <w:bookmarkEnd w:id="8706"/>
              <w:bookmarkEnd w:id="8707"/>
            </w:del>
          </w:p>
          <w:p w14:paraId="6D7FAEF9" w14:textId="09ADFFFC" w:rsidR="001A372D" w:rsidRPr="00BA3432" w:rsidDel="00C774DC" w:rsidRDefault="004F2566">
            <w:pPr>
              <w:spacing w:line="276" w:lineRule="auto"/>
              <w:ind w:left="516"/>
              <w:rPr>
                <w:del w:id="8708" w:author="phuong vu" w:date="2018-11-22T13:51:00Z"/>
                <w:rPrChange w:id="8709" w:author="phuong vu" w:date="2018-11-25T21:55:00Z">
                  <w:rPr>
                    <w:del w:id="8710" w:author="phuong vu" w:date="2018-11-22T13:51:00Z"/>
                    <w:lang w:val="en-US"/>
                  </w:rPr>
                </w:rPrChange>
              </w:rPr>
            </w:pPr>
            <w:del w:id="8711" w:author="phuong vu" w:date="2018-11-22T13:51:00Z">
              <w:r w:rsidRPr="00BA3432" w:rsidDel="00C774DC">
                <w:rPr>
                  <w:rPrChange w:id="8712" w:author="phuong vu" w:date="2018-11-25T21:55:00Z">
                    <w:rPr>
                      <w:lang w:val="en-US"/>
                    </w:rPr>
                  </w:rPrChange>
                </w:rPr>
                <w:delText>Bước 7: Người dùng sẽ được chuyển sang màn hình cảm ơn cùng với mã QR Code ứng với đơn hàng</w:delText>
              </w:r>
              <w:r w:rsidR="001A372D" w:rsidRPr="00BA3432" w:rsidDel="00C774DC">
                <w:rPr>
                  <w:rPrChange w:id="8713" w:author="phuong vu" w:date="2018-11-25T21:55:00Z">
                    <w:rPr>
                      <w:lang w:val="en-US"/>
                    </w:rPr>
                  </w:rPrChange>
                </w:rPr>
                <w:delText>.</w:delText>
              </w:r>
              <w:bookmarkStart w:id="8714" w:name="_Toc530658513"/>
              <w:bookmarkStart w:id="8715" w:name="_Toc530662237"/>
              <w:bookmarkStart w:id="8716" w:name="_Toc530662704"/>
              <w:bookmarkEnd w:id="8714"/>
              <w:bookmarkEnd w:id="8715"/>
              <w:bookmarkEnd w:id="8716"/>
            </w:del>
          </w:p>
        </w:tc>
        <w:bookmarkStart w:id="8717" w:name="_Toc530658514"/>
        <w:bookmarkStart w:id="8718" w:name="_Toc530662238"/>
        <w:bookmarkStart w:id="8719" w:name="_Toc530662705"/>
        <w:bookmarkEnd w:id="8717"/>
        <w:bookmarkEnd w:id="8718"/>
        <w:bookmarkEnd w:id="8719"/>
      </w:tr>
      <w:tr w:rsidR="00225404" w:rsidRPr="00BA3432" w:rsidDel="00C774DC" w14:paraId="396CAB11" w14:textId="4FD0F187" w:rsidTr="00225404">
        <w:trPr>
          <w:del w:id="8720" w:author="phuong vu" w:date="2018-11-22T13:51:00Z"/>
        </w:trPr>
        <w:tc>
          <w:tcPr>
            <w:tcW w:w="2425" w:type="dxa"/>
          </w:tcPr>
          <w:p w14:paraId="7F42BE55" w14:textId="38457A06" w:rsidR="009B0E96" w:rsidRPr="00BA3432" w:rsidDel="00C774DC" w:rsidRDefault="009B0E96">
            <w:pPr>
              <w:spacing w:line="276" w:lineRule="auto"/>
              <w:rPr>
                <w:del w:id="8721" w:author="phuong vu" w:date="2018-11-22T13:51:00Z"/>
                <w:b/>
                <w:rPrChange w:id="8722" w:author="phuong vu" w:date="2018-11-25T21:55:00Z">
                  <w:rPr>
                    <w:del w:id="8723" w:author="phuong vu" w:date="2018-11-22T13:51:00Z"/>
                    <w:b/>
                  </w:rPr>
                </w:rPrChange>
              </w:rPr>
            </w:pPr>
            <w:del w:id="8724" w:author="phuong vu" w:date="2018-11-22T13:51:00Z">
              <w:r w:rsidRPr="00BA3432" w:rsidDel="00C774DC">
                <w:rPr>
                  <w:b/>
                  <w:rPrChange w:id="8725" w:author="phuong vu" w:date="2018-11-25T21:55:00Z">
                    <w:rPr>
                      <w:b/>
                    </w:rPr>
                  </w:rPrChange>
                </w:rPr>
                <w:delText>Kết quả</w:delText>
              </w:r>
              <w:bookmarkStart w:id="8726" w:name="_Toc530658515"/>
              <w:bookmarkStart w:id="8727" w:name="_Toc530662239"/>
              <w:bookmarkStart w:id="8728" w:name="_Toc530662706"/>
              <w:bookmarkEnd w:id="8726"/>
              <w:bookmarkEnd w:id="8727"/>
              <w:bookmarkEnd w:id="8728"/>
            </w:del>
          </w:p>
        </w:tc>
        <w:tc>
          <w:tcPr>
            <w:tcW w:w="6686" w:type="dxa"/>
          </w:tcPr>
          <w:p w14:paraId="3E8CC4F4" w14:textId="2F970614" w:rsidR="009B0E96" w:rsidRPr="00BA3432" w:rsidDel="00C774DC" w:rsidRDefault="006D4DBC">
            <w:pPr>
              <w:spacing w:line="276" w:lineRule="auto"/>
              <w:rPr>
                <w:del w:id="8729" w:author="phuong vu" w:date="2018-11-22T13:51:00Z"/>
                <w:i/>
                <w:rPrChange w:id="8730" w:author="phuong vu" w:date="2018-11-25T21:55:00Z">
                  <w:rPr>
                    <w:del w:id="8731" w:author="phuong vu" w:date="2018-11-22T13:51:00Z"/>
                    <w:i/>
                    <w:lang w:val="en-US"/>
                  </w:rPr>
                </w:rPrChange>
              </w:rPr>
            </w:pPr>
            <w:del w:id="8732" w:author="phuong vu" w:date="2018-11-22T13:51:00Z">
              <w:r w:rsidRPr="00BA3432" w:rsidDel="00C774DC">
                <w:rPr>
                  <w:rPrChange w:id="8733" w:author="phuong vu" w:date="2018-11-25T21:55:00Z">
                    <w:rPr>
                      <w:lang w:val="en-US"/>
                    </w:rPr>
                  </w:rPrChange>
                </w:rPr>
                <w:delText xml:space="preserve">Lưu đơn hàng </w:delText>
              </w:r>
              <w:r w:rsidR="006327EB" w:rsidRPr="00BA3432" w:rsidDel="00C774DC">
                <w:rPr>
                  <w:rPrChange w:id="8734" w:author="phuong vu" w:date="2018-11-25T21:55:00Z">
                    <w:rPr>
                      <w:lang w:val="en-US"/>
                    </w:rPr>
                  </w:rPrChange>
                </w:rPr>
                <w:delText xml:space="preserve">vào cơ sở dữ liệu với trạng thái </w:delText>
              </w:r>
              <w:r w:rsidR="006327EB" w:rsidRPr="00BA3432" w:rsidDel="00C774DC">
                <w:rPr>
                  <w:i/>
                  <w:rPrChange w:id="8735" w:author="phuong vu" w:date="2018-11-25T21:55:00Z">
                    <w:rPr>
                      <w:i/>
                      <w:lang w:val="en-US"/>
                    </w:rPr>
                  </w:rPrChange>
                </w:rPr>
                <w:delText>“đang chờ”.</w:delText>
              </w:r>
              <w:bookmarkStart w:id="8736" w:name="_Toc530658516"/>
              <w:bookmarkStart w:id="8737" w:name="_Toc530662240"/>
              <w:bookmarkStart w:id="8738" w:name="_Toc530662707"/>
              <w:bookmarkEnd w:id="8736"/>
              <w:bookmarkEnd w:id="8737"/>
              <w:bookmarkEnd w:id="8738"/>
            </w:del>
          </w:p>
        </w:tc>
        <w:bookmarkStart w:id="8739" w:name="_Toc530658517"/>
        <w:bookmarkStart w:id="8740" w:name="_Toc530662241"/>
        <w:bookmarkStart w:id="8741" w:name="_Toc530662708"/>
        <w:bookmarkEnd w:id="8739"/>
        <w:bookmarkEnd w:id="8740"/>
        <w:bookmarkEnd w:id="8741"/>
      </w:tr>
      <w:tr w:rsidR="00225404" w:rsidRPr="00BA3432" w:rsidDel="00C774DC" w14:paraId="5E920E11" w14:textId="7627E0B3" w:rsidTr="00225404">
        <w:trPr>
          <w:del w:id="8742" w:author="phuong vu" w:date="2018-11-22T13:51:00Z"/>
        </w:trPr>
        <w:tc>
          <w:tcPr>
            <w:tcW w:w="2425" w:type="dxa"/>
          </w:tcPr>
          <w:p w14:paraId="18EB90A2" w14:textId="1B9267DD" w:rsidR="009B0E96" w:rsidRPr="00BA3432" w:rsidDel="00C774DC" w:rsidRDefault="009B0E96">
            <w:pPr>
              <w:spacing w:line="276" w:lineRule="auto"/>
              <w:rPr>
                <w:del w:id="8743" w:author="phuong vu" w:date="2018-11-22T13:51:00Z"/>
                <w:b/>
                <w:rPrChange w:id="8744" w:author="phuong vu" w:date="2018-11-25T21:55:00Z">
                  <w:rPr>
                    <w:del w:id="8745" w:author="phuong vu" w:date="2018-11-22T13:51:00Z"/>
                    <w:b/>
                  </w:rPr>
                </w:rPrChange>
              </w:rPr>
            </w:pPr>
            <w:del w:id="8746" w:author="phuong vu" w:date="2018-11-22T13:51:00Z">
              <w:r w:rsidRPr="00BA3432" w:rsidDel="00C774DC">
                <w:rPr>
                  <w:b/>
                  <w:rPrChange w:id="8747" w:author="phuong vu" w:date="2018-11-25T21:55:00Z">
                    <w:rPr>
                      <w:b/>
                    </w:rPr>
                  </w:rPrChange>
                </w:rPr>
                <w:delText>Ghi chú</w:delText>
              </w:r>
              <w:bookmarkStart w:id="8748" w:name="_Toc530658518"/>
              <w:bookmarkStart w:id="8749" w:name="_Toc530662242"/>
              <w:bookmarkStart w:id="8750" w:name="_Toc530662709"/>
              <w:bookmarkEnd w:id="8748"/>
              <w:bookmarkEnd w:id="8749"/>
              <w:bookmarkEnd w:id="8750"/>
            </w:del>
          </w:p>
        </w:tc>
        <w:tc>
          <w:tcPr>
            <w:tcW w:w="6686" w:type="dxa"/>
          </w:tcPr>
          <w:p w14:paraId="7C1A2E18" w14:textId="7970B0FF" w:rsidR="009B0E96" w:rsidRPr="00BA3432" w:rsidDel="00C774DC" w:rsidRDefault="006327EB">
            <w:pPr>
              <w:keepNext/>
              <w:spacing w:line="276" w:lineRule="auto"/>
              <w:rPr>
                <w:del w:id="8751" w:author="phuong vu" w:date="2018-11-22T13:51:00Z"/>
                <w:rPrChange w:id="8752" w:author="phuong vu" w:date="2018-11-25T21:55:00Z">
                  <w:rPr>
                    <w:del w:id="8753" w:author="phuong vu" w:date="2018-11-22T13:51:00Z"/>
                    <w:lang w:val="en-US"/>
                  </w:rPr>
                </w:rPrChange>
              </w:rPr>
            </w:pPr>
            <w:del w:id="8754" w:author="phuong vu" w:date="2018-11-22T13:51:00Z">
              <w:r w:rsidRPr="00BA3432" w:rsidDel="00C774DC">
                <w:rPr>
                  <w:rPrChange w:id="8755" w:author="phuong vu" w:date="2018-11-25T21:55:00Z">
                    <w:rPr>
                      <w:lang w:val="en-US"/>
                    </w:rPr>
                  </w:rPrChange>
                </w:rPr>
                <w:delText>Toàn bộ thông tin ở chức năng tạo đơn hàng là bắt buộc. Nếu không được nhập sẽ báo lỗi.</w:delText>
              </w:r>
              <w:bookmarkStart w:id="8756" w:name="_Toc530658519"/>
              <w:bookmarkStart w:id="8757" w:name="_Toc530662243"/>
              <w:bookmarkStart w:id="8758" w:name="_Toc530662710"/>
              <w:bookmarkEnd w:id="8756"/>
              <w:bookmarkEnd w:id="8757"/>
              <w:bookmarkEnd w:id="8758"/>
            </w:del>
          </w:p>
          <w:p w14:paraId="7FCB8DBB" w14:textId="7FD49CCD" w:rsidR="004F2566" w:rsidRPr="00BA3432" w:rsidDel="00C774DC" w:rsidRDefault="004F2566">
            <w:pPr>
              <w:keepNext/>
              <w:spacing w:line="276" w:lineRule="auto"/>
              <w:rPr>
                <w:del w:id="8759" w:author="phuong vu" w:date="2018-11-22T13:51:00Z"/>
                <w:rPrChange w:id="8760" w:author="phuong vu" w:date="2018-11-25T21:55:00Z">
                  <w:rPr>
                    <w:del w:id="8761" w:author="phuong vu" w:date="2018-11-22T13:51:00Z"/>
                    <w:lang w:val="en-US"/>
                  </w:rPr>
                </w:rPrChange>
              </w:rPr>
            </w:pPr>
            <w:del w:id="8762" w:author="phuong vu" w:date="2018-11-22T13:51:00Z">
              <w:r w:rsidRPr="00BA3432" w:rsidDel="00C774DC">
                <w:rPr>
                  <w:rPrChange w:id="8763" w:author="phuong vu" w:date="2018-11-25T21:55:00Z">
                    <w:rPr>
                      <w:lang w:val="en-US"/>
                    </w:rPr>
                  </w:rPrChange>
                </w:rPr>
                <w:delText>Thông tin đơn hàng sẽ được lưu lại trong SharePreferences của ứng dụng khi chưa được người dùng đặt đơn hàng</w:delText>
              </w:r>
              <w:r w:rsidR="001A372D" w:rsidRPr="00BA3432" w:rsidDel="00C774DC">
                <w:rPr>
                  <w:rPrChange w:id="8764" w:author="phuong vu" w:date="2018-11-25T21:55:00Z">
                    <w:rPr>
                      <w:lang w:val="en-US"/>
                    </w:rPr>
                  </w:rPrChange>
                </w:rPr>
                <w:delText>.</w:delText>
              </w:r>
              <w:bookmarkStart w:id="8765" w:name="_Toc530658520"/>
              <w:bookmarkStart w:id="8766" w:name="_Toc530662244"/>
              <w:bookmarkStart w:id="8767" w:name="_Toc530662711"/>
              <w:bookmarkEnd w:id="8765"/>
              <w:bookmarkEnd w:id="8766"/>
              <w:bookmarkEnd w:id="8767"/>
            </w:del>
          </w:p>
          <w:p w14:paraId="20184815" w14:textId="5819F063" w:rsidR="001A372D" w:rsidRPr="00BA3432" w:rsidDel="00C774DC" w:rsidRDefault="001A372D">
            <w:pPr>
              <w:keepNext/>
              <w:spacing w:line="276" w:lineRule="auto"/>
              <w:rPr>
                <w:del w:id="8768" w:author="phuong vu" w:date="2018-11-22T13:51:00Z"/>
                <w:rPrChange w:id="8769" w:author="phuong vu" w:date="2018-11-25T21:55:00Z">
                  <w:rPr>
                    <w:del w:id="8770" w:author="phuong vu" w:date="2018-11-22T13:51:00Z"/>
                    <w:lang w:val="en-US"/>
                  </w:rPr>
                </w:rPrChange>
              </w:rPr>
            </w:pPr>
            <w:del w:id="8771" w:author="phuong vu" w:date="2018-11-22T13:51:00Z">
              <w:r w:rsidRPr="00BA3432" w:rsidDel="00C774DC">
                <w:rPr>
                  <w:rPrChange w:id="8772" w:author="phuong vu" w:date="2018-11-25T21:55:00Z">
                    <w:rPr>
                      <w:lang w:val="en-US"/>
                    </w:rPr>
                  </w:rPrChange>
                </w:rPr>
                <w:delText>Mã QR Code được tạo ra bởi ID đơn hàng + ngày đặt đơn hàng</w:delText>
              </w:r>
              <w:r w:rsidR="00A00487" w:rsidRPr="00BA3432" w:rsidDel="00C774DC">
                <w:rPr>
                  <w:rPrChange w:id="8773" w:author="phuong vu" w:date="2018-11-25T21:55:00Z">
                    <w:rPr>
                      <w:lang w:val="en-US"/>
                    </w:rPr>
                  </w:rPrChange>
                </w:rPr>
                <w:delText xml:space="preserve"> </w:delText>
              </w:r>
              <w:r w:rsidRPr="00BA3432" w:rsidDel="00C774DC">
                <w:rPr>
                  <w:rPrChange w:id="8774" w:author="phuong vu" w:date="2018-11-25T21:55:00Z">
                    <w:rPr>
                      <w:lang w:val="en-US"/>
                    </w:rPr>
                  </w:rPrChange>
                </w:rPr>
                <w:delText>+ tên khách hàng.</w:delText>
              </w:r>
              <w:bookmarkStart w:id="8775" w:name="_Toc530658521"/>
              <w:bookmarkStart w:id="8776" w:name="_Toc530662245"/>
              <w:bookmarkStart w:id="8777" w:name="_Toc530662712"/>
              <w:bookmarkEnd w:id="8775"/>
              <w:bookmarkEnd w:id="8776"/>
              <w:bookmarkEnd w:id="8777"/>
            </w:del>
          </w:p>
        </w:tc>
        <w:bookmarkStart w:id="8778" w:name="_Toc530658522"/>
        <w:bookmarkStart w:id="8779" w:name="_Toc530662246"/>
        <w:bookmarkStart w:id="8780" w:name="_Toc530662713"/>
        <w:bookmarkEnd w:id="8778"/>
        <w:bookmarkEnd w:id="8779"/>
        <w:bookmarkEnd w:id="8780"/>
      </w:tr>
    </w:tbl>
    <w:p w14:paraId="10D8FBF6" w14:textId="77777777" w:rsidR="009B0E96" w:rsidRPr="00BA3432" w:rsidDel="005A4BEF" w:rsidRDefault="009B0E96">
      <w:pPr>
        <w:spacing w:line="276" w:lineRule="auto"/>
        <w:rPr>
          <w:del w:id="8781" w:author="phuong vu" w:date="2018-11-16T10:03:00Z"/>
          <w:rPrChange w:id="8782" w:author="phuong vu" w:date="2018-11-25T21:55:00Z">
            <w:rPr>
              <w:del w:id="8783" w:author="phuong vu" w:date="2018-11-16T10:03:00Z"/>
            </w:rPr>
          </w:rPrChange>
        </w:rPr>
        <w:pPrChange w:id="8784" w:author="phuong vu" w:date="2018-11-23T13:48:00Z">
          <w:pPr/>
        </w:pPrChange>
      </w:pPr>
      <w:bookmarkStart w:id="8785" w:name="_Toc530658523"/>
      <w:bookmarkStart w:id="8786" w:name="_Toc530662247"/>
      <w:bookmarkStart w:id="8787" w:name="_Toc530662714"/>
      <w:bookmarkEnd w:id="8785"/>
      <w:bookmarkEnd w:id="8786"/>
      <w:bookmarkEnd w:id="8787"/>
    </w:p>
    <w:p w14:paraId="146CB00A" w14:textId="72E431F4" w:rsidR="00730F28" w:rsidRPr="00BA3432" w:rsidDel="00C774DC" w:rsidRDefault="00730F28">
      <w:pPr>
        <w:spacing w:line="276" w:lineRule="auto"/>
        <w:rPr>
          <w:del w:id="8788" w:author="phuong vu" w:date="2018-11-22T13:51:00Z"/>
          <w:rPrChange w:id="8789" w:author="phuong vu" w:date="2018-11-25T21:55:00Z">
            <w:rPr>
              <w:del w:id="8790" w:author="phuong vu" w:date="2018-11-22T13:51:00Z"/>
            </w:rPr>
          </w:rPrChange>
        </w:rPr>
        <w:pPrChange w:id="8791" w:author="phuong vu" w:date="2018-11-23T13:48:00Z">
          <w:pPr>
            <w:pStyle w:val="Heading4"/>
          </w:pPr>
        </w:pPrChange>
      </w:pPr>
      <w:del w:id="8792" w:author="phuong vu" w:date="2018-11-16T10:03:00Z">
        <w:r w:rsidRPr="00BA3432" w:rsidDel="005A4BEF">
          <w:rPr>
            <w:rPrChange w:id="8793" w:author="phuong vu" w:date="2018-11-25T21:55:00Z">
              <w:rPr>
                <w:b w:val="0"/>
                <w:iCs w:val="0"/>
              </w:rPr>
            </w:rPrChange>
          </w:rPr>
          <w:delText>Tìm kiếm chi nhánh gần nhất, có đủ các dịch vụ theo yêu cầu</w:delText>
        </w:r>
      </w:del>
      <w:bookmarkStart w:id="8794" w:name="_Toc530658524"/>
      <w:bookmarkStart w:id="8795" w:name="_Toc530662248"/>
      <w:bookmarkStart w:id="8796" w:name="_Toc530662715"/>
      <w:bookmarkEnd w:id="8794"/>
      <w:bookmarkEnd w:id="8795"/>
      <w:bookmarkEnd w:id="8796"/>
    </w:p>
    <w:tbl>
      <w:tblPr>
        <w:tblStyle w:val="TableGrid"/>
        <w:tblW w:w="0" w:type="auto"/>
        <w:tblLook w:val="04A0" w:firstRow="1" w:lastRow="0" w:firstColumn="1" w:lastColumn="0" w:noHBand="0" w:noVBand="1"/>
      </w:tblPr>
      <w:tblGrid>
        <w:gridCol w:w="2354"/>
        <w:gridCol w:w="6423"/>
      </w:tblGrid>
      <w:tr w:rsidR="009B0E96" w:rsidRPr="00BA3432" w:rsidDel="005A4BEF" w14:paraId="70F9B51C" w14:textId="198DFE47" w:rsidTr="00D41CA7">
        <w:trPr>
          <w:del w:id="8797" w:author="phuong vu" w:date="2018-11-16T10:03:00Z"/>
        </w:trPr>
        <w:tc>
          <w:tcPr>
            <w:tcW w:w="2354" w:type="dxa"/>
          </w:tcPr>
          <w:p w14:paraId="3B051247" w14:textId="2B7A8291" w:rsidR="009B0E96" w:rsidRPr="00BA3432" w:rsidDel="005A4BEF" w:rsidRDefault="009B0E96">
            <w:pPr>
              <w:spacing w:line="276" w:lineRule="auto"/>
              <w:rPr>
                <w:del w:id="8798" w:author="phuong vu" w:date="2018-11-16T10:03:00Z"/>
                <w:b/>
                <w:rPrChange w:id="8799" w:author="phuong vu" w:date="2018-11-25T21:55:00Z">
                  <w:rPr>
                    <w:del w:id="8800" w:author="phuong vu" w:date="2018-11-16T10:03:00Z"/>
                    <w:b/>
                  </w:rPr>
                </w:rPrChange>
              </w:rPr>
            </w:pPr>
            <w:del w:id="8801" w:author="phuong vu" w:date="2018-11-16T10:03:00Z">
              <w:r w:rsidRPr="00BA3432" w:rsidDel="005A4BEF">
                <w:rPr>
                  <w:b/>
                  <w:rPrChange w:id="8802" w:author="phuong vu" w:date="2018-11-25T21:55:00Z">
                    <w:rPr>
                      <w:b/>
                    </w:rPr>
                  </w:rPrChange>
                </w:rPr>
                <w:delText>Mã yêu cầu</w:delText>
              </w:r>
              <w:bookmarkStart w:id="8803" w:name="_Toc530605664"/>
              <w:bookmarkStart w:id="8804" w:name="_Toc530657370"/>
              <w:bookmarkStart w:id="8805" w:name="_Toc530658525"/>
              <w:bookmarkStart w:id="8806" w:name="_Toc530662249"/>
              <w:bookmarkStart w:id="8807" w:name="_Toc530662716"/>
              <w:bookmarkEnd w:id="8803"/>
              <w:bookmarkEnd w:id="8804"/>
              <w:bookmarkEnd w:id="8805"/>
              <w:bookmarkEnd w:id="8806"/>
              <w:bookmarkEnd w:id="8807"/>
            </w:del>
          </w:p>
        </w:tc>
        <w:tc>
          <w:tcPr>
            <w:tcW w:w="6423" w:type="dxa"/>
          </w:tcPr>
          <w:p w14:paraId="4C9AFD71" w14:textId="29D2DDA6" w:rsidR="009B0E96" w:rsidRPr="00BA3432" w:rsidDel="005A4BEF" w:rsidRDefault="009B0E96">
            <w:pPr>
              <w:spacing w:line="276" w:lineRule="auto"/>
              <w:rPr>
                <w:del w:id="8808" w:author="phuong vu" w:date="2018-11-16T10:03:00Z"/>
                <w:rPrChange w:id="8809" w:author="phuong vu" w:date="2018-11-25T21:55:00Z">
                  <w:rPr>
                    <w:del w:id="8810" w:author="phuong vu" w:date="2018-11-16T10:03:00Z"/>
                    <w:lang w:val="en-US"/>
                  </w:rPr>
                </w:rPrChange>
              </w:rPr>
            </w:pPr>
            <w:del w:id="8811" w:author="phuong vu" w:date="2018-11-16T10:03:00Z">
              <w:r w:rsidRPr="00BA3432" w:rsidDel="005A4BEF">
                <w:rPr>
                  <w:rPrChange w:id="8812" w:author="phuong vu" w:date="2018-11-25T21:55:00Z">
                    <w:rPr>
                      <w:lang w:val="en-US"/>
                    </w:rPr>
                  </w:rPrChange>
                </w:rPr>
                <w:delText>GU_05</w:delText>
              </w:r>
              <w:bookmarkStart w:id="8813" w:name="_Toc530605665"/>
              <w:bookmarkStart w:id="8814" w:name="_Toc530657371"/>
              <w:bookmarkStart w:id="8815" w:name="_Toc530658526"/>
              <w:bookmarkStart w:id="8816" w:name="_Toc530662250"/>
              <w:bookmarkStart w:id="8817" w:name="_Toc530662717"/>
              <w:bookmarkEnd w:id="8813"/>
              <w:bookmarkEnd w:id="8814"/>
              <w:bookmarkEnd w:id="8815"/>
              <w:bookmarkEnd w:id="8816"/>
              <w:bookmarkEnd w:id="8817"/>
            </w:del>
          </w:p>
        </w:tc>
        <w:bookmarkStart w:id="8818" w:name="_Toc530605666"/>
        <w:bookmarkStart w:id="8819" w:name="_Toc530657372"/>
        <w:bookmarkStart w:id="8820" w:name="_Toc530658527"/>
        <w:bookmarkStart w:id="8821" w:name="_Toc530662251"/>
        <w:bookmarkStart w:id="8822" w:name="_Toc530662718"/>
        <w:bookmarkEnd w:id="8818"/>
        <w:bookmarkEnd w:id="8819"/>
        <w:bookmarkEnd w:id="8820"/>
        <w:bookmarkEnd w:id="8821"/>
        <w:bookmarkEnd w:id="8822"/>
      </w:tr>
      <w:tr w:rsidR="009B0E96" w:rsidRPr="00BA3432" w:rsidDel="005A4BEF" w14:paraId="7AC82DA4" w14:textId="3C99C78C" w:rsidTr="00D41CA7">
        <w:trPr>
          <w:del w:id="8823" w:author="phuong vu" w:date="2018-11-16T10:03:00Z"/>
        </w:trPr>
        <w:tc>
          <w:tcPr>
            <w:tcW w:w="2354" w:type="dxa"/>
          </w:tcPr>
          <w:p w14:paraId="36A5E3F1" w14:textId="60D213EB" w:rsidR="009B0E96" w:rsidRPr="00BA3432" w:rsidDel="005A4BEF" w:rsidRDefault="009B0E96">
            <w:pPr>
              <w:spacing w:line="276" w:lineRule="auto"/>
              <w:rPr>
                <w:del w:id="8824" w:author="phuong vu" w:date="2018-11-16T10:03:00Z"/>
                <w:b/>
                <w:rPrChange w:id="8825" w:author="phuong vu" w:date="2018-11-25T21:55:00Z">
                  <w:rPr>
                    <w:del w:id="8826" w:author="phuong vu" w:date="2018-11-16T10:03:00Z"/>
                    <w:b/>
                  </w:rPr>
                </w:rPrChange>
              </w:rPr>
            </w:pPr>
            <w:del w:id="8827" w:author="phuong vu" w:date="2018-11-16T10:03:00Z">
              <w:r w:rsidRPr="00BA3432" w:rsidDel="005A4BEF">
                <w:rPr>
                  <w:b/>
                  <w:rPrChange w:id="8828" w:author="phuong vu" w:date="2018-11-25T21:55:00Z">
                    <w:rPr>
                      <w:b/>
                    </w:rPr>
                  </w:rPrChange>
                </w:rPr>
                <w:delText>Tên chức năng</w:delText>
              </w:r>
              <w:bookmarkStart w:id="8829" w:name="_Toc530605667"/>
              <w:bookmarkStart w:id="8830" w:name="_Toc530657373"/>
              <w:bookmarkStart w:id="8831" w:name="_Toc530658528"/>
              <w:bookmarkStart w:id="8832" w:name="_Toc530662252"/>
              <w:bookmarkStart w:id="8833" w:name="_Toc530662719"/>
              <w:bookmarkEnd w:id="8829"/>
              <w:bookmarkEnd w:id="8830"/>
              <w:bookmarkEnd w:id="8831"/>
              <w:bookmarkEnd w:id="8832"/>
              <w:bookmarkEnd w:id="8833"/>
            </w:del>
          </w:p>
        </w:tc>
        <w:tc>
          <w:tcPr>
            <w:tcW w:w="6423" w:type="dxa"/>
          </w:tcPr>
          <w:p w14:paraId="15265644" w14:textId="5A48F988" w:rsidR="009B0E96" w:rsidRPr="00BA3432" w:rsidDel="005A4BEF" w:rsidRDefault="009B0E96">
            <w:pPr>
              <w:spacing w:line="276" w:lineRule="auto"/>
              <w:rPr>
                <w:del w:id="8834" w:author="phuong vu" w:date="2018-11-16T10:03:00Z"/>
                <w:rPrChange w:id="8835" w:author="phuong vu" w:date="2018-11-25T21:55:00Z">
                  <w:rPr>
                    <w:del w:id="8836" w:author="phuong vu" w:date="2018-11-16T10:03:00Z"/>
                    <w:lang w:val="en-US"/>
                  </w:rPr>
                </w:rPrChange>
              </w:rPr>
            </w:pPr>
            <w:del w:id="8837" w:author="phuong vu" w:date="2018-11-16T10:03:00Z">
              <w:r w:rsidRPr="00BA3432" w:rsidDel="005A4BEF">
                <w:rPr>
                  <w:rPrChange w:id="8838" w:author="phuong vu" w:date="2018-11-25T21:55:00Z">
                    <w:rPr/>
                  </w:rPrChange>
                </w:rPr>
                <w:delText>Tìm kiếm chi nhánh gần nhất, có đủ các dịch vụ theo yêu cầu</w:delText>
              </w:r>
              <w:bookmarkStart w:id="8839" w:name="_Toc530605668"/>
              <w:bookmarkStart w:id="8840" w:name="_Toc530657374"/>
              <w:bookmarkStart w:id="8841" w:name="_Toc530658529"/>
              <w:bookmarkStart w:id="8842" w:name="_Toc530662253"/>
              <w:bookmarkStart w:id="8843" w:name="_Toc530662720"/>
              <w:bookmarkEnd w:id="8839"/>
              <w:bookmarkEnd w:id="8840"/>
              <w:bookmarkEnd w:id="8841"/>
              <w:bookmarkEnd w:id="8842"/>
              <w:bookmarkEnd w:id="8843"/>
            </w:del>
          </w:p>
        </w:tc>
        <w:bookmarkStart w:id="8844" w:name="_Toc530605669"/>
        <w:bookmarkStart w:id="8845" w:name="_Toc530657375"/>
        <w:bookmarkStart w:id="8846" w:name="_Toc530658530"/>
        <w:bookmarkStart w:id="8847" w:name="_Toc530662254"/>
        <w:bookmarkStart w:id="8848" w:name="_Toc530662721"/>
        <w:bookmarkEnd w:id="8844"/>
        <w:bookmarkEnd w:id="8845"/>
        <w:bookmarkEnd w:id="8846"/>
        <w:bookmarkEnd w:id="8847"/>
        <w:bookmarkEnd w:id="8848"/>
      </w:tr>
      <w:tr w:rsidR="009B0E96" w:rsidRPr="00BA3432" w:rsidDel="005A4BEF" w14:paraId="6352A577" w14:textId="3A31879D" w:rsidTr="00D41CA7">
        <w:trPr>
          <w:del w:id="8849" w:author="phuong vu" w:date="2018-11-16T10:03:00Z"/>
        </w:trPr>
        <w:tc>
          <w:tcPr>
            <w:tcW w:w="2354" w:type="dxa"/>
          </w:tcPr>
          <w:p w14:paraId="6C8BDC98" w14:textId="67C18296" w:rsidR="009B0E96" w:rsidRPr="00BA3432" w:rsidDel="005A4BEF" w:rsidRDefault="009B0E96">
            <w:pPr>
              <w:spacing w:line="276" w:lineRule="auto"/>
              <w:rPr>
                <w:del w:id="8850" w:author="phuong vu" w:date="2018-11-16T10:03:00Z"/>
                <w:b/>
                <w:rPrChange w:id="8851" w:author="phuong vu" w:date="2018-11-25T21:55:00Z">
                  <w:rPr>
                    <w:del w:id="8852" w:author="phuong vu" w:date="2018-11-16T10:03:00Z"/>
                    <w:b/>
                  </w:rPr>
                </w:rPrChange>
              </w:rPr>
            </w:pPr>
            <w:del w:id="8853" w:author="phuong vu" w:date="2018-11-16T10:03:00Z">
              <w:r w:rsidRPr="00BA3432" w:rsidDel="005A4BEF">
                <w:rPr>
                  <w:b/>
                  <w:rPrChange w:id="8854" w:author="phuong vu" w:date="2018-11-25T21:55:00Z">
                    <w:rPr>
                      <w:b/>
                    </w:rPr>
                  </w:rPrChange>
                </w:rPr>
                <w:delText>Đối tượng sử dụng</w:delText>
              </w:r>
              <w:bookmarkStart w:id="8855" w:name="_Toc530605670"/>
              <w:bookmarkStart w:id="8856" w:name="_Toc530657376"/>
              <w:bookmarkStart w:id="8857" w:name="_Toc530658531"/>
              <w:bookmarkStart w:id="8858" w:name="_Toc530662255"/>
              <w:bookmarkStart w:id="8859" w:name="_Toc530662722"/>
              <w:bookmarkEnd w:id="8855"/>
              <w:bookmarkEnd w:id="8856"/>
              <w:bookmarkEnd w:id="8857"/>
              <w:bookmarkEnd w:id="8858"/>
              <w:bookmarkEnd w:id="8859"/>
            </w:del>
          </w:p>
        </w:tc>
        <w:tc>
          <w:tcPr>
            <w:tcW w:w="6423" w:type="dxa"/>
          </w:tcPr>
          <w:p w14:paraId="4C9AA256" w14:textId="08081C47" w:rsidR="009B0E96" w:rsidRPr="00BA3432" w:rsidDel="005A4BEF" w:rsidRDefault="009B0E96">
            <w:pPr>
              <w:spacing w:line="276" w:lineRule="auto"/>
              <w:rPr>
                <w:del w:id="8860" w:author="phuong vu" w:date="2018-11-16T10:03:00Z"/>
                <w:rPrChange w:id="8861" w:author="phuong vu" w:date="2018-11-25T21:55:00Z">
                  <w:rPr>
                    <w:del w:id="8862" w:author="phuong vu" w:date="2018-11-16T10:03:00Z"/>
                    <w:lang w:val="en-US"/>
                  </w:rPr>
                </w:rPrChange>
              </w:rPr>
            </w:pPr>
            <w:del w:id="8863" w:author="phuong vu" w:date="2018-11-16T10:03:00Z">
              <w:r w:rsidRPr="00BA3432" w:rsidDel="005A4BEF">
                <w:rPr>
                  <w:rPrChange w:id="8864" w:author="phuong vu" w:date="2018-11-25T21:55:00Z">
                    <w:rPr>
                      <w:lang w:val="en-US"/>
                    </w:rPr>
                  </w:rPrChange>
                </w:rPr>
                <w:delText>Khách hàng</w:delText>
              </w:r>
              <w:bookmarkStart w:id="8865" w:name="_Toc530605671"/>
              <w:bookmarkStart w:id="8866" w:name="_Toc530657377"/>
              <w:bookmarkStart w:id="8867" w:name="_Toc530658532"/>
              <w:bookmarkStart w:id="8868" w:name="_Toc530662256"/>
              <w:bookmarkStart w:id="8869" w:name="_Toc530662723"/>
              <w:bookmarkEnd w:id="8865"/>
              <w:bookmarkEnd w:id="8866"/>
              <w:bookmarkEnd w:id="8867"/>
              <w:bookmarkEnd w:id="8868"/>
              <w:bookmarkEnd w:id="8869"/>
            </w:del>
          </w:p>
        </w:tc>
        <w:bookmarkStart w:id="8870" w:name="_Toc530605672"/>
        <w:bookmarkStart w:id="8871" w:name="_Toc530657378"/>
        <w:bookmarkStart w:id="8872" w:name="_Toc530658533"/>
        <w:bookmarkStart w:id="8873" w:name="_Toc530662257"/>
        <w:bookmarkStart w:id="8874" w:name="_Toc530662724"/>
        <w:bookmarkEnd w:id="8870"/>
        <w:bookmarkEnd w:id="8871"/>
        <w:bookmarkEnd w:id="8872"/>
        <w:bookmarkEnd w:id="8873"/>
        <w:bookmarkEnd w:id="8874"/>
      </w:tr>
      <w:tr w:rsidR="009B0E96" w:rsidRPr="00BA3432" w:rsidDel="005A4BEF" w14:paraId="485DBE04" w14:textId="6B952346" w:rsidTr="00D41CA7">
        <w:trPr>
          <w:del w:id="8875" w:author="phuong vu" w:date="2018-11-16T10:03:00Z"/>
        </w:trPr>
        <w:tc>
          <w:tcPr>
            <w:tcW w:w="2354" w:type="dxa"/>
          </w:tcPr>
          <w:p w14:paraId="74A2B978" w14:textId="50F99B18" w:rsidR="009B0E96" w:rsidRPr="00BA3432" w:rsidDel="005A4BEF" w:rsidRDefault="009B0E96">
            <w:pPr>
              <w:spacing w:line="276" w:lineRule="auto"/>
              <w:rPr>
                <w:del w:id="8876" w:author="phuong vu" w:date="2018-11-16T10:03:00Z"/>
                <w:b/>
                <w:rPrChange w:id="8877" w:author="phuong vu" w:date="2018-11-25T21:55:00Z">
                  <w:rPr>
                    <w:del w:id="8878" w:author="phuong vu" w:date="2018-11-16T10:03:00Z"/>
                    <w:b/>
                  </w:rPr>
                </w:rPrChange>
              </w:rPr>
            </w:pPr>
            <w:del w:id="8879" w:author="phuong vu" w:date="2018-11-16T10:03:00Z">
              <w:r w:rsidRPr="00BA3432" w:rsidDel="005A4BEF">
                <w:rPr>
                  <w:b/>
                  <w:rPrChange w:id="8880" w:author="phuong vu" w:date="2018-11-25T21:55:00Z">
                    <w:rPr>
                      <w:b/>
                    </w:rPr>
                  </w:rPrChange>
                </w:rPr>
                <w:delText>Tiền điều kiện</w:delText>
              </w:r>
              <w:bookmarkStart w:id="8881" w:name="_Toc530605673"/>
              <w:bookmarkStart w:id="8882" w:name="_Toc530657379"/>
              <w:bookmarkStart w:id="8883" w:name="_Toc530658534"/>
              <w:bookmarkStart w:id="8884" w:name="_Toc530662258"/>
              <w:bookmarkStart w:id="8885" w:name="_Toc530662725"/>
              <w:bookmarkEnd w:id="8881"/>
              <w:bookmarkEnd w:id="8882"/>
              <w:bookmarkEnd w:id="8883"/>
              <w:bookmarkEnd w:id="8884"/>
              <w:bookmarkEnd w:id="8885"/>
            </w:del>
          </w:p>
        </w:tc>
        <w:tc>
          <w:tcPr>
            <w:tcW w:w="6423" w:type="dxa"/>
          </w:tcPr>
          <w:p w14:paraId="21B2185F" w14:textId="4AB06164" w:rsidR="009B0E96" w:rsidRPr="00BA3432" w:rsidDel="005A4BEF" w:rsidRDefault="009B0E96">
            <w:pPr>
              <w:spacing w:line="276" w:lineRule="auto"/>
              <w:rPr>
                <w:del w:id="8886" w:author="phuong vu" w:date="2018-11-16T10:03:00Z"/>
                <w:rPrChange w:id="8887" w:author="phuong vu" w:date="2018-11-25T21:55:00Z">
                  <w:rPr>
                    <w:del w:id="8888" w:author="phuong vu" w:date="2018-11-16T10:03:00Z"/>
                    <w:lang w:val="en-US"/>
                  </w:rPr>
                </w:rPrChange>
              </w:rPr>
            </w:pPr>
            <w:del w:id="8889" w:author="phuong vu" w:date="2018-11-16T10:03:00Z">
              <w:r w:rsidRPr="00BA3432" w:rsidDel="005A4BEF">
                <w:rPr>
                  <w:rPrChange w:id="8890" w:author="phuong vu" w:date="2018-11-25T21:55:00Z">
                    <w:rPr>
                      <w:lang w:val="en-US"/>
                    </w:rPr>
                  </w:rPrChange>
                </w:rPr>
                <w:delText>Truy cập được ứng dụng điện thoại và đăng nhập thành công vào hệ thống.</w:delText>
              </w:r>
              <w:r w:rsidR="00211CD4" w:rsidRPr="00BA3432" w:rsidDel="005A4BEF">
                <w:rPr>
                  <w:rPrChange w:id="8891" w:author="phuong vu" w:date="2018-11-25T21:55:00Z">
                    <w:rPr>
                      <w:lang w:val="en-US"/>
                    </w:rPr>
                  </w:rPrChange>
                </w:rPr>
                <w:delText xml:space="preserve"> Người dùng đang ở bước</w:delText>
              </w:r>
              <w:r w:rsidR="00EC36EE" w:rsidRPr="00BA3432" w:rsidDel="005A4BEF">
                <w:rPr>
                  <w:rPrChange w:id="8892" w:author="phuong vu" w:date="2018-11-25T21:55:00Z">
                    <w:rPr>
                      <w:lang w:val="en-US"/>
                    </w:rPr>
                  </w:rPrChange>
                </w:rPr>
                <w:delText xml:space="preserve"> nhập thông tin địa chỉ nơi lấy, trả đồ và chọn chi nhánh để đặt đơn hàng.</w:delText>
              </w:r>
              <w:bookmarkStart w:id="8893" w:name="_Toc530605674"/>
              <w:bookmarkStart w:id="8894" w:name="_Toc530657380"/>
              <w:bookmarkStart w:id="8895" w:name="_Toc530658535"/>
              <w:bookmarkStart w:id="8896" w:name="_Toc530662259"/>
              <w:bookmarkStart w:id="8897" w:name="_Toc530662726"/>
              <w:bookmarkEnd w:id="8893"/>
              <w:bookmarkEnd w:id="8894"/>
              <w:bookmarkEnd w:id="8895"/>
              <w:bookmarkEnd w:id="8896"/>
              <w:bookmarkEnd w:id="8897"/>
            </w:del>
          </w:p>
        </w:tc>
        <w:bookmarkStart w:id="8898" w:name="_Toc530605675"/>
        <w:bookmarkStart w:id="8899" w:name="_Toc530657381"/>
        <w:bookmarkStart w:id="8900" w:name="_Toc530658536"/>
        <w:bookmarkStart w:id="8901" w:name="_Toc530662260"/>
        <w:bookmarkStart w:id="8902" w:name="_Toc530662727"/>
        <w:bookmarkEnd w:id="8898"/>
        <w:bookmarkEnd w:id="8899"/>
        <w:bookmarkEnd w:id="8900"/>
        <w:bookmarkEnd w:id="8901"/>
        <w:bookmarkEnd w:id="8902"/>
      </w:tr>
      <w:tr w:rsidR="009B0E96" w:rsidRPr="00BA3432" w:rsidDel="005A4BEF" w14:paraId="066A4729" w14:textId="608D95D0" w:rsidTr="00D41CA7">
        <w:trPr>
          <w:del w:id="8903" w:author="phuong vu" w:date="2018-11-16T10:03:00Z"/>
        </w:trPr>
        <w:tc>
          <w:tcPr>
            <w:tcW w:w="2354" w:type="dxa"/>
          </w:tcPr>
          <w:p w14:paraId="4F4F808F" w14:textId="71FA8C06" w:rsidR="009B0E96" w:rsidRPr="00BA3432" w:rsidDel="005A4BEF" w:rsidRDefault="009B0E96">
            <w:pPr>
              <w:spacing w:line="276" w:lineRule="auto"/>
              <w:rPr>
                <w:del w:id="8904" w:author="phuong vu" w:date="2018-11-16T10:03:00Z"/>
                <w:b/>
                <w:rPrChange w:id="8905" w:author="phuong vu" w:date="2018-11-25T21:55:00Z">
                  <w:rPr>
                    <w:del w:id="8906" w:author="phuong vu" w:date="2018-11-16T10:03:00Z"/>
                    <w:b/>
                  </w:rPr>
                </w:rPrChange>
              </w:rPr>
            </w:pPr>
            <w:del w:id="8907" w:author="phuong vu" w:date="2018-11-16T10:03:00Z">
              <w:r w:rsidRPr="00BA3432" w:rsidDel="005A4BEF">
                <w:rPr>
                  <w:b/>
                  <w:rPrChange w:id="8908" w:author="phuong vu" w:date="2018-11-25T21:55:00Z">
                    <w:rPr>
                      <w:b/>
                    </w:rPr>
                  </w:rPrChange>
                </w:rPr>
                <w:delText>Cách xử lí</w:delText>
              </w:r>
              <w:bookmarkStart w:id="8909" w:name="_Toc530605676"/>
              <w:bookmarkStart w:id="8910" w:name="_Toc530657382"/>
              <w:bookmarkStart w:id="8911" w:name="_Toc530658537"/>
              <w:bookmarkStart w:id="8912" w:name="_Toc530662261"/>
              <w:bookmarkStart w:id="8913" w:name="_Toc530662728"/>
              <w:bookmarkEnd w:id="8909"/>
              <w:bookmarkEnd w:id="8910"/>
              <w:bookmarkEnd w:id="8911"/>
              <w:bookmarkEnd w:id="8912"/>
              <w:bookmarkEnd w:id="8913"/>
            </w:del>
          </w:p>
        </w:tc>
        <w:tc>
          <w:tcPr>
            <w:tcW w:w="6423" w:type="dxa"/>
          </w:tcPr>
          <w:p w14:paraId="7BDB200E" w14:textId="63A005F4" w:rsidR="009B0E96" w:rsidRPr="00BA3432" w:rsidDel="005A4BEF" w:rsidRDefault="00EC36EE">
            <w:pPr>
              <w:spacing w:line="276" w:lineRule="auto"/>
              <w:rPr>
                <w:del w:id="8914" w:author="phuong vu" w:date="2018-11-16T10:03:00Z"/>
                <w:rPrChange w:id="8915" w:author="phuong vu" w:date="2018-11-25T21:55:00Z">
                  <w:rPr>
                    <w:del w:id="8916" w:author="phuong vu" w:date="2018-11-16T10:03:00Z"/>
                    <w:lang w:val="en-US"/>
                  </w:rPr>
                </w:rPrChange>
              </w:rPr>
            </w:pPr>
            <w:del w:id="8917" w:author="phuong vu" w:date="2018-11-16T10:03:00Z">
              <w:r w:rsidRPr="00BA3432" w:rsidDel="005A4BEF">
                <w:rPr>
                  <w:rPrChange w:id="8918" w:author="phuong vu" w:date="2018-11-25T21:55:00Z">
                    <w:rPr>
                      <w:lang w:val="en-US"/>
                    </w:rPr>
                  </w:rPrChange>
                </w:rPr>
                <w:delText xml:space="preserve">Bước 1: </w:delText>
              </w:r>
              <w:r w:rsidR="00DF5931" w:rsidRPr="00BA3432" w:rsidDel="005A4BEF">
                <w:rPr>
                  <w:rPrChange w:id="8919" w:author="phuong vu" w:date="2018-11-25T21:55:00Z">
                    <w:rPr>
                      <w:lang w:val="en-US"/>
                    </w:rPr>
                  </w:rPrChange>
                </w:rPr>
                <w:delText>Dựa trên vị trí người dùng ứng dụng sẽ trả về các chi nhánh gần người dùng nhất trong phạm vi mặc định trước.</w:delText>
              </w:r>
              <w:bookmarkStart w:id="8920" w:name="_Toc530605677"/>
              <w:bookmarkStart w:id="8921" w:name="_Toc530657383"/>
              <w:bookmarkStart w:id="8922" w:name="_Toc530658538"/>
              <w:bookmarkStart w:id="8923" w:name="_Toc530662262"/>
              <w:bookmarkStart w:id="8924" w:name="_Toc530662729"/>
              <w:bookmarkEnd w:id="8920"/>
              <w:bookmarkEnd w:id="8921"/>
              <w:bookmarkEnd w:id="8922"/>
              <w:bookmarkEnd w:id="8923"/>
              <w:bookmarkEnd w:id="8924"/>
            </w:del>
          </w:p>
          <w:p w14:paraId="19B90582" w14:textId="52918834" w:rsidR="00DF5931" w:rsidRPr="00BA3432" w:rsidDel="005A4BEF" w:rsidRDefault="00DF5931">
            <w:pPr>
              <w:spacing w:line="276" w:lineRule="auto"/>
              <w:rPr>
                <w:del w:id="8925" w:author="phuong vu" w:date="2018-11-16T10:03:00Z"/>
                <w:rPrChange w:id="8926" w:author="phuong vu" w:date="2018-11-25T21:55:00Z">
                  <w:rPr>
                    <w:del w:id="8927" w:author="phuong vu" w:date="2018-11-16T10:03:00Z"/>
                    <w:lang w:val="en-US"/>
                  </w:rPr>
                </w:rPrChange>
              </w:rPr>
            </w:pPr>
            <w:del w:id="8928" w:author="phuong vu" w:date="2018-11-16T10:03:00Z">
              <w:r w:rsidRPr="00BA3432" w:rsidDel="005A4BEF">
                <w:rPr>
                  <w:rPrChange w:id="8929" w:author="phuong vu" w:date="2018-11-25T21:55:00Z">
                    <w:rPr>
                      <w:lang w:val="en-US"/>
                    </w:rPr>
                  </w:rPrChange>
                </w:rPr>
                <w:delText>Bước 2: Kiểm tra các chi nhánh có hỗ trợ đầy đủ các dịch vụ người dùng yêu cầu hay không? Nếu có sẽ hiển thị lên màn hình.</w:delText>
              </w:r>
              <w:bookmarkStart w:id="8930" w:name="_Toc530605678"/>
              <w:bookmarkStart w:id="8931" w:name="_Toc530657384"/>
              <w:bookmarkStart w:id="8932" w:name="_Toc530658539"/>
              <w:bookmarkStart w:id="8933" w:name="_Toc530662263"/>
              <w:bookmarkStart w:id="8934" w:name="_Toc530662730"/>
              <w:bookmarkEnd w:id="8930"/>
              <w:bookmarkEnd w:id="8931"/>
              <w:bookmarkEnd w:id="8932"/>
              <w:bookmarkEnd w:id="8933"/>
              <w:bookmarkEnd w:id="8934"/>
            </w:del>
          </w:p>
          <w:p w14:paraId="3803D760" w14:textId="673B147B" w:rsidR="00DF5931" w:rsidRPr="00BA3432" w:rsidDel="005A4BEF" w:rsidRDefault="00DF5931">
            <w:pPr>
              <w:spacing w:line="276" w:lineRule="auto"/>
              <w:rPr>
                <w:del w:id="8935" w:author="phuong vu" w:date="2018-11-16T10:03:00Z"/>
                <w:rPrChange w:id="8936" w:author="phuong vu" w:date="2018-11-25T21:55:00Z">
                  <w:rPr>
                    <w:del w:id="8937" w:author="phuong vu" w:date="2018-11-16T10:03:00Z"/>
                    <w:lang w:val="en-US"/>
                  </w:rPr>
                </w:rPrChange>
              </w:rPr>
            </w:pPr>
            <w:del w:id="8938" w:author="phuong vu" w:date="2018-11-16T10:03:00Z">
              <w:r w:rsidRPr="00BA3432" w:rsidDel="005A4BEF">
                <w:rPr>
                  <w:rPrChange w:id="8939" w:author="phuong vu" w:date="2018-11-25T21:55:00Z">
                    <w:rPr>
                      <w:lang w:val="en-US"/>
                    </w:rPr>
                  </w:rPrChange>
                </w:rPr>
                <w:delText>Bước 3: Sử dụng vị trí người dùng làm vị lấy và trả đồ cho khách hàng nếu người dùng không thay đổi.</w:delText>
              </w:r>
              <w:bookmarkStart w:id="8940" w:name="_Toc530605679"/>
              <w:bookmarkStart w:id="8941" w:name="_Toc530657385"/>
              <w:bookmarkStart w:id="8942" w:name="_Toc530658540"/>
              <w:bookmarkStart w:id="8943" w:name="_Toc530662264"/>
              <w:bookmarkStart w:id="8944" w:name="_Toc530662731"/>
              <w:bookmarkEnd w:id="8940"/>
              <w:bookmarkEnd w:id="8941"/>
              <w:bookmarkEnd w:id="8942"/>
              <w:bookmarkEnd w:id="8943"/>
              <w:bookmarkEnd w:id="8944"/>
            </w:del>
          </w:p>
        </w:tc>
        <w:bookmarkStart w:id="8945" w:name="_Toc530605680"/>
        <w:bookmarkStart w:id="8946" w:name="_Toc530657386"/>
        <w:bookmarkStart w:id="8947" w:name="_Toc530658541"/>
        <w:bookmarkStart w:id="8948" w:name="_Toc530662265"/>
        <w:bookmarkStart w:id="8949" w:name="_Toc530662732"/>
        <w:bookmarkEnd w:id="8945"/>
        <w:bookmarkEnd w:id="8946"/>
        <w:bookmarkEnd w:id="8947"/>
        <w:bookmarkEnd w:id="8948"/>
        <w:bookmarkEnd w:id="8949"/>
      </w:tr>
      <w:tr w:rsidR="009B0E96" w:rsidRPr="00BA3432" w:rsidDel="005A4BEF" w14:paraId="11BBAD5E" w14:textId="4D919649" w:rsidTr="00D41CA7">
        <w:trPr>
          <w:del w:id="8950" w:author="phuong vu" w:date="2018-11-16T10:03:00Z"/>
        </w:trPr>
        <w:tc>
          <w:tcPr>
            <w:tcW w:w="2354" w:type="dxa"/>
          </w:tcPr>
          <w:p w14:paraId="363895BC" w14:textId="4E35DD76" w:rsidR="009B0E96" w:rsidRPr="00BA3432" w:rsidDel="005A4BEF" w:rsidRDefault="009B0E96">
            <w:pPr>
              <w:spacing w:line="276" w:lineRule="auto"/>
              <w:rPr>
                <w:del w:id="8951" w:author="phuong vu" w:date="2018-11-16T10:03:00Z"/>
                <w:b/>
                <w:rPrChange w:id="8952" w:author="phuong vu" w:date="2018-11-25T21:55:00Z">
                  <w:rPr>
                    <w:del w:id="8953" w:author="phuong vu" w:date="2018-11-16T10:03:00Z"/>
                    <w:b/>
                  </w:rPr>
                </w:rPrChange>
              </w:rPr>
            </w:pPr>
            <w:del w:id="8954" w:author="phuong vu" w:date="2018-11-16T10:03:00Z">
              <w:r w:rsidRPr="00BA3432" w:rsidDel="005A4BEF">
                <w:rPr>
                  <w:b/>
                  <w:rPrChange w:id="8955" w:author="phuong vu" w:date="2018-11-25T21:55:00Z">
                    <w:rPr>
                      <w:b/>
                    </w:rPr>
                  </w:rPrChange>
                </w:rPr>
                <w:delText>Kết quả</w:delText>
              </w:r>
              <w:bookmarkStart w:id="8956" w:name="_Toc530605681"/>
              <w:bookmarkStart w:id="8957" w:name="_Toc530657387"/>
              <w:bookmarkStart w:id="8958" w:name="_Toc530658542"/>
              <w:bookmarkStart w:id="8959" w:name="_Toc530662266"/>
              <w:bookmarkStart w:id="8960" w:name="_Toc530662733"/>
              <w:bookmarkEnd w:id="8956"/>
              <w:bookmarkEnd w:id="8957"/>
              <w:bookmarkEnd w:id="8958"/>
              <w:bookmarkEnd w:id="8959"/>
              <w:bookmarkEnd w:id="8960"/>
            </w:del>
          </w:p>
        </w:tc>
        <w:tc>
          <w:tcPr>
            <w:tcW w:w="6423" w:type="dxa"/>
          </w:tcPr>
          <w:p w14:paraId="33D51CB9" w14:textId="1517CFF5" w:rsidR="009B0E96" w:rsidRPr="00BA3432" w:rsidDel="005A4BEF" w:rsidRDefault="00DF5931">
            <w:pPr>
              <w:spacing w:line="276" w:lineRule="auto"/>
              <w:rPr>
                <w:del w:id="8961" w:author="phuong vu" w:date="2018-11-16T10:03:00Z"/>
                <w:rPrChange w:id="8962" w:author="phuong vu" w:date="2018-11-25T21:55:00Z">
                  <w:rPr>
                    <w:del w:id="8963" w:author="phuong vu" w:date="2018-11-16T10:03:00Z"/>
                    <w:lang w:val="en-US"/>
                  </w:rPr>
                </w:rPrChange>
              </w:rPr>
            </w:pPr>
            <w:del w:id="8964" w:author="phuong vu" w:date="2018-11-16T10:03:00Z">
              <w:r w:rsidRPr="00BA3432" w:rsidDel="005A4BEF">
                <w:rPr>
                  <w:rPrChange w:id="8965" w:author="phuong vu" w:date="2018-11-25T21:55:00Z">
                    <w:rPr>
                      <w:lang w:val="en-US"/>
                    </w:rPr>
                  </w:rPrChange>
                </w:rPr>
                <w:delText>Hiển thị tất cả các chi nhánh trong phạm vi cho trước mà có hỗ trợ đầy đủ các dịch vụ người dùng đã chọn lên màn hình.</w:delText>
              </w:r>
              <w:bookmarkStart w:id="8966" w:name="_Toc530605682"/>
              <w:bookmarkStart w:id="8967" w:name="_Toc530657388"/>
              <w:bookmarkStart w:id="8968" w:name="_Toc530658543"/>
              <w:bookmarkStart w:id="8969" w:name="_Toc530662267"/>
              <w:bookmarkStart w:id="8970" w:name="_Toc530662734"/>
              <w:bookmarkEnd w:id="8966"/>
              <w:bookmarkEnd w:id="8967"/>
              <w:bookmarkEnd w:id="8968"/>
              <w:bookmarkEnd w:id="8969"/>
              <w:bookmarkEnd w:id="8970"/>
            </w:del>
          </w:p>
        </w:tc>
        <w:bookmarkStart w:id="8971" w:name="_Toc530605683"/>
        <w:bookmarkStart w:id="8972" w:name="_Toc530657389"/>
        <w:bookmarkStart w:id="8973" w:name="_Toc530658544"/>
        <w:bookmarkStart w:id="8974" w:name="_Toc530662268"/>
        <w:bookmarkStart w:id="8975" w:name="_Toc530662735"/>
        <w:bookmarkEnd w:id="8971"/>
        <w:bookmarkEnd w:id="8972"/>
        <w:bookmarkEnd w:id="8973"/>
        <w:bookmarkEnd w:id="8974"/>
        <w:bookmarkEnd w:id="8975"/>
      </w:tr>
      <w:tr w:rsidR="009B0E96" w:rsidRPr="00BA3432" w:rsidDel="005A4BEF" w14:paraId="58A366FB" w14:textId="7B6600B9" w:rsidTr="00D41CA7">
        <w:trPr>
          <w:del w:id="8976" w:author="phuong vu" w:date="2018-11-16T10:03:00Z"/>
        </w:trPr>
        <w:tc>
          <w:tcPr>
            <w:tcW w:w="2354" w:type="dxa"/>
          </w:tcPr>
          <w:p w14:paraId="67F69F8D" w14:textId="49CA4BF2" w:rsidR="009B0E96" w:rsidRPr="00BA3432" w:rsidDel="005A4BEF" w:rsidRDefault="009B0E96">
            <w:pPr>
              <w:spacing w:line="276" w:lineRule="auto"/>
              <w:rPr>
                <w:del w:id="8977" w:author="phuong vu" w:date="2018-11-16T10:03:00Z"/>
                <w:b/>
                <w:rPrChange w:id="8978" w:author="phuong vu" w:date="2018-11-25T21:55:00Z">
                  <w:rPr>
                    <w:del w:id="8979" w:author="phuong vu" w:date="2018-11-16T10:03:00Z"/>
                    <w:b/>
                  </w:rPr>
                </w:rPrChange>
              </w:rPr>
            </w:pPr>
            <w:del w:id="8980" w:author="phuong vu" w:date="2018-11-16T10:03:00Z">
              <w:r w:rsidRPr="00BA3432" w:rsidDel="005A4BEF">
                <w:rPr>
                  <w:b/>
                  <w:rPrChange w:id="8981" w:author="phuong vu" w:date="2018-11-25T21:55:00Z">
                    <w:rPr>
                      <w:b/>
                    </w:rPr>
                  </w:rPrChange>
                </w:rPr>
                <w:delText>Ghi chú</w:delText>
              </w:r>
              <w:bookmarkStart w:id="8982" w:name="_Toc530605684"/>
              <w:bookmarkStart w:id="8983" w:name="_Toc530657390"/>
              <w:bookmarkStart w:id="8984" w:name="_Toc530658545"/>
              <w:bookmarkStart w:id="8985" w:name="_Toc530662269"/>
              <w:bookmarkStart w:id="8986" w:name="_Toc530662736"/>
              <w:bookmarkEnd w:id="8982"/>
              <w:bookmarkEnd w:id="8983"/>
              <w:bookmarkEnd w:id="8984"/>
              <w:bookmarkEnd w:id="8985"/>
              <w:bookmarkEnd w:id="8986"/>
            </w:del>
          </w:p>
        </w:tc>
        <w:tc>
          <w:tcPr>
            <w:tcW w:w="6423" w:type="dxa"/>
          </w:tcPr>
          <w:p w14:paraId="6C6E4CFE" w14:textId="595E22FD" w:rsidR="009B0E96" w:rsidRPr="00BA3432" w:rsidDel="005A4BEF" w:rsidRDefault="00EC36EE">
            <w:pPr>
              <w:keepNext/>
              <w:spacing w:line="276" w:lineRule="auto"/>
              <w:rPr>
                <w:del w:id="8987" w:author="phuong vu" w:date="2018-11-16T10:03:00Z"/>
                <w:rPrChange w:id="8988" w:author="phuong vu" w:date="2018-11-25T21:55:00Z">
                  <w:rPr>
                    <w:del w:id="8989" w:author="phuong vu" w:date="2018-11-16T10:03:00Z"/>
                    <w:lang w:val="en-US"/>
                  </w:rPr>
                </w:rPrChange>
              </w:rPr>
            </w:pPr>
            <w:del w:id="8990" w:author="phuong vu" w:date="2018-11-16T10:03:00Z">
              <w:r w:rsidRPr="00BA3432" w:rsidDel="005A4BEF">
                <w:rPr>
                  <w:rPrChange w:id="8991" w:author="phuong vu" w:date="2018-11-25T21:55:00Z">
                    <w:rPr>
                      <w:lang w:val="en-US"/>
                    </w:rPr>
                  </w:rPrChange>
                </w:rPr>
                <w:delText>Yêu cầu người dùng phải bật GPS và cho phép truy cập vị trí người dùng.</w:delText>
              </w:r>
              <w:bookmarkStart w:id="8992" w:name="_Toc530605685"/>
              <w:bookmarkStart w:id="8993" w:name="_Toc530657391"/>
              <w:bookmarkStart w:id="8994" w:name="_Toc530658546"/>
              <w:bookmarkStart w:id="8995" w:name="_Toc530662270"/>
              <w:bookmarkStart w:id="8996" w:name="_Toc530662737"/>
              <w:bookmarkEnd w:id="8992"/>
              <w:bookmarkEnd w:id="8993"/>
              <w:bookmarkEnd w:id="8994"/>
              <w:bookmarkEnd w:id="8995"/>
              <w:bookmarkEnd w:id="8996"/>
            </w:del>
          </w:p>
          <w:p w14:paraId="7B53CB19" w14:textId="5917A6C7" w:rsidR="00DF5931" w:rsidRPr="00BA3432" w:rsidDel="005A4BEF" w:rsidRDefault="00DF5931">
            <w:pPr>
              <w:keepNext/>
              <w:spacing w:line="276" w:lineRule="auto"/>
              <w:rPr>
                <w:del w:id="8997" w:author="phuong vu" w:date="2018-11-16T10:03:00Z"/>
                <w:rPrChange w:id="8998" w:author="phuong vu" w:date="2018-11-25T21:55:00Z">
                  <w:rPr>
                    <w:del w:id="8999" w:author="phuong vu" w:date="2018-11-16T10:03:00Z"/>
                    <w:lang w:val="en-US"/>
                  </w:rPr>
                </w:rPrChange>
              </w:rPr>
            </w:pPr>
            <w:del w:id="9000" w:author="phuong vu" w:date="2018-11-16T10:03:00Z">
              <w:r w:rsidRPr="00BA3432" w:rsidDel="005A4BEF">
                <w:rPr>
                  <w:rPrChange w:id="9001" w:author="phuong vu" w:date="2018-11-25T21:55:00Z">
                    <w:rPr>
                      <w:lang w:val="en-US"/>
                    </w:rPr>
                  </w:rPrChange>
                </w:rPr>
                <w:delText>Khi có vị trí người dùng, hiển thị vị trí người dùng ở trung tâm màn hình.</w:delText>
              </w:r>
              <w:bookmarkStart w:id="9002" w:name="_Toc530605686"/>
              <w:bookmarkStart w:id="9003" w:name="_Toc530657392"/>
              <w:bookmarkStart w:id="9004" w:name="_Toc530658547"/>
              <w:bookmarkStart w:id="9005" w:name="_Toc530662271"/>
              <w:bookmarkStart w:id="9006" w:name="_Toc530662738"/>
              <w:bookmarkEnd w:id="9002"/>
              <w:bookmarkEnd w:id="9003"/>
              <w:bookmarkEnd w:id="9004"/>
              <w:bookmarkEnd w:id="9005"/>
              <w:bookmarkEnd w:id="9006"/>
            </w:del>
          </w:p>
        </w:tc>
        <w:bookmarkStart w:id="9007" w:name="_Toc530605687"/>
        <w:bookmarkStart w:id="9008" w:name="_Toc530657393"/>
        <w:bookmarkStart w:id="9009" w:name="_Toc530658548"/>
        <w:bookmarkStart w:id="9010" w:name="_Toc530662272"/>
        <w:bookmarkStart w:id="9011" w:name="_Toc530662739"/>
        <w:bookmarkEnd w:id="9007"/>
        <w:bookmarkEnd w:id="9008"/>
        <w:bookmarkEnd w:id="9009"/>
        <w:bookmarkEnd w:id="9010"/>
        <w:bookmarkEnd w:id="9011"/>
      </w:tr>
    </w:tbl>
    <w:p w14:paraId="08653020" w14:textId="123DB4AA" w:rsidR="00730F28" w:rsidRPr="00BA3432" w:rsidDel="00C774DC" w:rsidRDefault="00730F28">
      <w:pPr>
        <w:pStyle w:val="Heading4"/>
        <w:spacing w:line="276" w:lineRule="auto"/>
        <w:rPr>
          <w:del w:id="9012" w:author="phuong vu" w:date="2018-11-22T13:51:00Z"/>
          <w:rFonts w:cstheme="majorHAnsi"/>
          <w:rPrChange w:id="9013" w:author="phuong vu" w:date="2018-11-25T21:55:00Z">
            <w:rPr>
              <w:del w:id="9014" w:author="phuong vu" w:date="2018-11-22T13:51:00Z"/>
            </w:rPr>
          </w:rPrChange>
        </w:rPr>
        <w:pPrChange w:id="9015" w:author="phuong vu" w:date="2018-11-23T13:48:00Z">
          <w:pPr>
            <w:pStyle w:val="Heading4"/>
          </w:pPr>
        </w:pPrChange>
      </w:pPr>
      <w:del w:id="9016" w:author="phuong vu" w:date="2018-11-22T13:51:00Z">
        <w:r w:rsidRPr="00BA3432" w:rsidDel="00C774DC">
          <w:rPr>
            <w:rFonts w:cstheme="majorHAnsi"/>
            <w:b w:val="0"/>
            <w:iCs w:val="0"/>
            <w:rPrChange w:id="9017" w:author="phuong vu" w:date="2018-11-25T21:55:00Z">
              <w:rPr>
                <w:b w:val="0"/>
                <w:iCs w:val="0"/>
              </w:rPr>
            </w:rPrChange>
          </w:rPr>
          <w:delText>Tìm kiếm và lọc quần áo theo loại có sẵn</w:delText>
        </w:r>
        <w:bookmarkStart w:id="9018" w:name="_Toc530658549"/>
        <w:bookmarkStart w:id="9019" w:name="_Toc530662273"/>
        <w:bookmarkStart w:id="9020" w:name="_Toc530662740"/>
        <w:bookmarkEnd w:id="9018"/>
        <w:bookmarkEnd w:id="9019"/>
        <w:bookmarkEnd w:id="9020"/>
      </w:del>
    </w:p>
    <w:tbl>
      <w:tblPr>
        <w:tblStyle w:val="TableGrid"/>
        <w:tblW w:w="0" w:type="auto"/>
        <w:tblLook w:val="04A0" w:firstRow="1" w:lastRow="0" w:firstColumn="1" w:lastColumn="0" w:noHBand="0" w:noVBand="1"/>
      </w:tblPr>
      <w:tblGrid>
        <w:gridCol w:w="2354"/>
        <w:gridCol w:w="6423"/>
      </w:tblGrid>
      <w:tr w:rsidR="009B0E96" w:rsidRPr="00BA3432" w:rsidDel="00C774DC" w14:paraId="12D443F6" w14:textId="760EF8F5" w:rsidTr="00225404">
        <w:trPr>
          <w:del w:id="9021" w:author="phuong vu" w:date="2018-11-22T13:51:00Z"/>
        </w:trPr>
        <w:tc>
          <w:tcPr>
            <w:tcW w:w="2425" w:type="dxa"/>
          </w:tcPr>
          <w:p w14:paraId="057ECCCE" w14:textId="2916B435" w:rsidR="009B0E96" w:rsidRPr="00BA3432" w:rsidDel="00C774DC" w:rsidRDefault="009B0E96">
            <w:pPr>
              <w:spacing w:line="276" w:lineRule="auto"/>
              <w:rPr>
                <w:del w:id="9022" w:author="phuong vu" w:date="2018-11-22T13:51:00Z"/>
                <w:b/>
                <w:rPrChange w:id="9023" w:author="phuong vu" w:date="2018-11-25T21:55:00Z">
                  <w:rPr>
                    <w:del w:id="9024" w:author="phuong vu" w:date="2018-11-22T13:51:00Z"/>
                    <w:b/>
                  </w:rPr>
                </w:rPrChange>
              </w:rPr>
            </w:pPr>
            <w:del w:id="9025" w:author="phuong vu" w:date="2018-11-22T13:51:00Z">
              <w:r w:rsidRPr="00BA3432" w:rsidDel="00C774DC">
                <w:rPr>
                  <w:b/>
                  <w:rPrChange w:id="9026" w:author="phuong vu" w:date="2018-11-25T21:55:00Z">
                    <w:rPr>
                      <w:b/>
                    </w:rPr>
                  </w:rPrChange>
                </w:rPr>
                <w:delText>Mã yêu cầu</w:delText>
              </w:r>
              <w:bookmarkStart w:id="9027" w:name="_Toc530658550"/>
              <w:bookmarkStart w:id="9028" w:name="_Toc530662274"/>
              <w:bookmarkStart w:id="9029" w:name="_Toc530662741"/>
              <w:bookmarkEnd w:id="9027"/>
              <w:bookmarkEnd w:id="9028"/>
              <w:bookmarkEnd w:id="9029"/>
            </w:del>
          </w:p>
        </w:tc>
        <w:tc>
          <w:tcPr>
            <w:tcW w:w="6686" w:type="dxa"/>
          </w:tcPr>
          <w:p w14:paraId="6C83AEC2" w14:textId="56C59C6D" w:rsidR="009B0E96" w:rsidRPr="00BA3432" w:rsidDel="00C774DC" w:rsidRDefault="009B0E96">
            <w:pPr>
              <w:spacing w:line="276" w:lineRule="auto"/>
              <w:rPr>
                <w:del w:id="9030" w:author="phuong vu" w:date="2018-11-22T13:51:00Z"/>
                <w:rPrChange w:id="9031" w:author="phuong vu" w:date="2018-11-25T21:55:00Z">
                  <w:rPr>
                    <w:del w:id="9032" w:author="phuong vu" w:date="2018-11-22T13:51:00Z"/>
                    <w:lang w:val="en-US"/>
                  </w:rPr>
                </w:rPrChange>
              </w:rPr>
            </w:pPr>
            <w:del w:id="9033" w:author="phuong vu" w:date="2018-11-22T13:51:00Z">
              <w:r w:rsidRPr="00BA3432" w:rsidDel="00C774DC">
                <w:rPr>
                  <w:rPrChange w:id="9034" w:author="phuong vu" w:date="2018-11-25T21:55:00Z">
                    <w:rPr>
                      <w:lang w:val="en-US"/>
                    </w:rPr>
                  </w:rPrChange>
                </w:rPr>
                <w:delText>GU_06</w:delText>
              </w:r>
              <w:bookmarkStart w:id="9035" w:name="_Toc530658551"/>
              <w:bookmarkStart w:id="9036" w:name="_Toc530662275"/>
              <w:bookmarkStart w:id="9037" w:name="_Toc530662742"/>
              <w:bookmarkEnd w:id="9035"/>
              <w:bookmarkEnd w:id="9036"/>
              <w:bookmarkEnd w:id="9037"/>
            </w:del>
          </w:p>
        </w:tc>
        <w:bookmarkStart w:id="9038" w:name="_Toc530658552"/>
        <w:bookmarkStart w:id="9039" w:name="_Toc530662276"/>
        <w:bookmarkStart w:id="9040" w:name="_Toc530662743"/>
        <w:bookmarkEnd w:id="9038"/>
        <w:bookmarkEnd w:id="9039"/>
        <w:bookmarkEnd w:id="9040"/>
      </w:tr>
      <w:tr w:rsidR="009B0E96" w:rsidRPr="00BA3432" w:rsidDel="00C774DC" w14:paraId="4CBCDA60" w14:textId="0DA1AFFB" w:rsidTr="00225404">
        <w:trPr>
          <w:del w:id="9041" w:author="phuong vu" w:date="2018-11-22T13:51:00Z"/>
        </w:trPr>
        <w:tc>
          <w:tcPr>
            <w:tcW w:w="2425" w:type="dxa"/>
          </w:tcPr>
          <w:p w14:paraId="743FF507" w14:textId="564AFC85" w:rsidR="009B0E96" w:rsidRPr="00BA3432" w:rsidDel="00C774DC" w:rsidRDefault="009B0E96">
            <w:pPr>
              <w:spacing w:line="276" w:lineRule="auto"/>
              <w:rPr>
                <w:del w:id="9042" w:author="phuong vu" w:date="2018-11-22T13:51:00Z"/>
                <w:b/>
                <w:rPrChange w:id="9043" w:author="phuong vu" w:date="2018-11-25T21:55:00Z">
                  <w:rPr>
                    <w:del w:id="9044" w:author="phuong vu" w:date="2018-11-22T13:51:00Z"/>
                    <w:b/>
                  </w:rPr>
                </w:rPrChange>
              </w:rPr>
            </w:pPr>
            <w:del w:id="9045" w:author="phuong vu" w:date="2018-11-22T13:51:00Z">
              <w:r w:rsidRPr="00BA3432" w:rsidDel="00C774DC">
                <w:rPr>
                  <w:b/>
                  <w:rPrChange w:id="9046" w:author="phuong vu" w:date="2018-11-25T21:55:00Z">
                    <w:rPr>
                      <w:b/>
                    </w:rPr>
                  </w:rPrChange>
                </w:rPr>
                <w:delText>Tên chức năng</w:delText>
              </w:r>
              <w:bookmarkStart w:id="9047" w:name="_Toc530658553"/>
              <w:bookmarkStart w:id="9048" w:name="_Toc530662277"/>
              <w:bookmarkStart w:id="9049" w:name="_Toc530662744"/>
              <w:bookmarkEnd w:id="9047"/>
              <w:bookmarkEnd w:id="9048"/>
              <w:bookmarkEnd w:id="9049"/>
            </w:del>
          </w:p>
        </w:tc>
        <w:tc>
          <w:tcPr>
            <w:tcW w:w="6686" w:type="dxa"/>
          </w:tcPr>
          <w:p w14:paraId="54A80461" w14:textId="24F6081B" w:rsidR="009B0E96" w:rsidRPr="00BA3432" w:rsidDel="00C774DC" w:rsidRDefault="009B0E96">
            <w:pPr>
              <w:spacing w:line="276" w:lineRule="auto"/>
              <w:rPr>
                <w:del w:id="9050" w:author="phuong vu" w:date="2018-11-22T13:51:00Z"/>
                <w:rPrChange w:id="9051" w:author="phuong vu" w:date="2018-11-25T21:55:00Z">
                  <w:rPr>
                    <w:del w:id="9052" w:author="phuong vu" w:date="2018-11-22T13:51:00Z"/>
                    <w:lang w:val="en-US"/>
                  </w:rPr>
                </w:rPrChange>
              </w:rPr>
            </w:pPr>
            <w:del w:id="9053" w:author="phuong vu" w:date="2018-11-22T13:51:00Z">
              <w:r w:rsidRPr="00BA3432" w:rsidDel="00C774DC">
                <w:rPr>
                  <w:rPrChange w:id="9054" w:author="phuong vu" w:date="2018-11-25T21:55:00Z">
                    <w:rPr/>
                  </w:rPrChange>
                </w:rPr>
                <w:delText>Tìm kiếm và lọc quần áo theo loại có sẵn</w:delText>
              </w:r>
              <w:bookmarkStart w:id="9055" w:name="_Toc530658554"/>
              <w:bookmarkStart w:id="9056" w:name="_Toc530662278"/>
              <w:bookmarkStart w:id="9057" w:name="_Toc530662745"/>
              <w:bookmarkEnd w:id="9055"/>
              <w:bookmarkEnd w:id="9056"/>
              <w:bookmarkEnd w:id="9057"/>
            </w:del>
          </w:p>
        </w:tc>
        <w:bookmarkStart w:id="9058" w:name="_Toc530658555"/>
        <w:bookmarkStart w:id="9059" w:name="_Toc530662279"/>
        <w:bookmarkStart w:id="9060" w:name="_Toc530662746"/>
        <w:bookmarkEnd w:id="9058"/>
        <w:bookmarkEnd w:id="9059"/>
        <w:bookmarkEnd w:id="9060"/>
      </w:tr>
      <w:tr w:rsidR="009B0E96" w:rsidRPr="00BA3432" w:rsidDel="00C774DC" w14:paraId="247ED7EA" w14:textId="1AB49593" w:rsidTr="00225404">
        <w:trPr>
          <w:del w:id="9061" w:author="phuong vu" w:date="2018-11-22T13:51:00Z"/>
        </w:trPr>
        <w:tc>
          <w:tcPr>
            <w:tcW w:w="2425" w:type="dxa"/>
          </w:tcPr>
          <w:p w14:paraId="04126640" w14:textId="2B5787A4" w:rsidR="009B0E96" w:rsidRPr="00BA3432" w:rsidDel="00C774DC" w:rsidRDefault="009B0E96">
            <w:pPr>
              <w:spacing w:line="276" w:lineRule="auto"/>
              <w:rPr>
                <w:del w:id="9062" w:author="phuong vu" w:date="2018-11-22T13:51:00Z"/>
                <w:b/>
                <w:rPrChange w:id="9063" w:author="phuong vu" w:date="2018-11-25T21:55:00Z">
                  <w:rPr>
                    <w:del w:id="9064" w:author="phuong vu" w:date="2018-11-22T13:51:00Z"/>
                    <w:b/>
                  </w:rPr>
                </w:rPrChange>
              </w:rPr>
            </w:pPr>
            <w:del w:id="9065" w:author="phuong vu" w:date="2018-11-22T13:51:00Z">
              <w:r w:rsidRPr="00BA3432" w:rsidDel="00C774DC">
                <w:rPr>
                  <w:b/>
                  <w:rPrChange w:id="9066" w:author="phuong vu" w:date="2018-11-25T21:55:00Z">
                    <w:rPr>
                      <w:b/>
                    </w:rPr>
                  </w:rPrChange>
                </w:rPr>
                <w:delText>Đối tượng sử dụng</w:delText>
              </w:r>
              <w:bookmarkStart w:id="9067" w:name="_Toc530658556"/>
              <w:bookmarkStart w:id="9068" w:name="_Toc530662280"/>
              <w:bookmarkStart w:id="9069" w:name="_Toc530662747"/>
              <w:bookmarkEnd w:id="9067"/>
              <w:bookmarkEnd w:id="9068"/>
              <w:bookmarkEnd w:id="9069"/>
            </w:del>
          </w:p>
        </w:tc>
        <w:tc>
          <w:tcPr>
            <w:tcW w:w="6686" w:type="dxa"/>
          </w:tcPr>
          <w:p w14:paraId="50E962C4" w14:textId="64B1F944" w:rsidR="009B0E96" w:rsidRPr="00BA3432" w:rsidDel="00C774DC" w:rsidRDefault="009B0E96">
            <w:pPr>
              <w:spacing w:line="276" w:lineRule="auto"/>
              <w:rPr>
                <w:del w:id="9070" w:author="phuong vu" w:date="2018-11-22T13:51:00Z"/>
                <w:rPrChange w:id="9071" w:author="phuong vu" w:date="2018-11-25T21:55:00Z">
                  <w:rPr>
                    <w:del w:id="9072" w:author="phuong vu" w:date="2018-11-22T13:51:00Z"/>
                    <w:lang w:val="en-US"/>
                  </w:rPr>
                </w:rPrChange>
              </w:rPr>
            </w:pPr>
            <w:del w:id="9073" w:author="phuong vu" w:date="2018-11-22T13:51:00Z">
              <w:r w:rsidRPr="00BA3432" w:rsidDel="00C774DC">
                <w:rPr>
                  <w:rPrChange w:id="9074" w:author="phuong vu" w:date="2018-11-25T21:55:00Z">
                    <w:rPr>
                      <w:lang w:val="en-US"/>
                    </w:rPr>
                  </w:rPrChange>
                </w:rPr>
                <w:delText>Khách hàng</w:delText>
              </w:r>
              <w:bookmarkStart w:id="9075" w:name="_Toc530658557"/>
              <w:bookmarkStart w:id="9076" w:name="_Toc530662281"/>
              <w:bookmarkStart w:id="9077" w:name="_Toc530662748"/>
              <w:bookmarkEnd w:id="9075"/>
              <w:bookmarkEnd w:id="9076"/>
              <w:bookmarkEnd w:id="9077"/>
            </w:del>
          </w:p>
        </w:tc>
        <w:bookmarkStart w:id="9078" w:name="_Toc530658558"/>
        <w:bookmarkStart w:id="9079" w:name="_Toc530662282"/>
        <w:bookmarkStart w:id="9080" w:name="_Toc530662749"/>
        <w:bookmarkEnd w:id="9078"/>
        <w:bookmarkEnd w:id="9079"/>
        <w:bookmarkEnd w:id="9080"/>
      </w:tr>
      <w:tr w:rsidR="009B0E96" w:rsidRPr="00BA3432" w:rsidDel="00C774DC" w14:paraId="6DF94FFE" w14:textId="0BABD23E" w:rsidTr="00225404">
        <w:trPr>
          <w:del w:id="9081" w:author="phuong vu" w:date="2018-11-22T13:51:00Z"/>
        </w:trPr>
        <w:tc>
          <w:tcPr>
            <w:tcW w:w="2425" w:type="dxa"/>
          </w:tcPr>
          <w:p w14:paraId="312DF643" w14:textId="2C2F2B68" w:rsidR="009B0E96" w:rsidRPr="00BA3432" w:rsidDel="00C774DC" w:rsidRDefault="009B0E96">
            <w:pPr>
              <w:spacing w:line="276" w:lineRule="auto"/>
              <w:rPr>
                <w:del w:id="9082" w:author="phuong vu" w:date="2018-11-22T13:51:00Z"/>
                <w:b/>
                <w:rPrChange w:id="9083" w:author="phuong vu" w:date="2018-11-25T21:55:00Z">
                  <w:rPr>
                    <w:del w:id="9084" w:author="phuong vu" w:date="2018-11-22T13:51:00Z"/>
                    <w:b/>
                  </w:rPr>
                </w:rPrChange>
              </w:rPr>
            </w:pPr>
            <w:del w:id="9085" w:author="phuong vu" w:date="2018-11-22T13:51:00Z">
              <w:r w:rsidRPr="00BA3432" w:rsidDel="00C774DC">
                <w:rPr>
                  <w:b/>
                  <w:rPrChange w:id="9086" w:author="phuong vu" w:date="2018-11-25T21:55:00Z">
                    <w:rPr>
                      <w:b/>
                    </w:rPr>
                  </w:rPrChange>
                </w:rPr>
                <w:delText>Tiền điều kiện</w:delText>
              </w:r>
              <w:bookmarkStart w:id="9087" w:name="_Toc530658559"/>
              <w:bookmarkStart w:id="9088" w:name="_Toc530662283"/>
              <w:bookmarkStart w:id="9089" w:name="_Toc530662750"/>
              <w:bookmarkEnd w:id="9087"/>
              <w:bookmarkEnd w:id="9088"/>
              <w:bookmarkEnd w:id="9089"/>
            </w:del>
          </w:p>
        </w:tc>
        <w:tc>
          <w:tcPr>
            <w:tcW w:w="6686" w:type="dxa"/>
          </w:tcPr>
          <w:p w14:paraId="4B4D4267" w14:textId="60E6A744" w:rsidR="009B0E96" w:rsidRPr="00BA3432" w:rsidDel="00C774DC" w:rsidRDefault="009B0E96">
            <w:pPr>
              <w:spacing w:line="276" w:lineRule="auto"/>
              <w:rPr>
                <w:del w:id="9090" w:author="phuong vu" w:date="2018-11-22T13:51:00Z"/>
                <w:rPrChange w:id="9091" w:author="phuong vu" w:date="2018-11-25T21:55:00Z">
                  <w:rPr>
                    <w:del w:id="9092" w:author="phuong vu" w:date="2018-11-22T13:51:00Z"/>
                    <w:lang w:val="en-US"/>
                  </w:rPr>
                </w:rPrChange>
              </w:rPr>
            </w:pPr>
            <w:del w:id="9093" w:author="phuong vu" w:date="2018-11-22T13:51:00Z">
              <w:r w:rsidRPr="00BA3432" w:rsidDel="00C774DC">
                <w:rPr>
                  <w:rPrChange w:id="9094" w:author="phuong vu" w:date="2018-11-25T21:55:00Z">
                    <w:rPr>
                      <w:lang w:val="en-US"/>
                    </w:rPr>
                  </w:rPrChange>
                </w:rPr>
                <w:delText>Truy cập được ứng dụng điện thoại và đăng nhập thành công vào hệ thống</w:delText>
              </w:r>
              <w:r w:rsidR="007D4551" w:rsidRPr="00BA3432" w:rsidDel="00C774DC">
                <w:rPr>
                  <w:rPrChange w:id="9095" w:author="phuong vu" w:date="2018-11-25T21:55:00Z">
                    <w:rPr>
                      <w:lang w:val="en-US"/>
                    </w:rPr>
                  </w:rPrChange>
                </w:rPr>
                <w:delText>. Đang ở bước chọn quần áo thêm vào giỏ.</w:delText>
              </w:r>
              <w:bookmarkStart w:id="9096" w:name="_Toc530658560"/>
              <w:bookmarkStart w:id="9097" w:name="_Toc530662284"/>
              <w:bookmarkStart w:id="9098" w:name="_Toc530662751"/>
              <w:bookmarkEnd w:id="9096"/>
              <w:bookmarkEnd w:id="9097"/>
              <w:bookmarkEnd w:id="9098"/>
            </w:del>
          </w:p>
        </w:tc>
        <w:bookmarkStart w:id="9099" w:name="_Toc530658561"/>
        <w:bookmarkStart w:id="9100" w:name="_Toc530662285"/>
        <w:bookmarkStart w:id="9101" w:name="_Toc530662752"/>
        <w:bookmarkEnd w:id="9099"/>
        <w:bookmarkEnd w:id="9100"/>
        <w:bookmarkEnd w:id="9101"/>
      </w:tr>
      <w:tr w:rsidR="009B0E96" w:rsidRPr="00BA3432" w:rsidDel="00C774DC" w14:paraId="47481F47" w14:textId="3DFA01F2" w:rsidTr="00225404">
        <w:trPr>
          <w:del w:id="9102" w:author="phuong vu" w:date="2018-11-22T13:51:00Z"/>
        </w:trPr>
        <w:tc>
          <w:tcPr>
            <w:tcW w:w="2425" w:type="dxa"/>
          </w:tcPr>
          <w:p w14:paraId="107EB6AB" w14:textId="2710A881" w:rsidR="009B0E96" w:rsidRPr="00BA3432" w:rsidDel="00C774DC" w:rsidRDefault="009B0E96">
            <w:pPr>
              <w:spacing w:line="276" w:lineRule="auto"/>
              <w:rPr>
                <w:del w:id="9103" w:author="phuong vu" w:date="2018-11-22T13:51:00Z"/>
                <w:b/>
                <w:rPrChange w:id="9104" w:author="phuong vu" w:date="2018-11-25T21:55:00Z">
                  <w:rPr>
                    <w:del w:id="9105" w:author="phuong vu" w:date="2018-11-22T13:51:00Z"/>
                    <w:b/>
                  </w:rPr>
                </w:rPrChange>
              </w:rPr>
            </w:pPr>
            <w:del w:id="9106" w:author="phuong vu" w:date="2018-11-22T13:51:00Z">
              <w:r w:rsidRPr="00BA3432" w:rsidDel="00C774DC">
                <w:rPr>
                  <w:b/>
                  <w:rPrChange w:id="9107" w:author="phuong vu" w:date="2018-11-25T21:55:00Z">
                    <w:rPr>
                      <w:b/>
                    </w:rPr>
                  </w:rPrChange>
                </w:rPr>
                <w:delText>Cách xử lí</w:delText>
              </w:r>
              <w:bookmarkStart w:id="9108" w:name="_Toc530658562"/>
              <w:bookmarkStart w:id="9109" w:name="_Toc530662286"/>
              <w:bookmarkStart w:id="9110" w:name="_Toc530662753"/>
              <w:bookmarkEnd w:id="9108"/>
              <w:bookmarkEnd w:id="9109"/>
              <w:bookmarkEnd w:id="9110"/>
            </w:del>
          </w:p>
        </w:tc>
        <w:tc>
          <w:tcPr>
            <w:tcW w:w="6686" w:type="dxa"/>
          </w:tcPr>
          <w:p w14:paraId="7CEA31D5" w14:textId="7FED459B" w:rsidR="007D4551" w:rsidRPr="00BA3432" w:rsidDel="00C774DC" w:rsidRDefault="007D4551">
            <w:pPr>
              <w:spacing w:line="276" w:lineRule="auto"/>
              <w:rPr>
                <w:del w:id="9111" w:author="phuong vu" w:date="2018-11-22T13:51:00Z"/>
                <w:rPrChange w:id="9112" w:author="phuong vu" w:date="2018-11-25T21:55:00Z">
                  <w:rPr>
                    <w:del w:id="9113" w:author="phuong vu" w:date="2018-11-22T13:51:00Z"/>
                    <w:lang w:val="en-US"/>
                  </w:rPr>
                </w:rPrChange>
              </w:rPr>
            </w:pPr>
            <w:del w:id="9114" w:author="phuong vu" w:date="2018-11-22T13:51:00Z">
              <w:r w:rsidRPr="00BA3432" w:rsidDel="00C774DC">
                <w:rPr>
                  <w:rPrChange w:id="9115" w:author="phuong vu" w:date="2018-11-25T21:55:00Z">
                    <w:rPr>
                      <w:lang w:val="en-US"/>
                    </w:rPr>
                  </w:rPrChange>
                </w:rPr>
                <w:delText>Bước 1: Người dùng nhấn vào</w:delText>
              </w:r>
              <w:r w:rsidRPr="00BA3432" w:rsidDel="00C774DC">
                <w:rPr>
                  <w:i/>
                  <w:rPrChange w:id="9116" w:author="phuong vu" w:date="2018-11-25T21:55:00Z">
                    <w:rPr>
                      <w:i/>
                      <w:lang w:val="en-US"/>
                    </w:rPr>
                  </w:rPrChange>
                </w:rPr>
                <w:delText xml:space="preserve"> “loại quần áo”. </w:delText>
              </w:r>
              <w:r w:rsidRPr="00BA3432" w:rsidDel="00C774DC">
                <w:rPr>
                  <w:rPrChange w:id="9117" w:author="phuong vu" w:date="2018-11-25T21:55:00Z">
                    <w:rPr>
                      <w:lang w:val="en-US"/>
                    </w:rPr>
                  </w:rPrChange>
                </w:rPr>
                <w:delText>Và chọn một loại quần áo muốn lọc. Hoặc nhấn vào biểu tượng tìm kiếm và nhập tên quần áo tìm kiếm.</w:delText>
              </w:r>
              <w:bookmarkStart w:id="9118" w:name="_Toc530658563"/>
              <w:bookmarkStart w:id="9119" w:name="_Toc530662287"/>
              <w:bookmarkStart w:id="9120" w:name="_Toc530662754"/>
              <w:bookmarkEnd w:id="9118"/>
              <w:bookmarkEnd w:id="9119"/>
              <w:bookmarkEnd w:id="9120"/>
            </w:del>
          </w:p>
          <w:p w14:paraId="52F2CA4F" w14:textId="7968A11E" w:rsidR="007D4551" w:rsidRPr="00BA3432" w:rsidDel="00C774DC" w:rsidRDefault="007D4551">
            <w:pPr>
              <w:spacing w:line="276" w:lineRule="auto"/>
              <w:rPr>
                <w:del w:id="9121" w:author="phuong vu" w:date="2018-11-22T13:51:00Z"/>
                <w:rPrChange w:id="9122" w:author="phuong vu" w:date="2018-11-25T21:55:00Z">
                  <w:rPr>
                    <w:del w:id="9123" w:author="phuong vu" w:date="2018-11-22T13:51:00Z"/>
                    <w:lang w:val="en-US"/>
                  </w:rPr>
                </w:rPrChange>
              </w:rPr>
            </w:pPr>
            <w:del w:id="9124" w:author="phuong vu" w:date="2018-11-22T13:51:00Z">
              <w:r w:rsidRPr="00BA3432" w:rsidDel="00C774DC">
                <w:rPr>
                  <w:rPrChange w:id="9125" w:author="phuong vu" w:date="2018-11-25T21:55:00Z">
                    <w:rPr>
                      <w:lang w:val="en-US"/>
                    </w:rPr>
                  </w:rPrChange>
                </w:rPr>
                <w:delText>Bước 2: Ứng dụng dựa trên thông tin người dùng chọn hoặc nhập vào để lọc các quần áo và hiển thị lại cho người dùng chọn.</w:delText>
              </w:r>
              <w:bookmarkStart w:id="9126" w:name="_Toc530658564"/>
              <w:bookmarkStart w:id="9127" w:name="_Toc530662288"/>
              <w:bookmarkStart w:id="9128" w:name="_Toc530662755"/>
              <w:bookmarkEnd w:id="9126"/>
              <w:bookmarkEnd w:id="9127"/>
              <w:bookmarkEnd w:id="9128"/>
            </w:del>
          </w:p>
        </w:tc>
        <w:bookmarkStart w:id="9129" w:name="_Toc530658565"/>
        <w:bookmarkStart w:id="9130" w:name="_Toc530662289"/>
        <w:bookmarkStart w:id="9131" w:name="_Toc530662756"/>
        <w:bookmarkEnd w:id="9129"/>
        <w:bookmarkEnd w:id="9130"/>
        <w:bookmarkEnd w:id="9131"/>
      </w:tr>
      <w:tr w:rsidR="009B0E96" w:rsidRPr="00BA3432" w:rsidDel="00C774DC" w14:paraId="1641878C" w14:textId="38612FA2" w:rsidTr="00225404">
        <w:trPr>
          <w:del w:id="9132" w:author="phuong vu" w:date="2018-11-22T13:51:00Z"/>
        </w:trPr>
        <w:tc>
          <w:tcPr>
            <w:tcW w:w="2425" w:type="dxa"/>
          </w:tcPr>
          <w:p w14:paraId="34E4B3D2" w14:textId="5C62AB25" w:rsidR="009B0E96" w:rsidRPr="00BA3432" w:rsidDel="00C774DC" w:rsidRDefault="009B0E96">
            <w:pPr>
              <w:spacing w:line="276" w:lineRule="auto"/>
              <w:rPr>
                <w:del w:id="9133" w:author="phuong vu" w:date="2018-11-22T13:51:00Z"/>
                <w:b/>
                <w:rPrChange w:id="9134" w:author="phuong vu" w:date="2018-11-25T21:55:00Z">
                  <w:rPr>
                    <w:del w:id="9135" w:author="phuong vu" w:date="2018-11-22T13:51:00Z"/>
                    <w:b/>
                  </w:rPr>
                </w:rPrChange>
              </w:rPr>
            </w:pPr>
            <w:del w:id="9136" w:author="phuong vu" w:date="2018-11-22T13:51:00Z">
              <w:r w:rsidRPr="00BA3432" w:rsidDel="00C774DC">
                <w:rPr>
                  <w:b/>
                  <w:rPrChange w:id="9137" w:author="phuong vu" w:date="2018-11-25T21:55:00Z">
                    <w:rPr>
                      <w:b/>
                    </w:rPr>
                  </w:rPrChange>
                </w:rPr>
                <w:delText>Kết quả</w:delText>
              </w:r>
              <w:bookmarkStart w:id="9138" w:name="_Toc530658566"/>
              <w:bookmarkStart w:id="9139" w:name="_Toc530662290"/>
              <w:bookmarkStart w:id="9140" w:name="_Toc530662757"/>
              <w:bookmarkEnd w:id="9138"/>
              <w:bookmarkEnd w:id="9139"/>
              <w:bookmarkEnd w:id="9140"/>
            </w:del>
          </w:p>
        </w:tc>
        <w:tc>
          <w:tcPr>
            <w:tcW w:w="6686" w:type="dxa"/>
          </w:tcPr>
          <w:p w14:paraId="140D58A9" w14:textId="7B02FD1B" w:rsidR="009B0E96" w:rsidRPr="00BA3432" w:rsidDel="00C774DC" w:rsidRDefault="007D4551">
            <w:pPr>
              <w:spacing w:line="276" w:lineRule="auto"/>
              <w:rPr>
                <w:del w:id="9141" w:author="phuong vu" w:date="2018-11-22T13:51:00Z"/>
                <w:rPrChange w:id="9142" w:author="phuong vu" w:date="2018-11-25T21:55:00Z">
                  <w:rPr>
                    <w:del w:id="9143" w:author="phuong vu" w:date="2018-11-22T13:51:00Z"/>
                    <w:lang w:val="en-US"/>
                  </w:rPr>
                </w:rPrChange>
              </w:rPr>
            </w:pPr>
            <w:del w:id="9144" w:author="phuong vu" w:date="2018-11-22T13:51:00Z">
              <w:r w:rsidRPr="00BA3432" w:rsidDel="00C774DC">
                <w:rPr>
                  <w:rPrChange w:id="9145" w:author="phuong vu" w:date="2018-11-25T21:55:00Z">
                    <w:rPr>
                      <w:lang w:val="en-US"/>
                    </w:rPr>
                  </w:rPrChange>
                </w:rPr>
                <w:delText>Nếu tồn tại có kết quả sẽ hiển thị theo dạng danh sách cho người dùng.</w:delText>
              </w:r>
              <w:bookmarkStart w:id="9146" w:name="_Toc530658567"/>
              <w:bookmarkStart w:id="9147" w:name="_Toc530662291"/>
              <w:bookmarkStart w:id="9148" w:name="_Toc530662758"/>
              <w:bookmarkEnd w:id="9146"/>
              <w:bookmarkEnd w:id="9147"/>
              <w:bookmarkEnd w:id="9148"/>
            </w:del>
          </w:p>
          <w:p w14:paraId="066971DB" w14:textId="38BCA70B" w:rsidR="007D4551" w:rsidRPr="00BA3432" w:rsidDel="00C774DC" w:rsidRDefault="007D4551">
            <w:pPr>
              <w:spacing w:line="276" w:lineRule="auto"/>
              <w:rPr>
                <w:del w:id="9149" w:author="phuong vu" w:date="2018-11-22T13:51:00Z"/>
                <w:rPrChange w:id="9150" w:author="phuong vu" w:date="2018-11-25T21:55:00Z">
                  <w:rPr>
                    <w:del w:id="9151" w:author="phuong vu" w:date="2018-11-22T13:51:00Z"/>
                    <w:lang w:val="en-US"/>
                  </w:rPr>
                </w:rPrChange>
              </w:rPr>
            </w:pPr>
            <w:del w:id="9152" w:author="phuong vu" w:date="2018-11-22T13:51:00Z">
              <w:r w:rsidRPr="00BA3432" w:rsidDel="00C774DC">
                <w:rPr>
                  <w:rPrChange w:id="9153" w:author="phuong vu" w:date="2018-11-25T21:55:00Z">
                    <w:rPr>
                      <w:lang w:val="en-US"/>
                    </w:rPr>
                  </w:rPrChange>
                </w:rPr>
                <w:delText>Nếu không có kết quả sẽ hiển thị rỗng.</w:delText>
              </w:r>
              <w:bookmarkStart w:id="9154" w:name="_Toc530658568"/>
              <w:bookmarkStart w:id="9155" w:name="_Toc530662292"/>
              <w:bookmarkStart w:id="9156" w:name="_Toc530662759"/>
              <w:bookmarkEnd w:id="9154"/>
              <w:bookmarkEnd w:id="9155"/>
              <w:bookmarkEnd w:id="9156"/>
            </w:del>
          </w:p>
        </w:tc>
        <w:bookmarkStart w:id="9157" w:name="_Toc530658569"/>
        <w:bookmarkStart w:id="9158" w:name="_Toc530662293"/>
        <w:bookmarkStart w:id="9159" w:name="_Toc530662760"/>
        <w:bookmarkEnd w:id="9157"/>
        <w:bookmarkEnd w:id="9158"/>
        <w:bookmarkEnd w:id="9159"/>
      </w:tr>
      <w:tr w:rsidR="009B0E96" w:rsidRPr="00BA3432" w:rsidDel="00C774DC" w14:paraId="65034098" w14:textId="48A8377D" w:rsidTr="00225404">
        <w:trPr>
          <w:del w:id="9160" w:author="phuong vu" w:date="2018-11-22T13:51:00Z"/>
        </w:trPr>
        <w:tc>
          <w:tcPr>
            <w:tcW w:w="2425" w:type="dxa"/>
          </w:tcPr>
          <w:p w14:paraId="6AF9D56B" w14:textId="03004EC3" w:rsidR="009B0E96" w:rsidRPr="00BA3432" w:rsidDel="00C774DC" w:rsidRDefault="009B0E96">
            <w:pPr>
              <w:spacing w:line="276" w:lineRule="auto"/>
              <w:rPr>
                <w:del w:id="9161" w:author="phuong vu" w:date="2018-11-22T13:51:00Z"/>
                <w:b/>
                <w:rPrChange w:id="9162" w:author="phuong vu" w:date="2018-11-25T21:55:00Z">
                  <w:rPr>
                    <w:del w:id="9163" w:author="phuong vu" w:date="2018-11-22T13:51:00Z"/>
                    <w:b/>
                  </w:rPr>
                </w:rPrChange>
              </w:rPr>
            </w:pPr>
            <w:del w:id="9164" w:author="phuong vu" w:date="2018-11-22T13:51:00Z">
              <w:r w:rsidRPr="00BA3432" w:rsidDel="00C774DC">
                <w:rPr>
                  <w:b/>
                  <w:rPrChange w:id="9165" w:author="phuong vu" w:date="2018-11-25T21:55:00Z">
                    <w:rPr>
                      <w:b/>
                    </w:rPr>
                  </w:rPrChange>
                </w:rPr>
                <w:delText>Ghi chú</w:delText>
              </w:r>
              <w:bookmarkStart w:id="9166" w:name="_Toc530658570"/>
              <w:bookmarkStart w:id="9167" w:name="_Toc530662294"/>
              <w:bookmarkStart w:id="9168" w:name="_Toc530662761"/>
              <w:bookmarkEnd w:id="9166"/>
              <w:bookmarkEnd w:id="9167"/>
              <w:bookmarkEnd w:id="9168"/>
            </w:del>
          </w:p>
        </w:tc>
        <w:tc>
          <w:tcPr>
            <w:tcW w:w="6686" w:type="dxa"/>
          </w:tcPr>
          <w:p w14:paraId="1B5D4A97" w14:textId="74890C42" w:rsidR="007D4551" w:rsidRPr="00BA3432" w:rsidDel="00C774DC" w:rsidRDefault="007D4551">
            <w:pPr>
              <w:keepNext/>
              <w:spacing w:line="276" w:lineRule="auto"/>
              <w:rPr>
                <w:del w:id="9169" w:author="phuong vu" w:date="2018-11-22T13:51:00Z"/>
                <w:rPrChange w:id="9170" w:author="phuong vu" w:date="2018-11-25T21:55:00Z">
                  <w:rPr>
                    <w:del w:id="9171" w:author="phuong vu" w:date="2018-11-22T13:51:00Z"/>
                    <w:lang w:val="en-US"/>
                  </w:rPr>
                </w:rPrChange>
              </w:rPr>
            </w:pPr>
            <w:del w:id="9172" w:author="phuong vu" w:date="2018-11-22T13:51:00Z">
              <w:r w:rsidRPr="00BA3432" w:rsidDel="00C774DC">
                <w:rPr>
                  <w:rPrChange w:id="9173" w:author="phuong vu" w:date="2018-11-25T21:55:00Z">
                    <w:rPr>
                      <w:lang w:val="en-US"/>
                    </w:rPr>
                  </w:rPrChange>
                </w:rPr>
                <w:delText>Để tìm kiếm hay lọc, người dùng bắt buộc phải chọn hoặc nhập thông tin tìm kiếm.</w:delText>
              </w:r>
              <w:bookmarkStart w:id="9174" w:name="_Toc530658571"/>
              <w:bookmarkStart w:id="9175" w:name="_Toc530662295"/>
              <w:bookmarkStart w:id="9176" w:name="_Toc530662762"/>
              <w:bookmarkEnd w:id="9174"/>
              <w:bookmarkEnd w:id="9175"/>
              <w:bookmarkEnd w:id="9176"/>
            </w:del>
          </w:p>
        </w:tc>
        <w:bookmarkStart w:id="9177" w:name="_Toc530658572"/>
        <w:bookmarkStart w:id="9178" w:name="_Toc530662296"/>
        <w:bookmarkStart w:id="9179" w:name="_Toc530662763"/>
        <w:bookmarkEnd w:id="9177"/>
        <w:bookmarkEnd w:id="9178"/>
        <w:bookmarkEnd w:id="9179"/>
      </w:tr>
    </w:tbl>
    <w:p w14:paraId="55D91EC8" w14:textId="78658575" w:rsidR="009B0E96" w:rsidRPr="00BA3432" w:rsidDel="00C774DC" w:rsidRDefault="009B0E96">
      <w:pPr>
        <w:spacing w:line="276" w:lineRule="auto"/>
        <w:rPr>
          <w:del w:id="9180" w:author="phuong vu" w:date="2018-11-22T13:51:00Z"/>
          <w:rPrChange w:id="9181" w:author="phuong vu" w:date="2018-11-25T21:55:00Z">
            <w:rPr>
              <w:del w:id="9182" w:author="phuong vu" w:date="2018-11-22T13:51:00Z"/>
            </w:rPr>
          </w:rPrChange>
        </w:rPr>
        <w:pPrChange w:id="9183" w:author="phuong vu" w:date="2018-11-23T13:48:00Z">
          <w:pPr/>
        </w:pPrChange>
      </w:pPr>
      <w:bookmarkStart w:id="9184" w:name="_Toc530658573"/>
      <w:bookmarkStart w:id="9185" w:name="_Toc530662297"/>
      <w:bookmarkStart w:id="9186" w:name="_Toc530662764"/>
      <w:bookmarkEnd w:id="9184"/>
      <w:bookmarkEnd w:id="9185"/>
      <w:bookmarkEnd w:id="9186"/>
    </w:p>
    <w:p w14:paraId="226DB6B5" w14:textId="560A919C" w:rsidR="00730F28" w:rsidRPr="00BA3432" w:rsidDel="00C774DC" w:rsidRDefault="00730F28">
      <w:pPr>
        <w:pStyle w:val="Heading4"/>
        <w:spacing w:line="276" w:lineRule="auto"/>
        <w:rPr>
          <w:del w:id="9187" w:author="phuong vu" w:date="2018-11-22T13:51:00Z"/>
          <w:rFonts w:cstheme="majorHAnsi"/>
          <w:rPrChange w:id="9188" w:author="phuong vu" w:date="2018-11-25T21:55:00Z">
            <w:rPr>
              <w:del w:id="9189" w:author="phuong vu" w:date="2018-11-22T13:51:00Z"/>
            </w:rPr>
          </w:rPrChange>
        </w:rPr>
        <w:pPrChange w:id="9190" w:author="phuong vu" w:date="2018-11-23T13:48:00Z">
          <w:pPr>
            <w:pStyle w:val="Heading4"/>
          </w:pPr>
        </w:pPrChange>
      </w:pPr>
      <w:del w:id="9191" w:author="phuong vu" w:date="2018-11-22T13:51:00Z">
        <w:r w:rsidRPr="00BA3432" w:rsidDel="00C774DC">
          <w:rPr>
            <w:rFonts w:cstheme="majorHAnsi"/>
            <w:b w:val="0"/>
            <w:iCs w:val="0"/>
            <w:rPrChange w:id="9192" w:author="phuong vu" w:date="2018-11-25T21:55:00Z">
              <w:rPr>
                <w:b w:val="0"/>
                <w:iCs w:val="0"/>
              </w:rPr>
            </w:rPrChange>
          </w:rPr>
          <w:delText>Tìm kiếm đơn hàng</w:delText>
        </w:r>
        <w:bookmarkStart w:id="9193" w:name="_Toc530658574"/>
        <w:bookmarkStart w:id="9194" w:name="_Toc530662298"/>
        <w:bookmarkStart w:id="9195" w:name="_Toc530662765"/>
        <w:bookmarkEnd w:id="9193"/>
        <w:bookmarkEnd w:id="9194"/>
        <w:bookmarkEnd w:id="9195"/>
      </w:del>
    </w:p>
    <w:tbl>
      <w:tblPr>
        <w:tblStyle w:val="TableGrid"/>
        <w:tblW w:w="0" w:type="auto"/>
        <w:tblLook w:val="04A0" w:firstRow="1" w:lastRow="0" w:firstColumn="1" w:lastColumn="0" w:noHBand="0" w:noVBand="1"/>
      </w:tblPr>
      <w:tblGrid>
        <w:gridCol w:w="2347"/>
        <w:gridCol w:w="6430"/>
      </w:tblGrid>
      <w:tr w:rsidR="007554F4" w:rsidRPr="00BA3432" w:rsidDel="00C774DC" w14:paraId="1EB27E69" w14:textId="3172C2EF" w:rsidTr="00225404">
        <w:trPr>
          <w:del w:id="9196" w:author="phuong vu" w:date="2018-11-22T13:51:00Z"/>
        </w:trPr>
        <w:tc>
          <w:tcPr>
            <w:tcW w:w="2425" w:type="dxa"/>
          </w:tcPr>
          <w:p w14:paraId="1E97EF23" w14:textId="3359B10C" w:rsidR="007554F4" w:rsidRPr="00BA3432" w:rsidDel="00C774DC" w:rsidRDefault="007554F4">
            <w:pPr>
              <w:spacing w:line="276" w:lineRule="auto"/>
              <w:rPr>
                <w:del w:id="9197" w:author="phuong vu" w:date="2018-11-22T13:51:00Z"/>
                <w:b/>
                <w:rPrChange w:id="9198" w:author="phuong vu" w:date="2018-11-25T21:55:00Z">
                  <w:rPr>
                    <w:del w:id="9199" w:author="phuong vu" w:date="2018-11-22T13:51:00Z"/>
                    <w:b/>
                  </w:rPr>
                </w:rPrChange>
              </w:rPr>
            </w:pPr>
            <w:del w:id="9200" w:author="phuong vu" w:date="2018-11-22T13:51:00Z">
              <w:r w:rsidRPr="00BA3432" w:rsidDel="00C774DC">
                <w:rPr>
                  <w:b/>
                  <w:rPrChange w:id="9201" w:author="phuong vu" w:date="2018-11-25T21:55:00Z">
                    <w:rPr>
                      <w:b/>
                    </w:rPr>
                  </w:rPrChange>
                </w:rPr>
                <w:delText>Mã yêu cầu</w:delText>
              </w:r>
              <w:bookmarkStart w:id="9202" w:name="_Toc530658575"/>
              <w:bookmarkStart w:id="9203" w:name="_Toc530662299"/>
              <w:bookmarkStart w:id="9204" w:name="_Toc530662766"/>
              <w:bookmarkEnd w:id="9202"/>
              <w:bookmarkEnd w:id="9203"/>
              <w:bookmarkEnd w:id="9204"/>
            </w:del>
          </w:p>
        </w:tc>
        <w:tc>
          <w:tcPr>
            <w:tcW w:w="6686" w:type="dxa"/>
          </w:tcPr>
          <w:p w14:paraId="45BDD573" w14:textId="3007AC89" w:rsidR="007554F4" w:rsidRPr="00BA3432" w:rsidDel="00C774DC" w:rsidRDefault="007554F4">
            <w:pPr>
              <w:spacing w:line="276" w:lineRule="auto"/>
              <w:rPr>
                <w:del w:id="9205" w:author="phuong vu" w:date="2018-11-22T13:51:00Z"/>
                <w:rPrChange w:id="9206" w:author="phuong vu" w:date="2018-11-25T21:55:00Z">
                  <w:rPr>
                    <w:del w:id="9207" w:author="phuong vu" w:date="2018-11-22T13:51:00Z"/>
                    <w:lang w:val="en-US"/>
                  </w:rPr>
                </w:rPrChange>
              </w:rPr>
            </w:pPr>
            <w:del w:id="9208" w:author="phuong vu" w:date="2018-11-22T13:51:00Z">
              <w:r w:rsidRPr="00BA3432" w:rsidDel="00C774DC">
                <w:rPr>
                  <w:rPrChange w:id="9209" w:author="phuong vu" w:date="2018-11-25T21:55:00Z">
                    <w:rPr>
                      <w:lang w:val="en-US"/>
                    </w:rPr>
                  </w:rPrChange>
                </w:rPr>
                <w:delText>GU_07</w:delText>
              </w:r>
              <w:bookmarkStart w:id="9210" w:name="_Toc530658576"/>
              <w:bookmarkStart w:id="9211" w:name="_Toc530662300"/>
              <w:bookmarkStart w:id="9212" w:name="_Toc530662767"/>
              <w:bookmarkEnd w:id="9210"/>
              <w:bookmarkEnd w:id="9211"/>
              <w:bookmarkEnd w:id="9212"/>
            </w:del>
          </w:p>
        </w:tc>
        <w:bookmarkStart w:id="9213" w:name="_Toc530658577"/>
        <w:bookmarkStart w:id="9214" w:name="_Toc530662301"/>
        <w:bookmarkStart w:id="9215" w:name="_Toc530662768"/>
        <w:bookmarkEnd w:id="9213"/>
        <w:bookmarkEnd w:id="9214"/>
        <w:bookmarkEnd w:id="9215"/>
      </w:tr>
      <w:tr w:rsidR="007554F4" w:rsidRPr="00BA3432" w:rsidDel="00C774DC" w14:paraId="5F8F91C6" w14:textId="5CCEC520" w:rsidTr="00225404">
        <w:trPr>
          <w:del w:id="9216" w:author="phuong vu" w:date="2018-11-22T13:51:00Z"/>
        </w:trPr>
        <w:tc>
          <w:tcPr>
            <w:tcW w:w="2425" w:type="dxa"/>
          </w:tcPr>
          <w:p w14:paraId="40A84F9F" w14:textId="20197FB3" w:rsidR="007554F4" w:rsidRPr="00BA3432" w:rsidDel="00C774DC" w:rsidRDefault="007554F4">
            <w:pPr>
              <w:spacing w:line="276" w:lineRule="auto"/>
              <w:rPr>
                <w:del w:id="9217" w:author="phuong vu" w:date="2018-11-22T13:51:00Z"/>
                <w:b/>
                <w:rPrChange w:id="9218" w:author="phuong vu" w:date="2018-11-25T21:55:00Z">
                  <w:rPr>
                    <w:del w:id="9219" w:author="phuong vu" w:date="2018-11-22T13:51:00Z"/>
                    <w:b/>
                  </w:rPr>
                </w:rPrChange>
              </w:rPr>
            </w:pPr>
            <w:del w:id="9220" w:author="phuong vu" w:date="2018-11-22T13:51:00Z">
              <w:r w:rsidRPr="00BA3432" w:rsidDel="00C774DC">
                <w:rPr>
                  <w:b/>
                  <w:rPrChange w:id="9221" w:author="phuong vu" w:date="2018-11-25T21:55:00Z">
                    <w:rPr>
                      <w:b/>
                    </w:rPr>
                  </w:rPrChange>
                </w:rPr>
                <w:delText>Tên chức năng</w:delText>
              </w:r>
              <w:bookmarkStart w:id="9222" w:name="_Toc530658578"/>
              <w:bookmarkStart w:id="9223" w:name="_Toc530662302"/>
              <w:bookmarkStart w:id="9224" w:name="_Toc530662769"/>
              <w:bookmarkEnd w:id="9222"/>
              <w:bookmarkEnd w:id="9223"/>
              <w:bookmarkEnd w:id="9224"/>
            </w:del>
          </w:p>
        </w:tc>
        <w:tc>
          <w:tcPr>
            <w:tcW w:w="6686" w:type="dxa"/>
          </w:tcPr>
          <w:p w14:paraId="1403598F" w14:textId="5BDD889D" w:rsidR="007554F4" w:rsidRPr="00BA3432" w:rsidDel="00C774DC" w:rsidRDefault="007554F4">
            <w:pPr>
              <w:spacing w:line="276" w:lineRule="auto"/>
              <w:rPr>
                <w:del w:id="9225" w:author="phuong vu" w:date="2018-11-22T13:51:00Z"/>
                <w:rPrChange w:id="9226" w:author="phuong vu" w:date="2018-11-25T21:55:00Z">
                  <w:rPr>
                    <w:del w:id="9227" w:author="phuong vu" w:date="2018-11-22T13:51:00Z"/>
                    <w:lang w:val="en-US"/>
                  </w:rPr>
                </w:rPrChange>
              </w:rPr>
            </w:pPr>
            <w:del w:id="9228" w:author="phuong vu" w:date="2018-11-22T13:51:00Z">
              <w:r w:rsidRPr="00BA3432" w:rsidDel="00C774DC">
                <w:rPr>
                  <w:rPrChange w:id="9229" w:author="phuong vu" w:date="2018-11-25T21:55:00Z">
                    <w:rPr/>
                  </w:rPrChange>
                </w:rPr>
                <w:delText>Tìm kiếm đơn hàng</w:delText>
              </w:r>
              <w:bookmarkStart w:id="9230" w:name="_Toc530658579"/>
              <w:bookmarkStart w:id="9231" w:name="_Toc530662303"/>
              <w:bookmarkStart w:id="9232" w:name="_Toc530662770"/>
              <w:bookmarkEnd w:id="9230"/>
              <w:bookmarkEnd w:id="9231"/>
              <w:bookmarkEnd w:id="9232"/>
            </w:del>
          </w:p>
        </w:tc>
        <w:bookmarkStart w:id="9233" w:name="_Toc530658580"/>
        <w:bookmarkStart w:id="9234" w:name="_Toc530662304"/>
        <w:bookmarkStart w:id="9235" w:name="_Toc530662771"/>
        <w:bookmarkEnd w:id="9233"/>
        <w:bookmarkEnd w:id="9234"/>
        <w:bookmarkEnd w:id="9235"/>
      </w:tr>
      <w:tr w:rsidR="007554F4" w:rsidRPr="00BA3432" w:rsidDel="00C774DC" w14:paraId="34250DBD" w14:textId="4CB7ACB0" w:rsidTr="00225404">
        <w:trPr>
          <w:del w:id="9236" w:author="phuong vu" w:date="2018-11-22T13:51:00Z"/>
        </w:trPr>
        <w:tc>
          <w:tcPr>
            <w:tcW w:w="2425" w:type="dxa"/>
          </w:tcPr>
          <w:p w14:paraId="21D83611" w14:textId="731BCC59" w:rsidR="007554F4" w:rsidRPr="00BA3432" w:rsidDel="00C774DC" w:rsidRDefault="007554F4">
            <w:pPr>
              <w:spacing w:line="276" w:lineRule="auto"/>
              <w:rPr>
                <w:del w:id="9237" w:author="phuong vu" w:date="2018-11-22T13:51:00Z"/>
                <w:b/>
                <w:rPrChange w:id="9238" w:author="phuong vu" w:date="2018-11-25T21:55:00Z">
                  <w:rPr>
                    <w:del w:id="9239" w:author="phuong vu" w:date="2018-11-22T13:51:00Z"/>
                    <w:b/>
                  </w:rPr>
                </w:rPrChange>
              </w:rPr>
            </w:pPr>
            <w:del w:id="9240" w:author="phuong vu" w:date="2018-11-22T13:51:00Z">
              <w:r w:rsidRPr="00BA3432" w:rsidDel="00C774DC">
                <w:rPr>
                  <w:b/>
                  <w:rPrChange w:id="9241" w:author="phuong vu" w:date="2018-11-25T21:55:00Z">
                    <w:rPr>
                      <w:b/>
                    </w:rPr>
                  </w:rPrChange>
                </w:rPr>
                <w:delText>Đối tượng sử dụng</w:delText>
              </w:r>
              <w:bookmarkStart w:id="9242" w:name="_Toc530658581"/>
              <w:bookmarkStart w:id="9243" w:name="_Toc530662305"/>
              <w:bookmarkStart w:id="9244" w:name="_Toc530662772"/>
              <w:bookmarkEnd w:id="9242"/>
              <w:bookmarkEnd w:id="9243"/>
              <w:bookmarkEnd w:id="9244"/>
            </w:del>
          </w:p>
        </w:tc>
        <w:tc>
          <w:tcPr>
            <w:tcW w:w="6686" w:type="dxa"/>
          </w:tcPr>
          <w:p w14:paraId="7E9EFB8B" w14:textId="3A3CE205" w:rsidR="007554F4" w:rsidRPr="00BA3432" w:rsidDel="00C774DC" w:rsidRDefault="007554F4">
            <w:pPr>
              <w:spacing w:line="276" w:lineRule="auto"/>
              <w:rPr>
                <w:del w:id="9245" w:author="phuong vu" w:date="2018-11-22T13:51:00Z"/>
                <w:rPrChange w:id="9246" w:author="phuong vu" w:date="2018-11-25T21:55:00Z">
                  <w:rPr>
                    <w:del w:id="9247" w:author="phuong vu" w:date="2018-11-22T13:51:00Z"/>
                    <w:lang w:val="en-US"/>
                  </w:rPr>
                </w:rPrChange>
              </w:rPr>
            </w:pPr>
            <w:del w:id="9248" w:author="phuong vu" w:date="2018-11-22T13:51:00Z">
              <w:r w:rsidRPr="00BA3432" w:rsidDel="00C774DC">
                <w:rPr>
                  <w:rPrChange w:id="9249" w:author="phuong vu" w:date="2018-11-25T21:55:00Z">
                    <w:rPr>
                      <w:lang w:val="en-US"/>
                    </w:rPr>
                  </w:rPrChange>
                </w:rPr>
                <w:delText>Nhân viên cửa hàng</w:delText>
              </w:r>
              <w:bookmarkStart w:id="9250" w:name="_Toc530658582"/>
              <w:bookmarkStart w:id="9251" w:name="_Toc530662306"/>
              <w:bookmarkStart w:id="9252" w:name="_Toc530662773"/>
              <w:bookmarkEnd w:id="9250"/>
              <w:bookmarkEnd w:id="9251"/>
              <w:bookmarkEnd w:id="9252"/>
            </w:del>
          </w:p>
        </w:tc>
        <w:bookmarkStart w:id="9253" w:name="_Toc530658583"/>
        <w:bookmarkStart w:id="9254" w:name="_Toc530662307"/>
        <w:bookmarkStart w:id="9255" w:name="_Toc530662774"/>
        <w:bookmarkEnd w:id="9253"/>
        <w:bookmarkEnd w:id="9254"/>
        <w:bookmarkEnd w:id="9255"/>
      </w:tr>
      <w:tr w:rsidR="007554F4" w:rsidRPr="00BA3432" w:rsidDel="00C774DC" w14:paraId="5E8B8B28" w14:textId="67BB79C1" w:rsidTr="00225404">
        <w:trPr>
          <w:del w:id="9256" w:author="phuong vu" w:date="2018-11-22T13:51:00Z"/>
        </w:trPr>
        <w:tc>
          <w:tcPr>
            <w:tcW w:w="2425" w:type="dxa"/>
          </w:tcPr>
          <w:p w14:paraId="0C8CEA73" w14:textId="2771DD41" w:rsidR="007554F4" w:rsidRPr="00BA3432" w:rsidDel="00C774DC" w:rsidRDefault="007554F4">
            <w:pPr>
              <w:spacing w:line="276" w:lineRule="auto"/>
              <w:rPr>
                <w:del w:id="9257" w:author="phuong vu" w:date="2018-11-22T13:51:00Z"/>
                <w:b/>
                <w:rPrChange w:id="9258" w:author="phuong vu" w:date="2018-11-25T21:55:00Z">
                  <w:rPr>
                    <w:del w:id="9259" w:author="phuong vu" w:date="2018-11-22T13:51:00Z"/>
                    <w:b/>
                  </w:rPr>
                </w:rPrChange>
              </w:rPr>
            </w:pPr>
            <w:del w:id="9260" w:author="phuong vu" w:date="2018-11-22T13:51:00Z">
              <w:r w:rsidRPr="00BA3432" w:rsidDel="00C774DC">
                <w:rPr>
                  <w:b/>
                  <w:rPrChange w:id="9261" w:author="phuong vu" w:date="2018-11-25T21:55:00Z">
                    <w:rPr>
                      <w:b/>
                    </w:rPr>
                  </w:rPrChange>
                </w:rPr>
                <w:delText>Tiền điều kiện</w:delText>
              </w:r>
              <w:bookmarkStart w:id="9262" w:name="_Toc530658584"/>
              <w:bookmarkStart w:id="9263" w:name="_Toc530662308"/>
              <w:bookmarkStart w:id="9264" w:name="_Toc530662775"/>
              <w:bookmarkEnd w:id="9262"/>
              <w:bookmarkEnd w:id="9263"/>
              <w:bookmarkEnd w:id="9264"/>
            </w:del>
          </w:p>
        </w:tc>
        <w:tc>
          <w:tcPr>
            <w:tcW w:w="6686" w:type="dxa"/>
          </w:tcPr>
          <w:p w14:paraId="150AE8A4" w14:textId="5B0847E8" w:rsidR="007554F4" w:rsidRPr="00BA3432" w:rsidDel="00C774DC" w:rsidRDefault="007554F4">
            <w:pPr>
              <w:spacing w:line="276" w:lineRule="auto"/>
              <w:rPr>
                <w:del w:id="9265" w:author="phuong vu" w:date="2018-11-22T13:51:00Z"/>
                <w:rPrChange w:id="9266" w:author="phuong vu" w:date="2018-11-25T21:55:00Z">
                  <w:rPr>
                    <w:del w:id="9267" w:author="phuong vu" w:date="2018-11-22T13:51:00Z"/>
                    <w:lang w:val="en-US"/>
                  </w:rPr>
                </w:rPrChange>
              </w:rPr>
            </w:pPr>
            <w:del w:id="9268" w:author="phuong vu" w:date="2018-11-22T13:51:00Z">
              <w:r w:rsidRPr="00BA3432" w:rsidDel="00C774DC">
                <w:rPr>
                  <w:rPrChange w:id="9269" w:author="phuong vu" w:date="2018-11-25T21:55:00Z">
                    <w:rPr>
                      <w:lang w:val="en-US"/>
                    </w:rPr>
                  </w:rPrChange>
                </w:rPr>
                <w:delText>Truy cập được trang web quản lí và đăng nhập thành công vào hệ thống.</w:delText>
              </w:r>
              <w:bookmarkStart w:id="9270" w:name="_Toc530658585"/>
              <w:bookmarkStart w:id="9271" w:name="_Toc530662309"/>
              <w:bookmarkStart w:id="9272" w:name="_Toc530662776"/>
              <w:bookmarkEnd w:id="9270"/>
              <w:bookmarkEnd w:id="9271"/>
              <w:bookmarkEnd w:id="9272"/>
            </w:del>
          </w:p>
        </w:tc>
        <w:bookmarkStart w:id="9273" w:name="_Toc530658586"/>
        <w:bookmarkStart w:id="9274" w:name="_Toc530662310"/>
        <w:bookmarkStart w:id="9275" w:name="_Toc530662777"/>
        <w:bookmarkEnd w:id="9273"/>
        <w:bookmarkEnd w:id="9274"/>
        <w:bookmarkEnd w:id="9275"/>
      </w:tr>
      <w:tr w:rsidR="007554F4" w:rsidRPr="00BA3432" w:rsidDel="00C774DC" w14:paraId="765C15D4" w14:textId="6A3AC48A" w:rsidTr="00225404">
        <w:trPr>
          <w:del w:id="9276" w:author="phuong vu" w:date="2018-11-22T13:51:00Z"/>
        </w:trPr>
        <w:tc>
          <w:tcPr>
            <w:tcW w:w="2425" w:type="dxa"/>
          </w:tcPr>
          <w:p w14:paraId="2A66647C" w14:textId="0B174CF3" w:rsidR="007554F4" w:rsidRPr="00BA3432" w:rsidDel="00C774DC" w:rsidRDefault="007554F4">
            <w:pPr>
              <w:spacing w:line="276" w:lineRule="auto"/>
              <w:rPr>
                <w:del w:id="9277" w:author="phuong vu" w:date="2018-11-22T13:51:00Z"/>
                <w:b/>
                <w:rPrChange w:id="9278" w:author="phuong vu" w:date="2018-11-25T21:55:00Z">
                  <w:rPr>
                    <w:del w:id="9279" w:author="phuong vu" w:date="2018-11-22T13:51:00Z"/>
                    <w:b/>
                  </w:rPr>
                </w:rPrChange>
              </w:rPr>
            </w:pPr>
            <w:del w:id="9280" w:author="phuong vu" w:date="2018-11-22T13:51:00Z">
              <w:r w:rsidRPr="00BA3432" w:rsidDel="00C774DC">
                <w:rPr>
                  <w:b/>
                  <w:rPrChange w:id="9281" w:author="phuong vu" w:date="2018-11-25T21:55:00Z">
                    <w:rPr>
                      <w:b/>
                    </w:rPr>
                  </w:rPrChange>
                </w:rPr>
                <w:delText>Cách xử lí</w:delText>
              </w:r>
              <w:bookmarkStart w:id="9282" w:name="_Toc530658587"/>
              <w:bookmarkStart w:id="9283" w:name="_Toc530662311"/>
              <w:bookmarkStart w:id="9284" w:name="_Toc530662778"/>
              <w:bookmarkEnd w:id="9282"/>
              <w:bookmarkEnd w:id="9283"/>
              <w:bookmarkEnd w:id="9284"/>
            </w:del>
          </w:p>
        </w:tc>
        <w:tc>
          <w:tcPr>
            <w:tcW w:w="6686" w:type="dxa"/>
          </w:tcPr>
          <w:p w14:paraId="3529B28D" w14:textId="1821344E" w:rsidR="007554F4" w:rsidRPr="00BA3432" w:rsidDel="00C774DC" w:rsidRDefault="007554F4">
            <w:pPr>
              <w:spacing w:line="276" w:lineRule="auto"/>
              <w:rPr>
                <w:del w:id="9285" w:author="phuong vu" w:date="2018-11-22T13:51:00Z"/>
                <w:rPrChange w:id="9286" w:author="phuong vu" w:date="2018-11-25T21:55:00Z">
                  <w:rPr>
                    <w:del w:id="9287" w:author="phuong vu" w:date="2018-11-22T13:51:00Z"/>
                    <w:lang w:val="en-US"/>
                  </w:rPr>
                </w:rPrChange>
              </w:rPr>
            </w:pPr>
            <w:del w:id="9288" w:author="phuong vu" w:date="2018-11-22T13:51:00Z">
              <w:r w:rsidRPr="00BA3432" w:rsidDel="00C774DC">
                <w:rPr>
                  <w:rPrChange w:id="9289" w:author="phuong vu" w:date="2018-11-25T21:55:00Z">
                    <w:rPr>
                      <w:lang w:val="en-US"/>
                    </w:rPr>
                  </w:rPrChange>
                </w:rPr>
                <w:delText xml:space="preserve">Bước 1: Chọn một trong ba hình thức để tìm kiếm: Quét mã QR – Code, tên khách hàng hoặc mã đơn hàng. </w:delText>
              </w:r>
              <w:bookmarkStart w:id="9290" w:name="_Toc530658588"/>
              <w:bookmarkStart w:id="9291" w:name="_Toc530662312"/>
              <w:bookmarkStart w:id="9292" w:name="_Toc530662779"/>
              <w:bookmarkEnd w:id="9290"/>
              <w:bookmarkEnd w:id="9291"/>
              <w:bookmarkEnd w:id="9292"/>
            </w:del>
          </w:p>
          <w:p w14:paraId="6A7BEBCB" w14:textId="7CDAA2BE" w:rsidR="007554F4" w:rsidRPr="00BA3432" w:rsidDel="00C774DC" w:rsidRDefault="007554F4">
            <w:pPr>
              <w:spacing w:line="276" w:lineRule="auto"/>
              <w:rPr>
                <w:del w:id="9293" w:author="phuong vu" w:date="2018-11-22T13:51:00Z"/>
                <w:rPrChange w:id="9294" w:author="phuong vu" w:date="2018-11-25T21:55:00Z">
                  <w:rPr>
                    <w:del w:id="9295" w:author="phuong vu" w:date="2018-11-22T13:51:00Z"/>
                    <w:lang w:val="en-US"/>
                  </w:rPr>
                </w:rPrChange>
              </w:rPr>
            </w:pPr>
            <w:del w:id="9296" w:author="phuong vu" w:date="2018-11-22T13:51:00Z">
              <w:r w:rsidRPr="00BA3432" w:rsidDel="00C774DC">
                <w:rPr>
                  <w:rPrChange w:id="9297" w:author="phuong vu" w:date="2018-11-25T21:55:00Z">
                    <w:rPr>
                      <w:lang w:val="en-US"/>
                    </w:rPr>
                  </w:rPrChange>
                </w:rPr>
                <w:delText>Bước 2: Nhập các thông tin yêu cầu.</w:delText>
              </w:r>
              <w:bookmarkStart w:id="9298" w:name="_Toc530658589"/>
              <w:bookmarkStart w:id="9299" w:name="_Toc530662313"/>
              <w:bookmarkStart w:id="9300" w:name="_Toc530662780"/>
              <w:bookmarkEnd w:id="9298"/>
              <w:bookmarkEnd w:id="9299"/>
              <w:bookmarkEnd w:id="9300"/>
            </w:del>
          </w:p>
          <w:p w14:paraId="56E6FBF0" w14:textId="2C984FD1" w:rsidR="007554F4" w:rsidRPr="00BA3432" w:rsidDel="00C774DC" w:rsidRDefault="007554F4">
            <w:pPr>
              <w:spacing w:line="276" w:lineRule="auto"/>
              <w:rPr>
                <w:del w:id="9301" w:author="phuong vu" w:date="2018-11-22T13:51:00Z"/>
                <w:rPrChange w:id="9302" w:author="phuong vu" w:date="2018-11-25T21:55:00Z">
                  <w:rPr>
                    <w:del w:id="9303" w:author="phuong vu" w:date="2018-11-22T13:51:00Z"/>
                    <w:lang w:val="en-US"/>
                  </w:rPr>
                </w:rPrChange>
              </w:rPr>
            </w:pPr>
            <w:del w:id="9304" w:author="phuong vu" w:date="2018-11-22T13:51:00Z">
              <w:r w:rsidRPr="00BA3432" w:rsidDel="00C774DC">
                <w:rPr>
                  <w:rPrChange w:id="9305" w:author="phuong vu" w:date="2018-11-25T21:55:00Z">
                    <w:rPr>
                      <w:lang w:val="en-US"/>
                    </w:rPr>
                  </w:rPrChange>
                </w:rPr>
                <w:delText xml:space="preserve">Bước 3: Nhấn nút </w:delText>
              </w:r>
              <w:r w:rsidRPr="00BA3432" w:rsidDel="00C774DC">
                <w:rPr>
                  <w:i/>
                  <w:rPrChange w:id="9306" w:author="phuong vu" w:date="2018-11-25T21:55:00Z">
                    <w:rPr>
                      <w:i/>
                      <w:lang w:val="en-US"/>
                    </w:rPr>
                  </w:rPrChange>
                </w:rPr>
                <w:delText>“tìm kiếm”.</w:delText>
              </w:r>
              <w:bookmarkStart w:id="9307" w:name="_Toc530658590"/>
              <w:bookmarkStart w:id="9308" w:name="_Toc530662314"/>
              <w:bookmarkStart w:id="9309" w:name="_Toc530662781"/>
              <w:bookmarkEnd w:id="9307"/>
              <w:bookmarkEnd w:id="9308"/>
              <w:bookmarkEnd w:id="9309"/>
            </w:del>
          </w:p>
        </w:tc>
        <w:bookmarkStart w:id="9310" w:name="_Toc530658591"/>
        <w:bookmarkStart w:id="9311" w:name="_Toc530662315"/>
        <w:bookmarkStart w:id="9312" w:name="_Toc530662782"/>
        <w:bookmarkEnd w:id="9310"/>
        <w:bookmarkEnd w:id="9311"/>
        <w:bookmarkEnd w:id="9312"/>
      </w:tr>
      <w:tr w:rsidR="007554F4" w:rsidRPr="00BA3432" w:rsidDel="00C774DC" w14:paraId="1F85BE9D" w14:textId="0EC7F3CA" w:rsidTr="00225404">
        <w:trPr>
          <w:del w:id="9313" w:author="phuong vu" w:date="2018-11-22T13:51:00Z"/>
        </w:trPr>
        <w:tc>
          <w:tcPr>
            <w:tcW w:w="2425" w:type="dxa"/>
          </w:tcPr>
          <w:p w14:paraId="45BE5895" w14:textId="1125F0F8" w:rsidR="007554F4" w:rsidRPr="00BA3432" w:rsidDel="00C774DC" w:rsidRDefault="007554F4">
            <w:pPr>
              <w:spacing w:line="276" w:lineRule="auto"/>
              <w:rPr>
                <w:del w:id="9314" w:author="phuong vu" w:date="2018-11-22T13:51:00Z"/>
                <w:b/>
                <w:rPrChange w:id="9315" w:author="phuong vu" w:date="2018-11-25T21:55:00Z">
                  <w:rPr>
                    <w:del w:id="9316" w:author="phuong vu" w:date="2018-11-22T13:51:00Z"/>
                    <w:b/>
                  </w:rPr>
                </w:rPrChange>
              </w:rPr>
            </w:pPr>
            <w:del w:id="9317" w:author="phuong vu" w:date="2018-11-22T13:51:00Z">
              <w:r w:rsidRPr="00BA3432" w:rsidDel="00C774DC">
                <w:rPr>
                  <w:b/>
                  <w:rPrChange w:id="9318" w:author="phuong vu" w:date="2018-11-25T21:55:00Z">
                    <w:rPr>
                      <w:b/>
                    </w:rPr>
                  </w:rPrChange>
                </w:rPr>
                <w:delText>Kết quả</w:delText>
              </w:r>
              <w:bookmarkStart w:id="9319" w:name="_Toc530658592"/>
              <w:bookmarkStart w:id="9320" w:name="_Toc530662316"/>
              <w:bookmarkStart w:id="9321" w:name="_Toc530662783"/>
              <w:bookmarkEnd w:id="9319"/>
              <w:bookmarkEnd w:id="9320"/>
              <w:bookmarkEnd w:id="9321"/>
            </w:del>
          </w:p>
        </w:tc>
        <w:tc>
          <w:tcPr>
            <w:tcW w:w="6686" w:type="dxa"/>
          </w:tcPr>
          <w:p w14:paraId="0B41E976" w14:textId="1574B33A" w:rsidR="007554F4" w:rsidRPr="00BA3432" w:rsidDel="00C774DC" w:rsidRDefault="007554F4">
            <w:pPr>
              <w:spacing w:line="276" w:lineRule="auto"/>
              <w:rPr>
                <w:del w:id="9322" w:author="phuong vu" w:date="2018-11-22T13:51:00Z"/>
                <w:rPrChange w:id="9323" w:author="phuong vu" w:date="2018-11-25T21:55:00Z">
                  <w:rPr>
                    <w:del w:id="9324" w:author="phuong vu" w:date="2018-11-22T13:51:00Z"/>
                    <w:lang w:val="en-US"/>
                  </w:rPr>
                </w:rPrChange>
              </w:rPr>
            </w:pPr>
            <w:del w:id="9325" w:author="phuong vu" w:date="2018-11-22T13:51:00Z">
              <w:r w:rsidRPr="00BA3432" w:rsidDel="00C774DC">
                <w:rPr>
                  <w:rPrChange w:id="9326" w:author="phuong vu" w:date="2018-11-25T21:55:00Z">
                    <w:rPr>
                      <w:lang w:val="en-US"/>
                    </w:rPr>
                  </w:rPrChange>
                </w:rPr>
                <w:delText>Hiển thị kết quả mởi khung kế bên khung tìm kiếm.</w:delText>
              </w:r>
              <w:bookmarkStart w:id="9327" w:name="_Toc530658593"/>
              <w:bookmarkStart w:id="9328" w:name="_Toc530662317"/>
              <w:bookmarkStart w:id="9329" w:name="_Toc530662784"/>
              <w:bookmarkEnd w:id="9327"/>
              <w:bookmarkEnd w:id="9328"/>
              <w:bookmarkEnd w:id="9329"/>
            </w:del>
          </w:p>
          <w:p w14:paraId="621ED5D3" w14:textId="1CF78E6D" w:rsidR="007554F4" w:rsidRPr="00BA3432" w:rsidDel="00C774DC" w:rsidRDefault="007554F4">
            <w:pPr>
              <w:spacing w:line="276" w:lineRule="auto"/>
              <w:rPr>
                <w:del w:id="9330" w:author="phuong vu" w:date="2018-11-22T13:51:00Z"/>
                <w:rPrChange w:id="9331" w:author="phuong vu" w:date="2018-11-25T21:55:00Z">
                  <w:rPr>
                    <w:del w:id="9332" w:author="phuong vu" w:date="2018-11-22T13:51:00Z"/>
                    <w:lang w:val="en-US"/>
                  </w:rPr>
                </w:rPrChange>
              </w:rPr>
            </w:pPr>
            <w:del w:id="9333" w:author="phuong vu" w:date="2018-11-22T13:51:00Z">
              <w:r w:rsidRPr="00BA3432" w:rsidDel="00C774DC">
                <w:rPr>
                  <w:rPrChange w:id="9334" w:author="phuong vu" w:date="2018-11-25T21:55:00Z">
                    <w:rPr>
                      <w:lang w:val="en-US"/>
                    </w:rPr>
                  </w:rPrChange>
                </w:rPr>
                <w:delText>Kết quả tìm kiếm bao gồm:</w:delText>
              </w:r>
              <w:bookmarkStart w:id="9335" w:name="_Toc530658594"/>
              <w:bookmarkStart w:id="9336" w:name="_Toc530662318"/>
              <w:bookmarkStart w:id="9337" w:name="_Toc530662785"/>
              <w:bookmarkEnd w:id="9335"/>
              <w:bookmarkEnd w:id="9336"/>
              <w:bookmarkEnd w:id="9337"/>
            </w:del>
          </w:p>
          <w:p w14:paraId="4AC4E43F" w14:textId="1466CFE3" w:rsidR="007554F4" w:rsidRPr="00BA3432" w:rsidDel="00C774DC" w:rsidRDefault="007554F4">
            <w:pPr>
              <w:pStyle w:val="ListParagraph"/>
              <w:numPr>
                <w:ilvl w:val="0"/>
                <w:numId w:val="31"/>
              </w:numPr>
              <w:spacing w:line="276" w:lineRule="auto"/>
              <w:rPr>
                <w:del w:id="9338" w:author="phuong vu" w:date="2018-11-22T13:51:00Z"/>
                <w:rPrChange w:id="9339" w:author="phuong vu" w:date="2018-11-25T21:55:00Z">
                  <w:rPr>
                    <w:del w:id="9340" w:author="phuong vu" w:date="2018-11-22T13:51:00Z"/>
                    <w:lang w:val="en-US"/>
                  </w:rPr>
                </w:rPrChange>
              </w:rPr>
            </w:pPr>
            <w:del w:id="9341" w:author="phuong vu" w:date="2018-11-22T13:51:00Z">
              <w:r w:rsidRPr="00BA3432" w:rsidDel="00C774DC">
                <w:rPr>
                  <w:rPrChange w:id="9342" w:author="phuong vu" w:date="2018-11-25T21:55:00Z">
                    <w:rPr>
                      <w:lang w:val="en-US"/>
                    </w:rPr>
                  </w:rPrChange>
                </w:rPr>
                <w:delText>Tên khách hàng</w:delText>
              </w:r>
              <w:r w:rsidR="009B0E96" w:rsidRPr="00BA3432" w:rsidDel="00C774DC">
                <w:rPr>
                  <w:rPrChange w:id="9343" w:author="phuong vu" w:date="2018-11-25T21:55:00Z">
                    <w:rPr>
                      <w:lang w:val="en-US"/>
                    </w:rPr>
                  </w:rPrChange>
                </w:rPr>
                <w:delText xml:space="preserve"> (liên kết với trang xem thông tin chi tiết đơn hàng).</w:delText>
              </w:r>
              <w:bookmarkStart w:id="9344" w:name="_Toc530658595"/>
              <w:bookmarkStart w:id="9345" w:name="_Toc530662319"/>
              <w:bookmarkStart w:id="9346" w:name="_Toc530662786"/>
              <w:bookmarkEnd w:id="9344"/>
              <w:bookmarkEnd w:id="9345"/>
              <w:bookmarkEnd w:id="9346"/>
            </w:del>
          </w:p>
          <w:p w14:paraId="5B9AE780" w14:textId="60D70198" w:rsidR="007554F4" w:rsidRPr="00BA3432" w:rsidDel="00C774DC" w:rsidRDefault="007554F4">
            <w:pPr>
              <w:pStyle w:val="ListParagraph"/>
              <w:numPr>
                <w:ilvl w:val="0"/>
                <w:numId w:val="31"/>
              </w:numPr>
              <w:spacing w:line="276" w:lineRule="auto"/>
              <w:rPr>
                <w:del w:id="9347" w:author="phuong vu" w:date="2018-11-22T13:51:00Z"/>
                <w:rPrChange w:id="9348" w:author="phuong vu" w:date="2018-11-25T21:55:00Z">
                  <w:rPr>
                    <w:del w:id="9349" w:author="phuong vu" w:date="2018-11-22T13:51:00Z"/>
                    <w:lang w:val="en-US"/>
                  </w:rPr>
                </w:rPrChange>
              </w:rPr>
            </w:pPr>
            <w:del w:id="9350" w:author="phuong vu" w:date="2018-11-22T13:51:00Z">
              <w:r w:rsidRPr="00BA3432" w:rsidDel="00C774DC">
                <w:rPr>
                  <w:rPrChange w:id="9351" w:author="phuong vu" w:date="2018-11-25T21:55:00Z">
                    <w:rPr>
                      <w:lang w:val="en-US"/>
                    </w:rPr>
                  </w:rPrChange>
                </w:rPr>
                <w:delText>Số điện thoại, email</w:delText>
              </w:r>
              <w:bookmarkStart w:id="9352" w:name="_Toc530658596"/>
              <w:bookmarkStart w:id="9353" w:name="_Toc530662320"/>
              <w:bookmarkStart w:id="9354" w:name="_Toc530662787"/>
              <w:bookmarkEnd w:id="9352"/>
              <w:bookmarkEnd w:id="9353"/>
              <w:bookmarkEnd w:id="9354"/>
            </w:del>
          </w:p>
          <w:p w14:paraId="32591BA1" w14:textId="664561DB" w:rsidR="007554F4" w:rsidRPr="00BA3432" w:rsidDel="00C774DC" w:rsidRDefault="007554F4">
            <w:pPr>
              <w:pStyle w:val="ListParagraph"/>
              <w:numPr>
                <w:ilvl w:val="0"/>
                <w:numId w:val="31"/>
              </w:numPr>
              <w:spacing w:line="276" w:lineRule="auto"/>
              <w:rPr>
                <w:del w:id="9355" w:author="phuong vu" w:date="2018-11-22T13:51:00Z"/>
                <w:rPrChange w:id="9356" w:author="phuong vu" w:date="2018-11-25T21:55:00Z">
                  <w:rPr>
                    <w:del w:id="9357" w:author="phuong vu" w:date="2018-11-22T13:51:00Z"/>
                    <w:lang w:val="en-US"/>
                  </w:rPr>
                </w:rPrChange>
              </w:rPr>
            </w:pPr>
            <w:del w:id="9358" w:author="phuong vu" w:date="2018-11-22T13:51:00Z">
              <w:r w:rsidRPr="00BA3432" w:rsidDel="00C774DC">
                <w:rPr>
                  <w:rPrChange w:id="9359" w:author="phuong vu" w:date="2018-11-25T21:55:00Z">
                    <w:rPr>
                      <w:lang w:val="en-US"/>
                    </w:rPr>
                  </w:rPrChange>
                </w:rPr>
                <w:delText>Trạng thái đơn hàng</w:delText>
              </w:r>
              <w:bookmarkStart w:id="9360" w:name="_Toc530658597"/>
              <w:bookmarkStart w:id="9361" w:name="_Toc530662321"/>
              <w:bookmarkStart w:id="9362" w:name="_Toc530662788"/>
              <w:bookmarkEnd w:id="9360"/>
              <w:bookmarkEnd w:id="9361"/>
              <w:bookmarkEnd w:id="9362"/>
            </w:del>
          </w:p>
        </w:tc>
        <w:bookmarkStart w:id="9363" w:name="_Toc530658598"/>
        <w:bookmarkStart w:id="9364" w:name="_Toc530662322"/>
        <w:bookmarkStart w:id="9365" w:name="_Toc530662789"/>
        <w:bookmarkEnd w:id="9363"/>
        <w:bookmarkEnd w:id="9364"/>
        <w:bookmarkEnd w:id="9365"/>
      </w:tr>
      <w:tr w:rsidR="007554F4" w:rsidRPr="00BA3432" w:rsidDel="00C774DC" w14:paraId="31362A83" w14:textId="1A4AD22D" w:rsidTr="00225404">
        <w:trPr>
          <w:del w:id="9366" w:author="phuong vu" w:date="2018-11-22T13:51:00Z"/>
        </w:trPr>
        <w:tc>
          <w:tcPr>
            <w:tcW w:w="2425" w:type="dxa"/>
          </w:tcPr>
          <w:p w14:paraId="68EE5FAE" w14:textId="63463257" w:rsidR="007554F4" w:rsidRPr="00BA3432" w:rsidDel="00C774DC" w:rsidRDefault="007554F4">
            <w:pPr>
              <w:spacing w:line="276" w:lineRule="auto"/>
              <w:rPr>
                <w:del w:id="9367" w:author="phuong vu" w:date="2018-11-22T13:51:00Z"/>
                <w:b/>
                <w:rPrChange w:id="9368" w:author="phuong vu" w:date="2018-11-25T21:55:00Z">
                  <w:rPr>
                    <w:del w:id="9369" w:author="phuong vu" w:date="2018-11-22T13:51:00Z"/>
                    <w:b/>
                  </w:rPr>
                </w:rPrChange>
              </w:rPr>
            </w:pPr>
            <w:del w:id="9370" w:author="phuong vu" w:date="2018-11-22T13:51:00Z">
              <w:r w:rsidRPr="00BA3432" w:rsidDel="00C774DC">
                <w:rPr>
                  <w:b/>
                  <w:rPrChange w:id="9371" w:author="phuong vu" w:date="2018-11-25T21:55:00Z">
                    <w:rPr>
                      <w:b/>
                    </w:rPr>
                  </w:rPrChange>
                </w:rPr>
                <w:delText>Ghi chú</w:delText>
              </w:r>
              <w:bookmarkStart w:id="9372" w:name="_Toc530658599"/>
              <w:bookmarkStart w:id="9373" w:name="_Toc530662323"/>
              <w:bookmarkStart w:id="9374" w:name="_Toc530662790"/>
              <w:bookmarkEnd w:id="9372"/>
              <w:bookmarkEnd w:id="9373"/>
              <w:bookmarkEnd w:id="9374"/>
            </w:del>
          </w:p>
        </w:tc>
        <w:tc>
          <w:tcPr>
            <w:tcW w:w="6686" w:type="dxa"/>
          </w:tcPr>
          <w:p w14:paraId="3FD86AEE" w14:textId="058C5B0D" w:rsidR="007554F4" w:rsidRPr="00BA3432" w:rsidDel="00C774DC" w:rsidRDefault="007554F4">
            <w:pPr>
              <w:keepNext/>
              <w:spacing w:line="276" w:lineRule="auto"/>
              <w:rPr>
                <w:del w:id="9375" w:author="phuong vu" w:date="2018-11-22T13:51:00Z"/>
                <w:rPrChange w:id="9376" w:author="phuong vu" w:date="2018-11-25T21:55:00Z">
                  <w:rPr>
                    <w:del w:id="9377" w:author="phuong vu" w:date="2018-11-22T13:51:00Z"/>
                    <w:lang w:val="en-US"/>
                  </w:rPr>
                </w:rPrChange>
              </w:rPr>
            </w:pPr>
            <w:del w:id="9378" w:author="phuong vu" w:date="2018-11-22T13:51:00Z">
              <w:r w:rsidRPr="00BA3432" w:rsidDel="00C774DC">
                <w:rPr>
                  <w:rPrChange w:id="9379" w:author="phuong vu" w:date="2018-11-25T21:55:00Z">
                    <w:rPr>
                      <w:lang w:val="en-US"/>
                    </w:rPr>
                  </w:rPrChange>
                </w:rPr>
                <w:delText>Nếu không có thông tin nào nhập, Khi người dùng nhấn tìm kiếm, kết quả sẽ hiển thị tất cả.</w:delText>
              </w:r>
              <w:bookmarkStart w:id="9380" w:name="_Toc530658600"/>
              <w:bookmarkStart w:id="9381" w:name="_Toc530662324"/>
              <w:bookmarkStart w:id="9382" w:name="_Toc530662791"/>
              <w:bookmarkEnd w:id="9380"/>
              <w:bookmarkEnd w:id="9381"/>
              <w:bookmarkEnd w:id="9382"/>
            </w:del>
          </w:p>
          <w:p w14:paraId="01AEFD40" w14:textId="594A812F" w:rsidR="007554F4" w:rsidRPr="00BA3432" w:rsidDel="00C774DC" w:rsidRDefault="007554F4">
            <w:pPr>
              <w:keepNext/>
              <w:spacing w:line="276" w:lineRule="auto"/>
              <w:rPr>
                <w:del w:id="9383" w:author="phuong vu" w:date="2018-11-22T13:51:00Z"/>
                <w:i/>
                <w:rPrChange w:id="9384" w:author="phuong vu" w:date="2018-11-25T21:55:00Z">
                  <w:rPr>
                    <w:del w:id="9385" w:author="phuong vu" w:date="2018-11-22T13:51:00Z"/>
                    <w:i/>
                    <w:lang w:val="en-US"/>
                  </w:rPr>
                </w:rPrChange>
              </w:rPr>
            </w:pPr>
            <w:del w:id="9386" w:author="phuong vu" w:date="2018-11-22T13:51:00Z">
              <w:r w:rsidRPr="00BA3432" w:rsidDel="00C774DC">
                <w:rPr>
                  <w:rPrChange w:id="9387" w:author="phuong vu" w:date="2018-11-25T21:55:00Z">
                    <w:rPr>
                      <w:lang w:val="en-US"/>
                    </w:rPr>
                  </w:rPrChange>
                </w:rPr>
                <w:delText xml:space="preserve">Mặc định và nếu không có kết quả sẽ hiển thị </w:delText>
              </w:r>
              <w:r w:rsidRPr="00BA3432" w:rsidDel="00C774DC">
                <w:rPr>
                  <w:i/>
                  <w:rPrChange w:id="9388" w:author="phuong vu" w:date="2018-11-25T21:55:00Z">
                    <w:rPr>
                      <w:i/>
                      <w:lang w:val="en-US"/>
                    </w:rPr>
                  </w:rPrChange>
                </w:rPr>
                <w:delText>“không có kết quả nào”.</w:delText>
              </w:r>
              <w:bookmarkStart w:id="9389" w:name="_Toc530658601"/>
              <w:bookmarkStart w:id="9390" w:name="_Toc530662325"/>
              <w:bookmarkStart w:id="9391" w:name="_Toc530662792"/>
              <w:bookmarkEnd w:id="9389"/>
              <w:bookmarkEnd w:id="9390"/>
              <w:bookmarkEnd w:id="9391"/>
            </w:del>
          </w:p>
        </w:tc>
        <w:bookmarkStart w:id="9392" w:name="_Toc530658602"/>
        <w:bookmarkStart w:id="9393" w:name="_Toc530662326"/>
        <w:bookmarkStart w:id="9394" w:name="_Toc530662793"/>
        <w:bookmarkEnd w:id="9392"/>
        <w:bookmarkEnd w:id="9393"/>
        <w:bookmarkEnd w:id="9394"/>
      </w:tr>
    </w:tbl>
    <w:p w14:paraId="44D0F01A" w14:textId="436DC39E" w:rsidR="007554F4" w:rsidRPr="00BA3432" w:rsidDel="00C774DC" w:rsidRDefault="007554F4">
      <w:pPr>
        <w:spacing w:line="276" w:lineRule="auto"/>
        <w:rPr>
          <w:del w:id="9395" w:author="phuong vu" w:date="2018-11-22T13:51:00Z"/>
          <w:rPrChange w:id="9396" w:author="phuong vu" w:date="2018-11-25T21:55:00Z">
            <w:rPr>
              <w:del w:id="9397" w:author="phuong vu" w:date="2018-11-22T13:51:00Z"/>
            </w:rPr>
          </w:rPrChange>
        </w:rPr>
        <w:pPrChange w:id="9398" w:author="phuong vu" w:date="2018-11-23T13:48:00Z">
          <w:pPr/>
        </w:pPrChange>
      </w:pPr>
      <w:bookmarkStart w:id="9399" w:name="_Toc530658603"/>
      <w:bookmarkStart w:id="9400" w:name="_Toc530662327"/>
      <w:bookmarkStart w:id="9401" w:name="_Toc530662794"/>
      <w:bookmarkEnd w:id="9399"/>
      <w:bookmarkEnd w:id="9400"/>
      <w:bookmarkEnd w:id="9401"/>
    </w:p>
    <w:p w14:paraId="67313BEA" w14:textId="1FAD4247" w:rsidR="00730F28" w:rsidRPr="00BA3432" w:rsidDel="00C774DC" w:rsidRDefault="00730F28">
      <w:pPr>
        <w:pStyle w:val="Heading4"/>
        <w:spacing w:line="276" w:lineRule="auto"/>
        <w:rPr>
          <w:del w:id="9402" w:author="phuong vu" w:date="2018-11-22T13:51:00Z"/>
          <w:rFonts w:cstheme="majorHAnsi"/>
          <w:rPrChange w:id="9403" w:author="phuong vu" w:date="2018-11-25T21:55:00Z">
            <w:rPr>
              <w:del w:id="9404" w:author="phuong vu" w:date="2018-11-22T13:51:00Z"/>
              <w:lang w:val="en-US"/>
            </w:rPr>
          </w:rPrChange>
        </w:rPr>
        <w:pPrChange w:id="9405" w:author="phuong vu" w:date="2018-11-23T13:48:00Z">
          <w:pPr>
            <w:pStyle w:val="Heading4"/>
          </w:pPr>
        </w:pPrChange>
      </w:pPr>
      <w:del w:id="9406" w:author="phuong vu" w:date="2018-11-22T13:51:00Z">
        <w:r w:rsidRPr="00BA3432" w:rsidDel="00C774DC">
          <w:rPr>
            <w:rFonts w:cstheme="majorHAnsi"/>
            <w:b w:val="0"/>
            <w:iCs w:val="0"/>
            <w:rPrChange w:id="9407" w:author="phuong vu" w:date="2018-11-25T21:55:00Z">
              <w:rPr>
                <w:b w:val="0"/>
                <w:iCs w:val="0"/>
              </w:rPr>
            </w:rPrChange>
          </w:rPr>
          <w:delText>Đăng nhập</w:delText>
        </w:r>
        <w:r w:rsidRPr="00BA3432" w:rsidDel="00C774DC">
          <w:rPr>
            <w:rFonts w:cstheme="majorHAnsi"/>
            <w:b w:val="0"/>
            <w:iCs w:val="0"/>
            <w:rPrChange w:id="9408" w:author="phuong vu" w:date="2018-11-25T21:55:00Z">
              <w:rPr>
                <w:b w:val="0"/>
                <w:iCs w:val="0"/>
                <w:lang w:val="en-US"/>
              </w:rPr>
            </w:rPrChange>
          </w:rPr>
          <w:delText xml:space="preserve"> hệ thống</w:delText>
        </w:r>
        <w:bookmarkStart w:id="9409" w:name="_Toc530658604"/>
        <w:bookmarkStart w:id="9410" w:name="_Toc530662328"/>
        <w:bookmarkStart w:id="9411" w:name="_Toc530662795"/>
        <w:bookmarkEnd w:id="9409"/>
        <w:bookmarkEnd w:id="9410"/>
        <w:bookmarkEnd w:id="9411"/>
      </w:del>
    </w:p>
    <w:tbl>
      <w:tblPr>
        <w:tblStyle w:val="TableGrid"/>
        <w:tblW w:w="0" w:type="auto"/>
        <w:tblLook w:val="04A0" w:firstRow="1" w:lastRow="0" w:firstColumn="1" w:lastColumn="0" w:noHBand="0" w:noVBand="1"/>
      </w:tblPr>
      <w:tblGrid>
        <w:gridCol w:w="2342"/>
        <w:gridCol w:w="6435"/>
      </w:tblGrid>
      <w:tr w:rsidR="00366807" w:rsidRPr="00BA3432" w:rsidDel="00C774DC" w14:paraId="4586475D" w14:textId="7FB45D73" w:rsidTr="00A06DD8">
        <w:trPr>
          <w:del w:id="9412" w:author="phuong vu" w:date="2018-11-22T13:51:00Z"/>
        </w:trPr>
        <w:tc>
          <w:tcPr>
            <w:tcW w:w="2425" w:type="dxa"/>
          </w:tcPr>
          <w:p w14:paraId="76F328FC" w14:textId="601F4621" w:rsidR="005E4157" w:rsidRPr="00BA3432" w:rsidDel="00C774DC" w:rsidRDefault="005E4157">
            <w:pPr>
              <w:spacing w:line="276" w:lineRule="auto"/>
              <w:rPr>
                <w:del w:id="9413" w:author="phuong vu" w:date="2018-11-22T13:51:00Z"/>
                <w:b/>
                <w:rPrChange w:id="9414" w:author="phuong vu" w:date="2018-11-25T21:55:00Z">
                  <w:rPr>
                    <w:del w:id="9415" w:author="phuong vu" w:date="2018-11-22T13:51:00Z"/>
                    <w:b/>
                  </w:rPr>
                </w:rPrChange>
              </w:rPr>
            </w:pPr>
            <w:del w:id="9416" w:author="phuong vu" w:date="2018-11-22T13:51:00Z">
              <w:r w:rsidRPr="00AD0E2E" w:rsidDel="00C774DC">
                <w:rPr>
                  <w:b/>
                </w:rPr>
                <w:delText>M</w:delText>
              </w:r>
              <w:r w:rsidRPr="00BA3432" w:rsidDel="00C774DC">
                <w:rPr>
                  <w:b/>
                  <w:rPrChange w:id="9417" w:author="phuong vu" w:date="2018-11-25T21:55:00Z">
                    <w:rPr>
                      <w:b/>
                    </w:rPr>
                  </w:rPrChange>
                </w:rPr>
                <w:delText>ã yêu cầu</w:delText>
              </w:r>
              <w:bookmarkStart w:id="9418" w:name="_Toc530658605"/>
              <w:bookmarkStart w:id="9419" w:name="_Toc530662329"/>
              <w:bookmarkStart w:id="9420" w:name="_Toc530662796"/>
              <w:bookmarkEnd w:id="9418"/>
              <w:bookmarkEnd w:id="9419"/>
              <w:bookmarkEnd w:id="9420"/>
            </w:del>
          </w:p>
        </w:tc>
        <w:tc>
          <w:tcPr>
            <w:tcW w:w="6686" w:type="dxa"/>
          </w:tcPr>
          <w:p w14:paraId="697841EE" w14:textId="630631E1" w:rsidR="005E4157" w:rsidRPr="00BA3432" w:rsidDel="00C774DC" w:rsidRDefault="005E4157">
            <w:pPr>
              <w:spacing w:line="276" w:lineRule="auto"/>
              <w:rPr>
                <w:del w:id="9421" w:author="phuong vu" w:date="2018-11-22T13:51:00Z"/>
                <w:rPrChange w:id="9422" w:author="phuong vu" w:date="2018-11-25T21:55:00Z">
                  <w:rPr>
                    <w:del w:id="9423" w:author="phuong vu" w:date="2018-11-22T13:51:00Z"/>
                    <w:lang w:val="en-US"/>
                  </w:rPr>
                </w:rPrChange>
              </w:rPr>
            </w:pPr>
            <w:del w:id="9424" w:author="phuong vu" w:date="2018-11-22T13:51:00Z">
              <w:r w:rsidRPr="00BA3432" w:rsidDel="00C774DC">
                <w:rPr>
                  <w:rPrChange w:id="9425" w:author="phuong vu" w:date="2018-11-25T21:55:00Z">
                    <w:rPr>
                      <w:lang w:val="en-US"/>
                    </w:rPr>
                  </w:rPrChange>
                </w:rPr>
                <w:delText>GU_08</w:delText>
              </w:r>
              <w:bookmarkStart w:id="9426" w:name="_Toc530658606"/>
              <w:bookmarkStart w:id="9427" w:name="_Toc530662330"/>
              <w:bookmarkStart w:id="9428" w:name="_Toc530662797"/>
              <w:bookmarkEnd w:id="9426"/>
              <w:bookmarkEnd w:id="9427"/>
              <w:bookmarkEnd w:id="9428"/>
            </w:del>
          </w:p>
        </w:tc>
        <w:bookmarkStart w:id="9429" w:name="_Toc530658607"/>
        <w:bookmarkStart w:id="9430" w:name="_Toc530662331"/>
        <w:bookmarkStart w:id="9431" w:name="_Toc530662798"/>
        <w:bookmarkEnd w:id="9429"/>
        <w:bookmarkEnd w:id="9430"/>
        <w:bookmarkEnd w:id="9431"/>
      </w:tr>
      <w:tr w:rsidR="00366807" w:rsidRPr="00BA3432" w:rsidDel="00C774DC" w14:paraId="15B6311D" w14:textId="4ED00822" w:rsidTr="00A06DD8">
        <w:trPr>
          <w:del w:id="9432" w:author="phuong vu" w:date="2018-11-22T13:51:00Z"/>
        </w:trPr>
        <w:tc>
          <w:tcPr>
            <w:tcW w:w="2425" w:type="dxa"/>
          </w:tcPr>
          <w:p w14:paraId="4B6C96F2" w14:textId="7BFCDCE1" w:rsidR="005E4157" w:rsidRPr="00BA3432" w:rsidDel="00C774DC" w:rsidRDefault="005E4157">
            <w:pPr>
              <w:spacing w:line="276" w:lineRule="auto"/>
              <w:rPr>
                <w:del w:id="9433" w:author="phuong vu" w:date="2018-11-22T13:51:00Z"/>
                <w:b/>
                <w:rPrChange w:id="9434" w:author="phuong vu" w:date="2018-11-25T21:55:00Z">
                  <w:rPr>
                    <w:del w:id="9435" w:author="phuong vu" w:date="2018-11-22T13:51:00Z"/>
                    <w:b/>
                  </w:rPr>
                </w:rPrChange>
              </w:rPr>
            </w:pPr>
            <w:del w:id="9436" w:author="phuong vu" w:date="2018-11-22T13:51:00Z">
              <w:r w:rsidRPr="00BA3432" w:rsidDel="00C774DC">
                <w:rPr>
                  <w:b/>
                  <w:rPrChange w:id="9437" w:author="phuong vu" w:date="2018-11-25T21:55:00Z">
                    <w:rPr>
                      <w:b/>
                    </w:rPr>
                  </w:rPrChange>
                </w:rPr>
                <w:delText>Tên chức năng</w:delText>
              </w:r>
              <w:bookmarkStart w:id="9438" w:name="_Toc530658608"/>
              <w:bookmarkStart w:id="9439" w:name="_Toc530662332"/>
              <w:bookmarkStart w:id="9440" w:name="_Toc530662799"/>
              <w:bookmarkEnd w:id="9438"/>
              <w:bookmarkEnd w:id="9439"/>
              <w:bookmarkEnd w:id="9440"/>
            </w:del>
          </w:p>
        </w:tc>
        <w:tc>
          <w:tcPr>
            <w:tcW w:w="6686" w:type="dxa"/>
          </w:tcPr>
          <w:p w14:paraId="1FE7ABCA" w14:textId="3921553E" w:rsidR="005E4157" w:rsidRPr="00BA3432" w:rsidDel="00C774DC" w:rsidRDefault="005E4157">
            <w:pPr>
              <w:spacing w:line="276" w:lineRule="auto"/>
              <w:rPr>
                <w:del w:id="9441" w:author="phuong vu" w:date="2018-11-22T13:51:00Z"/>
                <w:rPrChange w:id="9442" w:author="phuong vu" w:date="2018-11-25T21:55:00Z">
                  <w:rPr>
                    <w:del w:id="9443" w:author="phuong vu" w:date="2018-11-22T13:51:00Z"/>
                    <w:lang w:val="en-US"/>
                  </w:rPr>
                </w:rPrChange>
              </w:rPr>
            </w:pPr>
            <w:del w:id="9444" w:author="phuong vu" w:date="2018-11-22T13:51:00Z">
              <w:r w:rsidRPr="00BA3432" w:rsidDel="00C774DC">
                <w:rPr>
                  <w:rPrChange w:id="9445" w:author="phuong vu" w:date="2018-11-25T21:55:00Z">
                    <w:rPr>
                      <w:lang w:val="en-US"/>
                    </w:rPr>
                  </w:rPrChange>
                </w:rPr>
                <w:delText>Đăng nhập hệ thống</w:delText>
              </w:r>
              <w:bookmarkStart w:id="9446" w:name="_Toc530658609"/>
              <w:bookmarkStart w:id="9447" w:name="_Toc530662333"/>
              <w:bookmarkStart w:id="9448" w:name="_Toc530662800"/>
              <w:bookmarkEnd w:id="9446"/>
              <w:bookmarkEnd w:id="9447"/>
              <w:bookmarkEnd w:id="9448"/>
            </w:del>
          </w:p>
        </w:tc>
        <w:bookmarkStart w:id="9449" w:name="_Toc530658610"/>
        <w:bookmarkStart w:id="9450" w:name="_Toc530662334"/>
        <w:bookmarkStart w:id="9451" w:name="_Toc530662801"/>
        <w:bookmarkEnd w:id="9449"/>
        <w:bookmarkEnd w:id="9450"/>
        <w:bookmarkEnd w:id="9451"/>
      </w:tr>
      <w:tr w:rsidR="00366807" w:rsidRPr="00BA3432" w:rsidDel="00C774DC" w14:paraId="5729273A" w14:textId="5FE1A60F" w:rsidTr="00A06DD8">
        <w:trPr>
          <w:del w:id="9452" w:author="phuong vu" w:date="2018-11-22T13:51:00Z"/>
        </w:trPr>
        <w:tc>
          <w:tcPr>
            <w:tcW w:w="2425" w:type="dxa"/>
          </w:tcPr>
          <w:p w14:paraId="0986D904" w14:textId="79B0A235" w:rsidR="005E4157" w:rsidRPr="00BA3432" w:rsidDel="00C774DC" w:rsidRDefault="005E4157">
            <w:pPr>
              <w:spacing w:line="276" w:lineRule="auto"/>
              <w:rPr>
                <w:del w:id="9453" w:author="phuong vu" w:date="2018-11-22T13:51:00Z"/>
                <w:b/>
                <w:rPrChange w:id="9454" w:author="phuong vu" w:date="2018-11-25T21:55:00Z">
                  <w:rPr>
                    <w:del w:id="9455" w:author="phuong vu" w:date="2018-11-22T13:51:00Z"/>
                    <w:b/>
                  </w:rPr>
                </w:rPrChange>
              </w:rPr>
            </w:pPr>
            <w:del w:id="9456" w:author="phuong vu" w:date="2018-11-22T13:51:00Z">
              <w:r w:rsidRPr="00BA3432" w:rsidDel="00C774DC">
                <w:rPr>
                  <w:b/>
                  <w:rPrChange w:id="9457" w:author="phuong vu" w:date="2018-11-25T21:55:00Z">
                    <w:rPr>
                      <w:b/>
                    </w:rPr>
                  </w:rPrChange>
                </w:rPr>
                <w:delText>Đối tượng sử dụng</w:delText>
              </w:r>
              <w:bookmarkStart w:id="9458" w:name="_Toc530658611"/>
              <w:bookmarkStart w:id="9459" w:name="_Toc530662335"/>
              <w:bookmarkStart w:id="9460" w:name="_Toc530662802"/>
              <w:bookmarkEnd w:id="9458"/>
              <w:bookmarkEnd w:id="9459"/>
              <w:bookmarkEnd w:id="9460"/>
            </w:del>
          </w:p>
        </w:tc>
        <w:tc>
          <w:tcPr>
            <w:tcW w:w="6686" w:type="dxa"/>
          </w:tcPr>
          <w:p w14:paraId="154019C4" w14:textId="141AB6C0" w:rsidR="005E4157" w:rsidRPr="00BA3432" w:rsidDel="00C774DC" w:rsidRDefault="005E4157">
            <w:pPr>
              <w:spacing w:line="276" w:lineRule="auto"/>
              <w:rPr>
                <w:del w:id="9461" w:author="phuong vu" w:date="2018-11-22T13:51:00Z"/>
                <w:rPrChange w:id="9462" w:author="phuong vu" w:date="2018-11-25T21:55:00Z">
                  <w:rPr>
                    <w:del w:id="9463" w:author="phuong vu" w:date="2018-11-22T13:51:00Z"/>
                    <w:lang w:val="en-US"/>
                  </w:rPr>
                </w:rPrChange>
              </w:rPr>
            </w:pPr>
            <w:del w:id="9464" w:author="phuong vu" w:date="2018-11-22T13:51:00Z">
              <w:r w:rsidRPr="00BA3432" w:rsidDel="00C774DC">
                <w:rPr>
                  <w:rPrChange w:id="9465" w:author="phuong vu" w:date="2018-11-25T21:55:00Z">
                    <w:rPr>
                      <w:lang w:val="en-US"/>
                    </w:rPr>
                  </w:rPrChange>
                </w:rPr>
                <w:delText>Nhân viên cửa hàng, khách hàng</w:delText>
              </w:r>
              <w:bookmarkStart w:id="9466" w:name="_Toc530658612"/>
              <w:bookmarkStart w:id="9467" w:name="_Toc530662336"/>
              <w:bookmarkStart w:id="9468" w:name="_Toc530662803"/>
              <w:bookmarkEnd w:id="9466"/>
              <w:bookmarkEnd w:id="9467"/>
              <w:bookmarkEnd w:id="9468"/>
            </w:del>
          </w:p>
        </w:tc>
        <w:bookmarkStart w:id="9469" w:name="_Toc530658613"/>
        <w:bookmarkStart w:id="9470" w:name="_Toc530662337"/>
        <w:bookmarkStart w:id="9471" w:name="_Toc530662804"/>
        <w:bookmarkEnd w:id="9469"/>
        <w:bookmarkEnd w:id="9470"/>
        <w:bookmarkEnd w:id="9471"/>
      </w:tr>
      <w:tr w:rsidR="00366807" w:rsidRPr="00BA3432" w:rsidDel="00C774DC" w14:paraId="799B10C7" w14:textId="1F5FD8F6" w:rsidTr="00A06DD8">
        <w:trPr>
          <w:del w:id="9472" w:author="phuong vu" w:date="2018-11-22T13:51:00Z"/>
        </w:trPr>
        <w:tc>
          <w:tcPr>
            <w:tcW w:w="2425" w:type="dxa"/>
          </w:tcPr>
          <w:p w14:paraId="60D2D0A8" w14:textId="528EA625" w:rsidR="005E4157" w:rsidRPr="00BA3432" w:rsidDel="00C774DC" w:rsidRDefault="005E4157">
            <w:pPr>
              <w:spacing w:line="276" w:lineRule="auto"/>
              <w:rPr>
                <w:del w:id="9473" w:author="phuong vu" w:date="2018-11-22T13:51:00Z"/>
                <w:b/>
                <w:rPrChange w:id="9474" w:author="phuong vu" w:date="2018-11-25T21:55:00Z">
                  <w:rPr>
                    <w:del w:id="9475" w:author="phuong vu" w:date="2018-11-22T13:51:00Z"/>
                    <w:b/>
                  </w:rPr>
                </w:rPrChange>
              </w:rPr>
            </w:pPr>
            <w:del w:id="9476" w:author="phuong vu" w:date="2018-11-22T13:51:00Z">
              <w:r w:rsidRPr="00BA3432" w:rsidDel="00C774DC">
                <w:rPr>
                  <w:b/>
                  <w:rPrChange w:id="9477" w:author="phuong vu" w:date="2018-11-25T21:55:00Z">
                    <w:rPr>
                      <w:b/>
                    </w:rPr>
                  </w:rPrChange>
                </w:rPr>
                <w:delText>Tiền điều kiện</w:delText>
              </w:r>
              <w:bookmarkStart w:id="9478" w:name="_Toc530658614"/>
              <w:bookmarkStart w:id="9479" w:name="_Toc530662338"/>
              <w:bookmarkStart w:id="9480" w:name="_Toc530662805"/>
              <w:bookmarkEnd w:id="9478"/>
              <w:bookmarkEnd w:id="9479"/>
              <w:bookmarkEnd w:id="9480"/>
            </w:del>
          </w:p>
        </w:tc>
        <w:tc>
          <w:tcPr>
            <w:tcW w:w="6686" w:type="dxa"/>
          </w:tcPr>
          <w:p w14:paraId="129BAF26" w14:textId="58B12832" w:rsidR="005E4157" w:rsidRPr="00BA3432" w:rsidDel="00C774DC" w:rsidRDefault="005E4157">
            <w:pPr>
              <w:spacing w:line="276" w:lineRule="auto"/>
              <w:rPr>
                <w:del w:id="9481" w:author="phuong vu" w:date="2018-11-22T13:51:00Z"/>
                <w:rPrChange w:id="9482" w:author="phuong vu" w:date="2018-11-25T21:55:00Z">
                  <w:rPr>
                    <w:del w:id="9483" w:author="phuong vu" w:date="2018-11-22T13:51:00Z"/>
                    <w:lang w:val="en-US"/>
                  </w:rPr>
                </w:rPrChange>
              </w:rPr>
            </w:pPr>
            <w:del w:id="9484" w:author="phuong vu" w:date="2018-11-22T13:51:00Z">
              <w:r w:rsidRPr="00BA3432" w:rsidDel="00C774DC">
                <w:rPr>
                  <w:rPrChange w:id="9485" w:author="phuong vu" w:date="2018-11-25T21:55:00Z">
                    <w:rPr>
                      <w:lang w:val="en-US"/>
                    </w:rPr>
                  </w:rPrChange>
                </w:rPr>
                <w:delText>Truy cập được trang web quản lí đối với nhân viên cửa hàng và ứng dụng điện thoại đối với khách hàng.</w:delText>
              </w:r>
              <w:bookmarkStart w:id="9486" w:name="_Toc530658615"/>
              <w:bookmarkStart w:id="9487" w:name="_Toc530662339"/>
              <w:bookmarkStart w:id="9488" w:name="_Toc530662806"/>
              <w:bookmarkEnd w:id="9486"/>
              <w:bookmarkEnd w:id="9487"/>
              <w:bookmarkEnd w:id="9488"/>
            </w:del>
          </w:p>
        </w:tc>
        <w:bookmarkStart w:id="9489" w:name="_Toc530658616"/>
        <w:bookmarkStart w:id="9490" w:name="_Toc530662340"/>
        <w:bookmarkStart w:id="9491" w:name="_Toc530662807"/>
        <w:bookmarkEnd w:id="9489"/>
        <w:bookmarkEnd w:id="9490"/>
        <w:bookmarkEnd w:id="9491"/>
      </w:tr>
      <w:tr w:rsidR="00366807" w:rsidRPr="00BA3432" w:rsidDel="00C774DC" w14:paraId="08A25A9E" w14:textId="1325D1CB" w:rsidTr="00A06DD8">
        <w:trPr>
          <w:del w:id="9492" w:author="phuong vu" w:date="2018-11-22T13:51:00Z"/>
        </w:trPr>
        <w:tc>
          <w:tcPr>
            <w:tcW w:w="2425" w:type="dxa"/>
          </w:tcPr>
          <w:p w14:paraId="4CDFA98A" w14:textId="7A4B81D3" w:rsidR="005E4157" w:rsidRPr="00BA3432" w:rsidDel="00C774DC" w:rsidRDefault="005E4157">
            <w:pPr>
              <w:spacing w:line="276" w:lineRule="auto"/>
              <w:rPr>
                <w:del w:id="9493" w:author="phuong vu" w:date="2018-11-22T13:51:00Z"/>
                <w:b/>
                <w:rPrChange w:id="9494" w:author="phuong vu" w:date="2018-11-25T21:55:00Z">
                  <w:rPr>
                    <w:del w:id="9495" w:author="phuong vu" w:date="2018-11-22T13:51:00Z"/>
                    <w:b/>
                  </w:rPr>
                </w:rPrChange>
              </w:rPr>
            </w:pPr>
            <w:del w:id="9496" w:author="phuong vu" w:date="2018-11-22T13:51:00Z">
              <w:r w:rsidRPr="00BA3432" w:rsidDel="00C774DC">
                <w:rPr>
                  <w:b/>
                  <w:rPrChange w:id="9497" w:author="phuong vu" w:date="2018-11-25T21:55:00Z">
                    <w:rPr>
                      <w:b/>
                    </w:rPr>
                  </w:rPrChange>
                </w:rPr>
                <w:delText>Cách xử lí</w:delText>
              </w:r>
              <w:bookmarkStart w:id="9498" w:name="_Toc530658617"/>
              <w:bookmarkStart w:id="9499" w:name="_Toc530662341"/>
              <w:bookmarkStart w:id="9500" w:name="_Toc530662808"/>
              <w:bookmarkEnd w:id="9498"/>
              <w:bookmarkEnd w:id="9499"/>
              <w:bookmarkEnd w:id="9500"/>
            </w:del>
          </w:p>
        </w:tc>
        <w:tc>
          <w:tcPr>
            <w:tcW w:w="6686" w:type="dxa"/>
          </w:tcPr>
          <w:p w14:paraId="5CFAEAF4" w14:textId="79039474" w:rsidR="005E4157" w:rsidRPr="00BA3432" w:rsidDel="00C774DC" w:rsidRDefault="005E4157">
            <w:pPr>
              <w:spacing w:line="276" w:lineRule="auto"/>
              <w:rPr>
                <w:del w:id="9501" w:author="phuong vu" w:date="2018-11-22T13:51:00Z"/>
                <w:rPrChange w:id="9502" w:author="phuong vu" w:date="2018-11-25T21:55:00Z">
                  <w:rPr>
                    <w:del w:id="9503" w:author="phuong vu" w:date="2018-11-22T13:51:00Z"/>
                    <w:lang w:val="en-US"/>
                  </w:rPr>
                </w:rPrChange>
              </w:rPr>
            </w:pPr>
            <w:del w:id="9504" w:author="phuong vu" w:date="2018-11-22T13:51:00Z">
              <w:r w:rsidRPr="00BA3432" w:rsidDel="00C774DC">
                <w:rPr>
                  <w:rPrChange w:id="9505" w:author="phuong vu" w:date="2018-11-25T21:55:00Z">
                    <w:rPr>
                      <w:lang w:val="en-US"/>
                    </w:rPr>
                  </w:rPrChange>
                </w:rPr>
                <w:delText>Bước 1: Người dùng cần nhập email và mật khẩu.</w:delText>
              </w:r>
              <w:bookmarkStart w:id="9506" w:name="_Toc530658618"/>
              <w:bookmarkStart w:id="9507" w:name="_Toc530662342"/>
              <w:bookmarkStart w:id="9508" w:name="_Toc530662809"/>
              <w:bookmarkEnd w:id="9506"/>
              <w:bookmarkEnd w:id="9507"/>
              <w:bookmarkEnd w:id="9508"/>
            </w:del>
          </w:p>
          <w:p w14:paraId="372AEA4F" w14:textId="491BEAD2" w:rsidR="005E4157" w:rsidRPr="00BA3432" w:rsidDel="00C774DC" w:rsidRDefault="005E4157">
            <w:pPr>
              <w:spacing w:line="276" w:lineRule="auto"/>
              <w:rPr>
                <w:del w:id="9509" w:author="phuong vu" w:date="2018-11-22T13:51:00Z"/>
                <w:i/>
                <w:rPrChange w:id="9510" w:author="phuong vu" w:date="2018-11-25T21:55:00Z">
                  <w:rPr>
                    <w:del w:id="9511" w:author="phuong vu" w:date="2018-11-22T13:51:00Z"/>
                    <w:i/>
                    <w:lang w:val="en-US"/>
                  </w:rPr>
                </w:rPrChange>
              </w:rPr>
            </w:pPr>
            <w:del w:id="9512" w:author="phuong vu" w:date="2018-11-22T13:51:00Z">
              <w:r w:rsidRPr="00BA3432" w:rsidDel="00C774DC">
                <w:rPr>
                  <w:rPrChange w:id="9513" w:author="phuong vu" w:date="2018-11-25T21:55:00Z">
                    <w:rPr>
                      <w:lang w:val="en-US"/>
                    </w:rPr>
                  </w:rPrChange>
                </w:rPr>
                <w:delText xml:space="preserve">Bước 2: Nhấn nút </w:delText>
              </w:r>
              <w:r w:rsidRPr="00BA3432" w:rsidDel="00C774DC">
                <w:rPr>
                  <w:i/>
                  <w:rPrChange w:id="9514" w:author="phuong vu" w:date="2018-11-25T21:55:00Z">
                    <w:rPr>
                      <w:i/>
                      <w:lang w:val="en-US"/>
                    </w:rPr>
                  </w:rPrChange>
                </w:rPr>
                <w:delText>“Đăng nhập”</w:delText>
              </w:r>
              <w:r w:rsidR="00BF764C" w:rsidRPr="00BA3432" w:rsidDel="00C774DC">
                <w:rPr>
                  <w:i/>
                  <w:rPrChange w:id="9515" w:author="phuong vu" w:date="2018-11-25T21:55:00Z">
                    <w:rPr>
                      <w:i/>
                      <w:lang w:val="en-US"/>
                    </w:rPr>
                  </w:rPrChange>
                </w:rPr>
                <w:delText>.</w:delText>
              </w:r>
              <w:bookmarkStart w:id="9516" w:name="_Toc530658619"/>
              <w:bookmarkStart w:id="9517" w:name="_Toc530662343"/>
              <w:bookmarkStart w:id="9518" w:name="_Toc530662810"/>
              <w:bookmarkEnd w:id="9516"/>
              <w:bookmarkEnd w:id="9517"/>
              <w:bookmarkEnd w:id="9518"/>
            </w:del>
          </w:p>
          <w:p w14:paraId="0B34EE30" w14:textId="56AF037E" w:rsidR="00CE6578" w:rsidRPr="00BA3432" w:rsidDel="00C774DC" w:rsidRDefault="00BF764C">
            <w:pPr>
              <w:spacing w:line="276" w:lineRule="auto"/>
              <w:rPr>
                <w:del w:id="9519" w:author="phuong vu" w:date="2018-11-22T13:51:00Z"/>
                <w:rPrChange w:id="9520" w:author="phuong vu" w:date="2018-11-25T21:55:00Z">
                  <w:rPr>
                    <w:del w:id="9521" w:author="phuong vu" w:date="2018-11-22T13:51:00Z"/>
                    <w:lang w:val="en-US"/>
                  </w:rPr>
                </w:rPrChange>
              </w:rPr>
            </w:pPr>
            <w:del w:id="9522" w:author="phuong vu" w:date="2018-11-22T13:51:00Z">
              <w:r w:rsidRPr="00BA3432" w:rsidDel="00C774DC">
                <w:rPr>
                  <w:rPrChange w:id="9523" w:author="phuong vu" w:date="2018-11-25T21:55:00Z">
                    <w:rPr>
                      <w:lang w:val="en-US"/>
                    </w:rPr>
                  </w:rPrChange>
                </w:rPr>
                <w:delText xml:space="preserve">Bước 3: Hệ thống </w:delText>
              </w:r>
              <w:r w:rsidR="00CE6578" w:rsidRPr="00BA3432" w:rsidDel="00C774DC">
                <w:rPr>
                  <w:rPrChange w:id="9524" w:author="phuong vu" w:date="2018-11-25T21:55:00Z">
                    <w:rPr>
                      <w:lang w:val="en-US"/>
                    </w:rPr>
                  </w:rPrChange>
                </w:rPr>
                <w:delText xml:space="preserve">server </w:delText>
              </w:r>
              <w:r w:rsidRPr="00BA3432" w:rsidDel="00C774DC">
                <w:rPr>
                  <w:rPrChange w:id="9525" w:author="phuong vu" w:date="2018-11-25T21:55:00Z">
                    <w:rPr>
                      <w:lang w:val="en-US"/>
                    </w:rPr>
                  </w:rPrChange>
                </w:rPr>
                <w:delText>API kiểm trả tài khoản vừa nhập đúng hay sai. Nếu đúng trả về một chuỗi token để người dùng gửi kèm mỗi khi muốn truy xuất dữ liệu</w:delText>
              </w:r>
              <w:r w:rsidR="00366807" w:rsidRPr="00BA3432" w:rsidDel="00C774DC">
                <w:rPr>
                  <w:rPrChange w:id="9526" w:author="phuong vu" w:date="2018-11-25T21:55:00Z">
                    <w:rPr>
                      <w:lang w:val="en-US"/>
                    </w:rPr>
                  </w:rPrChange>
                </w:rPr>
                <w:delText xml:space="preserve"> và được lưu lại tạm thời trên ứng dụng điện thoại thông qua SharePreferences và Local Storage đối với trang web</w:delText>
              </w:r>
              <w:r w:rsidRPr="00BA3432" w:rsidDel="00C774DC">
                <w:rPr>
                  <w:rPrChange w:id="9527" w:author="phuong vu" w:date="2018-11-25T21:55:00Z">
                    <w:rPr>
                      <w:lang w:val="en-US"/>
                    </w:rPr>
                  </w:rPrChange>
                </w:rPr>
                <w:delText>. Ngược lại, thông báo lỗi.</w:delText>
              </w:r>
              <w:bookmarkStart w:id="9528" w:name="_Toc530658620"/>
              <w:bookmarkStart w:id="9529" w:name="_Toc530662344"/>
              <w:bookmarkStart w:id="9530" w:name="_Toc530662811"/>
              <w:bookmarkEnd w:id="9528"/>
              <w:bookmarkEnd w:id="9529"/>
              <w:bookmarkEnd w:id="9530"/>
            </w:del>
          </w:p>
        </w:tc>
        <w:bookmarkStart w:id="9531" w:name="_Toc530658621"/>
        <w:bookmarkStart w:id="9532" w:name="_Toc530662345"/>
        <w:bookmarkStart w:id="9533" w:name="_Toc530662812"/>
        <w:bookmarkEnd w:id="9531"/>
        <w:bookmarkEnd w:id="9532"/>
        <w:bookmarkEnd w:id="9533"/>
      </w:tr>
      <w:tr w:rsidR="00366807" w:rsidRPr="00BA3432" w:rsidDel="00C774DC" w14:paraId="27315043" w14:textId="2E0B0F1E" w:rsidTr="00A06DD8">
        <w:trPr>
          <w:del w:id="9534" w:author="phuong vu" w:date="2018-11-22T13:51:00Z"/>
        </w:trPr>
        <w:tc>
          <w:tcPr>
            <w:tcW w:w="2425" w:type="dxa"/>
          </w:tcPr>
          <w:p w14:paraId="577B1532" w14:textId="455C5C62" w:rsidR="005E4157" w:rsidRPr="00BA3432" w:rsidDel="00C774DC" w:rsidRDefault="005E4157">
            <w:pPr>
              <w:spacing w:line="276" w:lineRule="auto"/>
              <w:rPr>
                <w:del w:id="9535" w:author="phuong vu" w:date="2018-11-22T13:51:00Z"/>
                <w:b/>
                <w:rPrChange w:id="9536" w:author="phuong vu" w:date="2018-11-25T21:55:00Z">
                  <w:rPr>
                    <w:del w:id="9537" w:author="phuong vu" w:date="2018-11-22T13:51:00Z"/>
                    <w:b/>
                  </w:rPr>
                </w:rPrChange>
              </w:rPr>
            </w:pPr>
            <w:del w:id="9538" w:author="phuong vu" w:date="2018-11-22T13:51:00Z">
              <w:r w:rsidRPr="00BA3432" w:rsidDel="00C774DC">
                <w:rPr>
                  <w:b/>
                  <w:rPrChange w:id="9539" w:author="phuong vu" w:date="2018-11-25T21:55:00Z">
                    <w:rPr>
                      <w:b/>
                    </w:rPr>
                  </w:rPrChange>
                </w:rPr>
                <w:delText>Kết quả</w:delText>
              </w:r>
              <w:bookmarkStart w:id="9540" w:name="_Toc530658622"/>
              <w:bookmarkStart w:id="9541" w:name="_Toc530662346"/>
              <w:bookmarkStart w:id="9542" w:name="_Toc530662813"/>
              <w:bookmarkEnd w:id="9540"/>
              <w:bookmarkEnd w:id="9541"/>
              <w:bookmarkEnd w:id="9542"/>
            </w:del>
          </w:p>
        </w:tc>
        <w:tc>
          <w:tcPr>
            <w:tcW w:w="6686" w:type="dxa"/>
          </w:tcPr>
          <w:p w14:paraId="320C915C" w14:textId="447094D9" w:rsidR="00CE6578" w:rsidRPr="00BA3432" w:rsidDel="00C774DC" w:rsidRDefault="00CE6578">
            <w:pPr>
              <w:spacing w:line="276" w:lineRule="auto"/>
              <w:rPr>
                <w:del w:id="9543" w:author="phuong vu" w:date="2018-11-22T13:51:00Z"/>
                <w:rPrChange w:id="9544" w:author="phuong vu" w:date="2018-11-25T21:55:00Z">
                  <w:rPr>
                    <w:del w:id="9545" w:author="phuong vu" w:date="2018-11-22T13:51:00Z"/>
                    <w:lang w:val="en-US"/>
                  </w:rPr>
                </w:rPrChange>
              </w:rPr>
            </w:pPr>
            <w:del w:id="9546" w:author="phuong vu" w:date="2018-11-22T13:51:00Z">
              <w:r w:rsidRPr="00BA3432" w:rsidDel="00C774DC">
                <w:rPr>
                  <w:rPrChange w:id="9547" w:author="phuong vu" w:date="2018-11-25T21:55: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9548" w:name="_Toc530658623"/>
              <w:bookmarkStart w:id="9549" w:name="_Toc530662347"/>
              <w:bookmarkStart w:id="9550" w:name="_Toc530662814"/>
              <w:bookmarkEnd w:id="9548"/>
              <w:bookmarkEnd w:id="9549"/>
              <w:bookmarkEnd w:id="9550"/>
            </w:del>
          </w:p>
        </w:tc>
        <w:bookmarkStart w:id="9551" w:name="_Toc530658624"/>
        <w:bookmarkStart w:id="9552" w:name="_Toc530662348"/>
        <w:bookmarkStart w:id="9553" w:name="_Toc530662815"/>
        <w:bookmarkEnd w:id="9551"/>
        <w:bookmarkEnd w:id="9552"/>
        <w:bookmarkEnd w:id="9553"/>
      </w:tr>
      <w:tr w:rsidR="00366807" w:rsidRPr="00BA3432" w:rsidDel="00C774DC" w14:paraId="6C1124E8" w14:textId="01BEC85D" w:rsidTr="00A06DD8">
        <w:trPr>
          <w:del w:id="9554" w:author="phuong vu" w:date="2018-11-22T13:51:00Z"/>
        </w:trPr>
        <w:tc>
          <w:tcPr>
            <w:tcW w:w="2425" w:type="dxa"/>
          </w:tcPr>
          <w:p w14:paraId="29E0EC03" w14:textId="01B5CC76" w:rsidR="005E4157" w:rsidRPr="00BA3432" w:rsidDel="00C774DC" w:rsidRDefault="005E4157">
            <w:pPr>
              <w:spacing w:line="276" w:lineRule="auto"/>
              <w:rPr>
                <w:del w:id="9555" w:author="phuong vu" w:date="2018-11-22T13:51:00Z"/>
                <w:b/>
                <w:rPrChange w:id="9556" w:author="phuong vu" w:date="2018-11-25T21:55:00Z">
                  <w:rPr>
                    <w:del w:id="9557" w:author="phuong vu" w:date="2018-11-22T13:51:00Z"/>
                    <w:b/>
                  </w:rPr>
                </w:rPrChange>
              </w:rPr>
            </w:pPr>
            <w:del w:id="9558" w:author="phuong vu" w:date="2018-11-22T13:51:00Z">
              <w:r w:rsidRPr="00BA3432" w:rsidDel="00C774DC">
                <w:rPr>
                  <w:b/>
                  <w:rPrChange w:id="9559" w:author="phuong vu" w:date="2018-11-25T21:55:00Z">
                    <w:rPr>
                      <w:b/>
                    </w:rPr>
                  </w:rPrChange>
                </w:rPr>
                <w:delText>Ghi chú</w:delText>
              </w:r>
              <w:bookmarkStart w:id="9560" w:name="_Toc530658625"/>
              <w:bookmarkStart w:id="9561" w:name="_Toc530662349"/>
              <w:bookmarkStart w:id="9562" w:name="_Toc530662816"/>
              <w:bookmarkEnd w:id="9560"/>
              <w:bookmarkEnd w:id="9561"/>
              <w:bookmarkEnd w:id="9562"/>
            </w:del>
          </w:p>
        </w:tc>
        <w:tc>
          <w:tcPr>
            <w:tcW w:w="6686" w:type="dxa"/>
          </w:tcPr>
          <w:p w14:paraId="53F3333C" w14:textId="1DB061C9" w:rsidR="005E4157" w:rsidRPr="00BA3432" w:rsidDel="00C774DC" w:rsidRDefault="00CE6578">
            <w:pPr>
              <w:keepNext/>
              <w:spacing w:line="276" w:lineRule="auto"/>
              <w:rPr>
                <w:del w:id="9563" w:author="phuong vu" w:date="2018-11-22T13:51:00Z"/>
                <w:rPrChange w:id="9564" w:author="phuong vu" w:date="2018-11-25T21:55:00Z">
                  <w:rPr>
                    <w:del w:id="9565" w:author="phuong vu" w:date="2018-11-22T13:51:00Z"/>
                    <w:lang w:val="en-US"/>
                  </w:rPr>
                </w:rPrChange>
              </w:rPr>
            </w:pPr>
            <w:del w:id="9566" w:author="phuong vu" w:date="2018-11-22T13:51:00Z">
              <w:r w:rsidRPr="00BA3432" w:rsidDel="00C774DC">
                <w:rPr>
                  <w:rPrChange w:id="9567" w:author="phuong vu" w:date="2018-11-25T21:55:00Z">
                    <w:rPr>
                      <w:lang w:val="en-US"/>
                    </w:rPr>
                  </w:rPrChange>
                </w:rPr>
                <w:delText>Các thông tin email và mật khẩu là yêu cầu bắt buộc.</w:delText>
              </w:r>
              <w:bookmarkStart w:id="9568" w:name="_Toc530658626"/>
              <w:bookmarkStart w:id="9569" w:name="_Toc530662350"/>
              <w:bookmarkStart w:id="9570" w:name="_Toc530662817"/>
              <w:bookmarkEnd w:id="9568"/>
              <w:bookmarkEnd w:id="9569"/>
              <w:bookmarkEnd w:id="9570"/>
            </w:del>
          </w:p>
          <w:p w14:paraId="34CB087B" w14:textId="235EAA7A" w:rsidR="00CE6578" w:rsidRPr="00BA3432" w:rsidDel="00C774DC" w:rsidRDefault="00CE6578">
            <w:pPr>
              <w:keepNext/>
              <w:spacing w:line="276" w:lineRule="auto"/>
              <w:rPr>
                <w:del w:id="9571" w:author="phuong vu" w:date="2018-11-22T13:51:00Z"/>
                <w:rPrChange w:id="9572" w:author="phuong vu" w:date="2018-11-25T21:55:00Z">
                  <w:rPr>
                    <w:del w:id="9573" w:author="phuong vu" w:date="2018-11-22T13:51:00Z"/>
                    <w:lang w:val="en-US"/>
                  </w:rPr>
                </w:rPrChange>
              </w:rPr>
            </w:pPr>
            <w:del w:id="9574" w:author="phuong vu" w:date="2018-11-22T13:51:00Z">
              <w:r w:rsidRPr="00BA3432" w:rsidDel="00C774DC">
                <w:rPr>
                  <w:rPrChange w:id="9575" w:author="phuong vu" w:date="2018-11-25T21:55:00Z">
                    <w:rPr>
                      <w:lang w:val="en-US"/>
                    </w:rPr>
                  </w:rPrChange>
                </w:rPr>
                <w:delText xml:space="preserve">Nếu đường truyền mạng lỗi, thì thông báo lỗi cho người dùng. </w:delText>
              </w:r>
              <w:bookmarkStart w:id="9576" w:name="_Toc530658627"/>
              <w:bookmarkStart w:id="9577" w:name="_Toc530662351"/>
              <w:bookmarkStart w:id="9578" w:name="_Toc530662818"/>
              <w:bookmarkEnd w:id="9576"/>
              <w:bookmarkEnd w:id="9577"/>
              <w:bookmarkEnd w:id="9578"/>
            </w:del>
          </w:p>
        </w:tc>
        <w:bookmarkStart w:id="9579" w:name="_Toc530658628"/>
        <w:bookmarkStart w:id="9580" w:name="_Toc530662352"/>
        <w:bookmarkStart w:id="9581" w:name="_Toc530662819"/>
        <w:bookmarkEnd w:id="9579"/>
        <w:bookmarkEnd w:id="9580"/>
        <w:bookmarkEnd w:id="9581"/>
      </w:tr>
    </w:tbl>
    <w:p w14:paraId="2288D8D5" w14:textId="0F195A8D" w:rsidR="005E4157" w:rsidRPr="00BA3432" w:rsidDel="00C774DC" w:rsidRDefault="005E4157">
      <w:pPr>
        <w:spacing w:line="276" w:lineRule="auto"/>
        <w:rPr>
          <w:del w:id="9582" w:author="phuong vu" w:date="2018-11-22T13:51:00Z"/>
          <w:rPrChange w:id="9583" w:author="phuong vu" w:date="2018-11-25T21:55:00Z">
            <w:rPr>
              <w:del w:id="9584" w:author="phuong vu" w:date="2018-11-22T13:51:00Z"/>
              <w:lang w:val="en-US"/>
            </w:rPr>
          </w:rPrChange>
        </w:rPr>
        <w:pPrChange w:id="9585" w:author="phuong vu" w:date="2018-11-23T13:48:00Z">
          <w:pPr/>
        </w:pPrChange>
      </w:pPr>
      <w:bookmarkStart w:id="9586" w:name="_Toc530658629"/>
      <w:bookmarkStart w:id="9587" w:name="_Toc530662353"/>
      <w:bookmarkStart w:id="9588" w:name="_Toc530662820"/>
      <w:bookmarkEnd w:id="9586"/>
      <w:bookmarkEnd w:id="9587"/>
      <w:bookmarkEnd w:id="9588"/>
    </w:p>
    <w:p w14:paraId="6607065C" w14:textId="79A6A146" w:rsidR="00730F28" w:rsidRPr="00BA3432" w:rsidDel="00C774DC" w:rsidRDefault="00730F28">
      <w:pPr>
        <w:pStyle w:val="Heading4"/>
        <w:spacing w:line="276" w:lineRule="auto"/>
        <w:rPr>
          <w:del w:id="9589" w:author="phuong vu" w:date="2018-11-22T13:51:00Z"/>
          <w:rFonts w:cstheme="majorHAnsi"/>
          <w:rPrChange w:id="9590" w:author="phuong vu" w:date="2018-11-25T21:55:00Z">
            <w:rPr>
              <w:del w:id="9591" w:author="phuong vu" w:date="2018-11-22T13:51:00Z"/>
            </w:rPr>
          </w:rPrChange>
        </w:rPr>
        <w:pPrChange w:id="9592" w:author="phuong vu" w:date="2018-11-23T13:48:00Z">
          <w:pPr>
            <w:pStyle w:val="Heading4"/>
          </w:pPr>
        </w:pPrChange>
      </w:pPr>
      <w:del w:id="9593" w:author="phuong vu" w:date="2018-11-22T13:51:00Z">
        <w:r w:rsidRPr="00BA3432" w:rsidDel="00C774DC">
          <w:rPr>
            <w:rFonts w:cstheme="majorHAnsi"/>
            <w:b w:val="0"/>
            <w:iCs w:val="0"/>
            <w:rPrChange w:id="9594" w:author="phuong vu" w:date="2018-11-25T21:55:00Z">
              <w:rPr>
                <w:b w:val="0"/>
                <w:iCs w:val="0"/>
                <w:lang w:val="en-US"/>
              </w:rPr>
            </w:rPrChange>
          </w:rPr>
          <w:delText>Đ</w:delText>
        </w:r>
        <w:r w:rsidRPr="00AD0E2E" w:rsidDel="00C774DC">
          <w:rPr>
            <w:rFonts w:cstheme="majorHAnsi"/>
            <w:b w:val="0"/>
            <w:iCs w:val="0"/>
          </w:rPr>
          <w:delText>ăng xu</w:delText>
        </w:r>
        <w:r w:rsidRPr="00BA3432" w:rsidDel="00C774DC">
          <w:rPr>
            <w:rFonts w:cstheme="majorHAnsi"/>
            <w:b w:val="0"/>
            <w:iCs w:val="0"/>
            <w:rPrChange w:id="9595" w:author="phuong vu" w:date="2018-11-25T21:55:00Z">
              <w:rPr>
                <w:b w:val="0"/>
                <w:iCs w:val="0"/>
              </w:rPr>
            </w:rPrChange>
          </w:rPr>
          <w:delText>ất hệ thống</w:delText>
        </w:r>
        <w:bookmarkStart w:id="9596" w:name="_Toc530658630"/>
        <w:bookmarkStart w:id="9597" w:name="_Toc530662354"/>
        <w:bookmarkStart w:id="9598" w:name="_Toc530662821"/>
        <w:bookmarkEnd w:id="9596"/>
        <w:bookmarkEnd w:id="9597"/>
        <w:bookmarkEnd w:id="9598"/>
      </w:del>
    </w:p>
    <w:tbl>
      <w:tblPr>
        <w:tblStyle w:val="TableGrid"/>
        <w:tblW w:w="0" w:type="auto"/>
        <w:tblLook w:val="04A0" w:firstRow="1" w:lastRow="0" w:firstColumn="1" w:lastColumn="0" w:noHBand="0" w:noVBand="1"/>
      </w:tblPr>
      <w:tblGrid>
        <w:gridCol w:w="2341"/>
        <w:gridCol w:w="6436"/>
      </w:tblGrid>
      <w:tr w:rsidR="00366807" w:rsidRPr="00BA3432" w:rsidDel="00C774DC" w14:paraId="16538079" w14:textId="6B54D291" w:rsidTr="00A06DD8">
        <w:trPr>
          <w:del w:id="9599" w:author="phuong vu" w:date="2018-11-22T13:51:00Z"/>
        </w:trPr>
        <w:tc>
          <w:tcPr>
            <w:tcW w:w="2425" w:type="dxa"/>
          </w:tcPr>
          <w:p w14:paraId="48AAB748" w14:textId="158D9F86" w:rsidR="00366807" w:rsidRPr="00BA3432" w:rsidDel="00C774DC" w:rsidRDefault="00366807">
            <w:pPr>
              <w:spacing w:line="276" w:lineRule="auto"/>
              <w:rPr>
                <w:del w:id="9600" w:author="phuong vu" w:date="2018-11-22T13:51:00Z"/>
                <w:b/>
                <w:rPrChange w:id="9601" w:author="phuong vu" w:date="2018-11-25T21:55:00Z">
                  <w:rPr>
                    <w:del w:id="9602" w:author="phuong vu" w:date="2018-11-22T13:51:00Z"/>
                    <w:b/>
                  </w:rPr>
                </w:rPrChange>
              </w:rPr>
            </w:pPr>
            <w:del w:id="9603" w:author="phuong vu" w:date="2018-11-22T13:51:00Z">
              <w:r w:rsidRPr="00BA3432" w:rsidDel="00C774DC">
                <w:rPr>
                  <w:b/>
                  <w:rPrChange w:id="9604" w:author="phuong vu" w:date="2018-11-25T21:55:00Z">
                    <w:rPr>
                      <w:b/>
                    </w:rPr>
                  </w:rPrChange>
                </w:rPr>
                <w:delText>Mã yêu cầu</w:delText>
              </w:r>
              <w:bookmarkStart w:id="9605" w:name="_Toc530658631"/>
              <w:bookmarkStart w:id="9606" w:name="_Toc530662355"/>
              <w:bookmarkStart w:id="9607" w:name="_Toc530662822"/>
              <w:bookmarkEnd w:id="9605"/>
              <w:bookmarkEnd w:id="9606"/>
              <w:bookmarkEnd w:id="9607"/>
            </w:del>
          </w:p>
        </w:tc>
        <w:tc>
          <w:tcPr>
            <w:tcW w:w="6686" w:type="dxa"/>
          </w:tcPr>
          <w:p w14:paraId="58462703" w14:textId="71C9F1F9" w:rsidR="00366807" w:rsidRPr="00BA3432" w:rsidDel="00C774DC" w:rsidRDefault="00366807">
            <w:pPr>
              <w:spacing w:line="276" w:lineRule="auto"/>
              <w:rPr>
                <w:del w:id="9608" w:author="phuong vu" w:date="2018-11-22T13:51:00Z"/>
                <w:rPrChange w:id="9609" w:author="phuong vu" w:date="2018-11-25T21:55:00Z">
                  <w:rPr>
                    <w:del w:id="9610" w:author="phuong vu" w:date="2018-11-22T13:51:00Z"/>
                    <w:lang w:val="en-US"/>
                  </w:rPr>
                </w:rPrChange>
              </w:rPr>
            </w:pPr>
            <w:del w:id="9611" w:author="phuong vu" w:date="2018-11-22T13:51:00Z">
              <w:r w:rsidRPr="00BA3432" w:rsidDel="00C774DC">
                <w:rPr>
                  <w:rPrChange w:id="9612" w:author="phuong vu" w:date="2018-11-25T21:55:00Z">
                    <w:rPr>
                      <w:lang w:val="en-US"/>
                    </w:rPr>
                  </w:rPrChange>
                </w:rPr>
                <w:delText>GU_09</w:delText>
              </w:r>
              <w:bookmarkStart w:id="9613" w:name="_Toc530658632"/>
              <w:bookmarkStart w:id="9614" w:name="_Toc530662356"/>
              <w:bookmarkStart w:id="9615" w:name="_Toc530662823"/>
              <w:bookmarkEnd w:id="9613"/>
              <w:bookmarkEnd w:id="9614"/>
              <w:bookmarkEnd w:id="9615"/>
            </w:del>
          </w:p>
        </w:tc>
        <w:bookmarkStart w:id="9616" w:name="_Toc530658633"/>
        <w:bookmarkStart w:id="9617" w:name="_Toc530662357"/>
        <w:bookmarkStart w:id="9618" w:name="_Toc530662824"/>
        <w:bookmarkEnd w:id="9616"/>
        <w:bookmarkEnd w:id="9617"/>
        <w:bookmarkEnd w:id="9618"/>
      </w:tr>
      <w:tr w:rsidR="00366807" w:rsidRPr="00BA3432" w:rsidDel="00C774DC" w14:paraId="74A63A5C" w14:textId="5F9F245E" w:rsidTr="00A06DD8">
        <w:trPr>
          <w:del w:id="9619" w:author="phuong vu" w:date="2018-11-22T13:51:00Z"/>
        </w:trPr>
        <w:tc>
          <w:tcPr>
            <w:tcW w:w="2425" w:type="dxa"/>
          </w:tcPr>
          <w:p w14:paraId="1C746864" w14:textId="64027C27" w:rsidR="00366807" w:rsidRPr="00BA3432" w:rsidDel="00C774DC" w:rsidRDefault="00366807">
            <w:pPr>
              <w:spacing w:line="276" w:lineRule="auto"/>
              <w:rPr>
                <w:del w:id="9620" w:author="phuong vu" w:date="2018-11-22T13:51:00Z"/>
                <w:b/>
                <w:rPrChange w:id="9621" w:author="phuong vu" w:date="2018-11-25T21:55:00Z">
                  <w:rPr>
                    <w:del w:id="9622" w:author="phuong vu" w:date="2018-11-22T13:51:00Z"/>
                    <w:b/>
                  </w:rPr>
                </w:rPrChange>
              </w:rPr>
            </w:pPr>
            <w:del w:id="9623" w:author="phuong vu" w:date="2018-11-22T13:51:00Z">
              <w:r w:rsidRPr="00BA3432" w:rsidDel="00C774DC">
                <w:rPr>
                  <w:b/>
                  <w:rPrChange w:id="9624" w:author="phuong vu" w:date="2018-11-25T21:55:00Z">
                    <w:rPr>
                      <w:b/>
                    </w:rPr>
                  </w:rPrChange>
                </w:rPr>
                <w:delText>Tên chức năng</w:delText>
              </w:r>
              <w:bookmarkStart w:id="9625" w:name="_Toc530658634"/>
              <w:bookmarkStart w:id="9626" w:name="_Toc530662358"/>
              <w:bookmarkStart w:id="9627" w:name="_Toc530662825"/>
              <w:bookmarkEnd w:id="9625"/>
              <w:bookmarkEnd w:id="9626"/>
              <w:bookmarkEnd w:id="9627"/>
            </w:del>
          </w:p>
        </w:tc>
        <w:tc>
          <w:tcPr>
            <w:tcW w:w="6686" w:type="dxa"/>
          </w:tcPr>
          <w:p w14:paraId="38D59447" w14:textId="191F44CD" w:rsidR="00366807" w:rsidRPr="00BA3432" w:rsidDel="00C774DC" w:rsidRDefault="00366807">
            <w:pPr>
              <w:spacing w:line="276" w:lineRule="auto"/>
              <w:rPr>
                <w:del w:id="9628" w:author="phuong vu" w:date="2018-11-22T13:51:00Z"/>
                <w:rPrChange w:id="9629" w:author="phuong vu" w:date="2018-11-25T21:55:00Z">
                  <w:rPr>
                    <w:del w:id="9630" w:author="phuong vu" w:date="2018-11-22T13:51:00Z"/>
                    <w:lang w:val="en-US"/>
                  </w:rPr>
                </w:rPrChange>
              </w:rPr>
            </w:pPr>
            <w:del w:id="9631" w:author="phuong vu" w:date="2018-11-22T13:51:00Z">
              <w:r w:rsidRPr="00BA3432" w:rsidDel="00C774DC">
                <w:rPr>
                  <w:rPrChange w:id="9632" w:author="phuong vu" w:date="2018-11-25T21:55:00Z">
                    <w:rPr>
                      <w:lang w:val="en-US"/>
                    </w:rPr>
                  </w:rPrChange>
                </w:rPr>
                <w:delText>Đăng xuất hệ thống</w:delText>
              </w:r>
              <w:bookmarkStart w:id="9633" w:name="_Toc530658635"/>
              <w:bookmarkStart w:id="9634" w:name="_Toc530662359"/>
              <w:bookmarkStart w:id="9635" w:name="_Toc530662826"/>
              <w:bookmarkEnd w:id="9633"/>
              <w:bookmarkEnd w:id="9634"/>
              <w:bookmarkEnd w:id="9635"/>
            </w:del>
          </w:p>
        </w:tc>
        <w:bookmarkStart w:id="9636" w:name="_Toc530658636"/>
        <w:bookmarkStart w:id="9637" w:name="_Toc530662360"/>
        <w:bookmarkStart w:id="9638" w:name="_Toc530662827"/>
        <w:bookmarkEnd w:id="9636"/>
        <w:bookmarkEnd w:id="9637"/>
        <w:bookmarkEnd w:id="9638"/>
      </w:tr>
      <w:tr w:rsidR="00366807" w:rsidRPr="00BA3432" w:rsidDel="00C774DC" w14:paraId="71518FF7" w14:textId="540052A1" w:rsidTr="00A06DD8">
        <w:trPr>
          <w:del w:id="9639" w:author="phuong vu" w:date="2018-11-22T13:51:00Z"/>
        </w:trPr>
        <w:tc>
          <w:tcPr>
            <w:tcW w:w="2425" w:type="dxa"/>
          </w:tcPr>
          <w:p w14:paraId="2819E212" w14:textId="6311B494" w:rsidR="00366807" w:rsidRPr="00BA3432" w:rsidDel="00C774DC" w:rsidRDefault="00366807">
            <w:pPr>
              <w:spacing w:line="276" w:lineRule="auto"/>
              <w:rPr>
                <w:del w:id="9640" w:author="phuong vu" w:date="2018-11-22T13:51:00Z"/>
                <w:b/>
                <w:rPrChange w:id="9641" w:author="phuong vu" w:date="2018-11-25T21:55:00Z">
                  <w:rPr>
                    <w:del w:id="9642" w:author="phuong vu" w:date="2018-11-22T13:51:00Z"/>
                    <w:b/>
                  </w:rPr>
                </w:rPrChange>
              </w:rPr>
            </w:pPr>
            <w:del w:id="9643" w:author="phuong vu" w:date="2018-11-22T13:51:00Z">
              <w:r w:rsidRPr="00BA3432" w:rsidDel="00C774DC">
                <w:rPr>
                  <w:b/>
                  <w:rPrChange w:id="9644" w:author="phuong vu" w:date="2018-11-25T21:55:00Z">
                    <w:rPr>
                      <w:b/>
                    </w:rPr>
                  </w:rPrChange>
                </w:rPr>
                <w:delText>Đối tượng sử dụng</w:delText>
              </w:r>
              <w:bookmarkStart w:id="9645" w:name="_Toc530658637"/>
              <w:bookmarkStart w:id="9646" w:name="_Toc530662361"/>
              <w:bookmarkStart w:id="9647" w:name="_Toc530662828"/>
              <w:bookmarkEnd w:id="9645"/>
              <w:bookmarkEnd w:id="9646"/>
              <w:bookmarkEnd w:id="9647"/>
            </w:del>
          </w:p>
        </w:tc>
        <w:tc>
          <w:tcPr>
            <w:tcW w:w="6686" w:type="dxa"/>
          </w:tcPr>
          <w:p w14:paraId="04028FC1" w14:textId="2A7134B8" w:rsidR="00366807" w:rsidRPr="00BA3432" w:rsidDel="00C774DC" w:rsidRDefault="00366807">
            <w:pPr>
              <w:spacing w:line="276" w:lineRule="auto"/>
              <w:rPr>
                <w:del w:id="9648" w:author="phuong vu" w:date="2018-11-22T13:51:00Z"/>
                <w:rPrChange w:id="9649" w:author="phuong vu" w:date="2018-11-25T21:55:00Z">
                  <w:rPr>
                    <w:del w:id="9650" w:author="phuong vu" w:date="2018-11-22T13:51:00Z"/>
                    <w:lang w:val="en-US"/>
                  </w:rPr>
                </w:rPrChange>
              </w:rPr>
            </w:pPr>
            <w:del w:id="9651" w:author="phuong vu" w:date="2018-11-22T13:51:00Z">
              <w:r w:rsidRPr="00BA3432" w:rsidDel="00C774DC">
                <w:rPr>
                  <w:rPrChange w:id="9652" w:author="phuong vu" w:date="2018-11-25T21:55:00Z">
                    <w:rPr>
                      <w:lang w:val="en-US"/>
                    </w:rPr>
                  </w:rPrChange>
                </w:rPr>
                <w:delText>Nhân viên cửa hàng, khách hàng</w:delText>
              </w:r>
              <w:bookmarkStart w:id="9653" w:name="_Toc530658638"/>
              <w:bookmarkStart w:id="9654" w:name="_Toc530662362"/>
              <w:bookmarkStart w:id="9655" w:name="_Toc530662829"/>
              <w:bookmarkEnd w:id="9653"/>
              <w:bookmarkEnd w:id="9654"/>
              <w:bookmarkEnd w:id="9655"/>
            </w:del>
          </w:p>
        </w:tc>
        <w:bookmarkStart w:id="9656" w:name="_Toc530658639"/>
        <w:bookmarkStart w:id="9657" w:name="_Toc530662363"/>
        <w:bookmarkStart w:id="9658" w:name="_Toc530662830"/>
        <w:bookmarkEnd w:id="9656"/>
        <w:bookmarkEnd w:id="9657"/>
        <w:bookmarkEnd w:id="9658"/>
      </w:tr>
      <w:tr w:rsidR="00366807" w:rsidRPr="00BA3432" w:rsidDel="00C774DC" w14:paraId="3A53F953" w14:textId="246229A6" w:rsidTr="00A06DD8">
        <w:trPr>
          <w:del w:id="9659" w:author="phuong vu" w:date="2018-11-22T13:51:00Z"/>
        </w:trPr>
        <w:tc>
          <w:tcPr>
            <w:tcW w:w="2425" w:type="dxa"/>
          </w:tcPr>
          <w:p w14:paraId="610CE10D" w14:textId="3D9A6119" w:rsidR="00366807" w:rsidRPr="00BA3432" w:rsidDel="00C774DC" w:rsidRDefault="00366807">
            <w:pPr>
              <w:spacing w:line="276" w:lineRule="auto"/>
              <w:rPr>
                <w:del w:id="9660" w:author="phuong vu" w:date="2018-11-22T13:51:00Z"/>
                <w:b/>
                <w:rPrChange w:id="9661" w:author="phuong vu" w:date="2018-11-25T21:55:00Z">
                  <w:rPr>
                    <w:del w:id="9662" w:author="phuong vu" w:date="2018-11-22T13:51:00Z"/>
                    <w:b/>
                  </w:rPr>
                </w:rPrChange>
              </w:rPr>
            </w:pPr>
            <w:del w:id="9663" w:author="phuong vu" w:date="2018-11-22T13:51:00Z">
              <w:r w:rsidRPr="00BA3432" w:rsidDel="00C774DC">
                <w:rPr>
                  <w:b/>
                  <w:rPrChange w:id="9664" w:author="phuong vu" w:date="2018-11-25T21:55:00Z">
                    <w:rPr>
                      <w:b/>
                    </w:rPr>
                  </w:rPrChange>
                </w:rPr>
                <w:delText>Tiền điều kiện</w:delText>
              </w:r>
              <w:bookmarkStart w:id="9665" w:name="_Toc530658640"/>
              <w:bookmarkStart w:id="9666" w:name="_Toc530662364"/>
              <w:bookmarkStart w:id="9667" w:name="_Toc530662831"/>
              <w:bookmarkEnd w:id="9665"/>
              <w:bookmarkEnd w:id="9666"/>
              <w:bookmarkEnd w:id="9667"/>
            </w:del>
          </w:p>
        </w:tc>
        <w:tc>
          <w:tcPr>
            <w:tcW w:w="6686" w:type="dxa"/>
          </w:tcPr>
          <w:p w14:paraId="4622A656" w14:textId="298D14C2" w:rsidR="00366807" w:rsidRPr="00BA3432" w:rsidDel="00C774DC" w:rsidRDefault="00366807">
            <w:pPr>
              <w:spacing w:line="276" w:lineRule="auto"/>
              <w:rPr>
                <w:del w:id="9668" w:author="phuong vu" w:date="2018-11-22T13:51:00Z"/>
                <w:rPrChange w:id="9669" w:author="phuong vu" w:date="2018-11-25T21:55:00Z">
                  <w:rPr>
                    <w:del w:id="9670" w:author="phuong vu" w:date="2018-11-22T13:51:00Z"/>
                    <w:lang w:val="en-US"/>
                  </w:rPr>
                </w:rPrChange>
              </w:rPr>
            </w:pPr>
            <w:del w:id="9671" w:author="phuong vu" w:date="2018-11-22T13:51:00Z">
              <w:r w:rsidRPr="00BA3432" w:rsidDel="00C774DC">
                <w:rPr>
                  <w:rPrChange w:id="9672" w:author="phuong vu" w:date="2018-11-25T21:55:00Z">
                    <w:rPr>
                      <w:lang w:val="en-US"/>
                    </w:rPr>
                  </w:rPrChange>
                </w:rPr>
                <w:delText xml:space="preserve">Truy cập được trang web quản lí đối với nhân viên cửa hàng và ứng dụng điện thoại đối với khách hàng và </w:delText>
              </w:r>
              <w:r w:rsidR="009B0E96" w:rsidRPr="00BA3432" w:rsidDel="00C774DC">
                <w:rPr>
                  <w:rPrChange w:id="9673" w:author="phuong vu" w:date="2018-11-25T21:55:00Z">
                    <w:rPr>
                      <w:lang w:val="en-US"/>
                    </w:rPr>
                  </w:rPrChange>
                </w:rPr>
                <w:delText>đăng nhập</w:delText>
              </w:r>
              <w:r w:rsidRPr="00BA3432" w:rsidDel="00C774DC">
                <w:rPr>
                  <w:rPrChange w:id="9674" w:author="phuong vu" w:date="2018-11-25T21:55:00Z">
                    <w:rPr>
                      <w:lang w:val="en-US"/>
                    </w:rPr>
                  </w:rPrChange>
                </w:rPr>
                <w:delText xml:space="preserve"> thành công</w:delText>
              </w:r>
              <w:bookmarkStart w:id="9675" w:name="_Toc530658641"/>
              <w:bookmarkStart w:id="9676" w:name="_Toc530662365"/>
              <w:bookmarkStart w:id="9677" w:name="_Toc530662832"/>
              <w:bookmarkEnd w:id="9675"/>
              <w:bookmarkEnd w:id="9676"/>
              <w:bookmarkEnd w:id="9677"/>
            </w:del>
          </w:p>
        </w:tc>
        <w:bookmarkStart w:id="9678" w:name="_Toc530658642"/>
        <w:bookmarkStart w:id="9679" w:name="_Toc530662366"/>
        <w:bookmarkStart w:id="9680" w:name="_Toc530662833"/>
        <w:bookmarkEnd w:id="9678"/>
        <w:bookmarkEnd w:id="9679"/>
        <w:bookmarkEnd w:id="9680"/>
      </w:tr>
      <w:tr w:rsidR="00366807" w:rsidRPr="00BA3432" w:rsidDel="00C774DC" w14:paraId="6BE7B29E" w14:textId="068CC2B3" w:rsidTr="00A06DD8">
        <w:trPr>
          <w:del w:id="9681" w:author="phuong vu" w:date="2018-11-22T13:51:00Z"/>
        </w:trPr>
        <w:tc>
          <w:tcPr>
            <w:tcW w:w="2425" w:type="dxa"/>
          </w:tcPr>
          <w:p w14:paraId="4290B4F3" w14:textId="52A377FC" w:rsidR="00366807" w:rsidRPr="00BA3432" w:rsidDel="00C774DC" w:rsidRDefault="00366807">
            <w:pPr>
              <w:spacing w:line="276" w:lineRule="auto"/>
              <w:rPr>
                <w:del w:id="9682" w:author="phuong vu" w:date="2018-11-22T13:51:00Z"/>
                <w:b/>
                <w:rPrChange w:id="9683" w:author="phuong vu" w:date="2018-11-25T21:55:00Z">
                  <w:rPr>
                    <w:del w:id="9684" w:author="phuong vu" w:date="2018-11-22T13:51:00Z"/>
                    <w:b/>
                  </w:rPr>
                </w:rPrChange>
              </w:rPr>
            </w:pPr>
            <w:del w:id="9685" w:author="phuong vu" w:date="2018-11-22T13:51:00Z">
              <w:r w:rsidRPr="00BA3432" w:rsidDel="00C774DC">
                <w:rPr>
                  <w:b/>
                  <w:rPrChange w:id="9686" w:author="phuong vu" w:date="2018-11-25T21:55:00Z">
                    <w:rPr>
                      <w:b/>
                    </w:rPr>
                  </w:rPrChange>
                </w:rPr>
                <w:delText>Cách xử lí</w:delText>
              </w:r>
              <w:bookmarkStart w:id="9687" w:name="_Toc530658643"/>
              <w:bookmarkStart w:id="9688" w:name="_Toc530662367"/>
              <w:bookmarkStart w:id="9689" w:name="_Toc530662834"/>
              <w:bookmarkEnd w:id="9687"/>
              <w:bookmarkEnd w:id="9688"/>
              <w:bookmarkEnd w:id="9689"/>
            </w:del>
          </w:p>
        </w:tc>
        <w:tc>
          <w:tcPr>
            <w:tcW w:w="6686" w:type="dxa"/>
          </w:tcPr>
          <w:p w14:paraId="447AB946" w14:textId="2784697B" w:rsidR="00366807" w:rsidRPr="00BA3432" w:rsidDel="00C774DC" w:rsidRDefault="00366807">
            <w:pPr>
              <w:spacing w:line="276" w:lineRule="auto"/>
              <w:rPr>
                <w:del w:id="9690" w:author="phuong vu" w:date="2018-11-22T13:51:00Z"/>
                <w:rPrChange w:id="9691" w:author="phuong vu" w:date="2018-11-25T21:55:00Z">
                  <w:rPr>
                    <w:del w:id="9692" w:author="phuong vu" w:date="2018-11-22T13:51:00Z"/>
                    <w:lang w:val="en-US"/>
                  </w:rPr>
                </w:rPrChange>
              </w:rPr>
            </w:pPr>
            <w:del w:id="9693" w:author="phuong vu" w:date="2018-11-22T13:51:00Z">
              <w:r w:rsidRPr="00BA3432" w:rsidDel="00C774DC">
                <w:rPr>
                  <w:rPrChange w:id="9694" w:author="phuong vu" w:date="2018-11-25T21:55:00Z">
                    <w:rPr>
                      <w:lang w:val="en-US"/>
                    </w:rPr>
                  </w:rPrChange>
                </w:rPr>
                <w:delText>Bước 1: Click vào Đăng xuất ở góc phải trên đối với trang web và Tài khoản -&gt; Đăng xuất đối với ứng dụng điện thoại</w:delText>
              </w:r>
              <w:bookmarkStart w:id="9695" w:name="_Toc530658644"/>
              <w:bookmarkStart w:id="9696" w:name="_Toc530662368"/>
              <w:bookmarkStart w:id="9697" w:name="_Toc530662835"/>
              <w:bookmarkEnd w:id="9695"/>
              <w:bookmarkEnd w:id="9696"/>
              <w:bookmarkEnd w:id="9697"/>
            </w:del>
          </w:p>
          <w:p w14:paraId="4178C9BC" w14:textId="14BE1823" w:rsidR="00D04C7C" w:rsidRPr="00BA3432" w:rsidDel="00C774DC" w:rsidRDefault="00366807">
            <w:pPr>
              <w:spacing w:line="276" w:lineRule="auto"/>
              <w:rPr>
                <w:del w:id="9698" w:author="phuong vu" w:date="2018-11-22T13:51:00Z"/>
                <w:rPrChange w:id="9699" w:author="phuong vu" w:date="2018-11-25T21:55:00Z">
                  <w:rPr>
                    <w:del w:id="9700" w:author="phuong vu" w:date="2018-11-22T13:51:00Z"/>
                    <w:lang w:val="en-US"/>
                  </w:rPr>
                </w:rPrChange>
              </w:rPr>
            </w:pPr>
            <w:del w:id="9701" w:author="phuong vu" w:date="2018-11-22T13:51:00Z">
              <w:r w:rsidRPr="00BA3432" w:rsidDel="00C774DC">
                <w:rPr>
                  <w:rPrChange w:id="9702" w:author="phuong vu" w:date="2018-11-25T21:55:00Z">
                    <w:rPr>
                      <w:lang w:val="en-US"/>
                    </w:rPr>
                  </w:rPrChange>
                </w:rPr>
                <w:delText xml:space="preserve">Bước 2: Ứng dụng cũng như trang web sẽ xóa toàn bộ thông tin để </w:delText>
              </w:r>
              <w:r w:rsidR="009B0E96" w:rsidRPr="00BA3432" w:rsidDel="00C774DC">
                <w:rPr>
                  <w:rPrChange w:id="9703" w:author="phuong vu" w:date="2018-11-25T21:55:00Z">
                    <w:rPr>
                      <w:lang w:val="en-US"/>
                    </w:rPr>
                  </w:rPrChange>
                </w:rPr>
                <w:delText>đăng nhập</w:delText>
              </w:r>
              <w:r w:rsidRPr="00BA3432" w:rsidDel="00C774DC">
                <w:rPr>
                  <w:rPrChange w:id="9704" w:author="phuong vu" w:date="2018-11-25T21:55:00Z">
                    <w:rPr>
                      <w:lang w:val="en-US"/>
                    </w:rPr>
                  </w:rPrChange>
                </w:rPr>
                <w:delText xml:space="preserve"> và thông tin lưu tạm thời ra khỏi SharePreferences</w:delText>
              </w:r>
              <w:r w:rsidR="00D04C7C" w:rsidRPr="00BA3432" w:rsidDel="00C774DC">
                <w:rPr>
                  <w:rPrChange w:id="9705" w:author="phuong vu" w:date="2018-11-25T21:55:00Z">
                    <w:rPr>
                      <w:lang w:val="en-US"/>
                    </w:rPr>
                  </w:rPrChange>
                </w:rPr>
                <w:delText>, Local Storage.</w:delText>
              </w:r>
              <w:bookmarkStart w:id="9706" w:name="_Toc530658645"/>
              <w:bookmarkStart w:id="9707" w:name="_Toc530662369"/>
              <w:bookmarkStart w:id="9708" w:name="_Toc530662836"/>
              <w:bookmarkEnd w:id="9706"/>
              <w:bookmarkEnd w:id="9707"/>
              <w:bookmarkEnd w:id="9708"/>
            </w:del>
          </w:p>
          <w:p w14:paraId="519F6B64" w14:textId="6746147C" w:rsidR="00366807" w:rsidRPr="00BA3432" w:rsidDel="00C774DC" w:rsidRDefault="00366807">
            <w:pPr>
              <w:spacing w:line="276" w:lineRule="auto"/>
              <w:rPr>
                <w:del w:id="9709" w:author="phuong vu" w:date="2018-11-22T13:51:00Z"/>
                <w:rPrChange w:id="9710" w:author="phuong vu" w:date="2018-11-25T21:55:00Z">
                  <w:rPr>
                    <w:del w:id="9711" w:author="phuong vu" w:date="2018-11-22T13:51:00Z"/>
                    <w:lang w:val="en-US"/>
                  </w:rPr>
                </w:rPrChange>
              </w:rPr>
            </w:pPr>
            <w:del w:id="9712" w:author="phuong vu" w:date="2018-11-22T13:51:00Z">
              <w:r w:rsidRPr="00BA3432" w:rsidDel="00C774DC">
                <w:rPr>
                  <w:rPrChange w:id="9713" w:author="phuong vu" w:date="2018-11-25T21:55:00Z">
                    <w:rPr>
                      <w:lang w:val="en-US"/>
                    </w:rPr>
                  </w:rPrChange>
                </w:rPr>
                <w:delText>Bước 3:</w:delText>
              </w:r>
              <w:r w:rsidR="00D04C7C" w:rsidRPr="00BA3432" w:rsidDel="00C774DC">
                <w:rPr>
                  <w:rPrChange w:id="9714" w:author="phuong vu" w:date="2018-11-25T21:55:00Z">
                    <w:rPr>
                      <w:lang w:val="en-US"/>
                    </w:rPr>
                  </w:rPrChange>
                </w:rPr>
                <w:delText xml:space="preserve"> Tự động chuyển về trang đăng nhập</w:delText>
              </w:r>
              <w:r w:rsidRPr="00BA3432" w:rsidDel="00C774DC">
                <w:rPr>
                  <w:rPrChange w:id="9715" w:author="phuong vu" w:date="2018-11-25T21:55:00Z">
                    <w:rPr>
                      <w:lang w:val="en-US"/>
                    </w:rPr>
                  </w:rPrChange>
                </w:rPr>
                <w:delText>.</w:delText>
              </w:r>
              <w:bookmarkStart w:id="9716" w:name="_Toc530658646"/>
              <w:bookmarkStart w:id="9717" w:name="_Toc530662370"/>
              <w:bookmarkStart w:id="9718" w:name="_Toc530662837"/>
              <w:bookmarkEnd w:id="9716"/>
              <w:bookmarkEnd w:id="9717"/>
              <w:bookmarkEnd w:id="9718"/>
            </w:del>
          </w:p>
        </w:tc>
        <w:bookmarkStart w:id="9719" w:name="_Toc530658647"/>
        <w:bookmarkStart w:id="9720" w:name="_Toc530662371"/>
        <w:bookmarkStart w:id="9721" w:name="_Toc530662838"/>
        <w:bookmarkEnd w:id="9719"/>
        <w:bookmarkEnd w:id="9720"/>
        <w:bookmarkEnd w:id="9721"/>
      </w:tr>
      <w:tr w:rsidR="00366807" w:rsidRPr="00BA3432" w:rsidDel="00C774DC" w14:paraId="5D8BB68B" w14:textId="621644B7" w:rsidTr="00A06DD8">
        <w:trPr>
          <w:del w:id="9722" w:author="phuong vu" w:date="2018-11-22T13:51:00Z"/>
        </w:trPr>
        <w:tc>
          <w:tcPr>
            <w:tcW w:w="2425" w:type="dxa"/>
          </w:tcPr>
          <w:p w14:paraId="32BC48B1" w14:textId="268F6A6B" w:rsidR="00366807" w:rsidRPr="00BA3432" w:rsidDel="00C774DC" w:rsidRDefault="00366807">
            <w:pPr>
              <w:spacing w:line="276" w:lineRule="auto"/>
              <w:rPr>
                <w:del w:id="9723" w:author="phuong vu" w:date="2018-11-22T13:51:00Z"/>
                <w:b/>
                <w:rPrChange w:id="9724" w:author="phuong vu" w:date="2018-11-25T21:55:00Z">
                  <w:rPr>
                    <w:del w:id="9725" w:author="phuong vu" w:date="2018-11-22T13:51:00Z"/>
                    <w:b/>
                  </w:rPr>
                </w:rPrChange>
              </w:rPr>
            </w:pPr>
            <w:del w:id="9726" w:author="phuong vu" w:date="2018-11-22T13:51:00Z">
              <w:r w:rsidRPr="00BA3432" w:rsidDel="00C774DC">
                <w:rPr>
                  <w:b/>
                  <w:rPrChange w:id="9727" w:author="phuong vu" w:date="2018-11-25T21:55:00Z">
                    <w:rPr>
                      <w:b/>
                    </w:rPr>
                  </w:rPrChange>
                </w:rPr>
                <w:delText>Kết quả</w:delText>
              </w:r>
              <w:bookmarkStart w:id="9728" w:name="_Toc530658648"/>
              <w:bookmarkStart w:id="9729" w:name="_Toc530662372"/>
              <w:bookmarkStart w:id="9730" w:name="_Toc530662839"/>
              <w:bookmarkEnd w:id="9728"/>
              <w:bookmarkEnd w:id="9729"/>
              <w:bookmarkEnd w:id="9730"/>
            </w:del>
          </w:p>
        </w:tc>
        <w:tc>
          <w:tcPr>
            <w:tcW w:w="6686" w:type="dxa"/>
          </w:tcPr>
          <w:p w14:paraId="7C3D7A5A" w14:textId="5FF200D1" w:rsidR="00366807" w:rsidRPr="00BA3432" w:rsidDel="00C774DC" w:rsidRDefault="00D04C7C">
            <w:pPr>
              <w:spacing w:line="276" w:lineRule="auto"/>
              <w:rPr>
                <w:del w:id="9731" w:author="phuong vu" w:date="2018-11-22T13:51:00Z"/>
                <w:rPrChange w:id="9732" w:author="phuong vu" w:date="2018-11-25T21:55:00Z">
                  <w:rPr>
                    <w:del w:id="9733" w:author="phuong vu" w:date="2018-11-22T13:51:00Z"/>
                    <w:lang w:val="en-US"/>
                  </w:rPr>
                </w:rPrChange>
              </w:rPr>
            </w:pPr>
            <w:del w:id="9734" w:author="phuong vu" w:date="2018-11-22T13:51:00Z">
              <w:r w:rsidRPr="00BA3432" w:rsidDel="00C774DC">
                <w:rPr>
                  <w:rPrChange w:id="9735" w:author="phuong vu" w:date="2018-11-25T21:55:00Z">
                    <w:rPr>
                      <w:lang w:val="en-US"/>
                    </w:rPr>
                  </w:rPrChange>
                </w:rPr>
                <w:delText>Người dùng quay lại trang đ</w:delText>
              </w:r>
              <w:r w:rsidR="00155CEA" w:rsidRPr="00BA3432" w:rsidDel="00C774DC">
                <w:rPr>
                  <w:rPrChange w:id="9736" w:author="phuong vu" w:date="2018-11-25T21:55:00Z">
                    <w:rPr>
                      <w:lang w:val="en-US"/>
                    </w:rPr>
                  </w:rPrChange>
                </w:rPr>
                <w:delText>ă</w:delText>
              </w:r>
              <w:r w:rsidRPr="00BA3432" w:rsidDel="00C774DC">
                <w:rPr>
                  <w:rPrChange w:id="9737" w:author="phuong vu" w:date="2018-11-25T21:55:00Z">
                    <w:rPr>
                      <w:lang w:val="en-US"/>
                    </w:rPr>
                  </w:rPrChange>
                </w:rPr>
                <w:delText>ng nhập</w:delText>
              </w:r>
              <w:bookmarkStart w:id="9738" w:name="_Toc530658649"/>
              <w:bookmarkStart w:id="9739" w:name="_Toc530662373"/>
              <w:bookmarkStart w:id="9740" w:name="_Toc530662840"/>
              <w:bookmarkEnd w:id="9738"/>
              <w:bookmarkEnd w:id="9739"/>
              <w:bookmarkEnd w:id="9740"/>
            </w:del>
          </w:p>
        </w:tc>
        <w:bookmarkStart w:id="9741" w:name="_Toc530658650"/>
        <w:bookmarkStart w:id="9742" w:name="_Toc530662374"/>
        <w:bookmarkStart w:id="9743" w:name="_Toc530662841"/>
        <w:bookmarkEnd w:id="9741"/>
        <w:bookmarkEnd w:id="9742"/>
        <w:bookmarkEnd w:id="9743"/>
      </w:tr>
      <w:tr w:rsidR="00366807" w:rsidRPr="00BA3432" w:rsidDel="00C774DC" w14:paraId="3BDDF7F4" w14:textId="404DBB81" w:rsidTr="00A06DD8">
        <w:trPr>
          <w:del w:id="9744" w:author="phuong vu" w:date="2018-11-22T13:51:00Z"/>
        </w:trPr>
        <w:tc>
          <w:tcPr>
            <w:tcW w:w="2425" w:type="dxa"/>
          </w:tcPr>
          <w:p w14:paraId="53E6E968" w14:textId="24605B5B" w:rsidR="00366807" w:rsidRPr="00BA3432" w:rsidDel="00C774DC" w:rsidRDefault="00366807">
            <w:pPr>
              <w:spacing w:line="276" w:lineRule="auto"/>
              <w:rPr>
                <w:del w:id="9745" w:author="phuong vu" w:date="2018-11-22T13:51:00Z"/>
                <w:b/>
                <w:rPrChange w:id="9746" w:author="phuong vu" w:date="2018-11-25T21:55:00Z">
                  <w:rPr>
                    <w:del w:id="9747" w:author="phuong vu" w:date="2018-11-22T13:51:00Z"/>
                    <w:b/>
                  </w:rPr>
                </w:rPrChange>
              </w:rPr>
            </w:pPr>
            <w:del w:id="9748" w:author="phuong vu" w:date="2018-11-22T13:51:00Z">
              <w:r w:rsidRPr="00BA3432" w:rsidDel="00C774DC">
                <w:rPr>
                  <w:b/>
                  <w:rPrChange w:id="9749" w:author="phuong vu" w:date="2018-11-25T21:55:00Z">
                    <w:rPr>
                      <w:b/>
                    </w:rPr>
                  </w:rPrChange>
                </w:rPr>
                <w:delText>Ghi chú</w:delText>
              </w:r>
              <w:bookmarkStart w:id="9750" w:name="_Toc530658651"/>
              <w:bookmarkStart w:id="9751" w:name="_Toc530662375"/>
              <w:bookmarkStart w:id="9752" w:name="_Toc530662842"/>
              <w:bookmarkEnd w:id="9750"/>
              <w:bookmarkEnd w:id="9751"/>
              <w:bookmarkEnd w:id="9752"/>
            </w:del>
          </w:p>
        </w:tc>
        <w:tc>
          <w:tcPr>
            <w:tcW w:w="6686" w:type="dxa"/>
          </w:tcPr>
          <w:p w14:paraId="5FC8F7F9" w14:textId="321DE7AE" w:rsidR="00366807" w:rsidRPr="00BA3432" w:rsidDel="00C774DC" w:rsidRDefault="00D04C7C">
            <w:pPr>
              <w:keepNext/>
              <w:spacing w:line="276" w:lineRule="auto"/>
              <w:rPr>
                <w:del w:id="9753" w:author="phuong vu" w:date="2018-11-22T13:51:00Z"/>
                <w:rPrChange w:id="9754" w:author="phuong vu" w:date="2018-11-25T21:55:00Z">
                  <w:rPr>
                    <w:del w:id="9755" w:author="phuong vu" w:date="2018-11-22T13:51:00Z"/>
                    <w:lang w:val="en-US"/>
                  </w:rPr>
                </w:rPrChange>
              </w:rPr>
            </w:pPr>
            <w:del w:id="9756" w:author="phuong vu" w:date="2018-11-22T13:51:00Z">
              <w:r w:rsidRPr="00BA3432" w:rsidDel="00C774DC">
                <w:rPr>
                  <w:rPrChange w:id="9757" w:author="phuong vu" w:date="2018-11-25T21:55:00Z">
                    <w:rPr>
                      <w:lang w:val="en-US"/>
                    </w:rPr>
                  </w:rPrChange>
                </w:rPr>
                <w:delText>Bắt buộc mọi thông tin, dữ liệu lưu tạm thời phải được xóa sạch.</w:delText>
              </w:r>
              <w:r w:rsidR="00366807" w:rsidRPr="00BA3432" w:rsidDel="00C774DC">
                <w:rPr>
                  <w:rPrChange w:id="9758" w:author="phuong vu" w:date="2018-11-25T21:55:00Z">
                    <w:rPr>
                      <w:lang w:val="en-US"/>
                    </w:rPr>
                  </w:rPrChange>
                </w:rPr>
                <w:delText xml:space="preserve"> </w:delText>
              </w:r>
              <w:bookmarkStart w:id="9759" w:name="_Toc530658652"/>
              <w:bookmarkStart w:id="9760" w:name="_Toc530662376"/>
              <w:bookmarkStart w:id="9761" w:name="_Toc530662843"/>
              <w:bookmarkEnd w:id="9759"/>
              <w:bookmarkEnd w:id="9760"/>
              <w:bookmarkEnd w:id="9761"/>
            </w:del>
          </w:p>
        </w:tc>
        <w:bookmarkStart w:id="9762" w:name="_Toc530658653"/>
        <w:bookmarkStart w:id="9763" w:name="_Toc530662377"/>
        <w:bookmarkStart w:id="9764" w:name="_Toc530662844"/>
        <w:bookmarkEnd w:id="9762"/>
        <w:bookmarkEnd w:id="9763"/>
        <w:bookmarkEnd w:id="9764"/>
      </w:tr>
    </w:tbl>
    <w:p w14:paraId="5EF3C3C8" w14:textId="011F0DAC" w:rsidR="00366807" w:rsidRPr="00BA3432" w:rsidDel="00C774DC" w:rsidRDefault="00366807">
      <w:pPr>
        <w:spacing w:line="276" w:lineRule="auto"/>
        <w:rPr>
          <w:del w:id="9765" w:author="phuong vu" w:date="2018-11-22T13:51:00Z"/>
          <w:rPrChange w:id="9766" w:author="phuong vu" w:date="2018-11-25T21:55:00Z">
            <w:rPr>
              <w:del w:id="9767" w:author="phuong vu" w:date="2018-11-22T13:51:00Z"/>
            </w:rPr>
          </w:rPrChange>
        </w:rPr>
        <w:pPrChange w:id="9768" w:author="phuong vu" w:date="2018-11-23T13:48:00Z">
          <w:pPr/>
        </w:pPrChange>
      </w:pPr>
      <w:bookmarkStart w:id="9769" w:name="_Toc530658654"/>
      <w:bookmarkStart w:id="9770" w:name="_Toc530662378"/>
      <w:bookmarkStart w:id="9771" w:name="_Toc530662845"/>
      <w:bookmarkEnd w:id="9769"/>
      <w:bookmarkEnd w:id="9770"/>
      <w:bookmarkEnd w:id="9771"/>
    </w:p>
    <w:p w14:paraId="461925F9" w14:textId="32CC0BA1" w:rsidR="00F5523F" w:rsidRPr="00BA3432" w:rsidDel="00C774DC" w:rsidRDefault="008D1D84">
      <w:pPr>
        <w:pStyle w:val="Heading4"/>
        <w:spacing w:line="276" w:lineRule="auto"/>
        <w:rPr>
          <w:del w:id="9772" w:author="phuong vu" w:date="2018-11-22T13:51:00Z"/>
          <w:rFonts w:cstheme="majorHAnsi"/>
          <w:rPrChange w:id="9773" w:author="phuong vu" w:date="2018-11-25T21:55:00Z">
            <w:rPr>
              <w:del w:id="9774" w:author="phuong vu" w:date="2018-11-22T13:51:00Z"/>
              <w:lang w:val="en-US"/>
            </w:rPr>
          </w:rPrChange>
        </w:rPr>
        <w:pPrChange w:id="9775" w:author="phuong vu" w:date="2018-11-23T13:48:00Z">
          <w:pPr>
            <w:pStyle w:val="Heading4"/>
          </w:pPr>
        </w:pPrChange>
      </w:pPr>
      <w:del w:id="9776" w:author="phuong vu" w:date="2018-11-22T13:51:00Z">
        <w:r w:rsidRPr="00BA3432" w:rsidDel="00C774DC">
          <w:rPr>
            <w:rFonts w:cstheme="majorHAnsi"/>
            <w:b w:val="0"/>
            <w:iCs w:val="0"/>
            <w:rPrChange w:id="9777" w:author="phuong vu" w:date="2018-11-25T21:55:00Z">
              <w:rPr>
                <w:b w:val="0"/>
                <w:iCs w:val="0"/>
                <w:lang w:val="en-US"/>
              </w:rPr>
            </w:rPrChange>
          </w:rPr>
          <w:delText xml:space="preserve"> </w:delText>
        </w:r>
        <w:r w:rsidR="00F5523F" w:rsidRPr="00BA3432" w:rsidDel="00C774DC">
          <w:rPr>
            <w:rFonts w:cstheme="majorHAnsi"/>
            <w:b w:val="0"/>
            <w:iCs w:val="0"/>
            <w:rPrChange w:id="9778" w:author="phuong vu" w:date="2018-11-25T21:55:00Z">
              <w:rPr>
                <w:b w:val="0"/>
                <w:iCs w:val="0"/>
                <w:lang w:val="en-US"/>
              </w:rPr>
            </w:rPrChange>
          </w:rPr>
          <w:delText>Đăng kí tài khoản khách hàng</w:delText>
        </w:r>
        <w:bookmarkStart w:id="9779" w:name="_Toc530658655"/>
        <w:bookmarkStart w:id="9780" w:name="_Toc530662379"/>
        <w:bookmarkStart w:id="9781" w:name="_Toc530662846"/>
        <w:bookmarkEnd w:id="9779"/>
        <w:bookmarkEnd w:id="9780"/>
        <w:bookmarkEnd w:id="9781"/>
      </w:del>
    </w:p>
    <w:tbl>
      <w:tblPr>
        <w:tblStyle w:val="TableGrid"/>
        <w:tblW w:w="0" w:type="auto"/>
        <w:tblLook w:val="04A0" w:firstRow="1" w:lastRow="0" w:firstColumn="1" w:lastColumn="0" w:noHBand="0" w:noVBand="1"/>
      </w:tblPr>
      <w:tblGrid>
        <w:gridCol w:w="2351"/>
        <w:gridCol w:w="6426"/>
      </w:tblGrid>
      <w:tr w:rsidR="00A06DD8" w:rsidRPr="00BA3432" w:rsidDel="00C774DC" w14:paraId="337EEFB9" w14:textId="559A8A97" w:rsidTr="00A06DD8">
        <w:trPr>
          <w:del w:id="9782" w:author="phuong vu" w:date="2018-11-22T13:51:00Z"/>
        </w:trPr>
        <w:tc>
          <w:tcPr>
            <w:tcW w:w="2425" w:type="dxa"/>
          </w:tcPr>
          <w:p w14:paraId="3E6AE330" w14:textId="0D975C3C" w:rsidR="00D04C7C" w:rsidRPr="00BA3432" w:rsidDel="00C774DC" w:rsidRDefault="00D04C7C">
            <w:pPr>
              <w:spacing w:line="276" w:lineRule="auto"/>
              <w:rPr>
                <w:del w:id="9783" w:author="phuong vu" w:date="2018-11-22T13:51:00Z"/>
                <w:b/>
                <w:rPrChange w:id="9784" w:author="phuong vu" w:date="2018-11-25T21:55:00Z">
                  <w:rPr>
                    <w:del w:id="9785" w:author="phuong vu" w:date="2018-11-22T13:51:00Z"/>
                    <w:b/>
                  </w:rPr>
                </w:rPrChange>
              </w:rPr>
            </w:pPr>
            <w:del w:id="9786" w:author="phuong vu" w:date="2018-11-22T13:51:00Z">
              <w:r w:rsidRPr="00AD0E2E" w:rsidDel="00C774DC">
                <w:rPr>
                  <w:b/>
                </w:rPr>
                <w:delText>Mã yêu c</w:delText>
              </w:r>
              <w:r w:rsidRPr="00BA3432" w:rsidDel="00C774DC">
                <w:rPr>
                  <w:b/>
                  <w:rPrChange w:id="9787" w:author="phuong vu" w:date="2018-11-25T21:55:00Z">
                    <w:rPr>
                      <w:b/>
                    </w:rPr>
                  </w:rPrChange>
                </w:rPr>
                <w:delText>ầu</w:delText>
              </w:r>
              <w:bookmarkStart w:id="9788" w:name="_Toc530658656"/>
              <w:bookmarkStart w:id="9789" w:name="_Toc530662380"/>
              <w:bookmarkStart w:id="9790" w:name="_Toc530662847"/>
              <w:bookmarkEnd w:id="9788"/>
              <w:bookmarkEnd w:id="9789"/>
              <w:bookmarkEnd w:id="9790"/>
            </w:del>
          </w:p>
        </w:tc>
        <w:tc>
          <w:tcPr>
            <w:tcW w:w="6686" w:type="dxa"/>
          </w:tcPr>
          <w:p w14:paraId="259A8221" w14:textId="3A43C99E" w:rsidR="00D04C7C" w:rsidRPr="00BA3432" w:rsidDel="00C774DC" w:rsidRDefault="00D04C7C">
            <w:pPr>
              <w:spacing w:line="276" w:lineRule="auto"/>
              <w:rPr>
                <w:del w:id="9791" w:author="phuong vu" w:date="2018-11-22T13:51:00Z"/>
                <w:rPrChange w:id="9792" w:author="phuong vu" w:date="2018-11-25T21:55:00Z">
                  <w:rPr>
                    <w:del w:id="9793" w:author="phuong vu" w:date="2018-11-22T13:51:00Z"/>
                    <w:lang w:val="en-US"/>
                  </w:rPr>
                </w:rPrChange>
              </w:rPr>
            </w:pPr>
            <w:del w:id="9794" w:author="phuong vu" w:date="2018-11-22T13:51:00Z">
              <w:r w:rsidRPr="00BA3432" w:rsidDel="00C774DC">
                <w:rPr>
                  <w:rPrChange w:id="9795" w:author="phuong vu" w:date="2018-11-25T21:55:00Z">
                    <w:rPr>
                      <w:lang w:val="en-US"/>
                    </w:rPr>
                  </w:rPrChange>
                </w:rPr>
                <w:delText>GU_10</w:delText>
              </w:r>
              <w:bookmarkStart w:id="9796" w:name="_Toc530658657"/>
              <w:bookmarkStart w:id="9797" w:name="_Toc530662381"/>
              <w:bookmarkStart w:id="9798" w:name="_Toc530662848"/>
              <w:bookmarkEnd w:id="9796"/>
              <w:bookmarkEnd w:id="9797"/>
              <w:bookmarkEnd w:id="9798"/>
            </w:del>
          </w:p>
        </w:tc>
        <w:bookmarkStart w:id="9799" w:name="_Toc530658658"/>
        <w:bookmarkStart w:id="9800" w:name="_Toc530662382"/>
        <w:bookmarkStart w:id="9801" w:name="_Toc530662849"/>
        <w:bookmarkEnd w:id="9799"/>
        <w:bookmarkEnd w:id="9800"/>
        <w:bookmarkEnd w:id="9801"/>
      </w:tr>
      <w:tr w:rsidR="00A06DD8" w:rsidRPr="00BA3432" w:rsidDel="00C774DC" w14:paraId="05018CEE" w14:textId="681FA361" w:rsidTr="00A06DD8">
        <w:trPr>
          <w:del w:id="9802" w:author="phuong vu" w:date="2018-11-22T13:51:00Z"/>
        </w:trPr>
        <w:tc>
          <w:tcPr>
            <w:tcW w:w="2425" w:type="dxa"/>
          </w:tcPr>
          <w:p w14:paraId="27BF6DD7" w14:textId="72BF03A1" w:rsidR="00D04C7C" w:rsidRPr="00BA3432" w:rsidDel="00C774DC" w:rsidRDefault="00D04C7C">
            <w:pPr>
              <w:spacing w:line="276" w:lineRule="auto"/>
              <w:rPr>
                <w:del w:id="9803" w:author="phuong vu" w:date="2018-11-22T13:51:00Z"/>
                <w:b/>
                <w:rPrChange w:id="9804" w:author="phuong vu" w:date="2018-11-25T21:55:00Z">
                  <w:rPr>
                    <w:del w:id="9805" w:author="phuong vu" w:date="2018-11-22T13:51:00Z"/>
                    <w:b/>
                  </w:rPr>
                </w:rPrChange>
              </w:rPr>
            </w:pPr>
            <w:del w:id="9806" w:author="phuong vu" w:date="2018-11-22T13:51:00Z">
              <w:r w:rsidRPr="00BA3432" w:rsidDel="00C774DC">
                <w:rPr>
                  <w:b/>
                  <w:rPrChange w:id="9807" w:author="phuong vu" w:date="2018-11-25T21:55:00Z">
                    <w:rPr>
                      <w:b/>
                    </w:rPr>
                  </w:rPrChange>
                </w:rPr>
                <w:delText>Tên chức năng</w:delText>
              </w:r>
              <w:bookmarkStart w:id="9808" w:name="_Toc530658659"/>
              <w:bookmarkStart w:id="9809" w:name="_Toc530662383"/>
              <w:bookmarkStart w:id="9810" w:name="_Toc530662850"/>
              <w:bookmarkEnd w:id="9808"/>
              <w:bookmarkEnd w:id="9809"/>
              <w:bookmarkEnd w:id="9810"/>
            </w:del>
          </w:p>
        </w:tc>
        <w:tc>
          <w:tcPr>
            <w:tcW w:w="6686" w:type="dxa"/>
          </w:tcPr>
          <w:p w14:paraId="75E59E94" w14:textId="1A41C497" w:rsidR="00D04C7C" w:rsidRPr="00BA3432" w:rsidDel="00C774DC" w:rsidRDefault="00D04C7C">
            <w:pPr>
              <w:spacing w:line="276" w:lineRule="auto"/>
              <w:rPr>
                <w:del w:id="9811" w:author="phuong vu" w:date="2018-11-22T13:51:00Z"/>
                <w:rPrChange w:id="9812" w:author="phuong vu" w:date="2018-11-25T21:55:00Z">
                  <w:rPr>
                    <w:del w:id="9813" w:author="phuong vu" w:date="2018-11-22T13:51:00Z"/>
                    <w:lang w:val="en-US"/>
                  </w:rPr>
                </w:rPrChange>
              </w:rPr>
            </w:pPr>
            <w:del w:id="9814" w:author="phuong vu" w:date="2018-11-22T13:51:00Z">
              <w:r w:rsidRPr="00BA3432" w:rsidDel="00C774DC">
                <w:rPr>
                  <w:rPrChange w:id="9815" w:author="phuong vu" w:date="2018-11-25T21:55:00Z">
                    <w:rPr>
                      <w:lang w:val="en-US"/>
                    </w:rPr>
                  </w:rPrChange>
                </w:rPr>
                <w:delText>Đăng kí tài khoản khách hàng</w:delText>
              </w:r>
              <w:bookmarkStart w:id="9816" w:name="_Toc530658660"/>
              <w:bookmarkStart w:id="9817" w:name="_Toc530662384"/>
              <w:bookmarkStart w:id="9818" w:name="_Toc530662851"/>
              <w:bookmarkEnd w:id="9816"/>
              <w:bookmarkEnd w:id="9817"/>
              <w:bookmarkEnd w:id="9818"/>
            </w:del>
          </w:p>
        </w:tc>
        <w:bookmarkStart w:id="9819" w:name="_Toc530658661"/>
        <w:bookmarkStart w:id="9820" w:name="_Toc530662385"/>
        <w:bookmarkStart w:id="9821" w:name="_Toc530662852"/>
        <w:bookmarkEnd w:id="9819"/>
        <w:bookmarkEnd w:id="9820"/>
        <w:bookmarkEnd w:id="9821"/>
      </w:tr>
      <w:tr w:rsidR="00A06DD8" w:rsidRPr="00BA3432" w:rsidDel="00C774DC" w14:paraId="7877D645" w14:textId="1942E352" w:rsidTr="00A06DD8">
        <w:trPr>
          <w:del w:id="9822" w:author="phuong vu" w:date="2018-11-22T13:51:00Z"/>
        </w:trPr>
        <w:tc>
          <w:tcPr>
            <w:tcW w:w="2425" w:type="dxa"/>
          </w:tcPr>
          <w:p w14:paraId="27882F00" w14:textId="6FBDAE32" w:rsidR="00D04C7C" w:rsidRPr="00BA3432" w:rsidDel="00C774DC" w:rsidRDefault="00D04C7C">
            <w:pPr>
              <w:spacing w:line="276" w:lineRule="auto"/>
              <w:rPr>
                <w:del w:id="9823" w:author="phuong vu" w:date="2018-11-22T13:51:00Z"/>
                <w:b/>
                <w:rPrChange w:id="9824" w:author="phuong vu" w:date="2018-11-25T21:55:00Z">
                  <w:rPr>
                    <w:del w:id="9825" w:author="phuong vu" w:date="2018-11-22T13:51:00Z"/>
                    <w:b/>
                  </w:rPr>
                </w:rPrChange>
              </w:rPr>
            </w:pPr>
            <w:del w:id="9826" w:author="phuong vu" w:date="2018-11-22T13:51:00Z">
              <w:r w:rsidRPr="00BA3432" w:rsidDel="00C774DC">
                <w:rPr>
                  <w:b/>
                  <w:rPrChange w:id="9827" w:author="phuong vu" w:date="2018-11-25T21:55:00Z">
                    <w:rPr>
                      <w:b/>
                    </w:rPr>
                  </w:rPrChange>
                </w:rPr>
                <w:delText>Đối tượng sử dụng</w:delText>
              </w:r>
              <w:bookmarkStart w:id="9828" w:name="_Toc530658662"/>
              <w:bookmarkStart w:id="9829" w:name="_Toc530662386"/>
              <w:bookmarkStart w:id="9830" w:name="_Toc530662853"/>
              <w:bookmarkEnd w:id="9828"/>
              <w:bookmarkEnd w:id="9829"/>
              <w:bookmarkEnd w:id="9830"/>
            </w:del>
          </w:p>
        </w:tc>
        <w:tc>
          <w:tcPr>
            <w:tcW w:w="6686" w:type="dxa"/>
          </w:tcPr>
          <w:p w14:paraId="2E7FD0BE" w14:textId="12C1360A" w:rsidR="00D04C7C" w:rsidRPr="00BA3432" w:rsidDel="00C774DC" w:rsidRDefault="00D04C7C">
            <w:pPr>
              <w:spacing w:line="276" w:lineRule="auto"/>
              <w:rPr>
                <w:del w:id="9831" w:author="phuong vu" w:date="2018-11-22T13:51:00Z"/>
                <w:rPrChange w:id="9832" w:author="phuong vu" w:date="2018-11-25T21:55:00Z">
                  <w:rPr>
                    <w:del w:id="9833" w:author="phuong vu" w:date="2018-11-22T13:51:00Z"/>
                    <w:lang w:val="en-US"/>
                  </w:rPr>
                </w:rPrChange>
              </w:rPr>
            </w:pPr>
            <w:del w:id="9834" w:author="phuong vu" w:date="2018-11-22T13:51:00Z">
              <w:r w:rsidRPr="00BA3432" w:rsidDel="00C774DC">
                <w:rPr>
                  <w:rPrChange w:id="9835" w:author="phuong vu" w:date="2018-11-25T21:55:00Z">
                    <w:rPr>
                      <w:lang w:val="en-US"/>
                    </w:rPr>
                  </w:rPrChange>
                </w:rPr>
                <w:delText>Khách hàng</w:delText>
              </w:r>
              <w:bookmarkStart w:id="9836" w:name="_Toc530658663"/>
              <w:bookmarkStart w:id="9837" w:name="_Toc530662387"/>
              <w:bookmarkStart w:id="9838" w:name="_Toc530662854"/>
              <w:bookmarkEnd w:id="9836"/>
              <w:bookmarkEnd w:id="9837"/>
              <w:bookmarkEnd w:id="9838"/>
            </w:del>
          </w:p>
        </w:tc>
        <w:bookmarkStart w:id="9839" w:name="_Toc530658664"/>
        <w:bookmarkStart w:id="9840" w:name="_Toc530662388"/>
        <w:bookmarkStart w:id="9841" w:name="_Toc530662855"/>
        <w:bookmarkEnd w:id="9839"/>
        <w:bookmarkEnd w:id="9840"/>
        <w:bookmarkEnd w:id="9841"/>
      </w:tr>
      <w:tr w:rsidR="00A06DD8" w:rsidRPr="00BA3432" w:rsidDel="00C774DC" w14:paraId="07D96F99" w14:textId="1AF37EF9" w:rsidTr="00A06DD8">
        <w:trPr>
          <w:del w:id="9842" w:author="phuong vu" w:date="2018-11-22T13:51:00Z"/>
        </w:trPr>
        <w:tc>
          <w:tcPr>
            <w:tcW w:w="2425" w:type="dxa"/>
          </w:tcPr>
          <w:p w14:paraId="28641FAF" w14:textId="686A07E7" w:rsidR="00D04C7C" w:rsidRPr="00BA3432" w:rsidDel="00C774DC" w:rsidRDefault="00D04C7C">
            <w:pPr>
              <w:spacing w:line="276" w:lineRule="auto"/>
              <w:rPr>
                <w:del w:id="9843" w:author="phuong vu" w:date="2018-11-22T13:51:00Z"/>
                <w:b/>
                <w:rPrChange w:id="9844" w:author="phuong vu" w:date="2018-11-25T21:55:00Z">
                  <w:rPr>
                    <w:del w:id="9845" w:author="phuong vu" w:date="2018-11-22T13:51:00Z"/>
                    <w:b/>
                  </w:rPr>
                </w:rPrChange>
              </w:rPr>
            </w:pPr>
            <w:del w:id="9846" w:author="phuong vu" w:date="2018-11-22T13:51:00Z">
              <w:r w:rsidRPr="00BA3432" w:rsidDel="00C774DC">
                <w:rPr>
                  <w:b/>
                  <w:rPrChange w:id="9847" w:author="phuong vu" w:date="2018-11-25T21:55:00Z">
                    <w:rPr>
                      <w:b/>
                    </w:rPr>
                  </w:rPrChange>
                </w:rPr>
                <w:delText>Tiền điều kiện</w:delText>
              </w:r>
              <w:bookmarkStart w:id="9848" w:name="_Toc530658665"/>
              <w:bookmarkStart w:id="9849" w:name="_Toc530662389"/>
              <w:bookmarkStart w:id="9850" w:name="_Toc530662856"/>
              <w:bookmarkEnd w:id="9848"/>
              <w:bookmarkEnd w:id="9849"/>
              <w:bookmarkEnd w:id="9850"/>
            </w:del>
          </w:p>
        </w:tc>
        <w:tc>
          <w:tcPr>
            <w:tcW w:w="6686" w:type="dxa"/>
          </w:tcPr>
          <w:p w14:paraId="242057EA" w14:textId="6CD0A269" w:rsidR="00D04C7C" w:rsidRPr="00BA3432" w:rsidDel="00C774DC" w:rsidRDefault="00D04C7C">
            <w:pPr>
              <w:spacing w:line="276" w:lineRule="auto"/>
              <w:rPr>
                <w:del w:id="9851" w:author="phuong vu" w:date="2018-11-22T13:51:00Z"/>
                <w:rPrChange w:id="9852" w:author="phuong vu" w:date="2018-11-25T21:55:00Z">
                  <w:rPr>
                    <w:del w:id="9853" w:author="phuong vu" w:date="2018-11-22T13:51:00Z"/>
                    <w:lang w:val="en-US"/>
                  </w:rPr>
                </w:rPrChange>
              </w:rPr>
            </w:pPr>
            <w:del w:id="9854" w:author="phuong vu" w:date="2018-11-22T13:51:00Z">
              <w:r w:rsidRPr="00BA3432" w:rsidDel="00C774DC">
                <w:rPr>
                  <w:rPrChange w:id="9855" w:author="phuong vu" w:date="2018-11-25T21:55:00Z">
                    <w:rPr>
                      <w:lang w:val="en-US"/>
                    </w:rPr>
                  </w:rPrChange>
                </w:rPr>
                <w:delText>Truy cập ứng dụng điện thoại đối với khách hàng</w:delText>
              </w:r>
              <w:r w:rsidR="00A06DD8" w:rsidRPr="00BA3432" w:rsidDel="00C774DC">
                <w:rPr>
                  <w:rPrChange w:id="9856" w:author="phuong vu" w:date="2018-11-25T21:55:00Z">
                    <w:rPr>
                      <w:lang w:val="en-US"/>
                    </w:rPr>
                  </w:rPrChange>
                </w:rPr>
                <w:delText>.</w:delText>
              </w:r>
              <w:bookmarkStart w:id="9857" w:name="_Toc530658666"/>
              <w:bookmarkStart w:id="9858" w:name="_Toc530662390"/>
              <w:bookmarkStart w:id="9859" w:name="_Toc530662857"/>
              <w:bookmarkEnd w:id="9857"/>
              <w:bookmarkEnd w:id="9858"/>
              <w:bookmarkEnd w:id="9859"/>
            </w:del>
          </w:p>
        </w:tc>
        <w:bookmarkStart w:id="9860" w:name="_Toc530658667"/>
        <w:bookmarkStart w:id="9861" w:name="_Toc530662391"/>
        <w:bookmarkStart w:id="9862" w:name="_Toc530662858"/>
        <w:bookmarkEnd w:id="9860"/>
        <w:bookmarkEnd w:id="9861"/>
        <w:bookmarkEnd w:id="9862"/>
      </w:tr>
      <w:tr w:rsidR="00A06DD8" w:rsidRPr="00BA3432" w:rsidDel="00C774DC" w14:paraId="73E29BAF" w14:textId="4CC39BF9" w:rsidTr="00A06DD8">
        <w:trPr>
          <w:del w:id="9863" w:author="phuong vu" w:date="2018-11-22T13:51:00Z"/>
        </w:trPr>
        <w:tc>
          <w:tcPr>
            <w:tcW w:w="2425" w:type="dxa"/>
          </w:tcPr>
          <w:p w14:paraId="3B9AEDEA" w14:textId="6195B16F" w:rsidR="00D04C7C" w:rsidRPr="00BA3432" w:rsidDel="00C774DC" w:rsidRDefault="00D04C7C">
            <w:pPr>
              <w:spacing w:line="276" w:lineRule="auto"/>
              <w:rPr>
                <w:del w:id="9864" w:author="phuong vu" w:date="2018-11-22T13:51:00Z"/>
                <w:b/>
                <w:rPrChange w:id="9865" w:author="phuong vu" w:date="2018-11-25T21:55:00Z">
                  <w:rPr>
                    <w:del w:id="9866" w:author="phuong vu" w:date="2018-11-22T13:51:00Z"/>
                    <w:b/>
                  </w:rPr>
                </w:rPrChange>
              </w:rPr>
            </w:pPr>
            <w:del w:id="9867" w:author="phuong vu" w:date="2018-11-22T13:51:00Z">
              <w:r w:rsidRPr="00BA3432" w:rsidDel="00C774DC">
                <w:rPr>
                  <w:b/>
                  <w:rPrChange w:id="9868" w:author="phuong vu" w:date="2018-11-25T21:55:00Z">
                    <w:rPr>
                      <w:b/>
                    </w:rPr>
                  </w:rPrChange>
                </w:rPr>
                <w:delText>Cách xử lí</w:delText>
              </w:r>
              <w:bookmarkStart w:id="9869" w:name="_Toc530658668"/>
              <w:bookmarkStart w:id="9870" w:name="_Toc530662392"/>
              <w:bookmarkStart w:id="9871" w:name="_Toc530662859"/>
              <w:bookmarkEnd w:id="9869"/>
              <w:bookmarkEnd w:id="9870"/>
              <w:bookmarkEnd w:id="9871"/>
            </w:del>
          </w:p>
        </w:tc>
        <w:tc>
          <w:tcPr>
            <w:tcW w:w="6686" w:type="dxa"/>
          </w:tcPr>
          <w:p w14:paraId="7422CF83" w14:textId="01ED40DC" w:rsidR="00D04C7C" w:rsidRPr="00BA3432" w:rsidDel="00C774DC" w:rsidRDefault="00D04C7C">
            <w:pPr>
              <w:spacing w:line="276" w:lineRule="auto"/>
              <w:rPr>
                <w:del w:id="9872" w:author="phuong vu" w:date="2018-11-22T13:51:00Z"/>
                <w:i/>
                <w:rPrChange w:id="9873" w:author="phuong vu" w:date="2018-11-25T21:55:00Z">
                  <w:rPr>
                    <w:del w:id="9874" w:author="phuong vu" w:date="2018-11-22T13:51:00Z"/>
                    <w:i/>
                    <w:lang w:val="en-US"/>
                  </w:rPr>
                </w:rPrChange>
              </w:rPr>
            </w:pPr>
            <w:del w:id="9875" w:author="phuong vu" w:date="2018-11-22T13:51:00Z">
              <w:r w:rsidRPr="00BA3432" w:rsidDel="00C774DC">
                <w:rPr>
                  <w:rPrChange w:id="9876" w:author="phuong vu" w:date="2018-11-25T21:55:00Z">
                    <w:rPr>
                      <w:lang w:val="en-US"/>
                    </w:rPr>
                  </w:rPrChange>
                </w:rPr>
                <w:delText xml:space="preserve">Bước 1: </w:delText>
              </w:r>
              <w:r w:rsidR="00A06DD8" w:rsidRPr="00BA3432" w:rsidDel="00C774DC">
                <w:rPr>
                  <w:rPrChange w:id="9877" w:author="phuong vu" w:date="2018-11-25T21:55:00Z">
                    <w:rPr>
                      <w:lang w:val="en-US"/>
                    </w:rPr>
                  </w:rPrChange>
                </w:rPr>
                <w:delText xml:space="preserve">Tại màn hình đăng nhập, nhấn vào </w:delText>
              </w:r>
              <w:r w:rsidR="00A06DD8" w:rsidRPr="00BA3432" w:rsidDel="00C774DC">
                <w:rPr>
                  <w:i/>
                  <w:rPrChange w:id="9878" w:author="phuong vu" w:date="2018-11-25T21:55:00Z">
                    <w:rPr>
                      <w:i/>
                      <w:lang w:val="en-US"/>
                    </w:rPr>
                  </w:rPrChange>
                </w:rPr>
                <w:delText>“Tạo tài khoản mới”.</w:delText>
              </w:r>
              <w:bookmarkStart w:id="9879" w:name="_Toc530658669"/>
              <w:bookmarkStart w:id="9880" w:name="_Toc530662393"/>
              <w:bookmarkStart w:id="9881" w:name="_Toc530662860"/>
              <w:bookmarkEnd w:id="9879"/>
              <w:bookmarkEnd w:id="9880"/>
              <w:bookmarkEnd w:id="9881"/>
            </w:del>
          </w:p>
          <w:p w14:paraId="6FA75551" w14:textId="6A46F007" w:rsidR="00A06DD8" w:rsidRPr="00BA3432" w:rsidDel="00C774DC" w:rsidRDefault="00A06DD8">
            <w:pPr>
              <w:spacing w:line="276" w:lineRule="auto"/>
              <w:rPr>
                <w:del w:id="9882" w:author="phuong vu" w:date="2018-11-22T13:51:00Z"/>
                <w:rPrChange w:id="9883" w:author="phuong vu" w:date="2018-11-25T21:55:00Z">
                  <w:rPr>
                    <w:del w:id="9884" w:author="phuong vu" w:date="2018-11-22T13:51:00Z"/>
                    <w:lang w:val="en-US"/>
                  </w:rPr>
                </w:rPrChange>
              </w:rPr>
            </w:pPr>
            <w:del w:id="9885" w:author="phuong vu" w:date="2018-11-22T13:51:00Z">
              <w:r w:rsidRPr="00BA3432" w:rsidDel="00C774DC">
                <w:rPr>
                  <w:rPrChange w:id="9886" w:author="phuong vu" w:date="2018-11-25T21:55:00Z">
                    <w:rPr>
                      <w:lang w:val="en-US"/>
                    </w:rPr>
                  </w:rPrChange>
                </w:rPr>
                <w:delText>Bước 2: Nhập các thông tin bắt buộc bao gồm: Họ và tên, email và mật khẩu mong muốn. Sau đó, nhấn vào nút “Đăng kí”.</w:delText>
              </w:r>
              <w:bookmarkStart w:id="9887" w:name="_Toc530658670"/>
              <w:bookmarkStart w:id="9888" w:name="_Toc530662394"/>
              <w:bookmarkStart w:id="9889" w:name="_Toc530662861"/>
              <w:bookmarkEnd w:id="9887"/>
              <w:bookmarkEnd w:id="9888"/>
              <w:bookmarkEnd w:id="9889"/>
            </w:del>
          </w:p>
          <w:p w14:paraId="485AFE69" w14:textId="2BB86E50" w:rsidR="00A06DD8" w:rsidRPr="00BA3432" w:rsidDel="00C774DC" w:rsidRDefault="00A06DD8">
            <w:pPr>
              <w:spacing w:line="276" w:lineRule="auto"/>
              <w:rPr>
                <w:del w:id="9890" w:author="phuong vu" w:date="2018-11-22T13:51:00Z"/>
                <w:rPrChange w:id="9891" w:author="phuong vu" w:date="2018-11-25T21:55:00Z">
                  <w:rPr>
                    <w:del w:id="9892" w:author="phuong vu" w:date="2018-11-22T13:51:00Z"/>
                    <w:lang w:val="en-US"/>
                  </w:rPr>
                </w:rPrChange>
              </w:rPr>
            </w:pPr>
            <w:del w:id="9893" w:author="phuong vu" w:date="2018-11-22T13:51:00Z">
              <w:r w:rsidRPr="00BA3432" w:rsidDel="00C774DC">
                <w:rPr>
                  <w:rPrChange w:id="9894" w:author="phuong vu" w:date="2018-11-25T21:55:00Z">
                    <w:rPr>
                      <w:lang w:val="en-US"/>
                    </w:rPr>
                  </w:rPrChange>
                </w:rPr>
                <w:delText xml:space="preserve">Bước 3: Hệ thống sẽ dựa trên email người dùng đã </w:delText>
              </w:r>
              <w:r w:rsidR="00155CEA" w:rsidRPr="00BA3432" w:rsidDel="00C774DC">
                <w:rPr>
                  <w:rPrChange w:id="9895" w:author="phuong vu" w:date="2018-11-25T21:55: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9896" w:name="_Toc530658671"/>
              <w:bookmarkStart w:id="9897" w:name="_Toc530662395"/>
              <w:bookmarkStart w:id="9898" w:name="_Toc530662862"/>
              <w:bookmarkEnd w:id="9896"/>
              <w:bookmarkEnd w:id="9897"/>
              <w:bookmarkEnd w:id="9898"/>
            </w:del>
          </w:p>
          <w:p w14:paraId="50889C40" w14:textId="7ED45A82" w:rsidR="00155CEA" w:rsidRPr="00BA3432" w:rsidDel="00C774DC" w:rsidRDefault="00155CEA">
            <w:pPr>
              <w:spacing w:line="276" w:lineRule="auto"/>
              <w:rPr>
                <w:del w:id="9899" w:author="phuong vu" w:date="2018-11-22T13:51:00Z"/>
                <w:rPrChange w:id="9900" w:author="phuong vu" w:date="2018-11-25T21:55:00Z">
                  <w:rPr>
                    <w:del w:id="9901" w:author="phuong vu" w:date="2018-11-22T13:51:00Z"/>
                    <w:lang w:val="en-US"/>
                  </w:rPr>
                </w:rPrChange>
              </w:rPr>
            </w:pPr>
            <w:del w:id="9902" w:author="phuong vu" w:date="2018-11-22T13:51:00Z">
              <w:r w:rsidRPr="00BA3432" w:rsidDel="00C774DC">
                <w:rPr>
                  <w:rPrChange w:id="9903" w:author="phuong vu" w:date="2018-11-25T21:55:00Z">
                    <w:rPr>
                      <w:lang w:val="en-US"/>
                    </w:rPr>
                  </w:rPrChange>
                </w:rPr>
                <w:delText xml:space="preserve">Bước 4: Chuyển về trang đăng nhập. Với email và password đã được điền trước. Nếu người dùng mới nhấn </w:delText>
              </w:r>
              <w:r w:rsidRPr="00BA3432" w:rsidDel="00C774DC">
                <w:rPr>
                  <w:i/>
                  <w:rPrChange w:id="9904" w:author="phuong vu" w:date="2018-11-25T21:55:00Z">
                    <w:rPr>
                      <w:i/>
                      <w:lang w:val="en-US"/>
                    </w:rPr>
                  </w:rPrChange>
                </w:rPr>
                <w:delText xml:space="preserve">“đăng nhập”, </w:delText>
              </w:r>
              <w:r w:rsidRPr="00BA3432" w:rsidDel="00C774DC">
                <w:rPr>
                  <w:rPrChange w:id="9905" w:author="phuong vu" w:date="2018-11-25T21:55:00Z">
                    <w:rPr>
                      <w:lang w:val="en-US"/>
                    </w:rPr>
                  </w:rPrChange>
                </w:rPr>
                <w:delText>hệ thống thực hiên đăng nhập theo “</w:delText>
              </w:r>
              <w:r w:rsidRPr="00BA3432" w:rsidDel="00C774DC">
                <w:rPr>
                  <w:i/>
                  <w:rPrChange w:id="9906" w:author="phuong vu" w:date="2018-11-25T21:55:00Z">
                    <w:rPr>
                      <w:i/>
                      <w:lang w:val="en-US"/>
                    </w:rPr>
                  </w:rPrChange>
                </w:rPr>
                <w:delText>GU_08</w:delText>
              </w:r>
              <w:r w:rsidRPr="00BA3432" w:rsidDel="00C774DC">
                <w:rPr>
                  <w:rPrChange w:id="9907" w:author="phuong vu" w:date="2018-11-25T21:55:00Z">
                    <w:rPr>
                      <w:lang w:val="en-US"/>
                    </w:rPr>
                  </w:rPrChange>
                </w:rPr>
                <w:delText>” và chuyển vào màn hình “</w:delText>
              </w:r>
              <w:r w:rsidRPr="00BA3432" w:rsidDel="00C774DC">
                <w:rPr>
                  <w:i/>
                  <w:rPrChange w:id="9908" w:author="phuong vu" w:date="2018-11-25T21:55:00Z">
                    <w:rPr>
                      <w:i/>
                      <w:lang w:val="en-US"/>
                    </w:rPr>
                  </w:rPrChange>
                </w:rPr>
                <w:delText>cập nhật thông tin</w:delText>
              </w:r>
              <w:r w:rsidRPr="00BA3432" w:rsidDel="00C774DC">
                <w:rPr>
                  <w:rPrChange w:id="9909" w:author="phuong vu" w:date="2018-11-25T21:55:00Z">
                    <w:rPr>
                      <w:lang w:val="en-US"/>
                    </w:rPr>
                  </w:rPrChange>
                </w:rPr>
                <w:delText>”.</w:delText>
              </w:r>
              <w:bookmarkStart w:id="9910" w:name="_Toc530658672"/>
              <w:bookmarkStart w:id="9911" w:name="_Toc530662396"/>
              <w:bookmarkStart w:id="9912" w:name="_Toc530662863"/>
              <w:bookmarkEnd w:id="9910"/>
              <w:bookmarkEnd w:id="9911"/>
              <w:bookmarkEnd w:id="9912"/>
            </w:del>
          </w:p>
          <w:p w14:paraId="5CCB0744" w14:textId="7ADB5E75" w:rsidR="00155CEA" w:rsidRPr="00BA3432" w:rsidDel="00C774DC" w:rsidRDefault="00155CEA">
            <w:pPr>
              <w:spacing w:line="276" w:lineRule="auto"/>
              <w:rPr>
                <w:del w:id="9913" w:author="phuong vu" w:date="2018-11-22T13:51:00Z"/>
                <w:rPrChange w:id="9914" w:author="phuong vu" w:date="2018-11-25T21:55:00Z">
                  <w:rPr>
                    <w:del w:id="9915" w:author="phuong vu" w:date="2018-11-22T13:51:00Z"/>
                    <w:lang w:val="en-US"/>
                  </w:rPr>
                </w:rPrChange>
              </w:rPr>
            </w:pPr>
            <w:del w:id="9916" w:author="phuong vu" w:date="2018-11-22T13:51:00Z">
              <w:r w:rsidRPr="00BA3432" w:rsidDel="00C774DC">
                <w:rPr>
                  <w:rPrChange w:id="9917" w:author="phuong vu" w:date="2018-11-25T21:55:00Z">
                    <w:rPr>
                      <w:lang w:val="en-US"/>
                    </w:rPr>
                  </w:rPrChange>
                </w:rPr>
                <w:delText>Bước 5: Tại màn hình “</w:delText>
              </w:r>
              <w:r w:rsidRPr="00BA3432" w:rsidDel="00C774DC">
                <w:rPr>
                  <w:i/>
                  <w:rPrChange w:id="9918" w:author="phuong vu" w:date="2018-11-25T21:55:00Z">
                    <w:rPr>
                      <w:i/>
                      <w:lang w:val="en-US"/>
                    </w:rPr>
                  </w:rPrChange>
                </w:rPr>
                <w:delText>cập nhật thông tin</w:delText>
              </w:r>
              <w:r w:rsidRPr="00BA3432" w:rsidDel="00C774DC">
                <w:rPr>
                  <w:rPrChange w:id="9919" w:author="phuong vu" w:date="2018-11-25T21:55:00Z">
                    <w:rPr>
                      <w:lang w:val="en-US"/>
                    </w:rPr>
                  </w:rPrChange>
                </w:rPr>
                <w:delText xml:space="preserve">”, người dùng mới phải nhập đầy đủ các thông tin yêu cầu. Sau đó nhấn </w:delText>
              </w:r>
              <w:r w:rsidRPr="00BA3432" w:rsidDel="00C774DC">
                <w:rPr>
                  <w:i/>
                  <w:rPrChange w:id="9920" w:author="phuong vu" w:date="2018-11-25T21:55:00Z">
                    <w:rPr>
                      <w:i/>
                      <w:lang w:val="en-US"/>
                    </w:rPr>
                  </w:rPrChange>
                </w:rPr>
                <w:delText>“cập nhật”.</w:delText>
              </w:r>
              <w:r w:rsidRPr="00BA3432" w:rsidDel="00C774DC">
                <w:rPr>
                  <w:rPrChange w:id="9921" w:author="phuong vu" w:date="2018-11-25T21:55:00Z">
                    <w:rPr>
                      <w:lang w:val="en-US"/>
                    </w:rPr>
                  </w:rPrChange>
                </w:rPr>
                <w:delText xml:space="preserve"> Người dùng mới được chuyển sang màn hình chính.</w:delText>
              </w:r>
              <w:bookmarkStart w:id="9922" w:name="_Toc530658673"/>
              <w:bookmarkStart w:id="9923" w:name="_Toc530662397"/>
              <w:bookmarkStart w:id="9924" w:name="_Toc530662864"/>
              <w:bookmarkEnd w:id="9922"/>
              <w:bookmarkEnd w:id="9923"/>
              <w:bookmarkEnd w:id="9924"/>
            </w:del>
          </w:p>
        </w:tc>
        <w:bookmarkStart w:id="9925" w:name="_Toc530658674"/>
        <w:bookmarkStart w:id="9926" w:name="_Toc530662398"/>
        <w:bookmarkStart w:id="9927" w:name="_Toc530662865"/>
        <w:bookmarkEnd w:id="9925"/>
        <w:bookmarkEnd w:id="9926"/>
        <w:bookmarkEnd w:id="9927"/>
      </w:tr>
      <w:tr w:rsidR="00A06DD8" w:rsidRPr="00BA3432" w:rsidDel="00C774DC" w14:paraId="72716FF0" w14:textId="4E4AC24B" w:rsidTr="00A06DD8">
        <w:trPr>
          <w:del w:id="9928" w:author="phuong vu" w:date="2018-11-22T13:51:00Z"/>
        </w:trPr>
        <w:tc>
          <w:tcPr>
            <w:tcW w:w="2425" w:type="dxa"/>
          </w:tcPr>
          <w:p w14:paraId="577B7C90" w14:textId="299B1F55" w:rsidR="00D04C7C" w:rsidRPr="00BA3432" w:rsidDel="00C774DC" w:rsidRDefault="00D04C7C">
            <w:pPr>
              <w:spacing w:line="276" w:lineRule="auto"/>
              <w:rPr>
                <w:del w:id="9929" w:author="phuong vu" w:date="2018-11-22T13:51:00Z"/>
                <w:b/>
                <w:rPrChange w:id="9930" w:author="phuong vu" w:date="2018-11-25T21:55:00Z">
                  <w:rPr>
                    <w:del w:id="9931" w:author="phuong vu" w:date="2018-11-22T13:51:00Z"/>
                    <w:b/>
                  </w:rPr>
                </w:rPrChange>
              </w:rPr>
            </w:pPr>
            <w:del w:id="9932" w:author="phuong vu" w:date="2018-11-22T13:51:00Z">
              <w:r w:rsidRPr="00BA3432" w:rsidDel="00C774DC">
                <w:rPr>
                  <w:b/>
                  <w:rPrChange w:id="9933" w:author="phuong vu" w:date="2018-11-25T21:55:00Z">
                    <w:rPr>
                      <w:b/>
                    </w:rPr>
                  </w:rPrChange>
                </w:rPr>
                <w:delText>Kết quả</w:delText>
              </w:r>
              <w:bookmarkStart w:id="9934" w:name="_Toc530658675"/>
              <w:bookmarkStart w:id="9935" w:name="_Toc530662399"/>
              <w:bookmarkStart w:id="9936" w:name="_Toc530662866"/>
              <w:bookmarkEnd w:id="9934"/>
              <w:bookmarkEnd w:id="9935"/>
              <w:bookmarkEnd w:id="9936"/>
            </w:del>
          </w:p>
        </w:tc>
        <w:tc>
          <w:tcPr>
            <w:tcW w:w="6686" w:type="dxa"/>
          </w:tcPr>
          <w:p w14:paraId="3766810C" w14:textId="22130244" w:rsidR="00155CEA" w:rsidRPr="00BA3432" w:rsidDel="00C774DC" w:rsidRDefault="00D04C7C">
            <w:pPr>
              <w:spacing w:line="276" w:lineRule="auto"/>
              <w:rPr>
                <w:del w:id="9937" w:author="phuong vu" w:date="2018-11-22T13:51:00Z"/>
                <w:rPrChange w:id="9938" w:author="phuong vu" w:date="2018-11-25T21:55:00Z">
                  <w:rPr>
                    <w:del w:id="9939" w:author="phuong vu" w:date="2018-11-22T13:51:00Z"/>
                    <w:lang w:val="en-US"/>
                  </w:rPr>
                </w:rPrChange>
              </w:rPr>
            </w:pPr>
            <w:del w:id="9940" w:author="phuong vu" w:date="2018-11-22T13:51:00Z">
              <w:r w:rsidRPr="00BA3432" w:rsidDel="00C774DC">
                <w:rPr>
                  <w:rPrChange w:id="9941" w:author="phuong vu" w:date="2018-11-25T21:55:00Z">
                    <w:rPr>
                      <w:lang w:val="en-US"/>
                    </w:rPr>
                  </w:rPrChange>
                </w:rPr>
                <w:delText xml:space="preserve">Người dùng </w:delText>
              </w:r>
              <w:r w:rsidR="00155CEA" w:rsidRPr="00BA3432" w:rsidDel="00C774DC">
                <w:rPr>
                  <w:rPrChange w:id="9942" w:author="phuong vu" w:date="2018-11-25T21:55:00Z">
                    <w:rPr>
                      <w:lang w:val="en-US"/>
                    </w:rPr>
                  </w:rPrChange>
                </w:rPr>
                <w:delText>truy cập vào màn hình chính và có đủ các chức năng của người dùng khách hàng</w:delText>
              </w:r>
              <w:bookmarkStart w:id="9943" w:name="_Toc530658676"/>
              <w:bookmarkStart w:id="9944" w:name="_Toc530662400"/>
              <w:bookmarkStart w:id="9945" w:name="_Toc530662867"/>
              <w:bookmarkEnd w:id="9943"/>
              <w:bookmarkEnd w:id="9944"/>
              <w:bookmarkEnd w:id="9945"/>
            </w:del>
          </w:p>
        </w:tc>
        <w:bookmarkStart w:id="9946" w:name="_Toc530658677"/>
        <w:bookmarkStart w:id="9947" w:name="_Toc530662401"/>
        <w:bookmarkStart w:id="9948" w:name="_Toc530662868"/>
        <w:bookmarkEnd w:id="9946"/>
        <w:bookmarkEnd w:id="9947"/>
        <w:bookmarkEnd w:id="9948"/>
      </w:tr>
      <w:tr w:rsidR="00A06DD8" w:rsidRPr="00BA3432" w:rsidDel="00C774DC" w14:paraId="7853FF5A" w14:textId="265F22D5" w:rsidTr="00A06DD8">
        <w:trPr>
          <w:del w:id="9949" w:author="phuong vu" w:date="2018-11-22T13:51:00Z"/>
        </w:trPr>
        <w:tc>
          <w:tcPr>
            <w:tcW w:w="2425" w:type="dxa"/>
          </w:tcPr>
          <w:p w14:paraId="04E04E71" w14:textId="7018144A" w:rsidR="00D04C7C" w:rsidRPr="00BA3432" w:rsidDel="00C774DC" w:rsidRDefault="00D04C7C">
            <w:pPr>
              <w:spacing w:line="276" w:lineRule="auto"/>
              <w:rPr>
                <w:del w:id="9950" w:author="phuong vu" w:date="2018-11-22T13:51:00Z"/>
                <w:b/>
                <w:rPrChange w:id="9951" w:author="phuong vu" w:date="2018-11-25T21:55:00Z">
                  <w:rPr>
                    <w:del w:id="9952" w:author="phuong vu" w:date="2018-11-22T13:51:00Z"/>
                    <w:b/>
                  </w:rPr>
                </w:rPrChange>
              </w:rPr>
            </w:pPr>
            <w:del w:id="9953" w:author="phuong vu" w:date="2018-11-22T13:51:00Z">
              <w:r w:rsidRPr="00BA3432" w:rsidDel="00C774DC">
                <w:rPr>
                  <w:b/>
                  <w:rPrChange w:id="9954" w:author="phuong vu" w:date="2018-11-25T21:55:00Z">
                    <w:rPr>
                      <w:b/>
                    </w:rPr>
                  </w:rPrChange>
                </w:rPr>
                <w:delText>Ghi chú</w:delText>
              </w:r>
              <w:bookmarkStart w:id="9955" w:name="_Toc530658678"/>
              <w:bookmarkStart w:id="9956" w:name="_Toc530662402"/>
              <w:bookmarkStart w:id="9957" w:name="_Toc530662869"/>
              <w:bookmarkEnd w:id="9955"/>
              <w:bookmarkEnd w:id="9956"/>
              <w:bookmarkEnd w:id="9957"/>
            </w:del>
          </w:p>
        </w:tc>
        <w:tc>
          <w:tcPr>
            <w:tcW w:w="6686" w:type="dxa"/>
          </w:tcPr>
          <w:p w14:paraId="2C2DE918" w14:textId="4B08A999" w:rsidR="00155CEA" w:rsidRPr="00BA3432" w:rsidDel="00C774DC" w:rsidRDefault="00155CEA">
            <w:pPr>
              <w:keepNext/>
              <w:spacing w:line="276" w:lineRule="auto"/>
              <w:rPr>
                <w:del w:id="9958" w:author="phuong vu" w:date="2018-11-22T13:51:00Z"/>
                <w:rPrChange w:id="9959" w:author="phuong vu" w:date="2018-11-25T21:55:00Z">
                  <w:rPr>
                    <w:del w:id="9960" w:author="phuong vu" w:date="2018-11-22T13:51:00Z"/>
                    <w:lang w:val="en-US"/>
                  </w:rPr>
                </w:rPrChange>
              </w:rPr>
            </w:pPr>
            <w:del w:id="9961" w:author="phuong vu" w:date="2018-11-22T13:51:00Z">
              <w:r w:rsidRPr="00BA3432" w:rsidDel="00C774DC">
                <w:rPr>
                  <w:rPrChange w:id="9962" w:author="phuong vu" w:date="2018-11-25T21:55:00Z">
                    <w:rPr>
                      <w:lang w:val="en-US"/>
                    </w:rPr>
                  </w:rPrChange>
                </w:rPr>
                <w:delText>Mọi thông tin yêu cầu nhập đều là bắt buộc. Nếu chưa nhập vào sẽ thông báo lỗi yêu cầu nhập.</w:delText>
              </w:r>
              <w:bookmarkStart w:id="9963" w:name="_Toc530658679"/>
              <w:bookmarkStart w:id="9964" w:name="_Toc530662403"/>
              <w:bookmarkStart w:id="9965" w:name="_Toc530662870"/>
              <w:bookmarkEnd w:id="9963"/>
              <w:bookmarkEnd w:id="9964"/>
              <w:bookmarkEnd w:id="9965"/>
            </w:del>
          </w:p>
        </w:tc>
        <w:bookmarkStart w:id="9966" w:name="_Toc530658680"/>
        <w:bookmarkStart w:id="9967" w:name="_Toc530662404"/>
        <w:bookmarkStart w:id="9968" w:name="_Toc530662871"/>
        <w:bookmarkEnd w:id="9966"/>
        <w:bookmarkEnd w:id="9967"/>
        <w:bookmarkEnd w:id="9968"/>
      </w:tr>
    </w:tbl>
    <w:p w14:paraId="0C3AE22B" w14:textId="2AC80D76" w:rsidR="00B22780" w:rsidRPr="00BA3432" w:rsidDel="00C774DC" w:rsidRDefault="00B22780">
      <w:pPr>
        <w:spacing w:line="276" w:lineRule="auto"/>
        <w:rPr>
          <w:del w:id="9969" w:author="phuong vu" w:date="2018-11-22T13:51:00Z"/>
          <w:lang w:val="en-US"/>
          <w:rPrChange w:id="9970" w:author="phuong vu" w:date="2018-11-25T21:55:00Z">
            <w:rPr>
              <w:del w:id="9971" w:author="phuong vu" w:date="2018-11-22T13:51:00Z"/>
              <w:lang w:val="en-US"/>
            </w:rPr>
          </w:rPrChange>
        </w:rPr>
        <w:pPrChange w:id="9972" w:author="phuong vu" w:date="2018-11-23T13:48:00Z">
          <w:pPr/>
        </w:pPrChange>
      </w:pPr>
      <w:bookmarkStart w:id="9973" w:name="_Toc530658681"/>
      <w:bookmarkStart w:id="9974" w:name="_Toc530662405"/>
      <w:bookmarkStart w:id="9975" w:name="_Toc530662872"/>
      <w:bookmarkEnd w:id="9973"/>
      <w:bookmarkEnd w:id="9974"/>
      <w:bookmarkEnd w:id="9975"/>
    </w:p>
    <w:p w14:paraId="34F5A561" w14:textId="77995FC1" w:rsidR="00B22780" w:rsidRPr="00BA3432" w:rsidDel="00C774DC" w:rsidRDefault="00B22780">
      <w:pPr>
        <w:spacing w:line="276" w:lineRule="auto"/>
        <w:jc w:val="left"/>
        <w:rPr>
          <w:del w:id="9976" w:author="phuong vu" w:date="2018-11-22T13:51:00Z"/>
          <w:lang w:val="en-US"/>
          <w:rPrChange w:id="9977" w:author="phuong vu" w:date="2018-11-25T21:55:00Z">
            <w:rPr>
              <w:del w:id="9978" w:author="phuong vu" w:date="2018-11-22T13:51:00Z"/>
              <w:lang w:val="en-US"/>
            </w:rPr>
          </w:rPrChange>
        </w:rPr>
        <w:pPrChange w:id="9979" w:author="phuong vu" w:date="2018-11-23T13:48:00Z">
          <w:pPr>
            <w:jc w:val="left"/>
          </w:pPr>
        </w:pPrChange>
      </w:pPr>
      <w:del w:id="9980" w:author="phuong vu" w:date="2018-11-22T13:51:00Z">
        <w:r w:rsidRPr="00BA3432" w:rsidDel="00C774DC">
          <w:rPr>
            <w:lang w:val="en-US"/>
            <w:rPrChange w:id="9981" w:author="phuong vu" w:date="2018-11-25T21:55:00Z">
              <w:rPr>
                <w:lang w:val="en-US"/>
              </w:rPr>
            </w:rPrChange>
          </w:rPr>
          <w:br w:type="page"/>
        </w:r>
      </w:del>
    </w:p>
    <w:p w14:paraId="2023766E" w14:textId="450C5D61" w:rsidR="00EC1917" w:rsidRPr="00BA3432" w:rsidDel="00C774DC" w:rsidRDefault="00EC1917">
      <w:pPr>
        <w:pStyle w:val="Heading3"/>
        <w:spacing w:line="276" w:lineRule="auto"/>
        <w:rPr>
          <w:del w:id="9982" w:author="phuong vu" w:date="2018-11-22T13:51:00Z"/>
          <w:rFonts w:cstheme="majorHAnsi"/>
          <w:rPrChange w:id="9983" w:author="phuong vu" w:date="2018-11-25T21:55:00Z">
            <w:rPr>
              <w:del w:id="9984" w:author="phuong vu" w:date="2018-11-22T13:51:00Z"/>
            </w:rPr>
          </w:rPrChange>
        </w:rPr>
        <w:pPrChange w:id="9985" w:author="phuong vu" w:date="2018-11-23T13:48:00Z">
          <w:pPr>
            <w:pStyle w:val="Heading3"/>
          </w:pPr>
        </w:pPrChange>
      </w:pPr>
      <w:bookmarkStart w:id="9986" w:name="_Toc529231143"/>
      <w:bookmarkStart w:id="9987" w:name="_Toc529231530"/>
      <w:bookmarkEnd w:id="9986"/>
      <w:bookmarkEnd w:id="9987"/>
      <w:del w:id="9988" w:author="phuong vu" w:date="2018-11-22T13:51:00Z">
        <w:r w:rsidRPr="00BA3432" w:rsidDel="00C774DC">
          <w:rPr>
            <w:rFonts w:cstheme="majorHAnsi"/>
            <w:rPrChange w:id="9989" w:author="phuong vu" w:date="2018-11-25T21:55:00Z">
              <w:rPr/>
            </w:rPrChange>
          </w:rPr>
          <w:delText>Yêu cầu phi chức năng</w:delText>
        </w:r>
        <w:bookmarkStart w:id="9990" w:name="_Toc530658682"/>
        <w:bookmarkStart w:id="9991" w:name="_Toc530662406"/>
        <w:bookmarkStart w:id="9992" w:name="_Toc530662873"/>
        <w:bookmarkEnd w:id="9990"/>
        <w:bookmarkEnd w:id="9991"/>
        <w:bookmarkEnd w:id="9992"/>
      </w:del>
    </w:p>
    <w:p w14:paraId="55534234" w14:textId="43D3B668" w:rsidR="00EC1917" w:rsidRPr="00BA3432" w:rsidDel="00C774DC" w:rsidRDefault="00EC1917">
      <w:pPr>
        <w:pStyle w:val="Heading3"/>
        <w:spacing w:line="276" w:lineRule="auto"/>
        <w:rPr>
          <w:del w:id="9993" w:author="phuong vu" w:date="2018-11-22T13:51:00Z"/>
          <w:rFonts w:cstheme="majorHAnsi"/>
          <w:rPrChange w:id="9994" w:author="phuong vu" w:date="2018-11-25T21:55:00Z">
            <w:rPr>
              <w:del w:id="9995" w:author="phuong vu" w:date="2018-11-22T13:51:00Z"/>
            </w:rPr>
          </w:rPrChange>
        </w:rPr>
        <w:pPrChange w:id="9996" w:author="phuong vu" w:date="2018-11-23T13:48:00Z">
          <w:pPr>
            <w:pStyle w:val="Heading3"/>
          </w:pPr>
        </w:pPrChange>
      </w:pPr>
      <w:del w:id="9997" w:author="phuong vu" w:date="2018-11-22T13:51:00Z">
        <w:r w:rsidRPr="00BA3432" w:rsidDel="00C774DC">
          <w:rPr>
            <w:rFonts w:cstheme="majorHAnsi"/>
            <w:rPrChange w:id="9998" w:author="phuong vu" w:date="2018-11-25T21:55:00Z">
              <w:rPr/>
            </w:rPrChange>
          </w:rPr>
          <w:delText>Yêu cầu thực thi</w:delText>
        </w:r>
        <w:bookmarkStart w:id="9999" w:name="_Toc530658683"/>
        <w:bookmarkStart w:id="10000" w:name="_Toc530662407"/>
        <w:bookmarkStart w:id="10001" w:name="_Toc530662874"/>
        <w:bookmarkEnd w:id="9999"/>
        <w:bookmarkEnd w:id="10000"/>
        <w:bookmarkEnd w:id="10001"/>
      </w:del>
    </w:p>
    <w:p w14:paraId="21BFCD60" w14:textId="16780803" w:rsidR="00B22780" w:rsidRPr="00BA3432" w:rsidDel="00C774DC" w:rsidRDefault="00B22780">
      <w:pPr>
        <w:spacing w:line="276" w:lineRule="auto"/>
        <w:rPr>
          <w:del w:id="10002" w:author="phuong vu" w:date="2018-11-22T13:51:00Z"/>
          <w:lang w:val="en-US"/>
          <w:rPrChange w:id="10003" w:author="phuong vu" w:date="2018-11-25T21:55:00Z">
            <w:rPr>
              <w:del w:id="10004" w:author="phuong vu" w:date="2018-11-22T13:51:00Z"/>
              <w:lang w:val="en-US"/>
            </w:rPr>
          </w:rPrChange>
        </w:rPr>
        <w:pPrChange w:id="10005" w:author="phuong vu" w:date="2018-11-23T13:48:00Z">
          <w:pPr/>
        </w:pPrChange>
      </w:pPr>
      <w:del w:id="10006" w:author="phuong vu" w:date="2018-11-22T13:51:00Z">
        <w:r w:rsidRPr="00BA3432" w:rsidDel="00C774DC">
          <w:rPr>
            <w:lang w:val="en-US"/>
            <w:rPrChange w:id="10007" w:author="phuong vu" w:date="2018-11-25T21:55:00Z">
              <w:rPr>
                <w:lang w:val="en-US"/>
              </w:rPr>
            </w:rPrChange>
          </w:rPr>
          <w:tab/>
          <w:delText>Giao diện đồng nhất đối với cả ứng dụng điện thoại và trang web. Sử dụng tông màu đơn giản hài hòa tạo thiện cảm khi sử dụng.</w:delText>
        </w:r>
        <w:bookmarkStart w:id="10008" w:name="_Toc530658684"/>
        <w:bookmarkStart w:id="10009" w:name="_Toc530662408"/>
        <w:bookmarkStart w:id="10010" w:name="_Toc530662875"/>
        <w:bookmarkEnd w:id="10008"/>
        <w:bookmarkEnd w:id="10009"/>
        <w:bookmarkEnd w:id="10010"/>
      </w:del>
    </w:p>
    <w:p w14:paraId="6E74B1FD" w14:textId="753B4640" w:rsidR="00B22780" w:rsidRPr="00BA3432" w:rsidDel="00C774DC" w:rsidRDefault="00B22780">
      <w:pPr>
        <w:spacing w:line="276" w:lineRule="auto"/>
        <w:rPr>
          <w:del w:id="10011" w:author="phuong vu" w:date="2018-11-22T13:51:00Z"/>
          <w:lang w:val="en-US"/>
          <w:rPrChange w:id="10012" w:author="phuong vu" w:date="2018-11-25T21:55:00Z">
            <w:rPr>
              <w:del w:id="10013" w:author="phuong vu" w:date="2018-11-22T13:51:00Z"/>
              <w:lang w:val="en-US"/>
            </w:rPr>
          </w:rPrChange>
        </w:rPr>
        <w:pPrChange w:id="10014" w:author="phuong vu" w:date="2018-11-23T13:48:00Z">
          <w:pPr/>
        </w:pPrChange>
      </w:pPr>
      <w:del w:id="10015" w:author="phuong vu" w:date="2018-11-22T13:51:00Z">
        <w:r w:rsidRPr="00BA3432" w:rsidDel="00C774DC">
          <w:rPr>
            <w:rPrChange w:id="10016" w:author="phuong vu" w:date="2018-11-25T21:55:00Z">
              <w:rPr/>
            </w:rPrChange>
          </w:rPr>
          <w:tab/>
        </w:r>
        <w:r w:rsidRPr="00BA3432" w:rsidDel="00C774DC">
          <w:rPr>
            <w:lang w:val="en-US"/>
            <w:rPrChange w:id="10017" w:author="phuong vu" w:date="2018-11-25T21:55:00Z">
              <w:rPr>
                <w:lang w:val="en-US"/>
              </w:rPr>
            </w:rPrChange>
          </w:rPr>
          <w:delText>Đối với ứng dụng điện thoại, mọi dữ liệu điều được truy xuất lại từ server mỗi lần sử dụng ứng dụng.</w:delText>
        </w:r>
        <w:bookmarkStart w:id="10018" w:name="_Toc530658685"/>
        <w:bookmarkStart w:id="10019" w:name="_Toc530662409"/>
        <w:bookmarkStart w:id="10020" w:name="_Toc530662876"/>
        <w:bookmarkEnd w:id="10018"/>
        <w:bookmarkEnd w:id="10019"/>
        <w:bookmarkEnd w:id="10020"/>
      </w:del>
    </w:p>
    <w:p w14:paraId="7A1434A4" w14:textId="76C8E9EA" w:rsidR="00EC1917" w:rsidRPr="00BA3432" w:rsidDel="00C774DC" w:rsidRDefault="00EC1917">
      <w:pPr>
        <w:pStyle w:val="Heading3"/>
        <w:spacing w:line="276" w:lineRule="auto"/>
        <w:rPr>
          <w:del w:id="10021" w:author="phuong vu" w:date="2018-11-22T13:51:00Z"/>
          <w:rFonts w:cstheme="majorHAnsi"/>
          <w:rPrChange w:id="10022" w:author="phuong vu" w:date="2018-11-25T21:55:00Z">
            <w:rPr>
              <w:del w:id="10023" w:author="phuong vu" w:date="2018-11-22T13:51:00Z"/>
            </w:rPr>
          </w:rPrChange>
        </w:rPr>
        <w:pPrChange w:id="10024" w:author="phuong vu" w:date="2018-11-23T13:48:00Z">
          <w:pPr>
            <w:pStyle w:val="Heading3"/>
          </w:pPr>
        </w:pPrChange>
      </w:pPr>
      <w:del w:id="10025" w:author="phuong vu" w:date="2018-11-22T13:51:00Z">
        <w:r w:rsidRPr="00BA3432" w:rsidDel="00C774DC">
          <w:rPr>
            <w:rFonts w:cstheme="majorHAnsi"/>
            <w:rPrChange w:id="10026" w:author="phuong vu" w:date="2018-11-25T21:55:00Z">
              <w:rPr/>
            </w:rPrChange>
          </w:rPr>
          <w:delText>Yêu cầu chất lượng phần mềm</w:delText>
        </w:r>
        <w:bookmarkStart w:id="10027" w:name="_Toc530658686"/>
        <w:bookmarkStart w:id="10028" w:name="_Toc530662410"/>
        <w:bookmarkStart w:id="10029" w:name="_Toc530662877"/>
        <w:bookmarkEnd w:id="10027"/>
        <w:bookmarkEnd w:id="10028"/>
        <w:bookmarkEnd w:id="10029"/>
      </w:del>
    </w:p>
    <w:p w14:paraId="407C4F30" w14:textId="579B386B" w:rsidR="00B22780" w:rsidRPr="00BA3432" w:rsidDel="00C774DC" w:rsidRDefault="00B22780">
      <w:pPr>
        <w:spacing w:line="276" w:lineRule="auto"/>
        <w:ind w:firstLine="720"/>
        <w:rPr>
          <w:del w:id="10030" w:author="phuong vu" w:date="2018-11-22T13:51:00Z"/>
          <w:lang w:val="en-US"/>
          <w:rPrChange w:id="10031" w:author="phuong vu" w:date="2018-11-25T21:55:00Z">
            <w:rPr>
              <w:del w:id="10032" w:author="phuong vu" w:date="2018-11-22T13:51:00Z"/>
              <w:lang w:val="en-US"/>
            </w:rPr>
          </w:rPrChange>
        </w:rPr>
        <w:pPrChange w:id="10033" w:author="phuong vu" w:date="2018-11-23T13:48:00Z">
          <w:pPr>
            <w:ind w:firstLine="720"/>
          </w:pPr>
        </w:pPrChange>
      </w:pPr>
      <w:del w:id="10034" w:author="phuong vu" w:date="2018-11-22T13:51:00Z">
        <w:r w:rsidRPr="00BA3432" w:rsidDel="00C774DC">
          <w:rPr>
            <w:lang w:val="en-US"/>
            <w:rPrChange w:id="10035" w:author="phuong vu" w:date="2018-11-25T21:55:00Z">
              <w:rPr>
                <w:lang w:val="en-US"/>
              </w:rPr>
            </w:rPrChange>
          </w:rPr>
          <w:delText xml:space="preserve">Tính đúng đắn: các chức năng của hệ thống hoạt động đúng theo yêu cầu. </w:delText>
        </w:r>
        <w:bookmarkStart w:id="10036" w:name="_Toc530658687"/>
        <w:bookmarkStart w:id="10037" w:name="_Toc530662411"/>
        <w:bookmarkStart w:id="10038" w:name="_Toc530662878"/>
        <w:bookmarkEnd w:id="10036"/>
        <w:bookmarkEnd w:id="10037"/>
        <w:bookmarkEnd w:id="10038"/>
      </w:del>
    </w:p>
    <w:p w14:paraId="7BF6C936" w14:textId="7C8BCEBC" w:rsidR="00B22780" w:rsidRPr="00BA3432" w:rsidDel="00C774DC" w:rsidRDefault="00B22780">
      <w:pPr>
        <w:spacing w:line="276" w:lineRule="auto"/>
        <w:ind w:firstLine="720"/>
        <w:rPr>
          <w:del w:id="10039" w:author="phuong vu" w:date="2018-11-22T13:51:00Z"/>
          <w:lang w:val="en-US"/>
          <w:rPrChange w:id="10040" w:author="phuong vu" w:date="2018-11-25T21:55:00Z">
            <w:rPr>
              <w:del w:id="10041" w:author="phuong vu" w:date="2018-11-22T13:51:00Z"/>
              <w:lang w:val="en-US"/>
            </w:rPr>
          </w:rPrChange>
        </w:rPr>
        <w:pPrChange w:id="10042" w:author="phuong vu" w:date="2018-11-23T13:48:00Z">
          <w:pPr>
            <w:ind w:firstLine="720"/>
          </w:pPr>
        </w:pPrChange>
      </w:pPr>
      <w:del w:id="10043" w:author="phuong vu" w:date="2018-11-22T13:51:00Z">
        <w:r w:rsidRPr="00BA3432" w:rsidDel="00C774DC">
          <w:rPr>
            <w:lang w:val="en-US"/>
            <w:rPrChange w:id="10044" w:author="phuong vu" w:date="2018-11-25T21:55:00Z">
              <w:rPr>
                <w:lang w:val="en-US"/>
              </w:rPr>
            </w:rPrChange>
          </w:rPr>
          <w:delText xml:space="preserve">Tính khả chuyển: ứng dụng dễ dàng cài đặt và chạy tốt trên </w:delText>
        </w:r>
        <w:r w:rsidR="002F05BD" w:rsidRPr="00BA3432" w:rsidDel="00C774DC">
          <w:rPr>
            <w:lang w:val="en-US"/>
            <w:rPrChange w:id="10045" w:author="phuong vu" w:date="2018-11-25T21:55:00Z">
              <w:rPr>
                <w:lang w:val="en-US"/>
              </w:rPr>
            </w:rPrChange>
          </w:rPr>
          <w:delText xml:space="preserve">mọi </w:delText>
        </w:r>
        <w:r w:rsidRPr="00BA3432" w:rsidDel="00C774DC">
          <w:rPr>
            <w:lang w:val="en-US"/>
            <w:rPrChange w:id="10046" w:author="phuong vu" w:date="2018-11-25T21:55:00Z">
              <w:rPr>
                <w:lang w:val="en-US"/>
              </w:rPr>
            </w:rPrChange>
          </w:rPr>
          <w:delText>phiên bản</w:delText>
        </w:r>
        <w:r w:rsidR="002F05BD" w:rsidRPr="00BA3432" w:rsidDel="00C774DC">
          <w:rPr>
            <w:lang w:val="en-US"/>
            <w:rPrChange w:id="10047" w:author="phuong vu" w:date="2018-11-25T21:55:00Z">
              <w:rPr>
                <w:lang w:val="en-US"/>
              </w:rPr>
            </w:rPrChange>
          </w:rPr>
          <w:delText xml:space="preserve"> từ 5.0 trở lên và nhiều</w:delText>
        </w:r>
        <w:r w:rsidRPr="00BA3432" w:rsidDel="00C774DC">
          <w:rPr>
            <w:lang w:val="en-US"/>
            <w:rPrChange w:id="10048" w:author="phuong vu" w:date="2018-11-25T21:55:00Z">
              <w:rPr>
                <w:lang w:val="en-US"/>
              </w:rPr>
            </w:rPrChange>
          </w:rPr>
          <w:delText xml:space="preserve"> loại thiết bị Android</w:delText>
        </w:r>
        <w:r w:rsidR="002F05BD" w:rsidRPr="00BA3432" w:rsidDel="00C774DC">
          <w:rPr>
            <w:lang w:val="en-US"/>
            <w:rPrChange w:id="10049" w:author="phuong vu" w:date="2018-11-25T21:55:00Z">
              <w:rPr>
                <w:lang w:val="en-US"/>
              </w:rPr>
            </w:rPrChange>
          </w:rPr>
          <w:delText xml:space="preserve"> khác nhau</w:delText>
        </w:r>
        <w:r w:rsidRPr="00BA3432" w:rsidDel="00C774DC">
          <w:rPr>
            <w:lang w:val="en-US"/>
            <w:rPrChange w:id="10050" w:author="phuong vu" w:date="2018-11-25T21:55:00Z">
              <w:rPr>
                <w:lang w:val="en-US"/>
              </w:rPr>
            </w:rPrChange>
          </w:rPr>
          <w:delText>.</w:delText>
        </w:r>
        <w:bookmarkStart w:id="10051" w:name="_Toc530658688"/>
        <w:bookmarkStart w:id="10052" w:name="_Toc530662412"/>
        <w:bookmarkStart w:id="10053" w:name="_Toc530662879"/>
        <w:bookmarkEnd w:id="10051"/>
        <w:bookmarkEnd w:id="10052"/>
        <w:bookmarkEnd w:id="10053"/>
      </w:del>
    </w:p>
    <w:p w14:paraId="45922895" w14:textId="2B6E1E95" w:rsidR="00B22780" w:rsidRPr="00BA3432" w:rsidDel="00C774DC" w:rsidRDefault="00B22780">
      <w:pPr>
        <w:spacing w:line="276" w:lineRule="auto"/>
        <w:ind w:firstLine="720"/>
        <w:rPr>
          <w:del w:id="10054" w:author="phuong vu" w:date="2018-11-22T13:51:00Z"/>
          <w:lang w:val="en-US"/>
          <w:rPrChange w:id="10055" w:author="phuong vu" w:date="2018-11-25T21:55:00Z">
            <w:rPr>
              <w:del w:id="10056" w:author="phuong vu" w:date="2018-11-22T13:51:00Z"/>
              <w:lang w:val="en-US"/>
            </w:rPr>
          </w:rPrChange>
        </w:rPr>
        <w:pPrChange w:id="10057" w:author="phuong vu" w:date="2018-11-23T13:48:00Z">
          <w:pPr>
            <w:ind w:firstLine="720"/>
          </w:pPr>
        </w:pPrChange>
      </w:pPr>
      <w:del w:id="10058" w:author="phuong vu" w:date="2018-11-22T13:51:00Z">
        <w:r w:rsidRPr="00BA3432" w:rsidDel="00C774DC">
          <w:rPr>
            <w:lang w:val="en-US"/>
            <w:rPrChange w:id="10059" w:author="phuong vu" w:date="2018-11-25T21:55:00Z">
              <w:rPr>
                <w:lang w:val="en-US"/>
              </w:rPr>
            </w:rPrChange>
          </w:rPr>
          <w:delText>Tính có thể bảo trì: mã nguồn được viết rõ ràng, dễ đọc, dễ bảo trì</w:delText>
        </w:r>
        <w:r w:rsidR="002F05BD" w:rsidRPr="00BA3432" w:rsidDel="00C774DC">
          <w:rPr>
            <w:lang w:val="en-US"/>
            <w:rPrChange w:id="10060" w:author="phuong vu" w:date="2018-11-25T21:55:00Z">
              <w:rPr>
                <w:lang w:val="en-US"/>
              </w:rPr>
            </w:rPrChange>
          </w:rPr>
          <w:delText>, cung cấp tài liệu cài đặt phần mềm.</w:delText>
        </w:r>
        <w:bookmarkStart w:id="10061" w:name="_Toc530658689"/>
        <w:bookmarkStart w:id="10062" w:name="_Toc530662413"/>
        <w:bookmarkStart w:id="10063" w:name="_Toc530662880"/>
        <w:bookmarkEnd w:id="10061"/>
        <w:bookmarkEnd w:id="10062"/>
        <w:bookmarkEnd w:id="10063"/>
      </w:del>
    </w:p>
    <w:p w14:paraId="2B19C28A" w14:textId="70BD2068" w:rsidR="002F05BD" w:rsidRPr="00BA3432" w:rsidDel="00C774DC" w:rsidRDefault="00B22780">
      <w:pPr>
        <w:spacing w:line="276" w:lineRule="auto"/>
        <w:ind w:firstLine="720"/>
        <w:rPr>
          <w:del w:id="10064" w:author="phuong vu" w:date="2018-11-22T13:51:00Z"/>
          <w:lang w:val="en-US"/>
          <w:rPrChange w:id="10065" w:author="phuong vu" w:date="2018-11-25T21:55:00Z">
            <w:rPr>
              <w:del w:id="10066" w:author="phuong vu" w:date="2018-11-22T13:51:00Z"/>
              <w:lang w:val="en-US"/>
            </w:rPr>
          </w:rPrChange>
        </w:rPr>
        <w:pPrChange w:id="10067" w:author="phuong vu" w:date="2018-11-23T13:48:00Z">
          <w:pPr>
            <w:ind w:firstLine="720"/>
          </w:pPr>
        </w:pPrChange>
      </w:pPr>
      <w:del w:id="10068" w:author="phuong vu" w:date="2018-11-22T13:51:00Z">
        <w:r w:rsidRPr="00BA3432" w:rsidDel="00C774DC">
          <w:rPr>
            <w:lang w:val="en-US"/>
            <w:rPrChange w:id="10069" w:author="phuong vu" w:date="2018-11-25T21:55:00Z">
              <w:rPr>
                <w:lang w:val="en-US"/>
              </w:rPr>
            </w:rPrChange>
          </w:rPr>
          <w:delText>Khả năng chịu lỗi: ứng dụng có khả năng xử lý lỗi khi gặp sự cố, đưa ra thông báo khi gặp lỗi.</w:delText>
        </w:r>
        <w:bookmarkStart w:id="10070" w:name="_Toc530658690"/>
        <w:bookmarkStart w:id="10071" w:name="_Toc530662414"/>
        <w:bookmarkStart w:id="10072" w:name="_Toc530662881"/>
        <w:bookmarkEnd w:id="10070"/>
        <w:bookmarkEnd w:id="10071"/>
        <w:bookmarkEnd w:id="10072"/>
      </w:del>
    </w:p>
    <w:p w14:paraId="311ED7B4" w14:textId="0FD9F243" w:rsidR="002F05BD" w:rsidRPr="00BA3432" w:rsidDel="004F472B" w:rsidRDefault="002F05BD">
      <w:pPr>
        <w:pStyle w:val="Heading4"/>
        <w:spacing w:line="276" w:lineRule="auto"/>
        <w:rPr>
          <w:del w:id="10073" w:author="phuong vu" w:date="2018-11-16T10:04:00Z"/>
          <w:rFonts w:cstheme="majorHAnsi"/>
          <w:rPrChange w:id="10074" w:author="phuong vu" w:date="2018-11-25T21:55:00Z">
            <w:rPr>
              <w:del w:id="10075" w:author="phuong vu" w:date="2018-11-16T10:04:00Z"/>
            </w:rPr>
          </w:rPrChange>
        </w:rPr>
        <w:pPrChange w:id="10076" w:author="phuong vu" w:date="2018-11-23T13:48:00Z">
          <w:pPr>
            <w:pStyle w:val="Heading4"/>
            <w:spacing w:line="360" w:lineRule="auto"/>
          </w:pPr>
        </w:pPrChange>
      </w:pPr>
      <w:del w:id="10077" w:author="phuong vu" w:date="2018-11-16T10:04:00Z">
        <w:r w:rsidRPr="00BA3432" w:rsidDel="004F472B">
          <w:rPr>
            <w:rFonts w:cstheme="majorHAnsi"/>
            <w:rPrChange w:id="10078" w:author="phuong vu" w:date="2018-11-25T21:55:00Z">
              <w:rPr/>
            </w:rPrChange>
          </w:rPr>
          <w:delText>Các quy tắc nghiệp vụ</w:delText>
        </w:r>
        <w:bookmarkStart w:id="10079" w:name="_Toc530605697"/>
        <w:bookmarkStart w:id="10080" w:name="_Toc530657403"/>
        <w:bookmarkStart w:id="10081" w:name="_Toc530658691"/>
        <w:bookmarkStart w:id="10082" w:name="_Toc530662415"/>
        <w:bookmarkStart w:id="10083" w:name="_Toc530662882"/>
        <w:bookmarkEnd w:id="10079"/>
        <w:bookmarkEnd w:id="10080"/>
        <w:bookmarkEnd w:id="10081"/>
        <w:bookmarkEnd w:id="10082"/>
        <w:bookmarkEnd w:id="10083"/>
      </w:del>
    </w:p>
    <w:p w14:paraId="0745E206" w14:textId="6096C06B" w:rsidR="002F05BD" w:rsidRPr="00BA3432" w:rsidDel="004F472B" w:rsidRDefault="002F05BD">
      <w:pPr>
        <w:spacing w:line="276" w:lineRule="auto"/>
        <w:ind w:firstLine="720"/>
        <w:rPr>
          <w:del w:id="10084" w:author="phuong vu" w:date="2018-11-16T10:04:00Z"/>
          <w:rPrChange w:id="10085" w:author="phuong vu" w:date="2018-11-25T21:55:00Z">
            <w:rPr>
              <w:del w:id="10086" w:author="phuong vu" w:date="2018-11-16T10:04:00Z"/>
            </w:rPr>
          </w:rPrChange>
        </w:rPr>
        <w:pPrChange w:id="10087" w:author="phuong vu" w:date="2018-11-23T13:48:00Z">
          <w:pPr>
            <w:ind w:firstLine="720"/>
          </w:pPr>
        </w:pPrChange>
      </w:pPr>
      <w:del w:id="10088" w:author="phuong vu" w:date="2018-11-16T10:04:00Z">
        <w:r w:rsidRPr="00BA3432" w:rsidDel="004F472B">
          <w:rPr>
            <w:rPrChange w:id="10089" w:author="phuong vu" w:date="2018-11-25T21:55:00Z">
              <w:rPr/>
            </w:rPrChange>
          </w:rPr>
          <w:delText>Trong quá trình phát triển ứng dụng, không sử dụng các phần mềm lậu để phân tích, đặc tả, thiết kế, cài đặt, kiểm thử và triển khai.</w:delText>
        </w:r>
        <w:bookmarkStart w:id="10090" w:name="_Toc530605698"/>
        <w:bookmarkStart w:id="10091" w:name="_Toc530657404"/>
        <w:bookmarkStart w:id="10092" w:name="_Toc530658692"/>
        <w:bookmarkStart w:id="10093" w:name="_Toc530662416"/>
        <w:bookmarkStart w:id="10094" w:name="_Toc530662883"/>
        <w:bookmarkEnd w:id="10090"/>
        <w:bookmarkEnd w:id="10091"/>
        <w:bookmarkEnd w:id="10092"/>
        <w:bookmarkEnd w:id="10093"/>
        <w:bookmarkEnd w:id="10094"/>
      </w:del>
    </w:p>
    <w:p w14:paraId="52F5A647" w14:textId="5BEE0B21" w:rsidR="002F05BD" w:rsidRPr="00BA3432" w:rsidDel="004F472B" w:rsidRDefault="002F05BD">
      <w:pPr>
        <w:spacing w:line="276" w:lineRule="auto"/>
        <w:ind w:firstLine="720"/>
        <w:rPr>
          <w:del w:id="10095" w:author="phuong vu" w:date="2018-11-16T10:04:00Z"/>
          <w:rPrChange w:id="10096" w:author="phuong vu" w:date="2018-11-25T21:55:00Z">
            <w:rPr>
              <w:del w:id="10097" w:author="phuong vu" w:date="2018-11-16T10:04:00Z"/>
            </w:rPr>
          </w:rPrChange>
        </w:rPr>
        <w:pPrChange w:id="10098" w:author="phuong vu" w:date="2018-11-23T13:48:00Z">
          <w:pPr>
            <w:ind w:firstLine="720"/>
          </w:pPr>
        </w:pPrChange>
      </w:pPr>
      <w:del w:id="10099" w:author="phuong vu" w:date="2018-11-16T10:04:00Z">
        <w:r w:rsidRPr="00BA3432" w:rsidDel="004F472B">
          <w:rPr>
            <w:rPrChange w:id="10100" w:author="phuong vu" w:date="2018-11-25T21:55:00Z">
              <w:rPr/>
            </w:rPrChange>
          </w:rPr>
          <w:delText>Ứng dụng không chứa các thông tin sai lệch, không vi phạm các quy định của pháp luật.</w:delText>
        </w:r>
        <w:bookmarkStart w:id="10101" w:name="_Toc530605699"/>
        <w:bookmarkStart w:id="10102" w:name="_Toc530657405"/>
        <w:bookmarkStart w:id="10103" w:name="_Toc530658693"/>
        <w:bookmarkStart w:id="10104" w:name="_Toc530662417"/>
        <w:bookmarkStart w:id="10105" w:name="_Toc530662884"/>
        <w:bookmarkEnd w:id="10101"/>
        <w:bookmarkEnd w:id="10102"/>
        <w:bookmarkEnd w:id="10103"/>
        <w:bookmarkEnd w:id="10104"/>
        <w:bookmarkEnd w:id="10105"/>
      </w:del>
    </w:p>
    <w:p w14:paraId="568271F3" w14:textId="2AD19F26" w:rsidR="00F05D3D" w:rsidRPr="00BA3432" w:rsidRDefault="00C774DC">
      <w:pPr>
        <w:pStyle w:val="Heading1"/>
        <w:spacing w:line="276" w:lineRule="auto"/>
        <w:ind w:left="360"/>
        <w:rPr>
          <w:rFonts w:cstheme="majorHAnsi"/>
          <w:rPrChange w:id="10106" w:author="phuong vu" w:date="2018-11-25T21:55:00Z">
            <w:rPr/>
          </w:rPrChange>
        </w:rPr>
        <w:pPrChange w:id="10107" w:author="phuong vu" w:date="2018-11-23T13:48:00Z">
          <w:pPr>
            <w:pStyle w:val="Heading2"/>
          </w:pPr>
        </w:pPrChange>
      </w:pPr>
      <w:bookmarkStart w:id="10108" w:name="_Toc530662885"/>
      <w:r w:rsidRPr="00BA3432">
        <w:rPr>
          <w:rFonts w:cstheme="majorHAnsi"/>
          <w:rPrChange w:id="10109" w:author="phuong vu" w:date="2018-11-25T21:55:00Z">
            <w:rPr/>
          </w:rPrChange>
        </w:rPr>
        <w:t>THIẾT KẾ VÀ CÀI ĐẶT</w:t>
      </w:r>
      <w:bookmarkEnd w:id="10108"/>
    </w:p>
    <w:p w14:paraId="11721B01" w14:textId="4C802CAA" w:rsidR="00EC1917" w:rsidRPr="00BA3432" w:rsidRDefault="00EC1917">
      <w:pPr>
        <w:pStyle w:val="Heading3"/>
        <w:spacing w:line="276" w:lineRule="auto"/>
        <w:rPr>
          <w:rFonts w:cstheme="majorHAnsi"/>
          <w:rPrChange w:id="10110" w:author="phuong vu" w:date="2018-11-25T21:55:00Z">
            <w:rPr/>
          </w:rPrChange>
        </w:rPr>
        <w:pPrChange w:id="10111" w:author="phuong vu" w:date="2018-11-23T13:48:00Z">
          <w:pPr>
            <w:pStyle w:val="Heading3"/>
          </w:pPr>
        </w:pPrChange>
      </w:pPr>
      <w:bookmarkStart w:id="10112" w:name="_Toc530662886"/>
      <w:r w:rsidRPr="00BA3432">
        <w:rPr>
          <w:rFonts w:cstheme="majorHAnsi"/>
          <w:rPrChange w:id="10113" w:author="phuong vu" w:date="2018-11-25T21:55:00Z">
            <w:rPr/>
          </w:rPrChange>
        </w:rPr>
        <w:t>Kiến tr</w:t>
      </w:r>
      <w:r w:rsidR="006327EB" w:rsidRPr="00BA3432">
        <w:rPr>
          <w:rFonts w:cstheme="majorHAnsi"/>
          <w:rPrChange w:id="10114" w:author="phuong vu" w:date="2018-11-25T21:55:00Z">
            <w:rPr/>
          </w:rPrChange>
        </w:rPr>
        <w:t>ú</w:t>
      </w:r>
      <w:r w:rsidRPr="00BA3432">
        <w:rPr>
          <w:rFonts w:cstheme="majorHAnsi"/>
          <w:rPrChange w:id="10115" w:author="phuong vu" w:date="2018-11-25T21:55:00Z">
            <w:rPr/>
          </w:rPrChange>
        </w:rPr>
        <w:t>c hệ thống</w:t>
      </w:r>
      <w:bookmarkEnd w:id="10112"/>
    </w:p>
    <w:p w14:paraId="6C3E4ED8" w14:textId="77777777" w:rsidR="00E23E74" w:rsidRPr="00BA3432" w:rsidRDefault="00E23E74">
      <w:pPr>
        <w:spacing w:line="276" w:lineRule="auto"/>
        <w:rPr>
          <w:rPrChange w:id="10116" w:author="phuong vu" w:date="2018-11-25T21:55:00Z">
            <w:rPr/>
          </w:rPrChange>
        </w:rPr>
        <w:pPrChange w:id="10117" w:author="phuong vu" w:date="2018-11-23T13:48:00Z">
          <w:pPr/>
        </w:pPrChange>
      </w:pPr>
    </w:p>
    <w:p w14:paraId="3FF87DEF" w14:textId="77777777" w:rsidR="00E23E74" w:rsidRPr="00AD0E2E" w:rsidRDefault="00E23E74">
      <w:pPr>
        <w:keepNext/>
        <w:spacing w:line="276" w:lineRule="auto"/>
        <w:pPrChange w:id="10118" w:author="phuong vu" w:date="2018-11-23T13:48:00Z">
          <w:pPr>
            <w:keepNext/>
          </w:pPr>
        </w:pPrChange>
      </w:pPr>
      <w:r w:rsidRPr="00AD0E2E">
        <w:rPr>
          <w:noProof/>
          <w:lang w:val="en-US"/>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768B43FD" w:rsidR="00A14218" w:rsidRPr="00BA3432" w:rsidDel="00C774DC" w:rsidRDefault="00E23E74">
      <w:pPr>
        <w:pStyle w:val="Caption"/>
        <w:spacing w:line="276" w:lineRule="auto"/>
        <w:rPr>
          <w:del w:id="10119" w:author="phuong vu" w:date="2018-11-22T13:51:00Z"/>
          <w:szCs w:val="26"/>
          <w:rPrChange w:id="10120" w:author="phuong vu" w:date="2018-11-25T21:55:00Z">
            <w:rPr>
              <w:del w:id="10121" w:author="phuong vu" w:date="2018-11-22T13:51:00Z"/>
              <w:szCs w:val="26"/>
              <w:lang w:val="en-US"/>
            </w:rPr>
          </w:rPrChange>
        </w:rPr>
        <w:pPrChange w:id="10122" w:author="phuong vu" w:date="2018-11-23T13:48:00Z">
          <w:pPr>
            <w:pStyle w:val="Caption"/>
          </w:pPr>
        </w:pPrChange>
      </w:pPr>
      <w:bookmarkStart w:id="10123" w:name="_Toc530662928"/>
      <w:r w:rsidRPr="00BA3432">
        <w:rPr>
          <w:szCs w:val="26"/>
          <w:rPrChange w:id="10124" w:author="phuong vu" w:date="2018-11-25T21:55:00Z">
            <w:rPr>
              <w:szCs w:val="26"/>
            </w:rPr>
          </w:rPrChange>
        </w:rPr>
        <w:t xml:space="preserve">Hình </w:t>
      </w:r>
      <w:ins w:id="10125"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10126"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10127" w:author="phuong vu" w:date="2018-11-26T01:11:00Z">
        <w:r w:rsidR="00300FEC">
          <w:rPr>
            <w:noProof/>
            <w:szCs w:val="26"/>
          </w:rPr>
          <w:t>1</w:t>
        </w:r>
        <w:r w:rsidR="00300FEC">
          <w:rPr>
            <w:szCs w:val="26"/>
          </w:rPr>
          <w:fldChar w:fldCharType="end"/>
        </w:r>
      </w:ins>
      <w:del w:id="10128" w:author="phuong vu" w:date="2018-11-16T11:28:00Z">
        <w:r w:rsidR="006C103E" w:rsidRPr="00BA3432" w:rsidDel="00EC5005">
          <w:rPr>
            <w:rPrChange w:id="10129" w:author="phuong vu" w:date="2018-11-25T21:55:00Z">
              <w:rPr/>
            </w:rPrChange>
          </w:rPr>
          <w:fldChar w:fldCharType="begin"/>
        </w:r>
        <w:r w:rsidR="006C103E" w:rsidRPr="00BA3432" w:rsidDel="00EC5005">
          <w:rPr>
            <w:szCs w:val="26"/>
            <w:rPrChange w:id="10130" w:author="phuong vu" w:date="2018-11-25T21:55:00Z">
              <w:rPr>
                <w:szCs w:val="26"/>
              </w:rPr>
            </w:rPrChange>
          </w:rPr>
          <w:delInstrText xml:space="preserve"> STYLEREF 1 \s </w:delInstrText>
        </w:r>
        <w:r w:rsidR="006C103E" w:rsidRPr="00BA3432" w:rsidDel="00EC5005">
          <w:rPr>
            <w:rPrChange w:id="10131" w:author="phuong vu" w:date="2018-11-25T21:55:00Z">
              <w:rPr/>
            </w:rPrChange>
          </w:rPr>
          <w:fldChar w:fldCharType="separate"/>
        </w:r>
        <w:r w:rsidR="006C103E" w:rsidRPr="00BA3432" w:rsidDel="00EC5005">
          <w:rPr>
            <w:noProof/>
            <w:szCs w:val="26"/>
            <w:rPrChange w:id="10132" w:author="phuong vu" w:date="2018-11-25T21:55:00Z">
              <w:rPr>
                <w:noProof/>
                <w:szCs w:val="26"/>
              </w:rPr>
            </w:rPrChange>
          </w:rPr>
          <w:delText>3</w:delText>
        </w:r>
        <w:r w:rsidR="006C103E" w:rsidRPr="00BA3432" w:rsidDel="00EC5005">
          <w:rPr>
            <w:rPrChange w:id="10133" w:author="phuong vu" w:date="2018-11-25T21:55:00Z">
              <w:rPr/>
            </w:rPrChange>
          </w:rPr>
          <w:fldChar w:fldCharType="end"/>
        </w:r>
        <w:r w:rsidR="006C103E" w:rsidRPr="00AD0E2E" w:rsidDel="00EC5005">
          <w:rPr>
            <w:szCs w:val="26"/>
          </w:rPr>
          <w:delText>.</w:delText>
        </w:r>
        <w:r w:rsidR="006C103E" w:rsidRPr="00AD0E2E" w:rsidDel="00EC5005">
          <w:fldChar w:fldCharType="begin"/>
        </w:r>
        <w:r w:rsidR="006C103E" w:rsidRPr="00BA3432" w:rsidDel="00EC5005">
          <w:rPr>
            <w:szCs w:val="26"/>
            <w:rPrChange w:id="10134" w:author="phuong vu" w:date="2018-11-25T21:55:00Z">
              <w:rPr>
                <w:szCs w:val="26"/>
              </w:rPr>
            </w:rPrChange>
          </w:rPr>
          <w:delInstrText xml:space="preserve"> SEQ Hình \* ARABIC \s 1 </w:delInstrText>
        </w:r>
        <w:r w:rsidR="006C103E" w:rsidRPr="00BA3432" w:rsidDel="00EC5005">
          <w:rPr>
            <w:rPrChange w:id="10135" w:author="phuong vu" w:date="2018-11-25T21:55:00Z">
              <w:rPr/>
            </w:rPrChange>
          </w:rPr>
          <w:fldChar w:fldCharType="separate"/>
        </w:r>
        <w:r w:rsidR="006C103E" w:rsidRPr="00BA3432" w:rsidDel="00EC5005">
          <w:rPr>
            <w:noProof/>
            <w:szCs w:val="26"/>
            <w:rPrChange w:id="10136" w:author="phuong vu" w:date="2018-11-25T21:55:00Z">
              <w:rPr>
                <w:noProof/>
                <w:szCs w:val="26"/>
              </w:rPr>
            </w:rPrChange>
          </w:rPr>
          <w:delText>1</w:delText>
        </w:r>
        <w:r w:rsidR="006C103E" w:rsidRPr="00BA3432" w:rsidDel="00EC5005">
          <w:rPr>
            <w:rPrChange w:id="10137" w:author="phuong vu" w:date="2018-11-25T21:55:00Z">
              <w:rPr/>
            </w:rPrChange>
          </w:rPr>
          <w:fldChar w:fldCharType="end"/>
        </w:r>
      </w:del>
      <w:r w:rsidRPr="00BA3432">
        <w:rPr>
          <w:i w:val="0"/>
          <w:iCs w:val="0"/>
          <w:rPrChange w:id="10138" w:author="phuong vu" w:date="2018-11-25T21:55:00Z">
            <w:rPr>
              <w:i w:val="0"/>
              <w:iCs w:val="0"/>
              <w:lang w:val="en-US"/>
            </w:rPr>
          </w:rPrChange>
        </w:rPr>
        <w:t xml:space="preserve">: </w:t>
      </w:r>
      <w:del w:id="10139" w:author="phuong vu" w:date="2018-11-18T19:51:00Z">
        <w:r w:rsidRPr="00BA3432" w:rsidDel="000C3B2E">
          <w:rPr>
            <w:i w:val="0"/>
            <w:iCs w:val="0"/>
            <w:rPrChange w:id="10140" w:author="phuong vu" w:date="2018-11-25T21:55:00Z">
              <w:rPr>
                <w:i w:val="0"/>
                <w:iCs w:val="0"/>
                <w:lang w:val="en-US"/>
              </w:rPr>
            </w:rPrChange>
          </w:rPr>
          <w:delText>Mô hình kiến trúc hệ thống</w:delText>
        </w:r>
      </w:del>
      <w:ins w:id="10141" w:author="phuong vu" w:date="2018-11-18T19:51:00Z">
        <w:r w:rsidR="000C3B2E" w:rsidRPr="00BA3432">
          <w:rPr>
            <w:i w:val="0"/>
            <w:iCs w:val="0"/>
            <w:rPrChange w:id="10142" w:author="phuong vu" w:date="2018-11-25T21:55:00Z">
              <w:rPr>
                <w:i w:val="0"/>
                <w:iCs w:val="0"/>
                <w:lang w:val="en-US"/>
              </w:rPr>
            </w:rPrChange>
          </w:rPr>
          <w:t>Các thành phần xây dựng hệ thống</w:t>
        </w:r>
      </w:ins>
      <w:bookmarkEnd w:id="10123"/>
    </w:p>
    <w:p w14:paraId="64EBDE18" w14:textId="4E57F5C0" w:rsidR="00E23E74" w:rsidRPr="00BA3432" w:rsidRDefault="00E23E74">
      <w:pPr>
        <w:pStyle w:val="Caption"/>
        <w:spacing w:line="276" w:lineRule="auto"/>
        <w:rPr>
          <w:rPrChange w:id="10143" w:author="phuong vu" w:date="2018-11-25T21:55:00Z">
            <w:rPr>
              <w:lang w:val="en-US"/>
            </w:rPr>
          </w:rPrChange>
        </w:rPr>
        <w:pPrChange w:id="10144" w:author="phuong vu" w:date="2018-11-23T13:48:00Z">
          <w:pPr/>
        </w:pPrChange>
      </w:pPr>
    </w:p>
    <w:p w14:paraId="343AF6FD" w14:textId="742039A4" w:rsidR="00AD52C9" w:rsidRPr="00AD0E2E" w:rsidRDefault="003B08E2">
      <w:pPr>
        <w:spacing w:line="276" w:lineRule="auto"/>
        <w:pPrChange w:id="10145" w:author="phuong vu" w:date="2018-11-23T13:48:00Z">
          <w:pPr/>
        </w:pPrChange>
      </w:pPr>
      <w:r w:rsidRPr="00AD0E2E">
        <w:rPr>
          <w:noProof/>
          <w:lang w:val="en-US"/>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682313BD" w:rsidR="00B81AB4" w:rsidRPr="00277F44" w:rsidRDefault="00B81AB4" w:rsidP="00277F44">
                            <w:pPr>
                              <w:pStyle w:val="Caption"/>
                              <w:rPr>
                                <w:noProof/>
                                <w:szCs w:val="26"/>
                              </w:rPr>
                            </w:pPr>
                            <w:bookmarkStart w:id="10146" w:name="_Toc530662929"/>
                            <w:r w:rsidRPr="00277F44">
                              <w:rPr>
                                <w:szCs w:val="26"/>
                              </w:rPr>
                              <w:t xml:space="preserve">Hình </w:t>
                            </w:r>
                            <w:ins w:id="10147"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10148"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0149" w:author="phuong vu" w:date="2018-11-26T01:11:00Z">
                              <w:r>
                                <w:rPr>
                                  <w:noProof/>
                                  <w:szCs w:val="26"/>
                                </w:rPr>
                                <w:t>2</w:t>
                              </w:r>
                              <w:r>
                                <w:rPr>
                                  <w:szCs w:val="26"/>
                                </w:rPr>
                                <w:fldChar w:fldCharType="end"/>
                              </w:r>
                            </w:ins>
                            <w:del w:id="1015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10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682313BD" w:rsidR="00B81AB4" w:rsidRPr="00277F44" w:rsidRDefault="00B81AB4" w:rsidP="00277F44">
                      <w:pPr>
                        <w:pStyle w:val="Caption"/>
                        <w:rPr>
                          <w:noProof/>
                          <w:szCs w:val="26"/>
                        </w:rPr>
                      </w:pPr>
                      <w:bookmarkStart w:id="10151" w:name="_Toc530662929"/>
                      <w:r w:rsidRPr="00277F44">
                        <w:rPr>
                          <w:szCs w:val="26"/>
                        </w:rPr>
                        <w:t xml:space="preserve">Hình </w:t>
                      </w:r>
                      <w:ins w:id="10152"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10153"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0154" w:author="phuong vu" w:date="2018-11-26T01:11:00Z">
                        <w:r>
                          <w:rPr>
                            <w:noProof/>
                            <w:szCs w:val="26"/>
                          </w:rPr>
                          <w:t>2</w:t>
                        </w:r>
                        <w:r>
                          <w:rPr>
                            <w:szCs w:val="26"/>
                          </w:rPr>
                          <w:fldChar w:fldCharType="end"/>
                        </w:r>
                      </w:ins>
                      <w:del w:id="1015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10151"/>
                    </w:p>
                  </w:txbxContent>
                </v:textbox>
                <w10:wrap type="topAndBottom"/>
              </v:shape>
            </w:pict>
          </mc:Fallback>
        </mc:AlternateContent>
      </w:r>
      <w:r w:rsidR="0084493D" w:rsidRPr="00BA3432">
        <w:rPr>
          <w:noProof/>
          <w:lang w:val="en-US"/>
          <w:rPrChange w:id="10156" w:author="phuong vu" w:date="2018-11-25T21:55:00Z">
            <w:rPr>
              <w:noProof/>
              <w:lang w:val="en-US"/>
            </w:rPr>
          </w:rPrChange>
        </w:rPr>
        <w:drawing>
          <wp:anchor distT="0" distB="0" distL="114300" distR="114300" simplePos="0" relativeHeight="251670528" behindDoc="0" locked="0" layoutInCell="1" allowOverlap="1" wp14:anchorId="4368A376" wp14:editId="14D0A4FC">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sidR="00E23E74" w:rsidRPr="00BA3432">
        <w:rPr>
          <w:rPrChange w:id="10157" w:author="phuong vu" w:date="2018-11-25T21:55:00Z">
            <w:rPr>
              <w:lang w:val="en-US"/>
            </w:rPr>
          </w:rPrChange>
        </w:rPr>
        <w:tab/>
        <w:t xml:space="preserve">Hệ thống được xây dựng theo mô hình </w:t>
      </w:r>
      <w:r w:rsidR="00B548E3" w:rsidRPr="00BA3432">
        <w:rPr>
          <w:rPrChange w:id="10158" w:author="phuong vu" w:date="2018-11-25T21:55:00Z">
            <w:rPr>
              <w:lang w:val="en-US"/>
            </w:rPr>
          </w:rPrChange>
        </w:rPr>
        <w:t>Web Service APIs</w:t>
      </w:r>
      <w:r w:rsidR="00130308" w:rsidRPr="00BA3432">
        <w:rPr>
          <w:rPrChange w:id="10159" w:author="phuong vu" w:date="2018-11-25T21:55:00Z">
            <w:rPr>
              <w:lang w:val="en-US"/>
            </w:rPr>
          </w:rPrChange>
        </w:rPr>
        <w:t>. Với server</w:t>
      </w:r>
      <w:r w:rsidR="00B548E3" w:rsidRPr="00BA3432">
        <w:rPr>
          <w:rPrChange w:id="10160" w:author="phuong vu" w:date="2018-11-25T21:55:00Z">
            <w:rPr>
              <w:lang w:val="en-US"/>
            </w:rPr>
          </w:rPrChange>
        </w:rPr>
        <w:t xml:space="preserve"> API</w:t>
      </w:r>
      <w:r w:rsidR="00130308" w:rsidRPr="00BA3432">
        <w:rPr>
          <w:rPrChange w:id="10161" w:author="phuong vu" w:date="2018-11-25T21:55:00Z">
            <w:rPr>
              <w:lang w:val="en-US"/>
            </w:rPr>
          </w:rPrChange>
        </w:rPr>
        <w:t xml:space="preserve"> được xây dựng dựa trên GraphQL và Postgrahile với nhiệm vụ chính là cung cấp các chức năng thêm, sửa, xóa dữ liệu</w:t>
      </w:r>
      <w:r w:rsidR="00B548E3" w:rsidRPr="00BA3432">
        <w:rPr>
          <w:rPrChange w:id="10162" w:author="phuong vu" w:date="2018-11-25T21:55:00Z">
            <w:rPr>
              <w:lang w:val="en-US"/>
            </w:rPr>
          </w:rPrChange>
        </w:rPr>
        <w:t xml:space="preserve"> và các chức năng xử lí khác</w:t>
      </w:r>
      <w:r w:rsidR="00130308" w:rsidRPr="00BA3432">
        <w:rPr>
          <w:rPrChange w:id="10163" w:author="phuong vu" w:date="2018-11-25T21:55:00Z">
            <w:rPr>
              <w:lang w:val="en-US"/>
            </w:rPr>
          </w:rPrChange>
        </w:rPr>
        <w:t xml:space="preserve"> cho client</w:t>
      </w:r>
      <w:r w:rsidR="00BD1DD9" w:rsidRPr="00BA3432">
        <w:rPr>
          <w:rPrChange w:id="10164" w:author="phuong vu" w:date="2018-11-25T21:55:00Z">
            <w:rPr>
              <w:lang w:val="en-US"/>
            </w:rPr>
          </w:rPrChange>
        </w:rPr>
        <w:t>. Client thực hiện các chức năng cung cấp dữ liệu chuẩn cho server xử lí</w:t>
      </w:r>
      <w:r w:rsidR="00B548E3" w:rsidRPr="00BA3432">
        <w:rPr>
          <w:rPrChange w:id="10165" w:author="phuong vu" w:date="2018-11-25T21:55:00Z">
            <w:rPr>
              <w:lang w:val="en-US"/>
            </w:rPr>
          </w:rPrChange>
        </w:rPr>
        <w:t>.</w:t>
      </w:r>
    </w:p>
    <w:p w14:paraId="2E79B060" w14:textId="137080AE" w:rsidR="00EC1917" w:rsidRPr="00BA3432" w:rsidDel="0039662E" w:rsidRDefault="00EC1917">
      <w:pPr>
        <w:pStyle w:val="Heading3"/>
        <w:spacing w:line="276" w:lineRule="auto"/>
        <w:rPr>
          <w:del w:id="10166" w:author="phuong vu" w:date="2018-11-21T23:16:00Z"/>
          <w:rFonts w:cstheme="majorHAnsi"/>
          <w:rPrChange w:id="10167" w:author="phuong vu" w:date="2018-11-25T21:55:00Z">
            <w:rPr>
              <w:del w:id="10168" w:author="phuong vu" w:date="2018-11-21T23:16:00Z"/>
            </w:rPr>
          </w:rPrChange>
        </w:rPr>
        <w:pPrChange w:id="10169" w:author="phuong vu" w:date="2018-11-23T13:48:00Z">
          <w:pPr>
            <w:pStyle w:val="Heading3"/>
          </w:pPr>
        </w:pPrChange>
      </w:pPr>
      <w:del w:id="10170" w:author="phuong vu" w:date="2018-11-21T23:16:00Z">
        <w:r w:rsidRPr="00AD0E2E" w:rsidDel="0039662E">
          <w:rPr>
            <w:rFonts w:cstheme="majorHAnsi"/>
          </w:rPr>
          <w:lastRenderedPageBreak/>
          <w:delText>Sơ đ</w:delText>
        </w:r>
        <w:r w:rsidRPr="00BA3432" w:rsidDel="0039662E">
          <w:rPr>
            <w:rFonts w:cstheme="majorHAnsi"/>
            <w:rPrChange w:id="10171" w:author="phuong vu" w:date="2018-11-25T21:55:00Z">
              <w:rPr/>
            </w:rPrChange>
          </w:rPr>
          <w:delText>ồ USE CASE</w:delText>
        </w:r>
        <w:bookmarkStart w:id="10172" w:name="_Toc530605702"/>
        <w:bookmarkStart w:id="10173" w:name="_Toc530657408"/>
        <w:bookmarkStart w:id="10174" w:name="_Toc530658696"/>
        <w:bookmarkStart w:id="10175" w:name="_Toc530662420"/>
        <w:bookmarkStart w:id="10176" w:name="_Toc530662887"/>
        <w:bookmarkEnd w:id="10172"/>
        <w:bookmarkEnd w:id="10173"/>
        <w:bookmarkEnd w:id="10174"/>
        <w:bookmarkEnd w:id="10175"/>
        <w:bookmarkEnd w:id="10176"/>
      </w:del>
    </w:p>
    <w:p w14:paraId="09ACBA31" w14:textId="0CDF9B8E" w:rsidR="00176856" w:rsidRPr="00AD0E2E" w:rsidDel="0039662E" w:rsidRDefault="005E7E83">
      <w:pPr>
        <w:spacing w:line="276" w:lineRule="auto"/>
        <w:jc w:val="center"/>
        <w:rPr>
          <w:del w:id="10177" w:author="phuong vu" w:date="2018-11-21T23:16:00Z"/>
        </w:rPr>
        <w:pPrChange w:id="10178" w:author="phuong vu" w:date="2018-11-23T13:48:00Z">
          <w:pPr>
            <w:pStyle w:val="Heading3"/>
          </w:pPr>
        </w:pPrChange>
      </w:pPr>
      <w:del w:id="10179" w:author="phuong vu" w:date="2018-11-16T10:23:00Z">
        <w:r w:rsidRPr="00BA3432" w:rsidDel="00646D15">
          <w:rPr>
            <w:noProof/>
            <w:lang w:val="en-US"/>
            <w:rPrChange w:id="10180" w:author="phuong vu" w:date="2018-11-25T21:55:00Z">
              <w:rPr>
                <w:noProof/>
              </w:rPr>
            </w:rPrChange>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10181" w:name="_Toc530605703"/>
      <w:bookmarkStart w:id="10182" w:name="_Toc530657409"/>
      <w:bookmarkStart w:id="10183" w:name="_Toc530658697"/>
      <w:bookmarkStart w:id="10184" w:name="_Toc530662421"/>
      <w:bookmarkStart w:id="10185" w:name="_Toc530662888"/>
      <w:bookmarkEnd w:id="10181"/>
      <w:bookmarkEnd w:id="10182"/>
      <w:bookmarkEnd w:id="10183"/>
      <w:bookmarkEnd w:id="10184"/>
      <w:bookmarkEnd w:id="10185"/>
    </w:p>
    <w:p w14:paraId="2E305A58" w14:textId="79C6F3C7" w:rsidR="00BD1DD9" w:rsidRPr="00BA3432" w:rsidDel="0039662E" w:rsidRDefault="00176856">
      <w:pPr>
        <w:pStyle w:val="Caption"/>
        <w:spacing w:line="276" w:lineRule="auto"/>
        <w:rPr>
          <w:del w:id="10186" w:author="phuong vu" w:date="2018-11-21T23:16:00Z"/>
          <w:rPrChange w:id="10187" w:author="phuong vu" w:date="2018-11-25T21:55:00Z">
            <w:rPr>
              <w:del w:id="10188" w:author="phuong vu" w:date="2018-11-21T23:16:00Z"/>
            </w:rPr>
          </w:rPrChange>
        </w:rPr>
        <w:pPrChange w:id="10189" w:author="phuong vu" w:date="2018-11-23T13:48:00Z">
          <w:pPr>
            <w:pStyle w:val="Caption"/>
          </w:pPr>
        </w:pPrChange>
      </w:pPr>
      <w:del w:id="10190" w:author="phuong vu" w:date="2018-11-21T23:16:00Z">
        <w:r w:rsidRPr="00BA3432" w:rsidDel="0039662E">
          <w:rPr>
            <w:szCs w:val="26"/>
            <w:rPrChange w:id="10191" w:author="phuong vu" w:date="2018-11-25T21:55:00Z">
              <w:rPr>
                <w:szCs w:val="26"/>
              </w:rPr>
            </w:rPrChange>
          </w:rPr>
          <w:delText xml:space="preserve">Hình </w:delText>
        </w:r>
      </w:del>
      <w:del w:id="10192" w:author="phuong vu" w:date="2018-11-16T11:28:00Z">
        <w:r w:rsidR="006C103E" w:rsidRPr="00AD0E2E" w:rsidDel="00EC5005">
          <w:rPr>
            <w:i w:val="0"/>
            <w:iCs w:val="0"/>
          </w:rPr>
          <w:fldChar w:fldCharType="begin"/>
        </w:r>
        <w:r w:rsidR="006C103E" w:rsidRPr="00BA3432" w:rsidDel="00EC5005">
          <w:rPr>
            <w:szCs w:val="26"/>
            <w:rPrChange w:id="10193" w:author="phuong vu" w:date="2018-11-25T21:55:00Z">
              <w:rPr>
                <w:szCs w:val="26"/>
              </w:rPr>
            </w:rPrChange>
          </w:rPr>
          <w:delInstrText xml:space="preserve"> STYLEREF 1 \s </w:delInstrText>
        </w:r>
        <w:r w:rsidR="006C103E" w:rsidRPr="00BA3432" w:rsidDel="00EC5005">
          <w:rPr>
            <w:i w:val="0"/>
            <w:iCs w:val="0"/>
            <w:rPrChange w:id="10194" w:author="phuong vu" w:date="2018-11-25T21:55:00Z">
              <w:rPr>
                <w:i w:val="0"/>
                <w:iCs w:val="0"/>
              </w:rPr>
            </w:rPrChange>
          </w:rPr>
          <w:fldChar w:fldCharType="separate"/>
        </w:r>
        <w:r w:rsidR="006C103E" w:rsidRPr="00BA3432" w:rsidDel="00EC5005">
          <w:rPr>
            <w:noProof/>
            <w:szCs w:val="26"/>
            <w:rPrChange w:id="10195" w:author="phuong vu" w:date="2018-11-25T21:55:00Z">
              <w:rPr>
                <w:noProof/>
                <w:szCs w:val="26"/>
              </w:rPr>
            </w:rPrChange>
          </w:rPr>
          <w:delText>3</w:delText>
        </w:r>
        <w:r w:rsidR="006C103E" w:rsidRPr="00BA3432" w:rsidDel="00EC5005">
          <w:rPr>
            <w:i w:val="0"/>
            <w:iCs w:val="0"/>
            <w:rPrChange w:id="10196" w:author="phuong vu" w:date="2018-11-25T21:55:00Z">
              <w:rPr>
                <w:i w:val="0"/>
                <w:iCs w:val="0"/>
              </w:rPr>
            </w:rPrChange>
          </w:rPr>
          <w:fldChar w:fldCharType="end"/>
        </w:r>
        <w:r w:rsidR="006C103E" w:rsidRPr="00AD0E2E" w:rsidDel="00EC5005">
          <w:rPr>
            <w:szCs w:val="26"/>
          </w:rPr>
          <w:delText>.</w:delText>
        </w:r>
        <w:r w:rsidR="006C103E" w:rsidRPr="00AD0E2E" w:rsidDel="00EC5005">
          <w:rPr>
            <w:i w:val="0"/>
            <w:iCs w:val="0"/>
          </w:rPr>
          <w:fldChar w:fldCharType="begin"/>
        </w:r>
        <w:r w:rsidR="006C103E" w:rsidRPr="00BA3432" w:rsidDel="00EC5005">
          <w:rPr>
            <w:szCs w:val="26"/>
            <w:rPrChange w:id="10197" w:author="phuong vu" w:date="2018-11-25T21:55:00Z">
              <w:rPr>
                <w:szCs w:val="26"/>
              </w:rPr>
            </w:rPrChange>
          </w:rPr>
          <w:delInstrText xml:space="preserve"> SEQ Hình \* ARABIC \s 1 </w:delInstrText>
        </w:r>
        <w:r w:rsidR="006C103E" w:rsidRPr="00BA3432" w:rsidDel="00EC5005">
          <w:rPr>
            <w:i w:val="0"/>
            <w:iCs w:val="0"/>
            <w:rPrChange w:id="10198" w:author="phuong vu" w:date="2018-11-25T21:55:00Z">
              <w:rPr>
                <w:i w:val="0"/>
                <w:iCs w:val="0"/>
              </w:rPr>
            </w:rPrChange>
          </w:rPr>
          <w:fldChar w:fldCharType="separate"/>
        </w:r>
        <w:r w:rsidR="006C103E" w:rsidRPr="00BA3432" w:rsidDel="00EC5005">
          <w:rPr>
            <w:noProof/>
            <w:szCs w:val="26"/>
            <w:rPrChange w:id="10199" w:author="phuong vu" w:date="2018-11-25T21:55:00Z">
              <w:rPr>
                <w:noProof/>
                <w:szCs w:val="26"/>
              </w:rPr>
            </w:rPrChange>
          </w:rPr>
          <w:delText>3</w:delText>
        </w:r>
        <w:r w:rsidR="006C103E" w:rsidRPr="00BA3432" w:rsidDel="00EC5005">
          <w:rPr>
            <w:i w:val="0"/>
            <w:iCs w:val="0"/>
            <w:rPrChange w:id="10200" w:author="phuong vu" w:date="2018-11-25T21:55:00Z">
              <w:rPr>
                <w:i w:val="0"/>
                <w:iCs w:val="0"/>
              </w:rPr>
            </w:rPrChange>
          </w:rPr>
          <w:fldChar w:fldCharType="end"/>
        </w:r>
      </w:del>
      <w:del w:id="10201" w:author="phuong vu" w:date="2018-11-21T23:16:00Z">
        <w:r w:rsidRPr="00AD0E2E" w:rsidDel="0039662E">
          <w:rPr>
            <w:szCs w:val="26"/>
            <w:lang w:val="en-US"/>
          </w:rPr>
          <w:delText xml:space="preserve"> Sơ đ</w:delText>
        </w:r>
        <w:r w:rsidRPr="00BA3432" w:rsidDel="0039662E">
          <w:rPr>
            <w:szCs w:val="26"/>
            <w:lang w:val="en-US"/>
            <w:rPrChange w:id="10202" w:author="phuong vu" w:date="2018-11-25T21:55:00Z">
              <w:rPr>
                <w:szCs w:val="26"/>
                <w:lang w:val="en-US"/>
              </w:rPr>
            </w:rPrChange>
          </w:rPr>
          <w:delText>ồ USE CASE</w:delText>
        </w:r>
        <w:bookmarkStart w:id="10203" w:name="_Toc530605704"/>
        <w:bookmarkStart w:id="10204" w:name="_Toc530657410"/>
        <w:bookmarkStart w:id="10205" w:name="_Toc530658698"/>
        <w:bookmarkStart w:id="10206" w:name="_Toc530662422"/>
        <w:bookmarkStart w:id="10207" w:name="_Toc530662889"/>
        <w:bookmarkEnd w:id="10203"/>
        <w:bookmarkEnd w:id="10204"/>
        <w:bookmarkEnd w:id="10205"/>
        <w:bookmarkEnd w:id="10206"/>
        <w:bookmarkEnd w:id="10207"/>
      </w:del>
    </w:p>
    <w:p w14:paraId="3E178335" w14:textId="3E6F13E8" w:rsidR="004A77C2" w:rsidRPr="00BA3432" w:rsidDel="007625B6" w:rsidRDefault="004A77C2">
      <w:pPr>
        <w:pStyle w:val="Heading3"/>
        <w:spacing w:line="276" w:lineRule="auto"/>
        <w:rPr>
          <w:del w:id="10208" w:author="phuong vu" w:date="2018-11-16T10:35:00Z"/>
          <w:rFonts w:cstheme="majorHAnsi"/>
          <w:rPrChange w:id="10209" w:author="phuong vu" w:date="2018-11-25T21:55:00Z">
            <w:rPr>
              <w:del w:id="10210" w:author="phuong vu" w:date="2018-11-16T10:35:00Z"/>
            </w:rPr>
          </w:rPrChange>
        </w:rPr>
        <w:pPrChange w:id="10211" w:author="phuong vu" w:date="2018-11-23T13:48:00Z">
          <w:pPr>
            <w:pStyle w:val="Heading3"/>
          </w:pPr>
        </w:pPrChange>
      </w:pPr>
      <w:del w:id="10212" w:author="phuong vu" w:date="2018-11-16T10:35:00Z">
        <w:r w:rsidRPr="00BA3432" w:rsidDel="007625B6">
          <w:rPr>
            <w:rFonts w:cstheme="majorHAnsi"/>
            <w:rPrChange w:id="10213" w:author="phuong vu" w:date="2018-11-25T21:55:00Z">
              <w:rPr/>
            </w:rPrChange>
          </w:rPr>
          <w:delText>Sơ đồ phân rã USE CASE</w:delText>
        </w:r>
        <w:bookmarkStart w:id="10214" w:name="_Toc530605705"/>
        <w:bookmarkStart w:id="10215" w:name="_Toc530657411"/>
        <w:bookmarkStart w:id="10216" w:name="_Toc530658699"/>
        <w:bookmarkStart w:id="10217" w:name="_Toc530662423"/>
        <w:bookmarkStart w:id="10218" w:name="_Toc530662890"/>
        <w:bookmarkEnd w:id="10214"/>
        <w:bookmarkEnd w:id="10215"/>
        <w:bookmarkEnd w:id="10216"/>
        <w:bookmarkEnd w:id="10217"/>
        <w:bookmarkEnd w:id="10218"/>
      </w:del>
    </w:p>
    <w:p w14:paraId="6F5A1A58" w14:textId="465B7D54" w:rsidR="00C84B71" w:rsidRPr="00BA3432" w:rsidRDefault="00C84B71">
      <w:pPr>
        <w:pStyle w:val="Heading3"/>
        <w:spacing w:line="276" w:lineRule="auto"/>
        <w:rPr>
          <w:ins w:id="10219" w:author="phuong vu" w:date="2018-11-16T10:35:00Z"/>
          <w:rFonts w:cstheme="majorHAnsi"/>
          <w:rPrChange w:id="10220" w:author="phuong vu" w:date="2018-11-25T21:55:00Z">
            <w:rPr>
              <w:ins w:id="10221" w:author="phuong vu" w:date="2018-11-16T10:35:00Z"/>
            </w:rPr>
          </w:rPrChange>
        </w:rPr>
        <w:pPrChange w:id="10222" w:author="phuong vu" w:date="2018-11-23T13:48:00Z">
          <w:pPr>
            <w:pStyle w:val="Heading3"/>
          </w:pPr>
        </w:pPrChange>
      </w:pPr>
      <w:bookmarkStart w:id="10223" w:name="_Toc530662891"/>
      <w:r w:rsidRPr="00BA3432">
        <w:rPr>
          <w:rFonts w:cstheme="majorHAnsi"/>
          <w:rPrChange w:id="10224" w:author="phuong vu" w:date="2018-11-25T21:55:00Z">
            <w:rPr/>
          </w:rPrChange>
        </w:rPr>
        <w:t xml:space="preserve">Sơ đồ </w:t>
      </w:r>
      <w:r w:rsidR="001A6E15" w:rsidRPr="00BA3432">
        <w:rPr>
          <w:rFonts w:cstheme="majorHAnsi"/>
          <w:rPrChange w:id="10225" w:author="phuong vu" w:date="2018-11-25T21:55:00Z">
            <w:rPr/>
          </w:rPrChange>
        </w:rPr>
        <w:t>C</w:t>
      </w:r>
      <w:r w:rsidRPr="00BA3432">
        <w:rPr>
          <w:rFonts w:cstheme="majorHAnsi"/>
          <w:rPrChange w:id="10226" w:author="phuong vu" w:date="2018-11-25T21:55:00Z">
            <w:rPr/>
          </w:rPrChange>
        </w:rPr>
        <w:t>DM</w:t>
      </w:r>
      <w:bookmarkEnd w:id="10223"/>
    </w:p>
    <w:p w14:paraId="45E5156B" w14:textId="77777777" w:rsidR="00EC5005" w:rsidRPr="00AD0E2E" w:rsidRDefault="00EC5005">
      <w:pPr>
        <w:keepNext/>
        <w:spacing w:line="276" w:lineRule="auto"/>
        <w:rPr>
          <w:ins w:id="10227" w:author="phuong vu" w:date="2018-11-16T11:28:00Z"/>
        </w:rPr>
        <w:pPrChange w:id="10228" w:author="phuong vu" w:date="2018-11-23T13:48:00Z">
          <w:pPr/>
        </w:pPrChange>
      </w:pPr>
      <w:ins w:id="10229" w:author="phuong vu" w:date="2018-11-16T11:27:00Z">
        <w:r w:rsidRPr="00AD0E2E">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6AE4D84E" w:rsidR="007625B6" w:rsidRPr="00BA3432" w:rsidRDefault="00EC5005">
      <w:pPr>
        <w:pStyle w:val="Caption"/>
        <w:spacing w:line="276" w:lineRule="auto"/>
        <w:rPr>
          <w:rPrChange w:id="10230" w:author="phuong vu" w:date="2018-11-25T21:55:00Z">
            <w:rPr/>
          </w:rPrChange>
        </w:rPr>
        <w:pPrChange w:id="10231" w:author="phuong vu" w:date="2018-11-23T13:48:00Z">
          <w:pPr>
            <w:pStyle w:val="Heading3"/>
          </w:pPr>
        </w:pPrChange>
      </w:pPr>
      <w:bookmarkStart w:id="10232" w:name="_Toc530662930"/>
      <w:ins w:id="10233" w:author="phuong vu" w:date="2018-11-16T11:28:00Z">
        <w:r w:rsidRPr="00AD0E2E">
          <w:rPr>
            <w:szCs w:val="26"/>
          </w:rPr>
          <w:t xml:space="preserve">Hình </w:t>
        </w:r>
      </w:ins>
      <w:ins w:id="10234"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10235"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10236" w:author="phuong vu" w:date="2018-11-26T01:11:00Z">
        <w:r w:rsidR="00300FEC">
          <w:rPr>
            <w:noProof/>
            <w:szCs w:val="26"/>
          </w:rPr>
          <w:t>3</w:t>
        </w:r>
        <w:r w:rsidR="00300FEC">
          <w:rPr>
            <w:szCs w:val="26"/>
          </w:rPr>
          <w:fldChar w:fldCharType="end"/>
        </w:r>
      </w:ins>
      <w:ins w:id="10237" w:author="phuong vu" w:date="2018-11-16T11:28:00Z">
        <w:r w:rsidRPr="00BA3432">
          <w:rPr>
            <w:szCs w:val="26"/>
            <w:rPrChange w:id="10238" w:author="phuong vu" w:date="2018-11-25T21:55:00Z">
              <w:rPr/>
            </w:rPrChange>
          </w:rPr>
          <w:t xml:space="preserve"> Sơ </w:t>
        </w:r>
        <w:r w:rsidRPr="00BA3432">
          <w:rPr>
            <w:szCs w:val="26"/>
            <w:rPrChange w:id="10239" w:author="phuong vu" w:date="2018-11-25T21:55:00Z">
              <w:rPr>
                <w:b w:val="0"/>
                <w:i/>
                <w:iCs/>
              </w:rPr>
            </w:rPrChange>
          </w:rPr>
          <w:t>đồ mô hình quan hệ thực thể ở mức luận lý</w:t>
        </w:r>
      </w:ins>
      <w:bookmarkEnd w:id="10232"/>
    </w:p>
    <w:p w14:paraId="27AB324E" w14:textId="07457F3A" w:rsidR="001A6E15" w:rsidRPr="00BA3432" w:rsidRDefault="001A6E15">
      <w:pPr>
        <w:pStyle w:val="Heading3"/>
        <w:spacing w:line="276" w:lineRule="auto"/>
        <w:rPr>
          <w:rFonts w:cstheme="majorHAnsi"/>
          <w:rPrChange w:id="10240" w:author="phuong vu" w:date="2018-11-25T21:55:00Z">
            <w:rPr/>
          </w:rPrChange>
        </w:rPr>
        <w:pPrChange w:id="10241" w:author="phuong vu" w:date="2018-11-23T13:48:00Z">
          <w:pPr>
            <w:pStyle w:val="Heading3"/>
          </w:pPr>
        </w:pPrChange>
      </w:pPr>
      <w:bookmarkStart w:id="10242" w:name="_Toc530662892"/>
      <w:r w:rsidRPr="00BA3432">
        <w:rPr>
          <w:rFonts w:cstheme="majorHAnsi"/>
          <w:rPrChange w:id="10243" w:author="phuong vu" w:date="2018-11-25T21:55:00Z">
            <w:rPr/>
          </w:rPrChange>
        </w:rPr>
        <w:lastRenderedPageBreak/>
        <w:t>Sơ đồ LDM</w:t>
      </w:r>
      <w:bookmarkEnd w:id="10242"/>
    </w:p>
    <w:p w14:paraId="244D096B" w14:textId="4A7F961A" w:rsidR="009E7EFF" w:rsidRPr="00AD0E2E" w:rsidRDefault="008904F6">
      <w:pPr>
        <w:spacing w:line="276" w:lineRule="auto"/>
        <w:ind w:left="720"/>
        <w:rPr>
          <w:lang w:val="en-US"/>
        </w:rPr>
        <w:pPrChange w:id="10244" w:author="phuong vu" w:date="2018-11-23T13:48:00Z">
          <w:pPr>
            <w:ind w:left="720"/>
          </w:pPr>
        </w:pPrChange>
      </w:pPr>
      <w:r w:rsidRPr="00BA3432">
        <w:rPr>
          <w:lang w:val="en-US"/>
          <w:rPrChange w:id="10245" w:author="phuong vu" w:date="2018-11-25T21:55:00Z">
            <w:rPr>
              <w:lang w:val="en-US"/>
            </w:rPr>
          </w:rPrChange>
        </w:rPr>
        <w:t xml:space="preserve">Xem phụ lục trang </w:t>
      </w:r>
      <w:r w:rsidRPr="00AD0E2E">
        <w:rPr>
          <w:lang w:val="en-US"/>
        </w:rPr>
        <w:fldChar w:fldCharType="begin"/>
      </w:r>
      <w:r w:rsidRPr="00BA3432">
        <w:rPr>
          <w:lang w:val="en-US"/>
          <w:rPrChange w:id="10246" w:author="phuong vu" w:date="2018-11-25T21:55:00Z">
            <w:rPr>
              <w:lang w:val="en-US"/>
            </w:rPr>
          </w:rPrChange>
        </w:rPr>
        <w:instrText xml:space="preserve"> PAGEREF _Ref530053515 \h </w:instrText>
      </w:r>
      <w:r w:rsidRPr="00BA3432">
        <w:rPr>
          <w:lang w:val="en-US"/>
          <w:rPrChange w:id="10247" w:author="phuong vu" w:date="2018-11-25T21:55:00Z">
            <w:rPr>
              <w:lang w:val="en-US"/>
            </w:rPr>
          </w:rPrChange>
        </w:rPr>
      </w:r>
      <w:r w:rsidRPr="00BA3432">
        <w:rPr>
          <w:lang w:val="en-US"/>
          <w:rPrChange w:id="10248" w:author="phuong vu" w:date="2018-11-25T21:55:00Z">
            <w:rPr>
              <w:lang w:val="en-US"/>
            </w:rPr>
          </w:rPrChange>
        </w:rPr>
        <w:fldChar w:fldCharType="separate"/>
      </w:r>
      <w:ins w:id="10249" w:author="phuong vu" w:date="2018-11-26T00:55:00Z">
        <w:r w:rsidR="00D46DE7">
          <w:rPr>
            <w:noProof/>
            <w:lang w:val="en-US"/>
          </w:rPr>
          <w:t>91</w:t>
        </w:r>
      </w:ins>
      <w:del w:id="10250" w:author="phuong vu" w:date="2018-11-16T10:05:00Z">
        <w:r w:rsidR="000536DA" w:rsidRPr="00BA3432" w:rsidDel="0090723F">
          <w:rPr>
            <w:noProof/>
            <w:lang w:val="en-US"/>
            <w:rPrChange w:id="10251" w:author="phuong vu" w:date="2018-11-25T21:55:00Z">
              <w:rPr>
                <w:noProof/>
                <w:lang w:val="en-US"/>
              </w:rPr>
            </w:rPrChange>
          </w:rPr>
          <w:delText>71</w:delText>
        </w:r>
      </w:del>
      <w:r w:rsidRPr="00BA3432">
        <w:rPr>
          <w:lang w:val="en-US"/>
          <w:rPrChange w:id="10252" w:author="phuong vu" w:date="2018-11-25T21:55:00Z">
            <w:rPr>
              <w:lang w:val="en-US"/>
            </w:rPr>
          </w:rPrChange>
        </w:rPr>
        <w:fldChar w:fldCharType="end"/>
      </w:r>
    </w:p>
    <w:p w14:paraId="4FBF77B2" w14:textId="23EFAAF1" w:rsidR="00CB1F1C" w:rsidRPr="00BA3432" w:rsidRDefault="00EC1917">
      <w:pPr>
        <w:pStyle w:val="Heading3"/>
        <w:spacing w:line="276" w:lineRule="auto"/>
        <w:rPr>
          <w:ins w:id="10253" w:author="phuong vu" w:date="2018-11-16T12:09:00Z"/>
          <w:rFonts w:cstheme="majorHAnsi"/>
          <w:rPrChange w:id="10254" w:author="phuong vu" w:date="2018-11-25T21:55:00Z">
            <w:rPr>
              <w:ins w:id="10255" w:author="phuong vu" w:date="2018-11-16T12:09:00Z"/>
            </w:rPr>
          </w:rPrChange>
        </w:rPr>
        <w:pPrChange w:id="10256" w:author="phuong vu" w:date="2018-11-23T13:48:00Z">
          <w:pPr>
            <w:pStyle w:val="Heading3"/>
          </w:pPr>
        </w:pPrChange>
      </w:pPr>
      <w:bookmarkStart w:id="10257" w:name="_Toc530662893"/>
      <w:r w:rsidRPr="00BA3432">
        <w:rPr>
          <w:rFonts w:cstheme="majorHAnsi"/>
          <w:rPrChange w:id="10258" w:author="phuong vu" w:date="2018-11-25T21:55:00Z">
            <w:rPr/>
          </w:rPrChange>
        </w:rPr>
        <w:t>Thiết kế dữ liệu</w:t>
      </w:r>
      <w:bookmarkEnd w:id="10257"/>
    </w:p>
    <w:tbl>
      <w:tblPr>
        <w:tblW w:w="8782" w:type="dxa"/>
        <w:tblInd w:w="-5" w:type="dxa"/>
        <w:tblLook w:val="04A0" w:firstRow="1" w:lastRow="0" w:firstColumn="1" w:lastColumn="0" w:noHBand="0" w:noVBand="1"/>
        <w:tblPrChange w:id="10259" w:author="phuong vu" w:date="2018-11-25T21:55:00Z">
          <w:tblPr>
            <w:tblW w:w="8923" w:type="dxa"/>
            <w:tblInd w:w="-5" w:type="dxa"/>
            <w:tblLook w:val="04A0" w:firstRow="1" w:lastRow="0" w:firstColumn="1" w:lastColumn="0" w:noHBand="0" w:noVBand="1"/>
          </w:tblPr>
        </w:tblPrChange>
      </w:tblPr>
      <w:tblGrid>
        <w:gridCol w:w="703"/>
        <w:gridCol w:w="3307"/>
        <w:gridCol w:w="4772"/>
        <w:tblGridChange w:id="10260">
          <w:tblGrid>
            <w:gridCol w:w="15"/>
            <w:gridCol w:w="538"/>
            <w:gridCol w:w="150"/>
            <w:gridCol w:w="3143"/>
            <w:gridCol w:w="164"/>
            <w:gridCol w:w="4772"/>
            <w:gridCol w:w="795"/>
            <w:gridCol w:w="681"/>
          </w:tblGrid>
        </w:tblGridChange>
      </w:tblGrid>
      <w:tr w:rsidR="0019031B" w:rsidRPr="00BA3432" w14:paraId="5E833688" w14:textId="77777777" w:rsidTr="00BA3432">
        <w:trPr>
          <w:trHeight w:val="292"/>
          <w:ins w:id="10261" w:author="phuong vu" w:date="2018-11-16T12:09:00Z"/>
          <w:trPrChange w:id="10262" w:author="phuong vu" w:date="2018-11-25T21:55:00Z">
            <w:trPr>
              <w:gridBefore w:val="1"/>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center"/>
            <w:hideMark/>
            <w:tcPrChange w:id="10263" w:author="phuong vu" w:date="2018-11-25T21:55: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BA3432" w:rsidRDefault="0019031B" w:rsidP="00BA3432">
            <w:pPr>
              <w:spacing w:after="0" w:line="276" w:lineRule="auto"/>
              <w:jc w:val="center"/>
              <w:rPr>
                <w:ins w:id="10264" w:author="phuong vu" w:date="2018-11-16T12:09:00Z"/>
                <w:rFonts w:eastAsia="Times New Roman"/>
                <w:b/>
                <w:bCs/>
                <w:color w:val="000000"/>
                <w:lang w:val="en-US"/>
                <w:rPrChange w:id="10265" w:author="phuong vu" w:date="2018-11-25T21:55:00Z">
                  <w:rPr>
                    <w:ins w:id="10266" w:author="phuong vu" w:date="2018-11-16T12:09:00Z"/>
                    <w:rFonts w:ascii="Calibri" w:eastAsia="Times New Roman" w:hAnsi="Calibri" w:cs="Calibri"/>
                    <w:b/>
                    <w:bCs/>
                    <w:color w:val="000000"/>
                    <w:sz w:val="22"/>
                    <w:szCs w:val="22"/>
                    <w:lang w:val="en-US"/>
                  </w:rPr>
                </w:rPrChange>
              </w:rPr>
              <w:pPrChange w:id="10267" w:author="phuong vu" w:date="2018-11-25T21:55:00Z">
                <w:pPr>
                  <w:spacing w:after="0" w:line="240" w:lineRule="auto"/>
                  <w:jc w:val="center"/>
                </w:pPr>
              </w:pPrChange>
            </w:pPr>
            <w:ins w:id="10268" w:author="phuong vu" w:date="2018-11-16T12:09:00Z">
              <w:r w:rsidRPr="00BA3432">
                <w:rPr>
                  <w:rFonts w:eastAsia="Times New Roman"/>
                  <w:b/>
                  <w:bCs/>
                  <w:color w:val="000000"/>
                  <w:lang w:val="en-US"/>
                  <w:rPrChange w:id="10269" w:author="phuong vu" w:date="2018-11-25T21:55:00Z">
                    <w:rPr>
                      <w:rFonts w:ascii="Calibri" w:eastAsia="Times New Roman" w:hAnsi="Calibri" w:cs="Calibri"/>
                      <w:b/>
                      <w:bCs/>
                      <w:color w:val="000000"/>
                      <w:sz w:val="22"/>
                      <w:szCs w:val="22"/>
                      <w:lang w:val="en-US"/>
                    </w:rPr>
                  </w:rPrChange>
                </w:rPr>
                <w:t>STT</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10270" w:author="phuong vu" w:date="2018-11-25T21:55: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BA3432" w:rsidRDefault="0019031B" w:rsidP="00BA3432">
            <w:pPr>
              <w:spacing w:after="0" w:line="276" w:lineRule="auto"/>
              <w:jc w:val="center"/>
              <w:rPr>
                <w:ins w:id="10271" w:author="phuong vu" w:date="2018-11-16T12:09:00Z"/>
                <w:rFonts w:eastAsia="Times New Roman"/>
                <w:b/>
                <w:bCs/>
                <w:color w:val="000000"/>
                <w:lang w:val="en-US"/>
                <w:rPrChange w:id="10272" w:author="phuong vu" w:date="2018-11-25T21:55:00Z">
                  <w:rPr>
                    <w:ins w:id="10273" w:author="phuong vu" w:date="2018-11-16T12:09:00Z"/>
                    <w:rFonts w:ascii="Calibri" w:eastAsia="Times New Roman" w:hAnsi="Calibri" w:cs="Calibri"/>
                    <w:b/>
                    <w:bCs/>
                    <w:color w:val="000000"/>
                    <w:sz w:val="22"/>
                    <w:szCs w:val="22"/>
                    <w:lang w:val="en-US"/>
                  </w:rPr>
                </w:rPrChange>
              </w:rPr>
              <w:pPrChange w:id="10274" w:author="phuong vu" w:date="2018-11-25T21:55:00Z">
                <w:pPr>
                  <w:spacing w:after="0" w:line="240" w:lineRule="auto"/>
                  <w:jc w:val="center"/>
                </w:pPr>
              </w:pPrChange>
            </w:pPr>
            <w:ins w:id="10275" w:author="phuong vu" w:date="2018-11-16T12:09:00Z">
              <w:r w:rsidRPr="00BA3432">
                <w:rPr>
                  <w:rFonts w:eastAsia="Times New Roman"/>
                  <w:b/>
                  <w:bCs/>
                  <w:color w:val="000000"/>
                  <w:lang w:val="en-US"/>
                  <w:rPrChange w:id="10276" w:author="phuong vu" w:date="2018-11-25T21:55:00Z">
                    <w:rPr>
                      <w:rFonts w:ascii="Calibri" w:eastAsia="Times New Roman" w:hAnsi="Calibri" w:cs="Calibri"/>
                      <w:b/>
                      <w:bCs/>
                      <w:color w:val="000000"/>
                      <w:sz w:val="22"/>
                      <w:szCs w:val="22"/>
                      <w:lang w:val="en-US"/>
                    </w:rPr>
                  </w:rPrChange>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10277" w:author="phuong vu" w:date="2018-11-25T21:55: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BA3432" w:rsidRDefault="0019031B" w:rsidP="00BA3432">
            <w:pPr>
              <w:spacing w:after="0" w:line="276" w:lineRule="auto"/>
              <w:jc w:val="center"/>
              <w:rPr>
                <w:ins w:id="10278" w:author="phuong vu" w:date="2018-11-16T12:09:00Z"/>
                <w:rFonts w:eastAsia="Times New Roman"/>
                <w:b/>
                <w:bCs/>
                <w:color w:val="000000"/>
                <w:lang w:val="en-US"/>
                <w:rPrChange w:id="10279" w:author="phuong vu" w:date="2018-11-25T21:55:00Z">
                  <w:rPr>
                    <w:ins w:id="10280" w:author="phuong vu" w:date="2018-11-16T12:09:00Z"/>
                    <w:rFonts w:ascii="Calibri" w:eastAsia="Times New Roman" w:hAnsi="Calibri" w:cs="Calibri"/>
                    <w:b/>
                    <w:bCs/>
                    <w:color w:val="000000"/>
                    <w:sz w:val="22"/>
                    <w:szCs w:val="22"/>
                    <w:lang w:val="en-US"/>
                  </w:rPr>
                </w:rPrChange>
              </w:rPr>
              <w:pPrChange w:id="10281" w:author="phuong vu" w:date="2018-11-25T21:55:00Z">
                <w:pPr>
                  <w:spacing w:after="0" w:line="240" w:lineRule="auto"/>
                  <w:jc w:val="center"/>
                </w:pPr>
              </w:pPrChange>
            </w:pPr>
            <w:ins w:id="10282" w:author="phuong vu" w:date="2018-11-16T12:09:00Z">
              <w:r w:rsidRPr="00BA3432">
                <w:rPr>
                  <w:rFonts w:eastAsia="Times New Roman"/>
                  <w:b/>
                  <w:bCs/>
                  <w:color w:val="000000"/>
                  <w:lang w:val="en-US"/>
                  <w:rPrChange w:id="10283" w:author="phuong vu" w:date="2018-11-25T21:55:00Z">
                    <w:rPr>
                      <w:rFonts w:ascii="Calibri" w:eastAsia="Times New Roman" w:hAnsi="Calibri" w:cs="Calibri"/>
                      <w:b/>
                      <w:bCs/>
                      <w:color w:val="000000"/>
                      <w:sz w:val="22"/>
                      <w:szCs w:val="22"/>
                      <w:lang w:val="en-US"/>
                    </w:rPr>
                  </w:rPrChange>
                </w:rPr>
                <w:t>Diễn giải</w:t>
              </w:r>
            </w:ins>
          </w:p>
        </w:tc>
      </w:tr>
      <w:tr w:rsidR="00CF0C7E" w:rsidRPr="00BA3432" w14:paraId="30FEFC51" w14:textId="77777777" w:rsidTr="00BA3432">
        <w:tblPrEx>
          <w:tblPrExChange w:id="10284" w:author="phuong vu" w:date="2018-11-25T21:55:00Z">
            <w:tblPrEx>
              <w:tblW w:w="9562" w:type="dxa"/>
            </w:tblPrEx>
          </w:tblPrExChange>
        </w:tblPrEx>
        <w:trPr>
          <w:trHeight w:val="322"/>
          <w:ins w:id="10285" w:author="phuong vu" w:date="2018-11-16T12:09:00Z"/>
          <w:trPrChange w:id="10286"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287"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BA3432" w:rsidRDefault="00CF0C7E" w:rsidP="00BA3432">
            <w:pPr>
              <w:spacing w:after="0" w:line="276" w:lineRule="auto"/>
              <w:jc w:val="center"/>
              <w:rPr>
                <w:ins w:id="10288" w:author="phuong vu" w:date="2018-11-16T12:09:00Z"/>
                <w:rFonts w:eastAsia="Times New Roman"/>
                <w:color w:val="000000"/>
                <w:lang w:val="en-US"/>
                <w:rPrChange w:id="10289" w:author="phuong vu" w:date="2018-11-25T21:55:00Z">
                  <w:rPr>
                    <w:ins w:id="10290" w:author="phuong vu" w:date="2018-11-16T12:09:00Z"/>
                    <w:rFonts w:ascii="Calibri" w:eastAsia="Times New Roman" w:hAnsi="Calibri" w:cs="Calibri"/>
                    <w:color w:val="000000"/>
                    <w:sz w:val="22"/>
                    <w:szCs w:val="22"/>
                    <w:lang w:val="en-US"/>
                  </w:rPr>
                </w:rPrChange>
              </w:rPr>
              <w:pPrChange w:id="10291" w:author="phuong vu" w:date="2018-11-25T21:55:00Z">
                <w:pPr>
                  <w:spacing w:after="0" w:line="240" w:lineRule="auto"/>
                  <w:jc w:val="center"/>
                </w:pPr>
              </w:pPrChange>
            </w:pPr>
            <w:ins w:id="10292" w:author="phuong vu" w:date="2018-11-16T12:09:00Z">
              <w:r w:rsidRPr="00BA3432">
                <w:rPr>
                  <w:rFonts w:eastAsia="Times New Roman"/>
                  <w:color w:val="000000"/>
                  <w:rPrChange w:id="10293" w:author="phuong vu" w:date="2018-11-25T21:55:00Z">
                    <w:rPr>
                      <w:rFonts w:ascii="Calibri" w:eastAsia="Times New Roman" w:hAnsi="Calibri" w:cs="Calibri"/>
                      <w:color w:val="000000"/>
                      <w:sz w:val="22"/>
                      <w:szCs w:val="22"/>
                    </w:rPr>
                  </w:rPrChange>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10294"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BA3432" w:rsidRDefault="00CF0C7E">
            <w:pPr>
              <w:spacing w:after="0" w:line="276" w:lineRule="auto"/>
              <w:rPr>
                <w:ins w:id="10295" w:author="phuong vu" w:date="2018-11-16T12:09:00Z"/>
                <w:rFonts w:eastAsia="Times New Roman"/>
                <w:color w:val="000000"/>
                <w:lang w:val="en-US"/>
                <w:rPrChange w:id="10296" w:author="phuong vu" w:date="2018-11-25T21:55:00Z">
                  <w:rPr>
                    <w:ins w:id="10297" w:author="phuong vu" w:date="2018-11-16T12:09:00Z"/>
                    <w:rFonts w:ascii="Times New Roman" w:eastAsia="Times New Roman" w:hAnsi="Times New Roman" w:cs="Times New Roman"/>
                    <w:color w:val="000000"/>
                    <w:lang w:val="en-US"/>
                  </w:rPr>
                </w:rPrChange>
              </w:rPr>
              <w:pPrChange w:id="10298" w:author="phuong vu" w:date="2018-11-23T13:48:00Z">
                <w:pPr>
                  <w:spacing w:after="0" w:line="240" w:lineRule="auto"/>
                </w:pPr>
              </w:pPrChange>
            </w:pPr>
            <w:ins w:id="10299" w:author="phuong vu" w:date="2018-11-16T12:32:00Z">
              <w:r w:rsidRPr="00AD0E2E">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10300"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BA3432" w:rsidRDefault="00CF0C7E">
            <w:pPr>
              <w:spacing w:after="0" w:line="276" w:lineRule="auto"/>
              <w:rPr>
                <w:ins w:id="10301" w:author="phuong vu" w:date="2018-11-16T12:09:00Z"/>
                <w:rFonts w:eastAsia="Times New Roman"/>
                <w:color w:val="000000"/>
                <w:lang w:val="en-US"/>
                <w:rPrChange w:id="10302" w:author="phuong vu" w:date="2018-11-25T21:55:00Z">
                  <w:rPr>
                    <w:ins w:id="10303" w:author="phuong vu" w:date="2018-11-16T12:09:00Z"/>
                    <w:rFonts w:ascii="Times New Roman" w:eastAsia="Times New Roman" w:hAnsi="Times New Roman" w:cs="Times New Roman"/>
                    <w:color w:val="000000"/>
                    <w:lang w:val="en-US"/>
                  </w:rPr>
                </w:rPrChange>
              </w:rPr>
              <w:pPrChange w:id="10304" w:author="phuong vu" w:date="2018-11-23T13:48:00Z">
                <w:pPr>
                  <w:spacing w:after="0" w:line="240" w:lineRule="auto"/>
                </w:pPr>
              </w:pPrChange>
            </w:pPr>
            <w:ins w:id="10305" w:author="phuong vu" w:date="2018-11-16T12:32:00Z">
              <w:r w:rsidRPr="00AD0E2E">
                <w:rPr>
                  <w:color w:val="000000"/>
                </w:rPr>
                <w:t>Lưu tr</w:t>
              </w:r>
              <w:r w:rsidRPr="00BA3432">
                <w:rPr>
                  <w:color w:val="000000"/>
                  <w:rPrChange w:id="10306" w:author="phuong vu" w:date="2018-11-25T21:55:00Z">
                    <w:rPr>
                      <w:color w:val="000000"/>
                    </w:rPr>
                  </w:rPrChange>
                </w:rPr>
                <w:t>ữ hóa đơn ứng với từng đơn hàng</w:t>
              </w:r>
            </w:ins>
          </w:p>
        </w:tc>
      </w:tr>
      <w:tr w:rsidR="00CF0C7E" w:rsidRPr="00BA3432" w14:paraId="722752CF" w14:textId="77777777" w:rsidTr="00BA3432">
        <w:tblPrEx>
          <w:tblPrExChange w:id="10307" w:author="phuong vu" w:date="2018-11-25T21:55:00Z">
            <w:tblPrEx>
              <w:tblW w:w="9562" w:type="dxa"/>
            </w:tblPrEx>
          </w:tblPrExChange>
        </w:tblPrEx>
        <w:trPr>
          <w:trHeight w:val="322"/>
          <w:ins w:id="10308" w:author="phuong vu" w:date="2018-11-16T12:09:00Z"/>
          <w:trPrChange w:id="1030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1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BA3432" w:rsidRDefault="00CF0C7E" w:rsidP="00BA3432">
            <w:pPr>
              <w:spacing w:after="0" w:line="276" w:lineRule="auto"/>
              <w:jc w:val="center"/>
              <w:rPr>
                <w:ins w:id="10311" w:author="phuong vu" w:date="2018-11-16T12:09:00Z"/>
                <w:rFonts w:eastAsia="Times New Roman"/>
                <w:color w:val="000000"/>
                <w:lang w:val="en-US"/>
                <w:rPrChange w:id="10312" w:author="phuong vu" w:date="2018-11-25T21:55:00Z">
                  <w:rPr>
                    <w:ins w:id="10313" w:author="phuong vu" w:date="2018-11-16T12:09:00Z"/>
                    <w:rFonts w:ascii="Calibri" w:eastAsia="Times New Roman" w:hAnsi="Calibri" w:cs="Calibri"/>
                    <w:color w:val="000000"/>
                    <w:sz w:val="22"/>
                    <w:szCs w:val="22"/>
                    <w:lang w:val="en-US"/>
                  </w:rPr>
                </w:rPrChange>
              </w:rPr>
              <w:pPrChange w:id="10314" w:author="phuong vu" w:date="2018-11-25T21:55:00Z">
                <w:pPr>
                  <w:spacing w:after="0" w:line="240" w:lineRule="auto"/>
                  <w:jc w:val="center"/>
                </w:pPr>
              </w:pPrChange>
            </w:pPr>
            <w:ins w:id="10315" w:author="phuong vu" w:date="2018-11-16T12:09:00Z">
              <w:r w:rsidRPr="00BA3432">
                <w:rPr>
                  <w:rFonts w:eastAsia="Times New Roman"/>
                  <w:color w:val="000000"/>
                  <w:rPrChange w:id="10316" w:author="phuong vu" w:date="2018-11-25T21:55:00Z">
                    <w:rPr>
                      <w:rFonts w:ascii="Calibri" w:eastAsia="Times New Roman" w:hAnsi="Calibri" w:cs="Calibri"/>
                      <w:color w:val="000000"/>
                      <w:sz w:val="22"/>
                      <w:szCs w:val="22"/>
                    </w:rPr>
                  </w:rPrChange>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1031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BA3432" w:rsidRDefault="00CF0C7E">
            <w:pPr>
              <w:spacing w:after="0" w:line="276" w:lineRule="auto"/>
              <w:rPr>
                <w:ins w:id="10318" w:author="phuong vu" w:date="2018-11-16T12:09:00Z"/>
                <w:rFonts w:eastAsia="Times New Roman"/>
                <w:color w:val="000000"/>
                <w:lang w:val="en-US"/>
                <w:rPrChange w:id="10319" w:author="phuong vu" w:date="2018-11-25T21:55:00Z">
                  <w:rPr>
                    <w:ins w:id="10320" w:author="phuong vu" w:date="2018-11-16T12:09:00Z"/>
                    <w:rFonts w:ascii="Times New Roman" w:eastAsia="Times New Roman" w:hAnsi="Times New Roman" w:cs="Times New Roman"/>
                    <w:color w:val="000000"/>
                    <w:lang w:val="en-US"/>
                  </w:rPr>
                </w:rPrChange>
              </w:rPr>
              <w:pPrChange w:id="10321" w:author="phuong vu" w:date="2018-11-23T13:48:00Z">
                <w:pPr>
                  <w:spacing w:after="0" w:line="240" w:lineRule="auto"/>
                </w:pPr>
              </w:pPrChange>
            </w:pPr>
            <w:ins w:id="10322" w:author="phuong vu" w:date="2018-11-16T12:32:00Z">
              <w:r w:rsidRPr="00AD0E2E">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32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BA3432" w:rsidRDefault="00CF0C7E">
            <w:pPr>
              <w:spacing w:after="0" w:line="276" w:lineRule="auto"/>
              <w:rPr>
                <w:ins w:id="10324" w:author="phuong vu" w:date="2018-11-16T12:09:00Z"/>
                <w:rFonts w:eastAsia="Times New Roman"/>
                <w:color w:val="000000"/>
                <w:lang w:val="en-US"/>
                <w:rPrChange w:id="10325" w:author="phuong vu" w:date="2018-11-25T21:55:00Z">
                  <w:rPr>
                    <w:ins w:id="10326" w:author="phuong vu" w:date="2018-11-16T12:09:00Z"/>
                    <w:rFonts w:ascii="Times New Roman" w:eastAsia="Times New Roman" w:hAnsi="Times New Roman" w:cs="Times New Roman"/>
                    <w:color w:val="000000"/>
                    <w:lang w:val="en-US"/>
                  </w:rPr>
                </w:rPrChange>
              </w:rPr>
              <w:pPrChange w:id="10327" w:author="phuong vu" w:date="2018-11-23T13:48:00Z">
                <w:pPr>
                  <w:spacing w:after="0" w:line="240" w:lineRule="auto"/>
                </w:pPr>
              </w:pPrChange>
            </w:pPr>
            <w:ins w:id="10328" w:author="phuong vu" w:date="2018-11-16T12:32:00Z">
              <w:r w:rsidRPr="00AD0E2E">
                <w:rPr>
                  <w:color w:val="000000"/>
                </w:rPr>
                <w:t>Lưu tr</w:t>
              </w:r>
              <w:r w:rsidRPr="00BA3432">
                <w:rPr>
                  <w:color w:val="000000"/>
                  <w:rPrChange w:id="10329" w:author="phuong vu" w:date="2018-11-25T21:55:00Z">
                    <w:rPr>
                      <w:color w:val="000000"/>
                    </w:rPr>
                  </w:rPrChange>
                </w:rPr>
                <w:t>ữ thông tin chi tiết của hóa đơn</w:t>
              </w:r>
            </w:ins>
          </w:p>
        </w:tc>
      </w:tr>
      <w:tr w:rsidR="00CF0C7E" w:rsidRPr="00BA3432" w14:paraId="616CD4A4" w14:textId="77777777" w:rsidTr="00BA3432">
        <w:tblPrEx>
          <w:tblPrExChange w:id="10330" w:author="phuong vu" w:date="2018-11-25T21:55:00Z">
            <w:tblPrEx>
              <w:tblW w:w="9562" w:type="dxa"/>
            </w:tblPrEx>
          </w:tblPrExChange>
        </w:tblPrEx>
        <w:trPr>
          <w:trHeight w:val="322"/>
          <w:ins w:id="10331" w:author="phuong vu" w:date="2018-11-16T12:09:00Z"/>
          <w:trPrChange w:id="10332"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33"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BA3432" w:rsidRDefault="00CF0C7E" w:rsidP="00BA3432">
            <w:pPr>
              <w:spacing w:after="0" w:line="276" w:lineRule="auto"/>
              <w:jc w:val="center"/>
              <w:rPr>
                <w:ins w:id="10334" w:author="phuong vu" w:date="2018-11-16T12:09:00Z"/>
                <w:rFonts w:eastAsia="Times New Roman"/>
                <w:color w:val="000000"/>
                <w:lang w:val="en-US"/>
                <w:rPrChange w:id="10335" w:author="phuong vu" w:date="2018-11-25T21:55:00Z">
                  <w:rPr>
                    <w:ins w:id="10336" w:author="phuong vu" w:date="2018-11-16T12:09:00Z"/>
                    <w:rFonts w:ascii="Calibri" w:eastAsia="Times New Roman" w:hAnsi="Calibri" w:cs="Calibri"/>
                    <w:color w:val="000000"/>
                    <w:sz w:val="22"/>
                    <w:szCs w:val="22"/>
                    <w:lang w:val="en-US"/>
                  </w:rPr>
                </w:rPrChange>
              </w:rPr>
              <w:pPrChange w:id="10337" w:author="phuong vu" w:date="2018-11-25T21:55:00Z">
                <w:pPr>
                  <w:spacing w:after="0" w:line="240" w:lineRule="auto"/>
                  <w:jc w:val="center"/>
                </w:pPr>
              </w:pPrChange>
            </w:pPr>
            <w:ins w:id="10338" w:author="phuong vu" w:date="2018-11-16T12:09:00Z">
              <w:r w:rsidRPr="00BA3432">
                <w:rPr>
                  <w:rFonts w:eastAsia="Times New Roman"/>
                  <w:color w:val="000000"/>
                  <w:rPrChange w:id="10339" w:author="phuong vu" w:date="2018-11-25T21:55:00Z">
                    <w:rPr>
                      <w:rFonts w:ascii="Calibri" w:eastAsia="Times New Roman" w:hAnsi="Calibri" w:cs="Calibri"/>
                      <w:color w:val="000000"/>
                      <w:sz w:val="22"/>
                      <w:szCs w:val="22"/>
                    </w:rPr>
                  </w:rPrChange>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10340"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BA3432" w:rsidRDefault="00CF0C7E">
            <w:pPr>
              <w:spacing w:after="0" w:line="276" w:lineRule="auto"/>
              <w:rPr>
                <w:ins w:id="10341" w:author="phuong vu" w:date="2018-11-16T12:09:00Z"/>
                <w:rFonts w:eastAsia="Times New Roman"/>
                <w:color w:val="000000"/>
                <w:lang w:val="en-US"/>
                <w:rPrChange w:id="10342" w:author="phuong vu" w:date="2018-11-25T21:55:00Z">
                  <w:rPr>
                    <w:ins w:id="10343" w:author="phuong vu" w:date="2018-11-16T12:09:00Z"/>
                    <w:rFonts w:ascii="Times New Roman" w:eastAsia="Times New Roman" w:hAnsi="Times New Roman" w:cs="Times New Roman"/>
                    <w:color w:val="000000"/>
                    <w:lang w:val="en-US"/>
                  </w:rPr>
                </w:rPrChange>
              </w:rPr>
              <w:pPrChange w:id="10344" w:author="phuong vu" w:date="2018-11-23T13:48:00Z">
                <w:pPr>
                  <w:spacing w:after="0" w:line="240" w:lineRule="auto"/>
                </w:pPr>
              </w:pPrChange>
            </w:pPr>
            <w:ins w:id="10345" w:author="phuong vu" w:date="2018-11-16T12:32:00Z">
              <w:r w:rsidRPr="00AD0E2E">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10346"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BA3432" w:rsidRDefault="00CF0C7E">
            <w:pPr>
              <w:spacing w:after="0" w:line="276" w:lineRule="auto"/>
              <w:rPr>
                <w:ins w:id="10347" w:author="phuong vu" w:date="2018-11-16T12:09:00Z"/>
                <w:rFonts w:eastAsia="Times New Roman"/>
                <w:color w:val="000000"/>
                <w:lang w:val="en-US"/>
                <w:rPrChange w:id="10348" w:author="phuong vu" w:date="2018-11-25T21:55:00Z">
                  <w:rPr>
                    <w:ins w:id="10349" w:author="phuong vu" w:date="2018-11-16T12:09:00Z"/>
                    <w:rFonts w:ascii="Times New Roman" w:eastAsia="Times New Roman" w:hAnsi="Times New Roman" w:cs="Times New Roman"/>
                    <w:color w:val="000000"/>
                    <w:lang w:val="en-US"/>
                  </w:rPr>
                </w:rPrChange>
              </w:rPr>
              <w:pPrChange w:id="10350" w:author="phuong vu" w:date="2018-11-23T13:48:00Z">
                <w:pPr>
                  <w:spacing w:after="0" w:line="240" w:lineRule="auto"/>
                </w:pPr>
              </w:pPrChange>
            </w:pPr>
            <w:ins w:id="10351" w:author="phuong vu" w:date="2018-11-16T12:32:00Z">
              <w:r w:rsidRPr="00AD0E2E">
                <w:rPr>
                  <w:color w:val="000000"/>
                </w:rPr>
                <w:t xml:space="preserve">Lưu </w:t>
              </w:r>
              <w:r w:rsidRPr="00BA3432">
                <w:rPr>
                  <w:color w:val="000000"/>
                  <w:rPrChange w:id="10352" w:author="phuong vu" w:date="2018-11-25T21:55:00Z">
                    <w:rPr>
                      <w:color w:val="000000"/>
                    </w:rPr>
                  </w:rPrChange>
                </w:rPr>
                <w:t>trữ thông tin chi nhánh</w:t>
              </w:r>
            </w:ins>
          </w:p>
        </w:tc>
      </w:tr>
      <w:tr w:rsidR="00CF0C7E" w:rsidRPr="00BA3432" w14:paraId="7AC68029" w14:textId="77777777" w:rsidTr="00BA3432">
        <w:tblPrEx>
          <w:tblPrExChange w:id="10353" w:author="phuong vu" w:date="2018-11-25T21:55:00Z">
            <w:tblPrEx>
              <w:tblW w:w="9562" w:type="dxa"/>
            </w:tblPrEx>
          </w:tblPrExChange>
        </w:tblPrEx>
        <w:trPr>
          <w:trHeight w:val="322"/>
          <w:ins w:id="10354" w:author="phuong vu" w:date="2018-11-16T12:09:00Z"/>
          <w:trPrChange w:id="1035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5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BA3432" w:rsidRDefault="00CF0C7E" w:rsidP="00BA3432">
            <w:pPr>
              <w:spacing w:after="0" w:line="276" w:lineRule="auto"/>
              <w:jc w:val="center"/>
              <w:rPr>
                <w:ins w:id="10357" w:author="phuong vu" w:date="2018-11-16T12:09:00Z"/>
                <w:rFonts w:eastAsia="Times New Roman"/>
                <w:color w:val="000000"/>
                <w:lang w:val="en-US"/>
                <w:rPrChange w:id="10358" w:author="phuong vu" w:date="2018-11-25T21:55:00Z">
                  <w:rPr>
                    <w:ins w:id="10359" w:author="phuong vu" w:date="2018-11-16T12:09:00Z"/>
                    <w:rFonts w:ascii="Calibri" w:eastAsia="Times New Roman" w:hAnsi="Calibri" w:cs="Calibri"/>
                    <w:color w:val="000000"/>
                    <w:sz w:val="22"/>
                    <w:szCs w:val="22"/>
                    <w:lang w:val="en-US"/>
                  </w:rPr>
                </w:rPrChange>
              </w:rPr>
              <w:pPrChange w:id="10360" w:author="phuong vu" w:date="2018-11-25T21:55:00Z">
                <w:pPr>
                  <w:spacing w:after="0" w:line="240" w:lineRule="auto"/>
                  <w:jc w:val="center"/>
                </w:pPr>
              </w:pPrChange>
            </w:pPr>
            <w:ins w:id="10361" w:author="phuong vu" w:date="2018-11-16T12:09:00Z">
              <w:r w:rsidRPr="00BA3432">
                <w:rPr>
                  <w:rFonts w:eastAsia="Times New Roman"/>
                  <w:color w:val="000000"/>
                  <w:rPrChange w:id="10362" w:author="phuong vu" w:date="2018-11-25T21:55:00Z">
                    <w:rPr>
                      <w:rFonts w:ascii="Calibri" w:eastAsia="Times New Roman" w:hAnsi="Calibri" w:cs="Calibri"/>
                      <w:color w:val="000000"/>
                      <w:sz w:val="22"/>
                      <w:szCs w:val="22"/>
                    </w:rPr>
                  </w:rPrChange>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1036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BA3432" w:rsidRDefault="00CF0C7E">
            <w:pPr>
              <w:spacing w:after="0" w:line="276" w:lineRule="auto"/>
              <w:rPr>
                <w:ins w:id="10364" w:author="phuong vu" w:date="2018-11-16T12:09:00Z"/>
                <w:rFonts w:eastAsia="Times New Roman"/>
                <w:color w:val="000000"/>
                <w:lang w:val="en-US"/>
                <w:rPrChange w:id="10365" w:author="phuong vu" w:date="2018-11-25T21:55:00Z">
                  <w:rPr>
                    <w:ins w:id="10366" w:author="phuong vu" w:date="2018-11-16T12:09:00Z"/>
                    <w:rFonts w:ascii="Times New Roman" w:eastAsia="Times New Roman" w:hAnsi="Times New Roman" w:cs="Times New Roman"/>
                    <w:color w:val="000000"/>
                    <w:lang w:val="en-US"/>
                  </w:rPr>
                </w:rPrChange>
              </w:rPr>
              <w:pPrChange w:id="10367" w:author="phuong vu" w:date="2018-11-23T13:48:00Z">
                <w:pPr>
                  <w:spacing w:after="0" w:line="240" w:lineRule="auto"/>
                </w:pPr>
              </w:pPrChange>
            </w:pPr>
            <w:ins w:id="10368" w:author="phuong vu" w:date="2018-11-16T12:32:00Z">
              <w:r w:rsidRPr="00AD0E2E">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1036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BA3432" w:rsidRDefault="00CF0C7E">
            <w:pPr>
              <w:spacing w:after="0" w:line="276" w:lineRule="auto"/>
              <w:rPr>
                <w:ins w:id="10370" w:author="phuong vu" w:date="2018-11-16T12:09:00Z"/>
                <w:rFonts w:eastAsia="Times New Roman"/>
                <w:color w:val="000000"/>
                <w:lang w:val="en-US"/>
                <w:rPrChange w:id="10371" w:author="phuong vu" w:date="2018-11-25T21:55:00Z">
                  <w:rPr>
                    <w:ins w:id="10372" w:author="phuong vu" w:date="2018-11-16T12:09:00Z"/>
                    <w:rFonts w:ascii="Times New Roman" w:eastAsia="Times New Roman" w:hAnsi="Times New Roman" w:cs="Times New Roman"/>
                    <w:color w:val="000000"/>
                    <w:lang w:val="en-US"/>
                  </w:rPr>
                </w:rPrChange>
              </w:rPr>
              <w:pPrChange w:id="10373" w:author="phuong vu" w:date="2018-11-23T13:48:00Z">
                <w:pPr>
                  <w:spacing w:after="0" w:line="240" w:lineRule="auto"/>
                </w:pPr>
              </w:pPrChange>
            </w:pPr>
            <w:ins w:id="10374" w:author="phuong vu" w:date="2018-11-16T12:32:00Z">
              <w:r w:rsidRPr="00AD0E2E">
                <w:rPr>
                  <w:color w:val="000000"/>
                </w:rPr>
                <w:t>Lưu tr</w:t>
              </w:r>
              <w:r w:rsidRPr="00BA3432">
                <w:rPr>
                  <w:color w:val="000000"/>
                  <w:rPrChange w:id="10375" w:author="phuong vu" w:date="2018-11-25T21:55:00Z">
                    <w:rPr>
                      <w:color w:val="000000"/>
                    </w:rPr>
                  </w:rPrChange>
                </w:rPr>
                <w:t>ữ màu sắc quần áo</w:t>
              </w:r>
            </w:ins>
          </w:p>
        </w:tc>
      </w:tr>
      <w:tr w:rsidR="00CF0C7E" w:rsidRPr="00BA3432" w14:paraId="0CCB90E4" w14:textId="77777777" w:rsidTr="00BA3432">
        <w:tblPrEx>
          <w:tblPrExChange w:id="10376" w:author="phuong vu" w:date="2018-11-25T21:55:00Z">
            <w:tblPrEx>
              <w:tblW w:w="9562" w:type="dxa"/>
            </w:tblPrEx>
          </w:tblPrExChange>
        </w:tblPrEx>
        <w:trPr>
          <w:trHeight w:val="322"/>
          <w:ins w:id="10377" w:author="phuong vu" w:date="2018-11-16T12:09:00Z"/>
          <w:trPrChange w:id="1037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7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BA3432" w:rsidRDefault="00CF0C7E" w:rsidP="00BA3432">
            <w:pPr>
              <w:spacing w:after="0" w:line="276" w:lineRule="auto"/>
              <w:jc w:val="center"/>
              <w:rPr>
                <w:ins w:id="10380" w:author="phuong vu" w:date="2018-11-16T12:09:00Z"/>
                <w:rFonts w:eastAsia="Times New Roman"/>
                <w:color w:val="000000"/>
                <w:lang w:val="en-US"/>
                <w:rPrChange w:id="10381" w:author="phuong vu" w:date="2018-11-25T21:55:00Z">
                  <w:rPr>
                    <w:ins w:id="10382" w:author="phuong vu" w:date="2018-11-16T12:09:00Z"/>
                    <w:rFonts w:ascii="Calibri" w:eastAsia="Times New Roman" w:hAnsi="Calibri" w:cs="Calibri"/>
                    <w:color w:val="000000"/>
                    <w:sz w:val="22"/>
                    <w:szCs w:val="22"/>
                    <w:lang w:val="en-US"/>
                  </w:rPr>
                </w:rPrChange>
              </w:rPr>
              <w:pPrChange w:id="10383" w:author="phuong vu" w:date="2018-11-25T21:55:00Z">
                <w:pPr>
                  <w:spacing w:after="0" w:line="240" w:lineRule="auto"/>
                  <w:jc w:val="center"/>
                </w:pPr>
              </w:pPrChange>
            </w:pPr>
            <w:ins w:id="10384" w:author="phuong vu" w:date="2018-11-16T12:09:00Z">
              <w:r w:rsidRPr="00BA3432">
                <w:rPr>
                  <w:rFonts w:eastAsia="Times New Roman"/>
                  <w:color w:val="000000"/>
                  <w:rPrChange w:id="10385" w:author="phuong vu" w:date="2018-11-25T21:55:00Z">
                    <w:rPr>
                      <w:rFonts w:ascii="Calibri" w:eastAsia="Times New Roman" w:hAnsi="Calibri" w:cs="Calibri"/>
                      <w:color w:val="000000"/>
                      <w:sz w:val="22"/>
                      <w:szCs w:val="22"/>
                    </w:rPr>
                  </w:rPrChange>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10386"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BA3432" w:rsidRDefault="00CF0C7E">
            <w:pPr>
              <w:spacing w:after="0" w:line="276" w:lineRule="auto"/>
              <w:rPr>
                <w:ins w:id="10387" w:author="phuong vu" w:date="2018-11-16T12:09:00Z"/>
                <w:rFonts w:eastAsia="Times New Roman"/>
                <w:color w:val="000000"/>
                <w:lang w:val="en-US"/>
                <w:rPrChange w:id="10388" w:author="phuong vu" w:date="2018-11-25T21:55:00Z">
                  <w:rPr>
                    <w:ins w:id="10389" w:author="phuong vu" w:date="2018-11-16T12:09:00Z"/>
                    <w:rFonts w:ascii="Times New Roman" w:eastAsia="Times New Roman" w:hAnsi="Times New Roman" w:cs="Times New Roman"/>
                    <w:color w:val="000000"/>
                    <w:lang w:val="en-US"/>
                  </w:rPr>
                </w:rPrChange>
              </w:rPr>
              <w:pPrChange w:id="10390" w:author="phuong vu" w:date="2018-11-23T13:48:00Z">
                <w:pPr>
                  <w:spacing w:after="0" w:line="240" w:lineRule="auto"/>
                </w:pPr>
              </w:pPrChange>
            </w:pPr>
            <w:ins w:id="10391" w:author="phuong vu" w:date="2018-11-16T12:32:00Z">
              <w:r w:rsidRPr="00AD0E2E">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10392"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BA3432" w:rsidRDefault="00CF0C7E">
            <w:pPr>
              <w:spacing w:after="0" w:line="276" w:lineRule="auto"/>
              <w:rPr>
                <w:ins w:id="10393" w:author="phuong vu" w:date="2018-11-16T12:09:00Z"/>
                <w:rFonts w:eastAsia="Times New Roman"/>
                <w:color w:val="000000"/>
                <w:lang w:val="en-US"/>
                <w:rPrChange w:id="10394" w:author="phuong vu" w:date="2018-11-25T21:55:00Z">
                  <w:rPr>
                    <w:ins w:id="10395" w:author="phuong vu" w:date="2018-11-16T12:09:00Z"/>
                    <w:rFonts w:ascii="Times New Roman" w:eastAsia="Times New Roman" w:hAnsi="Times New Roman" w:cs="Times New Roman"/>
                    <w:color w:val="000000"/>
                    <w:lang w:val="en-US"/>
                  </w:rPr>
                </w:rPrChange>
              </w:rPr>
              <w:pPrChange w:id="10396" w:author="phuong vu" w:date="2018-11-23T13:48:00Z">
                <w:pPr>
                  <w:spacing w:after="0" w:line="240" w:lineRule="auto"/>
                </w:pPr>
              </w:pPrChange>
            </w:pPr>
            <w:ins w:id="10397" w:author="phuong vu" w:date="2018-11-16T12:32:00Z">
              <w:r w:rsidRPr="00AD0E2E">
                <w:rPr>
                  <w:color w:val="000000"/>
                </w:rPr>
                <w:t>Lưu tr</w:t>
              </w:r>
              <w:r w:rsidRPr="00BA3432">
                <w:rPr>
                  <w:color w:val="000000"/>
                  <w:rPrChange w:id="10398" w:author="phuong vu" w:date="2018-11-25T21:55:00Z">
                    <w:rPr>
                      <w:color w:val="000000"/>
                    </w:rPr>
                  </w:rPrChange>
                </w:rPr>
                <w:t>ữ nhóm màu để phân loại quần áo</w:t>
              </w:r>
            </w:ins>
          </w:p>
        </w:tc>
      </w:tr>
      <w:tr w:rsidR="00CF0C7E" w:rsidRPr="00BA3432" w14:paraId="5B4E2C8F" w14:textId="77777777" w:rsidTr="00BA3432">
        <w:tblPrEx>
          <w:tblPrExChange w:id="10399" w:author="phuong vu" w:date="2018-11-25T21:55:00Z">
            <w:tblPrEx>
              <w:tblW w:w="9562" w:type="dxa"/>
            </w:tblPrEx>
          </w:tblPrExChange>
        </w:tblPrEx>
        <w:trPr>
          <w:trHeight w:val="322"/>
          <w:ins w:id="10400" w:author="phuong vu" w:date="2018-11-16T12:09:00Z"/>
          <w:trPrChange w:id="1040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0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BA3432" w:rsidRDefault="00CF0C7E" w:rsidP="00BA3432">
            <w:pPr>
              <w:spacing w:after="0" w:line="276" w:lineRule="auto"/>
              <w:jc w:val="center"/>
              <w:rPr>
                <w:ins w:id="10403" w:author="phuong vu" w:date="2018-11-16T12:09:00Z"/>
                <w:rFonts w:eastAsia="Times New Roman"/>
                <w:color w:val="000000"/>
                <w:lang w:val="en-US"/>
                <w:rPrChange w:id="10404" w:author="phuong vu" w:date="2018-11-25T21:55:00Z">
                  <w:rPr>
                    <w:ins w:id="10405" w:author="phuong vu" w:date="2018-11-16T12:09:00Z"/>
                    <w:rFonts w:ascii="Calibri" w:eastAsia="Times New Roman" w:hAnsi="Calibri" w:cs="Calibri"/>
                    <w:color w:val="000000"/>
                    <w:sz w:val="22"/>
                    <w:szCs w:val="22"/>
                    <w:lang w:val="en-US"/>
                  </w:rPr>
                </w:rPrChange>
              </w:rPr>
              <w:pPrChange w:id="10406" w:author="phuong vu" w:date="2018-11-25T21:55:00Z">
                <w:pPr>
                  <w:spacing w:after="0" w:line="240" w:lineRule="auto"/>
                  <w:jc w:val="center"/>
                </w:pPr>
              </w:pPrChange>
            </w:pPr>
            <w:ins w:id="10407" w:author="phuong vu" w:date="2018-11-16T12:09:00Z">
              <w:r w:rsidRPr="00BA3432">
                <w:rPr>
                  <w:rFonts w:eastAsia="Times New Roman"/>
                  <w:color w:val="000000"/>
                  <w:rPrChange w:id="10408" w:author="phuong vu" w:date="2018-11-25T21:55:00Z">
                    <w:rPr>
                      <w:rFonts w:ascii="Calibri" w:eastAsia="Times New Roman" w:hAnsi="Calibri" w:cs="Calibri"/>
                      <w:color w:val="000000"/>
                      <w:sz w:val="22"/>
                      <w:szCs w:val="22"/>
                    </w:rPr>
                  </w:rPrChange>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1040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BA3432" w:rsidRDefault="00CF0C7E">
            <w:pPr>
              <w:spacing w:after="0" w:line="276" w:lineRule="auto"/>
              <w:rPr>
                <w:ins w:id="10410" w:author="phuong vu" w:date="2018-11-16T12:09:00Z"/>
                <w:rFonts w:eastAsia="Times New Roman"/>
                <w:color w:val="000000"/>
                <w:lang w:val="en-US"/>
                <w:rPrChange w:id="10411" w:author="phuong vu" w:date="2018-11-25T21:55:00Z">
                  <w:rPr>
                    <w:ins w:id="10412" w:author="phuong vu" w:date="2018-11-16T12:09:00Z"/>
                    <w:rFonts w:ascii="Times New Roman" w:eastAsia="Times New Roman" w:hAnsi="Times New Roman" w:cs="Times New Roman"/>
                    <w:color w:val="000000"/>
                    <w:lang w:val="en-US"/>
                  </w:rPr>
                </w:rPrChange>
              </w:rPr>
              <w:pPrChange w:id="10413" w:author="phuong vu" w:date="2018-11-23T13:48:00Z">
                <w:pPr>
                  <w:spacing w:after="0" w:line="240" w:lineRule="auto"/>
                </w:pPr>
              </w:pPrChange>
            </w:pPr>
            <w:ins w:id="10414" w:author="phuong vu" w:date="2018-11-16T12:32:00Z">
              <w:r w:rsidRPr="00AD0E2E">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1041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BA3432" w:rsidRDefault="00CF0C7E">
            <w:pPr>
              <w:spacing w:after="0" w:line="276" w:lineRule="auto"/>
              <w:rPr>
                <w:ins w:id="10416" w:author="phuong vu" w:date="2018-11-16T12:09:00Z"/>
                <w:rFonts w:eastAsia="Times New Roman"/>
                <w:color w:val="000000"/>
                <w:lang w:val="en-US"/>
                <w:rPrChange w:id="10417" w:author="phuong vu" w:date="2018-11-25T21:55:00Z">
                  <w:rPr>
                    <w:ins w:id="10418" w:author="phuong vu" w:date="2018-11-16T12:09:00Z"/>
                    <w:rFonts w:ascii="Times New Roman" w:eastAsia="Times New Roman" w:hAnsi="Times New Roman" w:cs="Times New Roman"/>
                    <w:color w:val="000000"/>
                    <w:lang w:val="en-US"/>
                  </w:rPr>
                </w:rPrChange>
              </w:rPr>
              <w:pPrChange w:id="10419" w:author="phuong vu" w:date="2018-11-23T13:48:00Z">
                <w:pPr>
                  <w:spacing w:after="0" w:line="240" w:lineRule="auto"/>
                </w:pPr>
              </w:pPrChange>
            </w:pPr>
            <w:ins w:id="10420" w:author="phuong vu" w:date="2018-11-16T12:32:00Z">
              <w:r w:rsidRPr="00AD0E2E">
                <w:rPr>
                  <w:color w:val="000000"/>
                </w:rPr>
                <w:t>Lưu tr</w:t>
              </w:r>
              <w:r w:rsidRPr="00BA3432">
                <w:rPr>
                  <w:color w:val="000000"/>
                  <w:rPrChange w:id="10421" w:author="phuong vu" w:date="2018-11-25T21:55:00Z">
                    <w:rPr>
                      <w:color w:val="000000"/>
                    </w:rPr>
                  </w:rPrChange>
                </w:rPr>
                <w:t>ữ thông tin khách hàng</w:t>
              </w:r>
            </w:ins>
          </w:p>
        </w:tc>
      </w:tr>
      <w:tr w:rsidR="00CF0C7E" w:rsidRPr="00BA3432" w14:paraId="78746859" w14:textId="77777777" w:rsidTr="00BA3432">
        <w:tblPrEx>
          <w:tblPrExChange w:id="10422" w:author="phuong vu" w:date="2018-11-25T21:55:00Z">
            <w:tblPrEx>
              <w:tblW w:w="9562" w:type="dxa"/>
            </w:tblPrEx>
          </w:tblPrExChange>
        </w:tblPrEx>
        <w:trPr>
          <w:trHeight w:val="322"/>
          <w:ins w:id="10423" w:author="phuong vu" w:date="2018-11-16T12:09:00Z"/>
          <w:trPrChange w:id="10424"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25"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BA3432" w:rsidRDefault="00CF0C7E" w:rsidP="00BA3432">
            <w:pPr>
              <w:spacing w:after="0" w:line="276" w:lineRule="auto"/>
              <w:jc w:val="center"/>
              <w:rPr>
                <w:ins w:id="10426" w:author="phuong vu" w:date="2018-11-16T12:09:00Z"/>
                <w:rFonts w:eastAsia="Times New Roman"/>
                <w:color w:val="000000"/>
                <w:lang w:val="en-US"/>
                <w:rPrChange w:id="10427" w:author="phuong vu" w:date="2018-11-25T21:55:00Z">
                  <w:rPr>
                    <w:ins w:id="10428" w:author="phuong vu" w:date="2018-11-16T12:09:00Z"/>
                    <w:rFonts w:ascii="Calibri" w:eastAsia="Times New Roman" w:hAnsi="Calibri" w:cs="Calibri"/>
                    <w:color w:val="000000"/>
                    <w:sz w:val="22"/>
                    <w:szCs w:val="22"/>
                    <w:lang w:val="en-US"/>
                  </w:rPr>
                </w:rPrChange>
              </w:rPr>
              <w:pPrChange w:id="10429" w:author="phuong vu" w:date="2018-11-25T21:55:00Z">
                <w:pPr>
                  <w:spacing w:after="0" w:line="240" w:lineRule="auto"/>
                  <w:jc w:val="center"/>
                </w:pPr>
              </w:pPrChange>
            </w:pPr>
            <w:ins w:id="10430" w:author="phuong vu" w:date="2018-11-16T12:09:00Z">
              <w:r w:rsidRPr="00BA3432">
                <w:rPr>
                  <w:rFonts w:eastAsia="Times New Roman"/>
                  <w:color w:val="000000"/>
                  <w:rPrChange w:id="10431" w:author="phuong vu" w:date="2018-11-25T21:55:00Z">
                    <w:rPr>
                      <w:rFonts w:ascii="Calibri" w:eastAsia="Times New Roman" w:hAnsi="Calibri" w:cs="Calibri"/>
                      <w:color w:val="000000"/>
                      <w:sz w:val="22"/>
                      <w:szCs w:val="22"/>
                    </w:rPr>
                  </w:rPrChange>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10432"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BA3432" w:rsidRDefault="00CF0C7E">
            <w:pPr>
              <w:spacing w:after="0" w:line="276" w:lineRule="auto"/>
              <w:rPr>
                <w:ins w:id="10433" w:author="phuong vu" w:date="2018-11-16T12:09:00Z"/>
                <w:rFonts w:eastAsia="Times New Roman"/>
                <w:color w:val="000000"/>
                <w:lang w:val="en-US"/>
                <w:rPrChange w:id="10434" w:author="phuong vu" w:date="2018-11-25T21:55:00Z">
                  <w:rPr>
                    <w:ins w:id="10435" w:author="phuong vu" w:date="2018-11-16T12:09:00Z"/>
                    <w:rFonts w:ascii="Times New Roman" w:eastAsia="Times New Roman" w:hAnsi="Times New Roman" w:cs="Times New Roman"/>
                    <w:color w:val="000000"/>
                    <w:lang w:val="en-US"/>
                  </w:rPr>
                </w:rPrChange>
              </w:rPr>
              <w:pPrChange w:id="10436" w:author="phuong vu" w:date="2018-11-23T13:48:00Z">
                <w:pPr>
                  <w:spacing w:after="0" w:line="240" w:lineRule="auto"/>
                </w:pPr>
              </w:pPrChange>
            </w:pPr>
            <w:ins w:id="10437" w:author="phuong vu" w:date="2018-11-16T12:32:00Z">
              <w:r w:rsidRPr="00AD0E2E">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10438"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BA3432" w:rsidRDefault="00CF0C7E">
            <w:pPr>
              <w:spacing w:after="0" w:line="276" w:lineRule="auto"/>
              <w:rPr>
                <w:ins w:id="10439" w:author="phuong vu" w:date="2018-11-16T12:09:00Z"/>
                <w:rFonts w:eastAsia="Times New Roman"/>
                <w:color w:val="000000"/>
                <w:lang w:val="en-US"/>
                <w:rPrChange w:id="10440" w:author="phuong vu" w:date="2018-11-25T21:55:00Z">
                  <w:rPr>
                    <w:ins w:id="10441" w:author="phuong vu" w:date="2018-11-16T12:09:00Z"/>
                    <w:rFonts w:ascii="Times New Roman" w:eastAsia="Times New Roman" w:hAnsi="Times New Roman" w:cs="Times New Roman"/>
                    <w:color w:val="000000"/>
                    <w:lang w:val="en-US"/>
                  </w:rPr>
                </w:rPrChange>
              </w:rPr>
              <w:pPrChange w:id="10442" w:author="phuong vu" w:date="2018-11-23T13:48:00Z">
                <w:pPr>
                  <w:spacing w:after="0" w:line="240" w:lineRule="auto"/>
                </w:pPr>
              </w:pPrChange>
            </w:pPr>
            <w:ins w:id="10443" w:author="phuong vu" w:date="2018-11-16T12:32:00Z">
              <w:r w:rsidRPr="00AD0E2E">
                <w:rPr>
                  <w:color w:val="000000"/>
                </w:rPr>
                <w:t>Lưu tr</w:t>
              </w:r>
              <w:r w:rsidRPr="00BA3432">
                <w:rPr>
                  <w:color w:val="000000"/>
                  <w:rPrChange w:id="10444" w:author="phuong vu" w:date="2018-11-25T21:55:00Z">
                    <w:rPr>
                      <w:color w:val="000000"/>
                    </w:rPr>
                  </w:rPrChange>
                </w:rPr>
                <w:t>ữ thông tin đơn hàng</w:t>
              </w:r>
            </w:ins>
          </w:p>
        </w:tc>
      </w:tr>
      <w:tr w:rsidR="00CF0C7E" w:rsidRPr="00BA3432" w14:paraId="3CC15D07" w14:textId="77777777" w:rsidTr="00BA3432">
        <w:tblPrEx>
          <w:tblPrExChange w:id="10445" w:author="phuong vu" w:date="2018-11-25T21:55:00Z">
            <w:tblPrEx>
              <w:tblW w:w="9562" w:type="dxa"/>
            </w:tblPrEx>
          </w:tblPrExChange>
        </w:tblPrEx>
        <w:trPr>
          <w:trHeight w:val="322"/>
          <w:ins w:id="10446" w:author="phuong vu" w:date="2018-11-16T12:09:00Z"/>
          <w:trPrChange w:id="1044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4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BA3432" w:rsidRDefault="00CF0C7E" w:rsidP="00BA3432">
            <w:pPr>
              <w:spacing w:after="0" w:line="276" w:lineRule="auto"/>
              <w:jc w:val="center"/>
              <w:rPr>
                <w:ins w:id="10449" w:author="phuong vu" w:date="2018-11-16T12:09:00Z"/>
                <w:rFonts w:eastAsia="Times New Roman"/>
                <w:color w:val="000000"/>
                <w:lang w:val="en-US"/>
                <w:rPrChange w:id="10450" w:author="phuong vu" w:date="2018-11-25T21:55:00Z">
                  <w:rPr>
                    <w:ins w:id="10451" w:author="phuong vu" w:date="2018-11-16T12:09:00Z"/>
                    <w:rFonts w:ascii="Calibri" w:eastAsia="Times New Roman" w:hAnsi="Calibri" w:cs="Calibri"/>
                    <w:color w:val="000000"/>
                    <w:sz w:val="22"/>
                    <w:szCs w:val="22"/>
                    <w:lang w:val="en-US"/>
                  </w:rPr>
                </w:rPrChange>
              </w:rPr>
              <w:pPrChange w:id="10452" w:author="phuong vu" w:date="2018-11-25T21:55:00Z">
                <w:pPr>
                  <w:spacing w:after="0" w:line="240" w:lineRule="auto"/>
                  <w:jc w:val="center"/>
                </w:pPr>
              </w:pPrChange>
            </w:pPr>
            <w:ins w:id="10453" w:author="phuong vu" w:date="2018-11-16T12:09:00Z">
              <w:r w:rsidRPr="00BA3432">
                <w:rPr>
                  <w:rFonts w:eastAsia="Times New Roman"/>
                  <w:color w:val="000000"/>
                  <w:rPrChange w:id="10454" w:author="phuong vu" w:date="2018-11-25T21:55:00Z">
                    <w:rPr>
                      <w:rFonts w:ascii="Calibri" w:eastAsia="Times New Roman" w:hAnsi="Calibri" w:cs="Calibri"/>
                      <w:color w:val="000000"/>
                      <w:sz w:val="22"/>
                      <w:szCs w:val="22"/>
                    </w:rPr>
                  </w:rPrChange>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1045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BA3432" w:rsidRDefault="00CF0C7E">
            <w:pPr>
              <w:spacing w:after="0" w:line="276" w:lineRule="auto"/>
              <w:rPr>
                <w:ins w:id="10456" w:author="phuong vu" w:date="2018-11-16T12:09:00Z"/>
                <w:rFonts w:eastAsia="Times New Roman"/>
                <w:color w:val="000000"/>
                <w:lang w:val="en-US"/>
                <w:rPrChange w:id="10457" w:author="phuong vu" w:date="2018-11-25T21:55:00Z">
                  <w:rPr>
                    <w:ins w:id="10458" w:author="phuong vu" w:date="2018-11-16T12:09:00Z"/>
                    <w:rFonts w:ascii="Times New Roman" w:eastAsia="Times New Roman" w:hAnsi="Times New Roman" w:cs="Times New Roman"/>
                    <w:color w:val="000000"/>
                    <w:lang w:val="en-US"/>
                  </w:rPr>
                </w:rPrChange>
              </w:rPr>
              <w:pPrChange w:id="10459" w:author="phuong vu" w:date="2018-11-23T13:48:00Z">
                <w:pPr>
                  <w:spacing w:after="0" w:line="240" w:lineRule="auto"/>
                </w:pPr>
              </w:pPrChange>
            </w:pPr>
            <w:ins w:id="10460" w:author="phuong vu" w:date="2018-11-16T12:32:00Z">
              <w:r w:rsidRPr="00AD0E2E">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1046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BA3432" w:rsidRDefault="00CF0C7E">
            <w:pPr>
              <w:spacing w:after="0" w:line="276" w:lineRule="auto"/>
              <w:rPr>
                <w:ins w:id="10462" w:author="phuong vu" w:date="2018-11-16T12:09:00Z"/>
                <w:rFonts w:eastAsia="Times New Roman"/>
                <w:color w:val="000000"/>
                <w:lang w:val="en-US"/>
                <w:rPrChange w:id="10463" w:author="phuong vu" w:date="2018-11-25T21:55:00Z">
                  <w:rPr>
                    <w:ins w:id="10464" w:author="phuong vu" w:date="2018-11-16T12:09:00Z"/>
                    <w:rFonts w:ascii="Times New Roman" w:eastAsia="Times New Roman" w:hAnsi="Times New Roman" w:cs="Times New Roman"/>
                    <w:color w:val="000000"/>
                    <w:lang w:val="en-US"/>
                  </w:rPr>
                </w:rPrChange>
              </w:rPr>
              <w:pPrChange w:id="10465" w:author="phuong vu" w:date="2018-11-23T13:48:00Z">
                <w:pPr>
                  <w:spacing w:after="0" w:line="240" w:lineRule="auto"/>
                </w:pPr>
              </w:pPrChange>
            </w:pPr>
            <w:ins w:id="10466" w:author="phuong vu" w:date="2018-11-16T12:32:00Z">
              <w:r w:rsidRPr="00AD0E2E">
                <w:rPr>
                  <w:color w:val="000000"/>
                </w:rPr>
                <w:t>Lưu tr</w:t>
              </w:r>
              <w:r w:rsidRPr="00BA3432">
                <w:rPr>
                  <w:color w:val="000000"/>
                  <w:rPrChange w:id="10467" w:author="phuong vu" w:date="2018-11-25T21:55:00Z">
                    <w:rPr>
                      <w:color w:val="000000"/>
                    </w:rPr>
                  </w:rPrChange>
                </w:rPr>
                <w:t>ữ nhãn hiệu để nhận biết quần áo</w:t>
              </w:r>
            </w:ins>
          </w:p>
        </w:tc>
      </w:tr>
      <w:tr w:rsidR="00CF0C7E" w:rsidRPr="00BA3432" w14:paraId="69750BEC" w14:textId="77777777" w:rsidTr="00BA3432">
        <w:tblPrEx>
          <w:tblPrExChange w:id="10468" w:author="phuong vu" w:date="2018-11-25T21:55:00Z">
            <w:tblPrEx>
              <w:tblW w:w="9562" w:type="dxa"/>
            </w:tblPrEx>
          </w:tblPrExChange>
        </w:tblPrEx>
        <w:trPr>
          <w:trHeight w:val="322"/>
          <w:ins w:id="10469" w:author="phuong vu" w:date="2018-11-16T12:09:00Z"/>
          <w:trPrChange w:id="10470"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71"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BA3432" w:rsidRDefault="00CF0C7E" w:rsidP="00BA3432">
            <w:pPr>
              <w:spacing w:after="0" w:line="276" w:lineRule="auto"/>
              <w:jc w:val="center"/>
              <w:rPr>
                <w:ins w:id="10472" w:author="phuong vu" w:date="2018-11-16T12:09:00Z"/>
                <w:rFonts w:eastAsia="Times New Roman"/>
                <w:color w:val="000000"/>
                <w:lang w:val="en-US"/>
                <w:rPrChange w:id="10473" w:author="phuong vu" w:date="2018-11-25T21:55:00Z">
                  <w:rPr>
                    <w:ins w:id="10474" w:author="phuong vu" w:date="2018-11-16T12:09:00Z"/>
                    <w:rFonts w:ascii="Calibri" w:eastAsia="Times New Roman" w:hAnsi="Calibri" w:cs="Calibri"/>
                    <w:color w:val="000000"/>
                    <w:sz w:val="22"/>
                    <w:szCs w:val="22"/>
                    <w:lang w:val="en-US"/>
                  </w:rPr>
                </w:rPrChange>
              </w:rPr>
              <w:pPrChange w:id="10475" w:author="phuong vu" w:date="2018-11-25T21:55:00Z">
                <w:pPr>
                  <w:spacing w:after="0" w:line="240" w:lineRule="auto"/>
                  <w:jc w:val="center"/>
                </w:pPr>
              </w:pPrChange>
            </w:pPr>
            <w:ins w:id="10476" w:author="phuong vu" w:date="2018-11-16T12:09:00Z">
              <w:r w:rsidRPr="00BA3432">
                <w:rPr>
                  <w:rFonts w:eastAsia="Times New Roman"/>
                  <w:color w:val="000000"/>
                  <w:rPrChange w:id="10477" w:author="phuong vu" w:date="2018-11-25T21:55:00Z">
                    <w:rPr>
                      <w:rFonts w:ascii="Calibri" w:eastAsia="Times New Roman" w:hAnsi="Calibri" w:cs="Calibri"/>
                      <w:color w:val="000000"/>
                      <w:sz w:val="22"/>
                      <w:szCs w:val="22"/>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1047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BA3432" w:rsidRDefault="00CF0C7E">
            <w:pPr>
              <w:spacing w:after="0" w:line="276" w:lineRule="auto"/>
              <w:rPr>
                <w:ins w:id="10479" w:author="phuong vu" w:date="2018-11-16T12:09:00Z"/>
                <w:rFonts w:eastAsia="Times New Roman"/>
                <w:color w:val="000000"/>
                <w:lang w:val="en-US"/>
                <w:rPrChange w:id="10480" w:author="phuong vu" w:date="2018-11-25T21:55:00Z">
                  <w:rPr>
                    <w:ins w:id="10481" w:author="phuong vu" w:date="2018-11-16T12:09:00Z"/>
                    <w:rFonts w:ascii="Times New Roman" w:eastAsia="Times New Roman" w:hAnsi="Times New Roman" w:cs="Times New Roman"/>
                    <w:color w:val="000000"/>
                    <w:lang w:val="en-US"/>
                  </w:rPr>
                </w:rPrChange>
              </w:rPr>
              <w:pPrChange w:id="10482" w:author="phuong vu" w:date="2018-11-23T13:48:00Z">
                <w:pPr>
                  <w:spacing w:after="0" w:line="240" w:lineRule="auto"/>
                </w:pPr>
              </w:pPrChange>
            </w:pPr>
            <w:ins w:id="10483" w:author="phuong vu" w:date="2018-11-16T12:32:00Z">
              <w:r w:rsidRPr="00AD0E2E">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1048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BA3432" w:rsidRDefault="00CF0C7E">
            <w:pPr>
              <w:spacing w:after="0" w:line="276" w:lineRule="auto"/>
              <w:rPr>
                <w:ins w:id="10485" w:author="phuong vu" w:date="2018-11-16T12:09:00Z"/>
                <w:rFonts w:eastAsia="Times New Roman"/>
                <w:color w:val="000000"/>
                <w:lang w:val="en-US"/>
                <w:rPrChange w:id="10486" w:author="phuong vu" w:date="2018-11-25T21:55:00Z">
                  <w:rPr>
                    <w:ins w:id="10487" w:author="phuong vu" w:date="2018-11-16T12:09:00Z"/>
                    <w:rFonts w:ascii="Times New Roman" w:eastAsia="Times New Roman" w:hAnsi="Times New Roman" w:cs="Times New Roman"/>
                    <w:color w:val="000000"/>
                    <w:lang w:val="en-US"/>
                  </w:rPr>
                </w:rPrChange>
              </w:rPr>
              <w:pPrChange w:id="10488" w:author="phuong vu" w:date="2018-11-23T13:48:00Z">
                <w:pPr>
                  <w:spacing w:after="0" w:line="240" w:lineRule="auto"/>
                </w:pPr>
              </w:pPrChange>
            </w:pPr>
            <w:ins w:id="10489" w:author="phuong vu" w:date="2018-11-16T12:32:00Z">
              <w:r w:rsidRPr="00AD0E2E">
                <w:rPr>
                  <w:color w:val="000000"/>
                </w:rPr>
                <w:t>Lưu tr</w:t>
              </w:r>
              <w:r w:rsidRPr="00BA3432">
                <w:rPr>
                  <w:color w:val="000000"/>
                  <w:rPrChange w:id="10490" w:author="phuong vu" w:date="2018-11-25T21:55:00Z">
                    <w:rPr>
                      <w:color w:val="000000"/>
                    </w:rPr>
                  </w:rPrChange>
                </w:rPr>
                <w:t>ữ chất liệu để nhận biết quần áo</w:t>
              </w:r>
            </w:ins>
          </w:p>
        </w:tc>
      </w:tr>
      <w:tr w:rsidR="00CF0C7E" w:rsidRPr="00BA3432" w14:paraId="189D904A" w14:textId="77777777" w:rsidTr="00BA3432">
        <w:tblPrEx>
          <w:tblPrExChange w:id="10491" w:author="phuong vu" w:date="2018-11-25T21:55:00Z">
            <w:tblPrEx>
              <w:tblW w:w="9562" w:type="dxa"/>
            </w:tblPrEx>
          </w:tblPrExChange>
        </w:tblPrEx>
        <w:trPr>
          <w:trHeight w:val="322"/>
          <w:ins w:id="10492" w:author="phuong vu" w:date="2018-11-16T12:09:00Z"/>
          <w:trPrChange w:id="1049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9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BA3432" w:rsidRDefault="00CF0C7E" w:rsidP="00BA3432">
            <w:pPr>
              <w:spacing w:after="0" w:line="276" w:lineRule="auto"/>
              <w:jc w:val="center"/>
              <w:rPr>
                <w:ins w:id="10495" w:author="phuong vu" w:date="2018-11-16T12:09:00Z"/>
                <w:rFonts w:eastAsia="Times New Roman"/>
                <w:color w:val="000000"/>
                <w:lang w:val="en-US"/>
                <w:rPrChange w:id="10496" w:author="phuong vu" w:date="2018-11-25T21:55:00Z">
                  <w:rPr>
                    <w:ins w:id="10497" w:author="phuong vu" w:date="2018-11-16T12:09:00Z"/>
                    <w:rFonts w:ascii="Calibri" w:eastAsia="Times New Roman" w:hAnsi="Calibri" w:cs="Calibri"/>
                    <w:color w:val="000000"/>
                    <w:sz w:val="22"/>
                    <w:szCs w:val="22"/>
                    <w:lang w:val="en-US"/>
                  </w:rPr>
                </w:rPrChange>
              </w:rPr>
              <w:pPrChange w:id="10498" w:author="phuong vu" w:date="2018-11-25T21:55:00Z">
                <w:pPr>
                  <w:spacing w:after="0" w:line="240" w:lineRule="auto"/>
                  <w:jc w:val="center"/>
                </w:pPr>
              </w:pPrChange>
            </w:pPr>
            <w:ins w:id="10499" w:author="phuong vu" w:date="2018-11-16T12:09:00Z">
              <w:r w:rsidRPr="00BA3432">
                <w:rPr>
                  <w:rFonts w:eastAsia="Times New Roman"/>
                  <w:color w:val="000000"/>
                  <w:rPrChange w:id="10500" w:author="phuong vu" w:date="2018-11-25T21:55:00Z">
                    <w:rPr>
                      <w:rFonts w:ascii="Calibri" w:eastAsia="Times New Roman" w:hAnsi="Calibri" w:cs="Calibri"/>
                      <w:color w:val="000000"/>
                      <w:sz w:val="22"/>
                      <w:szCs w:val="22"/>
                    </w:rPr>
                  </w:rPrChange>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1050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BA3432" w:rsidRDefault="00CF0C7E">
            <w:pPr>
              <w:spacing w:after="0" w:line="276" w:lineRule="auto"/>
              <w:rPr>
                <w:ins w:id="10502" w:author="phuong vu" w:date="2018-11-16T12:09:00Z"/>
                <w:rFonts w:eastAsia="Times New Roman"/>
                <w:color w:val="000000"/>
                <w:lang w:val="en-US"/>
                <w:rPrChange w:id="10503" w:author="phuong vu" w:date="2018-11-25T21:55:00Z">
                  <w:rPr>
                    <w:ins w:id="10504" w:author="phuong vu" w:date="2018-11-16T12:09:00Z"/>
                    <w:rFonts w:ascii="Times New Roman" w:eastAsia="Times New Roman" w:hAnsi="Times New Roman" w:cs="Times New Roman"/>
                    <w:color w:val="000000"/>
                    <w:lang w:val="en-US"/>
                  </w:rPr>
                </w:rPrChange>
              </w:rPr>
              <w:pPrChange w:id="10505" w:author="phuong vu" w:date="2018-11-23T13:48:00Z">
                <w:pPr>
                  <w:spacing w:after="0" w:line="240" w:lineRule="auto"/>
                </w:pPr>
              </w:pPrChange>
            </w:pPr>
            <w:ins w:id="10506" w:author="phuong vu" w:date="2018-11-16T12:32:00Z">
              <w:r w:rsidRPr="00AD0E2E">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50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BA3432" w:rsidRDefault="00CF0C7E">
            <w:pPr>
              <w:spacing w:after="0" w:line="276" w:lineRule="auto"/>
              <w:rPr>
                <w:ins w:id="10508" w:author="phuong vu" w:date="2018-11-16T12:09:00Z"/>
                <w:rFonts w:eastAsia="Times New Roman"/>
                <w:color w:val="000000"/>
                <w:lang w:val="en-US"/>
                <w:rPrChange w:id="10509" w:author="phuong vu" w:date="2018-11-25T21:55:00Z">
                  <w:rPr>
                    <w:ins w:id="10510" w:author="phuong vu" w:date="2018-11-16T12:09:00Z"/>
                    <w:rFonts w:ascii="Times New Roman" w:eastAsia="Times New Roman" w:hAnsi="Times New Roman" w:cs="Times New Roman"/>
                    <w:color w:val="000000"/>
                    <w:lang w:val="en-US"/>
                  </w:rPr>
                </w:rPrChange>
              </w:rPr>
              <w:pPrChange w:id="10511" w:author="phuong vu" w:date="2018-11-23T13:48:00Z">
                <w:pPr>
                  <w:spacing w:after="0" w:line="240" w:lineRule="auto"/>
                </w:pPr>
              </w:pPrChange>
            </w:pPr>
            <w:ins w:id="10512" w:author="phuong vu" w:date="2018-11-16T12:32:00Z">
              <w:r w:rsidRPr="00AD0E2E">
                <w:rPr>
                  <w:color w:val="000000"/>
                </w:rPr>
                <w:t>Lưu tr</w:t>
              </w:r>
              <w:r w:rsidRPr="00BA3432">
                <w:rPr>
                  <w:color w:val="000000"/>
                  <w:rPrChange w:id="10513" w:author="phuong vu" w:date="2018-11-25T21:55:00Z">
                    <w:rPr>
                      <w:color w:val="000000"/>
                    </w:rPr>
                  </w:rPrChange>
                </w:rPr>
                <w:t>ữ thông tin chi tiết đơn hàng</w:t>
              </w:r>
            </w:ins>
          </w:p>
        </w:tc>
      </w:tr>
      <w:tr w:rsidR="00CF0C7E" w:rsidRPr="00BA3432" w14:paraId="308228A7" w14:textId="77777777" w:rsidTr="00BA3432">
        <w:tblPrEx>
          <w:tblPrExChange w:id="10514" w:author="phuong vu" w:date="2018-11-25T21:55:00Z">
            <w:tblPrEx>
              <w:tblW w:w="9562" w:type="dxa"/>
            </w:tblPrEx>
          </w:tblPrExChange>
        </w:tblPrEx>
        <w:trPr>
          <w:trHeight w:val="322"/>
          <w:ins w:id="10515" w:author="phuong vu" w:date="2018-11-16T12:09:00Z"/>
          <w:trPrChange w:id="10516"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17"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BA3432" w:rsidRDefault="00CF0C7E" w:rsidP="00BA3432">
            <w:pPr>
              <w:spacing w:after="0" w:line="276" w:lineRule="auto"/>
              <w:jc w:val="center"/>
              <w:rPr>
                <w:ins w:id="10518" w:author="phuong vu" w:date="2018-11-16T12:09:00Z"/>
                <w:rFonts w:eastAsia="Times New Roman"/>
                <w:color w:val="000000"/>
                <w:lang w:val="en-US"/>
                <w:rPrChange w:id="10519" w:author="phuong vu" w:date="2018-11-25T21:55:00Z">
                  <w:rPr>
                    <w:ins w:id="10520" w:author="phuong vu" w:date="2018-11-16T12:09:00Z"/>
                    <w:rFonts w:ascii="Calibri" w:eastAsia="Times New Roman" w:hAnsi="Calibri" w:cs="Calibri"/>
                    <w:color w:val="000000"/>
                    <w:sz w:val="22"/>
                    <w:szCs w:val="22"/>
                    <w:lang w:val="en-US"/>
                  </w:rPr>
                </w:rPrChange>
              </w:rPr>
              <w:pPrChange w:id="10521" w:author="phuong vu" w:date="2018-11-25T21:55:00Z">
                <w:pPr>
                  <w:spacing w:after="0" w:line="240" w:lineRule="auto"/>
                  <w:jc w:val="center"/>
                </w:pPr>
              </w:pPrChange>
            </w:pPr>
            <w:ins w:id="10522" w:author="phuong vu" w:date="2018-11-16T12:09:00Z">
              <w:r w:rsidRPr="00BA3432">
                <w:rPr>
                  <w:rFonts w:eastAsia="Times New Roman"/>
                  <w:color w:val="000000"/>
                  <w:rPrChange w:id="10523" w:author="phuong vu" w:date="2018-11-25T21:55:00Z">
                    <w:rPr>
                      <w:rFonts w:ascii="Calibri" w:eastAsia="Times New Roman" w:hAnsi="Calibri" w:cs="Calibri"/>
                      <w:color w:val="000000"/>
                      <w:sz w:val="22"/>
                      <w:szCs w:val="22"/>
                    </w:rPr>
                  </w:rPrChange>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10524"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BA3432" w:rsidRDefault="00CF0C7E">
            <w:pPr>
              <w:spacing w:after="0" w:line="276" w:lineRule="auto"/>
              <w:rPr>
                <w:ins w:id="10525" w:author="phuong vu" w:date="2018-11-16T12:09:00Z"/>
                <w:rFonts w:eastAsia="Times New Roman"/>
                <w:color w:val="000000"/>
                <w:lang w:val="en-US"/>
                <w:rPrChange w:id="10526" w:author="phuong vu" w:date="2018-11-25T21:55:00Z">
                  <w:rPr>
                    <w:ins w:id="10527" w:author="phuong vu" w:date="2018-11-16T12:09:00Z"/>
                    <w:rFonts w:ascii="Times New Roman" w:eastAsia="Times New Roman" w:hAnsi="Times New Roman" w:cs="Times New Roman"/>
                    <w:color w:val="000000"/>
                    <w:lang w:val="en-US"/>
                  </w:rPr>
                </w:rPrChange>
              </w:rPr>
              <w:pPrChange w:id="10528" w:author="phuong vu" w:date="2018-11-23T13:48:00Z">
                <w:pPr>
                  <w:spacing w:after="0" w:line="240" w:lineRule="auto"/>
                </w:pPr>
              </w:pPrChange>
            </w:pPr>
            <w:ins w:id="10529" w:author="phuong vu" w:date="2018-11-16T12:32:00Z">
              <w:r w:rsidRPr="00AD0E2E">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10530"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BA3432" w:rsidRDefault="00CF0C7E">
            <w:pPr>
              <w:spacing w:after="0" w:line="276" w:lineRule="auto"/>
              <w:rPr>
                <w:ins w:id="10531" w:author="phuong vu" w:date="2018-11-16T12:09:00Z"/>
                <w:rFonts w:eastAsia="Times New Roman"/>
                <w:color w:val="000000"/>
                <w:lang w:val="en-US"/>
                <w:rPrChange w:id="10532" w:author="phuong vu" w:date="2018-11-25T21:55:00Z">
                  <w:rPr>
                    <w:ins w:id="10533" w:author="phuong vu" w:date="2018-11-16T12:09:00Z"/>
                    <w:rFonts w:ascii="Times New Roman" w:eastAsia="Times New Roman" w:hAnsi="Times New Roman" w:cs="Times New Roman"/>
                    <w:color w:val="000000"/>
                    <w:lang w:val="en-US"/>
                  </w:rPr>
                </w:rPrChange>
              </w:rPr>
              <w:pPrChange w:id="10534" w:author="phuong vu" w:date="2018-11-23T13:48:00Z">
                <w:pPr>
                  <w:spacing w:after="0" w:line="240" w:lineRule="auto"/>
                </w:pPr>
              </w:pPrChange>
            </w:pPr>
            <w:ins w:id="10535" w:author="phuong vu" w:date="2018-11-16T12:32:00Z">
              <w:r w:rsidRPr="00AD0E2E">
                <w:rPr>
                  <w:color w:val="000000"/>
                </w:rPr>
                <w:t>Lưu tr</w:t>
              </w:r>
              <w:r w:rsidRPr="00BA3432">
                <w:rPr>
                  <w:color w:val="000000"/>
                  <w:rPrChange w:id="10536" w:author="phuong vu" w:date="2018-11-25T21:55:00Z">
                    <w:rPr>
                      <w:color w:val="000000"/>
                    </w:rPr>
                  </w:rPrChange>
                </w:rPr>
                <w:t>ữ thông tin tất cả hình ảnh trong hệ thống</w:t>
              </w:r>
            </w:ins>
          </w:p>
        </w:tc>
      </w:tr>
      <w:tr w:rsidR="00CF0C7E" w:rsidRPr="00BA3432" w14:paraId="13A8271A" w14:textId="77777777" w:rsidTr="00BA3432">
        <w:tblPrEx>
          <w:tblPrExChange w:id="10537" w:author="phuong vu" w:date="2018-11-25T21:55:00Z">
            <w:tblPrEx>
              <w:tblW w:w="9562" w:type="dxa"/>
            </w:tblPrEx>
          </w:tblPrExChange>
        </w:tblPrEx>
        <w:trPr>
          <w:trHeight w:val="322"/>
          <w:ins w:id="10538" w:author="phuong vu" w:date="2018-11-16T12:09:00Z"/>
          <w:trPrChange w:id="1053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4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BA3432" w:rsidRDefault="00CF0C7E" w:rsidP="00BA3432">
            <w:pPr>
              <w:spacing w:after="0" w:line="276" w:lineRule="auto"/>
              <w:jc w:val="center"/>
              <w:rPr>
                <w:ins w:id="10541" w:author="phuong vu" w:date="2018-11-16T12:09:00Z"/>
                <w:rFonts w:eastAsia="Times New Roman"/>
                <w:color w:val="000000"/>
                <w:lang w:val="en-US"/>
                <w:rPrChange w:id="10542" w:author="phuong vu" w:date="2018-11-25T21:55:00Z">
                  <w:rPr>
                    <w:ins w:id="10543" w:author="phuong vu" w:date="2018-11-16T12:09:00Z"/>
                    <w:rFonts w:ascii="Calibri" w:eastAsia="Times New Roman" w:hAnsi="Calibri" w:cs="Calibri"/>
                    <w:color w:val="000000"/>
                    <w:sz w:val="22"/>
                    <w:szCs w:val="22"/>
                    <w:lang w:val="en-US"/>
                  </w:rPr>
                </w:rPrChange>
              </w:rPr>
              <w:pPrChange w:id="10544" w:author="phuong vu" w:date="2018-11-25T21:55:00Z">
                <w:pPr>
                  <w:spacing w:after="0" w:line="240" w:lineRule="auto"/>
                  <w:jc w:val="center"/>
                </w:pPr>
              </w:pPrChange>
            </w:pPr>
            <w:ins w:id="10545" w:author="phuong vu" w:date="2018-11-16T12:09:00Z">
              <w:r w:rsidRPr="00BA3432">
                <w:rPr>
                  <w:rFonts w:eastAsia="Times New Roman"/>
                  <w:color w:val="000000"/>
                  <w:rPrChange w:id="10546" w:author="phuong vu" w:date="2018-11-25T21:55:00Z">
                    <w:rPr>
                      <w:rFonts w:ascii="Calibri" w:eastAsia="Times New Roman" w:hAnsi="Calibri" w:cs="Calibri"/>
                      <w:color w:val="000000"/>
                      <w:sz w:val="22"/>
                      <w:szCs w:val="22"/>
                    </w:rPr>
                  </w:rPrChange>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1054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BA3432" w:rsidRDefault="00CF0C7E">
            <w:pPr>
              <w:spacing w:after="0" w:line="276" w:lineRule="auto"/>
              <w:rPr>
                <w:ins w:id="10548" w:author="phuong vu" w:date="2018-11-16T12:09:00Z"/>
                <w:rFonts w:eastAsia="Times New Roman"/>
                <w:color w:val="000000"/>
                <w:lang w:val="en-US"/>
                <w:rPrChange w:id="10549" w:author="phuong vu" w:date="2018-11-25T21:55:00Z">
                  <w:rPr>
                    <w:ins w:id="10550" w:author="phuong vu" w:date="2018-11-16T12:09:00Z"/>
                    <w:rFonts w:ascii="Times New Roman" w:eastAsia="Times New Roman" w:hAnsi="Times New Roman" w:cs="Times New Roman"/>
                    <w:color w:val="000000"/>
                    <w:lang w:val="en-US"/>
                  </w:rPr>
                </w:rPrChange>
              </w:rPr>
              <w:pPrChange w:id="10551" w:author="phuong vu" w:date="2018-11-23T13:48:00Z">
                <w:pPr>
                  <w:spacing w:after="0" w:line="240" w:lineRule="auto"/>
                </w:pPr>
              </w:pPrChange>
            </w:pPr>
            <w:ins w:id="10552" w:author="phuong vu" w:date="2018-11-16T12:32:00Z">
              <w:r w:rsidRPr="00AD0E2E">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1055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BA3432" w:rsidRDefault="00CF0C7E">
            <w:pPr>
              <w:spacing w:after="0" w:line="276" w:lineRule="auto"/>
              <w:rPr>
                <w:ins w:id="10554" w:author="phuong vu" w:date="2018-11-16T12:09:00Z"/>
                <w:rFonts w:eastAsia="Times New Roman"/>
                <w:color w:val="000000"/>
                <w:lang w:val="en-US"/>
                <w:rPrChange w:id="10555" w:author="phuong vu" w:date="2018-11-25T21:55:00Z">
                  <w:rPr>
                    <w:ins w:id="10556" w:author="phuong vu" w:date="2018-11-16T12:09:00Z"/>
                    <w:rFonts w:ascii="Times New Roman" w:eastAsia="Times New Roman" w:hAnsi="Times New Roman" w:cs="Times New Roman"/>
                    <w:color w:val="000000"/>
                    <w:lang w:val="en-US"/>
                  </w:rPr>
                </w:rPrChange>
              </w:rPr>
              <w:pPrChange w:id="10557" w:author="phuong vu" w:date="2018-11-23T13:48:00Z">
                <w:pPr>
                  <w:spacing w:after="0" w:line="240" w:lineRule="auto"/>
                </w:pPr>
              </w:pPrChange>
            </w:pPr>
            <w:ins w:id="10558" w:author="phuong vu" w:date="2018-11-16T12:32:00Z">
              <w:r w:rsidRPr="00AD0E2E">
                <w:rPr>
                  <w:color w:val="000000"/>
                </w:rPr>
                <w:t>Lưu tr</w:t>
              </w:r>
              <w:r w:rsidRPr="00BA3432">
                <w:rPr>
                  <w:color w:val="000000"/>
                  <w:rPrChange w:id="10559" w:author="phuong vu" w:date="2018-11-25T21:55:00Z">
                    <w:rPr>
                      <w:color w:val="000000"/>
                    </w:rPr>
                  </w:rPrChange>
                </w:rPr>
                <w:t>ữ thông tin quần áo</w:t>
              </w:r>
            </w:ins>
          </w:p>
        </w:tc>
      </w:tr>
      <w:tr w:rsidR="00CF0C7E" w:rsidRPr="00BA3432" w14:paraId="0CBA27EA" w14:textId="77777777" w:rsidTr="00BA3432">
        <w:tblPrEx>
          <w:tblPrExChange w:id="10560" w:author="phuong vu" w:date="2018-11-25T21:55:00Z">
            <w:tblPrEx>
              <w:tblW w:w="9562" w:type="dxa"/>
            </w:tblPrEx>
          </w:tblPrExChange>
        </w:tblPrEx>
        <w:trPr>
          <w:trHeight w:val="322"/>
          <w:ins w:id="10561" w:author="phuong vu" w:date="2018-11-16T12:09:00Z"/>
          <w:trPrChange w:id="10562"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63"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BA3432" w:rsidRDefault="00CF0C7E" w:rsidP="00BA3432">
            <w:pPr>
              <w:spacing w:after="0" w:line="276" w:lineRule="auto"/>
              <w:jc w:val="center"/>
              <w:rPr>
                <w:ins w:id="10564" w:author="phuong vu" w:date="2018-11-16T12:09:00Z"/>
                <w:rFonts w:eastAsia="Times New Roman"/>
                <w:color w:val="000000"/>
                <w:lang w:val="en-US"/>
                <w:rPrChange w:id="10565" w:author="phuong vu" w:date="2018-11-25T21:55:00Z">
                  <w:rPr>
                    <w:ins w:id="10566" w:author="phuong vu" w:date="2018-11-16T12:09:00Z"/>
                    <w:rFonts w:ascii="Calibri" w:eastAsia="Times New Roman" w:hAnsi="Calibri" w:cs="Calibri"/>
                    <w:color w:val="000000"/>
                    <w:sz w:val="22"/>
                    <w:szCs w:val="22"/>
                    <w:lang w:val="en-US"/>
                  </w:rPr>
                </w:rPrChange>
              </w:rPr>
              <w:pPrChange w:id="10567" w:author="phuong vu" w:date="2018-11-25T21:55:00Z">
                <w:pPr>
                  <w:spacing w:after="0" w:line="240" w:lineRule="auto"/>
                  <w:jc w:val="center"/>
                </w:pPr>
              </w:pPrChange>
            </w:pPr>
            <w:ins w:id="10568" w:author="phuong vu" w:date="2018-11-16T12:09:00Z">
              <w:r w:rsidRPr="00BA3432">
                <w:rPr>
                  <w:rFonts w:eastAsia="Times New Roman"/>
                  <w:color w:val="000000"/>
                  <w:rPrChange w:id="10569" w:author="phuong vu" w:date="2018-11-25T21:55:00Z">
                    <w:rPr>
                      <w:rFonts w:ascii="Calibri" w:eastAsia="Times New Roman" w:hAnsi="Calibri" w:cs="Calibri"/>
                      <w:color w:val="000000"/>
                      <w:sz w:val="22"/>
                      <w:szCs w:val="22"/>
                    </w:rPr>
                  </w:rPrChange>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10570"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BA3432" w:rsidRDefault="00CF0C7E">
            <w:pPr>
              <w:spacing w:after="0" w:line="276" w:lineRule="auto"/>
              <w:rPr>
                <w:ins w:id="10571" w:author="phuong vu" w:date="2018-11-16T12:09:00Z"/>
                <w:rFonts w:eastAsia="Times New Roman"/>
                <w:color w:val="000000"/>
                <w:lang w:val="en-US"/>
                <w:rPrChange w:id="10572" w:author="phuong vu" w:date="2018-11-25T21:55:00Z">
                  <w:rPr>
                    <w:ins w:id="10573" w:author="phuong vu" w:date="2018-11-16T12:09:00Z"/>
                    <w:rFonts w:ascii="Times New Roman" w:eastAsia="Times New Roman" w:hAnsi="Times New Roman" w:cs="Times New Roman"/>
                    <w:color w:val="000000"/>
                    <w:lang w:val="en-US"/>
                  </w:rPr>
                </w:rPrChange>
              </w:rPr>
              <w:pPrChange w:id="10574" w:author="phuong vu" w:date="2018-11-23T13:48:00Z">
                <w:pPr>
                  <w:spacing w:after="0" w:line="240" w:lineRule="auto"/>
                </w:pPr>
              </w:pPrChange>
            </w:pPr>
            <w:ins w:id="10575" w:author="phuong vu" w:date="2018-11-16T12:32:00Z">
              <w:r w:rsidRPr="00AD0E2E">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10576"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BA3432" w:rsidRDefault="00CF0C7E">
            <w:pPr>
              <w:spacing w:after="0" w:line="276" w:lineRule="auto"/>
              <w:rPr>
                <w:ins w:id="10577" w:author="phuong vu" w:date="2018-11-16T12:09:00Z"/>
                <w:rFonts w:eastAsia="Times New Roman"/>
                <w:color w:val="000000"/>
                <w:lang w:val="en-US"/>
                <w:rPrChange w:id="10578" w:author="phuong vu" w:date="2018-11-25T21:55:00Z">
                  <w:rPr>
                    <w:ins w:id="10579" w:author="phuong vu" w:date="2018-11-16T12:09:00Z"/>
                    <w:rFonts w:ascii="Times New Roman" w:eastAsia="Times New Roman" w:hAnsi="Times New Roman" w:cs="Times New Roman"/>
                    <w:color w:val="000000"/>
                    <w:lang w:val="en-US"/>
                  </w:rPr>
                </w:rPrChange>
              </w:rPr>
              <w:pPrChange w:id="10580" w:author="phuong vu" w:date="2018-11-23T13:48:00Z">
                <w:pPr>
                  <w:spacing w:after="0" w:line="240" w:lineRule="auto"/>
                </w:pPr>
              </w:pPrChange>
            </w:pPr>
            <w:ins w:id="10581" w:author="phuong vu" w:date="2018-11-16T12:32:00Z">
              <w:r w:rsidRPr="00AD0E2E">
                <w:rPr>
                  <w:color w:val="000000"/>
                </w:rPr>
                <w:t>Lưu tr</w:t>
              </w:r>
              <w:r w:rsidRPr="00BA3432">
                <w:rPr>
                  <w:color w:val="000000"/>
                  <w:rPrChange w:id="10582" w:author="phuong vu" w:date="2018-11-25T21:55:00Z">
                    <w:rPr>
                      <w:color w:val="000000"/>
                    </w:rPr>
                  </w:rPrChange>
                </w:rPr>
                <w:t>ữ loại quần áo để lọc tìm kiếm quần áo</w:t>
              </w:r>
            </w:ins>
          </w:p>
        </w:tc>
      </w:tr>
      <w:tr w:rsidR="00CF0C7E" w:rsidRPr="00BA3432" w14:paraId="31F1C289" w14:textId="77777777" w:rsidTr="00BA3432">
        <w:tblPrEx>
          <w:tblPrExChange w:id="10583" w:author="phuong vu" w:date="2018-11-25T21:55:00Z">
            <w:tblPrEx>
              <w:tblW w:w="9562" w:type="dxa"/>
            </w:tblPrEx>
          </w:tblPrExChange>
        </w:tblPrEx>
        <w:trPr>
          <w:trHeight w:val="322"/>
          <w:ins w:id="10584" w:author="phuong vu" w:date="2018-11-16T12:09:00Z"/>
          <w:trPrChange w:id="1058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8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BA3432" w:rsidRDefault="00CF0C7E" w:rsidP="00BA3432">
            <w:pPr>
              <w:spacing w:after="0" w:line="276" w:lineRule="auto"/>
              <w:jc w:val="center"/>
              <w:rPr>
                <w:ins w:id="10587" w:author="phuong vu" w:date="2018-11-16T12:09:00Z"/>
                <w:rFonts w:eastAsia="Times New Roman"/>
                <w:color w:val="000000"/>
                <w:lang w:val="en-US"/>
                <w:rPrChange w:id="10588" w:author="phuong vu" w:date="2018-11-25T21:55:00Z">
                  <w:rPr>
                    <w:ins w:id="10589" w:author="phuong vu" w:date="2018-11-16T12:09:00Z"/>
                    <w:rFonts w:ascii="Calibri" w:eastAsia="Times New Roman" w:hAnsi="Calibri" w:cs="Calibri"/>
                    <w:color w:val="000000"/>
                    <w:sz w:val="22"/>
                    <w:szCs w:val="22"/>
                    <w:lang w:val="en-US"/>
                  </w:rPr>
                </w:rPrChange>
              </w:rPr>
              <w:pPrChange w:id="10590" w:author="phuong vu" w:date="2018-11-25T21:55:00Z">
                <w:pPr>
                  <w:spacing w:after="0" w:line="240" w:lineRule="auto"/>
                  <w:jc w:val="center"/>
                </w:pPr>
              </w:pPrChange>
            </w:pPr>
            <w:ins w:id="10591" w:author="phuong vu" w:date="2018-11-16T12:09:00Z">
              <w:r w:rsidRPr="00BA3432">
                <w:rPr>
                  <w:rFonts w:eastAsia="Times New Roman"/>
                  <w:color w:val="000000"/>
                  <w:rPrChange w:id="10592" w:author="phuong vu" w:date="2018-11-25T21:55:00Z">
                    <w:rPr>
                      <w:rFonts w:ascii="Calibri" w:eastAsia="Times New Roman" w:hAnsi="Calibri" w:cs="Calibri"/>
                      <w:color w:val="000000"/>
                      <w:sz w:val="22"/>
                      <w:szCs w:val="22"/>
                    </w:rPr>
                  </w:rPrChange>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1059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BA3432" w:rsidRDefault="00CF0C7E">
            <w:pPr>
              <w:spacing w:after="0" w:line="276" w:lineRule="auto"/>
              <w:rPr>
                <w:ins w:id="10594" w:author="phuong vu" w:date="2018-11-16T12:09:00Z"/>
                <w:rFonts w:eastAsia="Times New Roman"/>
                <w:color w:val="000000"/>
                <w:lang w:val="en-US"/>
                <w:rPrChange w:id="10595" w:author="phuong vu" w:date="2018-11-25T21:55:00Z">
                  <w:rPr>
                    <w:ins w:id="10596" w:author="phuong vu" w:date="2018-11-16T12:09:00Z"/>
                    <w:rFonts w:ascii="Times New Roman" w:eastAsia="Times New Roman" w:hAnsi="Times New Roman" w:cs="Times New Roman"/>
                    <w:color w:val="000000"/>
                    <w:lang w:val="en-US"/>
                  </w:rPr>
                </w:rPrChange>
              </w:rPr>
              <w:pPrChange w:id="10597" w:author="phuong vu" w:date="2018-11-23T13:48:00Z">
                <w:pPr>
                  <w:spacing w:after="0" w:line="240" w:lineRule="auto"/>
                </w:pPr>
              </w:pPrChange>
            </w:pPr>
            <w:ins w:id="10598" w:author="phuong vu" w:date="2018-11-16T12:32:00Z">
              <w:r w:rsidRPr="00AD0E2E">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1059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BA3432" w:rsidRDefault="00CF0C7E">
            <w:pPr>
              <w:spacing w:after="0" w:line="276" w:lineRule="auto"/>
              <w:rPr>
                <w:ins w:id="10600" w:author="phuong vu" w:date="2018-11-16T12:09:00Z"/>
                <w:rFonts w:eastAsia="Times New Roman"/>
                <w:color w:val="000000"/>
                <w:lang w:val="en-US"/>
                <w:rPrChange w:id="10601" w:author="phuong vu" w:date="2018-11-25T21:55:00Z">
                  <w:rPr>
                    <w:ins w:id="10602" w:author="phuong vu" w:date="2018-11-16T12:09:00Z"/>
                    <w:rFonts w:ascii="Times New Roman" w:eastAsia="Times New Roman" w:hAnsi="Times New Roman" w:cs="Times New Roman"/>
                    <w:color w:val="000000"/>
                    <w:lang w:val="en-US"/>
                  </w:rPr>
                </w:rPrChange>
              </w:rPr>
              <w:pPrChange w:id="10603" w:author="phuong vu" w:date="2018-11-23T13:48:00Z">
                <w:pPr>
                  <w:spacing w:after="0" w:line="240" w:lineRule="auto"/>
                </w:pPr>
              </w:pPrChange>
            </w:pPr>
            <w:ins w:id="10604" w:author="phuong vu" w:date="2018-11-16T12:32:00Z">
              <w:r w:rsidRPr="00AD0E2E">
                <w:rPr>
                  <w:color w:val="000000"/>
                </w:rPr>
                <w:t>Lưu tr</w:t>
              </w:r>
              <w:r w:rsidRPr="00BA3432">
                <w:rPr>
                  <w:color w:val="000000"/>
                  <w:rPrChange w:id="10605" w:author="phuong vu" w:date="2018-11-25T21:55:00Z">
                    <w:rPr>
                      <w:color w:val="000000"/>
                    </w:rPr>
                  </w:rPrChange>
                </w:rPr>
                <w:t>ữ các chương trình khuyến mãi</w:t>
              </w:r>
            </w:ins>
          </w:p>
        </w:tc>
      </w:tr>
      <w:tr w:rsidR="00CF0C7E" w:rsidRPr="00BA3432" w14:paraId="4ABAF74B" w14:textId="77777777" w:rsidTr="00BA3432">
        <w:tblPrEx>
          <w:tblPrExChange w:id="10606" w:author="phuong vu" w:date="2018-11-25T21:55:00Z">
            <w:tblPrEx>
              <w:tblW w:w="9562" w:type="dxa"/>
            </w:tblPrEx>
          </w:tblPrExChange>
        </w:tblPrEx>
        <w:trPr>
          <w:trHeight w:val="322"/>
          <w:ins w:id="10607" w:author="phuong vu" w:date="2018-11-16T12:09:00Z"/>
          <w:trPrChange w:id="1060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60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BA3432" w:rsidRDefault="00CF0C7E" w:rsidP="00BA3432">
            <w:pPr>
              <w:spacing w:after="0" w:line="276" w:lineRule="auto"/>
              <w:jc w:val="center"/>
              <w:rPr>
                <w:ins w:id="10610" w:author="phuong vu" w:date="2018-11-16T12:09:00Z"/>
                <w:rFonts w:eastAsia="Times New Roman"/>
                <w:color w:val="000000"/>
                <w:lang w:val="en-US"/>
                <w:rPrChange w:id="10611" w:author="phuong vu" w:date="2018-11-25T21:55:00Z">
                  <w:rPr>
                    <w:ins w:id="10612" w:author="phuong vu" w:date="2018-11-16T12:09:00Z"/>
                    <w:rFonts w:ascii="Calibri" w:eastAsia="Times New Roman" w:hAnsi="Calibri" w:cs="Calibri"/>
                    <w:color w:val="000000"/>
                    <w:sz w:val="22"/>
                    <w:szCs w:val="22"/>
                    <w:lang w:val="en-US"/>
                  </w:rPr>
                </w:rPrChange>
              </w:rPr>
              <w:pPrChange w:id="10613" w:author="phuong vu" w:date="2018-11-25T21:55:00Z">
                <w:pPr>
                  <w:spacing w:after="0" w:line="240" w:lineRule="auto"/>
                  <w:jc w:val="center"/>
                </w:pPr>
              </w:pPrChange>
            </w:pPr>
            <w:ins w:id="10614" w:author="phuong vu" w:date="2018-11-16T12:09:00Z">
              <w:r w:rsidRPr="00BA3432">
                <w:rPr>
                  <w:rFonts w:eastAsia="Times New Roman"/>
                  <w:color w:val="000000"/>
                  <w:rPrChange w:id="10615" w:author="phuong vu" w:date="2018-11-25T21:55:00Z">
                    <w:rPr>
                      <w:rFonts w:ascii="Calibri" w:eastAsia="Times New Roman" w:hAnsi="Calibri" w:cs="Calibri"/>
                      <w:color w:val="000000"/>
                      <w:sz w:val="22"/>
                      <w:szCs w:val="22"/>
                    </w:rPr>
                  </w:rPrChange>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10616"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BA3432" w:rsidRDefault="00CF0C7E">
            <w:pPr>
              <w:spacing w:after="0" w:line="276" w:lineRule="auto"/>
              <w:rPr>
                <w:ins w:id="10617" w:author="phuong vu" w:date="2018-11-16T12:09:00Z"/>
                <w:rFonts w:eastAsia="Times New Roman"/>
                <w:color w:val="000000"/>
                <w:lang w:val="en-US"/>
                <w:rPrChange w:id="10618" w:author="phuong vu" w:date="2018-11-25T21:55:00Z">
                  <w:rPr>
                    <w:ins w:id="10619" w:author="phuong vu" w:date="2018-11-16T12:09:00Z"/>
                    <w:rFonts w:ascii="Times New Roman" w:eastAsia="Times New Roman" w:hAnsi="Times New Roman" w:cs="Times New Roman"/>
                    <w:color w:val="000000"/>
                    <w:lang w:val="en-US"/>
                  </w:rPr>
                </w:rPrChange>
              </w:rPr>
              <w:pPrChange w:id="10620" w:author="phuong vu" w:date="2018-11-23T13:48:00Z">
                <w:pPr>
                  <w:spacing w:after="0" w:line="240" w:lineRule="auto"/>
                </w:pPr>
              </w:pPrChange>
            </w:pPr>
            <w:ins w:id="10621" w:author="phuong vu" w:date="2018-11-16T12:32:00Z">
              <w:r w:rsidRPr="00AD0E2E">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10622"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BA3432" w:rsidRDefault="00CF0C7E">
            <w:pPr>
              <w:spacing w:after="0" w:line="276" w:lineRule="auto"/>
              <w:rPr>
                <w:ins w:id="10623" w:author="phuong vu" w:date="2018-11-16T12:09:00Z"/>
                <w:rFonts w:eastAsia="Times New Roman"/>
                <w:color w:val="000000"/>
                <w:lang w:val="en-US"/>
                <w:rPrChange w:id="10624" w:author="phuong vu" w:date="2018-11-25T21:55:00Z">
                  <w:rPr>
                    <w:ins w:id="10625" w:author="phuong vu" w:date="2018-11-16T12:09:00Z"/>
                    <w:rFonts w:ascii="Times New Roman" w:eastAsia="Times New Roman" w:hAnsi="Times New Roman" w:cs="Times New Roman"/>
                    <w:color w:val="000000"/>
                    <w:lang w:val="en-US"/>
                  </w:rPr>
                </w:rPrChange>
              </w:rPr>
              <w:pPrChange w:id="10626" w:author="phuong vu" w:date="2018-11-23T13:48:00Z">
                <w:pPr>
                  <w:spacing w:after="0" w:line="240" w:lineRule="auto"/>
                </w:pPr>
              </w:pPrChange>
            </w:pPr>
            <w:ins w:id="10627" w:author="phuong vu" w:date="2018-11-16T12:32:00Z">
              <w:r w:rsidRPr="00AD0E2E">
                <w:rPr>
                  <w:color w:val="000000"/>
                </w:rPr>
                <w:t>Lưu tr</w:t>
              </w:r>
              <w:r w:rsidRPr="00BA3432">
                <w:rPr>
                  <w:color w:val="000000"/>
                  <w:rPrChange w:id="10628" w:author="phuong vu" w:date="2018-11-25T21:55:00Z">
                    <w:rPr>
                      <w:color w:val="000000"/>
                    </w:rPr>
                  </w:rPrChange>
                </w:rPr>
                <w:t>ữ thông tin khuyến mãi ứng với từng chi nhánh</w:t>
              </w:r>
            </w:ins>
          </w:p>
        </w:tc>
      </w:tr>
      <w:tr w:rsidR="00CF0C7E" w:rsidRPr="00BA3432" w14:paraId="50507482" w14:textId="77777777" w:rsidTr="00BA3432">
        <w:tblPrEx>
          <w:tblPrExChange w:id="10629" w:author="phuong vu" w:date="2018-11-25T21:55:00Z">
            <w:tblPrEx>
              <w:tblW w:w="9562" w:type="dxa"/>
            </w:tblPrEx>
          </w:tblPrExChange>
        </w:tblPrEx>
        <w:trPr>
          <w:trHeight w:val="322"/>
          <w:ins w:id="10630" w:author="phuong vu" w:date="2018-11-16T12:09:00Z"/>
          <w:trPrChange w:id="1063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63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BA3432" w:rsidRDefault="00CF0C7E" w:rsidP="00BA3432">
            <w:pPr>
              <w:spacing w:after="0" w:line="276" w:lineRule="auto"/>
              <w:jc w:val="center"/>
              <w:rPr>
                <w:ins w:id="10633" w:author="phuong vu" w:date="2018-11-16T12:09:00Z"/>
                <w:rFonts w:eastAsia="Times New Roman"/>
                <w:color w:val="000000"/>
                <w:lang w:val="en-US"/>
                <w:rPrChange w:id="10634" w:author="phuong vu" w:date="2018-11-25T21:55:00Z">
                  <w:rPr>
                    <w:ins w:id="10635" w:author="phuong vu" w:date="2018-11-16T12:09:00Z"/>
                    <w:rFonts w:ascii="Calibri" w:eastAsia="Times New Roman" w:hAnsi="Calibri" w:cs="Calibri"/>
                    <w:color w:val="000000"/>
                    <w:sz w:val="22"/>
                    <w:szCs w:val="22"/>
                    <w:lang w:val="en-US"/>
                  </w:rPr>
                </w:rPrChange>
              </w:rPr>
              <w:pPrChange w:id="10636" w:author="phuong vu" w:date="2018-11-25T21:55:00Z">
                <w:pPr>
                  <w:spacing w:after="0" w:line="240" w:lineRule="auto"/>
                  <w:jc w:val="center"/>
                </w:pPr>
              </w:pPrChange>
            </w:pPr>
            <w:ins w:id="10637" w:author="phuong vu" w:date="2018-11-16T12:09:00Z">
              <w:r w:rsidRPr="00BA3432">
                <w:rPr>
                  <w:rFonts w:eastAsia="Times New Roman"/>
                  <w:color w:val="000000"/>
                  <w:rPrChange w:id="10638" w:author="phuong vu" w:date="2018-11-25T21:55:00Z">
                    <w:rPr>
                      <w:rFonts w:ascii="Calibri" w:eastAsia="Times New Roman" w:hAnsi="Calibri" w:cs="Calibri"/>
                      <w:color w:val="000000"/>
                      <w:sz w:val="22"/>
                      <w:szCs w:val="22"/>
                    </w:rPr>
                  </w:rPrChange>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1063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BA3432" w:rsidRDefault="00CF0C7E">
            <w:pPr>
              <w:spacing w:after="0" w:line="276" w:lineRule="auto"/>
              <w:rPr>
                <w:ins w:id="10640" w:author="phuong vu" w:date="2018-11-16T12:09:00Z"/>
                <w:rFonts w:eastAsia="Times New Roman"/>
                <w:color w:val="000000"/>
                <w:lang w:val="en-US"/>
                <w:rPrChange w:id="10641" w:author="phuong vu" w:date="2018-11-25T21:55:00Z">
                  <w:rPr>
                    <w:ins w:id="10642" w:author="phuong vu" w:date="2018-11-16T12:09:00Z"/>
                    <w:rFonts w:ascii="Times New Roman" w:eastAsia="Times New Roman" w:hAnsi="Times New Roman" w:cs="Times New Roman"/>
                    <w:color w:val="000000"/>
                    <w:lang w:val="en-US"/>
                  </w:rPr>
                </w:rPrChange>
              </w:rPr>
              <w:pPrChange w:id="10643" w:author="phuong vu" w:date="2018-11-23T13:48:00Z">
                <w:pPr>
                  <w:spacing w:after="0" w:line="240" w:lineRule="auto"/>
                </w:pPr>
              </w:pPrChange>
            </w:pPr>
            <w:ins w:id="10644" w:author="phuong vu" w:date="2018-11-16T12:32:00Z">
              <w:r w:rsidRPr="00AD0E2E">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1064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BA3432" w:rsidRDefault="00CF0C7E">
            <w:pPr>
              <w:spacing w:after="0" w:line="276" w:lineRule="auto"/>
              <w:rPr>
                <w:ins w:id="10646" w:author="phuong vu" w:date="2018-11-16T12:09:00Z"/>
                <w:rFonts w:eastAsia="Times New Roman"/>
                <w:color w:val="000000"/>
                <w:lang w:val="en-US"/>
                <w:rPrChange w:id="10647" w:author="phuong vu" w:date="2018-11-25T21:55:00Z">
                  <w:rPr>
                    <w:ins w:id="10648" w:author="phuong vu" w:date="2018-11-16T12:09:00Z"/>
                    <w:rFonts w:ascii="Times New Roman" w:eastAsia="Times New Roman" w:hAnsi="Times New Roman" w:cs="Times New Roman"/>
                    <w:color w:val="000000"/>
                    <w:lang w:val="en-US"/>
                  </w:rPr>
                </w:rPrChange>
              </w:rPr>
              <w:pPrChange w:id="10649" w:author="phuong vu" w:date="2018-11-23T13:48:00Z">
                <w:pPr>
                  <w:spacing w:after="0" w:line="240" w:lineRule="auto"/>
                </w:pPr>
              </w:pPrChange>
            </w:pPr>
            <w:ins w:id="10650" w:author="phuong vu" w:date="2018-11-16T12:32:00Z">
              <w:r w:rsidRPr="00AD0E2E">
                <w:rPr>
                  <w:color w:val="000000"/>
                </w:rPr>
                <w:t>Lưu tr</w:t>
              </w:r>
              <w:r w:rsidRPr="00BA3432">
                <w:rPr>
                  <w:color w:val="000000"/>
                  <w:rPrChange w:id="10651" w:author="phuong vu" w:date="2018-11-25T21:55:00Z">
                    <w:rPr>
                      <w:color w:val="000000"/>
                    </w:rPr>
                  </w:rPrChange>
                </w:rPr>
                <w:t>ữ thông tin biên nhận</w:t>
              </w:r>
            </w:ins>
          </w:p>
        </w:tc>
      </w:tr>
      <w:tr w:rsidR="00CF0C7E" w:rsidRPr="00BA3432" w14:paraId="7B0FBEC5" w14:textId="77777777" w:rsidTr="00BA3432">
        <w:tblPrEx>
          <w:tblPrExChange w:id="10652" w:author="phuong vu" w:date="2018-11-25T21:55:00Z">
            <w:tblPrEx>
              <w:tblW w:w="9562" w:type="dxa"/>
            </w:tblPrEx>
          </w:tblPrExChange>
        </w:tblPrEx>
        <w:trPr>
          <w:trHeight w:val="322"/>
          <w:ins w:id="10653" w:author="phuong vu" w:date="2018-11-16T12:09:00Z"/>
          <w:trPrChange w:id="10654"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655"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BA3432" w:rsidRDefault="00CF0C7E" w:rsidP="00BA3432">
            <w:pPr>
              <w:spacing w:after="0" w:line="276" w:lineRule="auto"/>
              <w:jc w:val="center"/>
              <w:rPr>
                <w:ins w:id="10656" w:author="phuong vu" w:date="2018-11-16T12:09:00Z"/>
                <w:rFonts w:eastAsia="Times New Roman"/>
                <w:color w:val="000000"/>
                <w:lang w:val="en-US"/>
                <w:rPrChange w:id="10657" w:author="phuong vu" w:date="2018-11-25T21:55:00Z">
                  <w:rPr>
                    <w:ins w:id="10658" w:author="phuong vu" w:date="2018-11-16T12:09:00Z"/>
                    <w:rFonts w:ascii="Calibri" w:eastAsia="Times New Roman" w:hAnsi="Calibri" w:cs="Calibri"/>
                    <w:color w:val="000000"/>
                    <w:sz w:val="22"/>
                    <w:szCs w:val="22"/>
                    <w:lang w:val="en-US"/>
                  </w:rPr>
                </w:rPrChange>
              </w:rPr>
              <w:pPrChange w:id="10659" w:author="phuong vu" w:date="2018-11-25T21:55:00Z">
                <w:pPr>
                  <w:spacing w:after="0" w:line="240" w:lineRule="auto"/>
                  <w:jc w:val="center"/>
                </w:pPr>
              </w:pPrChange>
            </w:pPr>
            <w:ins w:id="10660" w:author="phuong vu" w:date="2018-11-16T12:09:00Z">
              <w:r w:rsidRPr="00BA3432">
                <w:rPr>
                  <w:rFonts w:eastAsia="Times New Roman"/>
                  <w:color w:val="000000"/>
                  <w:rPrChange w:id="10661" w:author="phuong vu" w:date="2018-11-25T21:55:00Z">
                    <w:rPr>
                      <w:rFonts w:ascii="Calibri" w:eastAsia="Times New Roman" w:hAnsi="Calibri" w:cs="Calibri"/>
                      <w:color w:val="000000"/>
                      <w:sz w:val="22"/>
                      <w:szCs w:val="22"/>
                    </w:rPr>
                  </w:rPrChange>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10662"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BA3432" w:rsidRDefault="00CF0C7E">
            <w:pPr>
              <w:spacing w:after="0" w:line="276" w:lineRule="auto"/>
              <w:rPr>
                <w:ins w:id="10663" w:author="phuong vu" w:date="2018-11-16T12:09:00Z"/>
                <w:rFonts w:eastAsia="Times New Roman"/>
                <w:color w:val="000000"/>
                <w:lang w:val="en-US"/>
                <w:rPrChange w:id="10664" w:author="phuong vu" w:date="2018-11-25T21:55:00Z">
                  <w:rPr>
                    <w:ins w:id="10665" w:author="phuong vu" w:date="2018-11-16T12:09:00Z"/>
                    <w:rFonts w:ascii="Times New Roman" w:eastAsia="Times New Roman" w:hAnsi="Times New Roman" w:cs="Times New Roman"/>
                    <w:color w:val="000000"/>
                    <w:lang w:val="en-US"/>
                  </w:rPr>
                </w:rPrChange>
              </w:rPr>
              <w:pPrChange w:id="10666" w:author="phuong vu" w:date="2018-11-23T13:48:00Z">
                <w:pPr>
                  <w:spacing w:after="0" w:line="240" w:lineRule="auto"/>
                </w:pPr>
              </w:pPrChange>
            </w:pPr>
            <w:ins w:id="10667" w:author="phuong vu" w:date="2018-11-16T12:32:00Z">
              <w:r w:rsidRPr="00AD0E2E">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668"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BA3432" w:rsidRDefault="00CF0C7E">
            <w:pPr>
              <w:spacing w:after="0" w:line="276" w:lineRule="auto"/>
              <w:rPr>
                <w:ins w:id="10669" w:author="phuong vu" w:date="2018-11-16T12:09:00Z"/>
                <w:rFonts w:eastAsia="Times New Roman"/>
                <w:color w:val="000000"/>
                <w:lang w:val="en-US"/>
                <w:rPrChange w:id="10670" w:author="phuong vu" w:date="2018-11-25T21:55:00Z">
                  <w:rPr>
                    <w:ins w:id="10671" w:author="phuong vu" w:date="2018-11-16T12:09:00Z"/>
                    <w:rFonts w:ascii="Times New Roman" w:eastAsia="Times New Roman" w:hAnsi="Times New Roman" w:cs="Times New Roman"/>
                    <w:color w:val="000000"/>
                    <w:lang w:val="en-US"/>
                  </w:rPr>
                </w:rPrChange>
              </w:rPr>
              <w:pPrChange w:id="10672" w:author="phuong vu" w:date="2018-11-23T13:48:00Z">
                <w:pPr>
                  <w:spacing w:after="0" w:line="240" w:lineRule="auto"/>
                </w:pPr>
              </w:pPrChange>
            </w:pPr>
            <w:ins w:id="10673" w:author="phuong vu" w:date="2018-11-16T12:32:00Z">
              <w:r w:rsidRPr="00AD0E2E">
                <w:rPr>
                  <w:color w:val="000000"/>
                </w:rPr>
                <w:t>Lưu tr</w:t>
              </w:r>
              <w:r w:rsidRPr="00BA3432">
                <w:rPr>
                  <w:color w:val="000000"/>
                  <w:rPrChange w:id="10674" w:author="phuong vu" w:date="2018-11-25T21:55:00Z">
                    <w:rPr>
                      <w:color w:val="000000"/>
                    </w:rPr>
                  </w:rPrChange>
                </w:rPr>
                <w:t>ữ thông tin chi tiết của biên nhận</w:t>
              </w:r>
            </w:ins>
          </w:p>
        </w:tc>
      </w:tr>
      <w:tr w:rsidR="00FD2E65" w:rsidRPr="00BA3432" w14:paraId="53DC59C7" w14:textId="77777777" w:rsidTr="00BA3432">
        <w:tblPrEx>
          <w:tblPrExChange w:id="10675" w:author="phuong vu" w:date="2018-11-25T21:55:00Z">
            <w:tblPrEx>
              <w:tblW w:w="8782" w:type="dxa"/>
            </w:tblPrEx>
          </w:tblPrExChange>
        </w:tblPrEx>
        <w:trPr>
          <w:trHeight w:val="322"/>
          <w:ins w:id="10676" w:author="phuong vu" w:date="2018-11-23T14:13:00Z"/>
          <w:trPrChange w:id="10677" w:author="phuong vu" w:date="2018-11-25T21:55:00Z">
            <w:trPr>
              <w:gridAfter w:val="0"/>
              <w:trHeight w:val="322"/>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tcPrChange w:id="10678" w:author="phuong vu" w:date="2018-11-25T21:55: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BA3432" w:rsidRDefault="00FD2E65" w:rsidP="00AD0E2E">
            <w:pPr>
              <w:spacing w:after="0" w:line="276" w:lineRule="auto"/>
              <w:jc w:val="center"/>
              <w:rPr>
                <w:ins w:id="10679" w:author="phuong vu" w:date="2018-11-23T14:13:00Z"/>
                <w:rFonts w:eastAsia="Times New Roman"/>
                <w:color w:val="000000"/>
                <w:lang w:val="en-US"/>
                <w:rPrChange w:id="10680" w:author="phuong vu" w:date="2018-11-25T21:55:00Z">
                  <w:rPr>
                    <w:ins w:id="10681" w:author="phuong vu" w:date="2018-11-23T14:13:00Z"/>
                    <w:rFonts w:ascii="Calibri" w:eastAsia="Times New Roman" w:hAnsi="Calibri" w:cs="Calibri"/>
                    <w:color w:val="000000"/>
                    <w:sz w:val="22"/>
                    <w:szCs w:val="22"/>
                  </w:rPr>
                </w:rPrChange>
              </w:rPr>
            </w:pPr>
            <w:ins w:id="10682" w:author="phuong vu" w:date="2018-11-23T14:13:00Z">
              <w:r w:rsidRPr="00BA3432">
                <w:rPr>
                  <w:rFonts w:eastAsia="Times New Roman"/>
                  <w:color w:val="000000"/>
                  <w:lang w:val="en-US"/>
                  <w:rPrChange w:id="10683" w:author="phuong vu" w:date="2018-11-25T21:55:00Z">
                    <w:rPr>
                      <w:rFonts w:ascii="Calibri" w:eastAsia="Times New Roman" w:hAnsi="Calibri" w:cs="Calibri"/>
                      <w:color w:val="000000"/>
                      <w:sz w:val="22"/>
                      <w:szCs w:val="22"/>
                      <w:lang w:val="en-US"/>
                    </w:rPr>
                  </w:rPrChange>
                </w:rPr>
                <w:t>18</w:t>
              </w:r>
            </w:ins>
          </w:p>
        </w:tc>
        <w:tc>
          <w:tcPr>
            <w:tcW w:w="3341" w:type="dxa"/>
            <w:tcBorders>
              <w:top w:val="nil"/>
              <w:left w:val="nil"/>
              <w:bottom w:val="single" w:sz="4" w:space="0" w:color="auto"/>
              <w:right w:val="single" w:sz="4" w:space="0" w:color="auto"/>
            </w:tcBorders>
            <w:shd w:val="clear" w:color="auto" w:fill="auto"/>
            <w:noWrap/>
            <w:vAlign w:val="center"/>
            <w:tcPrChange w:id="10684" w:author="phuong vu" w:date="2018-11-25T21:55: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BA3432" w:rsidRDefault="00FD2E65" w:rsidP="00E6227B">
            <w:pPr>
              <w:spacing w:after="0" w:line="276" w:lineRule="auto"/>
              <w:rPr>
                <w:ins w:id="10685" w:author="phuong vu" w:date="2018-11-23T14:13:00Z"/>
                <w:color w:val="000000"/>
                <w:lang w:val="en-US"/>
                <w:rPrChange w:id="10686" w:author="phuong vu" w:date="2018-11-25T21:55:00Z">
                  <w:rPr>
                    <w:ins w:id="10687" w:author="phuong vu" w:date="2018-11-23T14:13:00Z"/>
                    <w:color w:val="000000"/>
                  </w:rPr>
                </w:rPrChange>
              </w:rPr>
            </w:pPr>
            <w:ins w:id="10688" w:author="phuong vu" w:date="2018-11-23T14:13:00Z">
              <w:r w:rsidRPr="00AD0E2E">
                <w:rPr>
                  <w:color w:val="000000"/>
                  <w:lang w:val="en-US"/>
                </w:rPr>
                <w:t>SERV</w:t>
              </w:r>
              <w:r w:rsidRPr="00BA3432">
                <w:rPr>
                  <w:color w:val="000000"/>
                  <w:lang w:val="en-US"/>
                  <w:rPrChange w:id="10689" w:author="phuong vu" w:date="2018-11-25T21:55:00Z">
                    <w:rPr>
                      <w:color w:val="000000"/>
                      <w:lang w:val="en-US"/>
                    </w:rPr>
                  </w:rPrChange>
                </w:rPr>
                <w:t>ICE_PRODUCT</w:t>
              </w:r>
            </w:ins>
          </w:p>
        </w:tc>
        <w:tc>
          <w:tcPr>
            <w:tcW w:w="4822" w:type="dxa"/>
            <w:tcBorders>
              <w:top w:val="nil"/>
              <w:left w:val="nil"/>
              <w:bottom w:val="single" w:sz="4" w:space="0" w:color="auto"/>
              <w:right w:val="single" w:sz="4" w:space="0" w:color="auto"/>
            </w:tcBorders>
            <w:shd w:val="clear" w:color="auto" w:fill="auto"/>
            <w:noWrap/>
            <w:vAlign w:val="center"/>
            <w:tcPrChange w:id="10690" w:author="phuong vu" w:date="2018-11-25T21:55: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BA3432" w:rsidRDefault="00FD2E65" w:rsidP="00E6227B">
            <w:pPr>
              <w:spacing w:after="0" w:line="276" w:lineRule="auto"/>
              <w:rPr>
                <w:ins w:id="10691" w:author="phuong vu" w:date="2018-11-23T14:13:00Z"/>
                <w:color w:val="000000"/>
                <w:lang w:val="en-US"/>
                <w:rPrChange w:id="10692" w:author="phuong vu" w:date="2018-11-25T21:55:00Z">
                  <w:rPr>
                    <w:ins w:id="10693" w:author="phuong vu" w:date="2018-11-23T14:13:00Z"/>
                    <w:color w:val="000000"/>
                  </w:rPr>
                </w:rPrChange>
              </w:rPr>
            </w:pPr>
            <w:ins w:id="10694" w:author="phuong vu" w:date="2018-11-23T14:13:00Z">
              <w:r w:rsidRPr="00AD0E2E">
                <w:rPr>
                  <w:color w:val="000000"/>
                  <w:lang w:val="en-US"/>
                </w:rPr>
                <w:t>Lưu tr</w:t>
              </w:r>
              <w:r w:rsidRPr="00BA3432">
                <w:rPr>
                  <w:color w:val="000000"/>
                  <w:lang w:val="en-US"/>
                  <w:rPrChange w:id="10695" w:author="phuong vu" w:date="2018-11-25T21:55:00Z">
                    <w:rPr>
                      <w:color w:val="000000"/>
                      <w:lang w:val="en-US"/>
                    </w:rPr>
                  </w:rPrChange>
                </w:rPr>
                <w:t>ữ thông tin qu</w:t>
              </w:r>
            </w:ins>
            <w:ins w:id="10696" w:author="phuong vu" w:date="2018-11-23T14:14:00Z">
              <w:r w:rsidRPr="00BA3432">
                <w:rPr>
                  <w:color w:val="000000"/>
                  <w:lang w:val="en-US"/>
                  <w:rPrChange w:id="10697" w:author="phuong vu" w:date="2018-11-25T21:55:00Z">
                    <w:rPr>
                      <w:color w:val="000000"/>
                      <w:lang w:val="en-US"/>
                    </w:rPr>
                  </w:rPrChange>
                </w:rPr>
                <w:t>ần áo ứng với dịch vụ</w:t>
              </w:r>
            </w:ins>
          </w:p>
        </w:tc>
      </w:tr>
      <w:tr w:rsidR="00CF0C7E" w:rsidRPr="00BA3432" w14:paraId="1B915200" w14:textId="77777777" w:rsidTr="00BA3432">
        <w:tblPrEx>
          <w:tblPrExChange w:id="10698" w:author="phuong vu" w:date="2018-11-25T21:55:00Z">
            <w:tblPrEx>
              <w:tblW w:w="9562" w:type="dxa"/>
            </w:tblPrEx>
          </w:tblPrExChange>
        </w:tblPrEx>
        <w:trPr>
          <w:trHeight w:val="322"/>
          <w:ins w:id="10699" w:author="phuong vu" w:date="2018-11-16T12:09:00Z"/>
          <w:trPrChange w:id="10700"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01"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BA3432" w:rsidRDefault="00CF0C7E" w:rsidP="00BA3432">
            <w:pPr>
              <w:spacing w:after="0" w:line="276" w:lineRule="auto"/>
              <w:jc w:val="center"/>
              <w:rPr>
                <w:ins w:id="10702" w:author="phuong vu" w:date="2018-11-16T12:09:00Z"/>
                <w:rFonts w:eastAsia="Times New Roman"/>
                <w:color w:val="000000"/>
                <w:lang w:val="en-US"/>
                <w:rPrChange w:id="10703" w:author="phuong vu" w:date="2018-11-25T21:55:00Z">
                  <w:rPr>
                    <w:ins w:id="10704" w:author="phuong vu" w:date="2018-11-16T12:09:00Z"/>
                    <w:rFonts w:ascii="Calibri" w:eastAsia="Times New Roman" w:hAnsi="Calibri" w:cs="Calibri"/>
                    <w:color w:val="000000"/>
                    <w:sz w:val="22"/>
                    <w:szCs w:val="22"/>
                    <w:lang w:val="en-US"/>
                  </w:rPr>
                </w:rPrChange>
              </w:rPr>
              <w:pPrChange w:id="10705" w:author="phuong vu" w:date="2018-11-25T21:55:00Z">
                <w:pPr>
                  <w:spacing w:after="0" w:line="240" w:lineRule="auto"/>
                  <w:jc w:val="center"/>
                </w:pPr>
              </w:pPrChange>
            </w:pPr>
            <w:ins w:id="10706" w:author="phuong vu" w:date="2018-11-16T12:09:00Z">
              <w:r w:rsidRPr="00BA3432">
                <w:rPr>
                  <w:rFonts w:eastAsia="Times New Roman"/>
                  <w:color w:val="000000"/>
                  <w:rPrChange w:id="10707" w:author="phuong vu" w:date="2018-11-25T21:55:00Z">
                    <w:rPr>
                      <w:rFonts w:ascii="Calibri" w:eastAsia="Times New Roman" w:hAnsi="Calibri" w:cs="Calibri"/>
                      <w:color w:val="000000"/>
                      <w:sz w:val="22"/>
                      <w:szCs w:val="22"/>
                    </w:rPr>
                  </w:rPrChange>
                </w:rPr>
                <w:t>1</w:t>
              </w:r>
            </w:ins>
            <w:ins w:id="10708" w:author="phuong vu" w:date="2018-11-23T14:14:00Z">
              <w:r w:rsidR="00FD2E65" w:rsidRPr="00BA3432">
                <w:rPr>
                  <w:rFonts w:eastAsia="Times New Roman"/>
                  <w:color w:val="000000"/>
                  <w:lang w:val="en-US"/>
                  <w:rPrChange w:id="10709" w:author="phuong vu" w:date="2018-11-25T21:55:00Z">
                    <w:rPr>
                      <w:rFonts w:ascii="Calibri" w:eastAsia="Times New Roman" w:hAnsi="Calibri" w:cs="Calibri"/>
                      <w:color w:val="000000"/>
                      <w:sz w:val="22"/>
                      <w:szCs w:val="22"/>
                      <w:lang w:val="en-US"/>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10710"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BA3432" w:rsidRDefault="00CF0C7E">
            <w:pPr>
              <w:spacing w:after="0" w:line="276" w:lineRule="auto"/>
              <w:rPr>
                <w:ins w:id="10711" w:author="phuong vu" w:date="2018-11-16T12:09:00Z"/>
                <w:rFonts w:eastAsia="Times New Roman"/>
                <w:color w:val="000000"/>
                <w:lang w:val="en-US"/>
                <w:rPrChange w:id="10712" w:author="phuong vu" w:date="2018-11-25T21:55:00Z">
                  <w:rPr>
                    <w:ins w:id="10713" w:author="phuong vu" w:date="2018-11-16T12:09:00Z"/>
                    <w:rFonts w:ascii="Times New Roman" w:eastAsia="Times New Roman" w:hAnsi="Times New Roman" w:cs="Times New Roman"/>
                    <w:color w:val="000000"/>
                    <w:lang w:val="en-US"/>
                  </w:rPr>
                </w:rPrChange>
              </w:rPr>
              <w:pPrChange w:id="10714" w:author="phuong vu" w:date="2018-11-23T13:48:00Z">
                <w:pPr>
                  <w:spacing w:after="0" w:line="240" w:lineRule="auto"/>
                </w:pPr>
              </w:pPrChange>
            </w:pPr>
            <w:ins w:id="10715" w:author="phuong vu" w:date="2018-11-16T12:32:00Z">
              <w:r w:rsidRPr="00AD0E2E">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10716"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BA3432" w:rsidRDefault="00CF0C7E">
            <w:pPr>
              <w:spacing w:after="0" w:line="276" w:lineRule="auto"/>
              <w:rPr>
                <w:ins w:id="10717" w:author="phuong vu" w:date="2018-11-16T12:09:00Z"/>
                <w:rFonts w:eastAsia="Times New Roman"/>
                <w:color w:val="000000"/>
                <w:lang w:val="en-US"/>
                <w:rPrChange w:id="10718" w:author="phuong vu" w:date="2018-11-25T21:55:00Z">
                  <w:rPr>
                    <w:ins w:id="10719" w:author="phuong vu" w:date="2018-11-16T12:09:00Z"/>
                    <w:rFonts w:ascii="Times New Roman" w:eastAsia="Times New Roman" w:hAnsi="Times New Roman" w:cs="Times New Roman"/>
                    <w:color w:val="000000"/>
                    <w:lang w:val="en-US"/>
                  </w:rPr>
                </w:rPrChange>
              </w:rPr>
              <w:pPrChange w:id="10720" w:author="phuong vu" w:date="2018-11-23T13:48:00Z">
                <w:pPr>
                  <w:spacing w:after="0" w:line="240" w:lineRule="auto"/>
                </w:pPr>
              </w:pPrChange>
            </w:pPr>
            <w:ins w:id="10721" w:author="phuong vu" w:date="2018-11-16T12:32:00Z">
              <w:r w:rsidRPr="00AD0E2E">
                <w:rPr>
                  <w:color w:val="000000"/>
                </w:rPr>
                <w:t>Lưu tr</w:t>
              </w:r>
              <w:r w:rsidRPr="00BA3432">
                <w:rPr>
                  <w:color w:val="000000"/>
                  <w:rPrChange w:id="10722" w:author="phuong vu" w:date="2018-11-25T21:55:00Z">
                    <w:rPr>
                      <w:color w:val="000000"/>
                    </w:rPr>
                  </w:rPrChange>
                </w:rPr>
                <w:t>ữ loại dịch vụ</w:t>
              </w:r>
            </w:ins>
          </w:p>
        </w:tc>
      </w:tr>
      <w:tr w:rsidR="00CF0C7E" w:rsidRPr="00BA3432" w14:paraId="4517287B" w14:textId="77777777" w:rsidTr="00BA3432">
        <w:tblPrEx>
          <w:tblPrExChange w:id="10723" w:author="phuong vu" w:date="2018-11-25T21:55:00Z">
            <w:tblPrEx>
              <w:tblW w:w="9562" w:type="dxa"/>
            </w:tblPrEx>
          </w:tblPrExChange>
        </w:tblPrEx>
        <w:trPr>
          <w:trHeight w:val="322"/>
          <w:ins w:id="10724" w:author="phuong vu" w:date="2018-11-16T12:09:00Z"/>
          <w:trPrChange w:id="1072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2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BA3432" w:rsidRDefault="00FD2E65" w:rsidP="00BA3432">
            <w:pPr>
              <w:spacing w:after="0" w:line="276" w:lineRule="auto"/>
              <w:jc w:val="center"/>
              <w:rPr>
                <w:ins w:id="10727" w:author="phuong vu" w:date="2018-11-16T12:09:00Z"/>
                <w:rFonts w:eastAsia="Times New Roman"/>
                <w:color w:val="000000"/>
                <w:lang w:val="en-US"/>
                <w:rPrChange w:id="10728" w:author="phuong vu" w:date="2018-11-25T21:55:00Z">
                  <w:rPr>
                    <w:ins w:id="10729" w:author="phuong vu" w:date="2018-11-16T12:09:00Z"/>
                    <w:rFonts w:ascii="Calibri" w:eastAsia="Times New Roman" w:hAnsi="Calibri" w:cs="Calibri"/>
                    <w:color w:val="000000"/>
                    <w:sz w:val="22"/>
                    <w:szCs w:val="22"/>
                    <w:lang w:val="en-US"/>
                  </w:rPr>
                </w:rPrChange>
              </w:rPr>
              <w:pPrChange w:id="10730" w:author="phuong vu" w:date="2018-11-25T21:55:00Z">
                <w:pPr>
                  <w:spacing w:after="0" w:line="240" w:lineRule="auto"/>
                  <w:jc w:val="center"/>
                </w:pPr>
              </w:pPrChange>
            </w:pPr>
            <w:ins w:id="10731" w:author="phuong vu" w:date="2018-11-23T14:14:00Z">
              <w:r w:rsidRPr="00BA3432">
                <w:rPr>
                  <w:rFonts w:eastAsia="Times New Roman"/>
                  <w:color w:val="000000"/>
                  <w:lang w:val="en-US"/>
                  <w:rPrChange w:id="10732" w:author="phuong vu" w:date="2018-11-25T21:55:00Z">
                    <w:rPr>
                      <w:rFonts w:ascii="Calibri" w:eastAsia="Times New Roman" w:hAnsi="Calibri" w:cs="Calibri"/>
                      <w:color w:val="000000"/>
                      <w:sz w:val="22"/>
                      <w:szCs w:val="22"/>
                      <w:lang w:val="en-US"/>
                    </w:rPr>
                  </w:rPrChange>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1073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BA3432" w:rsidRDefault="00CF0C7E">
            <w:pPr>
              <w:spacing w:after="0" w:line="276" w:lineRule="auto"/>
              <w:rPr>
                <w:ins w:id="10734" w:author="phuong vu" w:date="2018-11-16T12:09:00Z"/>
                <w:rFonts w:eastAsia="Times New Roman"/>
                <w:color w:val="000000"/>
                <w:lang w:val="en-US"/>
                <w:rPrChange w:id="10735" w:author="phuong vu" w:date="2018-11-25T21:55:00Z">
                  <w:rPr>
                    <w:ins w:id="10736" w:author="phuong vu" w:date="2018-11-16T12:09:00Z"/>
                    <w:rFonts w:ascii="Times New Roman" w:eastAsia="Times New Roman" w:hAnsi="Times New Roman" w:cs="Times New Roman"/>
                    <w:color w:val="000000"/>
                    <w:lang w:val="en-US"/>
                  </w:rPr>
                </w:rPrChange>
              </w:rPr>
              <w:pPrChange w:id="10737" w:author="phuong vu" w:date="2018-11-23T13:48:00Z">
                <w:pPr>
                  <w:spacing w:after="0" w:line="240" w:lineRule="auto"/>
                </w:pPr>
              </w:pPrChange>
            </w:pPr>
            <w:ins w:id="10738" w:author="phuong vu" w:date="2018-11-16T12:32:00Z">
              <w:r w:rsidRPr="00AD0E2E">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1073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BA3432" w:rsidRDefault="00CF0C7E">
            <w:pPr>
              <w:spacing w:after="0" w:line="276" w:lineRule="auto"/>
              <w:rPr>
                <w:ins w:id="10740" w:author="phuong vu" w:date="2018-11-16T12:09:00Z"/>
                <w:rFonts w:eastAsia="Times New Roman"/>
                <w:color w:val="000000"/>
                <w:lang w:val="en-US"/>
                <w:rPrChange w:id="10741" w:author="phuong vu" w:date="2018-11-25T21:55:00Z">
                  <w:rPr>
                    <w:ins w:id="10742" w:author="phuong vu" w:date="2018-11-16T12:09:00Z"/>
                    <w:rFonts w:ascii="Times New Roman" w:eastAsia="Times New Roman" w:hAnsi="Times New Roman" w:cs="Times New Roman"/>
                    <w:color w:val="000000"/>
                    <w:lang w:val="en-US"/>
                  </w:rPr>
                </w:rPrChange>
              </w:rPr>
              <w:pPrChange w:id="10743" w:author="phuong vu" w:date="2018-11-23T13:48:00Z">
                <w:pPr>
                  <w:spacing w:after="0" w:line="240" w:lineRule="auto"/>
                </w:pPr>
              </w:pPrChange>
            </w:pPr>
            <w:ins w:id="10744" w:author="phuong vu" w:date="2018-11-16T12:32:00Z">
              <w:r w:rsidRPr="00AD0E2E">
                <w:rPr>
                  <w:color w:val="000000"/>
                </w:rPr>
                <w:t>Lưu tr</w:t>
              </w:r>
              <w:r w:rsidRPr="00BA3432">
                <w:rPr>
                  <w:color w:val="000000"/>
                  <w:rPrChange w:id="10745" w:author="phuong vu" w:date="2018-11-25T21:55:00Z">
                    <w:rPr>
                      <w:color w:val="000000"/>
                    </w:rPr>
                  </w:rPrChange>
                </w:rPr>
                <w:t>ữ loại dịch vụ có ở mỗi chi nhánh</w:t>
              </w:r>
            </w:ins>
          </w:p>
        </w:tc>
      </w:tr>
      <w:tr w:rsidR="00CF0C7E" w:rsidRPr="00BA3432" w14:paraId="6DDB3C89" w14:textId="77777777" w:rsidTr="00BA3432">
        <w:tblPrEx>
          <w:tblPrExChange w:id="10746" w:author="phuong vu" w:date="2018-11-25T21:55:00Z">
            <w:tblPrEx>
              <w:tblW w:w="9562" w:type="dxa"/>
            </w:tblPrEx>
          </w:tblPrExChange>
        </w:tblPrEx>
        <w:trPr>
          <w:trHeight w:val="322"/>
          <w:ins w:id="10747" w:author="phuong vu" w:date="2018-11-16T12:09:00Z"/>
          <w:trPrChange w:id="1074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4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BA3432" w:rsidRDefault="00CF0C7E" w:rsidP="00BA3432">
            <w:pPr>
              <w:spacing w:after="0" w:line="276" w:lineRule="auto"/>
              <w:jc w:val="center"/>
              <w:rPr>
                <w:ins w:id="10750" w:author="phuong vu" w:date="2018-11-16T12:09:00Z"/>
                <w:rFonts w:eastAsia="Times New Roman"/>
                <w:color w:val="000000"/>
                <w:lang w:val="en-US"/>
                <w:rPrChange w:id="10751" w:author="phuong vu" w:date="2018-11-25T21:55:00Z">
                  <w:rPr>
                    <w:ins w:id="10752" w:author="phuong vu" w:date="2018-11-16T12:09:00Z"/>
                    <w:rFonts w:ascii="Calibri" w:eastAsia="Times New Roman" w:hAnsi="Calibri" w:cs="Calibri"/>
                    <w:color w:val="000000"/>
                    <w:sz w:val="22"/>
                    <w:szCs w:val="22"/>
                    <w:lang w:val="en-US"/>
                  </w:rPr>
                </w:rPrChange>
              </w:rPr>
              <w:pPrChange w:id="10753" w:author="phuong vu" w:date="2018-11-25T21:55:00Z">
                <w:pPr>
                  <w:spacing w:after="0" w:line="240" w:lineRule="auto"/>
                  <w:jc w:val="center"/>
                </w:pPr>
              </w:pPrChange>
            </w:pPr>
            <w:ins w:id="10754" w:author="phuong vu" w:date="2018-11-16T12:09:00Z">
              <w:r w:rsidRPr="00BA3432">
                <w:rPr>
                  <w:rFonts w:eastAsia="Times New Roman"/>
                  <w:color w:val="000000"/>
                  <w:rPrChange w:id="10755" w:author="phuong vu" w:date="2018-11-25T21:55:00Z">
                    <w:rPr>
                      <w:rFonts w:ascii="Calibri" w:eastAsia="Times New Roman" w:hAnsi="Calibri" w:cs="Calibri"/>
                      <w:color w:val="000000"/>
                      <w:sz w:val="22"/>
                      <w:szCs w:val="22"/>
                    </w:rPr>
                  </w:rPrChange>
                </w:rPr>
                <w:t>2</w:t>
              </w:r>
            </w:ins>
            <w:ins w:id="10756" w:author="phuong vu" w:date="2018-11-23T14:14:00Z">
              <w:r w:rsidR="00FD2E65" w:rsidRPr="00BA3432">
                <w:rPr>
                  <w:rFonts w:eastAsia="Times New Roman"/>
                  <w:color w:val="000000"/>
                  <w:lang w:val="en-US"/>
                  <w:rPrChange w:id="10757" w:author="phuong vu" w:date="2018-11-25T21:55:00Z">
                    <w:rPr>
                      <w:rFonts w:ascii="Calibri" w:eastAsia="Times New Roman" w:hAnsi="Calibri" w:cs="Calibri"/>
                      <w:color w:val="000000"/>
                      <w:sz w:val="22"/>
                      <w:szCs w:val="22"/>
                      <w:lang w:val="en-US"/>
                    </w:rPr>
                  </w:rPrChange>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1075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BA3432" w:rsidRDefault="00CF0C7E">
            <w:pPr>
              <w:spacing w:after="0" w:line="276" w:lineRule="auto"/>
              <w:rPr>
                <w:ins w:id="10759" w:author="phuong vu" w:date="2018-11-16T12:09:00Z"/>
                <w:rFonts w:eastAsia="Times New Roman"/>
                <w:color w:val="000000"/>
                <w:lang w:val="en-US"/>
                <w:rPrChange w:id="10760" w:author="phuong vu" w:date="2018-11-25T21:55:00Z">
                  <w:rPr>
                    <w:ins w:id="10761" w:author="phuong vu" w:date="2018-11-16T12:09:00Z"/>
                    <w:rFonts w:ascii="Times New Roman" w:eastAsia="Times New Roman" w:hAnsi="Times New Roman" w:cs="Times New Roman"/>
                    <w:color w:val="000000"/>
                    <w:lang w:val="en-US"/>
                  </w:rPr>
                </w:rPrChange>
              </w:rPr>
              <w:pPrChange w:id="10762" w:author="phuong vu" w:date="2018-11-23T13:48:00Z">
                <w:pPr>
                  <w:spacing w:after="0" w:line="240" w:lineRule="auto"/>
                </w:pPr>
              </w:pPrChange>
            </w:pPr>
            <w:ins w:id="10763" w:author="phuong vu" w:date="2018-11-16T12:32:00Z">
              <w:r w:rsidRPr="00AD0E2E">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1076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BA3432" w:rsidRDefault="00CF0C7E">
            <w:pPr>
              <w:spacing w:after="0" w:line="276" w:lineRule="auto"/>
              <w:rPr>
                <w:ins w:id="10765" w:author="phuong vu" w:date="2018-11-16T12:09:00Z"/>
                <w:rFonts w:eastAsia="Times New Roman"/>
                <w:color w:val="000000"/>
                <w:lang w:val="en-US"/>
                <w:rPrChange w:id="10766" w:author="phuong vu" w:date="2018-11-25T21:55:00Z">
                  <w:rPr>
                    <w:ins w:id="10767" w:author="phuong vu" w:date="2018-11-16T12:09:00Z"/>
                    <w:rFonts w:ascii="Times New Roman" w:eastAsia="Times New Roman" w:hAnsi="Times New Roman" w:cs="Times New Roman"/>
                    <w:color w:val="000000"/>
                    <w:lang w:val="en-US"/>
                  </w:rPr>
                </w:rPrChange>
              </w:rPr>
              <w:pPrChange w:id="10768" w:author="phuong vu" w:date="2018-11-23T13:48:00Z">
                <w:pPr>
                  <w:spacing w:after="0" w:line="240" w:lineRule="auto"/>
                </w:pPr>
              </w:pPrChange>
            </w:pPr>
            <w:ins w:id="10769" w:author="phuong vu" w:date="2018-11-16T12:32:00Z">
              <w:r w:rsidRPr="00AD0E2E">
                <w:rPr>
                  <w:color w:val="000000"/>
                </w:rPr>
                <w:t>Lưu tr</w:t>
              </w:r>
              <w:r w:rsidRPr="00BA3432">
                <w:rPr>
                  <w:color w:val="000000"/>
                  <w:rPrChange w:id="10770" w:author="phuong vu" w:date="2018-11-25T21:55:00Z">
                    <w:rPr>
                      <w:color w:val="000000"/>
                    </w:rPr>
                  </w:rPrChange>
                </w:rPr>
                <w:t>ữ thông tin nhân viên</w:t>
              </w:r>
            </w:ins>
          </w:p>
        </w:tc>
      </w:tr>
      <w:tr w:rsidR="00CF0C7E" w:rsidRPr="00BA3432" w14:paraId="5FBEF804" w14:textId="77777777" w:rsidTr="00BA3432">
        <w:tblPrEx>
          <w:tblPrExChange w:id="10771" w:author="phuong vu" w:date="2018-11-25T21:55:00Z">
            <w:tblPrEx>
              <w:tblW w:w="9562" w:type="dxa"/>
            </w:tblPrEx>
          </w:tblPrExChange>
        </w:tblPrEx>
        <w:trPr>
          <w:trHeight w:val="322"/>
          <w:ins w:id="10772" w:author="phuong vu" w:date="2018-11-16T12:09:00Z"/>
          <w:trPrChange w:id="1077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7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BA3432" w:rsidRDefault="00CF0C7E" w:rsidP="00BA3432">
            <w:pPr>
              <w:spacing w:after="0" w:line="276" w:lineRule="auto"/>
              <w:jc w:val="center"/>
              <w:rPr>
                <w:ins w:id="10775" w:author="phuong vu" w:date="2018-11-16T12:09:00Z"/>
                <w:rFonts w:eastAsia="Times New Roman"/>
                <w:color w:val="000000"/>
                <w:lang w:val="en-US"/>
                <w:rPrChange w:id="10776" w:author="phuong vu" w:date="2018-11-25T21:55:00Z">
                  <w:rPr>
                    <w:ins w:id="10777" w:author="phuong vu" w:date="2018-11-16T12:09:00Z"/>
                    <w:rFonts w:ascii="Calibri" w:eastAsia="Times New Roman" w:hAnsi="Calibri" w:cs="Calibri"/>
                    <w:color w:val="000000"/>
                    <w:sz w:val="22"/>
                    <w:szCs w:val="22"/>
                    <w:lang w:val="en-US"/>
                  </w:rPr>
                </w:rPrChange>
              </w:rPr>
              <w:pPrChange w:id="10778" w:author="phuong vu" w:date="2018-11-25T21:55:00Z">
                <w:pPr>
                  <w:spacing w:after="0" w:line="240" w:lineRule="auto"/>
                  <w:jc w:val="center"/>
                </w:pPr>
              </w:pPrChange>
            </w:pPr>
            <w:ins w:id="10779" w:author="phuong vu" w:date="2018-11-16T12:09:00Z">
              <w:r w:rsidRPr="00BA3432">
                <w:rPr>
                  <w:rFonts w:eastAsia="Times New Roman"/>
                  <w:color w:val="000000"/>
                  <w:rPrChange w:id="10780" w:author="phuong vu" w:date="2018-11-25T21:55:00Z">
                    <w:rPr>
                      <w:rFonts w:ascii="Calibri" w:eastAsia="Times New Roman" w:hAnsi="Calibri" w:cs="Calibri"/>
                      <w:color w:val="000000"/>
                      <w:sz w:val="22"/>
                      <w:szCs w:val="22"/>
                    </w:rPr>
                  </w:rPrChange>
                </w:rPr>
                <w:t>2</w:t>
              </w:r>
            </w:ins>
            <w:ins w:id="10781" w:author="phuong vu" w:date="2018-11-23T14:14:00Z">
              <w:r w:rsidR="00FD2E65" w:rsidRPr="00BA3432">
                <w:rPr>
                  <w:rFonts w:eastAsia="Times New Roman"/>
                  <w:color w:val="000000"/>
                  <w:lang w:val="en-US"/>
                  <w:rPrChange w:id="10782" w:author="phuong vu" w:date="2018-11-25T21:55:00Z">
                    <w:rPr>
                      <w:rFonts w:ascii="Calibri" w:eastAsia="Times New Roman" w:hAnsi="Calibri" w:cs="Calibri"/>
                      <w:color w:val="000000"/>
                      <w:sz w:val="22"/>
                      <w:szCs w:val="22"/>
                      <w:lang w:val="en-US"/>
                    </w:rPr>
                  </w:rPrChange>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1078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BA3432" w:rsidRDefault="00CF0C7E">
            <w:pPr>
              <w:spacing w:after="0" w:line="276" w:lineRule="auto"/>
              <w:rPr>
                <w:ins w:id="10784" w:author="phuong vu" w:date="2018-11-16T12:09:00Z"/>
                <w:rFonts w:eastAsia="Times New Roman"/>
                <w:color w:val="000000"/>
                <w:lang w:val="en-US"/>
                <w:rPrChange w:id="10785" w:author="phuong vu" w:date="2018-11-25T21:55:00Z">
                  <w:rPr>
                    <w:ins w:id="10786" w:author="phuong vu" w:date="2018-11-16T12:09:00Z"/>
                    <w:rFonts w:ascii="Times New Roman" w:eastAsia="Times New Roman" w:hAnsi="Times New Roman" w:cs="Times New Roman"/>
                    <w:color w:val="000000"/>
                    <w:lang w:val="en-US"/>
                  </w:rPr>
                </w:rPrChange>
              </w:rPr>
              <w:pPrChange w:id="10787" w:author="phuong vu" w:date="2018-11-23T13:48:00Z">
                <w:pPr>
                  <w:spacing w:after="0" w:line="240" w:lineRule="auto"/>
                </w:pPr>
              </w:pPrChange>
            </w:pPr>
            <w:ins w:id="10788" w:author="phuong vu" w:date="2018-11-16T12:32:00Z">
              <w:r w:rsidRPr="00AD0E2E">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1078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BA3432" w:rsidRDefault="00CF0C7E">
            <w:pPr>
              <w:spacing w:after="0" w:line="276" w:lineRule="auto"/>
              <w:rPr>
                <w:ins w:id="10790" w:author="phuong vu" w:date="2018-11-16T12:09:00Z"/>
                <w:rFonts w:eastAsia="Times New Roman"/>
                <w:color w:val="000000"/>
                <w:lang w:val="en-US"/>
                <w:rPrChange w:id="10791" w:author="phuong vu" w:date="2018-11-25T21:55:00Z">
                  <w:rPr>
                    <w:ins w:id="10792" w:author="phuong vu" w:date="2018-11-16T12:09:00Z"/>
                    <w:rFonts w:ascii="Times New Roman" w:eastAsia="Times New Roman" w:hAnsi="Times New Roman" w:cs="Times New Roman"/>
                    <w:color w:val="000000"/>
                    <w:lang w:val="en-US"/>
                  </w:rPr>
                </w:rPrChange>
              </w:rPr>
              <w:pPrChange w:id="10793" w:author="phuong vu" w:date="2018-11-23T13:48:00Z">
                <w:pPr>
                  <w:spacing w:after="0" w:line="240" w:lineRule="auto"/>
                </w:pPr>
              </w:pPrChange>
            </w:pPr>
            <w:ins w:id="10794" w:author="phuong vu" w:date="2018-11-16T12:32:00Z">
              <w:r w:rsidRPr="00AD0E2E">
                <w:rPr>
                  <w:color w:val="000000"/>
                </w:rPr>
                <w:t>Lưu tr</w:t>
              </w:r>
              <w:r w:rsidRPr="00BA3432">
                <w:rPr>
                  <w:color w:val="000000"/>
                  <w:rPrChange w:id="10795" w:author="phuong vu" w:date="2018-11-25T21:55:00Z">
                    <w:rPr>
                      <w:color w:val="000000"/>
                    </w:rPr>
                  </w:rPrChange>
                </w:rPr>
                <w:t>ữ loại nhân viên</w:t>
              </w:r>
            </w:ins>
          </w:p>
        </w:tc>
      </w:tr>
      <w:tr w:rsidR="00CF0C7E" w:rsidRPr="00BA3432" w14:paraId="26ABF64C" w14:textId="77777777" w:rsidTr="00BA3432">
        <w:tblPrEx>
          <w:tblPrExChange w:id="10796" w:author="phuong vu" w:date="2018-11-25T21:55:00Z">
            <w:tblPrEx>
              <w:tblW w:w="9562" w:type="dxa"/>
            </w:tblPrEx>
          </w:tblPrExChange>
        </w:tblPrEx>
        <w:trPr>
          <w:trHeight w:val="322"/>
          <w:ins w:id="10797" w:author="phuong vu" w:date="2018-11-16T12:09:00Z"/>
          <w:trPrChange w:id="1079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9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BA3432" w:rsidRDefault="00CF0C7E" w:rsidP="00BA3432">
            <w:pPr>
              <w:spacing w:after="0" w:line="276" w:lineRule="auto"/>
              <w:jc w:val="center"/>
              <w:rPr>
                <w:ins w:id="10800" w:author="phuong vu" w:date="2018-11-16T12:09:00Z"/>
                <w:rFonts w:eastAsia="Times New Roman"/>
                <w:color w:val="000000"/>
                <w:lang w:val="en-US"/>
                <w:rPrChange w:id="10801" w:author="phuong vu" w:date="2018-11-25T21:55:00Z">
                  <w:rPr>
                    <w:ins w:id="10802" w:author="phuong vu" w:date="2018-11-16T12:09:00Z"/>
                    <w:rFonts w:ascii="Calibri" w:eastAsia="Times New Roman" w:hAnsi="Calibri" w:cs="Calibri"/>
                    <w:color w:val="000000"/>
                    <w:sz w:val="22"/>
                    <w:szCs w:val="22"/>
                    <w:lang w:val="en-US"/>
                  </w:rPr>
                </w:rPrChange>
              </w:rPr>
              <w:pPrChange w:id="10803" w:author="phuong vu" w:date="2018-11-25T21:55:00Z">
                <w:pPr>
                  <w:spacing w:after="0" w:line="240" w:lineRule="auto"/>
                  <w:jc w:val="center"/>
                </w:pPr>
              </w:pPrChange>
            </w:pPr>
            <w:ins w:id="10804" w:author="phuong vu" w:date="2018-11-16T12:09:00Z">
              <w:r w:rsidRPr="00BA3432">
                <w:rPr>
                  <w:rFonts w:eastAsia="Times New Roman"/>
                  <w:color w:val="000000"/>
                  <w:rPrChange w:id="10805" w:author="phuong vu" w:date="2018-11-25T21:55:00Z">
                    <w:rPr>
                      <w:rFonts w:ascii="Calibri" w:eastAsia="Times New Roman" w:hAnsi="Calibri" w:cs="Calibri"/>
                      <w:color w:val="000000"/>
                      <w:sz w:val="22"/>
                      <w:szCs w:val="22"/>
                    </w:rPr>
                  </w:rPrChange>
                </w:rPr>
                <w:t>2</w:t>
              </w:r>
            </w:ins>
            <w:ins w:id="10806" w:author="phuong vu" w:date="2018-11-23T14:14:00Z">
              <w:r w:rsidR="00FD2E65" w:rsidRPr="00BA3432">
                <w:rPr>
                  <w:rFonts w:eastAsia="Times New Roman"/>
                  <w:color w:val="000000"/>
                  <w:lang w:val="en-US"/>
                  <w:rPrChange w:id="10807" w:author="phuong vu" w:date="2018-11-25T21:55:00Z">
                    <w:rPr>
                      <w:rFonts w:ascii="Calibri" w:eastAsia="Times New Roman" w:hAnsi="Calibri" w:cs="Calibri"/>
                      <w:color w:val="000000"/>
                      <w:sz w:val="22"/>
                      <w:szCs w:val="22"/>
                      <w:lang w:val="en-US"/>
                    </w:rPr>
                  </w:rPrChange>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1080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BA3432" w:rsidRDefault="00CF0C7E">
            <w:pPr>
              <w:spacing w:after="0" w:line="276" w:lineRule="auto"/>
              <w:rPr>
                <w:ins w:id="10809" w:author="phuong vu" w:date="2018-11-16T12:09:00Z"/>
                <w:rFonts w:eastAsia="Times New Roman"/>
                <w:color w:val="000000"/>
                <w:lang w:val="en-US"/>
                <w:rPrChange w:id="10810" w:author="phuong vu" w:date="2018-11-25T21:55:00Z">
                  <w:rPr>
                    <w:ins w:id="10811" w:author="phuong vu" w:date="2018-11-16T12:09:00Z"/>
                    <w:rFonts w:ascii="Times New Roman" w:eastAsia="Times New Roman" w:hAnsi="Times New Roman" w:cs="Times New Roman"/>
                    <w:color w:val="000000"/>
                    <w:lang w:val="en-US"/>
                  </w:rPr>
                </w:rPrChange>
              </w:rPr>
              <w:pPrChange w:id="10812" w:author="phuong vu" w:date="2018-11-23T13:48:00Z">
                <w:pPr>
                  <w:spacing w:after="0" w:line="240" w:lineRule="auto"/>
                </w:pPr>
              </w:pPrChange>
            </w:pPr>
            <w:ins w:id="10813" w:author="phuong vu" w:date="2018-11-16T12:32:00Z">
              <w:r w:rsidRPr="00AD0E2E">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1081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BA3432" w:rsidRDefault="00CF0C7E">
            <w:pPr>
              <w:spacing w:after="0" w:line="276" w:lineRule="auto"/>
              <w:rPr>
                <w:ins w:id="10815" w:author="phuong vu" w:date="2018-11-16T12:09:00Z"/>
                <w:rFonts w:eastAsia="Times New Roman"/>
                <w:color w:val="000000"/>
                <w:lang w:val="en-US"/>
                <w:rPrChange w:id="10816" w:author="phuong vu" w:date="2018-11-25T21:55:00Z">
                  <w:rPr>
                    <w:ins w:id="10817" w:author="phuong vu" w:date="2018-11-16T12:09:00Z"/>
                    <w:rFonts w:ascii="Times New Roman" w:eastAsia="Times New Roman" w:hAnsi="Times New Roman" w:cs="Times New Roman"/>
                    <w:color w:val="000000"/>
                    <w:lang w:val="en-US"/>
                  </w:rPr>
                </w:rPrChange>
              </w:rPr>
              <w:pPrChange w:id="10818" w:author="phuong vu" w:date="2018-11-23T13:48:00Z">
                <w:pPr>
                  <w:spacing w:after="0" w:line="240" w:lineRule="auto"/>
                </w:pPr>
              </w:pPrChange>
            </w:pPr>
            <w:ins w:id="10819" w:author="phuong vu" w:date="2018-11-16T12:32:00Z">
              <w:r w:rsidRPr="00AD0E2E">
                <w:rPr>
                  <w:color w:val="000000"/>
                </w:rPr>
                <w:t>Lưu tr</w:t>
              </w:r>
              <w:r w:rsidRPr="00BA3432">
                <w:rPr>
                  <w:color w:val="000000"/>
                  <w:rPrChange w:id="10820" w:author="phuong vu" w:date="2018-11-25T21:55:00Z">
                    <w:rPr>
                      <w:color w:val="000000"/>
                    </w:rPr>
                  </w:rPrChange>
                </w:rPr>
                <w:t>ữ thông tin công việc của nhân viên</w:t>
              </w:r>
            </w:ins>
          </w:p>
        </w:tc>
      </w:tr>
      <w:tr w:rsidR="00CF0C7E" w:rsidRPr="00BA3432" w14:paraId="6BB85656" w14:textId="77777777" w:rsidTr="00BA3432">
        <w:tblPrEx>
          <w:tblPrExChange w:id="10821" w:author="phuong vu" w:date="2018-11-25T21:55:00Z">
            <w:tblPrEx>
              <w:tblW w:w="9562" w:type="dxa"/>
            </w:tblPrEx>
          </w:tblPrExChange>
        </w:tblPrEx>
        <w:trPr>
          <w:trHeight w:val="322"/>
          <w:ins w:id="10822" w:author="phuong vu" w:date="2018-11-16T12:09:00Z"/>
          <w:trPrChange w:id="1082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82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BA3432" w:rsidRDefault="00CF0C7E" w:rsidP="00BA3432">
            <w:pPr>
              <w:spacing w:after="0" w:line="276" w:lineRule="auto"/>
              <w:jc w:val="center"/>
              <w:rPr>
                <w:ins w:id="10825" w:author="phuong vu" w:date="2018-11-16T12:09:00Z"/>
                <w:rFonts w:eastAsia="Times New Roman"/>
                <w:color w:val="000000"/>
                <w:lang w:val="en-US"/>
                <w:rPrChange w:id="10826" w:author="phuong vu" w:date="2018-11-25T21:55:00Z">
                  <w:rPr>
                    <w:ins w:id="10827" w:author="phuong vu" w:date="2018-11-16T12:09:00Z"/>
                    <w:rFonts w:ascii="Calibri" w:eastAsia="Times New Roman" w:hAnsi="Calibri" w:cs="Calibri"/>
                    <w:color w:val="000000"/>
                    <w:sz w:val="22"/>
                    <w:szCs w:val="22"/>
                    <w:lang w:val="en-US"/>
                  </w:rPr>
                </w:rPrChange>
              </w:rPr>
              <w:pPrChange w:id="10828" w:author="phuong vu" w:date="2018-11-25T21:55:00Z">
                <w:pPr>
                  <w:spacing w:after="0" w:line="240" w:lineRule="auto"/>
                  <w:jc w:val="center"/>
                </w:pPr>
              </w:pPrChange>
            </w:pPr>
            <w:ins w:id="10829" w:author="phuong vu" w:date="2018-11-16T12:09:00Z">
              <w:r w:rsidRPr="00BA3432">
                <w:rPr>
                  <w:rFonts w:eastAsia="Times New Roman"/>
                  <w:color w:val="000000"/>
                  <w:rPrChange w:id="10830" w:author="phuong vu" w:date="2018-11-25T21:55:00Z">
                    <w:rPr>
                      <w:rFonts w:ascii="Calibri" w:eastAsia="Times New Roman" w:hAnsi="Calibri" w:cs="Calibri"/>
                      <w:color w:val="000000"/>
                      <w:sz w:val="22"/>
                      <w:szCs w:val="22"/>
                    </w:rPr>
                  </w:rPrChange>
                </w:rPr>
                <w:t>2</w:t>
              </w:r>
            </w:ins>
            <w:ins w:id="10831" w:author="phuong vu" w:date="2018-11-23T14:14:00Z">
              <w:r w:rsidR="00FD2E65" w:rsidRPr="00BA3432">
                <w:rPr>
                  <w:rFonts w:eastAsia="Times New Roman"/>
                  <w:color w:val="000000"/>
                  <w:lang w:val="en-US"/>
                  <w:rPrChange w:id="10832" w:author="phuong vu" w:date="2018-11-25T21:55:00Z">
                    <w:rPr>
                      <w:rFonts w:ascii="Calibri" w:eastAsia="Times New Roman" w:hAnsi="Calibri" w:cs="Calibri"/>
                      <w:color w:val="000000"/>
                      <w:sz w:val="22"/>
                      <w:szCs w:val="22"/>
                      <w:lang w:val="en-US"/>
                    </w:rPr>
                  </w:rPrChange>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1083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BA3432" w:rsidRDefault="00CF0C7E">
            <w:pPr>
              <w:spacing w:after="0" w:line="276" w:lineRule="auto"/>
              <w:rPr>
                <w:ins w:id="10834" w:author="phuong vu" w:date="2018-11-16T12:09:00Z"/>
                <w:rFonts w:eastAsia="Times New Roman"/>
                <w:color w:val="000000"/>
                <w:lang w:val="en-US"/>
                <w:rPrChange w:id="10835" w:author="phuong vu" w:date="2018-11-25T21:55:00Z">
                  <w:rPr>
                    <w:ins w:id="10836" w:author="phuong vu" w:date="2018-11-16T12:09:00Z"/>
                    <w:rFonts w:ascii="Times New Roman" w:eastAsia="Times New Roman" w:hAnsi="Times New Roman" w:cs="Times New Roman"/>
                    <w:color w:val="000000"/>
                    <w:lang w:val="en-US"/>
                  </w:rPr>
                </w:rPrChange>
              </w:rPr>
              <w:pPrChange w:id="10837" w:author="phuong vu" w:date="2018-11-23T13:48:00Z">
                <w:pPr>
                  <w:spacing w:after="0" w:line="240" w:lineRule="auto"/>
                </w:pPr>
              </w:pPrChange>
            </w:pPr>
            <w:ins w:id="10838" w:author="phuong vu" w:date="2018-11-16T12:32:00Z">
              <w:r w:rsidRPr="00AD0E2E">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1083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BA3432" w:rsidRDefault="00CF0C7E">
            <w:pPr>
              <w:spacing w:after="0" w:line="276" w:lineRule="auto"/>
              <w:rPr>
                <w:ins w:id="10840" w:author="phuong vu" w:date="2018-11-16T12:09:00Z"/>
                <w:rFonts w:eastAsia="Times New Roman"/>
                <w:color w:val="000000"/>
                <w:lang w:val="en-US"/>
                <w:rPrChange w:id="10841" w:author="phuong vu" w:date="2018-11-25T21:55:00Z">
                  <w:rPr>
                    <w:ins w:id="10842" w:author="phuong vu" w:date="2018-11-16T12:09:00Z"/>
                    <w:rFonts w:ascii="Times New Roman" w:eastAsia="Times New Roman" w:hAnsi="Times New Roman" w:cs="Times New Roman"/>
                    <w:color w:val="000000"/>
                    <w:lang w:val="en-US"/>
                  </w:rPr>
                </w:rPrChange>
              </w:rPr>
              <w:pPrChange w:id="10843" w:author="phuong vu" w:date="2018-11-23T13:48:00Z">
                <w:pPr>
                  <w:spacing w:after="0" w:line="240" w:lineRule="auto"/>
                </w:pPr>
              </w:pPrChange>
            </w:pPr>
            <w:ins w:id="10844" w:author="phuong vu" w:date="2018-11-16T12:32:00Z">
              <w:r w:rsidRPr="00AD0E2E">
                <w:rPr>
                  <w:color w:val="000000"/>
                </w:rPr>
                <w:t>Lưu tr</w:t>
              </w:r>
              <w:r w:rsidRPr="00BA3432">
                <w:rPr>
                  <w:color w:val="000000"/>
                  <w:rPrChange w:id="10845" w:author="phuong vu" w:date="2018-11-25T21:55:00Z">
                    <w:rPr>
                      <w:color w:val="000000"/>
                    </w:rPr>
                  </w:rPrChange>
                </w:rPr>
                <w:t>ữ khung giờ lấy và trả quần áo</w:t>
              </w:r>
            </w:ins>
          </w:p>
        </w:tc>
      </w:tr>
      <w:tr w:rsidR="00CF0C7E" w:rsidRPr="00BA3432" w14:paraId="164D7061" w14:textId="77777777" w:rsidTr="00BA3432">
        <w:tblPrEx>
          <w:tblPrExChange w:id="10846" w:author="phuong vu" w:date="2018-11-25T21:55:00Z">
            <w:tblPrEx>
              <w:tblW w:w="9562" w:type="dxa"/>
            </w:tblPrEx>
          </w:tblPrExChange>
        </w:tblPrEx>
        <w:trPr>
          <w:trHeight w:val="322"/>
          <w:ins w:id="10847" w:author="phuong vu" w:date="2018-11-16T12:09:00Z"/>
          <w:trPrChange w:id="1084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84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BA3432" w:rsidRDefault="00CF0C7E" w:rsidP="00BA3432">
            <w:pPr>
              <w:spacing w:after="0" w:line="276" w:lineRule="auto"/>
              <w:jc w:val="center"/>
              <w:rPr>
                <w:ins w:id="10850" w:author="phuong vu" w:date="2018-11-16T12:09:00Z"/>
                <w:rFonts w:eastAsia="Times New Roman"/>
                <w:color w:val="000000"/>
                <w:lang w:val="en-US"/>
                <w:rPrChange w:id="10851" w:author="phuong vu" w:date="2018-11-25T21:55:00Z">
                  <w:rPr>
                    <w:ins w:id="10852" w:author="phuong vu" w:date="2018-11-16T12:09:00Z"/>
                    <w:rFonts w:ascii="Calibri" w:eastAsia="Times New Roman" w:hAnsi="Calibri" w:cs="Calibri"/>
                    <w:color w:val="000000"/>
                    <w:sz w:val="22"/>
                    <w:szCs w:val="22"/>
                    <w:lang w:val="en-US"/>
                  </w:rPr>
                </w:rPrChange>
              </w:rPr>
              <w:pPrChange w:id="10853" w:author="phuong vu" w:date="2018-11-25T21:55:00Z">
                <w:pPr>
                  <w:spacing w:after="0" w:line="240" w:lineRule="auto"/>
                  <w:jc w:val="center"/>
                </w:pPr>
              </w:pPrChange>
            </w:pPr>
            <w:ins w:id="10854" w:author="phuong vu" w:date="2018-11-16T12:09:00Z">
              <w:r w:rsidRPr="00BA3432">
                <w:rPr>
                  <w:rFonts w:eastAsia="Times New Roman"/>
                  <w:color w:val="000000"/>
                  <w:rPrChange w:id="10855" w:author="phuong vu" w:date="2018-11-25T21:55:00Z">
                    <w:rPr>
                      <w:rFonts w:ascii="Calibri" w:eastAsia="Times New Roman" w:hAnsi="Calibri" w:cs="Calibri"/>
                      <w:color w:val="000000"/>
                      <w:sz w:val="22"/>
                      <w:szCs w:val="22"/>
                    </w:rPr>
                  </w:rPrChange>
                </w:rPr>
                <w:t>2</w:t>
              </w:r>
            </w:ins>
            <w:ins w:id="10856" w:author="phuong vu" w:date="2018-11-23T14:14:00Z">
              <w:r w:rsidR="00FD2E65" w:rsidRPr="00BA3432">
                <w:rPr>
                  <w:rFonts w:eastAsia="Times New Roman"/>
                  <w:color w:val="000000"/>
                  <w:lang w:val="en-US"/>
                  <w:rPrChange w:id="10857" w:author="phuong vu" w:date="2018-11-25T21:55:00Z">
                    <w:rPr>
                      <w:rFonts w:ascii="Calibri" w:eastAsia="Times New Roman" w:hAnsi="Calibri" w:cs="Calibri"/>
                      <w:color w:val="000000"/>
                      <w:sz w:val="22"/>
                      <w:szCs w:val="22"/>
                      <w:lang w:val="en-US"/>
                    </w:rPr>
                  </w:rPrChange>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1085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BA3432" w:rsidRDefault="00CF0C7E">
            <w:pPr>
              <w:spacing w:after="0" w:line="276" w:lineRule="auto"/>
              <w:rPr>
                <w:ins w:id="10859" w:author="phuong vu" w:date="2018-11-16T12:09:00Z"/>
                <w:rFonts w:eastAsia="Times New Roman"/>
                <w:color w:val="000000"/>
                <w:lang w:val="en-US"/>
                <w:rPrChange w:id="10860" w:author="phuong vu" w:date="2018-11-25T21:55:00Z">
                  <w:rPr>
                    <w:ins w:id="10861" w:author="phuong vu" w:date="2018-11-16T12:09:00Z"/>
                    <w:rFonts w:ascii="Times New Roman" w:eastAsia="Times New Roman" w:hAnsi="Times New Roman" w:cs="Times New Roman"/>
                    <w:color w:val="000000"/>
                    <w:lang w:val="en-US"/>
                  </w:rPr>
                </w:rPrChange>
              </w:rPr>
              <w:pPrChange w:id="10862" w:author="phuong vu" w:date="2018-11-23T13:48:00Z">
                <w:pPr>
                  <w:spacing w:after="0" w:line="240" w:lineRule="auto"/>
                </w:pPr>
              </w:pPrChange>
            </w:pPr>
            <w:ins w:id="10863" w:author="phuong vu" w:date="2018-11-16T12:32:00Z">
              <w:r w:rsidRPr="00AD0E2E">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1086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BA3432" w:rsidRDefault="00CF0C7E">
            <w:pPr>
              <w:spacing w:after="0" w:line="276" w:lineRule="auto"/>
              <w:rPr>
                <w:ins w:id="10865" w:author="phuong vu" w:date="2018-11-16T12:09:00Z"/>
                <w:rFonts w:eastAsia="Times New Roman"/>
                <w:color w:val="000000"/>
                <w:lang w:val="en-US"/>
                <w:rPrChange w:id="10866" w:author="phuong vu" w:date="2018-11-25T21:55:00Z">
                  <w:rPr>
                    <w:ins w:id="10867" w:author="phuong vu" w:date="2018-11-16T12:09:00Z"/>
                    <w:rFonts w:ascii="Times New Roman" w:eastAsia="Times New Roman" w:hAnsi="Times New Roman" w:cs="Times New Roman"/>
                    <w:color w:val="000000"/>
                    <w:lang w:val="en-US"/>
                  </w:rPr>
                </w:rPrChange>
              </w:rPr>
              <w:pPrChange w:id="10868" w:author="phuong vu" w:date="2018-11-23T13:48:00Z">
                <w:pPr>
                  <w:spacing w:after="0" w:line="240" w:lineRule="auto"/>
                </w:pPr>
              </w:pPrChange>
            </w:pPr>
            <w:ins w:id="10869" w:author="phuong vu" w:date="2018-11-16T12:32:00Z">
              <w:r w:rsidRPr="00AD0E2E">
                <w:rPr>
                  <w:color w:val="000000"/>
                </w:rPr>
                <w:t>Lưu tr</w:t>
              </w:r>
              <w:r w:rsidRPr="00BA3432">
                <w:rPr>
                  <w:color w:val="000000"/>
                  <w:rPrChange w:id="10870" w:author="phuong vu" w:date="2018-11-25T21:55:00Z">
                    <w:rPr>
                      <w:color w:val="000000"/>
                    </w:rPr>
                  </w:rPrChange>
                </w:rPr>
                <w:t>ữ đơn vị tính</w:t>
              </w:r>
            </w:ins>
          </w:p>
        </w:tc>
      </w:tr>
      <w:tr w:rsidR="00CF0C7E" w:rsidRPr="00BA3432" w14:paraId="0D77F1F6" w14:textId="77777777" w:rsidTr="00BA3432">
        <w:tblPrEx>
          <w:tblPrExChange w:id="10871" w:author="phuong vu" w:date="2018-11-25T21:55:00Z">
            <w:tblPrEx>
              <w:tblW w:w="9562" w:type="dxa"/>
            </w:tblPrEx>
          </w:tblPrExChange>
        </w:tblPrEx>
        <w:trPr>
          <w:trHeight w:val="322"/>
          <w:ins w:id="10872" w:author="phuong vu" w:date="2018-11-16T12:09:00Z"/>
          <w:trPrChange w:id="1087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87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BA3432" w:rsidRDefault="00CF0C7E" w:rsidP="00BA3432">
            <w:pPr>
              <w:spacing w:after="0" w:line="276" w:lineRule="auto"/>
              <w:jc w:val="center"/>
              <w:rPr>
                <w:ins w:id="10875" w:author="phuong vu" w:date="2018-11-16T12:09:00Z"/>
                <w:rFonts w:eastAsia="Times New Roman"/>
                <w:color w:val="000000"/>
                <w:lang w:val="en-US"/>
                <w:rPrChange w:id="10876" w:author="phuong vu" w:date="2018-11-25T21:55:00Z">
                  <w:rPr>
                    <w:ins w:id="10877" w:author="phuong vu" w:date="2018-11-16T12:09:00Z"/>
                    <w:rFonts w:ascii="Calibri" w:eastAsia="Times New Roman" w:hAnsi="Calibri" w:cs="Calibri"/>
                    <w:color w:val="000000"/>
                    <w:sz w:val="22"/>
                    <w:szCs w:val="22"/>
                    <w:lang w:val="en-US"/>
                  </w:rPr>
                </w:rPrChange>
              </w:rPr>
              <w:pPrChange w:id="10878" w:author="phuong vu" w:date="2018-11-25T21:55:00Z">
                <w:pPr>
                  <w:spacing w:after="0" w:line="240" w:lineRule="auto"/>
                  <w:jc w:val="center"/>
                </w:pPr>
              </w:pPrChange>
            </w:pPr>
            <w:ins w:id="10879" w:author="phuong vu" w:date="2018-11-16T12:09:00Z">
              <w:r w:rsidRPr="00BA3432">
                <w:rPr>
                  <w:rFonts w:eastAsia="Times New Roman"/>
                  <w:color w:val="000000"/>
                  <w:rPrChange w:id="10880" w:author="phuong vu" w:date="2018-11-25T21:55:00Z">
                    <w:rPr>
                      <w:rFonts w:ascii="Calibri" w:eastAsia="Times New Roman" w:hAnsi="Calibri" w:cs="Calibri"/>
                      <w:color w:val="000000"/>
                      <w:sz w:val="22"/>
                      <w:szCs w:val="22"/>
                    </w:rPr>
                  </w:rPrChange>
                </w:rPr>
                <w:t>2</w:t>
              </w:r>
            </w:ins>
            <w:ins w:id="10881" w:author="phuong vu" w:date="2018-11-23T14:14:00Z">
              <w:r w:rsidR="00FD2E65" w:rsidRPr="00BA3432">
                <w:rPr>
                  <w:rFonts w:eastAsia="Times New Roman"/>
                  <w:color w:val="000000"/>
                  <w:lang w:val="en-US"/>
                  <w:rPrChange w:id="10882" w:author="phuong vu" w:date="2018-11-25T21:55:00Z">
                    <w:rPr>
                      <w:rFonts w:ascii="Calibri" w:eastAsia="Times New Roman" w:hAnsi="Calibri" w:cs="Calibri"/>
                      <w:color w:val="000000"/>
                      <w:sz w:val="22"/>
                      <w:szCs w:val="22"/>
                      <w:lang w:val="en-US"/>
                    </w:rPr>
                  </w:rPrChange>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1088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BA3432" w:rsidRDefault="00CF0C7E">
            <w:pPr>
              <w:spacing w:after="0" w:line="276" w:lineRule="auto"/>
              <w:rPr>
                <w:ins w:id="10884" w:author="phuong vu" w:date="2018-11-16T12:09:00Z"/>
                <w:rFonts w:eastAsia="Times New Roman"/>
                <w:color w:val="000000"/>
                <w:lang w:val="en-US"/>
                <w:rPrChange w:id="10885" w:author="phuong vu" w:date="2018-11-25T21:55:00Z">
                  <w:rPr>
                    <w:ins w:id="10886" w:author="phuong vu" w:date="2018-11-16T12:09:00Z"/>
                    <w:rFonts w:ascii="Times New Roman" w:eastAsia="Times New Roman" w:hAnsi="Times New Roman" w:cs="Times New Roman"/>
                    <w:color w:val="000000"/>
                    <w:lang w:val="en-US"/>
                  </w:rPr>
                </w:rPrChange>
              </w:rPr>
              <w:pPrChange w:id="10887" w:author="phuong vu" w:date="2018-11-23T13:48:00Z">
                <w:pPr>
                  <w:spacing w:after="0" w:line="240" w:lineRule="auto"/>
                </w:pPr>
              </w:pPrChange>
            </w:pPr>
            <w:ins w:id="10888" w:author="phuong vu" w:date="2018-11-16T12:32:00Z">
              <w:r w:rsidRPr="00AD0E2E">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1088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BA3432" w:rsidRDefault="00CF0C7E">
            <w:pPr>
              <w:spacing w:after="0" w:line="276" w:lineRule="auto"/>
              <w:rPr>
                <w:ins w:id="10890" w:author="phuong vu" w:date="2018-11-16T12:09:00Z"/>
                <w:rFonts w:eastAsia="Times New Roman"/>
                <w:color w:val="000000"/>
                <w:lang w:val="en-US"/>
                <w:rPrChange w:id="10891" w:author="phuong vu" w:date="2018-11-25T21:55:00Z">
                  <w:rPr>
                    <w:ins w:id="10892" w:author="phuong vu" w:date="2018-11-16T12:09:00Z"/>
                    <w:rFonts w:ascii="Times New Roman" w:eastAsia="Times New Roman" w:hAnsi="Times New Roman" w:cs="Times New Roman"/>
                    <w:color w:val="000000"/>
                    <w:lang w:val="en-US"/>
                  </w:rPr>
                </w:rPrChange>
              </w:rPr>
              <w:pPrChange w:id="10893" w:author="phuong vu" w:date="2018-11-23T13:48:00Z">
                <w:pPr>
                  <w:spacing w:after="0" w:line="240" w:lineRule="auto"/>
                </w:pPr>
              </w:pPrChange>
            </w:pPr>
            <w:ins w:id="10894" w:author="phuong vu" w:date="2018-11-16T12:32:00Z">
              <w:r w:rsidRPr="00AD0E2E">
                <w:rPr>
                  <w:color w:val="000000"/>
                </w:rPr>
                <w:t>Lưu tr</w:t>
              </w:r>
              <w:r w:rsidRPr="00BA3432">
                <w:rPr>
                  <w:color w:val="000000"/>
                  <w:rPrChange w:id="10895" w:author="phuong vu" w:date="2018-11-25T21:55:00Z">
                    <w:rPr>
                      <w:color w:val="000000"/>
                    </w:rPr>
                  </w:rPrChange>
                </w:rPr>
                <w:t>ữ đơn giá ứng với từng quần áo theo loại dịch vụ</w:t>
              </w:r>
            </w:ins>
          </w:p>
        </w:tc>
      </w:tr>
      <w:tr w:rsidR="00CF0C7E" w:rsidRPr="00BA3432" w14:paraId="303E03E1" w14:textId="77777777" w:rsidTr="00BA3432">
        <w:tblPrEx>
          <w:tblPrExChange w:id="10896" w:author="phuong vu" w:date="2018-11-25T21:55:00Z">
            <w:tblPrEx>
              <w:tblW w:w="9562" w:type="dxa"/>
            </w:tblPrEx>
          </w:tblPrExChange>
        </w:tblPrEx>
        <w:trPr>
          <w:trHeight w:val="322"/>
          <w:ins w:id="10897" w:author="phuong vu" w:date="2018-11-16T12:09:00Z"/>
          <w:trPrChange w:id="1089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89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BA3432" w:rsidRDefault="00CF0C7E" w:rsidP="00BA3432">
            <w:pPr>
              <w:spacing w:after="0" w:line="276" w:lineRule="auto"/>
              <w:jc w:val="center"/>
              <w:rPr>
                <w:ins w:id="10900" w:author="phuong vu" w:date="2018-11-16T12:09:00Z"/>
                <w:rFonts w:eastAsia="Times New Roman"/>
                <w:color w:val="000000"/>
                <w:lang w:val="en-US"/>
                <w:rPrChange w:id="10901" w:author="phuong vu" w:date="2018-11-25T21:55:00Z">
                  <w:rPr>
                    <w:ins w:id="10902" w:author="phuong vu" w:date="2018-11-16T12:09:00Z"/>
                    <w:rFonts w:ascii="Calibri" w:eastAsia="Times New Roman" w:hAnsi="Calibri" w:cs="Calibri"/>
                    <w:color w:val="000000"/>
                    <w:sz w:val="22"/>
                    <w:szCs w:val="22"/>
                    <w:lang w:val="en-US"/>
                  </w:rPr>
                </w:rPrChange>
              </w:rPr>
              <w:pPrChange w:id="10903" w:author="phuong vu" w:date="2018-11-25T21:55:00Z">
                <w:pPr>
                  <w:spacing w:after="0" w:line="240" w:lineRule="auto"/>
                  <w:jc w:val="center"/>
                </w:pPr>
              </w:pPrChange>
            </w:pPr>
            <w:ins w:id="10904" w:author="phuong vu" w:date="2018-11-16T12:09:00Z">
              <w:r w:rsidRPr="00BA3432">
                <w:rPr>
                  <w:rFonts w:eastAsia="Times New Roman"/>
                  <w:color w:val="000000"/>
                  <w:rPrChange w:id="10905" w:author="phuong vu" w:date="2018-11-25T21:55:00Z">
                    <w:rPr>
                      <w:rFonts w:ascii="Calibri" w:eastAsia="Times New Roman" w:hAnsi="Calibri" w:cs="Calibri"/>
                      <w:color w:val="000000"/>
                      <w:sz w:val="22"/>
                      <w:szCs w:val="22"/>
                    </w:rPr>
                  </w:rPrChange>
                </w:rPr>
                <w:t>2</w:t>
              </w:r>
            </w:ins>
            <w:ins w:id="10906" w:author="phuong vu" w:date="2018-11-23T14:14:00Z">
              <w:r w:rsidR="00FD2E65" w:rsidRPr="00BA3432">
                <w:rPr>
                  <w:rFonts w:eastAsia="Times New Roman"/>
                  <w:color w:val="000000"/>
                  <w:lang w:val="en-US"/>
                  <w:rPrChange w:id="10907" w:author="phuong vu" w:date="2018-11-25T21:55:00Z">
                    <w:rPr>
                      <w:rFonts w:ascii="Calibri" w:eastAsia="Times New Roman" w:hAnsi="Calibri" w:cs="Calibri"/>
                      <w:color w:val="000000"/>
                      <w:sz w:val="22"/>
                      <w:szCs w:val="22"/>
                      <w:lang w:val="en-US"/>
                    </w:rPr>
                  </w:rPrChange>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1090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BA3432" w:rsidRDefault="00CF0C7E">
            <w:pPr>
              <w:spacing w:after="0" w:line="276" w:lineRule="auto"/>
              <w:rPr>
                <w:ins w:id="10909" w:author="phuong vu" w:date="2018-11-16T12:09:00Z"/>
                <w:rFonts w:eastAsia="Times New Roman"/>
                <w:color w:val="000000"/>
                <w:lang w:val="en-US"/>
                <w:rPrChange w:id="10910" w:author="phuong vu" w:date="2018-11-25T21:55:00Z">
                  <w:rPr>
                    <w:ins w:id="10911" w:author="phuong vu" w:date="2018-11-16T12:09:00Z"/>
                    <w:rFonts w:ascii="Times New Roman" w:eastAsia="Times New Roman" w:hAnsi="Times New Roman" w:cs="Times New Roman"/>
                    <w:color w:val="000000"/>
                    <w:lang w:val="en-US"/>
                  </w:rPr>
                </w:rPrChange>
              </w:rPr>
              <w:pPrChange w:id="10912" w:author="phuong vu" w:date="2018-11-23T13:48:00Z">
                <w:pPr>
                  <w:spacing w:after="0" w:line="240" w:lineRule="auto"/>
                </w:pPr>
              </w:pPrChange>
            </w:pPr>
            <w:ins w:id="10913" w:author="phuong vu" w:date="2018-11-16T12:32:00Z">
              <w:r w:rsidRPr="00AD0E2E">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1091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BA3432" w:rsidRDefault="00CF0C7E">
            <w:pPr>
              <w:spacing w:after="0" w:line="276" w:lineRule="auto"/>
              <w:rPr>
                <w:ins w:id="10915" w:author="phuong vu" w:date="2018-11-16T12:09:00Z"/>
                <w:rFonts w:eastAsia="Times New Roman"/>
                <w:color w:val="000000"/>
                <w:lang w:val="en-US"/>
                <w:rPrChange w:id="10916" w:author="phuong vu" w:date="2018-11-25T21:55:00Z">
                  <w:rPr>
                    <w:ins w:id="10917" w:author="phuong vu" w:date="2018-11-16T12:09:00Z"/>
                    <w:rFonts w:ascii="Times New Roman" w:eastAsia="Times New Roman" w:hAnsi="Times New Roman" w:cs="Times New Roman"/>
                    <w:color w:val="000000"/>
                    <w:lang w:val="en-US"/>
                  </w:rPr>
                </w:rPrChange>
              </w:rPr>
              <w:pPrChange w:id="10918" w:author="phuong vu" w:date="2018-11-23T13:48:00Z">
                <w:pPr>
                  <w:spacing w:after="0" w:line="240" w:lineRule="auto"/>
                </w:pPr>
              </w:pPrChange>
            </w:pPr>
            <w:ins w:id="10919" w:author="phuong vu" w:date="2018-11-16T12:32:00Z">
              <w:r w:rsidRPr="00AD0E2E">
                <w:rPr>
                  <w:color w:val="000000"/>
                </w:rPr>
                <w:t>Lưu tr</w:t>
              </w:r>
              <w:r w:rsidRPr="00BA3432">
                <w:rPr>
                  <w:color w:val="000000"/>
                  <w:rPrChange w:id="10920" w:author="phuong vu" w:date="2018-11-25T21:55:00Z">
                    <w:rPr>
                      <w:color w:val="000000"/>
                    </w:rPr>
                  </w:rPrChange>
                </w:rPr>
                <w:t>ữ thông tin token</w:t>
              </w:r>
            </w:ins>
          </w:p>
        </w:tc>
      </w:tr>
      <w:tr w:rsidR="00CF0C7E" w:rsidRPr="00BA3432" w14:paraId="693BC6E5" w14:textId="77777777" w:rsidTr="00BA3432">
        <w:tblPrEx>
          <w:tblPrExChange w:id="10921" w:author="phuong vu" w:date="2018-11-25T21:55:00Z">
            <w:tblPrEx>
              <w:tblW w:w="9562" w:type="dxa"/>
            </w:tblPrEx>
          </w:tblPrExChange>
        </w:tblPrEx>
        <w:trPr>
          <w:trHeight w:val="322"/>
          <w:ins w:id="10922" w:author="phuong vu" w:date="2018-11-16T12:09:00Z"/>
          <w:trPrChange w:id="1092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2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BA3432" w:rsidRDefault="00CF0C7E" w:rsidP="00BA3432">
            <w:pPr>
              <w:spacing w:after="0" w:line="276" w:lineRule="auto"/>
              <w:jc w:val="center"/>
              <w:rPr>
                <w:ins w:id="10925" w:author="phuong vu" w:date="2018-11-16T12:09:00Z"/>
                <w:rFonts w:eastAsia="Times New Roman"/>
                <w:color w:val="000000"/>
                <w:lang w:val="en-US"/>
                <w:rPrChange w:id="10926" w:author="phuong vu" w:date="2018-11-25T21:55:00Z">
                  <w:rPr>
                    <w:ins w:id="10927" w:author="phuong vu" w:date="2018-11-16T12:09:00Z"/>
                    <w:rFonts w:ascii="Calibri" w:eastAsia="Times New Roman" w:hAnsi="Calibri" w:cs="Calibri"/>
                    <w:color w:val="000000"/>
                    <w:sz w:val="22"/>
                    <w:szCs w:val="22"/>
                    <w:lang w:val="en-US"/>
                  </w:rPr>
                </w:rPrChange>
              </w:rPr>
              <w:pPrChange w:id="10928" w:author="phuong vu" w:date="2018-11-25T21:55:00Z">
                <w:pPr>
                  <w:spacing w:after="0" w:line="240" w:lineRule="auto"/>
                  <w:jc w:val="center"/>
                </w:pPr>
              </w:pPrChange>
            </w:pPr>
            <w:ins w:id="10929" w:author="phuong vu" w:date="2018-11-16T12:09:00Z">
              <w:r w:rsidRPr="00BA3432">
                <w:rPr>
                  <w:rFonts w:eastAsia="Times New Roman"/>
                  <w:color w:val="000000"/>
                  <w:rPrChange w:id="10930" w:author="phuong vu" w:date="2018-11-25T21:55:00Z">
                    <w:rPr>
                      <w:rFonts w:ascii="Calibri" w:eastAsia="Times New Roman" w:hAnsi="Calibri" w:cs="Calibri"/>
                      <w:color w:val="000000"/>
                      <w:sz w:val="22"/>
                      <w:szCs w:val="22"/>
                    </w:rPr>
                  </w:rPrChange>
                </w:rPr>
                <w:t>2</w:t>
              </w:r>
            </w:ins>
            <w:ins w:id="10931" w:author="phuong vu" w:date="2018-11-23T14:14:00Z">
              <w:r w:rsidR="00FD2E65" w:rsidRPr="00BA3432">
                <w:rPr>
                  <w:rFonts w:eastAsia="Times New Roman"/>
                  <w:color w:val="000000"/>
                  <w:lang w:val="en-US"/>
                  <w:rPrChange w:id="10932" w:author="phuong vu" w:date="2018-11-25T21:55:00Z">
                    <w:rPr>
                      <w:rFonts w:ascii="Calibri" w:eastAsia="Times New Roman" w:hAnsi="Calibri" w:cs="Calibri"/>
                      <w:color w:val="000000"/>
                      <w:sz w:val="22"/>
                      <w:szCs w:val="22"/>
                      <w:lang w:val="en-US"/>
                    </w:rPr>
                  </w:rPrChange>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1093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BA3432" w:rsidRDefault="00CF0C7E">
            <w:pPr>
              <w:spacing w:after="0" w:line="276" w:lineRule="auto"/>
              <w:rPr>
                <w:ins w:id="10934" w:author="phuong vu" w:date="2018-11-16T12:09:00Z"/>
                <w:rFonts w:eastAsia="Times New Roman"/>
                <w:color w:val="000000"/>
                <w:lang w:val="en-US"/>
                <w:rPrChange w:id="10935" w:author="phuong vu" w:date="2018-11-25T21:55:00Z">
                  <w:rPr>
                    <w:ins w:id="10936" w:author="phuong vu" w:date="2018-11-16T12:09:00Z"/>
                    <w:rFonts w:ascii="Times New Roman" w:eastAsia="Times New Roman" w:hAnsi="Times New Roman" w:cs="Times New Roman"/>
                    <w:color w:val="000000"/>
                    <w:lang w:val="en-US"/>
                  </w:rPr>
                </w:rPrChange>
              </w:rPr>
              <w:pPrChange w:id="10937" w:author="phuong vu" w:date="2018-11-23T13:48:00Z">
                <w:pPr>
                  <w:spacing w:after="0" w:line="240" w:lineRule="auto"/>
                </w:pPr>
              </w:pPrChange>
            </w:pPr>
            <w:ins w:id="10938" w:author="phuong vu" w:date="2018-11-16T12:32:00Z">
              <w:r w:rsidRPr="00AD0E2E">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1093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BA3432" w:rsidRDefault="00CF0C7E">
            <w:pPr>
              <w:spacing w:after="0" w:line="276" w:lineRule="auto"/>
              <w:rPr>
                <w:ins w:id="10940" w:author="phuong vu" w:date="2018-11-16T12:09:00Z"/>
                <w:rFonts w:eastAsia="Times New Roman"/>
                <w:color w:val="000000"/>
                <w:lang w:val="en-US"/>
                <w:rPrChange w:id="10941" w:author="phuong vu" w:date="2018-11-25T21:55:00Z">
                  <w:rPr>
                    <w:ins w:id="10942" w:author="phuong vu" w:date="2018-11-16T12:09:00Z"/>
                    <w:rFonts w:ascii="Times New Roman" w:eastAsia="Times New Roman" w:hAnsi="Times New Roman" w:cs="Times New Roman"/>
                    <w:color w:val="000000"/>
                    <w:lang w:val="en-US"/>
                  </w:rPr>
                </w:rPrChange>
              </w:rPr>
              <w:pPrChange w:id="10943" w:author="phuong vu" w:date="2018-11-23T13:48:00Z">
                <w:pPr>
                  <w:spacing w:after="0" w:line="240" w:lineRule="auto"/>
                </w:pPr>
              </w:pPrChange>
            </w:pPr>
            <w:ins w:id="10944" w:author="phuong vu" w:date="2018-11-16T12:32:00Z">
              <w:r w:rsidRPr="00AD0E2E">
                <w:rPr>
                  <w:color w:val="000000"/>
                </w:rPr>
                <w:t>Lưu tr</w:t>
              </w:r>
              <w:r w:rsidRPr="00BA3432">
                <w:rPr>
                  <w:color w:val="000000"/>
                  <w:rPrChange w:id="10945" w:author="phuong vu" w:date="2018-11-25T21:55:00Z">
                    <w:rPr>
                      <w:color w:val="000000"/>
                    </w:rPr>
                  </w:rPrChange>
                </w:rPr>
                <w:t>ữ thông tin xử lí đơn hàng</w:t>
              </w:r>
            </w:ins>
          </w:p>
        </w:tc>
      </w:tr>
      <w:tr w:rsidR="00CF0C7E" w:rsidRPr="00BA3432" w14:paraId="3C560778" w14:textId="77777777" w:rsidTr="00BA3432">
        <w:tblPrEx>
          <w:tblPrExChange w:id="10946" w:author="phuong vu" w:date="2018-11-25T21:55:00Z">
            <w:tblPrEx>
              <w:tblW w:w="9562" w:type="dxa"/>
            </w:tblPrEx>
          </w:tblPrExChange>
        </w:tblPrEx>
        <w:trPr>
          <w:trHeight w:val="322"/>
          <w:ins w:id="10947" w:author="phuong vu" w:date="2018-11-16T12:09:00Z"/>
          <w:trPrChange w:id="10948"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49"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BA3432" w:rsidRDefault="00CF0C7E" w:rsidP="00BA3432">
            <w:pPr>
              <w:spacing w:after="0" w:line="276" w:lineRule="auto"/>
              <w:jc w:val="center"/>
              <w:rPr>
                <w:ins w:id="10950" w:author="phuong vu" w:date="2018-11-16T12:09:00Z"/>
                <w:rFonts w:eastAsia="Times New Roman"/>
                <w:color w:val="000000"/>
                <w:lang w:val="en-US"/>
                <w:rPrChange w:id="10951" w:author="phuong vu" w:date="2018-11-25T21:55:00Z">
                  <w:rPr>
                    <w:ins w:id="10952" w:author="phuong vu" w:date="2018-11-16T12:09:00Z"/>
                    <w:rFonts w:ascii="Calibri" w:eastAsia="Times New Roman" w:hAnsi="Calibri" w:cs="Calibri"/>
                    <w:color w:val="000000"/>
                    <w:sz w:val="22"/>
                    <w:szCs w:val="22"/>
                    <w:lang w:val="en-US"/>
                  </w:rPr>
                </w:rPrChange>
              </w:rPr>
              <w:pPrChange w:id="10953" w:author="phuong vu" w:date="2018-11-25T21:55:00Z">
                <w:pPr>
                  <w:spacing w:after="0" w:line="240" w:lineRule="auto"/>
                  <w:jc w:val="center"/>
                </w:pPr>
              </w:pPrChange>
            </w:pPr>
            <w:ins w:id="10954" w:author="phuong vu" w:date="2018-11-16T12:09:00Z">
              <w:r w:rsidRPr="00BA3432">
                <w:rPr>
                  <w:rFonts w:eastAsia="Times New Roman"/>
                  <w:color w:val="000000"/>
                  <w:rPrChange w:id="10955" w:author="phuong vu" w:date="2018-11-25T21:55:00Z">
                    <w:rPr>
                      <w:rFonts w:ascii="Calibri" w:eastAsia="Times New Roman" w:hAnsi="Calibri" w:cs="Calibri"/>
                      <w:color w:val="000000"/>
                      <w:sz w:val="22"/>
                      <w:szCs w:val="22"/>
                    </w:rPr>
                  </w:rPrChange>
                </w:rPr>
                <w:lastRenderedPageBreak/>
                <w:t>2</w:t>
              </w:r>
            </w:ins>
            <w:ins w:id="10956" w:author="phuong vu" w:date="2018-11-23T14:14:00Z">
              <w:r w:rsidR="00FD2E65" w:rsidRPr="00BA3432">
                <w:rPr>
                  <w:rFonts w:eastAsia="Times New Roman"/>
                  <w:color w:val="000000"/>
                  <w:lang w:val="en-US"/>
                  <w:rPrChange w:id="10957" w:author="phuong vu" w:date="2018-11-25T21:55:00Z">
                    <w:rPr>
                      <w:rFonts w:ascii="Calibri" w:eastAsia="Times New Roman" w:hAnsi="Calibri" w:cs="Calibri"/>
                      <w:color w:val="000000"/>
                      <w:sz w:val="22"/>
                      <w:szCs w:val="22"/>
                      <w:lang w:val="en-US"/>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10958"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BA3432" w:rsidRDefault="00CF0C7E">
            <w:pPr>
              <w:spacing w:after="0" w:line="276" w:lineRule="auto"/>
              <w:rPr>
                <w:ins w:id="10959" w:author="phuong vu" w:date="2018-11-16T12:09:00Z"/>
                <w:rFonts w:eastAsia="Times New Roman"/>
                <w:color w:val="000000"/>
                <w:lang w:val="en-US"/>
                <w:rPrChange w:id="10960" w:author="phuong vu" w:date="2018-11-25T21:55:00Z">
                  <w:rPr>
                    <w:ins w:id="10961" w:author="phuong vu" w:date="2018-11-16T12:09:00Z"/>
                    <w:rFonts w:ascii="Times New Roman" w:eastAsia="Times New Roman" w:hAnsi="Times New Roman" w:cs="Times New Roman"/>
                    <w:color w:val="000000"/>
                    <w:lang w:val="en-US"/>
                  </w:rPr>
                </w:rPrChange>
              </w:rPr>
              <w:pPrChange w:id="10962" w:author="phuong vu" w:date="2018-11-23T13:48:00Z">
                <w:pPr>
                  <w:spacing w:after="0" w:line="240" w:lineRule="auto"/>
                </w:pPr>
              </w:pPrChange>
            </w:pPr>
            <w:ins w:id="10963" w:author="phuong vu" w:date="2018-11-16T12:32:00Z">
              <w:r w:rsidRPr="00AD0E2E">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10964"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BA3432" w:rsidRDefault="00CF0C7E">
            <w:pPr>
              <w:spacing w:after="0" w:line="276" w:lineRule="auto"/>
              <w:rPr>
                <w:ins w:id="10965" w:author="phuong vu" w:date="2018-11-16T12:09:00Z"/>
                <w:rFonts w:eastAsia="Times New Roman"/>
                <w:color w:val="000000"/>
                <w:lang w:val="en-US"/>
                <w:rPrChange w:id="10966" w:author="phuong vu" w:date="2018-11-25T21:55:00Z">
                  <w:rPr>
                    <w:ins w:id="10967" w:author="phuong vu" w:date="2018-11-16T12:09:00Z"/>
                    <w:rFonts w:ascii="Times New Roman" w:eastAsia="Times New Roman" w:hAnsi="Times New Roman" w:cs="Times New Roman"/>
                    <w:color w:val="000000"/>
                    <w:lang w:val="en-US"/>
                  </w:rPr>
                </w:rPrChange>
              </w:rPr>
              <w:pPrChange w:id="10968" w:author="phuong vu" w:date="2018-11-23T13:48:00Z">
                <w:pPr>
                  <w:spacing w:after="0" w:line="240" w:lineRule="auto"/>
                </w:pPr>
              </w:pPrChange>
            </w:pPr>
            <w:ins w:id="10969" w:author="phuong vu" w:date="2018-11-16T12:32:00Z">
              <w:r w:rsidRPr="00AD0E2E">
                <w:rPr>
                  <w:color w:val="000000"/>
                </w:rPr>
                <w:t>Lưu tr</w:t>
              </w:r>
              <w:r w:rsidRPr="00BA3432">
                <w:rPr>
                  <w:color w:val="000000"/>
                  <w:rPrChange w:id="10970" w:author="phuong vu" w:date="2018-11-25T21:55:00Z">
                    <w:rPr>
                      <w:color w:val="000000"/>
                    </w:rPr>
                  </w:rPrChange>
                </w:rPr>
                <w:t>ữ thông tin túi giặt</w:t>
              </w:r>
            </w:ins>
          </w:p>
        </w:tc>
      </w:tr>
      <w:tr w:rsidR="00CF0C7E" w:rsidRPr="00BA3432" w14:paraId="5973E6BE" w14:textId="77777777" w:rsidTr="00BA3432">
        <w:trPr>
          <w:trHeight w:val="322"/>
          <w:ins w:id="10971" w:author="phuong vu" w:date="2018-11-16T12:09:00Z"/>
          <w:trPrChange w:id="10972" w:author="phuong vu" w:date="2018-11-25T21:55: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73" w:author="phuong vu" w:date="2018-11-25T21:55: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BA3432" w:rsidRDefault="00FD2E65" w:rsidP="00BA3432">
            <w:pPr>
              <w:spacing w:after="0" w:line="276" w:lineRule="auto"/>
              <w:jc w:val="center"/>
              <w:rPr>
                <w:ins w:id="10974" w:author="phuong vu" w:date="2018-11-16T12:09:00Z"/>
                <w:rFonts w:eastAsia="Times New Roman"/>
                <w:color w:val="000000"/>
                <w:lang w:val="en-US"/>
                <w:rPrChange w:id="10975" w:author="phuong vu" w:date="2018-11-25T21:55:00Z">
                  <w:rPr>
                    <w:ins w:id="10976" w:author="phuong vu" w:date="2018-11-16T12:09:00Z"/>
                    <w:rFonts w:ascii="Calibri" w:eastAsia="Times New Roman" w:hAnsi="Calibri" w:cs="Calibri"/>
                    <w:color w:val="000000"/>
                    <w:sz w:val="22"/>
                    <w:szCs w:val="22"/>
                    <w:lang w:val="en-US"/>
                  </w:rPr>
                </w:rPrChange>
              </w:rPr>
              <w:pPrChange w:id="10977" w:author="phuong vu" w:date="2018-11-25T21:55:00Z">
                <w:pPr>
                  <w:spacing w:after="0" w:line="240" w:lineRule="auto"/>
                  <w:jc w:val="center"/>
                </w:pPr>
              </w:pPrChange>
            </w:pPr>
            <w:ins w:id="10978" w:author="phuong vu" w:date="2018-11-23T14:14:00Z">
              <w:r w:rsidRPr="00BA3432">
                <w:rPr>
                  <w:rFonts w:eastAsia="Times New Roman"/>
                  <w:color w:val="000000"/>
                  <w:lang w:val="en-US"/>
                  <w:rPrChange w:id="10979" w:author="phuong vu" w:date="2018-11-25T21:55:00Z">
                    <w:rPr>
                      <w:rFonts w:ascii="Calibri" w:eastAsia="Times New Roman" w:hAnsi="Calibri" w:cs="Calibri"/>
                      <w:color w:val="000000"/>
                      <w:sz w:val="22"/>
                      <w:szCs w:val="22"/>
                      <w:lang w:val="en-US"/>
                    </w:rPr>
                  </w:rPrChange>
                </w:rPr>
                <w:t>30</w:t>
              </w:r>
            </w:ins>
          </w:p>
        </w:tc>
        <w:tc>
          <w:tcPr>
            <w:tcW w:w="3341" w:type="dxa"/>
            <w:tcBorders>
              <w:top w:val="nil"/>
              <w:left w:val="nil"/>
              <w:bottom w:val="single" w:sz="4" w:space="0" w:color="auto"/>
              <w:right w:val="single" w:sz="4" w:space="0" w:color="auto"/>
            </w:tcBorders>
            <w:shd w:val="clear" w:color="auto" w:fill="auto"/>
            <w:noWrap/>
            <w:vAlign w:val="center"/>
            <w:hideMark/>
            <w:tcPrChange w:id="10980" w:author="phuong vu" w:date="2018-11-25T21:55: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BA3432" w:rsidRDefault="00CF0C7E">
            <w:pPr>
              <w:spacing w:after="0" w:line="276" w:lineRule="auto"/>
              <w:rPr>
                <w:ins w:id="10981" w:author="phuong vu" w:date="2018-11-16T12:09:00Z"/>
                <w:rFonts w:eastAsia="Times New Roman"/>
                <w:color w:val="000000"/>
                <w:lang w:val="en-US"/>
                <w:rPrChange w:id="10982" w:author="phuong vu" w:date="2018-11-25T21:55:00Z">
                  <w:rPr>
                    <w:ins w:id="10983" w:author="phuong vu" w:date="2018-11-16T12:09:00Z"/>
                    <w:rFonts w:ascii="Times New Roman" w:eastAsia="Times New Roman" w:hAnsi="Times New Roman" w:cs="Times New Roman"/>
                    <w:color w:val="000000"/>
                    <w:lang w:val="en-US"/>
                  </w:rPr>
                </w:rPrChange>
              </w:rPr>
              <w:pPrChange w:id="10984" w:author="phuong vu" w:date="2018-11-23T13:48:00Z">
                <w:pPr>
                  <w:spacing w:after="0" w:line="240" w:lineRule="auto"/>
                </w:pPr>
              </w:pPrChange>
            </w:pPr>
            <w:ins w:id="10985" w:author="phuong vu" w:date="2018-11-16T12:32:00Z">
              <w:r w:rsidRPr="00AD0E2E">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986" w:author="phuong vu" w:date="2018-11-25T21:55: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BA3432" w:rsidRDefault="00CF0C7E">
            <w:pPr>
              <w:spacing w:after="0" w:line="276" w:lineRule="auto"/>
              <w:rPr>
                <w:ins w:id="10987" w:author="phuong vu" w:date="2018-11-16T12:09:00Z"/>
                <w:rFonts w:eastAsia="Times New Roman"/>
                <w:color w:val="000000"/>
                <w:lang w:val="en-US"/>
                <w:rPrChange w:id="10988" w:author="phuong vu" w:date="2018-11-25T21:55:00Z">
                  <w:rPr>
                    <w:ins w:id="10989" w:author="phuong vu" w:date="2018-11-16T12:09:00Z"/>
                    <w:rFonts w:ascii="Times New Roman" w:eastAsia="Times New Roman" w:hAnsi="Times New Roman" w:cs="Times New Roman"/>
                    <w:color w:val="000000"/>
                    <w:lang w:val="en-US"/>
                  </w:rPr>
                </w:rPrChange>
              </w:rPr>
              <w:pPrChange w:id="10990" w:author="phuong vu" w:date="2018-11-23T13:48:00Z">
                <w:pPr>
                  <w:spacing w:after="0" w:line="240" w:lineRule="auto"/>
                </w:pPr>
              </w:pPrChange>
            </w:pPr>
            <w:ins w:id="10991" w:author="phuong vu" w:date="2018-11-16T12:32:00Z">
              <w:r w:rsidRPr="00AD0E2E">
                <w:rPr>
                  <w:color w:val="000000"/>
                </w:rPr>
                <w:t>Lưu tr</w:t>
              </w:r>
              <w:r w:rsidRPr="00BA3432">
                <w:rPr>
                  <w:color w:val="000000"/>
                  <w:rPrChange w:id="10992" w:author="phuong vu" w:date="2018-11-25T21:55:00Z">
                    <w:rPr>
                      <w:color w:val="000000"/>
                    </w:rPr>
                  </w:rPrChange>
                </w:rPr>
                <w:t>ữ thông tin chi tiết túi giặt</w:t>
              </w:r>
            </w:ins>
          </w:p>
        </w:tc>
      </w:tr>
      <w:tr w:rsidR="00CF0C7E" w:rsidRPr="00BA3432" w14:paraId="3078FE47" w14:textId="77777777" w:rsidTr="00BA3432">
        <w:trPr>
          <w:trHeight w:val="322"/>
          <w:ins w:id="10993" w:author="phuong vu" w:date="2018-11-16T12:09:00Z"/>
          <w:trPrChange w:id="10994" w:author="phuong vu" w:date="2018-11-25T21:55: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95" w:author="phuong vu" w:date="2018-11-25T21:55: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BA3432" w:rsidRDefault="00FD2E65" w:rsidP="00BA3432">
            <w:pPr>
              <w:spacing w:after="0" w:line="276" w:lineRule="auto"/>
              <w:jc w:val="center"/>
              <w:rPr>
                <w:ins w:id="10996" w:author="phuong vu" w:date="2018-11-16T12:09:00Z"/>
                <w:rFonts w:eastAsia="Times New Roman"/>
                <w:color w:val="000000"/>
                <w:lang w:val="en-US"/>
                <w:rPrChange w:id="10997" w:author="phuong vu" w:date="2018-11-25T21:55:00Z">
                  <w:rPr>
                    <w:ins w:id="10998" w:author="phuong vu" w:date="2018-11-16T12:09:00Z"/>
                    <w:rFonts w:ascii="Calibri" w:eastAsia="Times New Roman" w:hAnsi="Calibri" w:cs="Calibri"/>
                    <w:color w:val="000000"/>
                    <w:sz w:val="22"/>
                    <w:szCs w:val="22"/>
                    <w:lang w:val="en-US"/>
                  </w:rPr>
                </w:rPrChange>
              </w:rPr>
              <w:pPrChange w:id="10999" w:author="phuong vu" w:date="2018-11-25T21:55:00Z">
                <w:pPr>
                  <w:spacing w:after="0" w:line="240" w:lineRule="auto"/>
                  <w:jc w:val="center"/>
                </w:pPr>
              </w:pPrChange>
            </w:pPr>
            <w:ins w:id="11000" w:author="phuong vu" w:date="2018-11-23T14:14:00Z">
              <w:r w:rsidRPr="00BA3432">
                <w:rPr>
                  <w:rFonts w:eastAsia="Times New Roman"/>
                  <w:color w:val="000000"/>
                  <w:lang w:val="en-US"/>
                  <w:rPrChange w:id="11001" w:author="phuong vu" w:date="2018-11-25T21:55:00Z">
                    <w:rPr>
                      <w:rFonts w:ascii="Calibri" w:eastAsia="Times New Roman" w:hAnsi="Calibri" w:cs="Calibri"/>
                      <w:color w:val="000000"/>
                      <w:sz w:val="22"/>
                      <w:szCs w:val="22"/>
                      <w:lang w:val="en-US"/>
                    </w:rPr>
                  </w:rPrChange>
                </w:rPr>
                <w:t>31</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11002" w:author="phuong vu" w:date="2018-11-25T21:55: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BA3432" w:rsidRDefault="00CF0C7E">
            <w:pPr>
              <w:spacing w:after="0" w:line="276" w:lineRule="auto"/>
              <w:rPr>
                <w:ins w:id="11003" w:author="phuong vu" w:date="2018-11-16T12:09:00Z"/>
                <w:rFonts w:eastAsia="Times New Roman"/>
                <w:color w:val="000000"/>
                <w:lang w:val="en-US"/>
                <w:rPrChange w:id="11004" w:author="phuong vu" w:date="2018-11-25T21:55:00Z">
                  <w:rPr>
                    <w:ins w:id="11005" w:author="phuong vu" w:date="2018-11-16T12:09:00Z"/>
                    <w:rFonts w:ascii="Times New Roman" w:eastAsia="Times New Roman" w:hAnsi="Times New Roman" w:cs="Times New Roman"/>
                    <w:color w:val="000000"/>
                    <w:lang w:val="en-US"/>
                  </w:rPr>
                </w:rPrChange>
              </w:rPr>
              <w:pPrChange w:id="11006" w:author="phuong vu" w:date="2018-11-23T13:48:00Z">
                <w:pPr>
                  <w:spacing w:after="0" w:line="240" w:lineRule="auto"/>
                </w:pPr>
              </w:pPrChange>
            </w:pPr>
            <w:ins w:id="11007" w:author="phuong vu" w:date="2018-11-16T12:32:00Z">
              <w:r w:rsidRPr="00AD0E2E">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11008" w:author="phuong vu" w:date="2018-11-25T21:55: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BA3432" w:rsidRDefault="00CF0C7E">
            <w:pPr>
              <w:spacing w:after="0" w:line="276" w:lineRule="auto"/>
              <w:rPr>
                <w:ins w:id="11009" w:author="phuong vu" w:date="2018-11-16T12:09:00Z"/>
                <w:rFonts w:eastAsia="Times New Roman"/>
                <w:color w:val="000000"/>
                <w:lang w:val="en-US"/>
                <w:rPrChange w:id="11010" w:author="phuong vu" w:date="2018-11-25T21:55:00Z">
                  <w:rPr>
                    <w:ins w:id="11011" w:author="phuong vu" w:date="2018-11-16T12:09:00Z"/>
                    <w:rFonts w:ascii="Times New Roman" w:eastAsia="Times New Roman" w:hAnsi="Times New Roman" w:cs="Times New Roman"/>
                    <w:color w:val="000000"/>
                    <w:lang w:val="en-US"/>
                  </w:rPr>
                </w:rPrChange>
              </w:rPr>
              <w:pPrChange w:id="11012" w:author="phuong vu" w:date="2018-11-23T13:48:00Z">
                <w:pPr>
                  <w:spacing w:after="0" w:line="240" w:lineRule="auto"/>
                </w:pPr>
              </w:pPrChange>
            </w:pPr>
            <w:ins w:id="11013" w:author="phuong vu" w:date="2018-11-16T12:32:00Z">
              <w:r w:rsidRPr="00AD0E2E">
                <w:rPr>
                  <w:color w:val="000000"/>
                </w:rPr>
                <w:t>Lưu tr</w:t>
              </w:r>
              <w:r w:rsidRPr="00BA3432">
                <w:rPr>
                  <w:color w:val="000000"/>
                  <w:rPrChange w:id="11014" w:author="phuong vu" w:date="2018-11-25T21:55:00Z">
                    <w:rPr>
                      <w:color w:val="000000"/>
                    </w:rPr>
                  </w:rPrChange>
                </w:rPr>
                <w:t>ữ thông tin của máy giặt</w:t>
              </w:r>
            </w:ins>
          </w:p>
        </w:tc>
      </w:tr>
    </w:tbl>
    <w:p w14:paraId="1CE332B4" w14:textId="1332FE09" w:rsidR="00FA543F" w:rsidRPr="00BA3432" w:rsidRDefault="00FA543F">
      <w:pPr>
        <w:pStyle w:val="Caption"/>
        <w:spacing w:line="276" w:lineRule="auto"/>
        <w:rPr>
          <w:ins w:id="11015" w:author="phuong vu" w:date="2018-11-16T12:12:00Z"/>
          <w:rPrChange w:id="11016" w:author="phuong vu" w:date="2018-11-25T21:55:00Z">
            <w:rPr>
              <w:ins w:id="11017" w:author="phuong vu" w:date="2018-11-16T12:12:00Z"/>
            </w:rPr>
          </w:rPrChange>
        </w:rPr>
        <w:pPrChange w:id="11018" w:author="phuong vu" w:date="2018-11-23T13:48:00Z">
          <w:pPr>
            <w:pStyle w:val="Caption"/>
          </w:pPr>
        </w:pPrChange>
      </w:pPr>
      <w:bookmarkStart w:id="11019" w:name="_Toc530944378"/>
      <w:ins w:id="11020" w:author="phuong vu" w:date="2018-11-16T11:50:00Z">
        <w:r w:rsidRPr="00BA3432">
          <w:rPr>
            <w:rPrChange w:id="11021" w:author="phuong vu" w:date="2018-11-25T21:55:00Z">
              <w:rPr/>
            </w:rPrChange>
          </w:rPr>
          <w:t xml:space="preserve">Bảng </w:t>
        </w:r>
      </w:ins>
      <w:ins w:id="11022" w:author="phuong vu" w:date="2018-11-26T02:10:00Z">
        <w:r w:rsidR="00404CBA">
          <w:fldChar w:fldCharType="begin"/>
        </w:r>
        <w:r w:rsidR="00404CBA">
          <w:instrText xml:space="preserve"> STYLEREF 1 \s </w:instrText>
        </w:r>
      </w:ins>
      <w:r w:rsidR="00404CBA">
        <w:fldChar w:fldCharType="separate"/>
      </w:r>
      <w:r w:rsidR="00404CBA">
        <w:rPr>
          <w:noProof/>
        </w:rPr>
        <w:t>3</w:t>
      </w:r>
      <w:ins w:id="11023"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1024" w:author="phuong vu" w:date="2018-11-26T02:10:00Z">
        <w:r w:rsidR="00404CBA">
          <w:rPr>
            <w:noProof/>
          </w:rPr>
          <w:t>1</w:t>
        </w:r>
        <w:r w:rsidR="00404CBA">
          <w:fldChar w:fldCharType="end"/>
        </w:r>
      </w:ins>
      <w:ins w:id="11025" w:author="phuong vu" w:date="2018-11-16T11:50:00Z">
        <w:r w:rsidRPr="00BA3432">
          <w:rPr>
            <w:rPrChange w:id="11026" w:author="phuong vu" w:date="2018-11-25T21:55:00Z">
              <w:rPr>
                <w:lang w:val="en-US"/>
              </w:rPr>
            </w:rPrChange>
          </w:rPr>
          <w:t xml:space="preserve"> </w:t>
        </w:r>
        <w:r w:rsidRPr="00AD0E2E">
          <w:t>T</w:t>
        </w:r>
        <w:r w:rsidRPr="00BA3432">
          <w:rPr>
            <w:rPrChange w:id="11027" w:author="phuong vu" w:date="2018-11-25T21:55:00Z">
              <w:rPr/>
            </w:rPrChange>
          </w:rPr>
          <w:t>ổng quan các bảng trong cơ sở dữ liệu</w:t>
        </w:r>
      </w:ins>
      <w:bookmarkEnd w:id="11019"/>
    </w:p>
    <w:p w14:paraId="6214BEAF" w14:textId="0BB2B50B" w:rsidR="00646D9D" w:rsidRPr="00AD0E2E" w:rsidRDefault="00646D9D">
      <w:pPr>
        <w:spacing w:line="276" w:lineRule="auto"/>
        <w:rPr>
          <w:ins w:id="11028" w:author="phuong vu" w:date="2018-11-16T12:27:00Z"/>
          <w:b/>
          <w:lang w:val="en-US"/>
        </w:rPr>
        <w:pPrChange w:id="11029" w:author="phuong vu" w:date="2018-11-23T13:48:00Z">
          <w:pPr/>
        </w:pPrChange>
      </w:pPr>
      <w:ins w:id="11030" w:author="phuong vu" w:date="2018-11-16T12:12:00Z">
        <w:r w:rsidRPr="00BA3432">
          <w:rPr>
            <w:b/>
            <w:lang w:val="en-US"/>
            <w:rPrChange w:id="11031" w:author="phuong vu" w:date="2018-11-25T21:55:00Z">
              <w:rPr>
                <w:lang w:val="en-US"/>
              </w:rPr>
            </w:rPrChange>
          </w:rPr>
          <w:t>BẢNG BILL</w:t>
        </w:r>
      </w:ins>
    </w:p>
    <w:tbl>
      <w:tblPr>
        <w:tblStyle w:val="TableGrid"/>
        <w:tblW w:w="9265" w:type="dxa"/>
        <w:tblLook w:val="04A0" w:firstRow="1" w:lastRow="0" w:firstColumn="1" w:lastColumn="0" w:noHBand="0" w:noVBand="1"/>
        <w:tblPrChange w:id="11032"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11033">
          <w:tblGrid>
            <w:gridCol w:w="657"/>
            <w:gridCol w:w="1343"/>
            <w:gridCol w:w="1593"/>
            <w:gridCol w:w="1009"/>
            <w:gridCol w:w="773"/>
            <w:gridCol w:w="760"/>
            <w:gridCol w:w="2642"/>
          </w:tblGrid>
        </w:tblGridChange>
      </w:tblGrid>
      <w:tr w:rsidR="00CF0C7E" w:rsidRPr="00BA3432" w14:paraId="422BD999" w14:textId="77777777" w:rsidTr="00A94F02">
        <w:trPr>
          <w:trHeight w:val="300"/>
          <w:ins w:id="11034" w:author="phuong vu" w:date="2018-11-16T12:27:00Z"/>
          <w:trPrChange w:id="11035" w:author="phuong vu" w:date="2018-11-16T12:47:00Z">
            <w:trPr>
              <w:trHeight w:val="300"/>
            </w:trPr>
          </w:trPrChange>
        </w:trPr>
        <w:tc>
          <w:tcPr>
            <w:tcW w:w="708" w:type="dxa"/>
            <w:noWrap/>
            <w:vAlign w:val="center"/>
            <w:hideMark/>
            <w:tcPrChange w:id="11036" w:author="phuong vu" w:date="2018-11-16T12:47:00Z">
              <w:tcPr>
                <w:tcW w:w="512" w:type="dxa"/>
                <w:noWrap/>
                <w:hideMark/>
              </w:tcPr>
            </w:tcPrChange>
          </w:tcPr>
          <w:p w14:paraId="1F393308" w14:textId="77777777" w:rsidR="00CF0C7E" w:rsidRPr="00BA3432" w:rsidRDefault="00CF0C7E">
            <w:pPr>
              <w:spacing w:line="276" w:lineRule="auto"/>
              <w:jc w:val="center"/>
              <w:rPr>
                <w:ins w:id="11037" w:author="phuong vu" w:date="2018-11-16T12:27:00Z"/>
                <w:b/>
                <w:bCs/>
                <w:rPrChange w:id="11038" w:author="phuong vu" w:date="2018-11-25T21:55:00Z">
                  <w:rPr>
                    <w:ins w:id="11039" w:author="phuong vu" w:date="2018-11-16T12:27:00Z"/>
                    <w:b/>
                    <w:bCs/>
                  </w:rPr>
                </w:rPrChange>
              </w:rPr>
              <w:pPrChange w:id="11040" w:author="phuong vu" w:date="2018-11-23T13:48:00Z">
                <w:pPr/>
              </w:pPrChange>
            </w:pPr>
            <w:ins w:id="11041" w:author="phuong vu" w:date="2018-11-16T12:27:00Z">
              <w:r w:rsidRPr="00BA3432">
                <w:rPr>
                  <w:b/>
                  <w:bCs/>
                  <w:lang w:val="da-DK"/>
                  <w:rPrChange w:id="11042" w:author="phuong vu" w:date="2018-11-25T21:55:00Z">
                    <w:rPr>
                      <w:b/>
                      <w:bCs/>
                      <w:lang w:val="da-DK"/>
                    </w:rPr>
                  </w:rPrChange>
                </w:rPr>
                <w:t>STT</w:t>
              </w:r>
            </w:ins>
          </w:p>
        </w:tc>
        <w:tc>
          <w:tcPr>
            <w:tcW w:w="1646" w:type="dxa"/>
            <w:noWrap/>
            <w:vAlign w:val="center"/>
            <w:hideMark/>
            <w:tcPrChange w:id="11043" w:author="phuong vu" w:date="2018-11-16T12:47:00Z">
              <w:tcPr>
                <w:tcW w:w="971" w:type="dxa"/>
                <w:noWrap/>
                <w:hideMark/>
              </w:tcPr>
            </w:tcPrChange>
          </w:tcPr>
          <w:p w14:paraId="70676EBA" w14:textId="77777777" w:rsidR="00CF0C7E" w:rsidRPr="00BA3432" w:rsidRDefault="00CF0C7E">
            <w:pPr>
              <w:spacing w:line="276" w:lineRule="auto"/>
              <w:jc w:val="center"/>
              <w:rPr>
                <w:ins w:id="11044" w:author="phuong vu" w:date="2018-11-16T12:27:00Z"/>
                <w:b/>
                <w:bCs/>
                <w:rPrChange w:id="11045" w:author="phuong vu" w:date="2018-11-25T21:55:00Z">
                  <w:rPr>
                    <w:ins w:id="11046" w:author="phuong vu" w:date="2018-11-16T12:27:00Z"/>
                    <w:b/>
                    <w:bCs/>
                  </w:rPr>
                </w:rPrChange>
              </w:rPr>
              <w:pPrChange w:id="11047" w:author="phuong vu" w:date="2018-11-23T13:48:00Z">
                <w:pPr/>
              </w:pPrChange>
            </w:pPr>
            <w:ins w:id="11048" w:author="phuong vu" w:date="2018-11-16T12:27:00Z">
              <w:r w:rsidRPr="00BA3432">
                <w:rPr>
                  <w:b/>
                  <w:bCs/>
                  <w:lang w:val="da-DK"/>
                  <w:rPrChange w:id="11049" w:author="phuong vu" w:date="2018-11-25T21:55:00Z">
                    <w:rPr>
                      <w:b/>
                      <w:bCs/>
                      <w:lang w:val="da-DK"/>
                    </w:rPr>
                  </w:rPrChange>
                </w:rPr>
                <w:t>Tên trường</w:t>
              </w:r>
            </w:ins>
          </w:p>
        </w:tc>
        <w:tc>
          <w:tcPr>
            <w:tcW w:w="1414" w:type="dxa"/>
            <w:noWrap/>
            <w:vAlign w:val="center"/>
            <w:hideMark/>
            <w:tcPrChange w:id="11050" w:author="phuong vu" w:date="2018-11-16T12:47:00Z">
              <w:tcPr>
                <w:tcW w:w="1752" w:type="dxa"/>
                <w:noWrap/>
                <w:hideMark/>
              </w:tcPr>
            </w:tcPrChange>
          </w:tcPr>
          <w:p w14:paraId="4B0FD7F2" w14:textId="77777777" w:rsidR="00CF0C7E" w:rsidRPr="00BA3432" w:rsidRDefault="00CF0C7E">
            <w:pPr>
              <w:spacing w:line="276" w:lineRule="auto"/>
              <w:jc w:val="center"/>
              <w:rPr>
                <w:ins w:id="11051" w:author="phuong vu" w:date="2018-11-16T12:27:00Z"/>
                <w:b/>
                <w:bCs/>
                <w:rPrChange w:id="11052" w:author="phuong vu" w:date="2018-11-25T21:55:00Z">
                  <w:rPr>
                    <w:ins w:id="11053" w:author="phuong vu" w:date="2018-11-16T12:27:00Z"/>
                    <w:b/>
                    <w:bCs/>
                  </w:rPr>
                </w:rPrChange>
              </w:rPr>
              <w:pPrChange w:id="11054" w:author="phuong vu" w:date="2018-11-23T13:48:00Z">
                <w:pPr/>
              </w:pPrChange>
            </w:pPr>
            <w:ins w:id="11055" w:author="phuong vu" w:date="2018-11-16T12:27:00Z">
              <w:r w:rsidRPr="00BA3432">
                <w:rPr>
                  <w:b/>
                  <w:bCs/>
                  <w:lang w:val="da-DK"/>
                  <w:rPrChange w:id="11056" w:author="phuong vu" w:date="2018-11-25T21:55:00Z">
                    <w:rPr>
                      <w:b/>
                      <w:bCs/>
                      <w:lang w:val="da-DK"/>
                    </w:rPr>
                  </w:rPrChange>
                </w:rPr>
                <w:t>Kiểu</w:t>
              </w:r>
            </w:ins>
          </w:p>
        </w:tc>
        <w:tc>
          <w:tcPr>
            <w:tcW w:w="1188" w:type="dxa"/>
            <w:noWrap/>
            <w:vAlign w:val="center"/>
            <w:hideMark/>
            <w:tcPrChange w:id="11057" w:author="phuong vu" w:date="2018-11-16T12:47:00Z">
              <w:tcPr>
                <w:tcW w:w="1101" w:type="dxa"/>
                <w:noWrap/>
                <w:hideMark/>
              </w:tcPr>
            </w:tcPrChange>
          </w:tcPr>
          <w:p w14:paraId="39DC3ADA" w14:textId="77777777" w:rsidR="00CF0C7E" w:rsidRPr="00BA3432" w:rsidRDefault="00CF0C7E">
            <w:pPr>
              <w:spacing w:line="276" w:lineRule="auto"/>
              <w:jc w:val="center"/>
              <w:rPr>
                <w:ins w:id="11058" w:author="phuong vu" w:date="2018-11-16T12:27:00Z"/>
                <w:b/>
                <w:bCs/>
                <w:rPrChange w:id="11059" w:author="phuong vu" w:date="2018-11-25T21:55:00Z">
                  <w:rPr>
                    <w:ins w:id="11060" w:author="phuong vu" w:date="2018-11-16T12:27:00Z"/>
                    <w:b/>
                    <w:bCs/>
                  </w:rPr>
                </w:rPrChange>
              </w:rPr>
              <w:pPrChange w:id="11061" w:author="phuong vu" w:date="2018-11-23T13:48:00Z">
                <w:pPr/>
              </w:pPrChange>
            </w:pPr>
            <w:ins w:id="11062" w:author="phuong vu" w:date="2018-11-16T12:27:00Z">
              <w:r w:rsidRPr="00BA3432">
                <w:rPr>
                  <w:b/>
                  <w:bCs/>
                  <w:lang w:val="da-DK"/>
                  <w:rPrChange w:id="11063" w:author="phuong vu" w:date="2018-11-25T21:55:00Z">
                    <w:rPr>
                      <w:b/>
                      <w:bCs/>
                      <w:lang w:val="da-DK"/>
                    </w:rPr>
                  </w:rPrChange>
                </w:rPr>
                <w:t>Chấp nhận Null</w:t>
              </w:r>
            </w:ins>
          </w:p>
        </w:tc>
        <w:tc>
          <w:tcPr>
            <w:tcW w:w="838" w:type="dxa"/>
            <w:noWrap/>
            <w:vAlign w:val="center"/>
            <w:hideMark/>
            <w:tcPrChange w:id="11064" w:author="phuong vu" w:date="2018-11-16T12:47:00Z">
              <w:tcPr>
                <w:tcW w:w="759" w:type="dxa"/>
                <w:noWrap/>
                <w:hideMark/>
              </w:tcPr>
            </w:tcPrChange>
          </w:tcPr>
          <w:p w14:paraId="50CA922A" w14:textId="77777777" w:rsidR="00CF0C7E" w:rsidRPr="00BA3432" w:rsidRDefault="00CF0C7E">
            <w:pPr>
              <w:spacing w:line="276" w:lineRule="auto"/>
              <w:jc w:val="center"/>
              <w:rPr>
                <w:ins w:id="11065" w:author="phuong vu" w:date="2018-11-16T12:27:00Z"/>
                <w:b/>
                <w:bCs/>
                <w:rPrChange w:id="11066" w:author="phuong vu" w:date="2018-11-25T21:55:00Z">
                  <w:rPr>
                    <w:ins w:id="11067" w:author="phuong vu" w:date="2018-11-16T12:27:00Z"/>
                    <w:b/>
                    <w:bCs/>
                  </w:rPr>
                </w:rPrChange>
              </w:rPr>
              <w:pPrChange w:id="11068" w:author="phuong vu" w:date="2018-11-23T13:48:00Z">
                <w:pPr/>
              </w:pPrChange>
            </w:pPr>
            <w:ins w:id="11069" w:author="phuong vu" w:date="2018-11-16T12:27:00Z">
              <w:r w:rsidRPr="00BA3432">
                <w:rPr>
                  <w:b/>
                  <w:bCs/>
                  <w:lang w:val="da-DK"/>
                  <w:rPrChange w:id="11070" w:author="phuong vu" w:date="2018-11-25T21:55:00Z">
                    <w:rPr>
                      <w:b/>
                      <w:bCs/>
                      <w:lang w:val="da-DK"/>
                    </w:rPr>
                  </w:rPrChange>
                </w:rPr>
                <w:t>Khóa chính</w:t>
              </w:r>
            </w:ins>
          </w:p>
        </w:tc>
        <w:tc>
          <w:tcPr>
            <w:tcW w:w="823" w:type="dxa"/>
            <w:noWrap/>
            <w:vAlign w:val="center"/>
            <w:hideMark/>
            <w:tcPrChange w:id="11071" w:author="phuong vu" w:date="2018-11-16T12:47:00Z">
              <w:tcPr>
                <w:tcW w:w="759" w:type="dxa"/>
                <w:noWrap/>
                <w:hideMark/>
              </w:tcPr>
            </w:tcPrChange>
          </w:tcPr>
          <w:p w14:paraId="06562E5A" w14:textId="77777777" w:rsidR="00CF0C7E" w:rsidRPr="00BA3432" w:rsidRDefault="00CF0C7E">
            <w:pPr>
              <w:spacing w:line="276" w:lineRule="auto"/>
              <w:jc w:val="center"/>
              <w:rPr>
                <w:ins w:id="11072" w:author="phuong vu" w:date="2018-11-16T12:27:00Z"/>
                <w:b/>
                <w:bCs/>
                <w:rPrChange w:id="11073" w:author="phuong vu" w:date="2018-11-25T21:55:00Z">
                  <w:rPr>
                    <w:ins w:id="11074" w:author="phuong vu" w:date="2018-11-16T12:27:00Z"/>
                    <w:b/>
                    <w:bCs/>
                  </w:rPr>
                </w:rPrChange>
              </w:rPr>
              <w:pPrChange w:id="11075" w:author="phuong vu" w:date="2018-11-23T13:48:00Z">
                <w:pPr/>
              </w:pPrChange>
            </w:pPr>
            <w:ins w:id="11076" w:author="phuong vu" w:date="2018-11-16T12:27:00Z">
              <w:r w:rsidRPr="00BA3432">
                <w:rPr>
                  <w:b/>
                  <w:bCs/>
                  <w:lang w:val="da-DK"/>
                  <w:rPrChange w:id="11077" w:author="phuong vu" w:date="2018-11-25T21:55:00Z">
                    <w:rPr>
                      <w:b/>
                      <w:bCs/>
                      <w:lang w:val="da-DK"/>
                    </w:rPr>
                  </w:rPrChange>
                </w:rPr>
                <w:t>Khóa ngoại</w:t>
              </w:r>
            </w:ins>
          </w:p>
        </w:tc>
        <w:tc>
          <w:tcPr>
            <w:tcW w:w="2648" w:type="dxa"/>
            <w:noWrap/>
            <w:vAlign w:val="center"/>
            <w:hideMark/>
            <w:tcPrChange w:id="11078" w:author="phuong vu" w:date="2018-11-16T12:47:00Z">
              <w:tcPr>
                <w:tcW w:w="2923" w:type="dxa"/>
                <w:noWrap/>
                <w:hideMark/>
              </w:tcPr>
            </w:tcPrChange>
          </w:tcPr>
          <w:p w14:paraId="333CE50C" w14:textId="77777777" w:rsidR="00CF0C7E" w:rsidRPr="00BA3432" w:rsidRDefault="00CF0C7E">
            <w:pPr>
              <w:spacing w:line="276" w:lineRule="auto"/>
              <w:jc w:val="center"/>
              <w:rPr>
                <w:ins w:id="11079" w:author="phuong vu" w:date="2018-11-16T12:27:00Z"/>
                <w:b/>
                <w:bCs/>
                <w:rPrChange w:id="11080" w:author="phuong vu" w:date="2018-11-25T21:55:00Z">
                  <w:rPr>
                    <w:ins w:id="11081" w:author="phuong vu" w:date="2018-11-16T12:27:00Z"/>
                    <w:b/>
                    <w:bCs/>
                  </w:rPr>
                </w:rPrChange>
              </w:rPr>
              <w:pPrChange w:id="11082" w:author="phuong vu" w:date="2018-11-23T13:48:00Z">
                <w:pPr/>
              </w:pPrChange>
            </w:pPr>
            <w:ins w:id="11083" w:author="phuong vu" w:date="2018-11-16T12:27:00Z">
              <w:r w:rsidRPr="00BA3432">
                <w:rPr>
                  <w:b/>
                  <w:bCs/>
                  <w:lang w:val="da-DK"/>
                  <w:rPrChange w:id="11084" w:author="phuong vu" w:date="2018-11-25T21:55:00Z">
                    <w:rPr>
                      <w:b/>
                      <w:bCs/>
                      <w:lang w:val="da-DK"/>
                    </w:rPr>
                  </w:rPrChange>
                </w:rPr>
                <w:t>Mô tả</w:t>
              </w:r>
            </w:ins>
          </w:p>
        </w:tc>
      </w:tr>
      <w:tr w:rsidR="00CF0C7E" w:rsidRPr="00BA3432" w14:paraId="1287DD08" w14:textId="77777777" w:rsidTr="00A94F02">
        <w:trPr>
          <w:trHeight w:val="300"/>
          <w:ins w:id="11085" w:author="phuong vu" w:date="2018-11-16T12:27:00Z"/>
          <w:trPrChange w:id="11086" w:author="phuong vu" w:date="2018-11-16T12:47:00Z">
            <w:trPr>
              <w:trHeight w:val="300"/>
            </w:trPr>
          </w:trPrChange>
        </w:trPr>
        <w:tc>
          <w:tcPr>
            <w:tcW w:w="708" w:type="dxa"/>
            <w:noWrap/>
            <w:hideMark/>
            <w:tcPrChange w:id="11087" w:author="phuong vu" w:date="2018-11-16T12:47:00Z">
              <w:tcPr>
                <w:tcW w:w="512" w:type="dxa"/>
                <w:noWrap/>
                <w:hideMark/>
              </w:tcPr>
            </w:tcPrChange>
          </w:tcPr>
          <w:p w14:paraId="27478D10" w14:textId="77777777" w:rsidR="00CF0C7E" w:rsidRPr="00BA3432" w:rsidRDefault="00CF0C7E">
            <w:pPr>
              <w:spacing w:line="276" w:lineRule="auto"/>
              <w:rPr>
                <w:ins w:id="11088" w:author="phuong vu" w:date="2018-11-16T12:27:00Z"/>
                <w:rPrChange w:id="11089" w:author="phuong vu" w:date="2018-11-25T21:55:00Z">
                  <w:rPr>
                    <w:ins w:id="11090" w:author="phuong vu" w:date="2018-11-16T12:27:00Z"/>
                    <w:b/>
                  </w:rPr>
                </w:rPrChange>
              </w:rPr>
              <w:pPrChange w:id="11091" w:author="phuong vu" w:date="2018-11-23T13:48:00Z">
                <w:pPr/>
              </w:pPrChange>
            </w:pPr>
            <w:ins w:id="11092" w:author="phuong vu" w:date="2018-11-16T12:27:00Z">
              <w:r w:rsidRPr="00BA3432">
                <w:rPr>
                  <w:rPrChange w:id="11093" w:author="phuong vu" w:date="2018-11-25T21:55:00Z">
                    <w:rPr>
                      <w:b/>
                    </w:rPr>
                  </w:rPrChange>
                </w:rPr>
                <w:t>1</w:t>
              </w:r>
            </w:ins>
          </w:p>
        </w:tc>
        <w:tc>
          <w:tcPr>
            <w:tcW w:w="1646" w:type="dxa"/>
            <w:noWrap/>
            <w:hideMark/>
            <w:tcPrChange w:id="11094" w:author="phuong vu" w:date="2018-11-16T12:47:00Z">
              <w:tcPr>
                <w:tcW w:w="971" w:type="dxa"/>
                <w:noWrap/>
                <w:hideMark/>
              </w:tcPr>
            </w:tcPrChange>
          </w:tcPr>
          <w:p w14:paraId="7EFB676A" w14:textId="77777777" w:rsidR="00CF0C7E" w:rsidRPr="00BA3432" w:rsidRDefault="00CF0C7E">
            <w:pPr>
              <w:spacing w:line="276" w:lineRule="auto"/>
              <w:rPr>
                <w:ins w:id="11095" w:author="phuong vu" w:date="2018-11-16T12:27:00Z"/>
                <w:rPrChange w:id="11096" w:author="phuong vu" w:date="2018-11-25T21:55:00Z">
                  <w:rPr>
                    <w:ins w:id="11097" w:author="phuong vu" w:date="2018-11-16T12:27:00Z"/>
                    <w:b/>
                  </w:rPr>
                </w:rPrChange>
              </w:rPr>
              <w:pPrChange w:id="11098" w:author="phuong vu" w:date="2018-11-23T13:48:00Z">
                <w:pPr/>
              </w:pPrChange>
            </w:pPr>
            <w:ins w:id="11099" w:author="phuong vu" w:date="2018-11-16T12:27:00Z">
              <w:r w:rsidRPr="00BA3432">
                <w:rPr>
                  <w:rPrChange w:id="11100" w:author="phuong vu" w:date="2018-11-25T21:55:00Z">
                    <w:rPr>
                      <w:b/>
                    </w:rPr>
                  </w:rPrChange>
                </w:rPr>
                <w:t>id</w:t>
              </w:r>
            </w:ins>
          </w:p>
        </w:tc>
        <w:tc>
          <w:tcPr>
            <w:tcW w:w="1414" w:type="dxa"/>
            <w:noWrap/>
            <w:hideMark/>
            <w:tcPrChange w:id="11101" w:author="phuong vu" w:date="2018-11-16T12:47:00Z">
              <w:tcPr>
                <w:tcW w:w="1752" w:type="dxa"/>
                <w:noWrap/>
                <w:hideMark/>
              </w:tcPr>
            </w:tcPrChange>
          </w:tcPr>
          <w:p w14:paraId="0DBB4E17" w14:textId="77777777" w:rsidR="00CF0C7E" w:rsidRPr="00BA3432" w:rsidRDefault="00CF0C7E">
            <w:pPr>
              <w:spacing w:line="276" w:lineRule="auto"/>
              <w:rPr>
                <w:ins w:id="11102" w:author="phuong vu" w:date="2018-11-16T12:27:00Z"/>
                <w:rPrChange w:id="11103" w:author="phuong vu" w:date="2018-11-25T21:55:00Z">
                  <w:rPr>
                    <w:ins w:id="11104" w:author="phuong vu" w:date="2018-11-16T12:27:00Z"/>
                    <w:b/>
                  </w:rPr>
                </w:rPrChange>
              </w:rPr>
              <w:pPrChange w:id="11105" w:author="phuong vu" w:date="2018-11-23T13:48:00Z">
                <w:pPr/>
              </w:pPrChange>
            </w:pPr>
            <w:ins w:id="11106" w:author="phuong vu" w:date="2018-11-16T12:27:00Z">
              <w:r w:rsidRPr="00BA3432">
                <w:rPr>
                  <w:rPrChange w:id="11107" w:author="phuong vu" w:date="2018-11-25T21:55:00Z">
                    <w:rPr>
                      <w:b/>
                    </w:rPr>
                  </w:rPrChange>
                </w:rPr>
                <w:t>numeric</w:t>
              </w:r>
            </w:ins>
          </w:p>
        </w:tc>
        <w:tc>
          <w:tcPr>
            <w:tcW w:w="1188" w:type="dxa"/>
            <w:noWrap/>
            <w:hideMark/>
            <w:tcPrChange w:id="11108" w:author="phuong vu" w:date="2018-11-16T12:47:00Z">
              <w:tcPr>
                <w:tcW w:w="1101" w:type="dxa"/>
                <w:noWrap/>
                <w:hideMark/>
              </w:tcPr>
            </w:tcPrChange>
          </w:tcPr>
          <w:p w14:paraId="65AF7024" w14:textId="10A8FD10" w:rsidR="00CF0C7E" w:rsidRPr="00BA3432" w:rsidRDefault="00CF0C7E">
            <w:pPr>
              <w:spacing w:line="276" w:lineRule="auto"/>
              <w:jc w:val="center"/>
              <w:rPr>
                <w:ins w:id="11109" w:author="phuong vu" w:date="2018-11-16T12:27:00Z"/>
                <w:rPrChange w:id="11110" w:author="phuong vu" w:date="2018-11-25T21:55:00Z">
                  <w:rPr>
                    <w:ins w:id="11111" w:author="phuong vu" w:date="2018-11-16T12:27:00Z"/>
                    <w:b/>
                  </w:rPr>
                </w:rPrChange>
              </w:rPr>
              <w:pPrChange w:id="11112" w:author="phuong vu" w:date="2018-11-23T13:48:00Z">
                <w:pPr/>
              </w:pPrChange>
            </w:pPr>
          </w:p>
        </w:tc>
        <w:tc>
          <w:tcPr>
            <w:tcW w:w="838" w:type="dxa"/>
            <w:noWrap/>
            <w:hideMark/>
            <w:tcPrChange w:id="11113" w:author="phuong vu" w:date="2018-11-16T12:47:00Z">
              <w:tcPr>
                <w:tcW w:w="759" w:type="dxa"/>
                <w:noWrap/>
                <w:hideMark/>
              </w:tcPr>
            </w:tcPrChange>
          </w:tcPr>
          <w:p w14:paraId="166E003A" w14:textId="77777777" w:rsidR="00CF0C7E" w:rsidRPr="00BA3432" w:rsidRDefault="00CF0C7E">
            <w:pPr>
              <w:spacing w:line="276" w:lineRule="auto"/>
              <w:jc w:val="center"/>
              <w:rPr>
                <w:ins w:id="11114" w:author="phuong vu" w:date="2018-11-16T12:27:00Z"/>
                <w:rPrChange w:id="11115" w:author="phuong vu" w:date="2018-11-25T21:55:00Z">
                  <w:rPr>
                    <w:ins w:id="11116" w:author="phuong vu" w:date="2018-11-16T12:27:00Z"/>
                    <w:b/>
                  </w:rPr>
                </w:rPrChange>
              </w:rPr>
              <w:pPrChange w:id="11117" w:author="phuong vu" w:date="2018-11-23T13:48:00Z">
                <w:pPr/>
              </w:pPrChange>
            </w:pPr>
            <w:ins w:id="11118" w:author="phuong vu" w:date="2018-11-16T12:27:00Z">
              <w:r w:rsidRPr="00BA3432">
                <w:rPr>
                  <w:rPrChange w:id="11119" w:author="phuong vu" w:date="2018-11-25T21:55:00Z">
                    <w:rPr>
                      <w:b/>
                    </w:rPr>
                  </w:rPrChange>
                </w:rPr>
                <w:t>X</w:t>
              </w:r>
            </w:ins>
          </w:p>
        </w:tc>
        <w:tc>
          <w:tcPr>
            <w:tcW w:w="823" w:type="dxa"/>
            <w:noWrap/>
            <w:hideMark/>
            <w:tcPrChange w:id="11120" w:author="phuong vu" w:date="2018-11-16T12:47:00Z">
              <w:tcPr>
                <w:tcW w:w="759" w:type="dxa"/>
                <w:noWrap/>
                <w:hideMark/>
              </w:tcPr>
            </w:tcPrChange>
          </w:tcPr>
          <w:p w14:paraId="150B812C" w14:textId="3E00FB29" w:rsidR="00CF0C7E" w:rsidRPr="00BA3432" w:rsidRDefault="00CF0C7E">
            <w:pPr>
              <w:spacing w:line="276" w:lineRule="auto"/>
              <w:jc w:val="center"/>
              <w:rPr>
                <w:ins w:id="11121" w:author="phuong vu" w:date="2018-11-16T12:27:00Z"/>
                <w:rPrChange w:id="11122" w:author="phuong vu" w:date="2018-11-25T21:55:00Z">
                  <w:rPr>
                    <w:ins w:id="11123" w:author="phuong vu" w:date="2018-11-16T12:27:00Z"/>
                    <w:b/>
                  </w:rPr>
                </w:rPrChange>
              </w:rPr>
              <w:pPrChange w:id="11124" w:author="phuong vu" w:date="2018-11-23T13:48:00Z">
                <w:pPr/>
              </w:pPrChange>
            </w:pPr>
          </w:p>
        </w:tc>
        <w:tc>
          <w:tcPr>
            <w:tcW w:w="2648" w:type="dxa"/>
            <w:noWrap/>
            <w:hideMark/>
            <w:tcPrChange w:id="11125" w:author="phuong vu" w:date="2018-11-16T12:47:00Z">
              <w:tcPr>
                <w:tcW w:w="2923" w:type="dxa"/>
                <w:noWrap/>
                <w:hideMark/>
              </w:tcPr>
            </w:tcPrChange>
          </w:tcPr>
          <w:p w14:paraId="75672F20" w14:textId="77777777" w:rsidR="00CF0C7E" w:rsidRPr="00BA3432" w:rsidRDefault="00CF0C7E">
            <w:pPr>
              <w:spacing w:line="276" w:lineRule="auto"/>
              <w:rPr>
                <w:ins w:id="11126" w:author="phuong vu" w:date="2018-11-16T12:27:00Z"/>
                <w:rPrChange w:id="11127" w:author="phuong vu" w:date="2018-11-25T21:55:00Z">
                  <w:rPr>
                    <w:ins w:id="11128" w:author="phuong vu" w:date="2018-11-16T12:27:00Z"/>
                    <w:b/>
                  </w:rPr>
                </w:rPrChange>
              </w:rPr>
              <w:pPrChange w:id="11129" w:author="phuong vu" w:date="2018-11-23T13:48:00Z">
                <w:pPr/>
              </w:pPrChange>
            </w:pPr>
            <w:ins w:id="11130" w:author="phuong vu" w:date="2018-11-16T12:27:00Z">
              <w:r w:rsidRPr="00BA3432">
                <w:rPr>
                  <w:rPrChange w:id="11131" w:author="phuong vu" w:date="2018-11-25T21:55:00Z">
                    <w:rPr>
                      <w:b/>
                    </w:rPr>
                  </w:rPrChange>
                </w:rPr>
                <w:t>ID hóa đơn</w:t>
              </w:r>
            </w:ins>
          </w:p>
        </w:tc>
      </w:tr>
      <w:tr w:rsidR="00CF0C7E" w:rsidRPr="00BA3432" w14:paraId="55AFA0FC" w14:textId="77777777" w:rsidTr="00A94F02">
        <w:trPr>
          <w:trHeight w:val="300"/>
          <w:ins w:id="11132" w:author="phuong vu" w:date="2018-11-16T12:27:00Z"/>
          <w:trPrChange w:id="11133" w:author="phuong vu" w:date="2018-11-16T12:47:00Z">
            <w:trPr>
              <w:trHeight w:val="300"/>
            </w:trPr>
          </w:trPrChange>
        </w:trPr>
        <w:tc>
          <w:tcPr>
            <w:tcW w:w="708" w:type="dxa"/>
            <w:noWrap/>
            <w:hideMark/>
            <w:tcPrChange w:id="11134" w:author="phuong vu" w:date="2018-11-16T12:47:00Z">
              <w:tcPr>
                <w:tcW w:w="512" w:type="dxa"/>
                <w:noWrap/>
                <w:hideMark/>
              </w:tcPr>
            </w:tcPrChange>
          </w:tcPr>
          <w:p w14:paraId="01373FDF" w14:textId="77777777" w:rsidR="00CF0C7E" w:rsidRPr="00BA3432" w:rsidRDefault="00CF0C7E">
            <w:pPr>
              <w:spacing w:line="276" w:lineRule="auto"/>
              <w:rPr>
                <w:ins w:id="11135" w:author="phuong vu" w:date="2018-11-16T12:27:00Z"/>
                <w:rPrChange w:id="11136" w:author="phuong vu" w:date="2018-11-25T21:55:00Z">
                  <w:rPr>
                    <w:ins w:id="11137" w:author="phuong vu" w:date="2018-11-16T12:27:00Z"/>
                    <w:b/>
                  </w:rPr>
                </w:rPrChange>
              </w:rPr>
              <w:pPrChange w:id="11138" w:author="phuong vu" w:date="2018-11-23T13:48:00Z">
                <w:pPr/>
              </w:pPrChange>
            </w:pPr>
            <w:ins w:id="11139" w:author="phuong vu" w:date="2018-11-16T12:27:00Z">
              <w:r w:rsidRPr="00BA3432">
                <w:rPr>
                  <w:rPrChange w:id="11140" w:author="phuong vu" w:date="2018-11-25T21:55:00Z">
                    <w:rPr>
                      <w:b/>
                    </w:rPr>
                  </w:rPrChange>
                </w:rPr>
                <w:t>2</w:t>
              </w:r>
            </w:ins>
          </w:p>
        </w:tc>
        <w:tc>
          <w:tcPr>
            <w:tcW w:w="1646" w:type="dxa"/>
            <w:noWrap/>
            <w:hideMark/>
            <w:tcPrChange w:id="11141" w:author="phuong vu" w:date="2018-11-16T12:47:00Z">
              <w:tcPr>
                <w:tcW w:w="971" w:type="dxa"/>
                <w:noWrap/>
                <w:hideMark/>
              </w:tcPr>
            </w:tcPrChange>
          </w:tcPr>
          <w:p w14:paraId="3F99F7D2" w14:textId="77777777" w:rsidR="00CF0C7E" w:rsidRPr="00BA3432" w:rsidRDefault="00CF0C7E">
            <w:pPr>
              <w:spacing w:line="276" w:lineRule="auto"/>
              <w:rPr>
                <w:ins w:id="11142" w:author="phuong vu" w:date="2018-11-16T12:27:00Z"/>
                <w:rPrChange w:id="11143" w:author="phuong vu" w:date="2018-11-25T21:55:00Z">
                  <w:rPr>
                    <w:ins w:id="11144" w:author="phuong vu" w:date="2018-11-16T12:27:00Z"/>
                    <w:b/>
                  </w:rPr>
                </w:rPrChange>
              </w:rPr>
              <w:pPrChange w:id="11145" w:author="phuong vu" w:date="2018-11-23T13:48:00Z">
                <w:pPr/>
              </w:pPrChange>
            </w:pPr>
            <w:ins w:id="11146" w:author="phuong vu" w:date="2018-11-16T12:27:00Z">
              <w:r w:rsidRPr="00BA3432">
                <w:rPr>
                  <w:rPrChange w:id="11147" w:author="phuong vu" w:date="2018-11-25T21:55:00Z">
                    <w:rPr>
                      <w:b/>
                    </w:rPr>
                  </w:rPrChange>
                </w:rPr>
                <w:t>receipt_id</w:t>
              </w:r>
            </w:ins>
          </w:p>
        </w:tc>
        <w:tc>
          <w:tcPr>
            <w:tcW w:w="1414" w:type="dxa"/>
            <w:noWrap/>
            <w:hideMark/>
            <w:tcPrChange w:id="11148" w:author="phuong vu" w:date="2018-11-16T12:47:00Z">
              <w:tcPr>
                <w:tcW w:w="1752" w:type="dxa"/>
                <w:noWrap/>
                <w:hideMark/>
              </w:tcPr>
            </w:tcPrChange>
          </w:tcPr>
          <w:p w14:paraId="10C51AC5" w14:textId="77777777" w:rsidR="00CF0C7E" w:rsidRPr="00BA3432" w:rsidRDefault="00CF0C7E">
            <w:pPr>
              <w:spacing w:line="276" w:lineRule="auto"/>
              <w:rPr>
                <w:ins w:id="11149" w:author="phuong vu" w:date="2018-11-16T12:27:00Z"/>
                <w:rPrChange w:id="11150" w:author="phuong vu" w:date="2018-11-25T21:55:00Z">
                  <w:rPr>
                    <w:ins w:id="11151" w:author="phuong vu" w:date="2018-11-16T12:27:00Z"/>
                    <w:b/>
                  </w:rPr>
                </w:rPrChange>
              </w:rPr>
              <w:pPrChange w:id="11152" w:author="phuong vu" w:date="2018-11-23T13:48:00Z">
                <w:pPr/>
              </w:pPrChange>
            </w:pPr>
            <w:ins w:id="11153" w:author="phuong vu" w:date="2018-11-16T12:27:00Z">
              <w:r w:rsidRPr="00BA3432">
                <w:rPr>
                  <w:rPrChange w:id="11154" w:author="phuong vu" w:date="2018-11-25T21:55:00Z">
                    <w:rPr>
                      <w:b/>
                    </w:rPr>
                  </w:rPrChange>
                </w:rPr>
                <w:t>numeric</w:t>
              </w:r>
            </w:ins>
          </w:p>
        </w:tc>
        <w:tc>
          <w:tcPr>
            <w:tcW w:w="1188" w:type="dxa"/>
            <w:noWrap/>
            <w:hideMark/>
            <w:tcPrChange w:id="11155" w:author="phuong vu" w:date="2018-11-16T12:47:00Z">
              <w:tcPr>
                <w:tcW w:w="1101" w:type="dxa"/>
                <w:noWrap/>
                <w:hideMark/>
              </w:tcPr>
            </w:tcPrChange>
          </w:tcPr>
          <w:p w14:paraId="74A0B095" w14:textId="77777777" w:rsidR="00CF0C7E" w:rsidRPr="00BA3432" w:rsidRDefault="00CF0C7E">
            <w:pPr>
              <w:spacing w:line="276" w:lineRule="auto"/>
              <w:jc w:val="center"/>
              <w:rPr>
                <w:ins w:id="11156" w:author="phuong vu" w:date="2018-11-16T12:27:00Z"/>
                <w:rPrChange w:id="11157" w:author="phuong vu" w:date="2018-11-25T21:55:00Z">
                  <w:rPr>
                    <w:ins w:id="11158" w:author="phuong vu" w:date="2018-11-16T12:27:00Z"/>
                    <w:b/>
                  </w:rPr>
                </w:rPrChange>
              </w:rPr>
              <w:pPrChange w:id="11159" w:author="phuong vu" w:date="2018-11-23T13:48:00Z">
                <w:pPr/>
              </w:pPrChange>
            </w:pPr>
            <w:ins w:id="11160" w:author="phuong vu" w:date="2018-11-16T12:27:00Z">
              <w:r w:rsidRPr="00BA3432">
                <w:rPr>
                  <w:rPrChange w:id="11161" w:author="phuong vu" w:date="2018-11-25T21:55:00Z">
                    <w:rPr>
                      <w:b/>
                    </w:rPr>
                  </w:rPrChange>
                </w:rPr>
                <w:t>X</w:t>
              </w:r>
            </w:ins>
          </w:p>
        </w:tc>
        <w:tc>
          <w:tcPr>
            <w:tcW w:w="838" w:type="dxa"/>
            <w:noWrap/>
            <w:hideMark/>
            <w:tcPrChange w:id="11162" w:author="phuong vu" w:date="2018-11-16T12:47:00Z">
              <w:tcPr>
                <w:tcW w:w="759" w:type="dxa"/>
                <w:noWrap/>
                <w:hideMark/>
              </w:tcPr>
            </w:tcPrChange>
          </w:tcPr>
          <w:p w14:paraId="53A34D19" w14:textId="46B01BDD" w:rsidR="00CF0C7E" w:rsidRPr="00BA3432" w:rsidRDefault="00CF0C7E">
            <w:pPr>
              <w:spacing w:line="276" w:lineRule="auto"/>
              <w:jc w:val="center"/>
              <w:rPr>
                <w:ins w:id="11163" w:author="phuong vu" w:date="2018-11-16T12:27:00Z"/>
                <w:rPrChange w:id="11164" w:author="phuong vu" w:date="2018-11-25T21:55:00Z">
                  <w:rPr>
                    <w:ins w:id="11165" w:author="phuong vu" w:date="2018-11-16T12:27:00Z"/>
                    <w:b/>
                  </w:rPr>
                </w:rPrChange>
              </w:rPr>
              <w:pPrChange w:id="11166" w:author="phuong vu" w:date="2018-11-23T13:48:00Z">
                <w:pPr/>
              </w:pPrChange>
            </w:pPr>
          </w:p>
        </w:tc>
        <w:tc>
          <w:tcPr>
            <w:tcW w:w="823" w:type="dxa"/>
            <w:noWrap/>
            <w:hideMark/>
            <w:tcPrChange w:id="11167" w:author="phuong vu" w:date="2018-11-16T12:47:00Z">
              <w:tcPr>
                <w:tcW w:w="759" w:type="dxa"/>
                <w:noWrap/>
                <w:hideMark/>
              </w:tcPr>
            </w:tcPrChange>
          </w:tcPr>
          <w:p w14:paraId="3AD1936C" w14:textId="77777777" w:rsidR="00CF0C7E" w:rsidRPr="00BA3432" w:rsidRDefault="00CF0C7E">
            <w:pPr>
              <w:spacing w:line="276" w:lineRule="auto"/>
              <w:jc w:val="center"/>
              <w:rPr>
                <w:ins w:id="11168" w:author="phuong vu" w:date="2018-11-16T12:27:00Z"/>
                <w:rPrChange w:id="11169" w:author="phuong vu" w:date="2018-11-25T21:55:00Z">
                  <w:rPr>
                    <w:ins w:id="11170" w:author="phuong vu" w:date="2018-11-16T12:27:00Z"/>
                    <w:b/>
                  </w:rPr>
                </w:rPrChange>
              </w:rPr>
              <w:pPrChange w:id="11171" w:author="phuong vu" w:date="2018-11-23T13:48:00Z">
                <w:pPr/>
              </w:pPrChange>
            </w:pPr>
            <w:ins w:id="11172" w:author="phuong vu" w:date="2018-11-16T12:27:00Z">
              <w:r w:rsidRPr="00BA3432">
                <w:rPr>
                  <w:rPrChange w:id="11173" w:author="phuong vu" w:date="2018-11-25T21:55:00Z">
                    <w:rPr>
                      <w:b/>
                    </w:rPr>
                  </w:rPrChange>
                </w:rPr>
                <w:t>X</w:t>
              </w:r>
            </w:ins>
          </w:p>
        </w:tc>
        <w:tc>
          <w:tcPr>
            <w:tcW w:w="2648" w:type="dxa"/>
            <w:noWrap/>
            <w:hideMark/>
            <w:tcPrChange w:id="11174" w:author="phuong vu" w:date="2018-11-16T12:47:00Z">
              <w:tcPr>
                <w:tcW w:w="2923" w:type="dxa"/>
                <w:noWrap/>
                <w:hideMark/>
              </w:tcPr>
            </w:tcPrChange>
          </w:tcPr>
          <w:p w14:paraId="151159D3" w14:textId="77777777" w:rsidR="00CF0C7E" w:rsidRPr="00BA3432" w:rsidRDefault="00CF0C7E">
            <w:pPr>
              <w:spacing w:line="276" w:lineRule="auto"/>
              <w:rPr>
                <w:ins w:id="11175" w:author="phuong vu" w:date="2018-11-16T12:27:00Z"/>
                <w:rPrChange w:id="11176" w:author="phuong vu" w:date="2018-11-25T21:55:00Z">
                  <w:rPr>
                    <w:ins w:id="11177" w:author="phuong vu" w:date="2018-11-16T12:27:00Z"/>
                    <w:b/>
                  </w:rPr>
                </w:rPrChange>
              </w:rPr>
              <w:pPrChange w:id="11178" w:author="phuong vu" w:date="2018-11-23T13:48:00Z">
                <w:pPr/>
              </w:pPrChange>
            </w:pPr>
            <w:ins w:id="11179" w:author="phuong vu" w:date="2018-11-16T12:27:00Z">
              <w:r w:rsidRPr="00BA3432">
                <w:rPr>
                  <w:rPrChange w:id="11180" w:author="phuong vu" w:date="2018-11-25T21:55:00Z">
                    <w:rPr>
                      <w:b/>
                    </w:rPr>
                  </w:rPrChange>
                </w:rPr>
                <w:t>ID biên nhận. Liên kết với bảng RECEIPT</w:t>
              </w:r>
            </w:ins>
          </w:p>
        </w:tc>
      </w:tr>
      <w:tr w:rsidR="00CF0C7E" w:rsidRPr="00BA3432" w14:paraId="558A6D08" w14:textId="77777777" w:rsidTr="00A94F02">
        <w:trPr>
          <w:trHeight w:val="300"/>
          <w:ins w:id="11181" w:author="phuong vu" w:date="2018-11-16T12:27:00Z"/>
          <w:trPrChange w:id="11182" w:author="phuong vu" w:date="2018-11-16T12:47:00Z">
            <w:trPr>
              <w:trHeight w:val="300"/>
            </w:trPr>
          </w:trPrChange>
        </w:trPr>
        <w:tc>
          <w:tcPr>
            <w:tcW w:w="708" w:type="dxa"/>
            <w:noWrap/>
            <w:hideMark/>
            <w:tcPrChange w:id="11183" w:author="phuong vu" w:date="2018-11-16T12:47:00Z">
              <w:tcPr>
                <w:tcW w:w="512" w:type="dxa"/>
                <w:noWrap/>
                <w:hideMark/>
              </w:tcPr>
            </w:tcPrChange>
          </w:tcPr>
          <w:p w14:paraId="4DBFB944" w14:textId="77777777" w:rsidR="00CF0C7E" w:rsidRPr="00BA3432" w:rsidRDefault="00CF0C7E">
            <w:pPr>
              <w:spacing w:line="276" w:lineRule="auto"/>
              <w:rPr>
                <w:ins w:id="11184" w:author="phuong vu" w:date="2018-11-16T12:27:00Z"/>
                <w:rPrChange w:id="11185" w:author="phuong vu" w:date="2018-11-25T21:55:00Z">
                  <w:rPr>
                    <w:ins w:id="11186" w:author="phuong vu" w:date="2018-11-16T12:27:00Z"/>
                    <w:b/>
                  </w:rPr>
                </w:rPrChange>
              </w:rPr>
              <w:pPrChange w:id="11187" w:author="phuong vu" w:date="2018-11-23T13:48:00Z">
                <w:pPr/>
              </w:pPrChange>
            </w:pPr>
            <w:ins w:id="11188" w:author="phuong vu" w:date="2018-11-16T12:27:00Z">
              <w:r w:rsidRPr="00BA3432">
                <w:rPr>
                  <w:rPrChange w:id="11189" w:author="phuong vu" w:date="2018-11-25T21:55:00Z">
                    <w:rPr>
                      <w:b/>
                    </w:rPr>
                  </w:rPrChange>
                </w:rPr>
                <w:t>3</w:t>
              </w:r>
            </w:ins>
          </w:p>
        </w:tc>
        <w:tc>
          <w:tcPr>
            <w:tcW w:w="1646" w:type="dxa"/>
            <w:noWrap/>
            <w:hideMark/>
            <w:tcPrChange w:id="11190" w:author="phuong vu" w:date="2018-11-16T12:47:00Z">
              <w:tcPr>
                <w:tcW w:w="971" w:type="dxa"/>
                <w:noWrap/>
                <w:hideMark/>
              </w:tcPr>
            </w:tcPrChange>
          </w:tcPr>
          <w:p w14:paraId="4F3337C0" w14:textId="77777777" w:rsidR="00CF0C7E" w:rsidRPr="00BA3432" w:rsidRDefault="00CF0C7E">
            <w:pPr>
              <w:spacing w:line="276" w:lineRule="auto"/>
              <w:rPr>
                <w:ins w:id="11191" w:author="phuong vu" w:date="2018-11-16T12:27:00Z"/>
                <w:rPrChange w:id="11192" w:author="phuong vu" w:date="2018-11-25T21:55:00Z">
                  <w:rPr>
                    <w:ins w:id="11193" w:author="phuong vu" w:date="2018-11-16T12:27:00Z"/>
                    <w:b/>
                  </w:rPr>
                </w:rPrChange>
              </w:rPr>
              <w:pPrChange w:id="11194" w:author="phuong vu" w:date="2018-11-23T13:48:00Z">
                <w:pPr/>
              </w:pPrChange>
            </w:pPr>
            <w:ins w:id="11195" w:author="phuong vu" w:date="2018-11-16T12:27:00Z">
              <w:r w:rsidRPr="00BA3432">
                <w:rPr>
                  <w:rPrChange w:id="11196" w:author="phuong vu" w:date="2018-11-25T21:55:00Z">
                    <w:rPr>
                      <w:b/>
                    </w:rPr>
                  </w:rPrChange>
                </w:rPr>
                <w:t>create_by</w:t>
              </w:r>
            </w:ins>
          </w:p>
        </w:tc>
        <w:tc>
          <w:tcPr>
            <w:tcW w:w="1414" w:type="dxa"/>
            <w:noWrap/>
            <w:hideMark/>
            <w:tcPrChange w:id="11197" w:author="phuong vu" w:date="2018-11-16T12:47:00Z">
              <w:tcPr>
                <w:tcW w:w="1752" w:type="dxa"/>
                <w:noWrap/>
                <w:hideMark/>
              </w:tcPr>
            </w:tcPrChange>
          </w:tcPr>
          <w:p w14:paraId="7AEE969D" w14:textId="77777777" w:rsidR="00CF0C7E" w:rsidRPr="00BA3432" w:rsidRDefault="00CF0C7E">
            <w:pPr>
              <w:spacing w:line="276" w:lineRule="auto"/>
              <w:rPr>
                <w:ins w:id="11198" w:author="phuong vu" w:date="2018-11-16T12:27:00Z"/>
                <w:rPrChange w:id="11199" w:author="phuong vu" w:date="2018-11-25T21:55:00Z">
                  <w:rPr>
                    <w:ins w:id="11200" w:author="phuong vu" w:date="2018-11-16T12:27:00Z"/>
                    <w:b/>
                  </w:rPr>
                </w:rPrChange>
              </w:rPr>
              <w:pPrChange w:id="11201" w:author="phuong vu" w:date="2018-11-23T13:48:00Z">
                <w:pPr/>
              </w:pPrChange>
            </w:pPr>
            <w:ins w:id="11202" w:author="phuong vu" w:date="2018-11-16T12:27:00Z">
              <w:r w:rsidRPr="00BA3432">
                <w:rPr>
                  <w:rPrChange w:id="11203" w:author="phuong vu" w:date="2018-11-25T21:55:00Z">
                    <w:rPr>
                      <w:b/>
                    </w:rPr>
                  </w:rPrChange>
                </w:rPr>
                <w:t>numeric</w:t>
              </w:r>
            </w:ins>
          </w:p>
        </w:tc>
        <w:tc>
          <w:tcPr>
            <w:tcW w:w="1188" w:type="dxa"/>
            <w:noWrap/>
            <w:hideMark/>
            <w:tcPrChange w:id="11204" w:author="phuong vu" w:date="2018-11-16T12:47:00Z">
              <w:tcPr>
                <w:tcW w:w="1101" w:type="dxa"/>
                <w:noWrap/>
                <w:hideMark/>
              </w:tcPr>
            </w:tcPrChange>
          </w:tcPr>
          <w:p w14:paraId="2E150B62" w14:textId="77777777" w:rsidR="00CF0C7E" w:rsidRPr="00BA3432" w:rsidRDefault="00CF0C7E">
            <w:pPr>
              <w:spacing w:line="276" w:lineRule="auto"/>
              <w:rPr>
                <w:ins w:id="11205" w:author="phuong vu" w:date="2018-11-16T12:27:00Z"/>
                <w:rPrChange w:id="11206" w:author="phuong vu" w:date="2018-11-25T21:55:00Z">
                  <w:rPr>
                    <w:ins w:id="11207" w:author="phuong vu" w:date="2018-11-16T12:27:00Z"/>
                    <w:b/>
                  </w:rPr>
                </w:rPrChange>
              </w:rPr>
              <w:pPrChange w:id="11208" w:author="phuong vu" w:date="2018-11-23T13:48:00Z">
                <w:pPr/>
              </w:pPrChange>
            </w:pPr>
            <w:ins w:id="11209" w:author="phuong vu" w:date="2018-11-16T12:27:00Z">
              <w:r w:rsidRPr="00BA3432">
                <w:rPr>
                  <w:rPrChange w:id="11210" w:author="phuong vu" w:date="2018-11-25T21:55:00Z">
                    <w:rPr>
                      <w:b/>
                    </w:rPr>
                  </w:rPrChange>
                </w:rPr>
                <w:t>X</w:t>
              </w:r>
            </w:ins>
          </w:p>
        </w:tc>
        <w:tc>
          <w:tcPr>
            <w:tcW w:w="838" w:type="dxa"/>
            <w:noWrap/>
            <w:hideMark/>
            <w:tcPrChange w:id="11211" w:author="phuong vu" w:date="2018-11-16T12:47:00Z">
              <w:tcPr>
                <w:tcW w:w="759" w:type="dxa"/>
                <w:noWrap/>
                <w:hideMark/>
              </w:tcPr>
            </w:tcPrChange>
          </w:tcPr>
          <w:p w14:paraId="78627C4D" w14:textId="6D29C5D9" w:rsidR="00CF0C7E" w:rsidRPr="00BA3432" w:rsidRDefault="00CF0C7E">
            <w:pPr>
              <w:spacing w:line="276" w:lineRule="auto"/>
              <w:rPr>
                <w:ins w:id="11212" w:author="phuong vu" w:date="2018-11-16T12:27:00Z"/>
                <w:rPrChange w:id="11213" w:author="phuong vu" w:date="2018-11-25T21:55:00Z">
                  <w:rPr>
                    <w:ins w:id="11214" w:author="phuong vu" w:date="2018-11-16T12:27:00Z"/>
                    <w:b/>
                  </w:rPr>
                </w:rPrChange>
              </w:rPr>
              <w:pPrChange w:id="11215" w:author="phuong vu" w:date="2018-11-23T13:48:00Z">
                <w:pPr/>
              </w:pPrChange>
            </w:pPr>
          </w:p>
        </w:tc>
        <w:tc>
          <w:tcPr>
            <w:tcW w:w="823" w:type="dxa"/>
            <w:noWrap/>
            <w:hideMark/>
            <w:tcPrChange w:id="11216" w:author="phuong vu" w:date="2018-11-16T12:47:00Z">
              <w:tcPr>
                <w:tcW w:w="759" w:type="dxa"/>
                <w:noWrap/>
                <w:hideMark/>
              </w:tcPr>
            </w:tcPrChange>
          </w:tcPr>
          <w:p w14:paraId="75477DAC" w14:textId="77777777" w:rsidR="00CF0C7E" w:rsidRPr="00BA3432" w:rsidRDefault="00CF0C7E">
            <w:pPr>
              <w:spacing w:line="276" w:lineRule="auto"/>
              <w:rPr>
                <w:ins w:id="11217" w:author="phuong vu" w:date="2018-11-16T12:27:00Z"/>
                <w:rPrChange w:id="11218" w:author="phuong vu" w:date="2018-11-25T21:55:00Z">
                  <w:rPr>
                    <w:ins w:id="11219" w:author="phuong vu" w:date="2018-11-16T12:27:00Z"/>
                    <w:b/>
                  </w:rPr>
                </w:rPrChange>
              </w:rPr>
              <w:pPrChange w:id="11220" w:author="phuong vu" w:date="2018-11-23T13:48:00Z">
                <w:pPr/>
              </w:pPrChange>
            </w:pPr>
            <w:ins w:id="11221" w:author="phuong vu" w:date="2018-11-16T12:27:00Z">
              <w:r w:rsidRPr="00BA3432">
                <w:rPr>
                  <w:rPrChange w:id="11222" w:author="phuong vu" w:date="2018-11-25T21:55:00Z">
                    <w:rPr>
                      <w:b/>
                    </w:rPr>
                  </w:rPrChange>
                </w:rPr>
                <w:t>X</w:t>
              </w:r>
            </w:ins>
          </w:p>
        </w:tc>
        <w:tc>
          <w:tcPr>
            <w:tcW w:w="2648" w:type="dxa"/>
            <w:noWrap/>
            <w:hideMark/>
            <w:tcPrChange w:id="11223" w:author="phuong vu" w:date="2018-11-16T12:47:00Z">
              <w:tcPr>
                <w:tcW w:w="2923" w:type="dxa"/>
                <w:noWrap/>
                <w:hideMark/>
              </w:tcPr>
            </w:tcPrChange>
          </w:tcPr>
          <w:p w14:paraId="52AD184F" w14:textId="4218DE7A" w:rsidR="00CF0C7E" w:rsidRPr="00BA3432" w:rsidRDefault="00CF0C7E">
            <w:pPr>
              <w:spacing w:line="276" w:lineRule="auto"/>
              <w:rPr>
                <w:ins w:id="11224" w:author="phuong vu" w:date="2018-11-16T12:27:00Z"/>
                <w:rPrChange w:id="11225" w:author="phuong vu" w:date="2018-11-25T21:55:00Z">
                  <w:rPr>
                    <w:ins w:id="11226" w:author="phuong vu" w:date="2018-11-16T12:27:00Z"/>
                    <w:b/>
                  </w:rPr>
                </w:rPrChange>
              </w:rPr>
              <w:pPrChange w:id="11227" w:author="phuong vu" w:date="2018-11-23T13:48:00Z">
                <w:pPr/>
              </w:pPrChange>
            </w:pPr>
            <w:ins w:id="11228" w:author="phuong vu" w:date="2018-11-16T12:27:00Z">
              <w:r w:rsidRPr="00BA3432">
                <w:rPr>
                  <w:rPrChange w:id="11229" w:author="phuong vu" w:date="2018-11-25T21:55:00Z">
                    <w:rPr>
                      <w:b/>
                    </w:rPr>
                  </w:rPrChange>
                </w:rPr>
                <w:t xml:space="preserve">Người tạo hóa đơn. </w:t>
              </w:r>
            </w:ins>
          </w:p>
        </w:tc>
      </w:tr>
      <w:tr w:rsidR="00CF0C7E" w:rsidRPr="00BA3432" w14:paraId="2297A2DE" w14:textId="77777777" w:rsidTr="00A94F02">
        <w:trPr>
          <w:trHeight w:val="300"/>
          <w:ins w:id="11230" w:author="phuong vu" w:date="2018-11-16T12:27:00Z"/>
          <w:trPrChange w:id="11231" w:author="phuong vu" w:date="2018-11-16T12:47:00Z">
            <w:trPr>
              <w:trHeight w:val="300"/>
            </w:trPr>
          </w:trPrChange>
        </w:trPr>
        <w:tc>
          <w:tcPr>
            <w:tcW w:w="708" w:type="dxa"/>
            <w:noWrap/>
            <w:hideMark/>
            <w:tcPrChange w:id="11232" w:author="phuong vu" w:date="2018-11-16T12:47:00Z">
              <w:tcPr>
                <w:tcW w:w="512" w:type="dxa"/>
                <w:noWrap/>
                <w:hideMark/>
              </w:tcPr>
            </w:tcPrChange>
          </w:tcPr>
          <w:p w14:paraId="3A85C00C" w14:textId="77777777" w:rsidR="00CF0C7E" w:rsidRPr="00BA3432" w:rsidRDefault="00CF0C7E">
            <w:pPr>
              <w:spacing w:line="276" w:lineRule="auto"/>
              <w:rPr>
                <w:ins w:id="11233" w:author="phuong vu" w:date="2018-11-16T12:27:00Z"/>
                <w:rPrChange w:id="11234" w:author="phuong vu" w:date="2018-11-25T21:55:00Z">
                  <w:rPr>
                    <w:ins w:id="11235" w:author="phuong vu" w:date="2018-11-16T12:27:00Z"/>
                    <w:b/>
                  </w:rPr>
                </w:rPrChange>
              </w:rPr>
              <w:pPrChange w:id="11236" w:author="phuong vu" w:date="2018-11-23T13:48:00Z">
                <w:pPr/>
              </w:pPrChange>
            </w:pPr>
            <w:ins w:id="11237" w:author="phuong vu" w:date="2018-11-16T12:27:00Z">
              <w:r w:rsidRPr="00BA3432">
                <w:rPr>
                  <w:rPrChange w:id="11238" w:author="phuong vu" w:date="2018-11-25T21:55:00Z">
                    <w:rPr>
                      <w:b/>
                    </w:rPr>
                  </w:rPrChange>
                </w:rPr>
                <w:t>4</w:t>
              </w:r>
            </w:ins>
          </w:p>
        </w:tc>
        <w:tc>
          <w:tcPr>
            <w:tcW w:w="1646" w:type="dxa"/>
            <w:noWrap/>
            <w:hideMark/>
            <w:tcPrChange w:id="11239" w:author="phuong vu" w:date="2018-11-16T12:47:00Z">
              <w:tcPr>
                <w:tcW w:w="971" w:type="dxa"/>
                <w:noWrap/>
                <w:hideMark/>
              </w:tcPr>
            </w:tcPrChange>
          </w:tcPr>
          <w:p w14:paraId="382554AA" w14:textId="77777777" w:rsidR="00CF0C7E" w:rsidRPr="00BA3432" w:rsidRDefault="00CF0C7E">
            <w:pPr>
              <w:spacing w:line="276" w:lineRule="auto"/>
              <w:rPr>
                <w:ins w:id="11240" w:author="phuong vu" w:date="2018-11-16T12:27:00Z"/>
                <w:rPrChange w:id="11241" w:author="phuong vu" w:date="2018-11-25T21:55:00Z">
                  <w:rPr>
                    <w:ins w:id="11242" w:author="phuong vu" w:date="2018-11-16T12:27:00Z"/>
                    <w:b/>
                  </w:rPr>
                </w:rPrChange>
              </w:rPr>
              <w:pPrChange w:id="11243" w:author="phuong vu" w:date="2018-11-23T13:48:00Z">
                <w:pPr/>
              </w:pPrChange>
            </w:pPr>
            <w:ins w:id="11244" w:author="phuong vu" w:date="2018-11-16T12:27:00Z">
              <w:r w:rsidRPr="00BA3432">
                <w:rPr>
                  <w:rPrChange w:id="11245" w:author="phuong vu" w:date="2018-11-25T21:55:00Z">
                    <w:rPr>
                      <w:b/>
                    </w:rPr>
                  </w:rPrChange>
                </w:rPr>
                <w:t>update_by</w:t>
              </w:r>
            </w:ins>
          </w:p>
        </w:tc>
        <w:tc>
          <w:tcPr>
            <w:tcW w:w="1414" w:type="dxa"/>
            <w:noWrap/>
            <w:hideMark/>
            <w:tcPrChange w:id="11246" w:author="phuong vu" w:date="2018-11-16T12:47:00Z">
              <w:tcPr>
                <w:tcW w:w="1752" w:type="dxa"/>
                <w:noWrap/>
                <w:hideMark/>
              </w:tcPr>
            </w:tcPrChange>
          </w:tcPr>
          <w:p w14:paraId="0B2DE277" w14:textId="77777777" w:rsidR="00CF0C7E" w:rsidRPr="00BA3432" w:rsidRDefault="00CF0C7E">
            <w:pPr>
              <w:spacing w:line="276" w:lineRule="auto"/>
              <w:rPr>
                <w:ins w:id="11247" w:author="phuong vu" w:date="2018-11-16T12:27:00Z"/>
                <w:rPrChange w:id="11248" w:author="phuong vu" w:date="2018-11-25T21:55:00Z">
                  <w:rPr>
                    <w:ins w:id="11249" w:author="phuong vu" w:date="2018-11-16T12:27:00Z"/>
                    <w:b/>
                  </w:rPr>
                </w:rPrChange>
              </w:rPr>
              <w:pPrChange w:id="11250" w:author="phuong vu" w:date="2018-11-23T13:48:00Z">
                <w:pPr/>
              </w:pPrChange>
            </w:pPr>
            <w:ins w:id="11251" w:author="phuong vu" w:date="2018-11-16T12:27:00Z">
              <w:r w:rsidRPr="00BA3432">
                <w:rPr>
                  <w:rPrChange w:id="11252" w:author="phuong vu" w:date="2018-11-25T21:55:00Z">
                    <w:rPr>
                      <w:b/>
                    </w:rPr>
                  </w:rPrChange>
                </w:rPr>
                <w:t>numeric</w:t>
              </w:r>
            </w:ins>
          </w:p>
        </w:tc>
        <w:tc>
          <w:tcPr>
            <w:tcW w:w="1188" w:type="dxa"/>
            <w:noWrap/>
            <w:hideMark/>
            <w:tcPrChange w:id="11253" w:author="phuong vu" w:date="2018-11-16T12:47:00Z">
              <w:tcPr>
                <w:tcW w:w="1101" w:type="dxa"/>
                <w:noWrap/>
                <w:hideMark/>
              </w:tcPr>
            </w:tcPrChange>
          </w:tcPr>
          <w:p w14:paraId="7A55A780" w14:textId="77777777" w:rsidR="00CF0C7E" w:rsidRPr="00BA3432" w:rsidRDefault="00CF0C7E">
            <w:pPr>
              <w:spacing w:line="276" w:lineRule="auto"/>
              <w:rPr>
                <w:ins w:id="11254" w:author="phuong vu" w:date="2018-11-16T12:27:00Z"/>
                <w:rPrChange w:id="11255" w:author="phuong vu" w:date="2018-11-25T21:55:00Z">
                  <w:rPr>
                    <w:ins w:id="11256" w:author="phuong vu" w:date="2018-11-16T12:27:00Z"/>
                    <w:b/>
                  </w:rPr>
                </w:rPrChange>
              </w:rPr>
              <w:pPrChange w:id="11257" w:author="phuong vu" w:date="2018-11-23T13:48:00Z">
                <w:pPr/>
              </w:pPrChange>
            </w:pPr>
            <w:ins w:id="11258" w:author="phuong vu" w:date="2018-11-16T12:27:00Z">
              <w:r w:rsidRPr="00BA3432">
                <w:rPr>
                  <w:rPrChange w:id="11259" w:author="phuong vu" w:date="2018-11-25T21:55:00Z">
                    <w:rPr>
                      <w:b/>
                    </w:rPr>
                  </w:rPrChange>
                </w:rPr>
                <w:t>X</w:t>
              </w:r>
            </w:ins>
          </w:p>
        </w:tc>
        <w:tc>
          <w:tcPr>
            <w:tcW w:w="838" w:type="dxa"/>
            <w:noWrap/>
            <w:hideMark/>
            <w:tcPrChange w:id="11260" w:author="phuong vu" w:date="2018-11-16T12:47:00Z">
              <w:tcPr>
                <w:tcW w:w="759" w:type="dxa"/>
                <w:noWrap/>
                <w:hideMark/>
              </w:tcPr>
            </w:tcPrChange>
          </w:tcPr>
          <w:p w14:paraId="4307C326" w14:textId="76980A7E" w:rsidR="00CF0C7E" w:rsidRPr="00BA3432" w:rsidRDefault="00CF0C7E">
            <w:pPr>
              <w:spacing w:line="276" w:lineRule="auto"/>
              <w:rPr>
                <w:ins w:id="11261" w:author="phuong vu" w:date="2018-11-16T12:27:00Z"/>
                <w:rPrChange w:id="11262" w:author="phuong vu" w:date="2018-11-25T21:55:00Z">
                  <w:rPr>
                    <w:ins w:id="11263" w:author="phuong vu" w:date="2018-11-16T12:27:00Z"/>
                    <w:b/>
                  </w:rPr>
                </w:rPrChange>
              </w:rPr>
              <w:pPrChange w:id="11264" w:author="phuong vu" w:date="2018-11-23T13:48:00Z">
                <w:pPr/>
              </w:pPrChange>
            </w:pPr>
          </w:p>
        </w:tc>
        <w:tc>
          <w:tcPr>
            <w:tcW w:w="823" w:type="dxa"/>
            <w:noWrap/>
            <w:hideMark/>
            <w:tcPrChange w:id="11265" w:author="phuong vu" w:date="2018-11-16T12:47:00Z">
              <w:tcPr>
                <w:tcW w:w="759" w:type="dxa"/>
                <w:noWrap/>
                <w:hideMark/>
              </w:tcPr>
            </w:tcPrChange>
          </w:tcPr>
          <w:p w14:paraId="1BD66724" w14:textId="77777777" w:rsidR="00CF0C7E" w:rsidRPr="00BA3432" w:rsidRDefault="00CF0C7E">
            <w:pPr>
              <w:spacing w:line="276" w:lineRule="auto"/>
              <w:rPr>
                <w:ins w:id="11266" w:author="phuong vu" w:date="2018-11-16T12:27:00Z"/>
                <w:rPrChange w:id="11267" w:author="phuong vu" w:date="2018-11-25T21:55:00Z">
                  <w:rPr>
                    <w:ins w:id="11268" w:author="phuong vu" w:date="2018-11-16T12:27:00Z"/>
                    <w:b/>
                  </w:rPr>
                </w:rPrChange>
              </w:rPr>
              <w:pPrChange w:id="11269" w:author="phuong vu" w:date="2018-11-23T13:48:00Z">
                <w:pPr/>
              </w:pPrChange>
            </w:pPr>
            <w:ins w:id="11270" w:author="phuong vu" w:date="2018-11-16T12:27:00Z">
              <w:r w:rsidRPr="00BA3432">
                <w:rPr>
                  <w:rPrChange w:id="11271" w:author="phuong vu" w:date="2018-11-25T21:55:00Z">
                    <w:rPr>
                      <w:b/>
                    </w:rPr>
                  </w:rPrChange>
                </w:rPr>
                <w:t>X</w:t>
              </w:r>
            </w:ins>
          </w:p>
        </w:tc>
        <w:tc>
          <w:tcPr>
            <w:tcW w:w="2648" w:type="dxa"/>
            <w:noWrap/>
            <w:hideMark/>
            <w:tcPrChange w:id="11272" w:author="phuong vu" w:date="2018-11-16T12:47:00Z">
              <w:tcPr>
                <w:tcW w:w="2923" w:type="dxa"/>
                <w:noWrap/>
                <w:hideMark/>
              </w:tcPr>
            </w:tcPrChange>
          </w:tcPr>
          <w:p w14:paraId="0B3F9DDB" w14:textId="2BE1FB6D" w:rsidR="00CF0C7E" w:rsidRPr="00BA3432" w:rsidRDefault="00CF0C7E">
            <w:pPr>
              <w:spacing w:line="276" w:lineRule="auto"/>
              <w:rPr>
                <w:ins w:id="11273" w:author="phuong vu" w:date="2018-11-16T12:27:00Z"/>
                <w:rPrChange w:id="11274" w:author="phuong vu" w:date="2018-11-25T21:55:00Z">
                  <w:rPr>
                    <w:ins w:id="11275" w:author="phuong vu" w:date="2018-11-16T12:27:00Z"/>
                    <w:b/>
                  </w:rPr>
                </w:rPrChange>
              </w:rPr>
              <w:pPrChange w:id="11276" w:author="phuong vu" w:date="2018-11-23T13:48:00Z">
                <w:pPr/>
              </w:pPrChange>
            </w:pPr>
            <w:ins w:id="11277" w:author="phuong vu" w:date="2018-11-16T12:27:00Z">
              <w:r w:rsidRPr="00BA3432">
                <w:rPr>
                  <w:rPrChange w:id="11278" w:author="phuong vu" w:date="2018-11-25T21:55:00Z">
                    <w:rPr>
                      <w:b/>
                    </w:rPr>
                  </w:rPrChange>
                </w:rPr>
                <w:t>Người cập nhật hóa đơn.</w:t>
              </w:r>
            </w:ins>
          </w:p>
        </w:tc>
      </w:tr>
      <w:tr w:rsidR="00CF0C7E" w:rsidRPr="00BA3432" w14:paraId="7F818C14" w14:textId="77777777" w:rsidTr="00A94F02">
        <w:trPr>
          <w:trHeight w:val="300"/>
          <w:ins w:id="11279" w:author="phuong vu" w:date="2018-11-16T12:27:00Z"/>
          <w:trPrChange w:id="11280" w:author="phuong vu" w:date="2018-11-16T12:47:00Z">
            <w:trPr>
              <w:trHeight w:val="300"/>
            </w:trPr>
          </w:trPrChange>
        </w:trPr>
        <w:tc>
          <w:tcPr>
            <w:tcW w:w="708" w:type="dxa"/>
            <w:noWrap/>
            <w:hideMark/>
            <w:tcPrChange w:id="11281" w:author="phuong vu" w:date="2018-11-16T12:47:00Z">
              <w:tcPr>
                <w:tcW w:w="512" w:type="dxa"/>
                <w:noWrap/>
                <w:hideMark/>
              </w:tcPr>
            </w:tcPrChange>
          </w:tcPr>
          <w:p w14:paraId="2E4FDCFD" w14:textId="77777777" w:rsidR="00CF0C7E" w:rsidRPr="00BA3432" w:rsidRDefault="00CF0C7E">
            <w:pPr>
              <w:spacing w:line="276" w:lineRule="auto"/>
              <w:rPr>
                <w:ins w:id="11282" w:author="phuong vu" w:date="2018-11-16T12:27:00Z"/>
                <w:rPrChange w:id="11283" w:author="phuong vu" w:date="2018-11-25T21:55:00Z">
                  <w:rPr>
                    <w:ins w:id="11284" w:author="phuong vu" w:date="2018-11-16T12:27:00Z"/>
                    <w:b/>
                  </w:rPr>
                </w:rPrChange>
              </w:rPr>
              <w:pPrChange w:id="11285" w:author="phuong vu" w:date="2018-11-23T13:48:00Z">
                <w:pPr/>
              </w:pPrChange>
            </w:pPr>
            <w:ins w:id="11286" w:author="phuong vu" w:date="2018-11-16T12:27:00Z">
              <w:r w:rsidRPr="00BA3432">
                <w:rPr>
                  <w:rPrChange w:id="11287" w:author="phuong vu" w:date="2018-11-25T21:55:00Z">
                    <w:rPr>
                      <w:b/>
                    </w:rPr>
                  </w:rPrChange>
                </w:rPr>
                <w:t>5</w:t>
              </w:r>
            </w:ins>
          </w:p>
        </w:tc>
        <w:tc>
          <w:tcPr>
            <w:tcW w:w="1646" w:type="dxa"/>
            <w:noWrap/>
            <w:hideMark/>
            <w:tcPrChange w:id="11288" w:author="phuong vu" w:date="2018-11-16T12:47:00Z">
              <w:tcPr>
                <w:tcW w:w="971" w:type="dxa"/>
                <w:noWrap/>
                <w:hideMark/>
              </w:tcPr>
            </w:tcPrChange>
          </w:tcPr>
          <w:p w14:paraId="48DDB48B" w14:textId="77777777" w:rsidR="00CF0C7E" w:rsidRPr="00BA3432" w:rsidRDefault="00CF0C7E">
            <w:pPr>
              <w:spacing w:line="276" w:lineRule="auto"/>
              <w:rPr>
                <w:ins w:id="11289" w:author="phuong vu" w:date="2018-11-16T12:27:00Z"/>
                <w:rPrChange w:id="11290" w:author="phuong vu" w:date="2018-11-25T21:55:00Z">
                  <w:rPr>
                    <w:ins w:id="11291" w:author="phuong vu" w:date="2018-11-16T12:27:00Z"/>
                    <w:b/>
                  </w:rPr>
                </w:rPrChange>
              </w:rPr>
              <w:pPrChange w:id="11292" w:author="phuong vu" w:date="2018-11-23T13:48:00Z">
                <w:pPr/>
              </w:pPrChange>
            </w:pPr>
            <w:ins w:id="11293" w:author="phuong vu" w:date="2018-11-16T12:27:00Z">
              <w:r w:rsidRPr="00BA3432">
                <w:rPr>
                  <w:rPrChange w:id="11294" w:author="phuong vu" w:date="2018-11-25T21:55:00Z">
                    <w:rPr>
                      <w:b/>
                    </w:rPr>
                  </w:rPrChange>
                </w:rPr>
                <w:t>create_date</w:t>
              </w:r>
            </w:ins>
          </w:p>
        </w:tc>
        <w:tc>
          <w:tcPr>
            <w:tcW w:w="1414" w:type="dxa"/>
            <w:noWrap/>
            <w:hideMark/>
            <w:tcPrChange w:id="11295" w:author="phuong vu" w:date="2018-11-16T12:47:00Z">
              <w:tcPr>
                <w:tcW w:w="1752" w:type="dxa"/>
                <w:noWrap/>
                <w:hideMark/>
              </w:tcPr>
            </w:tcPrChange>
          </w:tcPr>
          <w:p w14:paraId="7C642224" w14:textId="777950FA" w:rsidR="00CF0C7E" w:rsidRPr="00BA3432" w:rsidRDefault="00CF0C7E">
            <w:pPr>
              <w:spacing w:line="276" w:lineRule="auto"/>
              <w:rPr>
                <w:ins w:id="11296" w:author="phuong vu" w:date="2018-11-16T12:27:00Z"/>
                <w:rPrChange w:id="11297" w:author="phuong vu" w:date="2018-11-25T21:55:00Z">
                  <w:rPr>
                    <w:ins w:id="11298" w:author="phuong vu" w:date="2018-11-16T12:27:00Z"/>
                    <w:b/>
                  </w:rPr>
                </w:rPrChange>
              </w:rPr>
              <w:pPrChange w:id="11299" w:author="phuong vu" w:date="2018-11-23T13:48:00Z">
                <w:pPr/>
              </w:pPrChange>
            </w:pPr>
            <w:ins w:id="11300" w:author="phuong vu" w:date="2018-11-16T12:27:00Z">
              <w:r w:rsidRPr="00BA3432">
                <w:rPr>
                  <w:rPrChange w:id="11301" w:author="phuong vu" w:date="2018-11-25T21:55:00Z">
                    <w:rPr>
                      <w:b/>
                    </w:rPr>
                  </w:rPrChange>
                </w:rPr>
                <w:t xml:space="preserve">timestamp </w:t>
              </w:r>
            </w:ins>
          </w:p>
        </w:tc>
        <w:tc>
          <w:tcPr>
            <w:tcW w:w="1188" w:type="dxa"/>
            <w:noWrap/>
            <w:hideMark/>
            <w:tcPrChange w:id="11302" w:author="phuong vu" w:date="2018-11-16T12:47:00Z">
              <w:tcPr>
                <w:tcW w:w="1101" w:type="dxa"/>
                <w:noWrap/>
                <w:hideMark/>
              </w:tcPr>
            </w:tcPrChange>
          </w:tcPr>
          <w:p w14:paraId="287EC3A1" w14:textId="77777777" w:rsidR="00CF0C7E" w:rsidRPr="00BA3432" w:rsidRDefault="00CF0C7E">
            <w:pPr>
              <w:spacing w:line="276" w:lineRule="auto"/>
              <w:rPr>
                <w:ins w:id="11303" w:author="phuong vu" w:date="2018-11-16T12:27:00Z"/>
                <w:rPrChange w:id="11304" w:author="phuong vu" w:date="2018-11-25T21:55:00Z">
                  <w:rPr>
                    <w:ins w:id="11305" w:author="phuong vu" w:date="2018-11-16T12:27:00Z"/>
                    <w:b/>
                  </w:rPr>
                </w:rPrChange>
              </w:rPr>
              <w:pPrChange w:id="11306" w:author="phuong vu" w:date="2018-11-23T13:48:00Z">
                <w:pPr/>
              </w:pPrChange>
            </w:pPr>
            <w:ins w:id="11307" w:author="phuong vu" w:date="2018-11-16T12:27:00Z">
              <w:r w:rsidRPr="00BA3432">
                <w:rPr>
                  <w:rPrChange w:id="11308" w:author="phuong vu" w:date="2018-11-25T21:55:00Z">
                    <w:rPr>
                      <w:b/>
                    </w:rPr>
                  </w:rPrChange>
                </w:rPr>
                <w:t>X</w:t>
              </w:r>
            </w:ins>
          </w:p>
        </w:tc>
        <w:tc>
          <w:tcPr>
            <w:tcW w:w="838" w:type="dxa"/>
            <w:noWrap/>
            <w:hideMark/>
            <w:tcPrChange w:id="11309" w:author="phuong vu" w:date="2018-11-16T12:47:00Z">
              <w:tcPr>
                <w:tcW w:w="759" w:type="dxa"/>
                <w:noWrap/>
                <w:hideMark/>
              </w:tcPr>
            </w:tcPrChange>
          </w:tcPr>
          <w:p w14:paraId="2223B767" w14:textId="41D77CEF" w:rsidR="00CF0C7E" w:rsidRPr="00BA3432" w:rsidRDefault="00CF0C7E">
            <w:pPr>
              <w:spacing w:line="276" w:lineRule="auto"/>
              <w:rPr>
                <w:ins w:id="11310" w:author="phuong vu" w:date="2018-11-16T12:27:00Z"/>
                <w:rPrChange w:id="11311" w:author="phuong vu" w:date="2018-11-25T21:55:00Z">
                  <w:rPr>
                    <w:ins w:id="11312" w:author="phuong vu" w:date="2018-11-16T12:27:00Z"/>
                    <w:b/>
                  </w:rPr>
                </w:rPrChange>
              </w:rPr>
              <w:pPrChange w:id="11313" w:author="phuong vu" w:date="2018-11-23T13:48:00Z">
                <w:pPr/>
              </w:pPrChange>
            </w:pPr>
          </w:p>
        </w:tc>
        <w:tc>
          <w:tcPr>
            <w:tcW w:w="823" w:type="dxa"/>
            <w:noWrap/>
            <w:hideMark/>
            <w:tcPrChange w:id="11314" w:author="phuong vu" w:date="2018-11-16T12:47:00Z">
              <w:tcPr>
                <w:tcW w:w="759" w:type="dxa"/>
                <w:noWrap/>
                <w:hideMark/>
              </w:tcPr>
            </w:tcPrChange>
          </w:tcPr>
          <w:p w14:paraId="4F3FC1EF" w14:textId="02E0ABBA" w:rsidR="00CF0C7E" w:rsidRPr="00BA3432" w:rsidRDefault="00CF0C7E">
            <w:pPr>
              <w:spacing w:line="276" w:lineRule="auto"/>
              <w:rPr>
                <w:ins w:id="11315" w:author="phuong vu" w:date="2018-11-16T12:27:00Z"/>
                <w:rPrChange w:id="11316" w:author="phuong vu" w:date="2018-11-25T21:55:00Z">
                  <w:rPr>
                    <w:ins w:id="11317" w:author="phuong vu" w:date="2018-11-16T12:27:00Z"/>
                    <w:b/>
                  </w:rPr>
                </w:rPrChange>
              </w:rPr>
              <w:pPrChange w:id="11318" w:author="phuong vu" w:date="2018-11-23T13:48:00Z">
                <w:pPr/>
              </w:pPrChange>
            </w:pPr>
          </w:p>
        </w:tc>
        <w:tc>
          <w:tcPr>
            <w:tcW w:w="2648" w:type="dxa"/>
            <w:noWrap/>
            <w:hideMark/>
            <w:tcPrChange w:id="11319" w:author="phuong vu" w:date="2018-11-16T12:47:00Z">
              <w:tcPr>
                <w:tcW w:w="2923" w:type="dxa"/>
                <w:noWrap/>
                <w:hideMark/>
              </w:tcPr>
            </w:tcPrChange>
          </w:tcPr>
          <w:p w14:paraId="5BFFCDA8" w14:textId="77777777" w:rsidR="00CF0C7E" w:rsidRPr="00BA3432" w:rsidRDefault="00CF0C7E">
            <w:pPr>
              <w:spacing w:line="276" w:lineRule="auto"/>
              <w:rPr>
                <w:ins w:id="11320" w:author="phuong vu" w:date="2018-11-16T12:27:00Z"/>
                <w:rPrChange w:id="11321" w:author="phuong vu" w:date="2018-11-25T21:55:00Z">
                  <w:rPr>
                    <w:ins w:id="11322" w:author="phuong vu" w:date="2018-11-16T12:27:00Z"/>
                    <w:b/>
                  </w:rPr>
                </w:rPrChange>
              </w:rPr>
              <w:pPrChange w:id="11323" w:author="phuong vu" w:date="2018-11-23T13:48:00Z">
                <w:pPr/>
              </w:pPrChange>
            </w:pPr>
            <w:ins w:id="11324" w:author="phuong vu" w:date="2018-11-16T12:27:00Z">
              <w:r w:rsidRPr="00BA3432">
                <w:rPr>
                  <w:rPrChange w:id="11325" w:author="phuong vu" w:date="2018-11-25T21:55:00Z">
                    <w:rPr>
                      <w:b/>
                    </w:rPr>
                  </w:rPrChange>
                </w:rPr>
                <w:t>Ngày tạo hóa đơn</w:t>
              </w:r>
            </w:ins>
          </w:p>
        </w:tc>
      </w:tr>
      <w:tr w:rsidR="00CF0C7E" w:rsidRPr="00BA3432" w14:paraId="596EB913" w14:textId="77777777" w:rsidTr="00A94F02">
        <w:trPr>
          <w:trHeight w:val="300"/>
          <w:ins w:id="11326" w:author="phuong vu" w:date="2018-11-16T12:27:00Z"/>
          <w:trPrChange w:id="11327" w:author="phuong vu" w:date="2018-11-16T12:47:00Z">
            <w:trPr>
              <w:trHeight w:val="300"/>
            </w:trPr>
          </w:trPrChange>
        </w:trPr>
        <w:tc>
          <w:tcPr>
            <w:tcW w:w="708" w:type="dxa"/>
            <w:noWrap/>
            <w:hideMark/>
            <w:tcPrChange w:id="11328" w:author="phuong vu" w:date="2018-11-16T12:47:00Z">
              <w:tcPr>
                <w:tcW w:w="512" w:type="dxa"/>
                <w:noWrap/>
                <w:hideMark/>
              </w:tcPr>
            </w:tcPrChange>
          </w:tcPr>
          <w:p w14:paraId="27E7EA9B" w14:textId="77777777" w:rsidR="00CF0C7E" w:rsidRPr="00BA3432" w:rsidRDefault="00CF0C7E">
            <w:pPr>
              <w:spacing w:line="276" w:lineRule="auto"/>
              <w:rPr>
                <w:ins w:id="11329" w:author="phuong vu" w:date="2018-11-16T12:27:00Z"/>
                <w:rPrChange w:id="11330" w:author="phuong vu" w:date="2018-11-25T21:55:00Z">
                  <w:rPr>
                    <w:ins w:id="11331" w:author="phuong vu" w:date="2018-11-16T12:27:00Z"/>
                    <w:b/>
                  </w:rPr>
                </w:rPrChange>
              </w:rPr>
              <w:pPrChange w:id="11332" w:author="phuong vu" w:date="2018-11-23T13:48:00Z">
                <w:pPr/>
              </w:pPrChange>
            </w:pPr>
            <w:ins w:id="11333" w:author="phuong vu" w:date="2018-11-16T12:27:00Z">
              <w:r w:rsidRPr="00BA3432">
                <w:rPr>
                  <w:rPrChange w:id="11334" w:author="phuong vu" w:date="2018-11-25T21:55:00Z">
                    <w:rPr>
                      <w:b/>
                    </w:rPr>
                  </w:rPrChange>
                </w:rPr>
                <w:t>6</w:t>
              </w:r>
            </w:ins>
          </w:p>
        </w:tc>
        <w:tc>
          <w:tcPr>
            <w:tcW w:w="1646" w:type="dxa"/>
            <w:noWrap/>
            <w:hideMark/>
            <w:tcPrChange w:id="11335" w:author="phuong vu" w:date="2018-11-16T12:47:00Z">
              <w:tcPr>
                <w:tcW w:w="971" w:type="dxa"/>
                <w:noWrap/>
                <w:hideMark/>
              </w:tcPr>
            </w:tcPrChange>
          </w:tcPr>
          <w:p w14:paraId="07200238" w14:textId="77777777" w:rsidR="00CF0C7E" w:rsidRPr="00BA3432" w:rsidRDefault="00CF0C7E">
            <w:pPr>
              <w:spacing w:line="276" w:lineRule="auto"/>
              <w:rPr>
                <w:ins w:id="11336" w:author="phuong vu" w:date="2018-11-16T12:27:00Z"/>
                <w:rPrChange w:id="11337" w:author="phuong vu" w:date="2018-11-25T21:55:00Z">
                  <w:rPr>
                    <w:ins w:id="11338" w:author="phuong vu" w:date="2018-11-16T12:27:00Z"/>
                    <w:b/>
                  </w:rPr>
                </w:rPrChange>
              </w:rPr>
              <w:pPrChange w:id="11339" w:author="phuong vu" w:date="2018-11-23T13:48:00Z">
                <w:pPr/>
              </w:pPrChange>
            </w:pPr>
            <w:ins w:id="11340" w:author="phuong vu" w:date="2018-11-16T12:27:00Z">
              <w:r w:rsidRPr="00BA3432">
                <w:rPr>
                  <w:rPrChange w:id="11341" w:author="phuong vu" w:date="2018-11-25T21:55:00Z">
                    <w:rPr>
                      <w:b/>
                    </w:rPr>
                  </w:rPrChange>
                </w:rPr>
                <w:t>update_date</w:t>
              </w:r>
            </w:ins>
          </w:p>
        </w:tc>
        <w:tc>
          <w:tcPr>
            <w:tcW w:w="1414" w:type="dxa"/>
            <w:noWrap/>
            <w:hideMark/>
            <w:tcPrChange w:id="11342" w:author="phuong vu" w:date="2018-11-16T12:47:00Z">
              <w:tcPr>
                <w:tcW w:w="1752" w:type="dxa"/>
                <w:noWrap/>
                <w:hideMark/>
              </w:tcPr>
            </w:tcPrChange>
          </w:tcPr>
          <w:p w14:paraId="7201E3E0" w14:textId="04247D23" w:rsidR="00CF0C7E" w:rsidRPr="00BA3432" w:rsidRDefault="00CF0C7E">
            <w:pPr>
              <w:spacing w:line="276" w:lineRule="auto"/>
              <w:rPr>
                <w:ins w:id="11343" w:author="phuong vu" w:date="2018-11-16T12:27:00Z"/>
                <w:rPrChange w:id="11344" w:author="phuong vu" w:date="2018-11-25T21:55:00Z">
                  <w:rPr>
                    <w:ins w:id="11345" w:author="phuong vu" w:date="2018-11-16T12:27:00Z"/>
                    <w:b/>
                  </w:rPr>
                </w:rPrChange>
              </w:rPr>
              <w:pPrChange w:id="11346" w:author="phuong vu" w:date="2018-11-23T13:48:00Z">
                <w:pPr/>
              </w:pPrChange>
            </w:pPr>
            <w:ins w:id="11347" w:author="phuong vu" w:date="2018-11-16T12:27:00Z">
              <w:r w:rsidRPr="00BA3432">
                <w:rPr>
                  <w:rPrChange w:id="11348" w:author="phuong vu" w:date="2018-11-25T21:55:00Z">
                    <w:rPr>
                      <w:b/>
                    </w:rPr>
                  </w:rPrChange>
                </w:rPr>
                <w:t xml:space="preserve">timestamp </w:t>
              </w:r>
            </w:ins>
          </w:p>
        </w:tc>
        <w:tc>
          <w:tcPr>
            <w:tcW w:w="1188" w:type="dxa"/>
            <w:noWrap/>
            <w:hideMark/>
            <w:tcPrChange w:id="11349" w:author="phuong vu" w:date="2018-11-16T12:47:00Z">
              <w:tcPr>
                <w:tcW w:w="1101" w:type="dxa"/>
                <w:noWrap/>
                <w:hideMark/>
              </w:tcPr>
            </w:tcPrChange>
          </w:tcPr>
          <w:p w14:paraId="4D8FF7CB" w14:textId="77777777" w:rsidR="00CF0C7E" w:rsidRPr="00BA3432" w:rsidRDefault="00CF0C7E">
            <w:pPr>
              <w:spacing w:line="276" w:lineRule="auto"/>
              <w:rPr>
                <w:ins w:id="11350" w:author="phuong vu" w:date="2018-11-16T12:27:00Z"/>
                <w:rPrChange w:id="11351" w:author="phuong vu" w:date="2018-11-25T21:55:00Z">
                  <w:rPr>
                    <w:ins w:id="11352" w:author="phuong vu" w:date="2018-11-16T12:27:00Z"/>
                    <w:b/>
                  </w:rPr>
                </w:rPrChange>
              </w:rPr>
              <w:pPrChange w:id="11353" w:author="phuong vu" w:date="2018-11-23T13:48:00Z">
                <w:pPr/>
              </w:pPrChange>
            </w:pPr>
            <w:ins w:id="11354" w:author="phuong vu" w:date="2018-11-16T12:27:00Z">
              <w:r w:rsidRPr="00BA3432">
                <w:rPr>
                  <w:rPrChange w:id="11355" w:author="phuong vu" w:date="2018-11-25T21:55:00Z">
                    <w:rPr>
                      <w:b/>
                    </w:rPr>
                  </w:rPrChange>
                </w:rPr>
                <w:t>X</w:t>
              </w:r>
            </w:ins>
          </w:p>
        </w:tc>
        <w:tc>
          <w:tcPr>
            <w:tcW w:w="838" w:type="dxa"/>
            <w:noWrap/>
            <w:hideMark/>
            <w:tcPrChange w:id="11356" w:author="phuong vu" w:date="2018-11-16T12:47:00Z">
              <w:tcPr>
                <w:tcW w:w="759" w:type="dxa"/>
                <w:noWrap/>
                <w:hideMark/>
              </w:tcPr>
            </w:tcPrChange>
          </w:tcPr>
          <w:p w14:paraId="2722047C" w14:textId="0028BC51" w:rsidR="00CF0C7E" w:rsidRPr="00BA3432" w:rsidRDefault="00CF0C7E">
            <w:pPr>
              <w:spacing w:line="276" w:lineRule="auto"/>
              <w:rPr>
                <w:ins w:id="11357" w:author="phuong vu" w:date="2018-11-16T12:27:00Z"/>
                <w:rPrChange w:id="11358" w:author="phuong vu" w:date="2018-11-25T21:55:00Z">
                  <w:rPr>
                    <w:ins w:id="11359" w:author="phuong vu" w:date="2018-11-16T12:27:00Z"/>
                    <w:b/>
                  </w:rPr>
                </w:rPrChange>
              </w:rPr>
              <w:pPrChange w:id="11360" w:author="phuong vu" w:date="2018-11-23T13:48:00Z">
                <w:pPr/>
              </w:pPrChange>
            </w:pPr>
          </w:p>
        </w:tc>
        <w:tc>
          <w:tcPr>
            <w:tcW w:w="823" w:type="dxa"/>
            <w:noWrap/>
            <w:hideMark/>
            <w:tcPrChange w:id="11361" w:author="phuong vu" w:date="2018-11-16T12:47:00Z">
              <w:tcPr>
                <w:tcW w:w="759" w:type="dxa"/>
                <w:noWrap/>
                <w:hideMark/>
              </w:tcPr>
            </w:tcPrChange>
          </w:tcPr>
          <w:p w14:paraId="5F12C570" w14:textId="35CD1651" w:rsidR="00CF0C7E" w:rsidRPr="00BA3432" w:rsidRDefault="00CF0C7E">
            <w:pPr>
              <w:spacing w:line="276" w:lineRule="auto"/>
              <w:rPr>
                <w:ins w:id="11362" w:author="phuong vu" w:date="2018-11-16T12:27:00Z"/>
                <w:rPrChange w:id="11363" w:author="phuong vu" w:date="2018-11-25T21:55:00Z">
                  <w:rPr>
                    <w:ins w:id="11364" w:author="phuong vu" w:date="2018-11-16T12:27:00Z"/>
                    <w:b/>
                  </w:rPr>
                </w:rPrChange>
              </w:rPr>
              <w:pPrChange w:id="11365" w:author="phuong vu" w:date="2018-11-23T13:48:00Z">
                <w:pPr/>
              </w:pPrChange>
            </w:pPr>
          </w:p>
        </w:tc>
        <w:tc>
          <w:tcPr>
            <w:tcW w:w="2648" w:type="dxa"/>
            <w:noWrap/>
            <w:hideMark/>
            <w:tcPrChange w:id="11366" w:author="phuong vu" w:date="2018-11-16T12:47:00Z">
              <w:tcPr>
                <w:tcW w:w="2923" w:type="dxa"/>
                <w:noWrap/>
                <w:hideMark/>
              </w:tcPr>
            </w:tcPrChange>
          </w:tcPr>
          <w:p w14:paraId="6E2D42F6" w14:textId="77777777" w:rsidR="00CF0C7E" w:rsidRPr="00BA3432" w:rsidRDefault="00CF0C7E">
            <w:pPr>
              <w:spacing w:line="276" w:lineRule="auto"/>
              <w:rPr>
                <w:ins w:id="11367" w:author="phuong vu" w:date="2018-11-16T12:27:00Z"/>
                <w:rPrChange w:id="11368" w:author="phuong vu" w:date="2018-11-25T21:55:00Z">
                  <w:rPr>
                    <w:ins w:id="11369" w:author="phuong vu" w:date="2018-11-16T12:27:00Z"/>
                    <w:b/>
                  </w:rPr>
                </w:rPrChange>
              </w:rPr>
              <w:pPrChange w:id="11370" w:author="phuong vu" w:date="2018-11-23T13:48:00Z">
                <w:pPr/>
              </w:pPrChange>
            </w:pPr>
            <w:ins w:id="11371" w:author="phuong vu" w:date="2018-11-16T12:27:00Z">
              <w:r w:rsidRPr="00BA3432">
                <w:rPr>
                  <w:rPrChange w:id="11372" w:author="phuong vu" w:date="2018-11-25T21:55:00Z">
                    <w:rPr>
                      <w:b/>
                    </w:rPr>
                  </w:rPrChange>
                </w:rPr>
                <w:t>Ngày cập nhật hóa đơn</w:t>
              </w:r>
            </w:ins>
          </w:p>
        </w:tc>
      </w:tr>
      <w:tr w:rsidR="00CF0C7E" w:rsidRPr="00BA3432" w14:paraId="16B42F88" w14:textId="77777777" w:rsidTr="00A94F02">
        <w:trPr>
          <w:trHeight w:val="300"/>
          <w:ins w:id="11373" w:author="phuong vu" w:date="2018-11-16T12:27:00Z"/>
          <w:trPrChange w:id="11374" w:author="phuong vu" w:date="2018-11-16T12:47:00Z">
            <w:trPr>
              <w:trHeight w:val="300"/>
            </w:trPr>
          </w:trPrChange>
        </w:trPr>
        <w:tc>
          <w:tcPr>
            <w:tcW w:w="708" w:type="dxa"/>
            <w:noWrap/>
            <w:hideMark/>
            <w:tcPrChange w:id="11375" w:author="phuong vu" w:date="2018-11-16T12:47:00Z">
              <w:tcPr>
                <w:tcW w:w="512" w:type="dxa"/>
                <w:noWrap/>
                <w:hideMark/>
              </w:tcPr>
            </w:tcPrChange>
          </w:tcPr>
          <w:p w14:paraId="07BEE25A" w14:textId="77777777" w:rsidR="00CF0C7E" w:rsidRPr="00BA3432" w:rsidRDefault="00CF0C7E">
            <w:pPr>
              <w:spacing w:line="276" w:lineRule="auto"/>
              <w:rPr>
                <w:ins w:id="11376" w:author="phuong vu" w:date="2018-11-16T12:27:00Z"/>
                <w:rPrChange w:id="11377" w:author="phuong vu" w:date="2018-11-25T21:55:00Z">
                  <w:rPr>
                    <w:ins w:id="11378" w:author="phuong vu" w:date="2018-11-16T12:27:00Z"/>
                    <w:b/>
                  </w:rPr>
                </w:rPrChange>
              </w:rPr>
              <w:pPrChange w:id="11379" w:author="phuong vu" w:date="2018-11-23T13:48:00Z">
                <w:pPr/>
              </w:pPrChange>
            </w:pPr>
            <w:ins w:id="11380" w:author="phuong vu" w:date="2018-11-16T12:27:00Z">
              <w:r w:rsidRPr="00BA3432">
                <w:rPr>
                  <w:rPrChange w:id="11381" w:author="phuong vu" w:date="2018-11-25T21:55:00Z">
                    <w:rPr>
                      <w:b/>
                    </w:rPr>
                  </w:rPrChange>
                </w:rPr>
                <w:t>7</w:t>
              </w:r>
            </w:ins>
          </w:p>
        </w:tc>
        <w:tc>
          <w:tcPr>
            <w:tcW w:w="1646" w:type="dxa"/>
            <w:noWrap/>
            <w:hideMark/>
            <w:tcPrChange w:id="11382" w:author="phuong vu" w:date="2018-11-16T12:47:00Z">
              <w:tcPr>
                <w:tcW w:w="971" w:type="dxa"/>
                <w:noWrap/>
                <w:hideMark/>
              </w:tcPr>
            </w:tcPrChange>
          </w:tcPr>
          <w:p w14:paraId="40FE3F02" w14:textId="77777777" w:rsidR="00CF0C7E" w:rsidRPr="00BA3432" w:rsidRDefault="00CF0C7E">
            <w:pPr>
              <w:spacing w:line="276" w:lineRule="auto"/>
              <w:rPr>
                <w:ins w:id="11383" w:author="phuong vu" w:date="2018-11-16T12:27:00Z"/>
                <w:rPrChange w:id="11384" w:author="phuong vu" w:date="2018-11-25T21:55:00Z">
                  <w:rPr>
                    <w:ins w:id="11385" w:author="phuong vu" w:date="2018-11-16T12:27:00Z"/>
                    <w:b/>
                  </w:rPr>
                </w:rPrChange>
              </w:rPr>
              <w:pPrChange w:id="11386" w:author="phuong vu" w:date="2018-11-23T13:48:00Z">
                <w:pPr/>
              </w:pPrChange>
            </w:pPr>
            <w:ins w:id="11387" w:author="phuong vu" w:date="2018-11-16T12:27:00Z">
              <w:r w:rsidRPr="00BA3432">
                <w:rPr>
                  <w:rPrChange w:id="11388" w:author="phuong vu" w:date="2018-11-25T21:55:00Z">
                    <w:rPr>
                      <w:b/>
                    </w:rPr>
                  </w:rPrChange>
                </w:rPr>
                <w:t>status</w:t>
              </w:r>
            </w:ins>
          </w:p>
        </w:tc>
        <w:tc>
          <w:tcPr>
            <w:tcW w:w="1414" w:type="dxa"/>
            <w:noWrap/>
            <w:hideMark/>
            <w:tcPrChange w:id="11389" w:author="phuong vu" w:date="2018-11-16T12:47:00Z">
              <w:tcPr>
                <w:tcW w:w="1752" w:type="dxa"/>
                <w:noWrap/>
                <w:hideMark/>
              </w:tcPr>
            </w:tcPrChange>
          </w:tcPr>
          <w:p w14:paraId="74C3FEEC" w14:textId="77777777" w:rsidR="00CF0C7E" w:rsidRPr="00BA3432" w:rsidRDefault="00CF0C7E">
            <w:pPr>
              <w:spacing w:line="276" w:lineRule="auto"/>
              <w:rPr>
                <w:ins w:id="11390" w:author="phuong vu" w:date="2018-11-16T12:27:00Z"/>
                <w:lang w:val="en-US"/>
                <w:rPrChange w:id="11391" w:author="phuong vu" w:date="2018-11-25T21:55:00Z">
                  <w:rPr>
                    <w:ins w:id="11392" w:author="phuong vu" w:date="2018-11-16T12:27:00Z"/>
                    <w:b/>
                  </w:rPr>
                </w:rPrChange>
              </w:rPr>
              <w:pPrChange w:id="11393" w:author="phuong vu" w:date="2018-11-23T13:48:00Z">
                <w:pPr/>
              </w:pPrChange>
            </w:pPr>
            <w:ins w:id="11394" w:author="phuong vu" w:date="2018-11-16T12:27:00Z">
              <w:r w:rsidRPr="00BA3432">
                <w:rPr>
                  <w:rPrChange w:id="11395" w:author="phuong vu" w:date="2018-11-25T21:55:00Z">
                    <w:rPr>
                      <w:b/>
                    </w:rPr>
                  </w:rPrChange>
                </w:rPr>
                <w:t>character varying</w:t>
              </w:r>
            </w:ins>
          </w:p>
        </w:tc>
        <w:tc>
          <w:tcPr>
            <w:tcW w:w="1188" w:type="dxa"/>
            <w:noWrap/>
            <w:hideMark/>
            <w:tcPrChange w:id="11396" w:author="phuong vu" w:date="2018-11-16T12:47:00Z">
              <w:tcPr>
                <w:tcW w:w="1101" w:type="dxa"/>
                <w:noWrap/>
                <w:hideMark/>
              </w:tcPr>
            </w:tcPrChange>
          </w:tcPr>
          <w:p w14:paraId="1E17A3B7" w14:textId="77777777" w:rsidR="00CF0C7E" w:rsidRPr="00BA3432" w:rsidRDefault="00CF0C7E">
            <w:pPr>
              <w:spacing w:line="276" w:lineRule="auto"/>
              <w:jc w:val="center"/>
              <w:rPr>
                <w:ins w:id="11397" w:author="phuong vu" w:date="2018-11-16T12:27:00Z"/>
                <w:rPrChange w:id="11398" w:author="phuong vu" w:date="2018-11-25T21:55:00Z">
                  <w:rPr>
                    <w:ins w:id="11399" w:author="phuong vu" w:date="2018-11-16T12:27:00Z"/>
                    <w:b/>
                  </w:rPr>
                </w:rPrChange>
              </w:rPr>
              <w:pPrChange w:id="11400" w:author="phuong vu" w:date="2018-11-23T13:48:00Z">
                <w:pPr/>
              </w:pPrChange>
            </w:pPr>
            <w:ins w:id="11401" w:author="phuong vu" w:date="2018-11-16T12:27:00Z">
              <w:r w:rsidRPr="00BA3432">
                <w:rPr>
                  <w:rPrChange w:id="11402" w:author="phuong vu" w:date="2018-11-25T21:55:00Z">
                    <w:rPr>
                      <w:b/>
                    </w:rPr>
                  </w:rPrChange>
                </w:rPr>
                <w:t>X</w:t>
              </w:r>
            </w:ins>
          </w:p>
        </w:tc>
        <w:tc>
          <w:tcPr>
            <w:tcW w:w="838" w:type="dxa"/>
            <w:noWrap/>
            <w:hideMark/>
            <w:tcPrChange w:id="11403" w:author="phuong vu" w:date="2018-11-16T12:47:00Z">
              <w:tcPr>
                <w:tcW w:w="759" w:type="dxa"/>
                <w:noWrap/>
                <w:hideMark/>
              </w:tcPr>
            </w:tcPrChange>
          </w:tcPr>
          <w:p w14:paraId="0BF06040" w14:textId="17DDF651" w:rsidR="00CF0C7E" w:rsidRPr="00BA3432" w:rsidRDefault="00CF0C7E">
            <w:pPr>
              <w:spacing w:line="276" w:lineRule="auto"/>
              <w:jc w:val="center"/>
              <w:rPr>
                <w:ins w:id="11404" w:author="phuong vu" w:date="2018-11-16T12:27:00Z"/>
                <w:rPrChange w:id="11405" w:author="phuong vu" w:date="2018-11-25T21:55:00Z">
                  <w:rPr>
                    <w:ins w:id="11406" w:author="phuong vu" w:date="2018-11-16T12:27:00Z"/>
                    <w:b/>
                  </w:rPr>
                </w:rPrChange>
              </w:rPr>
              <w:pPrChange w:id="11407" w:author="phuong vu" w:date="2018-11-23T13:48:00Z">
                <w:pPr/>
              </w:pPrChange>
            </w:pPr>
          </w:p>
        </w:tc>
        <w:tc>
          <w:tcPr>
            <w:tcW w:w="823" w:type="dxa"/>
            <w:noWrap/>
            <w:hideMark/>
            <w:tcPrChange w:id="11408" w:author="phuong vu" w:date="2018-11-16T12:47:00Z">
              <w:tcPr>
                <w:tcW w:w="759" w:type="dxa"/>
                <w:noWrap/>
                <w:hideMark/>
              </w:tcPr>
            </w:tcPrChange>
          </w:tcPr>
          <w:p w14:paraId="1FA936A4" w14:textId="393F434A" w:rsidR="00CF0C7E" w:rsidRPr="00BA3432" w:rsidRDefault="00CF0C7E">
            <w:pPr>
              <w:spacing w:line="276" w:lineRule="auto"/>
              <w:jc w:val="center"/>
              <w:rPr>
                <w:ins w:id="11409" w:author="phuong vu" w:date="2018-11-16T12:27:00Z"/>
                <w:rPrChange w:id="11410" w:author="phuong vu" w:date="2018-11-25T21:55:00Z">
                  <w:rPr>
                    <w:ins w:id="11411" w:author="phuong vu" w:date="2018-11-16T12:27:00Z"/>
                    <w:b/>
                  </w:rPr>
                </w:rPrChange>
              </w:rPr>
              <w:pPrChange w:id="11412" w:author="phuong vu" w:date="2018-11-23T13:48:00Z">
                <w:pPr/>
              </w:pPrChange>
            </w:pPr>
          </w:p>
        </w:tc>
        <w:tc>
          <w:tcPr>
            <w:tcW w:w="2648" w:type="dxa"/>
            <w:noWrap/>
            <w:hideMark/>
            <w:tcPrChange w:id="11413" w:author="phuong vu" w:date="2018-11-16T12:47:00Z">
              <w:tcPr>
                <w:tcW w:w="2923" w:type="dxa"/>
                <w:noWrap/>
                <w:hideMark/>
              </w:tcPr>
            </w:tcPrChange>
          </w:tcPr>
          <w:p w14:paraId="39A1FEAE" w14:textId="77777777" w:rsidR="00CF0C7E" w:rsidRPr="00BA3432" w:rsidRDefault="00CF0C7E">
            <w:pPr>
              <w:keepNext/>
              <w:spacing w:line="276" w:lineRule="auto"/>
              <w:rPr>
                <w:ins w:id="11414" w:author="phuong vu" w:date="2018-11-16T12:27:00Z"/>
                <w:rPrChange w:id="11415" w:author="phuong vu" w:date="2018-11-25T21:55:00Z">
                  <w:rPr>
                    <w:ins w:id="11416" w:author="phuong vu" w:date="2018-11-16T12:27:00Z"/>
                    <w:b/>
                  </w:rPr>
                </w:rPrChange>
              </w:rPr>
              <w:pPrChange w:id="11417" w:author="phuong vu" w:date="2018-11-23T13:48:00Z">
                <w:pPr/>
              </w:pPrChange>
            </w:pPr>
            <w:ins w:id="11418" w:author="phuong vu" w:date="2018-11-16T12:27:00Z">
              <w:r w:rsidRPr="00BA3432">
                <w:rPr>
                  <w:rPrChange w:id="11419" w:author="phuong vu" w:date="2018-11-25T21:55:00Z">
                    <w:rPr>
                      <w:b/>
                    </w:rPr>
                  </w:rPrChange>
                </w:rPr>
                <w:t>Trạng thái hóa đơn</w:t>
              </w:r>
            </w:ins>
          </w:p>
        </w:tc>
      </w:tr>
    </w:tbl>
    <w:p w14:paraId="61D827CF" w14:textId="38B9C194" w:rsidR="00646D9D" w:rsidRPr="00BA3432" w:rsidRDefault="00A67B10">
      <w:pPr>
        <w:pStyle w:val="Caption"/>
        <w:spacing w:line="276" w:lineRule="auto"/>
        <w:rPr>
          <w:ins w:id="11420" w:author="phuong vu" w:date="2018-11-16T12:34:00Z"/>
          <w:b/>
          <w:rPrChange w:id="11421" w:author="phuong vu" w:date="2018-11-25T21:55:00Z">
            <w:rPr>
              <w:ins w:id="11422" w:author="phuong vu" w:date="2018-11-16T12:34:00Z"/>
              <w:b/>
              <w:lang w:val="en-US"/>
            </w:rPr>
          </w:rPrChange>
        </w:rPr>
        <w:pPrChange w:id="11423" w:author="phuong vu" w:date="2018-11-23T13:48:00Z">
          <w:pPr/>
        </w:pPrChange>
      </w:pPr>
      <w:bookmarkStart w:id="11424" w:name="_Toc530944379"/>
      <w:ins w:id="11425" w:author="phuong vu" w:date="2018-11-16T12:56:00Z">
        <w:r w:rsidRPr="00BA3432">
          <w:rPr>
            <w:rPrChange w:id="11426" w:author="phuong vu" w:date="2018-11-25T21:55:00Z">
              <w:rPr/>
            </w:rPrChange>
          </w:rPr>
          <w:t xml:space="preserve">Bảng </w:t>
        </w:r>
      </w:ins>
      <w:ins w:id="11427" w:author="phuong vu" w:date="2018-11-26T02:10:00Z">
        <w:r w:rsidR="00404CBA">
          <w:fldChar w:fldCharType="begin"/>
        </w:r>
        <w:r w:rsidR="00404CBA">
          <w:instrText xml:space="preserve"> STYLEREF 1 \s </w:instrText>
        </w:r>
      </w:ins>
      <w:r w:rsidR="00404CBA">
        <w:fldChar w:fldCharType="separate"/>
      </w:r>
      <w:r w:rsidR="00404CBA">
        <w:rPr>
          <w:noProof/>
        </w:rPr>
        <w:t>3</w:t>
      </w:r>
      <w:ins w:id="1142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1429" w:author="phuong vu" w:date="2018-11-26T02:10:00Z">
        <w:r w:rsidR="00404CBA">
          <w:rPr>
            <w:noProof/>
          </w:rPr>
          <w:t>2</w:t>
        </w:r>
        <w:r w:rsidR="00404CBA">
          <w:fldChar w:fldCharType="end"/>
        </w:r>
      </w:ins>
      <w:ins w:id="11430" w:author="phuong vu" w:date="2018-11-16T12:56:00Z">
        <w:r w:rsidRPr="00BA3432">
          <w:rPr>
            <w:rPrChange w:id="11431" w:author="phuong vu" w:date="2018-11-25T21:55:00Z">
              <w:rPr>
                <w:i/>
                <w:iCs/>
                <w:lang w:val="en-US"/>
              </w:rPr>
            </w:rPrChange>
          </w:rPr>
          <w:t xml:space="preserve"> </w:t>
        </w:r>
        <w:r w:rsidRPr="00BA3432">
          <w:rPr>
            <w:noProof/>
            <w:rPrChange w:id="11432" w:author="phuong vu" w:date="2018-11-25T21:55:00Z">
              <w:rPr>
                <w:i/>
                <w:iCs/>
                <w:noProof/>
                <w:lang w:val="en-US"/>
              </w:rPr>
            </w:rPrChange>
          </w:rPr>
          <w:t>Bảng dữ liệu hóa đơn</w:t>
        </w:r>
      </w:ins>
      <w:bookmarkEnd w:id="11424"/>
    </w:p>
    <w:p w14:paraId="4FF4A42D" w14:textId="2FB499B9" w:rsidR="00CF0C7E" w:rsidRPr="00BA3432" w:rsidRDefault="00CF0C7E">
      <w:pPr>
        <w:spacing w:line="276" w:lineRule="auto"/>
        <w:rPr>
          <w:ins w:id="11433" w:author="phuong vu" w:date="2018-11-16T12:46:00Z"/>
          <w:b/>
          <w:lang w:val="en-US"/>
          <w:rPrChange w:id="11434" w:author="phuong vu" w:date="2018-11-25T21:55:00Z">
            <w:rPr>
              <w:ins w:id="11435" w:author="phuong vu" w:date="2018-11-16T12:46:00Z"/>
              <w:b/>
              <w:lang w:val="en-US"/>
            </w:rPr>
          </w:rPrChange>
        </w:rPr>
        <w:pPrChange w:id="11436" w:author="phuong vu" w:date="2018-11-23T13:48:00Z">
          <w:pPr/>
        </w:pPrChange>
      </w:pPr>
      <w:ins w:id="11437" w:author="phuong vu" w:date="2018-11-16T12:34:00Z">
        <w:r w:rsidRPr="00AD0E2E">
          <w:rPr>
            <w:b/>
            <w:lang w:val="en-US"/>
          </w:rPr>
          <w:t>B</w:t>
        </w:r>
        <w:r w:rsidRPr="00BA3432">
          <w:rPr>
            <w:b/>
            <w:lang w:val="en-US"/>
            <w:rPrChange w:id="11438" w:author="phuong vu" w:date="2018-11-25T21:55:00Z">
              <w:rPr>
                <w:b/>
                <w:lang w:val="en-US"/>
              </w:rPr>
            </w:rPrChange>
          </w:rPr>
          <w:t xml:space="preserve">ẢNG </w:t>
        </w:r>
      </w:ins>
      <w:ins w:id="11439" w:author="phuong vu" w:date="2018-11-16T12:35:00Z">
        <w:r w:rsidRPr="00BA3432">
          <w:rPr>
            <w:b/>
            <w:lang w:val="en-US"/>
            <w:rPrChange w:id="11440" w:author="phuong vu" w:date="2018-11-25T21:55:00Z">
              <w:rPr>
                <w:b/>
                <w:lang w:val="en-US"/>
              </w:rPr>
            </w:rPrChange>
          </w:rPr>
          <w:t>BILL_DETAIL</w:t>
        </w:r>
      </w:ins>
    </w:p>
    <w:tbl>
      <w:tblPr>
        <w:tblStyle w:val="TableGrid"/>
        <w:tblW w:w="8725" w:type="dxa"/>
        <w:tblLook w:val="04A0" w:firstRow="1" w:lastRow="0" w:firstColumn="1" w:lastColumn="0" w:noHBand="0" w:noVBand="1"/>
        <w:tblPrChange w:id="11441"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11442">
          <w:tblGrid>
            <w:gridCol w:w="654"/>
            <w:gridCol w:w="1686"/>
            <w:gridCol w:w="1183"/>
            <w:gridCol w:w="991"/>
            <w:gridCol w:w="771"/>
            <w:gridCol w:w="1414"/>
            <w:gridCol w:w="2078"/>
          </w:tblGrid>
        </w:tblGridChange>
      </w:tblGrid>
      <w:tr w:rsidR="00A94F02" w:rsidRPr="00BA3432" w14:paraId="449698C1" w14:textId="77777777" w:rsidTr="006B6330">
        <w:trPr>
          <w:trHeight w:val="300"/>
          <w:ins w:id="11443" w:author="phuong vu" w:date="2018-11-16T12:46:00Z"/>
          <w:trPrChange w:id="11444" w:author="phuong vu" w:date="2018-11-23T13:38:00Z">
            <w:trPr>
              <w:trHeight w:val="300"/>
            </w:trPr>
          </w:trPrChange>
        </w:trPr>
        <w:tc>
          <w:tcPr>
            <w:tcW w:w="708" w:type="dxa"/>
            <w:noWrap/>
            <w:vAlign w:val="center"/>
            <w:hideMark/>
            <w:tcPrChange w:id="11445" w:author="phuong vu" w:date="2018-11-23T13:38:00Z">
              <w:tcPr>
                <w:tcW w:w="539" w:type="dxa"/>
                <w:noWrap/>
                <w:hideMark/>
              </w:tcPr>
            </w:tcPrChange>
          </w:tcPr>
          <w:p w14:paraId="7FEA4863" w14:textId="77777777" w:rsidR="00CF0C7E" w:rsidRPr="00BA3432" w:rsidRDefault="00CF0C7E">
            <w:pPr>
              <w:spacing w:line="276" w:lineRule="auto"/>
              <w:jc w:val="center"/>
              <w:rPr>
                <w:ins w:id="11446" w:author="phuong vu" w:date="2018-11-16T12:46:00Z"/>
                <w:b/>
                <w:bCs/>
                <w:rPrChange w:id="11447" w:author="phuong vu" w:date="2018-11-25T21:55:00Z">
                  <w:rPr>
                    <w:ins w:id="11448" w:author="phuong vu" w:date="2018-11-16T12:46:00Z"/>
                    <w:b/>
                    <w:bCs/>
                  </w:rPr>
                </w:rPrChange>
              </w:rPr>
              <w:pPrChange w:id="11449" w:author="phuong vu" w:date="2018-11-23T13:48:00Z">
                <w:pPr/>
              </w:pPrChange>
            </w:pPr>
            <w:ins w:id="11450" w:author="phuong vu" w:date="2018-11-16T12:46:00Z">
              <w:r w:rsidRPr="00BA3432">
                <w:rPr>
                  <w:b/>
                  <w:bCs/>
                  <w:lang w:val="da-DK"/>
                  <w:rPrChange w:id="11451" w:author="phuong vu" w:date="2018-11-25T21:55:00Z">
                    <w:rPr>
                      <w:b/>
                      <w:bCs/>
                      <w:lang w:val="da-DK"/>
                    </w:rPr>
                  </w:rPrChange>
                </w:rPr>
                <w:t>STT</w:t>
              </w:r>
            </w:ins>
          </w:p>
        </w:tc>
        <w:tc>
          <w:tcPr>
            <w:tcW w:w="1863" w:type="dxa"/>
            <w:noWrap/>
            <w:vAlign w:val="center"/>
            <w:hideMark/>
            <w:tcPrChange w:id="11452" w:author="phuong vu" w:date="2018-11-23T13:38:00Z">
              <w:tcPr>
                <w:tcW w:w="1296" w:type="dxa"/>
                <w:noWrap/>
                <w:hideMark/>
              </w:tcPr>
            </w:tcPrChange>
          </w:tcPr>
          <w:p w14:paraId="59E80249" w14:textId="77777777" w:rsidR="00CF0C7E" w:rsidRPr="00BA3432" w:rsidRDefault="00CF0C7E">
            <w:pPr>
              <w:spacing w:line="276" w:lineRule="auto"/>
              <w:jc w:val="center"/>
              <w:rPr>
                <w:ins w:id="11453" w:author="phuong vu" w:date="2018-11-16T12:46:00Z"/>
                <w:b/>
                <w:bCs/>
                <w:rPrChange w:id="11454" w:author="phuong vu" w:date="2018-11-25T21:55:00Z">
                  <w:rPr>
                    <w:ins w:id="11455" w:author="phuong vu" w:date="2018-11-16T12:46:00Z"/>
                    <w:b/>
                    <w:bCs/>
                  </w:rPr>
                </w:rPrChange>
              </w:rPr>
              <w:pPrChange w:id="11456" w:author="phuong vu" w:date="2018-11-23T13:48:00Z">
                <w:pPr/>
              </w:pPrChange>
            </w:pPr>
            <w:ins w:id="11457" w:author="phuong vu" w:date="2018-11-16T12:46:00Z">
              <w:r w:rsidRPr="00BA3432">
                <w:rPr>
                  <w:b/>
                  <w:bCs/>
                  <w:lang w:val="da-DK"/>
                  <w:rPrChange w:id="11458" w:author="phuong vu" w:date="2018-11-25T21:55:00Z">
                    <w:rPr>
                      <w:b/>
                      <w:bCs/>
                      <w:lang w:val="da-DK"/>
                    </w:rPr>
                  </w:rPrChange>
                </w:rPr>
                <w:t>Tên trường</w:t>
              </w:r>
            </w:ins>
          </w:p>
        </w:tc>
        <w:tc>
          <w:tcPr>
            <w:tcW w:w="1300" w:type="dxa"/>
            <w:noWrap/>
            <w:vAlign w:val="center"/>
            <w:hideMark/>
            <w:tcPrChange w:id="11459" w:author="phuong vu" w:date="2018-11-23T13:38:00Z">
              <w:tcPr>
                <w:tcW w:w="1189" w:type="dxa"/>
                <w:noWrap/>
                <w:hideMark/>
              </w:tcPr>
            </w:tcPrChange>
          </w:tcPr>
          <w:p w14:paraId="34ACA255" w14:textId="77777777" w:rsidR="00CF0C7E" w:rsidRPr="00BA3432" w:rsidRDefault="00CF0C7E">
            <w:pPr>
              <w:spacing w:line="276" w:lineRule="auto"/>
              <w:jc w:val="center"/>
              <w:rPr>
                <w:ins w:id="11460" w:author="phuong vu" w:date="2018-11-16T12:46:00Z"/>
                <w:b/>
                <w:bCs/>
                <w:rPrChange w:id="11461" w:author="phuong vu" w:date="2018-11-25T21:55:00Z">
                  <w:rPr>
                    <w:ins w:id="11462" w:author="phuong vu" w:date="2018-11-16T12:46:00Z"/>
                    <w:b/>
                    <w:bCs/>
                  </w:rPr>
                </w:rPrChange>
              </w:rPr>
              <w:pPrChange w:id="11463" w:author="phuong vu" w:date="2018-11-23T13:48:00Z">
                <w:pPr/>
              </w:pPrChange>
            </w:pPr>
            <w:ins w:id="11464" w:author="phuong vu" w:date="2018-11-16T12:46:00Z">
              <w:r w:rsidRPr="00BA3432">
                <w:rPr>
                  <w:b/>
                  <w:bCs/>
                  <w:lang w:val="da-DK"/>
                  <w:rPrChange w:id="11465" w:author="phuong vu" w:date="2018-11-25T21:55:00Z">
                    <w:rPr>
                      <w:b/>
                      <w:bCs/>
                      <w:lang w:val="da-DK"/>
                    </w:rPr>
                  </w:rPrChange>
                </w:rPr>
                <w:t>Kiểu</w:t>
              </w:r>
            </w:ins>
          </w:p>
        </w:tc>
        <w:tc>
          <w:tcPr>
            <w:tcW w:w="991" w:type="dxa"/>
            <w:noWrap/>
            <w:vAlign w:val="center"/>
            <w:hideMark/>
            <w:tcPrChange w:id="11466" w:author="phuong vu" w:date="2018-11-23T13:38:00Z">
              <w:tcPr>
                <w:tcW w:w="1084" w:type="dxa"/>
                <w:noWrap/>
                <w:hideMark/>
              </w:tcPr>
            </w:tcPrChange>
          </w:tcPr>
          <w:p w14:paraId="5DDC5B5D" w14:textId="77777777" w:rsidR="00CF0C7E" w:rsidRPr="00BA3432" w:rsidRDefault="00CF0C7E">
            <w:pPr>
              <w:spacing w:line="276" w:lineRule="auto"/>
              <w:jc w:val="center"/>
              <w:rPr>
                <w:ins w:id="11467" w:author="phuong vu" w:date="2018-11-16T12:46:00Z"/>
                <w:b/>
                <w:bCs/>
                <w:rPrChange w:id="11468" w:author="phuong vu" w:date="2018-11-25T21:55:00Z">
                  <w:rPr>
                    <w:ins w:id="11469" w:author="phuong vu" w:date="2018-11-16T12:46:00Z"/>
                    <w:b/>
                    <w:bCs/>
                  </w:rPr>
                </w:rPrChange>
              </w:rPr>
              <w:pPrChange w:id="11470" w:author="phuong vu" w:date="2018-11-23T13:48:00Z">
                <w:pPr/>
              </w:pPrChange>
            </w:pPr>
            <w:ins w:id="11471" w:author="phuong vu" w:date="2018-11-16T12:46:00Z">
              <w:r w:rsidRPr="00BA3432">
                <w:rPr>
                  <w:b/>
                  <w:bCs/>
                  <w:lang w:val="da-DK"/>
                  <w:rPrChange w:id="11472" w:author="phuong vu" w:date="2018-11-25T21:55:00Z">
                    <w:rPr>
                      <w:b/>
                      <w:bCs/>
                      <w:lang w:val="da-DK"/>
                    </w:rPr>
                  </w:rPrChange>
                </w:rPr>
                <w:t>Chấp nhận Null</w:t>
              </w:r>
            </w:ins>
          </w:p>
        </w:tc>
        <w:tc>
          <w:tcPr>
            <w:tcW w:w="838" w:type="dxa"/>
            <w:noWrap/>
            <w:vAlign w:val="center"/>
            <w:hideMark/>
            <w:tcPrChange w:id="11473" w:author="phuong vu" w:date="2018-11-23T13:38:00Z">
              <w:tcPr>
                <w:tcW w:w="809" w:type="dxa"/>
                <w:noWrap/>
                <w:hideMark/>
              </w:tcPr>
            </w:tcPrChange>
          </w:tcPr>
          <w:p w14:paraId="69A9D95F" w14:textId="77777777" w:rsidR="00CF0C7E" w:rsidRPr="00BA3432" w:rsidRDefault="00CF0C7E">
            <w:pPr>
              <w:spacing w:line="276" w:lineRule="auto"/>
              <w:jc w:val="center"/>
              <w:rPr>
                <w:ins w:id="11474" w:author="phuong vu" w:date="2018-11-16T12:46:00Z"/>
                <w:b/>
                <w:bCs/>
                <w:rPrChange w:id="11475" w:author="phuong vu" w:date="2018-11-25T21:55:00Z">
                  <w:rPr>
                    <w:ins w:id="11476" w:author="phuong vu" w:date="2018-11-16T12:46:00Z"/>
                    <w:b/>
                    <w:bCs/>
                  </w:rPr>
                </w:rPrChange>
              </w:rPr>
              <w:pPrChange w:id="11477" w:author="phuong vu" w:date="2018-11-23T13:48:00Z">
                <w:pPr/>
              </w:pPrChange>
            </w:pPr>
            <w:ins w:id="11478" w:author="phuong vu" w:date="2018-11-16T12:46:00Z">
              <w:r w:rsidRPr="00BA3432">
                <w:rPr>
                  <w:b/>
                  <w:bCs/>
                  <w:lang w:val="da-DK"/>
                  <w:rPrChange w:id="11479" w:author="phuong vu" w:date="2018-11-25T21:55:00Z">
                    <w:rPr>
                      <w:b/>
                      <w:bCs/>
                      <w:lang w:val="da-DK"/>
                    </w:rPr>
                  </w:rPrChange>
                </w:rPr>
                <w:t>Khóa chính</w:t>
              </w:r>
            </w:ins>
          </w:p>
        </w:tc>
        <w:tc>
          <w:tcPr>
            <w:tcW w:w="1414" w:type="dxa"/>
            <w:noWrap/>
            <w:vAlign w:val="center"/>
            <w:hideMark/>
            <w:tcPrChange w:id="11480" w:author="phuong vu" w:date="2018-11-23T13:38:00Z">
              <w:tcPr>
                <w:tcW w:w="1558" w:type="dxa"/>
                <w:noWrap/>
                <w:hideMark/>
              </w:tcPr>
            </w:tcPrChange>
          </w:tcPr>
          <w:p w14:paraId="34050281" w14:textId="77777777" w:rsidR="00CF0C7E" w:rsidRPr="00BA3432" w:rsidRDefault="00CF0C7E">
            <w:pPr>
              <w:spacing w:line="276" w:lineRule="auto"/>
              <w:jc w:val="center"/>
              <w:rPr>
                <w:ins w:id="11481" w:author="phuong vu" w:date="2018-11-16T12:46:00Z"/>
                <w:b/>
                <w:bCs/>
                <w:rPrChange w:id="11482" w:author="phuong vu" w:date="2018-11-25T21:55:00Z">
                  <w:rPr>
                    <w:ins w:id="11483" w:author="phuong vu" w:date="2018-11-16T12:46:00Z"/>
                    <w:b/>
                    <w:bCs/>
                  </w:rPr>
                </w:rPrChange>
              </w:rPr>
              <w:pPrChange w:id="11484" w:author="phuong vu" w:date="2018-11-23T13:48:00Z">
                <w:pPr/>
              </w:pPrChange>
            </w:pPr>
            <w:ins w:id="11485" w:author="phuong vu" w:date="2018-11-16T12:46:00Z">
              <w:r w:rsidRPr="00BA3432">
                <w:rPr>
                  <w:b/>
                  <w:bCs/>
                  <w:lang w:val="da-DK"/>
                  <w:rPrChange w:id="11486" w:author="phuong vu" w:date="2018-11-25T21:55:00Z">
                    <w:rPr>
                      <w:b/>
                      <w:bCs/>
                      <w:lang w:val="da-DK"/>
                    </w:rPr>
                  </w:rPrChange>
                </w:rPr>
                <w:t>Khóa ngoại</w:t>
              </w:r>
            </w:ins>
          </w:p>
        </w:tc>
        <w:tc>
          <w:tcPr>
            <w:tcW w:w="1611" w:type="dxa"/>
            <w:noWrap/>
            <w:vAlign w:val="center"/>
            <w:hideMark/>
            <w:tcPrChange w:id="11487" w:author="phuong vu" w:date="2018-11-23T13:38:00Z">
              <w:tcPr>
                <w:tcW w:w="2302" w:type="dxa"/>
                <w:noWrap/>
                <w:hideMark/>
              </w:tcPr>
            </w:tcPrChange>
          </w:tcPr>
          <w:p w14:paraId="3F3DE568" w14:textId="77777777" w:rsidR="00CF0C7E" w:rsidRPr="00BA3432" w:rsidRDefault="00CF0C7E">
            <w:pPr>
              <w:spacing w:line="276" w:lineRule="auto"/>
              <w:jc w:val="center"/>
              <w:rPr>
                <w:ins w:id="11488" w:author="phuong vu" w:date="2018-11-16T12:46:00Z"/>
                <w:b/>
                <w:bCs/>
                <w:rPrChange w:id="11489" w:author="phuong vu" w:date="2018-11-25T21:55:00Z">
                  <w:rPr>
                    <w:ins w:id="11490" w:author="phuong vu" w:date="2018-11-16T12:46:00Z"/>
                    <w:b/>
                    <w:bCs/>
                  </w:rPr>
                </w:rPrChange>
              </w:rPr>
              <w:pPrChange w:id="11491" w:author="phuong vu" w:date="2018-11-23T13:48:00Z">
                <w:pPr/>
              </w:pPrChange>
            </w:pPr>
            <w:ins w:id="11492" w:author="phuong vu" w:date="2018-11-16T12:46:00Z">
              <w:r w:rsidRPr="00BA3432">
                <w:rPr>
                  <w:b/>
                  <w:bCs/>
                  <w:lang w:val="da-DK"/>
                  <w:rPrChange w:id="11493" w:author="phuong vu" w:date="2018-11-25T21:55:00Z">
                    <w:rPr>
                      <w:b/>
                      <w:bCs/>
                      <w:lang w:val="da-DK"/>
                    </w:rPr>
                  </w:rPrChange>
                </w:rPr>
                <w:t>Mô tả</w:t>
              </w:r>
            </w:ins>
          </w:p>
        </w:tc>
      </w:tr>
      <w:tr w:rsidR="00A94F02" w:rsidRPr="00BA3432" w14:paraId="4278AFB9" w14:textId="77777777" w:rsidTr="006B6330">
        <w:trPr>
          <w:trHeight w:val="300"/>
          <w:ins w:id="11494" w:author="phuong vu" w:date="2018-11-16T12:46:00Z"/>
          <w:trPrChange w:id="11495" w:author="phuong vu" w:date="2018-11-23T13:38:00Z">
            <w:trPr>
              <w:trHeight w:val="300"/>
            </w:trPr>
          </w:trPrChange>
        </w:trPr>
        <w:tc>
          <w:tcPr>
            <w:tcW w:w="708" w:type="dxa"/>
            <w:noWrap/>
            <w:hideMark/>
            <w:tcPrChange w:id="11496" w:author="phuong vu" w:date="2018-11-23T13:38:00Z">
              <w:tcPr>
                <w:tcW w:w="539" w:type="dxa"/>
                <w:noWrap/>
                <w:hideMark/>
              </w:tcPr>
            </w:tcPrChange>
          </w:tcPr>
          <w:p w14:paraId="606EF303" w14:textId="77777777" w:rsidR="00CF0C7E" w:rsidRPr="00BA3432" w:rsidRDefault="00CF0C7E">
            <w:pPr>
              <w:spacing w:line="276" w:lineRule="auto"/>
              <w:rPr>
                <w:ins w:id="11497" w:author="phuong vu" w:date="2018-11-16T12:46:00Z"/>
                <w:rPrChange w:id="11498" w:author="phuong vu" w:date="2018-11-25T21:55:00Z">
                  <w:rPr>
                    <w:ins w:id="11499" w:author="phuong vu" w:date="2018-11-16T12:46:00Z"/>
                    <w:b/>
                  </w:rPr>
                </w:rPrChange>
              </w:rPr>
              <w:pPrChange w:id="11500" w:author="phuong vu" w:date="2018-11-23T13:48:00Z">
                <w:pPr/>
              </w:pPrChange>
            </w:pPr>
            <w:ins w:id="11501" w:author="phuong vu" w:date="2018-11-16T12:46:00Z">
              <w:r w:rsidRPr="00BA3432">
                <w:rPr>
                  <w:rPrChange w:id="11502" w:author="phuong vu" w:date="2018-11-25T21:55:00Z">
                    <w:rPr>
                      <w:b/>
                    </w:rPr>
                  </w:rPrChange>
                </w:rPr>
                <w:t>1</w:t>
              </w:r>
            </w:ins>
          </w:p>
        </w:tc>
        <w:tc>
          <w:tcPr>
            <w:tcW w:w="1863" w:type="dxa"/>
            <w:noWrap/>
            <w:hideMark/>
            <w:tcPrChange w:id="11503" w:author="phuong vu" w:date="2018-11-23T13:38:00Z">
              <w:tcPr>
                <w:tcW w:w="1296" w:type="dxa"/>
                <w:noWrap/>
                <w:hideMark/>
              </w:tcPr>
            </w:tcPrChange>
          </w:tcPr>
          <w:p w14:paraId="1B6D9E32" w14:textId="77777777" w:rsidR="00CF0C7E" w:rsidRPr="00BA3432" w:rsidRDefault="00CF0C7E">
            <w:pPr>
              <w:spacing w:line="276" w:lineRule="auto"/>
              <w:rPr>
                <w:ins w:id="11504" w:author="phuong vu" w:date="2018-11-16T12:46:00Z"/>
                <w:rPrChange w:id="11505" w:author="phuong vu" w:date="2018-11-25T21:55:00Z">
                  <w:rPr>
                    <w:ins w:id="11506" w:author="phuong vu" w:date="2018-11-16T12:46:00Z"/>
                    <w:b/>
                  </w:rPr>
                </w:rPrChange>
              </w:rPr>
              <w:pPrChange w:id="11507" w:author="phuong vu" w:date="2018-11-23T13:48:00Z">
                <w:pPr/>
              </w:pPrChange>
            </w:pPr>
            <w:ins w:id="11508" w:author="phuong vu" w:date="2018-11-16T12:46:00Z">
              <w:r w:rsidRPr="00BA3432">
                <w:rPr>
                  <w:rPrChange w:id="11509" w:author="phuong vu" w:date="2018-11-25T21:55:00Z">
                    <w:rPr>
                      <w:b/>
                    </w:rPr>
                  </w:rPrChange>
                </w:rPr>
                <w:t>id</w:t>
              </w:r>
            </w:ins>
          </w:p>
        </w:tc>
        <w:tc>
          <w:tcPr>
            <w:tcW w:w="1300" w:type="dxa"/>
            <w:noWrap/>
            <w:hideMark/>
            <w:tcPrChange w:id="11510" w:author="phuong vu" w:date="2018-11-23T13:38:00Z">
              <w:tcPr>
                <w:tcW w:w="1189" w:type="dxa"/>
                <w:noWrap/>
                <w:hideMark/>
              </w:tcPr>
            </w:tcPrChange>
          </w:tcPr>
          <w:p w14:paraId="575AB16A" w14:textId="77777777" w:rsidR="00CF0C7E" w:rsidRPr="00BA3432" w:rsidRDefault="00CF0C7E">
            <w:pPr>
              <w:spacing w:line="276" w:lineRule="auto"/>
              <w:rPr>
                <w:ins w:id="11511" w:author="phuong vu" w:date="2018-11-16T12:46:00Z"/>
                <w:rPrChange w:id="11512" w:author="phuong vu" w:date="2018-11-25T21:55:00Z">
                  <w:rPr>
                    <w:ins w:id="11513" w:author="phuong vu" w:date="2018-11-16T12:46:00Z"/>
                    <w:b/>
                  </w:rPr>
                </w:rPrChange>
              </w:rPr>
              <w:pPrChange w:id="11514" w:author="phuong vu" w:date="2018-11-23T13:48:00Z">
                <w:pPr/>
              </w:pPrChange>
            </w:pPr>
            <w:ins w:id="11515" w:author="phuong vu" w:date="2018-11-16T12:46:00Z">
              <w:r w:rsidRPr="00BA3432">
                <w:rPr>
                  <w:rPrChange w:id="11516" w:author="phuong vu" w:date="2018-11-25T21:55:00Z">
                    <w:rPr>
                      <w:b/>
                    </w:rPr>
                  </w:rPrChange>
                </w:rPr>
                <w:t>numeric</w:t>
              </w:r>
            </w:ins>
          </w:p>
        </w:tc>
        <w:tc>
          <w:tcPr>
            <w:tcW w:w="991" w:type="dxa"/>
            <w:noWrap/>
            <w:vAlign w:val="center"/>
            <w:hideMark/>
            <w:tcPrChange w:id="11517" w:author="phuong vu" w:date="2018-11-23T13:38:00Z">
              <w:tcPr>
                <w:tcW w:w="1084" w:type="dxa"/>
                <w:noWrap/>
                <w:hideMark/>
              </w:tcPr>
            </w:tcPrChange>
          </w:tcPr>
          <w:p w14:paraId="4D5513C3" w14:textId="6F810E65" w:rsidR="00CF0C7E" w:rsidRPr="00BA3432" w:rsidRDefault="00CF0C7E">
            <w:pPr>
              <w:spacing w:line="276" w:lineRule="auto"/>
              <w:jc w:val="center"/>
              <w:rPr>
                <w:ins w:id="11518" w:author="phuong vu" w:date="2018-11-16T12:46:00Z"/>
                <w:rPrChange w:id="11519" w:author="phuong vu" w:date="2018-11-25T21:55:00Z">
                  <w:rPr>
                    <w:ins w:id="11520" w:author="phuong vu" w:date="2018-11-16T12:46:00Z"/>
                    <w:b/>
                  </w:rPr>
                </w:rPrChange>
              </w:rPr>
              <w:pPrChange w:id="11521" w:author="phuong vu" w:date="2018-11-23T13:48:00Z">
                <w:pPr/>
              </w:pPrChange>
            </w:pPr>
          </w:p>
        </w:tc>
        <w:tc>
          <w:tcPr>
            <w:tcW w:w="838" w:type="dxa"/>
            <w:noWrap/>
            <w:vAlign w:val="center"/>
            <w:hideMark/>
            <w:tcPrChange w:id="11522" w:author="phuong vu" w:date="2018-11-23T13:38:00Z">
              <w:tcPr>
                <w:tcW w:w="809" w:type="dxa"/>
                <w:noWrap/>
                <w:hideMark/>
              </w:tcPr>
            </w:tcPrChange>
          </w:tcPr>
          <w:p w14:paraId="53E3FB07" w14:textId="77777777" w:rsidR="00CF0C7E" w:rsidRPr="00BA3432" w:rsidRDefault="00CF0C7E">
            <w:pPr>
              <w:spacing w:line="276" w:lineRule="auto"/>
              <w:jc w:val="center"/>
              <w:rPr>
                <w:ins w:id="11523" w:author="phuong vu" w:date="2018-11-16T12:46:00Z"/>
                <w:rPrChange w:id="11524" w:author="phuong vu" w:date="2018-11-25T21:55:00Z">
                  <w:rPr>
                    <w:ins w:id="11525" w:author="phuong vu" w:date="2018-11-16T12:46:00Z"/>
                    <w:b/>
                  </w:rPr>
                </w:rPrChange>
              </w:rPr>
              <w:pPrChange w:id="11526" w:author="phuong vu" w:date="2018-11-23T13:48:00Z">
                <w:pPr/>
              </w:pPrChange>
            </w:pPr>
            <w:ins w:id="11527" w:author="phuong vu" w:date="2018-11-16T12:46:00Z">
              <w:r w:rsidRPr="00BA3432">
                <w:rPr>
                  <w:rPrChange w:id="11528" w:author="phuong vu" w:date="2018-11-25T21:55:00Z">
                    <w:rPr>
                      <w:b/>
                    </w:rPr>
                  </w:rPrChange>
                </w:rPr>
                <w:t>X</w:t>
              </w:r>
            </w:ins>
          </w:p>
        </w:tc>
        <w:tc>
          <w:tcPr>
            <w:tcW w:w="1414" w:type="dxa"/>
            <w:noWrap/>
            <w:vAlign w:val="center"/>
            <w:hideMark/>
            <w:tcPrChange w:id="11529" w:author="phuong vu" w:date="2018-11-23T13:38:00Z">
              <w:tcPr>
                <w:tcW w:w="1558" w:type="dxa"/>
                <w:noWrap/>
                <w:hideMark/>
              </w:tcPr>
            </w:tcPrChange>
          </w:tcPr>
          <w:p w14:paraId="6C22178D" w14:textId="45121E5E" w:rsidR="00CF0C7E" w:rsidRPr="00BA3432" w:rsidRDefault="00CF0C7E">
            <w:pPr>
              <w:spacing w:line="276" w:lineRule="auto"/>
              <w:jc w:val="center"/>
              <w:rPr>
                <w:ins w:id="11530" w:author="phuong vu" w:date="2018-11-16T12:46:00Z"/>
                <w:rPrChange w:id="11531" w:author="phuong vu" w:date="2018-11-25T21:55:00Z">
                  <w:rPr>
                    <w:ins w:id="11532" w:author="phuong vu" w:date="2018-11-16T12:46:00Z"/>
                    <w:b/>
                  </w:rPr>
                </w:rPrChange>
              </w:rPr>
              <w:pPrChange w:id="11533" w:author="phuong vu" w:date="2018-11-23T13:48:00Z">
                <w:pPr/>
              </w:pPrChange>
            </w:pPr>
          </w:p>
        </w:tc>
        <w:tc>
          <w:tcPr>
            <w:tcW w:w="1611" w:type="dxa"/>
            <w:noWrap/>
            <w:hideMark/>
            <w:tcPrChange w:id="11534" w:author="phuong vu" w:date="2018-11-23T13:38:00Z">
              <w:tcPr>
                <w:tcW w:w="2302" w:type="dxa"/>
                <w:noWrap/>
                <w:hideMark/>
              </w:tcPr>
            </w:tcPrChange>
          </w:tcPr>
          <w:p w14:paraId="72EE7E85" w14:textId="77777777" w:rsidR="00CF0C7E" w:rsidRPr="00BA3432" w:rsidRDefault="00CF0C7E">
            <w:pPr>
              <w:spacing w:line="276" w:lineRule="auto"/>
              <w:rPr>
                <w:ins w:id="11535" w:author="phuong vu" w:date="2018-11-16T12:46:00Z"/>
                <w:rPrChange w:id="11536" w:author="phuong vu" w:date="2018-11-25T21:55:00Z">
                  <w:rPr>
                    <w:ins w:id="11537" w:author="phuong vu" w:date="2018-11-16T12:46:00Z"/>
                    <w:b/>
                  </w:rPr>
                </w:rPrChange>
              </w:rPr>
              <w:pPrChange w:id="11538" w:author="phuong vu" w:date="2018-11-23T13:48:00Z">
                <w:pPr/>
              </w:pPrChange>
            </w:pPr>
            <w:ins w:id="11539" w:author="phuong vu" w:date="2018-11-16T12:46:00Z">
              <w:r w:rsidRPr="00BA3432">
                <w:rPr>
                  <w:rPrChange w:id="11540" w:author="phuong vu" w:date="2018-11-25T21:55:00Z">
                    <w:rPr>
                      <w:b/>
                    </w:rPr>
                  </w:rPrChange>
                </w:rPr>
                <w:t>ID chi tiết hóa đơn</w:t>
              </w:r>
            </w:ins>
          </w:p>
        </w:tc>
      </w:tr>
      <w:tr w:rsidR="00A94F02" w:rsidRPr="00BA3432" w14:paraId="255D7DAD" w14:textId="77777777" w:rsidTr="006B6330">
        <w:trPr>
          <w:trHeight w:val="300"/>
          <w:ins w:id="11541" w:author="phuong vu" w:date="2018-11-16T12:46:00Z"/>
          <w:trPrChange w:id="11542" w:author="phuong vu" w:date="2018-11-23T13:38:00Z">
            <w:trPr>
              <w:trHeight w:val="300"/>
            </w:trPr>
          </w:trPrChange>
        </w:trPr>
        <w:tc>
          <w:tcPr>
            <w:tcW w:w="708" w:type="dxa"/>
            <w:noWrap/>
            <w:hideMark/>
            <w:tcPrChange w:id="11543" w:author="phuong vu" w:date="2018-11-23T13:38:00Z">
              <w:tcPr>
                <w:tcW w:w="539" w:type="dxa"/>
                <w:noWrap/>
                <w:hideMark/>
              </w:tcPr>
            </w:tcPrChange>
          </w:tcPr>
          <w:p w14:paraId="2AFA2C57" w14:textId="77777777" w:rsidR="00CF0C7E" w:rsidRPr="00BA3432" w:rsidRDefault="00CF0C7E">
            <w:pPr>
              <w:spacing w:line="276" w:lineRule="auto"/>
              <w:rPr>
                <w:ins w:id="11544" w:author="phuong vu" w:date="2018-11-16T12:46:00Z"/>
                <w:rPrChange w:id="11545" w:author="phuong vu" w:date="2018-11-25T21:55:00Z">
                  <w:rPr>
                    <w:ins w:id="11546" w:author="phuong vu" w:date="2018-11-16T12:46:00Z"/>
                    <w:b/>
                  </w:rPr>
                </w:rPrChange>
              </w:rPr>
              <w:pPrChange w:id="11547" w:author="phuong vu" w:date="2018-11-23T13:48:00Z">
                <w:pPr/>
              </w:pPrChange>
            </w:pPr>
            <w:ins w:id="11548" w:author="phuong vu" w:date="2018-11-16T12:46:00Z">
              <w:r w:rsidRPr="00BA3432">
                <w:rPr>
                  <w:rPrChange w:id="11549" w:author="phuong vu" w:date="2018-11-25T21:55:00Z">
                    <w:rPr>
                      <w:b/>
                    </w:rPr>
                  </w:rPrChange>
                </w:rPr>
                <w:t>2</w:t>
              </w:r>
            </w:ins>
          </w:p>
        </w:tc>
        <w:tc>
          <w:tcPr>
            <w:tcW w:w="1863" w:type="dxa"/>
            <w:noWrap/>
            <w:hideMark/>
            <w:tcPrChange w:id="11550" w:author="phuong vu" w:date="2018-11-23T13:38:00Z">
              <w:tcPr>
                <w:tcW w:w="1296" w:type="dxa"/>
                <w:noWrap/>
                <w:hideMark/>
              </w:tcPr>
            </w:tcPrChange>
          </w:tcPr>
          <w:p w14:paraId="5A83E12B" w14:textId="77777777" w:rsidR="00CF0C7E" w:rsidRPr="00BA3432" w:rsidRDefault="00CF0C7E">
            <w:pPr>
              <w:spacing w:line="276" w:lineRule="auto"/>
              <w:rPr>
                <w:ins w:id="11551" w:author="phuong vu" w:date="2018-11-16T12:46:00Z"/>
                <w:rPrChange w:id="11552" w:author="phuong vu" w:date="2018-11-25T21:55:00Z">
                  <w:rPr>
                    <w:ins w:id="11553" w:author="phuong vu" w:date="2018-11-16T12:46:00Z"/>
                    <w:b/>
                  </w:rPr>
                </w:rPrChange>
              </w:rPr>
              <w:pPrChange w:id="11554" w:author="phuong vu" w:date="2018-11-23T13:48:00Z">
                <w:pPr/>
              </w:pPrChange>
            </w:pPr>
            <w:ins w:id="11555" w:author="phuong vu" w:date="2018-11-16T12:46:00Z">
              <w:r w:rsidRPr="00BA3432">
                <w:rPr>
                  <w:rPrChange w:id="11556" w:author="phuong vu" w:date="2018-11-25T21:55:00Z">
                    <w:rPr>
                      <w:b/>
                    </w:rPr>
                  </w:rPrChange>
                </w:rPr>
                <w:t>bill_id</w:t>
              </w:r>
            </w:ins>
          </w:p>
        </w:tc>
        <w:tc>
          <w:tcPr>
            <w:tcW w:w="1300" w:type="dxa"/>
            <w:noWrap/>
            <w:hideMark/>
            <w:tcPrChange w:id="11557" w:author="phuong vu" w:date="2018-11-23T13:38:00Z">
              <w:tcPr>
                <w:tcW w:w="1189" w:type="dxa"/>
                <w:noWrap/>
                <w:hideMark/>
              </w:tcPr>
            </w:tcPrChange>
          </w:tcPr>
          <w:p w14:paraId="1062071D" w14:textId="77777777" w:rsidR="00CF0C7E" w:rsidRPr="00BA3432" w:rsidRDefault="00CF0C7E">
            <w:pPr>
              <w:spacing w:line="276" w:lineRule="auto"/>
              <w:rPr>
                <w:ins w:id="11558" w:author="phuong vu" w:date="2018-11-16T12:46:00Z"/>
                <w:rPrChange w:id="11559" w:author="phuong vu" w:date="2018-11-25T21:55:00Z">
                  <w:rPr>
                    <w:ins w:id="11560" w:author="phuong vu" w:date="2018-11-16T12:46:00Z"/>
                    <w:b/>
                  </w:rPr>
                </w:rPrChange>
              </w:rPr>
              <w:pPrChange w:id="11561" w:author="phuong vu" w:date="2018-11-23T13:48:00Z">
                <w:pPr/>
              </w:pPrChange>
            </w:pPr>
            <w:ins w:id="11562" w:author="phuong vu" w:date="2018-11-16T12:46:00Z">
              <w:r w:rsidRPr="00BA3432">
                <w:rPr>
                  <w:rPrChange w:id="11563" w:author="phuong vu" w:date="2018-11-25T21:55:00Z">
                    <w:rPr>
                      <w:b/>
                    </w:rPr>
                  </w:rPrChange>
                </w:rPr>
                <w:t>numeric</w:t>
              </w:r>
            </w:ins>
          </w:p>
        </w:tc>
        <w:tc>
          <w:tcPr>
            <w:tcW w:w="991" w:type="dxa"/>
            <w:noWrap/>
            <w:vAlign w:val="center"/>
            <w:hideMark/>
            <w:tcPrChange w:id="11564" w:author="phuong vu" w:date="2018-11-23T13:38:00Z">
              <w:tcPr>
                <w:tcW w:w="1084" w:type="dxa"/>
                <w:noWrap/>
                <w:hideMark/>
              </w:tcPr>
            </w:tcPrChange>
          </w:tcPr>
          <w:p w14:paraId="1BB7AADF" w14:textId="6323E8B8" w:rsidR="00CF0C7E" w:rsidRPr="00BA3432" w:rsidRDefault="00CF0C7E">
            <w:pPr>
              <w:spacing w:line="276" w:lineRule="auto"/>
              <w:jc w:val="center"/>
              <w:rPr>
                <w:ins w:id="11565" w:author="phuong vu" w:date="2018-11-16T12:46:00Z"/>
                <w:rPrChange w:id="11566" w:author="phuong vu" w:date="2018-11-25T21:55:00Z">
                  <w:rPr>
                    <w:ins w:id="11567" w:author="phuong vu" w:date="2018-11-16T12:46:00Z"/>
                    <w:b/>
                  </w:rPr>
                </w:rPrChange>
              </w:rPr>
              <w:pPrChange w:id="11568" w:author="phuong vu" w:date="2018-11-23T13:48:00Z">
                <w:pPr/>
              </w:pPrChange>
            </w:pPr>
          </w:p>
        </w:tc>
        <w:tc>
          <w:tcPr>
            <w:tcW w:w="838" w:type="dxa"/>
            <w:noWrap/>
            <w:vAlign w:val="center"/>
            <w:hideMark/>
            <w:tcPrChange w:id="11569" w:author="phuong vu" w:date="2018-11-23T13:38:00Z">
              <w:tcPr>
                <w:tcW w:w="809" w:type="dxa"/>
                <w:noWrap/>
                <w:hideMark/>
              </w:tcPr>
            </w:tcPrChange>
          </w:tcPr>
          <w:p w14:paraId="7022DD7D" w14:textId="73A3BC3F" w:rsidR="00CF0C7E" w:rsidRPr="00BA3432" w:rsidRDefault="00CF0C7E">
            <w:pPr>
              <w:spacing w:line="276" w:lineRule="auto"/>
              <w:jc w:val="center"/>
              <w:rPr>
                <w:ins w:id="11570" w:author="phuong vu" w:date="2018-11-16T12:46:00Z"/>
                <w:rPrChange w:id="11571" w:author="phuong vu" w:date="2018-11-25T21:55:00Z">
                  <w:rPr>
                    <w:ins w:id="11572" w:author="phuong vu" w:date="2018-11-16T12:46:00Z"/>
                    <w:b/>
                  </w:rPr>
                </w:rPrChange>
              </w:rPr>
              <w:pPrChange w:id="11573" w:author="phuong vu" w:date="2018-11-23T13:48:00Z">
                <w:pPr/>
              </w:pPrChange>
            </w:pPr>
          </w:p>
        </w:tc>
        <w:tc>
          <w:tcPr>
            <w:tcW w:w="1414" w:type="dxa"/>
            <w:noWrap/>
            <w:vAlign w:val="center"/>
            <w:hideMark/>
            <w:tcPrChange w:id="11574" w:author="phuong vu" w:date="2018-11-23T13:38:00Z">
              <w:tcPr>
                <w:tcW w:w="1558" w:type="dxa"/>
                <w:noWrap/>
                <w:hideMark/>
              </w:tcPr>
            </w:tcPrChange>
          </w:tcPr>
          <w:p w14:paraId="0497F242" w14:textId="77777777" w:rsidR="00CF0C7E" w:rsidRPr="00BA3432" w:rsidRDefault="00CF0C7E">
            <w:pPr>
              <w:spacing w:line="276" w:lineRule="auto"/>
              <w:jc w:val="center"/>
              <w:rPr>
                <w:ins w:id="11575" w:author="phuong vu" w:date="2018-11-16T12:46:00Z"/>
                <w:rPrChange w:id="11576" w:author="phuong vu" w:date="2018-11-25T21:55:00Z">
                  <w:rPr>
                    <w:ins w:id="11577" w:author="phuong vu" w:date="2018-11-16T12:46:00Z"/>
                    <w:b/>
                  </w:rPr>
                </w:rPrChange>
              </w:rPr>
              <w:pPrChange w:id="11578" w:author="phuong vu" w:date="2018-11-23T13:48:00Z">
                <w:pPr/>
              </w:pPrChange>
            </w:pPr>
            <w:ins w:id="11579" w:author="phuong vu" w:date="2018-11-16T12:46:00Z">
              <w:r w:rsidRPr="00BA3432">
                <w:rPr>
                  <w:rPrChange w:id="11580" w:author="phuong vu" w:date="2018-11-25T21:55:00Z">
                    <w:rPr>
                      <w:b/>
                    </w:rPr>
                  </w:rPrChange>
                </w:rPr>
                <w:t>X</w:t>
              </w:r>
            </w:ins>
          </w:p>
        </w:tc>
        <w:tc>
          <w:tcPr>
            <w:tcW w:w="1611" w:type="dxa"/>
            <w:noWrap/>
            <w:hideMark/>
            <w:tcPrChange w:id="11581" w:author="phuong vu" w:date="2018-11-23T13:38:00Z">
              <w:tcPr>
                <w:tcW w:w="2302" w:type="dxa"/>
                <w:noWrap/>
                <w:hideMark/>
              </w:tcPr>
            </w:tcPrChange>
          </w:tcPr>
          <w:p w14:paraId="54358C8A" w14:textId="6CDFCD45" w:rsidR="00CF0C7E" w:rsidRPr="00BA3432" w:rsidRDefault="00CF0C7E">
            <w:pPr>
              <w:spacing w:line="276" w:lineRule="auto"/>
              <w:rPr>
                <w:ins w:id="11582" w:author="phuong vu" w:date="2018-11-16T12:46:00Z"/>
                <w:rPrChange w:id="11583" w:author="phuong vu" w:date="2018-11-25T21:55:00Z">
                  <w:rPr>
                    <w:ins w:id="11584" w:author="phuong vu" w:date="2018-11-16T12:46:00Z"/>
                    <w:b/>
                  </w:rPr>
                </w:rPrChange>
              </w:rPr>
              <w:pPrChange w:id="11585" w:author="phuong vu" w:date="2018-11-23T13:48:00Z">
                <w:pPr/>
              </w:pPrChange>
            </w:pPr>
            <w:ins w:id="11586" w:author="phuong vu" w:date="2018-11-16T12:46:00Z">
              <w:r w:rsidRPr="00BA3432">
                <w:rPr>
                  <w:rPrChange w:id="11587" w:author="phuong vu" w:date="2018-11-25T21:55:00Z">
                    <w:rPr>
                      <w:b/>
                    </w:rPr>
                  </w:rPrChange>
                </w:rPr>
                <w:t>ID hóa đơn</w:t>
              </w:r>
            </w:ins>
          </w:p>
        </w:tc>
      </w:tr>
      <w:tr w:rsidR="00A94F02" w:rsidRPr="00BA3432" w14:paraId="4729A0C1" w14:textId="77777777" w:rsidTr="006B6330">
        <w:trPr>
          <w:trHeight w:val="300"/>
          <w:ins w:id="11588" w:author="phuong vu" w:date="2018-11-16T12:46:00Z"/>
          <w:trPrChange w:id="11589" w:author="phuong vu" w:date="2018-11-23T13:38:00Z">
            <w:trPr>
              <w:trHeight w:val="300"/>
            </w:trPr>
          </w:trPrChange>
        </w:trPr>
        <w:tc>
          <w:tcPr>
            <w:tcW w:w="708" w:type="dxa"/>
            <w:noWrap/>
            <w:hideMark/>
            <w:tcPrChange w:id="11590" w:author="phuong vu" w:date="2018-11-23T13:38:00Z">
              <w:tcPr>
                <w:tcW w:w="539" w:type="dxa"/>
                <w:noWrap/>
                <w:hideMark/>
              </w:tcPr>
            </w:tcPrChange>
          </w:tcPr>
          <w:p w14:paraId="0EAB0CC6" w14:textId="77777777" w:rsidR="00CF0C7E" w:rsidRPr="00BA3432" w:rsidRDefault="00CF0C7E">
            <w:pPr>
              <w:spacing w:line="276" w:lineRule="auto"/>
              <w:rPr>
                <w:ins w:id="11591" w:author="phuong vu" w:date="2018-11-16T12:46:00Z"/>
                <w:rPrChange w:id="11592" w:author="phuong vu" w:date="2018-11-25T21:55:00Z">
                  <w:rPr>
                    <w:ins w:id="11593" w:author="phuong vu" w:date="2018-11-16T12:46:00Z"/>
                    <w:b/>
                  </w:rPr>
                </w:rPrChange>
              </w:rPr>
              <w:pPrChange w:id="11594" w:author="phuong vu" w:date="2018-11-23T13:48:00Z">
                <w:pPr/>
              </w:pPrChange>
            </w:pPr>
            <w:ins w:id="11595" w:author="phuong vu" w:date="2018-11-16T12:46:00Z">
              <w:r w:rsidRPr="00BA3432">
                <w:rPr>
                  <w:rPrChange w:id="11596" w:author="phuong vu" w:date="2018-11-25T21:55:00Z">
                    <w:rPr>
                      <w:b/>
                    </w:rPr>
                  </w:rPrChange>
                </w:rPr>
                <w:t>3</w:t>
              </w:r>
            </w:ins>
          </w:p>
        </w:tc>
        <w:tc>
          <w:tcPr>
            <w:tcW w:w="1863" w:type="dxa"/>
            <w:noWrap/>
            <w:hideMark/>
            <w:tcPrChange w:id="11597" w:author="phuong vu" w:date="2018-11-23T13:38:00Z">
              <w:tcPr>
                <w:tcW w:w="1296" w:type="dxa"/>
                <w:noWrap/>
                <w:hideMark/>
              </w:tcPr>
            </w:tcPrChange>
          </w:tcPr>
          <w:p w14:paraId="5315C0E0" w14:textId="77777777" w:rsidR="00CF0C7E" w:rsidRPr="00BA3432" w:rsidRDefault="00CF0C7E">
            <w:pPr>
              <w:spacing w:line="276" w:lineRule="auto"/>
              <w:rPr>
                <w:ins w:id="11598" w:author="phuong vu" w:date="2018-11-16T12:46:00Z"/>
                <w:rPrChange w:id="11599" w:author="phuong vu" w:date="2018-11-25T21:55:00Z">
                  <w:rPr>
                    <w:ins w:id="11600" w:author="phuong vu" w:date="2018-11-16T12:46:00Z"/>
                    <w:b/>
                  </w:rPr>
                </w:rPrChange>
              </w:rPr>
              <w:pPrChange w:id="11601" w:author="phuong vu" w:date="2018-11-23T13:48:00Z">
                <w:pPr/>
              </w:pPrChange>
            </w:pPr>
            <w:ins w:id="11602" w:author="phuong vu" w:date="2018-11-16T12:46:00Z">
              <w:r w:rsidRPr="00BA3432">
                <w:rPr>
                  <w:rPrChange w:id="11603" w:author="phuong vu" w:date="2018-11-25T21:55:00Z">
                    <w:rPr>
                      <w:b/>
                    </w:rPr>
                  </w:rPrChange>
                </w:rPr>
                <w:t>service_type_id</w:t>
              </w:r>
            </w:ins>
          </w:p>
        </w:tc>
        <w:tc>
          <w:tcPr>
            <w:tcW w:w="1300" w:type="dxa"/>
            <w:noWrap/>
            <w:hideMark/>
            <w:tcPrChange w:id="11604" w:author="phuong vu" w:date="2018-11-23T13:38:00Z">
              <w:tcPr>
                <w:tcW w:w="1189" w:type="dxa"/>
                <w:noWrap/>
                <w:hideMark/>
              </w:tcPr>
            </w:tcPrChange>
          </w:tcPr>
          <w:p w14:paraId="04952D04" w14:textId="77777777" w:rsidR="00CF0C7E" w:rsidRPr="00BA3432" w:rsidRDefault="00CF0C7E">
            <w:pPr>
              <w:spacing w:line="276" w:lineRule="auto"/>
              <w:rPr>
                <w:ins w:id="11605" w:author="phuong vu" w:date="2018-11-16T12:46:00Z"/>
                <w:rPrChange w:id="11606" w:author="phuong vu" w:date="2018-11-25T21:55:00Z">
                  <w:rPr>
                    <w:ins w:id="11607" w:author="phuong vu" w:date="2018-11-16T12:46:00Z"/>
                    <w:b/>
                  </w:rPr>
                </w:rPrChange>
              </w:rPr>
              <w:pPrChange w:id="11608" w:author="phuong vu" w:date="2018-11-23T13:48:00Z">
                <w:pPr/>
              </w:pPrChange>
            </w:pPr>
            <w:ins w:id="11609" w:author="phuong vu" w:date="2018-11-16T12:46:00Z">
              <w:r w:rsidRPr="00BA3432">
                <w:rPr>
                  <w:rPrChange w:id="11610" w:author="phuong vu" w:date="2018-11-25T21:55:00Z">
                    <w:rPr>
                      <w:b/>
                    </w:rPr>
                  </w:rPrChange>
                </w:rPr>
                <w:t>numeric</w:t>
              </w:r>
            </w:ins>
          </w:p>
        </w:tc>
        <w:tc>
          <w:tcPr>
            <w:tcW w:w="991" w:type="dxa"/>
            <w:noWrap/>
            <w:vAlign w:val="center"/>
            <w:hideMark/>
            <w:tcPrChange w:id="11611" w:author="phuong vu" w:date="2018-11-23T13:38:00Z">
              <w:tcPr>
                <w:tcW w:w="1084" w:type="dxa"/>
                <w:noWrap/>
                <w:hideMark/>
              </w:tcPr>
            </w:tcPrChange>
          </w:tcPr>
          <w:p w14:paraId="69ECAB8C" w14:textId="6B79C22F" w:rsidR="00CF0C7E" w:rsidRPr="00BA3432" w:rsidRDefault="00CF0C7E">
            <w:pPr>
              <w:spacing w:line="276" w:lineRule="auto"/>
              <w:jc w:val="center"/>
              <w:rPr>
                <w:ins w:id="11612" w:author="phuong vu" w:date="2018-11-16T12:46:00Z"/>
                <w:rPrChange w:id="11613" w:author="phuong vu" w:date="2018-11-25T21:55:00Z">
                  <w:rPr>
                    <w:ins w:id="11614" w:author="phuong vu" w:date="2018-11-16T12:46:00Z"/>
                    <w:b/>
                  </w:rPr>
                </w:rPrChange>
              </w:rPr>
              <w:pPrChange w:id="11615" w:author="phuong vu" w:date="2018-11-23T13:48:00Z">
                <w:pPr/>
              </w:pPrChange>
            </w:pPr>
          </w:p>
        </w:tc>
        <w:tc>
          <w:tcPr>
            <w:tcW w:w="838" w:type="dxa"/>
            <w:noWrap/>
            <w:vAlign w:val="center"/>
            <w:hideMark/>
            <w:tcPrChange w:id="11616" w:author="phuong vu" w:date="2018-11-23T13:38:00Z">
              <w:tcPr>
                <w:tcW w:w="809" w:type="dxa"/>
                <w:noWrap/>
                <w:hideMark/>
              </w:tcPr>
            </w:tcPrChange>
          </w:tcPr>
          <w:p w14:paraId="377E036F" w14:textId="391B644F" w:rsidR="00CF0C7E" w:rsidRPr="00BA3432" w:rsidRDefault="00CF0C7E">
            <w:pPr>
              <w:spacing w:line="276" w:lineRule="auto"/>
              <w:jc w:val="center"/>
              <w:rPr>
                <w:ins w:id="11617" w:author="phuong vu" w:date="2018-11-16T12:46:00Z"/>
                <w:rPrChange w:id="11618" w:author="phuong vu" w:date="2018-11-25T21:55:00Z">
                  <w:rPr>
                    <w:ins w:id="11619" w:author="phuong vu" w:date="2018-11-16T12:46:00Z"/>
                    <w:b/>
                  </w:rPr>
                </w:rPrChange>
              </w:rPr>
              <w:pPrChange w:id="11620" w:author="phuong vu" w:date="2018-11-23T13:48:00Z">
                <w:pPr/>
              </w:pPrChange>
            </w:pPr>
          </w:p>
        </w:tc>
        <w:tc>
          <w:tcPr>
            <w:tcW w:w="1414" w:type="dxa"/>
            <w:noWrap/>
            <w:vAlign w:val="center"/>
            <w:hideMark/>
            <w:tcPrChange w:id="11621" w:author="phuong vu" w:date="2018-11-23T13:38:00Z">
              <w:tcPr>
                <w:tcW w:w="1558" w:type="dxa"/>
                <w:noWrap/>
                <w:hideMark/>
              </w:tcPr>
            </w:tcPrChange>
          </w:tcPr>
          <w:p w14:paraId="7856908A" w14:textId="77777777" w:rsidR="00CF0C7E" w:rsidRPr="00BA3432" w:rsidRDefault="00CF0C7E">
            <w:pPr>
              <w:spacing w:line="276" w:lineRule="auto"/>
              <w:jc w:val="center"/>
              <w:rPr>
                <w:ins w:id="11622" w:author="phuong vu" w:date="2018-11-16T12:46:00Z"/>
                <w:rPrChange w:id="11623" w:author="phuong vu" w:date="2018-11-25T21:55:00Z">
                  <w:rPr>
                    <w:ins w:id="11624" w:author="phuong vu" w:date="2018-11-16T12:46:00Z"/>
                    <w:b/>
                  </w:rPr>
                </w:rPrChange>
              </w:rPr>
              <w:pPrChange w:id="11625" w:author="phuong vu" w:date="2018-11-23T13:48:00Z">
                <w:pPr/>
              </w:pPrChange>
            </w:pPr>
            <w:ins w:id="11626" w:author="phuong vu" w:date="2018-11-16T12:46:00Z">
              <w:r w:rsidRPr="00BA3432">
                <w:rPr>
                  <w:rPrChange w:id="11627" w:author="phuong vu" w:date="2018-11-25T21:55:00Z">
                    <w:rPr>
                      <w:b/>
                    </w:rPr>
                  </w:rPrChange>
                </w:rPr>
                <w:t>X</w:t>
              </w:r>
            </w:ins>
          </w:p>
        </w:tc>
        <w:tc>
          <w:tcPr>
            <w:tcW w:w="1611" w:type="dxa"/>
            <w:noWrap/>
            <w:hideMark/>
            <w:tcPrChange w:id="11628" w:author="phuong vu" w:date="2018-11-23T13:38:00Z">
              <w:tcPr>
                <w:tcW w:w="2302" w:type="dxa"/>
                <w:noWrap/>
                <w:hideMark/>
              </w:tcPr>
            </w:tcPrChange>
          </w:tcPr>
          <w:p w14:paraId="2BF3E875" w14:textId="404775CF" w:rsidR="00CF0C7E" w:rsidRPr="00BA3432" w:rsidRDefault="00CF0C7E">
            <w:pPr>
              <w:spacing w:line="276" w:lineRule="auto"/>
              <w:rPr>
                <w:ins w:id="11629" w:author="phuong vu" w:date="2018-11-16T12:46:00Z"/>
                <w:rPrChange w:id="11630" w:author="phuong vu" w:date="2018-11-25T21:55:00Z">
                  <w:rPr>
                    <w:ins w:id="11631" w:author="phuong vu" w:date="2018-11-16T12:46:00Z"/>
                    <w:b/>
                  </w:rPr>
                </w:rPrChange>
              </w:rPr>
              <w:pPrChange w:id="11632" w:author="phuong vu" w:date="2018-11-23T13:48:00Z">
                <w:pPr/>
              </w:pPrChange>
            </w:pPr>
            <w:ins w:id="11633" w:author="phuong vu" w:date="2018-11-16T12:46:00Z">
              <w:r w:rsidRPr="00BA3432">
                <w:rPr>
                  <w:rPrChange w:id="11634" w:author="phuong vu" w:date="2018-11-25T21:55:00Z">
                    <w:rPr>
                      <w:b/>
                    </w:rPr>
                  </w:rPrChange>
                </w:rPr>
                <w:t xml:space="preserve">ID loại dịch vụ. </w:t>
              </w:r>
            </w:ins>
          </w:p>
        </w:tc>
      </w:tr>
      <w:tr w:rsidR="00A94F02" w:rsidRPr="00BA3432" w14:paraId="091E3FA6" w14:textId="77777777" w:rsidTr="006B6330">
        <w:trPr>
          <w:trHeight w:val="300"/>
          <w:ins w:id="11635" w:author="phuong vu" w:date="2018-11-16T12:46:00Z"/>
          <w:trPrChange w:id="11636" w:author="phuong vu" w:date="2018-11-23T13:38:00Z">
            <w:trPr>
              <w:trHeight w:val="300"/>
            </w:trPr>
          </w:trPrChange>
        </w:trPr>
        <w:tc>
          <w:tcPr>
            <w:tcW w:w="708" w:type="dxa"/>
            <w:noWrap/>
            <w:hideMark/>
            <w:tcPrChange w:id="11637" w:author="phuong vu" w:date="2018-11-23T13:38:00Z">
              <w:tcPr>
                <w:tcW w:w="539" w:type="dxa"/>
                <w:noWrap/>
                <w:hideMark/>
              </w:tcPr>
            </w:tcPrChange>
          </w:tcPr>
          <w:p w14:paraId="2308D432" w14:textId="77777777" w:rsidR="00CF0C7E" w:rsidRPr="00BA3432" w:rsidRDefault="00CF0C7E">
            <w:pPr>
              <w:spacing w:line="276" w:lineRule="auto"/>
              <w:rPr>
                <w:ins w:id="11638" w:author="phuong vu" w:date="2018-11-16T12:46:00Z"/>
                <w:rPrChange w:id="11639" w:author="phuong vu" w:date="2018-11-25T21:55:00Z">
                  <w:rPr>
                    <w:ins w:id="11640" w:author="phuong vu" w:date="2018-11-16T12:46:00Z"/>
                    <w:b/>
                  </w:rPr>
                </w:rPrChange>
              </w:rPr>
              <w:pPrChange w:id="11641" w:author="phuong vu" w:date="2018-11-23T13:48:00Z">
                <w:pPr/>
              </w:pPrChange>
            </w:pPr>
            <w:ins w:id="11642" w:author="phuong vu" w:date="2018-11-16T12:46:00Z">
              <w:r w:rsidRPr="00BA3432">
                <w:rPr>
                  <w:rPrChange w:id="11643" w:author="phuong vu" w:date="2018-11-25T21:55:00Z">
                    <w:rPr>
                      <w:b/>
                    </w:rPr>
                  </w:rPrChange>
                </w:rPr>
                <w:t>4</w:t>
              </w:r>
            </w:ins>
          </w:p>
        </w:tc>
        <w:tc>
          <w:tcPr>
            <w:tcW w:w="1863" w:type="dxa"/>
            <w:noWrap/>
            <w:hideMark/>
            <w:tcPrChange w:id="11644" w:author="phuong vu" w:date="2018-11-23T13:38:00Z">
              <w:tcPr>
                <w:tcW w:w="1296" w:type="dxa"/>
                <w:noWrap/>
                <w:hideMark/>
              </w:tcPr>
            </w:tcPrChange>
          </w:tcPr>
          <w:p w14:paraId="24C151F7" w14:textId="77777777" w:rsidR="00CF0C7E" w:rsidRPr="00BA3432" w:rsidRDefault="00CF0C7E">
            <w:pPr>
              <w:spacing w:line="276" w:lineRule="auto"/>
              <w:rPr>
                <w:ins w:id="11645" w:author="phuong vu" w:date="2018-11-16T12:46:00Z"/>
                <w:rPrChange w:id="11646" w:author="phuong vu" w:date="2018-11-25T21:55:00Z">
                  <w:rPr>
                    <w:ins w:id="11647" w:author="phuong vu" w:date="2018-11-16T12:46:00Z"/>
                    <w:b/>
                  </w:rPr>
                </w:rPrChange>
              </w:rPr>
              <w:pPrChange w:id="11648" w:author="phuong vu" w:date="2018-11-23T13:48:00Z">
                <w:pPr/>
              </w:pPrChange>
            </w:pPr>
            <w:ins w:id="11649" w:author="phuong vu" w:date="2018-11-16T12:46:00Z">
              <w:r w:rsidRPr="00BA3432">
                <w:rPr>
                  <w:rPrChange w:id="11650" w:author="phuong vu" w:date="2018-11-25T21:55:00Z">
                    <w:rPr>
                      <w:b/>
                    </w:rPr>
                  </w:rPrChange>
                </w:rPr>
                <w:t>unit_id</w:t>
              </w:r>
            </w:ins>
          </w:p>
        </w:tc>
        <w:tc>
          <w:tcPr>
            <w:tcW w:w="1300" w:type="dxa"/>
            <w:noWrap/>
            <w:hideMark/>
            <w:tcPrChange w:id="11651" w:author="phuong vu" w:date="2018-11-23T13:38:00Z">
              <w:tcPr>
                <w:tcW w:w="1189" w:type="dxa"/>
                <w:noWrap/>
                <w:hideMark/>
              </w:tcPr>
            </w:tcPrChange>
          </w:tcPr>
          <w:p w14:paraId="2772355E" w14:textId="77777777" w:rsidR="00CF0C7E" w:rsidRPr="00BA3432" w:rsidRDefault="00CF0C7E">
            <w:pPr>
              <w:spacing w:line="276" w:lineRule="auto"/>
              <w:rPr>
                <w:ins w:id="11652" w:author="phuong vu" w:date="2018-11-16T12:46:00Z"/>
                <w:rPrChange w:id="11653" w:author="phuong vu" w:date="2018-11-25T21:55:00Z">
                  <w:rPr>
                    <w:ins w:id="11654" w:author="phuong vu" w:date="2018-11-16T12:46:00Z"/>
                    <w:b/>
                  </w:rPr>
                </w:rPrChange>
              </w:rPr>
              <w:pPrChange w:id="11655" w:author="phuong vu" w:date="2018-11-23T13:48:00Z">
                <w:pPr/>
              </w:pPrChange>
            </w:pPr>
            <w:ins w:id="11656" w:author="phuong vu" w:date="2018-11-16T12:46:00Z">
              <w:r w:rsidRPr="00BA3432">
                <w:rPr>
                  <w:rPrChange w:id="11657" w:author="phuong vu" w:date="2018-11-25T21:55:00Z">
                    <w:rPr>
                      <w:b/>
                    </w:rPr>
                  </w:rPrChange>
                </w:rPr>
                <w:t>numeric</w:t>
              </w:r>
            </w:ins>
          </w:p>
        </w:tc>
        <w:tc>
          <w:tcPr>
            <w:tcW w:w="991" w:type="dxa"/>
            <w:noWrap/>
            <w:vAlign w:val="center"/>
            <w:hideMark/>
            <w:tcPrChange w:id="11658" w:author="phuong vu" w:date="2018-11-23T13:38:00Z">
              <w:tcPr>
                <w:tcW w:w="1084" w:type="dxa"/>
                <w:noWrap/>
                <w:hideMark/>
              </w:tcPr>
            </w:tcPrChange>
          </w:tcPr>
          <w:p w14:paraId="6376194F" w14:textId="6AE3FF71" w:rsidR="00CF0C7E" w:rsidRPr="00BA3432" w:rsidRDefault="00CF0C7E">
            <w:pPr>
              <w:spacing w:line="276" w:lineRule="auto"/>
              <w:jc w:val="center"/>
              <w:rPr>
                <w:ins w:id="11659" w:author="phuong vu" w:date="2018-11-16T12:46:00Z"/>
                <w:rPrChange w:id="11660" w:author="phuong vu" w:date="2018-11-25T21:55:00Z">
                  <w:rPr>
                    <w:ins w:id="11661" w:author="phuong vu" w:date="2018-11-16T12:46:00Z"/>
                    <w:b/>
                  </w:rPr>
                </w:rPrChange>
              </w:rPr>
              <w:pPrChange w:id="11662" w:author="phuong vu" w:date="2018-11-23T13:48:00Z">
                <w:pPr/>
              </w:pPrChange>
            </w:pPr>
          </w:p>
        </w:tc>
        <w:tc>
          <w:tcPr>
            <w:tcW w:w="838" w:type="dxa"/>
            <w:noWrap/>
            <w:vAlign w:val="center"/>
            <w:hideMark/>
            <w:tcPrChange w:id="11663" w:author="phuong vu" w:date="2018-11-23T13:38:00Z">
              <w:tcPr>
                <w:tcW w:w="809" w:type="dxa"/>
                <w:noWrap/>
                <w:hideMark/>
              </w:tcPr>
            </w:tcPrChange>
          </w:tcPr>
          <w:p w14:paraId="44B5D473" w14:textId="47CB7C99" w:rsidR="00CF0C7E" w:rsidRPr="00BA3432" w:rsidRDefault="00CF0C7E">
            <w:pPr>
              <w:spacing w:line="276" w:lineRule="auto"/>
              <w:jc w:val="center"/>
              <w:rPr>
                <w:ins w:id="11664" w:author="phuong vu" w:date="2018-11-16T12:46:00Z"/>
                <w:rPrChange w:id="11665" w:author="phuong vu" w:date="2018-11-25T21:55:00Z">
                  <w:rPr>
                    <w:ins w:id="11666" w:author="phuong vu" w:date="2018-11-16T12:46:00Z"/>
                    <w:b/>
                  </w:rPr>
                </w:rPrChange>
              </w:rPr>
              <w:pPrChange w:id="11667" w:author="phuong vu" w:date="2018-11-23T13:48:00Z">
                <w:pPr/>
              </w:pPrChange>
            </w:pPr>
          </w:p>
        </w:tc>
        <w:tc>
          <w:tcPr>
            <w:tcW w:w="1414" w:type="dxa"/>
            <w:noWrap/>
            <w:vAlign w:val="center"/>
            <w:hideMark/>
            <w:tcPrChange w:id="11668" w:author="phuong vu" w:date="2018-11-23T13:38:00Z">
              <w:tcPr>
                <w:tcW w:w="1558" w:type="dxa"/>
                <w:noWrap/>
                <w:hideMark/>
              </w:tcPr>
            </w:tcPrChange>
          </w:tcPr>
          <w:p w14:paraId="0EA41712" w14:textId="77777777" w:rsidR="00CF0C7E" w:rsidRPr="00BA3432" w:rsidRDefault="00CF0C7E">
            <w:pPr>
              <w:spacing w:line="276" w:lineRule="auto"/>
              <w:jc w:val="center"/>
              <w:rPr>
                <w:ins w:id="11669" w:author="phuong vu" w:date="2018-11-16T12:46:00Z"/>
                <w:rPrChange w:id="11670" w:author="phuong vu" w:date="2018-11-25T21:55:00Z">
                  <w:rPr>
                    <w:ins w:id="11671" w:author="phuong vu" w:date="2018-11-16T12:46:00Z"/>
                    <w:b/>
                  </w:rPr>
                </w:rPrChange>
              </w:rPr>
              <w:pPrChange w:id="11672" w:author="phuong vu" w:date="2018-11-23T13:48:00Z">
                <w:pPr/>
              </w:pPrChange>
            </w:pPr>
            <w:ins w:id="11673" w:author="phuong vu" w:date="2018-11-16T12:46:00Z">
              <w:r w:rsidRPr="00BA3432">
                <w:rPr>
                  <w:rPrChange w:id="11674" w:author="phuong vu" w:date="2018-11-25T21:55:00Z">
                    <w:rPr>
                      <w:b/>
                    </w:rPr>
                  </w:rPrChange>
                </w:rPr>
                <w:t>X</w:t>
              </w:r>
            </w:ins>
          </w:p>
        </w:tc>
        <w:tc>
          <w:tcPr>
            <w:tcW w:w="1611" w:type="dxa"/>
            <w:noWrap/>
            <w:hideMark/>
            <w:tcPrChange w:id="11675" w:author="phuong vu" w:date="2018-11-23T13:38:00Z">
              <w:tcPr>
                <w:tcW w:w="2302" w:type="dxa"/>
                <w:noWrap/>
                <w:hideMark/>
              </w:tcPr>
            </w:tcPrChange>
          </w:tcPr>
          <w:p w14:paraId="4815D878" w14:textId="4D7EC018" w:rsidR="00CF0C7E" w:rsidRPr="00BA3432" w:rsidRDefault="00CF0C7E">
            <w:pPr>
              <w:spacing w:line="276" w:lineRule="auto"/>
              <w:rPr>
                <w:ins w:id="11676" w:author="phuong vu" w:date="2018-11-16T12:46:00Z"/>
                <w:rPrChange w:id="11677" w:author="phuong vu" w:date="2018-11-25T21:55:00Z">
                  <w:rPr>
                    <w:ins w:id="11678" w:author="phuong vu" w:date="2018-11-16T12:46:00Z"/>
                    <w:b/>
                  </w:rPr>
                </w:rPrChange>
              </w:rPr>
              <w:pPrChange w:id="11679" w:author="phuong vu" w:date="2018-11-23T13:48:00Z">
                <w:pPr/>
              </w:pPrChange>
            </w:pPr>
            <w:ins w:id="11680" w:author="phuong vu" w:date="2018-11-16T12:46:00Z">
              <w:r w:rsidRPr="00BA3432">
                <w:rPr>
                  <w:rPrChange w:id="11681" w:author="phuong vu" w:date="2018-11-25T21:55:00Z">
                    <w:rPr>
                      <w:b/>
                    </w:rPr>
                  </w:rPrChange>
                </w:rPr>
                <w:t xml:space="preserve">ID đơn vị tính. </w:t>
              </w:r>
            </w:ins>
          </w:p>
        </w:tc>
      </w:tr>
      <w:tr w:rsidR="00A94F02" w:rsidRPr="00BA3432" w14:paraId="1540F46F" w14:textId="77777777" w:rsidTr="006B6330">
        <w:trPr>
          <w:trHeight w:val="300"/>
          <w:ins w:id="11682" w:author="phuong vu" w:date="2018-11-16T12:46:00Z"/>
          <w:trPrChange w:id="11683" w:author="phuong vu" w:date="2018-11-23T13:38:00Z">
            <w:trPr>
              <w:trHeight w:val="300"/>
            </w:trPr>
          </w:trPrChange>
        </w:trPr>
        <w:tc>
          <w:tcPr>
            <w:tcW w:w="708" w:type="dxa"/>
            <w:noWrap/>
            <w:hideMark/>
            <w:tcPrChange w:id="11684" w:author="phuong vu" w:date="2018-11-23T13:38:00Z">
              <w:tcPr>
                <w:tcW w:w="539" w:type="dxa"/>
                <w:noWrap/>
                <w:hideMark/>
              </w:tcPr>
            </w:tcPrChange>
          </w:tcPr>
          <w:p w14:paraId="687C84CA" w14:textId="77777777" w:rsidR="00CF0C7E" w:rsidRPr="00BA3432" w:rsidRDefault="00CF0C7E">
            <w:pPr>
              <w:spacing w:line="276" w:lineRule="auto"/>
              <w:rPr>
                <w:ins w:id="11685" w:author="phuong vu" w:date="2018-11-16T12:46:00Z"/>
                <w:rPrChange w:id="11686" w:author="phuong vu" w:date="2018-11-25T21:55:00Z">
                  <w:rPr>
                    <w:ins w:id="11687" w:author="phuong vu" w:date="2018-11-16T12:46:00Z"/>
                    <w:b/>
                  </w:rPr>
                </w:rPrChange>
              </w:rPr>
              <w:pPrChange w:id="11688" w:author="phuong vu" w:date="2018-11-23T13:48:00Z">
                <w:pPr/>
              </w:pPrChange>
            </w:pPr>
            <w:ins w:id="11689" w:author="phuong vu" w:date="2018-11-16T12:46:00Z">
              <w:r w:rsidRPr="00BA3432">
                <w:rPr>
                  <w:rPrChange w:id="11690" w:author="phuong vu" w:date="2018-11-25T21:55:00Z">
                    <w:rPr>
                      <w:b/>
                    </w:rPr>
                  </w:rPrChange>
                </w:rPr>
                <w:t>5</w:t>
              </w:r>
            </w:ins>
          </w:p>
        </w:tc>
        <w:tc>
          <w:tcPr>
            <w:tcW w:w="1863" w:type="dxa"/>
            <w:noWrap/>
            <w:hideMark/>
            <w:tcPrChange w:id="11691" w:author="phuong vu" w:date="2018-11-23T13:38:00Z">
              <w:tcPr>
                <w:tcW w:w="1296" w:type="dxa"/>
                <w:noWrap/>
                <w:hideMark/>
              </w:tcPr>
            </w:tcPrChange>
          </w:tcPr>
          <w:p w14:paraId="0BFF3026" w14:textId="77777777" w:rsidR="00CF0C7E" w:rsidRPr="00BA3432" w:rsidRDefault="00CF0C7E">
            <w:pPr>
              <w:spacing w:line="276" w:lineRule="auto"/>
              <w:rPr>
                <w:ins w:id="11692" w:author="phuong vu" w:date="2018-11-16T12:46:00Z"/>
                <w:rPrChange w:id="11693" w:author="phuong vu" w:date="2018-11-25T21:55:00Z">
                  <w:rPr>
                    <w:ins w:id="11694" w:author="phuong vu" w:date="2018-11-16T12:46:00Z"/>
                    <w:b/>
                  </w:rPr>
                </w:rPrChange>
              </w:rPr>
              <w:pPrChange w:id="11695" w:author="phuong vu" w:date="2018-11-23T13:48:00Z">
                <w:pPr/>
              </w:pPrChange>
            </w:pPr>
            <w:ins w:id="11696" w:author="phuong vu" w:date="2018-11-16T12:46:00Z">
              <w:r w:rsidRPr="00BA3432">
                <w:rPr>
                  <w:rPrChange w:id="11697" w:author="phuong vu" w:date="2018-11-25T21:55:00Z">
                    <w:rPr>
                      <w:b/>
                    </w:rPr>
                  </w:rPrChange>
                </w:rPr>
                <w:t>label_id</w:t>
              </w:r>
            </w:ins>
          </w:p>
        </w:tc>
        <w:tc>
          <w:tcPr>
            <w:tcW w:w="1300" w:type="dxa"/>
            <w:noWrap/>
            <w:hideMark/>
            <w:tcPrChange w:id="11698" w:author="phuong vu" w:date="2018-11-23T13:38:00Z">
              <w:tcPr>
                <w:tcW w:w="1189" w:type="dxa"/>
                <w:noWrap/>
                <w:hideMark/>
              </w:tcPr>
            </w:tcPrChange>
          </w:tcPr>
          <w:p w14:paraId="57E6D175" w14:textId="77777777" w:rsidR="00CF0C7E" w:rsidRPr="00BA3432" w:rsidRDefault="00CF0C7E">
            <w:pPr>
              <w:spacing w:line="276" w:lineRule="auto"/>
              <w:rPr>
                <w:ins w:id="11699" w:author="phuong vu" w:date="2018-11-16T12:46:00Z"/>
                <w:rPrChange w:id="11700" w:author="phuong vu" w:date="2018-11-25T21:55:00Z">
                  <w:rPr>
                    <w:ins w:id="11701" w:author="phuong vu" w:date="2018-11-16T12:46:00Z"/>
                    <w:b/>
                  </w:rPr>
                </w:rPrChange>
              </w:rPr>
              <w:pPrChange w:id="11702" w:author="phuong vu" w:date="2018-11-23T13:48:00Z">
                <w:pPr/>
              </w:pPrChange>
            </w:pPr>
            <w:ins w:id="11703" w:author="phuong vu" w:date="2018-11-16T12:46:00Z">
              <w:r w:rsidRPr="00BA3432">
                <w:rPr>
                  <w:rPrChange w:id="11704" w:author="phuong vu" w:date="2018-11-25T21:55:00Z">
                    <w:rPr>
                      <w:b/>
                    </w:rPr>
                  </w:rPrChange>
                </w:rPr>
                <w:t>numeric</w:t>
              </w:r>
            </w:ins>
          </w:p>
        </w:tc>
        <w:tc>
          <w:tcPr>
            <w:tcW w:w="991" w:type="dxa"/>
            <w:noWrap/>
            <w:vAlign w:val="center"/>
            <w:hideMark/>
            <w:tcPrChange w:id="11705" w:author="phuong vu" w:date="2018-11-23T13:38:00Z">
              <w:tcPr>
                <w:tcW w:w="1084" w:type="dxa"/>
                <w:noWrap/>
                <w:hideMark/>
              </w:tcPr>
            </w:tcPrChange>
          </w:tcPr>
          <w:p w14:paraId="4CFE636C" w14:textId="6477DECF" w:rsidR="00CF0C7E" w:rsidRPr="00BA3432" w:rsidRDefault="00CF0C7E">
            <w:pPr>
              <w:spacing w:line="276" w:lineRule="auto"/>
              <w:jc w:val="center"/>
              <w:rPr>
                <w:ins w:id="11706" w:author="phuong vu" w:date="2018-11-16T12:46:00Z"/>
                <w:rPrChange w:id="11707" w:author="phuong vu" w:date="2018-11-25T21:55:00Z">
                  <w:rPr>
                    <w:ins w:id="11708" w:author="phuong vu" w:date="2018-11-16T12:46:00Z"/>
                    <w:b/>
                  </w:rPr>
                </w:rPrChange>
              </w:rPr>
              <w:pPrChange w:id="11709" w:author="phuong vu" w:date="2018-11-23T13:48:00Z">
                <w:pPr/>
              </w:pPrChange>
            </w:pPr>
          </w:p>
        </w:tc>
        <w:tc>
          <w:tcPr>
            <w:tcW w:w="838" w:type="dxa"/>
            <w:noWrap/>
            <w:vAlign w:val="center"/>
            <w:hideMark/>
            <w:tcPrChange w:id="11710" w:author="phuong vu" w:date="2018-11-23T13:38:00Z">
              <w:tcPr>
                <w:tcW w:w="809" w:type="dxa"/>
                <w:noWrap/>
                <w:hideMark/>
              </w:tcPr>
            </w:tcPrChange>
          </w:tcPr>
          <w:p w14:paraId="563911FB" w14:textId="65AB943F" w:rsidR="00CF0C7E" w:rsidRPr="00BA3432" w:rsidRDefault="00CF0C7E">
            <w:pPr>
              <w:spacing w:line="276" w:lineRule="auto"/>
              <w:jc w:val="center"/>
              <w:rPr>
                <w:ins w:id="11711" w:author="phuong vu" w:date="2018-11-16T12:46:00Z"/>
                <w:rPrChange w:id="11712" w:author="phuong vu" w:date="2018-11-25T21:55:00Z">
                  <w:rPr>
                    <w:ins w:id="11713" w:author="phuong vu" w:date="2018-11-16T12:46:00Z"/>
                    <w:b/>
                  </w:rPr>
                </w:rPrChange>
              </w:rPr>
              <w:pPrChange w:id="11714" w:author="phuong vu" w:date="2018-11-23T13:48:00Z">
                <w:pPr/>
              </w:pPrChange>
            </w:pPr>
          </w:p>
        </w:tc>
        <w:tc>
          <w:tcPr>
            <w:tcW w:w="1414" w:type="dxa"/>
            <w:noWrap/>
            <w:vAlign w:val="center"/>
            <w:hideMark/>
            <w:tcPrChange w:id="11715" w:author="phuong vu" w:date="2018-11-23T13:38:00Z">
              <w:tcPr>
                <w:tcW w:w="1558" w:type="dxa"/>
                <w:noWrap/>
                <w:hideMark/>
              </w:tcPr>
            </w:tcPrChange>
          </w:tcPr>
          <w:p w14:paraId="6673ABAA" w14:textId="77777777" w:rsidR="00CF0C7E" w:rsidRPr="00BA3432" w:rsidRDefault="00CF0C7E">
            <w:pPr>
              <w:spacing w:line="276" w:lineRule="auto"/>
              <w:jc w:val="center"/>
              <w:rPr>
                <w:ins w:id="11716" w:author="phuong vu" w:date="2018-11-16T12:46:00Z"/>
                <w:rPrChange w:id="11717" w:author="phuong vu" w:date="2018-11-25T21:55:00Z">
                  <w:rPr>
                    <w:ins w:id="11718" w:author="phuong vu" w:date="2018-11-16T12:46:00Z"/>
                    <w:b/>
                  </w:rPr>
                </w:rPrChange>
              </w:rPr>
              <w:pPrChange w:id="11719" w:author="phuong vu" w:date="2018-11-23T13:48:00Z">
                <w:pPr/>
              </w:pPrChange>
            </w:pPr>
            <w:ins w:id="11720" w:author="phuong vu" w:date="2018-11-16T12:46:00Z">
              <w:r w:rsidRPr="00BA3432">
                <w:rPr>
                  <w:rPrChange w:id="11721" w:author="phuong vu" w:date="2018-11-25T21:55:00Z">
                    <w:rPr>
                      <w:b/>
                    </w:rPr>
                  </w:rPrChange>
                </w:rPr>
                <w:t>X</w:t>
              </w:r>
            </w:ins>
          </w:p>
        </w:tc>
        <w:tc>
          <w:tcPr>
            <w:tcW w:w="1611" w:type="dxa"/>
            <w:noWrap/>
            <w:hideMark/>
            <w:tcPrChange w:id="11722" w:author="phuong vu" w:date="2018-11-23T13:38:00Z">
              <w:tcPr>
                <w:tcW w:w="2302" w:type="dxa"/>
                <w:noWrap/>
                <w:hideMark/>
              </w:tcPr>
            </w:tcPrChange>
          </w:tcPr>
          <w:p w14:paraId="7E8D7EA8" w14:textId="67D16359" w:rsidR="00CF0C7E" w:rsidRPr="00BA3432" w:rsidRDefault="00CF0C7E">
            <w:pPr>
              <w:spacing w:line="276" w:lineRule="auto"/>
              <w:rPr>
                <w:ins w:id="11723" w:author="phuong vu" w:date="2018-11-16T12:46:00Z"/>
                <w:rPrChange w:id="11724" w:author="phuong vu" w:date="2018-11-25T21:55:00Z">
                  <w:rPr>
                    <w:ins w:id="11725" w:author="phuong vu" w:date="2018-11-16T12:46:00Z"/>
                    <w:b/>
                  </w:rPr>
                </w:rPrChange>
              </w:rPr>
              <w:pPrChange w:id="11726" w:author="phuong vu" w:date="2018-11-23T13:48:00Z">
                <w:pPr/>
              </w:pPrChange>
            </w:pPr>
            <w:ins w:id="11727" w:author="phuong vu" w:date="2018-11-16T12:46:00Z">
              <w:r w:rsidRPr="00BA3432">
                <w:rPr>
                  <w:rPrChange w:id="11728" w:author="phuong vu" w:date="2018-11-25T21:55:00Z">
                    <w:rPr>
                      <w:b/>
                    </w:rPr>
                  </w:rPrChange>
                </w:rPr>
                <w:t>ID nhãn hiệu.</w:t>
              </w:r>
            </w:ins>
          </w:p>
        </w:tc>
      </w:tr>
      <w:tr w:rsidR="00A94F02" w:rsidRPr="00BA3432" w14:paraId="553D8D11" w14:textId="77777777" w:rsidTr="006B6330">
        <w:trPr>
          <w:trHeight w:val="300"/>
          <w:ins w:id="11729" w:author="phuong vu" w:date="2018-11-16T12:46:00Z"/>
          <w:trPrChange w:id="11730" w:author="phuong vu" w:date="2018-11-23T13:38:00Z">
            <w:trPr>
              <w:trHeight w:val="300"/>
            </w:trPr>
          </w:trPrChange>
        </w:trPr>
        <w:tc>
          <w:tcPr>
            <w:tcW w:w="708" w:type="dxa"/>
            <w:noWrap/>
            <w:hideMark/>
            <w:tcPrChange w:id="11731" w:author="phuong vu" w:date="2018-11-23T13:38:00Z">
              <w:tcPr>
                <w:tcW w:w="539" w:type="dxa"/>
                <w:noWrap/>
                <w:hideMark/>
              </w:tcPr>
            </w:tcPrChange>
          </w:tcPr>
          <w:p w14:paraId="77EE1479" w14:textId="77777777" w:rsidR="00CF0C7E" w:rsidRPr="00BA3432" w:rsidRDefault="00CF0C7E">
            <w:pPr>
              <w:spacing w:line="276" w:lineRule="auto"/>
              <w:rPr>
                <w:ins w:id="11732" w:author="phuong vu" w:date="2018-11-16T12:46:00Z"/>
                <w:rPrChange w:id="11733" w:author="phuong vu" w:date="2018-11-25T21:55:00Z">
                  <w:rPr>
                    <w:ins w:id="11734" w:author="phuong vu" w:date="2018-11-16T12:46:00Z"/>
                    <w:b/>
                  </w:rPr>
                </w:rPrChange>
              </w:rPr>
              <w:pPrChange w:id="11735" w:author="phuong vu" w:date="2018-11-23T13:48:00Z">
                <w:pPr/>
              </w:pPrChange>
            </w:pPr>
            <w:ins w:id="11736" w:author="phuong vu" w:date="2018-11-16T12:46:00Z">
              <w:r w:rsidRPr="00BA3432">
                <w:rPr>
                  <w:rPrChange w:id="11737" w:author="phuong vu" w:date="2018-11-25T21:55:00Z">
                    <w:rPr>
                      <w:b/>
                    </w:rPr>
                  </w:rPrChange>
                </w:rPr>
                <w:t>6</w:t>
              </w:r>
            </w:ins>
          </w:p>
        </w:tc>
        <w:tc>
          <w:tcPr>
            <w:tcW w:w="1863" w:type="dxa"/>
            <w:noWrap/>
            <w:hideMark/>
            <w:tcPrChange w:id="11738" w:author="phuong vu" w:date="2018-11-23T13:38:00Z">
              <w:tcPr>
                <w:tcW w:w="1296" w:type="dxa"/>
                <w:noWrap/>
                <w:hideMark/>
              </w:tcPr>
            </w:tcPrChange>
          </w:tcPr>
          <w:p w14:paraId="0394511C" w14:textId="77777777" w:rsidR="00CF0C7E" w:rsidRPr="00BA3432" w:rsidRDefault="00CF0C7E">
            <w:pPr>
              <w:spacing w:line="276" w:lineRule="auto"/>
              <w:rPr>
                <w:ins w:id="11739" w:author="phuong vu" w:date="2018-11-16T12:46:00Z"/>
                <w:rPrChange w:id="11740" w:author="phuong vu" w:date="2018-11-25T21:55:00Z">
                  <w:rPr>
                    <w:ins w:id="11741" w:author="phuong vu" w:date="2018-11-16T12:46:00Z"/>
                    <w:b/>
                  </w:rPr>
                </w:rPrChange>
              </w:rPr>
              <w:pPrChange w:id="11742" w:author="phuong vu" w:date="2018-11-23T13:48:00Z">
                <w:pPr/>
              </w:pPrChange>
            </w:pPr>
            <w:ins w:id="11743" w:author="phuong vu" w:date="2018-11-16T12:46:00Z">
              <w:r w:rsidRPr="00BA3432">
                <w:rPr>
                  <w:rPrChange w:id="11744" w:author="phuong vu" w:date="2018-11-25T21:55:00Z">
                    <w:rPr>
                      <w:b/>
                    </w:rPr>
                  </w:rPrChange>
                </w:rPr>
                <w:t>color_id</w:t>
              </w:r>
            </w:ins>
          </w:p>
        </w:tc>
        <w:tc>
          <w:tcPr>
            <w:tcW w:w="1300" w:type="dxa"/>
            <w:noWrap/>
            <w:hideMark/>
            <w:tcPrChange w:id="11745" w:author="phuong vu" w:date="2018-11-23T13:38:00Z">
              <w:tcPr>
                <w:tcW w:w="1189" w:type="dxa"/>
                <w:noWrap/>
                <w:hideMark/>
              </w:tcPr>
            </w:tcPrChange>
          </w:tcPr>
          <w:p w14:paraId="6BF8490E" w14:textId="77777777" w:rsidR="00CF0C7E" w:rsidRPr="00BA3432" w:rsidRDefault="00CF0C7E">
            <w:pPr>
              <w:spacing w:line="276" w:lineRule="auto"/>
              <w:rPr>
                <w:ins w:id="11746" w:author="phuong vu" w:date="2018-11-16T12:46:00Z"/>
                <w:rPrChange w:id="11747" w:author="phuong vu" w:date="2018-11-25T21:55:00Z">
                  <w:rPr>
                    <w:ins w:id="11748" w:author="phuong vu" w:date="2018-11-16T12:46:00Z"/>
                    <w:b/>
                  </w:rPr>
                </w:rPrChange>
              </w:rPr>
              <w:pPrChange w:id="11749" w:author="phuong vu" w:date="2018-11-23T13:48:00Z">
                <w:pPr/>
              </w:pPrChange>
            </w:pPr>
            <w:ins w:id="11750" w:author="phuong vu" w:date="2018-11-16T12:46:00Z">
              <w:r w:rsidRPr="00BA3432">
                <w:rPr>
                  <w:rPrChange w:id="11751" w:author="phuong vu" w:date="2018-11-25T21:55:00Z">
                    <w:rPr>
                      <w:b/>
                    </w:rPr>
                  </w:rPrChange>
                </w:rPr>
                <w:t>numeric</w:t>
              </w:r>
            </w:ins>
          </w:p>
        </w:tc>
        <w:tc>
          <w:tcPr>
            <w:tcW w:w="991" w:type="dxa"/>
            <w:noWrap/>
            <w:vAlign w:val="center"/>
            <w:hideMark/>
            <w:tcPrChange w:id="11752" w:author="phuong vu" w:date="2018-11-23T13:38:00Z">
              <w:tcPr>
                <w:tcW w:w="1084" w:type="dxa"/>
                <w:noWrap/>
                <w:hideMark/>
              </w:tcPr>
            </w:tcPrChange>
          </w:tcPr>
          <w:p w14:paraId="2F178C88" w14:textId="0263280E" w:rsidR="00CF0C7E" w:rsidRPr="00BA3432" w:rsidRDefault="00CF0C7E">
            <w:pPr>
              <w:spacing w:line="276" w:lineRule="auto"/>
              <w:jc w:val="center"/>
              <w:rPr>
                <w:ins w:id="11753" w:author="phuong vu" w:date="2018-11-16T12:46:00Z"/>
                <w:rPrChange w:id="11754" w:author="phuong vu" w:date="2018-11-25T21:55:00Z">
                  <w:rPr>
                    <w:ins w:id="11755" w:author="phuong vu" w:date="2018-11-16T12:46:00Z"/>
                    <w:b/>
                  </w:rPr>
                </w:rPrChange>
              </w:rPr>
              <w:pPrChange w:id="11756" w:author="phuong vu" w:date="2018-11-23T13:48:00Z">
                <w:pPr/>
              </w:pPrChange>
            </w:pPr>
          </w:p>
        </w:tc>
        <w:tc>
          <w:tcPr>
            <w:tcW w:w="838" w:type="dxa"/>
            <w:noWrap/>
            <w:vAlign w:val="center"/>
            <w:hideMark/>
            <w:tcPrChange w:id="11757" w:author="phuong vu" w:date="2018-11-23T13:38:00Z">
              <w:tcPr>
                <w:tcW w:w="809" w:type="dxa"/>
                <w:noWrap/>
                <w:hideMark/>
              </w:tcPr>
            </w:tcPrChange>
          </w:tcPr>
          <w:p w14:paraId="35770D5B" w14:textId="31045B88" w:rsidR="00CF0C7E" w:rsidRPr="00BA3432" w:rsidRDefault="00CF0C7E">
            <w:pPr>
              <w:spacing w:line="276" w:lineRule="auto"/>
              <w:jc w:val="center"/>
              <w:rPr>
                <w:ins w:id="11758" w:author="phuong vu" w:date="2018-11-16T12:46:00Z"/>
                <w:rPrChange w:id="11759" w:author="phuong vu" w:date="2018-11-25T21:55:00Z">
                  <w:rPr>
                    <w:ins w:id="11760" w:author="phuong vu" w:date="2018-11-16T12:46:00Z"/>
                    <w:b/>
                  </w:rPr>
                </w:rPrChange>
              </w:rPr>
              <w:pPrChange w:id="11761" w:author="phuong vu" w:date="2018-11-23T13:48:00Z">
                <w:pPr/>
              </w:pPrChange>
            </w:pPr>
          </w:p>
        </w:tc>
        <w:tc>
          <w:tcPr>
            <w:tcW w:w="1414" w:type="dxa"/>
            <w:noWrap/>
            <w:vAlign w:val="center"/>
            <w:hideMark/>
            <w:tcPrChange w:id="11762" w:author="phuong vu" w:date="2018-11-23T13:38:00Z">
              <w:tcPr>
                <w:tcW w:w="1558" w:type="dxa"/>
                <w:noWrap/>
                <w:hideMark/>
              </w:tcPr>
            </w:tcPrChange>
          </w:tcPr>
          <w:p w14:paraId="33482EA1" w14:textId="77777777" w:rsidR="00CF0C7E" w:rsidRPr="00BA3432" w:rsidRDefault="00CF0C7E">
            <w:pPr>
              <w:spacing w:line="276" w:lineRule="auto"/>
              <w:jc w:val="center"/>
              <w:rPr>
                <w:ins w:id="11763" w:author="phuong vu" w:date="2018-11-16T12:46:00Z"/>
                <w:rPrChange w:id="11764" w:author="phuong vu" w:date="2018-11-25T21:55:00Z">
                  <w:rPr>
                    <w:ins w:id="11765" w:author="phuong vu" w:date="2018-11-16T12:46:00Z"/>
                    <w:b/>
                  </w:rPr>
                </w:rPrChange>
              </w:rPr>
              <w:pPrChange w:id="11766" w:author="phuong vu" w:date="2018-11-23T13:48:00Z">
                <w:pPr/>
              </w:pPrChange>
            </w:pPr>
            <w:ins w:id="11767" w:author="phuong vu" w:date="2018-11-16T12:46:00Z">
              <w:r w:rsidRPr="00BA3432">
                <w:rPr>
                  <w:rPrChange w:id="11768" w:author="phuong vu" w:date="2018-11-25T21:55:00Z">
                    <w:rPr>
                      <w:b/>
                    </w:rPr>
                  </w:rPrChange>
                </w:rPr>
                <w:t>X</w:t>
              </w:r>
            </w:ins>
          </w:p>
        </w:tc>
        <w:tc>
          <w:tcPr>
            <w:tcW w:w="1611" w:type="dxa"/>
            <w:noWrap/>
            <w:hideMark/>
            <w:tcPrChange w:id="11769" w:author="phuong vu" w:date="2018-11-23T13:38:00Z">
              <w:tcPr>
                <w:tcW w:w="2302" w:type="dxa"/>
                <w:noWrap/>
                <w:hideMark/>
              </w:tcPr>
            </w:tcPrChange>
          </w:tcPr>
          <w:p w14:paraId="7331B6C5" w14:textId="65A4BB33" w:rsidR="00CF0C7E" w:rsidRPr="00BA3432" w:rsidRDefault="00CF0C7E">
            <w:pPr>
              <w:spacing w:line="276" w:lineRule="auto"/>
              <w:rPr>
                <w:ins w:id="11770" w:author="phuong vu" w:date="2018-11-16T12:46:00Z"/>
                <w:rPrChange w:id="11771" w:author="phuong vu" w:date="2018-11-25T21:55:00Z">
                  <w:rPr>
                    <w:ins w:id="11772" w:author="phuong vu" w:date="2018-11-16T12:46:00Z"/>
                    <w:b/>
                  </w:rPr>
                </w:rPrChange>
              </w:rPr>
              <w:pPrChange w:id="11773" w:author="phuong vu" w:date="2018-11-23T13:48:00Z">
                <w:pPr/>
              </w:pPrChange>
            </w:pPr>
            <w:ins w:id="11774" w:author="phuong vu" w:date="2018-11-16T12:46:00Z">
              <w:r w:rsidRPr="00BA3432">
                <w:rPr>
                  <w:rPrChange w:id="11775" w:author="phuong vu" w:date="2018-11-25T21:55:00Z">
                    <w:rPr>
                      <w:b/>
                    </w:rPr>
                  </w:rPrChange>
                </w:rPr>
                <w:t xml:space="preserve">ID màu sắc. </w:t>
              </w:r>
            </w:ins>
          </w:p>
        </w:tc>
      </w:tr>
      <w:tr w:rsidR="00A94F02" w:rsidRPr="00BA3432" w14:paraId="6ECC689D" w14:textId="77777777" w:rsidTr="006B6330">
        <w:trPr>
          <w:trHeight w:val="300"/>
          <w:ins w:id="11776" w:author="phuong vu" w:date="2018-11-16T12:46:00Z"/>
          <w:trPrChange w:id="11777" w:author="phuong vu" w:date="2018-11-23T13:38:00Z">
            <w:trPr>
              <w:trHeight w:val="300"/>
            </w:trPr>
          </w:trPrChange>
        </w:trPr>
        <w:tc>
          <w:tcPr>
            <w:tcW w:w="708" w:type="dxa"/>
            <w:noWrap/>
            <w:hideMark/>
            <w:tcPrChange w:id="11778" w:author="phuong vu" w:date="2018-11-23T13:38:00Z">
              <w:tcPr>
                <w:tcW w:w="539" w:type="dxa"/>
                <w:noWrap/>
                <w:hideMark/>
              </w:tcPr>
            </w:tcPrChange>
          </w:tcPr>
          <w:p w14:paraId="3559956D" w14:textId="77777777" w:rsidR="00CF0C7E" w:rsidRPr="00BA3432" w:rsidRDefault="00CF0C7E">
            <w:pPr>
              <w:spacing w:line="276" w:lineRule="auto"/>
              <w:rPr>
                <w:ins w:id="11779" w:author="phuong vu" w:date="2018-11-16T12:46:00Z"/>
                <w:rPrChange w:id="11780" w:author="phuong vu" w:date="2018-11-25T21:55:00Z">
                  <w:rPr>
                    <w:ins w:id="11781" w:author="phuong vu" w:date="2018-11-16T12:46:00Z"/>
                    <w:b/>
                  </w:rPr>
                </w:rPrChange>
              </w:rPr>
              <w:pPrChange w:id="11782" w:author="phuong vu" w:date="2018-11-23T13:48:00Z">
                <w:pPr/>
              </w:pPrChange>
            </w:pPr>
            <w:ins w:id="11783" w:author="phuong vu" w:date="2018-11-16T12:46:00Z">
              <w:r w:rsidRPr="00BA3432">
                <w:rPr>
                  <w:rPrChange w:id="11784" w:author="phuong vu" w:date="2018-11-25T21:55:00Z">
                    <w:rPr>
                      <w:b/>
                    </w:rPr>
                  </w:rPrChange>
                </w:rPr>
                <w:t>7</w:t>
              </w:r>
            </w:ins>
          </w:p>
        </w:tc>
        <w:tc>
          <w:tcPr>
            <w:tcW w:w="1863" w:type="dxa"/>
            <w:noWrap/>
            <w:hideMark/>
            <w:tcPrChange w:id="11785" w:author="phuong vu" w:date="2018-11-23T13:38:00Z">
              <w:tcPr>
                <w:tcW w:w="1296" w:type="dxa"/>
                <w:noWrap/>
                <w:hideMark/>
              </w:tcPr>
            </w:tcPrChange>
          </w:tcPr>
          <w:p w14:paraId="48C63EAE" w14:textId="77777777" w:rsidR="00CF0C7E" w:rsidRPr="00BA3432" w:rsidRDefault="00CF0C7E">
            <w:pPr>
              <w:spacing w:line="276" w:lineRule="auto"/>
              <w:rPr>
                <w:ins w:id="11786" w:author="phuong vu" w:date="2018-11-16T12:46:00Z"/>
                <w:rPrChange w:id="11787" w:author="phuong vu" w:date="2018-11-25T21:55:00Z">
                  <w:rPr>
                    <w:ins w:id="11788" w:author="phuong vu" w:date="2018-11-16T12:46:00Z"/>
                    <w:b/>
                  </w:rPr>
                </w:rPrChange>
              </w:rPr>
              <w:pPrChange w:id="11789" w:author="phuong vu" w:date="2018-11-23T13:48:00Z">
                <w:pPr/>
              </w:pPrChange>
            </w:pPr>
            <w:ins w:id="11790" w:author="phuong vu" w:date="2018-11-16T12:46:00Z">
              <w:r w:rsidRPr="00BA3432">
                <w:rPr>
                  <w:rPrChange w:id="11791" w:author="phuong vu" w:date="2018-11-25T21:55:00Z">
                    <w:rPr>
                      <w:b/>
                    </w:rPr>
                  </w:rPrChange>
                </w:rPr>
                <w:t>product_id</w:t>
              </w:r>
            </w:ins>
          </w:p>
        </w:tc>
        <w:tc>
          <w:tcPr>
            <w:tcW w:w="1300" w:type="dxa"/>
            <w:noWrap/>
            <w:hideMark/>
            <w:tcPrChange w:id="11792" w:author="phuong vu" w:date="2018-11-23T13:38:00Z">
              <w:tcPr>
                <w:tcW w:w="1189" w:type="dxa"/>
                <w:noWrap/>
                <w:hideMark/>
              </w:tcPr>
            </w:tcPrChange>
          </w:tcPr>
          <w:p w14:paraId="785F6902" w14:textId="77777777" w:rsidR="00CF0C7E" w:rsidRPr="00BA3432" w:rsidRDefault="00CF0C7E">
            <w:pPr>
              <w:spacing w:line="276" w:lineRule="auto"/>
              <w:rPr>
                <w:ins w:id="11793" w:author="phuong vu" w:date="2018-11-16T12:46:00Z"/>
                <w:rPrChange w:id="11794" w:author="phuong vu" w:date="2018-11-25T21:55:00Z">
                  <w:rPr>
                    <w:ins w:id="11795" w:author="phuong vu" w:date="2018-11-16T12:46:00Z"/>
                    <w:b/>
                  </w:rPr>
                </w:rPrChange>
              </w:rPr>
              <w:pPrChange w:id="11796" w:author="phuong vu" w:date="2018-11-23T13:48:00Z">
                <w:pPr/>
              </w:pPrChange>
            </w:pPr>
            <w:ins w:id="11797" w:author="phuong vu" w:date="2018-11-16T12:46:00Z">
              <w:r w:rsidRPr="00BA3432">
                <w:rPr>
                  <w:rPrChange w:id="11798" w:author="phuong vu" w:date="2018-11-25T21:55:00Z">
                    <w:rPr>
                      <w:b/>
                    </w:rPr>
                  </w:rPrChange>
                </w:rPr>
                <w:t>numeric</w:t>
              </w:r>
            </w:ins>
          </w:p>
        </w:tc>
        <w:tc>
          <w:tcPr>
            <w:tcW w:w="991" w:type="dxa"/>
            <w:noWrap/>
            <w:vAlign w:val="center"/>
            <w:hideMark/>
            <w:tcPrChange w:id="11799" w:author="phuong vu" w:date="2018-11-23T13:38:00Z">
              <w:tcPr>
                <w:tcW w:w="1084" w:type="dxa"/>
                <w:noWrap/>
                <w:hideMark/>
              </w:tcPr>
            </w:tcPrChange>
          </w:tcPr>
          <w:p w14:paraId="7F4C5CB8" w14:textId="0F383DF6" w:rsidR="00CF0C7E" w:rsidRPr="00BA3432" w:rsidRDefault="00CF0C7E">
            <w:pPr>
              <w:spacing w:line="276" w:lineRule="auto"/>
              <w:jc w:val="center"/>
              <w:rPr>
                <w:ins w:id="11800" w:author="phuong vu" w:date="2018-11-16T12:46:00Z"/>
                <w:rPrChange w:id="11801" w:author="phuong vu" w:date="2018-11-25T21:55:00Z">
                  <w:rPr>
                    <w:ins w:id="11802" w:author="phuong vu" w:date="2018-11-16T12:46:00Z"/>
                    <w:b/>
                  </w:rPr>
                </w:rPrChange>
              </w:rPr>
              <w:pPrChange w:id="11803" w:author="phuong vu" w:date="2018-11-23T13:48:00Z">
                <w:pPr/>
              </w:pPrChange>
            </w:pPr>
          </w:p>
        </w:tc>
        <w:tc>
          <w:tcPr>
            <w:tcW w:w="838" w:type="dxa"/>
            <w:noWrap/>
            <w:vAlign w:val="center"/>
            <w:hideMark/>
            <w:tcPrChange w:id="11804" w:author="phuong vu" w:date="2018-11-23T13:38:00Z">
              <w:tcPr>
                <w:tcW w:w="809" w:type="dxa"/>
                <w:noWrap/>
                <w:hideMark/>
              </w:tcPr>
            </w:tcPrChange>
          </w:tcPr>
          <w:p w14:paraId="2F8E0DBC" w14:textId="7BADD0C5" w:rsidR="00CF0C7E" w:rsidRPr="00BA3432" w:rsidRDefault="00CF0C7E">
            <w:pPr>
              <w:spacing w:line="276" w:lineRule="auto"/>
              <w:jc w:val="center"/>
              <w:rPr>
                <w:ins w:id="11805" w:author="phuong vu" w:date="2018-11-16T12:46:00Z"/>
                <w:rPrChange w:id="11806" w:author="phuong vu" w:date="2018-11-25T21:55:00Z">
                  <w:rPr>
                    <w:ins w:id="11807" w:author="phuong vu" w:date="2018-11-16T12:46:00Z"/>
                    <w:b/>
                  </w:rPr>
                </w:rPrChange>
              </w:rPr>
              <w:pPrChange w:id="11808" w:author="phuong vu" w:date="2018-11-23T13:48:00Z">
                <w:pPr/>
              </w:pPrChange>
            </w:pPr>
          </w:p>
        </w:tc>
        <w:tc>
          <w:tcPr>
            <w:tcW w:w="1414" w:type="dxa"/>
            <w:noWrap/>
            <w:vAlign w:val="center"/>
            <w:hideMark/>
            <w:tcPrChange w:id="11809" w:author="phuong vu" w:date="2018-11-23T13:38:00Z">
              <w:tcPr>
                <w:tcW w:w="1558" w:type="dxa"/>
                <w:noWrap/>
                <w:hideMark/>
              </w:tcPr>
            </w:tcPrChange>
          </w:tcPr>
          <w:p w14:paraId="77B1A7C1" w14:textId="77777777" w:rsidR="00CF0C7E" w:rsidRPr="00BA3432" w:rsidRDefault="00CF0C7E">
            <w:pPr>
              <w:spacing w:line="276" w:lineRule="auto"/>
              <w:jc w:val="center"/>
              <w:rPr>
                <w:ins w:id="11810" w:author="phuong vu" w:date="2018-11-16T12:46:00Z"/>
                <w:rPrChange w:id="11811" w:author="phuong vu" w:date="2018-11-25T21:55:00Z">
                  <w:rPr>
                    <w:ins w:id="11812" w:author="phuong vu" w:date="2018-11-16T12:46:00Z"/>
                    <w:b/>
                  </w:rPr>
                </w:rPrChange>
              </w:rPr>
              <w:pPrChange w:id="11813" w:author="phuong vu" w:date="2018-11-23T13:48:00Z">
                <w:pPr/>
              </w:pPrChange>
            </w:pPr>
            <w:ins w:id="11814" w:author="phuong vu" w:date="2018-11-16T12:46:00Z">
              <w:r w:rsidRPr="00BA3432">
                <w:rPr>
                  <w:rPrChange w:id="11815" w:author="phuong vu" w:date="2018-11-25T21:55:00Z">
                    <w:rPr>
                      <w:b/>
                    </w:rPr>
                  </w:rPrChange>
                </w:rPr>
                <w:t>X</w:t>
              </w:r>
            </w:ins>
          </w:p>
        </w:tc>
        <w:tc>
          <w:tcPr>
            <w:tcW w:w="1611" w:type="dxa"/>
            <w:noWrap/>
            <w:hideMark/>
            <w:tcPrChange w:id="11816" w:author="phuong vu" w:date="2018-11-23T13:38:00Z">
              <w:tcPr>
                <w:tcW w:w="2302" w:type="dxa"/>
                <w:noWrap/>
                <w:hideMark/>
              </w:tcPr>
            </w:tcPrChange>
          </w:tcPr>
          <w:p w14:paraId="757D9BBC" w14:textId="63075E8D" w:rsidR="00CF0C7E" w:rsidRPr="00BA3432" w:rsidRDefault="00CF0C7E">
            <w:pPr>
              <w:spacing w:line="276" w:lineRule="auto"/>
              <w:rPr>
                <w:ins w:id="11817" w:author="phuong vu" w:date="2018-11-16T12:46:00Z"/>
                <w:rPrChange w:id="11818" w:author="phuong vu" w:date="2018-11-25T21:55:00Z">
                  <w:rPr>
                    <w:ins w:id="11819" w:author="phuong vu" w:date="2018-11-16T12:46:00Z"/>
                    <w:b/>
                  </w:rPr>
                </w:rPrChange>
              </w:rPr>
              <w:pPrChange w:id="11820" w:author="phuong vu" w:date="2018-11-23T13:48:00Z">
                <w:pPr/>
              </w:pPrChange>
            </w:pPr>
            <w:ins w:id="11821" w:author="phuong vu" w:date="2018-11-16T12:46:00Z">
              <w:r w:rsidRPr="00BA3432">
                <w:rPr>
                  <w:rPrChange w:id="11822" w:author="phuong vu" w:date="2018-11-25T21:55:00Z">
                    <w:rPr>
                      <w:b/>
                    </w:rPr>
                  </w:rPrChange>
                </w:rPr>
                <w:t>ID quần áo</w:t>
              </w:r>
            </w:ins>
          </w:p>
        </w:tc>
      </w:tr>
      <w:tr w:rsidR="00A94F02" w:rsidRPr="00BA3432" w14:paraId="5F0AA819" w14:textId="77777777" w:rsidTr="006B6330">
        <w:trPr>
          <w:trHeight w:val="300"/>
          <w:ins w:id="11823" w:author="phuong vu" w:date="2018-11-16T12:46:00Z"/>
          <w:trPrChange w:id="11824" w:author="phuong vu" w:date="2018-11-23T13:38:00Z">
            <w:trPr>
              <w:trHeight w:val="300"/>
            </w:trPr>
          </w:trPrChange>
        </w:trPr>
        <w:tc>
          <w:tcPr>
            <w:tcW w:w="708" w:type="dxa"/>
            <w:noWrap/>
            <w:hideMark/>
            <w:tcPrChange w:id="11825" w:author="phuong vu" w:date="2018-11-23T13:38:00Z">
              <w:tcPr>
                <w:tcW w:w="539" w:type="dxa"/>
                <w:noWrap/>
                <w:hideMark/>
              </w:tcPr>
            </w:tcPrChange>
          </w:tcPr>
          <w:p w14:paraId="32D64FD7" w14:textId="77777777" w:rsidR="00CF0C7E" w:rsidRPr="00BA3432" w:rsidRDefault="00CF0C7E">
            <w:pPr>
              <w:spacing w:line="276" w:lineRule="auto"/>
              <w:rPr>
                <w:ins w:id="11826" w:author="phuong vu" w:date="2018-11-16T12:46:00Z"/>
                <w:rPrChange w:id="11827" w:author="phuong vu" w:date="2018-11-25T21:55:00Z">
                  <w:rPr>
                    <w:ins w:id="11828" w:author="phuong vu" w:date="2018-11-16T12:46:00Z"/>
                    <w:b/>
                  </w:rPr>
                </w:rPrChange>
              </w:rPr>
              <w:pPrChange w:id="11829" w:author="phuong vu" w:date="2018-11-23T13:48:00Z">
                <w:pPr/>
              </w:pPrChange>
            </w:pPr>
            <w:ins w:id="11830" w:author="phuong vu" w:date="2018-11-16T12:46:00Z">
              <w:r w:rsidRPr="00BA3432">
                <w:rPr>
                  <w:rPrChange w:id="11831" w:author="phuong vu" w:date="2018-11-25T21:55:00Z">
                    <w:rPr>
                      <w:b/>
                    </w:rPr>
                  </w:rPrChange>
                </w:rPr>
                <w:t>8</w:t>
              </w:r>
            </w:ins>
          </w:p>
        </w:tc>
        <w:tc>
          <w:tcPr>
            <w:tcW w:w="1863" w:type="dxa"/>
            <w:noWrap/>
            <w:hideMark/>
            <w:tcPrChange w:id="11832" w:author="phuong vu" w:date="2018-11-23T13:38:00Z">
              <w:tcPr>
                <w:tcW w:w="1296" w:type="dxa"/>
                <w:noWrap/>
                <w:hideMark/>
              </w:tcPr>
            </w:tcPrChange>
          </w:tcPr>
          <w:p w14:paraId="62C1A7DF" w14:textId="77777777" w:rsidR="00CF0C7E" w:rsidRPr="00BA3432" w:rsidRDefault="00CF0C7E">
            <w:pPr>
              <w:spacing w:line="276" w:lineRule="auto"/>
              <w:rPr>
                <w:ins w:id="11833" w:author="phuong vu" w:date="2018-11-16T12:46:00Z"/>
                <w:rPrChange w:id="11834" w:author="phuong vu" w:date="2018-11-25T21:55:00Z">
                  <w:rPr>
                    <w:ins w:id="11835" w:author="phuong vu" w:date="2018-11-16T12:46:00Z"/>
                    <w:b/>
                  </w:rPr>
                </w:rPrChange>
              </w:rPr>
              <w:pPrChange w:id="11836" w:author="phuong vu" w:date="2018-11-23T13:48:00Z">
                <w:pPr/>
              </w:pPrChange>
            </w:pPr>
            <w:ins w:id="11837" w:author="phuong vu" w:date="2018-11-16T12:46:00Z">
              <w:r w:rsidRPr="00BA3432">
                <w:rPr>
                  <w:rPrChange w:id="11838" w:author="phuong vu" w:date="2018-11-25T21:55:00Z">
                    <w:rPr>
                      <w:b/>
                    </w:rPr>
                  </w:rPrChange>
                </w:rPr>
                <w:t>material_id</w:t>
              </w:r>
            </w:ins>
          </w:p>
        </w:tc>
        <w:tc>
          <w:tcPr>
            <w:tcW w:w="1300" w:type="dxa"/>
            <w:noWrap/>
            <w:hideMark/>
            <w:tcPrChange w:id="11839" w:author="phuong vu" w:date="2018-11-23T13:38:00Z">
              <w:tcPr>
                <w:tcW w:w="1189" w:type="dxa"/>
                <w:noWrap/>
                <w:hideMark/>
              </w:tcPr>
            </w:tcPrChange>
          </w:tcPr>
          <w:p w14:paraId="3A51FBC4" w14:textId="77777777" w:rsidR="00CF0C7E" w:rsidRPr="00BA3432" w:rsidRDefault="00CF0C7E">
            <w:pPr>
              <w:spacing w:line="276" w:lineRule="auto"/>
              <w:rPr>
                <w:ins w:id="11840" w:author="phuong vu" w:date="2018-11-16T12:46:00Z"/>
                <w:rPrChange w:id="11841" w:author="phuong vu" w:date="2018-11-25T21:55:00Z">
                  <w:rPr>
                    <w:ins w:id="11842" w:author="phuong vu" w:date="2018-11-16T12:46:00Z"/>
                    <w:b/>
                  </w:rPr>
                </w:rPrChange>
              </w:rPr>
              <w:pPrChange w:id="11843" w:author="phuong vu" w:date="2018-11-23T13:48:00Z">
                <w:pPr/>
              </w:pPrChange>
            </w:pPr>
            <w:ins w:id="11844" w:author="phuong vu" w:date="2018-11-16T12:46:00Z">
              <w:r w:rsidRPr="00BA3432">
                <w:rPr>
                  <w:rPrChange w:id="11845" w:author="phuong vu" w:date="2018-11-25T21:55:00Z">
                    <w:rPr>
                      <w:b/>
                    </w:rPr>
                  </w:rPrChange>
                </w:rPr>
                <w:t>numeric</w:t>
              </w:r>
            </w:ins>
          </w:p>
        </w:tc>
        <w:tc>
          <w:tcPr>
            <w:tcW w:w="991" w:type="dxa"/>
            <w:noWrap/>
            <w:vAlign w:val="center"/>
            <w:hideMark/>
            <w:tcPrChange w:id="11846" w:author="phuong vu" w:date="2018-11-23T13:38:00Z">
              <w:tcPr>
                <w:tcW w:w="1084" w:type="dxa"/>
                <w:noWrap/>
                <w:hideMark/>
              </w:tcPr>
            </w:tcPrChange>
          </w:tcPr>
          <w:p w14:paraId="76345B4D" w14:textId="562EFD91" w:rsidR="00CF0C7E" w:rsidRPr="00BA3432" w:rsidRDefault="00CF0C7E">
            <w:pPr>
              <w:spacing w:line="276" w:lineRule="auto"/>
              <w:jc w:val="center"/>
              <w:rPr>
                <w:ins w:id="11847" w:author="phuong vu" w:date="2018-11-16T12:46:00Z"/>
                <w:rPrChange w:id="11848" w:author="phuong vu" w:date="2018-11-25T21:55:00Z">
                  <w:rPr>
                    <w:ins w:id="11849" w:author="phuong vu" w:date="2018-11-16T12:46:00Z"/>
                    <w:b/>
                  </w:rPr>
                </w:rPrChange>
              </w:rPr>
              <w:pPrChange w:id="11850" w:author="phuong vu" w:date="2018-11-23T13:48:00Z">
                <w:pPr/>
              </w:pPrChange>
            </w:pPr>
          </w:p>
        </w:tc>
        <w:tc>
          <w:tcPr>
            <w:tcW w:w="838" w:type="dxa"/>
            <w:noWrap/>
            <w:vAlign w:val="center"/>
            <w:hideMark/>
            <w:tcPrChange w:id="11851" w:author="phuong vu" w:date="2018-11-23T13:38:00Z">
              <w:tcPr>
                <w:tcW w:w="809" w:type="dxa"/>
                <w:noWrap/>
                <w:hideMark/>
              </w:tcPr>
            </w:tcPrChange>
          </w:tcPr>
          <w:p w14:paraId="519F95A7" w14:textId="63C28202" w:rsidR="00CF0C7E" w:rsidRPr="00BA3432" w:rsidRDefault="00CF0C7E">
            <w:pPr>
              <w:spacing w:line="276" w:lineRule="auto"/>
              <w:jc w:val="center"/>
              <w:rPr>
                <w:ins w:id="11852" w:author="phuong vu" w:date="2018-11-16T12:46:00Z"/>
                <w:rPrChange w:id="11853" w:author="phuong vu" w:date="2018-11-25T21:55:00Z">
                  <w:rPr>
                    <w:ins w:id="11854" w:author="phuong vu" w:date="2018-11-16T12:46:00Z"/>
                    <w:b/>
                  </w:rPr>
                </w:rPrChange>
              </w:rPr>
              <w:pPrChange w:id="11855" w:author="phuong vu" w:date="2018-11-23T13:48:00Z">
                <w:pPr/>
              </w:pPrChange>
            </w:pPr>
          </w:p>
        </w:tc>
        <w:tc>
          <w:tcPr>
            <w:tcW w:w="1414" w:type="dxa"/>
            <w:noWrap/>
            <w:vAlign w:val="center"/>
            <w:hideMark/>
            <w:tcPrChange w:id="11856" w:author="phuong vu" w:date="2018-11-23T13:38:00Z">
              <w:tcPr>
                <w:tcW w:w="1558" w:type="dxa"/>
                <w:noWrap/>
                <w:hideMark/>
              </w:tcPr>
            </w:tcPrChange>
          </w:tcPr>
          <w:p w14:paraId="723D0B18" w14:textId="77777777" w:rsidR="00CF0C7E" w:rsidRPr="00BA3432" w:rsidRDefault="00CF0C7E">
            <w:pPr>
              <w:spacing w:line="276" w:lineRule="auto"/>
              <w:jc w:val="center"/>
              <w:rPr>
                <w:ins w:id="11857" w:author="phuong vu" w:date="2018-11-16T12:46:00Z"/>
                <w:rPrChange w:id="11858" w:author="phuong vu" w:date="2018-11-25T21:55:00Z">
                  <w:rPr>
                    <w:ins w:id="11859" w:author="phuong vu" w:date="2018-11-16T12:46:00Z"/>
                    <w:b/>
                  </w:rPr>
                </w:rPrChange>
              </w:rPr>
              <w:pPrChange w:id="11860" w:author="phuong vu" w:date="2018-11-23T13:48:00Z">
                <w:pPr/>
              </w:pPrChange>
            </w:pPr>
            <w:ins w:id="11861" w:author="phuong vu" w:date="2018-11-16T12:46:00Z">
              <w:r w:rsidRPr="00BA3432">
                <w:rPr>
                  <w:rPrChange w:id="11862" w:author="phuong vu" w:date="2018-11-25T21:55:00Z">
                    <w:rPr>
                      <w:b/>
                    </w:rPr>
                  </w:rPrChange>
                </w:rPr>
                <w:t>X</w:t>
              </w:r>
            </w:ins>
          </w:p>
        </w:tc>
        <w:tc>
          <w:tcPr>
            <w:tcW w:w="1611" w:type="dxa"/>
            <w:noWrap/>
            <w:hideMark/>
            <w:tcPrChange w:id="11863" w:author="phuong vu" w:date="2018-11-23T13:38:00Z">
              <w:tcPr>
                <w:tcW w:w="2302" w:type="dxa"/>
                <w:noWrap/>
                <w:hideMark/>
              </w:tcPr>
            </w:tcPrChange>
          </w:tcPr>
          <w:p w14:paraId="2ADF9959" w14:textId="3A35CC6A" w:rsidR="00CF0C7E" w:rsidRPr="00BA3432" w:rsidRDefault="00CF0C7E">
            <w:pPr>
              <w:spacing w:line="276" w:lineRule="auto"/>
              <w:rPr>
                <w:ins w:id="11864" w:author="phuong vu" w:date="2018-11-16T12:46:00Z"/>
                <w:rPrChange w:id="11865" w:author="phuong vu" w:date="2018-11-25T21:55:00Z">
                  <w:rPr>
                    <w:ins w:id="11866" w:author="phuong vu" w:date="2018-11-16T12:46:00Z"/>
                    <w:b/>
                  </w:rPr>
                </w:rPrChange>
              </w:rPr>
              <w:pPrChange w:id="11867" w:author="phuong vu" w:date="2018-11-23T13:48:00Z">
                <w:pPr/>
              </w:pPrChange>
            </w:pPr>
            <w:ins w:id="11868" w:author="phuong vu" w:date="2018-11-16T12:46:00Z">
              <w:r w:rsidRPr="00BA3432">
                <w:rPr>
                  <w:rPrChange w:id="11869" w:author="phuong vu" w:date="2018-11-25T21:55:00Z">
                    <w:rPr>
                      <w:b/>
                    </w:rPr>
                  </w:rPrChange>
                </w:rPr>
                <w:t xml:space="preserve">ID chất liệu. </w:t>
              </w:r>
            </w:ins>
          </w:p>
        </w:tc>
      </w:tr>
      <w:tr w:rsidR="00A94F02" w:rsidRPr="00BA3432" w14:paraId="3DAD9B8A" w14:textId="77777777" w:rsidTr="006B6330">
        <w:trPr>
          <w:trHeight w:val="300"/>
          <w:ins w:id="11870" w:author="phuong vu" w:date="2018-11-16T12:46:00Z"/>
          <w:trPrChange w:id="11871" w:author="phuong vu" w:date="2018-11-23T13:38:00Z">
            <w:trPr>
              <w:trHeight w:val="300"/>
            </w:trPr>
          </w:trPrChange>
        </w:trPr>
        <w:tc>
          <w:tcPr>
            <w:tcW w:w="708" w:type="dxa"/>
            <w:noWrap/>
            <w:hideMark/>
            <w:tcPrChange w:id="11872" w:author="phuong vu" w:date="2018-11-23T13:38:00Z">
              <w:tcPr>
                <w:tcW w:w="539" w:type="dxa"/>
                <w:noWrap/>
                <w:hideMark/>
              </w:tcPr>
            </w:tcPrChange>
          </w:tcPr>
          <w:p w14:paraId="36DFACD6" w14:textId="77777777" w:rsidR="00CF0C7E" w:rsidRPr="00BA3432" w:rsidRDefault="00CF0C7E">
            <w:pPr>
              <w:spacing w:line="276" w:lineRule="auto"/>
              <w:rPr>
                <w:ins w:id="11873" w:author="phuong vu" w:date="2018-11-16T12:46:00Z"/>
                <w:rPrChange w:id="11874" w:author="phuong vu" w:date="2018-11-25T21:55:00Z">
                  <w:rPr>
                    <w:ins w:id="11875" w:author="phuong vu" w:date="2018-11-16T12:46:00Z"/>
                    <w:b/>
                  </w:rPr>
                </w:rPrChange>
              </w:rPr>
              <w:pPrChange w:id="11876" w:author="phuong vu" w:date="2018-11-23T13:48:00Z">
                <w:pPr/>
              </w:pPrChange>
            </w:pPr>
            <w:ins w:id="11877" w:author="phuong vu" w:date="2018-11-16T12:46:00Z">
              <w:r w:rsidRPr="00BA3432">
                <w:rPr>
                  <w:rPrChange w:id="11878" w:author="phuong vu" w:date="2018-11-25T21:55:00Z">
                    <w:rPr>
                      <w:b/>
                    </w:rPr>
                  </w:rPrChange>
                </w:rPr>
                <w:lastRenderedPageBreak/>
                <w:t>9</w:t>
              </w:r>
            </w:ins>
          </w:p>
        </w:tc>
        <w:tc>
          <w:tcPr>
            <w:tcW w:w="1863" w:type="dxa"/>
            <w:noWrap/>
            <w:hideMark/>
            <w:tcPrChange w:id="11879" w:author="phuong vu" w:date="2018-11-23T13:38:00Z">
              <w:tcPr>
                <w:tcW w:w="1296" w:type="dxa"/>
                <w:noWrap/>
                <w:hideMark/>
              </w:tcPr>
            </w:tcPrChange>
          </w:tcPr>
          <w:p w14:paraId="3DF65AD8" w14:textId="77777777" w:rsidR="00CF0C7E" w:rsidRPr="00BA3432" w:rsidRDefault="00CF0C7E">
            <w:pPr>
              <w:spacing w:line="276" w:lineRule="auto"/>
              <w:rPr>
                <w:ins w:id="11880" w:author="phuong vu" w:date="2018-11-16T12:46:00Z"/>
                <w:rPrChange w:id="11881" w:author="phuong vu" w:date="2018-11-25T21:55:00Z">
                  <w:rPr>
                    <w:ins w:id="11882" w:author="phuong vu" w:date="2018-11-16T12:46:00Z"/>
                    <w:b/>
                  </w:rPr>
                </w:rPrChange>
              </w:rPr>
              <w:pPrChange w:id="11883" w:author="phuong vu" w:date="2018-11-23T13:48:00Z">
                <w:pPr/>
              </w:pPrChange>
            </w:pPr>
            <w:ins w:id="11884" w:author="phuong vu" w:date="2018-11-16T12:46:00Z">
              <w:r w:rsidRPr="00BA3432">
                <w:rPr>
                  <w:rPrChange w:id="11885" w:author="phuong vu" w:date="2018-11-25T21:55:00Z">
                    <w:rPr>
                      <w:b/>
                    </w:rPr>
                  </w:rPrChange>
                </w:rPr>
                <w:t>amount</w:t>
              </w:r>
            </w:ins>
          </w:p>
        </w:tc>
        <w:tc>
          <w:tcPr>
            <w:tcW w:w="1300" w:type="dxa"/>
            <w:noWrap/>
            <w:hideMark/>
            <w:tcPrChange w:id="11886" w:author="phuong vu" w:date="2018-11-23T13:38:00Z">
              <w:tcPr>
                <w:tcW w:w="1189" w:type="dxa"/>
                <w:noWrap/>
                <w:hideMark/>
              </w:tcPr>
            </w:tcPrChange>
          </w:tcPr>
          <w:p w14:paraId="2F07E6CA" w14:textId="21B154EB" w:rsidR="00CF0C7E" w:rsidRPr="00BA3432" w:rsidRDefault="00F40B70">
            <w:pPr>
              <w:spacing w:line="276" w:lineRule="auto"/>
              <w:rPr>
                <w:ins w:id="11887" w:author="phuong vu" w:date="2018-11-16T12:46:00Z"/>
                <w:rPrChange w:id="11888" w:author="phuong vu" w:date="2018-11-25T21:55:00Z">
                  <w:rPr>
                    <w:ins w:id="11889" w:author="phuong vu" w:date="2018-11-16T12:46:00Z"/>
                    <w:b/>
                  </w:rPr>
                </w:rPrChange>
              </w:rPr>
              <w:pPrChange w:id="11890" w:author="phuong vu" w:date="2018-11-23T13:48:00Z">
                <w:pPr/>
              </w:pPrChange>
            </w:pPr>
            <w:ins w:id="11891" w:author="phuong vu" w:date="2018-11-23T14:09:00Z">
              <w:r w:rsidRPr="00AD0E2E">
                <w:rPr>
                  <w:lang w:val="en-US"/>
                </w:rPr>
                <w:t>double</w:t>
              </w:r>
            </w:ins>
          </w:p>
        </w:tc>
        <w:tc>
          <w:tcPr>
            <w:tcW w:w="991" w:type="dxa"/>
            <w:noWrap/>
            <w:vAlign w:val="center"/>
            <w:hideMark/>
            <w:tcPrChange w:id="11892" w:author="phuong vu" w:date="2018-11-23T13:38:00Z">
              <w:tcPr>
                <w:tcW w:w="1084" w:type="dxa"/>
                <w:noWrap/>
                <w:hideMark/>
              </w:tcPr>
            </w:tcPrChange>
          </w:tcPr>
          <w:p w14:paraId="5D2D9073" w14:textId="38027ADE" w:rsidR="00CF0C7E" w:rsidRPr="00BA3432" w:rsidRDefault="00CF0C7E">
            <w:pPr>
              <w:spacing w:line="276" w:lineRule="auto"/>
              <w:jc w:val="center"/>
              <w:rPr>
                <w:ins w:id="11893" w:author="phuong vu" w:date="2018-11-16T12:46:00Z"/>
                <w:rPrChange w:id="11894" w:author="phuong vu" w:date="2018-11-25T21:55:00Z">
                  <w:rPr>
                    <w:ins w:id="11895" w:author="phuong vu" w:date="2018-11-16T12:46:00Z"/>
                    <w:b/>
                  </w:rPr>
                </w:rPrChange>
              </w:rPr>
              <w:pPrChange w:id="11896" w:author="phuong vu" w:date="2018-11-23T13:48:00Z">
                <w:pPr/>
              </w:pPrChange>
            </w:pPr>
          </w:p>
        </w:tc>
        <w:tc>
          <w:tcPr>
            <w:tcW w:w="838" w:type="dxa"/>
            <w:noWrap/>
            <w:vAlign w:val="center"/>
            <w:hideMark/>
            <w:tcPrChange w:id="11897" w:author="phuong vu" w:date="2018-11-23T13:38:00Z">
              <w:tcPr>
                <w:tcW w:w="809" w:type="dxa"/>
                <w:noWrap/>
                <w:hideMark/>
              </w:tcPr>
            </w:tcPrChange>
          </w:tcPr>
          <w:p w14:paraId="380B670A" w14:textId="52305EF4" w:rsidR="00CF0C7E" w:rsidRPr="00BA3432" w:rsidRDefault="00CF0C7E">
            <w:pPr>
              <w:spacing w:line="276" w:lineRule="auto"/>
              <w:jc w:val="center"/>
              <w:rPr>
                <w:ins w:id="11898" w:author="phuong vu" w:date="2018-11-16T12:46:00Z"/>
                <w:rPrChange w:id="11899" w:author="phuong vu" w:date="2018-11-25T21:55:00Z">
                  <w:rPr>
                    <w:ins w:id="11900" w:author="phuong vu" w:date="2018-11-16T12:46:00Z"/>
                    <w:b/>
                  </w:rPr>
                </w:rPrChange>
              </w:rPr>
              <w:pPrChange w:id="11901" w:author="phuong vu" w:date="2018-11-23T13:48:00Z">
                <w:pPr/>
              </w:pPrChange>
            </w:pPr>
          </w:p>
        </w:tc>
        <w:tc>
          <w:tcPr>
            <w:tcW w:w="1414" w:type="dxa"/>
            <w:noWrap/>
            <w:vAlign w:val="center"/>
            <w:hideMark/>
            <w:tcPrChange w:id="11902" w:author="phuong vu" w:date="2018-11-23T13:38:00Z">
              <w:tcPr>
                <w:tcW w:w="1558" w:type="dxa"/>
                <w:noWrap/>
                <w:hideMark/>
              </w:tcPr>
            </w:tcPrChange>
          </w:tcPr>
          <w:p w14:paraId="287CCD9D" w14:textId="24B79B59" w:rsidR="00CF0C7E" w:rsidRPr="00BA3432" w:rsidRDefault="00CF0C7E">
            <w:pPr>
              <w:spacing w:line="276" w:lineRule="auto"/>
              <w:jc w:val="center"/>
              <w:rPr>
                <w:ins w:id="11903" w:author="phuong vu" w:date="2018-11-16T12:46:00Z"/>
                <w:rPrChange w:id="11904" w:author="phuong vu" w:date="2018-11-25T21:55:00Z">
                  <w:rPr>
                    <w:ins w:id="11905" w:author="phuong vu" w:date="2018-11-16T12:46:00Z"/>
                    <w:b/>
                  </w:rPr>
                </w:rPrChange>
              </w:rPr>
              <w:pPrChange w:id="11906" w:author="phuong vu" w:date="2018-11-23T13:48:00Z">
                <w:pPr/>
              </w:pPrChange>
            </w:pPr>
          </w:p>
        </w:tc>
        <w:tc>
          <w:tcPr>
            <w:tcW w:w="1611" w:type="dxa"/>
            <w:noWrap/>
            <w:hideMark/>
            <w:tcPrChange w:id="11907" w:author="phuong vu" w:date="2018-11-23T13:38:00Z">
              <w:tcPr>
                <w:tcW w:w="2302" w:type="dxa"/>
                <w:noWrap/>
                <w:hideMark/>
              </w:tcPr>
            </w:tcPrChange>
          </w:tcPr>
          <w:p w14:paraId="56E8D7DA" w14:textId="77777777" w:rsidR="00CF0C7E" w:rsidRPr="00BA3432" w:rsidRDefault="00CF0C7E">
            <w:pPr>
              <w:spacing w:line="276" w:lineRule="auto"/>
              <w:rPr>
                <w:ins w:id="11908" w:author="phuong vu" w:date="2018-11-16T12:46:00Z"/>
                <w:rPrChange w:id="11909" w:author="phuong vu" w:date="2018-11-25T21:55:00Z">
                  <w:rPr>
                    <w:ins w:id="11910" w:author="phuong vu" w:date="2018-11-16T12:46:00Z"/>
                    <w:b/>
                  </w:rPr>
                </w:rPrChange>
              </w:rPr>
              <w:pPrChange w:id="11911" w:author="phuong vu" w:date="2018-11-23T13:48:00Z">
                <w:pPr/>
              </w:pPrChange>
            </w:pPr>
            <w:ins w:id="11912" w:author="phuong vu" w:date="2018-11-16T12:46:00Z">
              <w:r w:rsidRPr="00BA3432">
                <w:rPr>
                  <w:rPrChange w:id="11913" w:author="phuong vu" w:date="2018-11-25T21:55:00Z">
                    <w:rPr>
                      <w:b/>
                    </w:rPr>
                  </w:rPrChange>
                </w:rPr>
                <w:t>Số lượng quần</w:t>
              </w:r>
            </w:ins>
          </w:p>
        </w:tc>
      </w:tr>
      <w:tr w:rsidR="00A94F02" w:rsidRPr="00BA3432" w14:paraId="3B9F2637" w14:textId="77777777" w:rsidTr="006B6330">
        <w:trPr>
          <w:trHeight w:val="300"/>
          <w:ins w:id="11914" w:author="phuong vu" w:date="2018-11-16T12:46:00Z"/>
          <w:trPrChange w:id="11915" w:author="phuong vu" w:date="2018-11-23T13:38:00Z">
            <w:trPr>
              <w:trHeight w:val="300"/>
            </w:trPr>
          </w:trPrChange>
        </w:trPr>
        <w:tc>
          <w:tcPr>
            <w:tcW w:w="708" w:type="dxa"/>
            <w:noWrap/>
            <w:hideMark/>
            <w:tcPrChange w:id="11916" w:author="phuong vu" w:date="2018-11-23T13:38:00Z">
              <w:tcPr>
                <w:tcW w:w="539" w:type="dxa"/>
                <w:noWrap/>
                <w:hideMark/>
              </w:tcPr>
            </w:tcPrChange>
          </w:tcPr>
          <w:p w14:paraId="4834D2B3" w14:textId="77777777" w:rsidR="00CF0C7E" w:rsidRPr="00BA3432" w:rsidRDefault="00CF0C7E">
            <w:pPr>
              <w:spacing w:line="276" w:lineRule="auto"/>
              <w:rPr>
                <w:ins w:id="11917" w:author="phuong vu" w:date="2018-11-16T12:46:00Z"/>
                <w:rPrChange w:id="11918" w:author="phuong vu" w:date="2018-11-25T21:55:00Z">
                  <w:rPr>
                    <w:ins w:id="11919" w:author="phuong vu" w:date="2018-11-16T12:46:00Z"/>
                    <w:b/>
                  </w:rPr>
                </w:rPrChange>
              </w:rPr>
              <w:pPrChange w:id="11920" w:author="phuong vu" w:date="2018-11-23T13:48:00Z">
                <w:pPr/>
              </w:pPrChange>
            </w:pPr>
            <w:ins w:id="11921" w:author="phuong vu" w:date="2018-11-16T12:46:00Z">
              <w:r w:rsidRPr="00BA3432">
                <w:rPr>
                  <w:rPrChange w:id="11922" w:author="phuong vu" w:date="2018-11-25T21:55:00Z">
                    <w:rPr>
                      <w:b/>
                    </w:rPr>
                  </w:rPrChange>
                </w:rPr>
                <w:t>10</w:t>
              </w:r>
            </w:ins>
          </w:p>
        </w:tc>
        <w:tc>
          <w:tcPr>
            <w:tcW w:w="1863" w:type="dxa"/>
            <w:noWrap/>
            <w:hideMark/>
            <w:tcPrChange w:id="11923" w:author="phuong vu" w:date="2018-11-23T13:38:00Z">
              <w:tcPr>
                <w:tcW w:w="1296" w:type="dxa"/>
                <w:noWrap/>
                <w:hideMark/>
              </w:tcPr>
            </w:tcPrChange>
          </w:tcPr>
          <w:p w14:paraId="2D840780" w14:textId="77777777" w:rsidR="00CF0C7E" w:rsidRPr="00BA3432" w:rsidRDefault="00CF0C7E">
            <w:pPr>
              <w:spacing w:line="276" w:lineRule="auto"/>
              <w:rPr>
                <w:ins w:id="11924" w:author="phuong vu" w:date="2018-11-16T12:46:00Z"/>
                <w:rPrChange w:id="11925" w:author="phuong vu" w:date="2018-11-25T21:55:00Z">
                  <w:rPr>
                    <w:ins w:id="11926" w:author="phuong vu" w:date="2018-11-16T12:46:00Z"/>
                    <w:b/>
                  </w:rPr>
                </w:rPrChange>
              </w:rPr>
              <w:pPrChange w:id="11927" w:author="phuong vu" w:date="2018-11-23T13:48:00Z">
                <w:pPr/>
              </w:pPrChange>
            </w:pPr>
            <w:ins w:id="11928" w:author="phuong vu" w:date="2018-11-16T12:46:00Z">
              <w:r w:rsidRPr="00BA3432">
                <w:rPr>
                  <w:rPrChange w:id="11929" w:author="phuong vu" w:date="2018-11-25T21:55:00Z">
                    <w:rPr>
                      <w:b/>
                    </w:rPr>
                  </w:rPrChange>
                </w:rPr>
                <w:t>note</w:t>
              </w:r>
            </w:ins>
          </w:p>
        </w:tc>
        <w:tc>
          <w:tcPr>
            <w:tcW w:w="1300" w:type="dxa"/>
            <w:noWrap/>
            <w:hideMark/>
            <w:tcPrChange w:id="11930" w:author="phuong vu" w:date="2018-11-23T13:38:00Z">
              <w:tcPr>
                <w:tcW w:w="1189" w:type="dxa"/>
                <w:noWrap/>
                <w:hideMark/>
              </w:tcPr>
            </w:tcPrChange>
          </w:tcPr>
          <w:p w14:paraId="3D20979C" w14:textId="77777777" w:rsidR="00CF0C7E" w:rsidRPr="00BA3432" w:rsidRDefault="00CF0C7E">
            <w:pPr>
              <w:spacing w:line="276" w:lineRule="auto"/>
              <w:rPr>
                <w:ins w:id="11931" w:author="phuong vu" w:date="2018-11-16T12:46:00Z"/>
                <w:rPrChange w:id="11932" w:author="phuong vu" w:date="2018-11-25T21:55:00Z">
                  <w:rPr>
                    <w:ins w:id="11933" w:author="phuong vu" w:date="2018-11-16T12:46:00Z"/>
                    <w:b/>
                  </w:rPr>
                </w:rPrChange>
              </w:rPr>
              <w:pPrChange w:id="11934" w:author="phuong vu" w:date="2018-11-23T13:48:00Z">
                <w:pPr/>
              </w:pPrChange>
            </w:pPr>
            <w:ins w:id="11935" w:author="phuong vu" w:date="2018-11-16T12:46:00Z">
              <w:r w:rsidRPr="00BA3432">
                <w:rPr>
                  <w:rPrChange w:id="11936" w:author="phuong vu" w:date="2018-11-25T21:55:00Z">
                    <w:rPr>
                      <w:b/>
                    </w:rPr>
                  </w:rPrChange>
                </w:rPr>
                <w:t>character varying</w:t>
              </w:r>
            </w:ins>
          </w:p>
        </w:tc>
        <w:tc>
          <w:tcPr>
            <w:tcW w:w="991" w:type="dxa"/>
            <w:noWrap/>
            <w:vAlign w:val="center"/>
            <w:hideMark/>
            <w:tcPrChange w:id="11937" w:author="phuong vu" w:date="2018-11-23T13:38:00Z">
              <w:tcPr>
                <w:tcW w:w="1084" w:type="dxa"/>
                <w:noWrap/>
                <w:hideMark/>
              </w:tcPr>
            </w:tcPrChange>
          </w:tcPr>
          <w:p w14:paraId="26651AE8" w14:textId="77777777" w:rsidR="00CF0C7E" w:rsidRPr="00BA3432" w:rsidRDefault="00CF0C7E">
            <w:pPr>
              <w:spacing w:line="276" w:lineRule="auto"/>
              <w:jc w:val="center"/>
              <w:rPr>
                <w:ins w:id="11938" w:author="phuong vu" w:date="2018-11-16T12:46:00Z"/>
                <w:rPrChange w:id="11939" w:author="phuong vu" w:date="2018-11-25T21:55:00Z">
                  <w:rPr>
                    <w:ins w:id="11940" w:author="phuong vu" w:date="2018-11-16T12:46:00Z"/>
                    <w:b/>
                  </w:rPr>
                </w:rPrChange>
              </w:rPr>
              <w:pPrChange w:id="11941" w:author="phuong vu" w:date="2018-11-23T13:48:00Z">
                <w:pPr/>
              </w:pPrChange>
            </w:pPr>
            <w:ins w:id="11942" w:author="phuong vu" w:date="2018-11-16T12:46:00Z">
              <w:r w:rsidRPr="00BA3432">
                <w:rPr>
                  <w:rPrChange w:id="11943" w:author="phuong vu" w:date="2018-11-25T21:55:00Z">
                    <w:rPr>
                      <w:b/>
                    </w:rPr>
                  </w:rPrChange>
                </w:rPr>
                <w:t>X</w:t>
              </w:r>
            </w:ins>
          </w:p>
        </w:tc>
        <w:tc>
          <w:tcPr>
            <w:tcW w:w="838" w:type="dxa"/>
            <w:noWrap/>
            <w:vAlign w:val="center"/>
            <w:hideMark/>
            <w:tcPrChange w:id="11944" w:author="phuong vu" w:date="2018-11-23T13:38:00Z">
              <w:tcPr>
                <w:tcW w:w="809" w:type="dxa"/>
                <w:noWrap/>
                <w:hideMark/>
              </w:tcPr>
            </w:tcPrChange>
          </w:tcPr>
          <w:p w14:paraId="0FC60AF4" w14:textId="32CF5D9B" w:rsidR="00CF0C7E" w:rsidRPr="00BA3432" w:rsidRDefault="00CF0C7E">
            <w:pPr>
              <w:spacing w:line="276" w:lineRule="auto"/>
              <w:jc w:val="center"/>
              <w:rPr>
                <w:ins w:id="11945" w:author="phuong vu" w:date="2018-11-16T12:46:00Z"/>
                <w:rPrChange w:id="11946" w:author="phuong vu" w:date="2018-11-25T21:55:00Z">
                  <w:rPr>
                    <w:ins w:id="11947" w:author="phuong vu" w:date="2018-11-16T12:46:00Z"/>
                    <w:b/>
                  </w:rPr>
                </w:rPrChange>
              </w:rPr>
              <w:pPrChange w:id="11948" w:author="phuong vu" w:date="2018-11-23T13:48:00Z">
                <w:pPr/>
              </w:pPrChange>
            </w:pPr>
          </w:p>
        </w:tc>
        <w:tc>
          <w:tcPr>
            <w:tcW w:w="1414" w:type="dxa"/>
            <w:noWrap/>
            <w:vAlign w:val="center"/>
            <w:hideMark/>
            <w:tcPrChange w:id="11949" w:author="phuong vu" w:date="2018-11-23T13:38:00Z">
              <w:tcPr>
                <w:tcW w:w="1558" w:type="dxa"/>
                <w:noWrap/>
                <w:hideMark/>
              </w:tcPr>
            </w:tcPrChange>
          </w:tcPr>
          <w:p w14:paraId="3B9EEFDC" w14:textId="5846C698" w:rsidR="00CF0C7E" w:rsidRPr="00BA3432" w:rsidRDefault="00CF0C7E">
            <w:pPr>
              <w:spacing w:line="276" w:lineRule="auto"/>
              <w:jc w:val="center"/>
              <w:rPr>
                <w:ins w:id="11950" w:author="phuong vu" w:date="2018-11-16T12:46:00Z"/>
                <w:rPrChange w:id="11951" w:author="phuong vu" w:date="2018-11-25T21:55:00Z">
                  <w:rPr>
                    <w:ins w:id="11952" w:author="phuong vu" w:date="2018-11-16T12:46:00Z"/>
                    <w:b/>
                  </w:rPr>
                </w:rPrChange>
              </w:rPr>
              <w:pPrChange w:id="11953" w:author="phuong vu" w:date="2018-11-23T13:48:00Z">
                <w:pPr/>
              </w:pPrChange>
            </w:pPr>
          </w:p>
        </w:tc>
        <w:tc>
          <w:tcPr>
            <w:tcW w:w="1611" w:type="dxa"/>
            <w:noWrap/>
            <w:hideMark/>
            <w:tcPrChange w:id="11954" w:author="phuong vu" w:date="2018-11-23T13:38:00Z">
              <w:tcPr>
                <w:tcW w:w="2302" w:type="dxa"/>
                <w:noWrap/>
                <w:hideMark/>
              </w:tcPr>
            </w:tcPrChange>
          </w:tcPr>
          <w:p w14:paraId="5B648DC2" w14:textId="77777777" w:rsidR="00CF0C7E" w:rsidRPr="00BA3432" w:rsidRDefault="00CF0C7E">
            <w:pPr>
              <w:spacing w:line="276" w:lineRule="auto"/>
              <w:rPr>
                <w:ins w:id="11955" w:author="phuong vu" w:date="2018-11-16T12:46:00Z"/>
                <w:rPrChange w:id="11956" w:author="phuong vu" w:date="2018-11-25T21:55:00Z">
                  <w:rPr>
                    <w:ins w:id="11957" w:author="phuong vu" w:date="2018-11-16T12:46:00Z"/>
                    <w:b/>
                  </w:rPr>
                </w:rPrChange>
              </w:rPr>
              <w:pPrChange w:id="11958" w:author="phuong vu" w:date="2018-11-23T13:48:00Z">
                <w:pPr/>
              </w:pPrChange>
            </w:pPr>
            <w:ins w:id="11959" w:author="phuong vu" w:date="2018-11-16T12:46:00Z">
              <w:r w:rsidRPr="00BA3432">
                <w:rPr>
                  <w:rPrChange w:id="11960" w:author="phuong vu" w:date="2018-11-25T21:55:00Z">
                    <w:rPr>
                      <w:b/>
                    </w:rPr>
                  </w:rPrChange>
                </w:rPr>
                <w:t>Ghi chú</w:t>
              </w:r>
            </w:ins>
          </w:p>
        </w:tc>
      </w:tr>
      <w:tr w:rsidR="00A94F02" w:rsidRPr="00BA3432" w14:paraId="6B9CC0C2" w14:textId="77777777" w:rsidTr="006B6330">
        <w:trPr>
          <w:trHeight w:val="300"/>
          <w:ins w:id="11961" w:author="phuong vu" w:date="2018-11-16T12:46:00Z"/>
          <w:trPrChange w:id="11962" w:author="phuong vu" w:date="2018-11-23T13:38:00Z">
            <w:trPr>
              <w:trHeight w:val="300"/>
            </w:trPr>
          </w:trPrChange>
        </w:trPr>
        <w:tc>
          <w:tcPr>
            <w:tcW w:w="708" w:type="dxa"/>
            <w:noWrap/>
            <w:hideMark/>
            <w:tcPrChange w:id="11963" w:author="phuong vu" w:date="2018-11-23T13:38:00Z">
              <w:tcPr>
                <w:tcW w:w="539" w:type="dxa"/>
                <w:noWrap/>
                <w:hideMark/>
              </w:tcPr>
            </w:tcPrChange>
          </w:tcPr>
          <w:p w14:paraId="7C9AA222" w14:textId="60E3F558" w:rsidR="00CF0C7E" w:rsidRPr="00BA3432" w:rsidRDefault="00E6227B">
            <w:pPr>
              <w:spacing w:line="276" w:lineRule="auto"/>
              <w:rPr>
                <w:ins w:id="11964" w:author="phuong vu" w:date="2018-11-16T12:46:00Z"/>
                <w:lang w:val="en-US"/>
                <w:rPrChange w:id="11965" w:author="phuong vu" w:date="2018-11-25T21:55:00Z">
                  <w:rPr>
                    <w:ins w:id="11966" w:author="phuong vu" w:date="2018-11-16T12:46:00Z"/>
                    <w:b/>
                  </w:rPr>
                </w:rPrChange>
              </w:rPr>
              <w:pPrChange w:id="11967" w:author="phuong vu" w:date="2018-11-23T13:48:00Z">
                <w:pPr/>
              </w:pPrChange>
            </w:pPr>
            <w:ins w:id="11968" w:author="phuong vu" w:date="2018-11-23T13:52:00Z">
              <w:r w:rsidRPr="00BA3432">
                <w:rPr>
                  <w:lang w:val="en-US"/>
                  <w:rPrChange w:id="11969" w:author="phuong vu" w:date="2018-11-25T21:55:00Z">
                    <w:rPr>
                      <w:lang w:val="en-US"/>
                    </w:rPr>
                  </w:rPrChange>
                </w:rPr>
                <w:t>11</w:t>
              </w:r>
            </w:ins>
          </w:p>
        </w:tc>
        <w:tc>
          <w:tcPr>
            <w:tcW w:w="1863" w:type="dxa"/>
            <w:noWrap/>
            <w:hideMark/>
            <w:tcPrChange w:id="11970" w:author="phuong vu" w:date="2018-11-23T13:38:00Z">
              <w:tcPr>
                <w:tcW w:w="1296" w:type="dxa"/>
                <w:noWrap/>
                <w:hideMark/>
              </w:tcPr>
            </w:tcPrChange>
          </w:tcPr>
          <w:p w14:paraId="534AE5D1" w14:textId="77777777" w:rsidR="00CF0C7E" w:rsidRPr="00BA3432" w:rsidRDefault="00CF0C7E">
            <w:pPr>
              <w:spacing w:line="276" w:lineRule="auto"/>
              <w:rPr>
                <w:ins w:id="11971" w:author="phuong vu" w:date="2018-11-16T12:46:00Z"/>
                <w:rPrChange w:id="11972" w:author="phuong vu" w:date="2018-11-25T21:55:00Z">
                  <w:rPr>
                    <w:ins w:id="11973" w:author="phuong vu" w:date="2018-11-16T12:46:00Z"/>
                    <w:b/>
                  </w:rPr>
                </w:rPrChange>
              </w:rPr>
              <w:pPrChange w:id="11974" w:author="phuong vu" w:date="2018-11-23T13:48:00Z">
                <w:pPr/>
              </w:pPrChange>
            </w:pPr>
            <w:ins w:id="11975" w:author="phuong vu" w:date="2018-11-16T12:46:00Z">
              <w:r w:rsidRPr="00BA3432">
                <w:rPr>
                  <w:rPrChange w:id="11976" w:author="phuong vu" w:date="2018-11-25T21:55:00Z">
                    <w:rPr>
                      <w:b/>
                    </w:rPr>
                  </w:rPrChange>
                </w:rPr>
                <w:t>unit_price</w:t>
              </w:r>
            </w:ins>
          </w:p>
        </w:tc>
        <w:tc>
          <w:tcPr>
            <w:tcW w:w="1300" w:type="dxa"/>
            <w:noWrap/>
            <w:hideMark/>
            <w:tcPrChange w:id="11977" w:author="phuong vu" w:date="2018-11-23T13:38:00Z">
              <w:tcPr>
                <w:tcW w:w="1189" w:type="dxa"/>
                <w:noWrap/>
                <w:hideMark/>
              </w:tcPr>
            </w:tcPrChange>
          </w:tcPr>
          <w:p w14:paraId="7B5F5951" w14:textId="77777777" w:rsidR="00CF0C7E" w:rsidRPr="00BA3432" w:rsidRDefault="00CF0C7E">
            <w:pPr>
              <w:spacing w:line="276" w:lineRule="auto"/>
              <w:rPr>
                <w:ins w:id="11978" w:author="phuong vu" w:date="2018-11-16T12:46:00Z"/>
                <w:rPrChange w:id="11979" w:author="phuong vu" w:date="2018-11-25T21:55:00Z">
                  <w:rPr>
                    <w:ins w:id="11980" w:author="phuong vu" w:date="2018-11-16T12:46:00Z"/>
                    <w:b/>
                  </w:rPr>
                </w:rPrChange>
              </w:rPr>
              <w:pPrChange w:id="11981" w:author="phuong vu" w:date="2018-11-23T13:48:00Z">
                <w:pPr/>
              </w:pPrChange>
            </w:pPr>
            <w:ins w:id="11982" w:author="phuong vu" w:date="2018-11-16T12:46:00Z">
              <w:r w:rsidRPr="00BA3432">
                <w:rPr>
                  <w:rPrChange w:id="11983" w:author="phuong vu" w:date="2018-11-25T21:55:00Z">
                    <w:rPr>
                      <w:b/>
                    </w:rPr>
                  </w:rPrChange>
                </w:rPr>
                <w:t>numeric</w:t>
              </w:r>
            </w:ins>
          </w:p>
        </w:tc>
        <w:tc>
          <w:tcPr>
            <w:tcW w:w="991" w:type="dxa"/>
            <w:noWrap/>
            <w:vAlign w:val="center"/>
            <w:hideMark/>
            <w:tcPrChange w:id="11984" w:author="phuong vu" w:date="2018-11-23T13:38:00Z">
              <w:tcPr>
                <w:tcW w:w="1084" w:type="dxa"/>
                <w:noWrap/>
                <w:hideMark/>
              </w:tcPr>
            </w:tcPrChange>
          </w:tcPr>
          <w:p w14:paraId="13F262D4" w14:textId="2DCFC658" w:rsidR="00CF0C7E" w:rsidRPr="00BA3432" w:rsidRDefault="00CF0C7E">
            <w:pPr>
              <w:spacing w:line="276" w:lineRule="auto"/>
              <w:jc w:val="center"/>
              <w:rPr>
                <w:ins w:id="11985" w:author="phuong vu" w:date="2018-11-16T12:46:00Z"/>
                <w:rPrChange w:id="11986" w:author="phuong vu" w:date="2018-11-25T21:55:00Z">
                  <w:rPr>
                    <w:ins w:id="11987" w:author="phuong vu" w:date="2018-11-16T12:46:00Z"/>
                    <w:b/>
                  </w:rPr>
                </w:rPrChange>
              </w:rPr>
              <w:pPrChange w:id="11988" w:author="phuong vu" w:date="2018-11-23T13:48:00Z">
                <w:pPr/>
              </w:pPrChange>
            </w:pPr>
          </w:p>
        </w:tc>
        <w:tc>
          <w:tcPr>
            <w:tcW w:w="838" w:type="dxa"/>
            <w:noWrap/>
            <w:vAlign w:val="center"/>
            <w:hideMark/>
            <w:tcPrChange w:id="11989" w:author="phuong vu" w:date="2018-11-23T13:38:00Z">
              <w:tcPr>
                <w:tcW w:w="809" w:type="dxa"/>
                <w:noWrap/>
                <w:hideMark/>
              </w:tcPr>
            </w:tcPrChange>
          </w:tcPr>
          <w:p w14:paraId="54C60FCB" w14:textId="16F8F124" w:rsidR="00CF0C7E" w:rsidRPr="00BA3432" w:rsidRDefault="00CF0C7E">
            <w:pPr>
              <w:spacing w:line="276" w:lineRule="auto"/>
              <w:jc w:val="center"/>
              <w:rPr>
                <w:ins w:id="11990" w:author="phuong vu" w:date="2018-11-16T12:46:00Z"/>
                <w:rPrChange w:id="11991" w:author="phuong vu" w:date="2018-11-25T21:55:00Z">
                  <w:rPr>
                    <w:ins w:id="11992" w:author="phuong vu" w:date="2018-11-16T12:46:00Z"/>
                    <w:b/>
                  </w:rPr>
                </w:rPrChange>
              </w:rPr>
              <w:pPrChange w:id="11993" w:author="phuong vu" w:date="2018-11-23T13:48:00Z">
                <w:pPr/>
              </w:pPrChange>
            </w:pPr>
          </w:p>
        </w:tc>
        <w:tc>
          <w:tcPr>
            <w:tcW w:w="1414" w:type="dxa"/>
            <w:noWrap/>
            <w:vAlign w:val="center"/>
            <w:hideMark/>
            <w:tcPrChange w:id="11994" w:author="phuong vu" w:date="2018-11-23T13:38:00Z">
              <w:tcPr>
                <w:tcW w:w="1558" w:type="dxa"/>
                <w:noWrap/>
                <w:hideMark/>
              </w:tcPr>
            </w:tcPrChange>
          </w:tcPr>
          <w:p w14:paraId="4D58C21A" w14:textId="77777777" w:rsidR="00CF0C7E" w:rsidRPr="00BA3432" w:rsidRDefault="00CF0C7E">
            <w:pPr>
              <w:spacing w:line="276" w:lineRule="auto"/>
              <w:jc w:val="center"/>
              <w:rPr>
                <w:ins w:id="11995" w:author="phuong vu" w:date="2018-11-16T12:46:00Z"/>
                <w:rPrChange w:id="11996" w:author="phuong vu" w:date="2018-11-25T21:55:00Z">
                  <w:rPr>
                    <w:ins w:id="11997" w:author="phuong vu" w:date="2018-11-16T12:46:00Z"/>
                    <w:b/>
                  </w:rPr>
                </w:rPrChange>
              </w:rPr>
              <w:pPrChange w:id="11998" w:author="phuong vu" w:date="2018-11-23T13:48:00Z">
                <w:pPr/>
              </w:pPrChange>
            </w:pPr>
            <w:ins w:id="11999" w:author="phuong vu" w:date="2018-11-16T12:46:00Z">
              <w:r w:rsidRPr="00BA3432">
                <w:rPr>
                  <w:rPrChange w:id="12000" w:author="phuong vu" w:date="2018-11-25T21:55:00Z">
                    <w:rPr>
                      <w:b/>
                    </w:rPr>
                  </w:rPrChange>
                </w:rPr>
                <w:t>X</w:t>
              </w:r>
            </w:ins>
          </w:p>
        </w:tc>
        <w:tc>
          <w:tcPr>
            <w:tcW w:w="1611" w:type="dxa"/>
            <w:noWrap/>
            <w:hideMark/>
            <w:tcPrChange w:id="12001" w:author="phuong vu" w:date="2018-11-23T13:38:00Z">
              <w:tcPr>
                <w:tcW w:w="2302" w:type="dxa"/>
                <w:noWrap/>
                <w:hideMark/>
              </w:tcPr>
            </w:tcPrChange>
          </w:tcPr>
          <w:p w14:paraId="611B33BD" w14:textId="24231A34" w:rsidR="00CF0C7E" w:rsidRPr="00BA3432" w:rsidRDefault="00CF0C7E">
            <w:pPr>
              <w:keepNext/>
              <w:spacing w:line="276" w:lineRule="auto"/>
              <w:rPr>
                <w:ins w:id="12002" w:author="phuong vu" w:date="2018-11-16T12:46:00Z"/>
                <w:rPrChange w:id="12003" w:author="phuong vu" w:date="2018-11-25T21:55:00Z">
                  <w:rPr>
                    <w:ins w:id="12004" w:author="phuong vu" w:date="2018-11-16T12:46:00Z"/>
                    <w:b/>
                  </w:rPr>
                </w:rPrChange>
              </w:rPr>
              <w:pPrChange w:id="12005" w:author="phuong vu" w:date="2018-11-23T13:48:00Z">
                <w:pPr/>
              </w:pPrChange>
            </w:pPr>
            <w:ins w:id="12006" w:author="phuong vu" w:date="2018-11-16T12:46:00Z">
              <w:r w:rsidRPr="00BA3432">
                <w:rPr>
                  <w:rPrChange w:id="12007" w:author="phuong vu" w:date="2018-11-25T21:55:00Z">
                    <w:rPr>
                      <w:b/>
                    </w:rPr>
                  </w:rPrChange>
                </w:rPr>
                <w:t>ID đơn giá</w:t>
              </w:r>
            </w:ins>
          </w:p>
        </w:tc>
      </w:tr>
    </w:tbl>
    <w:p w14:paraId="3E7A1491" w14:textId="1E173E41" w:rsidR="00CF0C7E" w:rsidRPr="00BA3432" w:rsidRDefault="007C43D0">
      <w:pPr>
        <w:pStyle w:val="Caption"/>
        <w:spacing w:line="276" w:lineRule="auto"/>
        <w:rPr>
          <w:ins w:id="12008" w:author="phuong vu" w:date="2018-11-16T12:35:00Z"/>
          <w:b/>
          <w:i w:val="0"/>
          <w:iCs w:val="0"/>
          <w:rPrChange w:id="12009" w:author="phuong vu" w:date="2018-11-25T21:55:00Z">
            <w:rPr>
              <w:ins w:id="12010" w:author="phuong vu" w:date="2018-11-16T12:35:00Z"/>
              <w:b/>
              <w:i/>
              <w:iCs/>
              <w:szCs w:val="18"/>
              <w:lang w:val="en-US"/>
            </w:rPr>
          </w:rPrChange>
        </w:rPr>
        <w:pPrChange w:id="12011" w:author="phuong vu" w:date="2018-11-23T13:48:00Z">
          <w:pPr/>
        </w:pPrChange>
      </w:pPr>
      <w:bookmarkStart w:id="12012" w:name="_Toc530944380"/>
      <w:ins w:id="12013" w:author="phuong vu" w:date="2018-11-23T12:01:00Z">
        <w:r w:rsidRPr="00BA3432">
          <w:rPr>
            <w:rPrChange w:id="12014" w:author="phuong vu" w:date="2018-11-25T21:55:00Z">
              <w:rPr/>
            </w:rPrChange>
          </w:rPr>
          <w:t xml:space="preserve">Bảng </w:t>
        </w:r>
      </w:ins>
      <w:ins w:id="12015" w:author="phuong vu" w:date="2018-11-26T02:10:00Z">
        <w:r w:rsidR="00404CBA">
          <w:fldChar w:fldCharType="begin"/>
        </w:r>
        <w:r w:rsidR="00404CBA">
          <w:instrText xml:space="preserve"> STYLEREF 1 \s </w:instrText>
        </w:r>
      </w:ins>
      <w:r w:rsidR="00404CBA">
        <w:fldChar w:fldCharType="separate"/>
      </w:r>
      <w:r w:rsidR="00404CBA">
        <w:rPr>
          <w:noProof/>
        </w:rPr>
        <w:t>3</w:t>
      </w:r>
      <w:ins w:id="1201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2017" w:author="phuong vu" w:date="2018-11-26T02:10:00Z">
        <w:r w:rsidR="00404CBA">
          <w:rPr>
            <w:noProof/>
          </w:rPr>
          <w:t>3</w:t>
        </w:r>
        <w:r w:rsidR="00404CBA">
          <w:fldChar w:fldCharType="end"/>
        </w:r>
      </w:ins>
      <w:ins w:id="12018" w:author="phuong vu" w:date="2018-11-23T12:01:00Z">
        <w:r w:rsidRPr="00BA3432">
          <w:rPr>
            <w:rPrChange w:id="12019" w:author="phuong vu" w:date="2018-11-25T21:55:00Z">
              <w:rPr>
                <w:i/>
                <w:iCs/>
                <w:lang w:val="en-US"/>
              </w:rPr>
            </w:rPrChange>
          </w:rPr>
          <w:t xml:space="preserve"> </w:t>
        </w:r>
      </w:ins>
      <w:ins w:id="12020" w:author="phuong vu" w:date="2018-11-23T12:02:00Z">
        <w:r w:rsidRPr="00BA3432">
          <w:rPr>
            <w:rPrChange w:id="12021" w:author="phuong vu" w:date="2018-11-25T21:55:00Z">
              <w:rPr>
                <w:i/>
                <w:iCs/>
                <w:lang w:val="en-US"/>
              </w:rPr>
            </w:rPrChange>
          </w:rPr>
          <w:t>Bảng dữ liệu chi tiết hóa đơn</w:t>
        </w:r>
      </w:ins>
      <w:bookmarkEnd w:id="12012"/>
    </w:p>
    <w:p w14:paraId="2CDB1376" w14:textId="6B865DF2" w:rsidR="001856AA" w:rsidRPr="00BA3432" w:rsidRDefault="001856AA">
      <w:pPr>
        <w:spacing w:line="276" w:lineRule="auto"/>
        <w:rPr>
          <w:ins w:id="12022" w:author="phuong vu" w:date="2018-11-16T12:48:00Z"/>
          <w:b/>
          <w:rPrChange w:id="12023" w:author="phuong vu" w:date="2018-11-25T21:55:00Z">
            <w:rPr>
              <w:ins w:id="12024" w:author="phuong vu" w:date="2018-11-16T12:48:00Z"/>
              <w:b/>
            </w:rPr>
          </w:rPrChange>
        </w:rPr>
        <w:pPrChange w:id="12025" w:author="phuong vu" w:date="2018-11-23T13:48:00Z">
          <w:pPr/>
        </w:pPrChange>
      </w:pPr>
      <w:ins w:id="12026" w:author="phuong vu" w:date="2018-11-16T12:48:00Z">
        <w:r w:rsidRPr="00AD0E2E">
          <w:rPr>
            <w:b/>
            <w:lang w:val="en-US"/>
          </w:rPr>
          <w:t>B</w:t>
        </w:r>
        <w:r w:rsidRPr="00BA3432">
          <w:rPr>
            <w:b/>
            <w:lang w:val="en-US"/>
            <w:rPrChange w:id="12027" w:author="phuong vu" w:date="2018-11-25T21:55:00Z">
              <w:rPr>
                <w:b/>
                <w:lang w:val="en-US"/>
              </w:rPr>
            </w:rPrChange>
          </w:rPr>
          <w:t xml:space="preserve">ẢNG </w:t>
        </w:r>
        <w:r w:rsidRPr="00BA3432">
          <w:rPr>
            <w:b/>
            <w:rPrChange w:id="12028" w:author="phuong vu" w:date="2018-11-25T21:55:00Z">
              <w:rPr>
                <w:b/>
              </w:rPr>
            </w:rPrChange>
          </w:rPr>
          <w:t>BRANCH</w:t>
        </w:r>
      </w:ins>
    </w:p>
    <w:tbl>
      <w:tblPr>
        <w:tblStyle w:val="TableGrid"/>
        <w:tblW w:w="8725" w:type="dxa"/>
        <w:tblLook w:val="04A0" w:firstRow="1" w:lastRow="0" w:firstColumn="1" w:lastColumn="0" w:noHBand="0" w:noVBand="1"/>
        <w:tblPrChange w:id="12029"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12030">
          <w:tblGrid>
            <w:gridCol w:w="708"/>
            <w:gridCol w:w="1689"/>
            <w:gridCol w:w="1300"/>
            <w:gridCol w:w="1098"/>
            <w:gridCol w:w="838"/>
            <w:gridCol w:w="823"/>
            <w:gridCol w:w="3225"/>
          </w:tblGrid>
        </w:tblGridChange>
      </w:tblGrid>
      <w:tr w:rsidR="001856AA" w:rsidRPr="00BA3432" w14:paraId="0697B372" w14:textId="77777777" w:rsidTr="006B6330">
        <w:trPr>
          <w:trHeight w:val="300"/>
          <w:ins w:id="12031" w:author="phuong vu" w:date="2018-11-16T12:54:00Z"/>
          <w:trPrChange w:id="12032" w:author="phuong vu" w:date="2018-11-23T13:38:00Z">
            <w:trPr>
              <w:trHeight w:val="300"/>
            </w:trPr>
          </w:trPrChange>
        </w:trPr>
        <w:tc>
          <w:tcPr>
            <w:tcW w:w="708" w:type="dxa"/>
            <w:noWrap/>
            <w:vAlign w:val="center"/>
            <w:hideMark/>
            <w:tcPrChange w:id="12033" w:author="phuong vu" w:date="2018-11-23T13:38:00Z">
              <w:tcPr>
                <w:tcW w:w="544" w:type="dxa"/>
                <w:noWrap/>
                <w:hideMark/>
              </w:tcPr>
            </w:tcPrChange>
          </w:tcPr>
          <w:p w14:paraId="3BA0ABD5" w14:textId="77777777" w:rsidR="001856AA" w:rsidRPr="00BA3432" w:rsidRDefault="001856AA">
            <w:pPr>
              <w:spacing w:line="276" w:lineRule="auto"/>
              <w:jc w:val="center"/>
              <w:rPr>
                <w:ins w:id="12034" w:author="phuong vu" w:date="2018-11-16T12:54:00Z"/>
                <w:b/>
                <w:bCs/>
                <w:rPrChange w:id="12035" w:author="phuong vu" w:date="2018-11-25T21:55:00Z">
                  <w:rPr>
                    <w:ins w:id="12036" w:author="phuong vu" w:date="2018-11-16T12:54:00Z"/>
                    <w:b/>
                    <w:bCs/>
                  </w:rPr>
                </w:rPrChange>
              </w:rPr>
              <w:pPrChange w:id="12037" w:author="phuong vu" w:date="2018-11-23T13:48:00Z">
                <w:pPr/>
              </w:pPrChange>
            </w:pPr>
            <w:ins w:id="12038" w:author="phuong vu" w:date="2018-11-16T12:54:00Z">
              <w:r w:rsidRPr="00BA3432">
                <w:rPr>
                  <w:b/>
                  <w:bCs/>
                  <w:lang w:val="da-DK"/>
                  <w:rPrChange w:id="12039" w:author="phuong vu" w:date="2018-11-25T21:55:00Z">
                    <w:rPr>
                      <w:b/>
                      <w:bCs/>
                      <w:lang w:val="da-DK"/>
                    </w:rPr>
                  </w:rPrChange>
                </w:rPr>
                <w:t>STT</w:t>
              </w:r>
            </w:ins>
          </w:p>
        </w:tc>
        <w:tc>
          <w:tcPr>
            <w:tcW w:w="1689" w:type="dxa"/>
            <w:noWrap/>
            <w:vAlign w:val="center"/>
            <w:hideMark/>
            <w:tcPrChange w:id="12040" w:author="phuong vu" w:date="2018-11-23T13:38:00Z">
              <w:tcPr>
                <w:tcW w:w="1197" w:type="dxa"/>
                <w:noWrap/>
                <w:hideMark/>
              </w:tcPr>
            </w:tcPrChange>
          </w:tcPr>
          <w:p w14:paraId="1DECD589" w14:textId="77777777" w:rsidR="001856AA" w:rsidRPr="00BA3432" w:rsidRDefault="001856AA">
            <w:pPr>
              <w:spacing w:line="276" w:lineRule="auto"/>
              <w:jc w:val="center"/>
              <w:rPr>
                <w:ins w:id="12041" w:author="phuong vu" w:date="2018-11-16T12:54:00Z"/>
                <w:b/>
                <w:bCs/>
                <w:rPrChange w:id="12042" w:author="phuong vu" w:date="2018-11-25T21:55:00Z">
                  <w:rPr>
                    <w:ins w:id="12043" w:author="phuong vu" w:date="2018-11-16T12:54:00Z"/>
                    <w:b/>
                    <w:bCs/>
                  </w:rPr>
                </w:rPrChange>
              </w:rPr>
              <w:pPrChange w:id="12044" w:author="phuong vu" w:date="2018-11-23T13:48:00Z">
                <w:pPr/>
              </w:pPrChange>
            </w:pPr>
            <w:ins w:id="12045" w:author="phuong vu" w:date="2018-11-16T12:54:00Z">
              <w:r w:rsidRPr="00BA3432">
                <w:rPr>
                  <w:b/>
                  <w:bCs/>
                  <w:lang w:val="da-DK"/>
                  <w:rPrChange w:id="12046" w:author="phuong vu" w:date="2018-11-25T21:55:00Z">
                    <w:rPr>
                      <w:b/>
                      <w:bCs/>
                      <w:lang w:val="da-DK"/>
                    </w:rPr>
                  </w:rPrChange>
                </w:rPr>
                <w:t>Tên trường</w:t>
              </w:r>
            </w:ins>
          </w:p>
        </w:tc>
        <w:tc>
          <w:tcPr>
            <w:tcW w:w="1300" w:type="dxa"/>
            <w:noWrap/>
            <w:vAlign w:val="center"/>
            <w:hideMark/>
            <w:tcPrChange w:id="12047" w:author="phuong vu" w:date="2018-11-23T13:38:00Z">
              <w:tcPr>
                <w:tcW w:w="1205" w:type="dxa"/>
                <w:noWrap/>
                <w:hideMark/>
              </w:tcPr>
            </w:tcPrChange>
          </w:tcPr>
          <w:p w14:paraId="21C8A35E" w14:textId="77777777" w:rsidR="001856AA" w:rsidRPr="00BA3432" w:rsidRDefault="001856AA">
            <w:pPr>
              <w:spacing w:line="276" w:lineRule="auto"/>
              <w:jc w:val="center"/>
              <w:rPr>
                <w:ins w:id="12048" w:author="phuong vu" w:date="2018-11-16T12:54:00Z"/>
                <w:b/>
                <w:bCs/>
                <w:rPrChange w:id="12049" w:author="phuong vu" w:date="2018-11-25T21:55:00Z">
                  <w:rPr>
                    <w:ins w:id="12050" w:author="phuong vu" w:date="2018-11-16T12:54:00Z"/>
                    <w:b/>
                    <w:bCs/>
                  </w:rPr>
                </w:rPrChange>
              </w:rPr>
              <w:pPrChange w:id="12051" w:author="phuong vu" w:date="2018-11-23T13:48:00Z">
                <w:pPr/>
              </w:pPrChange>
            </w:pPr>
            <w:ins w:id="12052" w:author="phuong vu" w:date="2018-11-16T12:54:00Z">
              <w:r w:rsidRPr="00BA3432">
                <w:rPr>
                  <w:b/>
                  <w:bCs/>
                  <w:lang w:val="da-DK"/>
                  <w:rPrChange w:id="12053" w:author="phuong vu" w:date="2018-11-25T21:55:00Z">
                    <w:rPr>
                      <w:b/>
                      <w:bCs/>
                      <w:lang w:val="da-DK"/>
                    </w:rPr>
                  </w:rPrChange>
                </w:rPr>
                <w:t>Kiểu</w:t>
              </w:r>
            </w:ins>
          </w:p>
        </w:tc>
        <w:tc>
          <w:tcPr>
            <w:tcW w:w="1098" w:type="dxa"/>
            <w:noWrap/>
            <w:vAlign w:val="center"/>
            <w:hideMark/>
            <w:tcPrChange w:id="12054" w:author="phuong vu" w:date="2018-11-23T13:38:00Z">
              <w:tcPr>
                <w:tcW w:w="1098" w:type="dxa"/>
                <w:noWrap/>
                <w:hideMark/>
              </w:tcPr>
            </w:tcPrChange>
          </w:tcPr>
          <w:p w14:paraId="29300246" w14:textId="77777777" w:rsidR="001856AA" w:rsidRPr="00BA3432" w:rsidRDefault="001856AA">
            <w:pPr>
              <w:spacing w:line="276" w:lineRule="auto"/>
              <w:jc w:val="center"/>
              <w:rPr>
                <w:ins w:id="12055" w:author="phuong vu" w:date="2018-11-16T12:54:00Z"/>
                <w:b/>
                <w:bCs/>
                <w:rPrChange w:id="12056" w:author="phuong vu" w:date="2018-11-25T21:55:00Z">
                  <w:rPr>
                    <w:ins w:id="12057" w:author="phuong vu" w:date="2018-11-16T12:54:00Z"/>
                    <w:b/>
                    <w:bCs/>
                  </w:rPr>
                </w:rPrChange>
              </w:rPr>
              <w:pPrChange w:id="12058" w:author="phuong vu" w:date="2018-11-23T13:48:00Z">
                <w:pPr/>
              </w:pPrChange>
            </w:pPr>
            <w:ins w:id="12059" w:author="phuong vu" w:date="2018-11-16T12:54:00Z">
              <w:r w:rsidRPr="00BA3432">
                <w:rPr>
                  <w:b/>
                  <w:bCs/>
                  <w:lang w:val="da-DK"/>
                  <w:rPrChange w:id="12060" w:author="phuong vu" w:date="2018-11-25T21:55:00Z">
                    <w:rPr>
                      <w:b/>
                      <w:bCs/>
                      <w:lang w:val="da-DK"/>
                    </w:rPr>
                  </w:rPrChange>
                </w:rPr>
                <w:t>Chấp nhận Null</w:t>
              </w:r>
            </w:ins>
          </w:p>
        </w:tc>
        <w:tc>
          <w:tcPr>
            <w:tcW w:w="838" w:type="dxa"/>
            <w:noWrap/>
            <w:vAlign w:val="center"/>
            <w:hideMark/>
            <w:tcPrChange w:id="12061" w:author="phuong vu" w:date="2018-11-23T13:38:00Z">
              <w:tcPr>
                <w:tcW w:w="818" w:type="dxa"/>
                <w:noWrap/>
                <w:hideMark/>
              </w:tcPr>
            </w:tcPrChange>
          </w:tcPr>
          <w:p w14:paraId="31D408F4" w14:textId="77777777" w:rsidR="001856AA" w:rsidRPr="00BA3432" w:rsidRDefault="001856AA">
            <w:pPr>
              <w:spacing w:line="276" w:lineRule="auto"/>
              <w:jc w:val="center"/>
              <w:rPr>
                <w:ins w:id="12062" w:author="phuong vu" w:date="2018-11-16T12:54:00Z"/>
                <w:b/>
                <w:bCs/>
                <w:rPrChange w:id="12063" w:author="phuong vu" w:date="2018-11-25T21:55:00Z">
                  <w:rPr>
                    <w:ins w:id="12064" w:author="phuong vu" w:date="2018-11-16T12:54:00Z"/>
                    <w:b/>
                    <w:bCs/>
                  </w:rPr>
                </w:rPrChange>
              </w:rPr>
              <w:pPrChange w:id="12065" w:author="phuong vu" w:date="2018-11-23T13:48:00Z">
                <w:pPr/>
              </w:pPrChange>
            </w:pPr>
            <w:ins w:id="12066" w:author="phuong vu" w:date="2018-11-16T12:54:00Z">
              <w:r w:rsidRPr="00BA3432">
                <w:rPr>
                  <w:b/>
                  <w:bCs/>
                  <w:lang w:val="da-DK"/>
                  <w:rPrChange w:id="12067" w:author="phuong vu" w:date="2018-11-25T21:55:00Z">
                    <w:rPr>
                      <w:b/>
                      <w:bCs/>
                      <w:lang w:val="da-DK"/>
                    </w:rPr>
                  </w:rPrChange>
                </w:rPr>
                <w:t>Khóa chính</w:t>
              </w:r>
            </w:ins>
          </w:p>
        </w:tc>
        <w:tc>
          <w:tcPr>
            <w:tcW w:w="823" w:type="dxa"/>
            <w:noWrap/>
            <w:vAlign w:val="center"/>
            <w:hideMark/>
            <w:tcPrChange w:id="12068" w:author="phuong vu" w:date="2018-11-23T13:38:00Z">
              <w:tcPr>
                <w:tcW w:w="818" w:type="dxa"/>
                <w:noWrap/>
                <w:hideMark/>
              </w:tcPr>
            </w:tcPrChange>
          </w:tcPr>
          <w:p w14:paraId="2E684418" w14:textId="77777777" w:rsidR="001856AA" w:rsidRPr="00BA3432" w:rsidRDefault="001856AA">
            <w:pPr>
              <w:spacing w:line="276" w:lineRule="auto"/>
              <w:jc w:val="center"/>
              <w:rPr>
                <w:ins w:id="12069" w:author="phuong vu" w:date="2018-11-16T12:54:00Z"/>
                <w:b/>
                <w:bCs/>
                <w:rPrChange w:id="12070" w:author="phuong vu" w:date="2018-11-25T21:55:00Z">
                  <w:rPr>
                    <w:ins w:id="12071" w:author="phuong vu" w:date="2018-11-16T12:54:00Z"/>
                    <w:b/>
                    <w:bCs/>
                  </w:rPr>
                </w:rPrChange>
              </w:rPr>
              <w:pPrChange w:id="12072" w:author="phuong vu" w:date="2018-11-23T13:48:00Z">
                <w:pPr/>
              </w:pPrChange>
            </w:pPr>
            <w:ins w:id="12073" w:author="phuong vu" w:date="2018-11-16T12:54:00Z">
              <w:r w:rsidRPr="00BA3432">
                <w:rPr>
                  <w:b/>
                  <w:bCs/>
                  <w:lang w:val="da-DK"/>
                  <w:rPrChange w:id="12074" w:author="phuong vu" w:date="2018-11-25T21:55:00Z">
                    <w:rPr>
                      <w:b/>
                      <w:bCs/>
                      <w:lang w:val="da-DK"/>
                    </w:rPr>
                  </w:rPrChange>
                </w:rPr>
                <w:t>Khóa ngoại</w:t>
              </w:r>
            </w:ins>
          </w:p>
        </w:tc>
        <w:tc>
          <w:tcPr>
            <w:tcW w:w="2269" w:type="dxa"/>
            <w:noWrap/>
            <w:vAlign w:val="center"/>
            <w:hideMark/>
            <w:tcPrChange w:id="12075" w:author="phuong vu" w:date="2018-11-23T13:38:00Z">
              <w:tcPr>
                <w:tcW w:w="3225" w:type="dxa"/>
                <w:noWrap/>
                <w:hideMark/>
              </w:tcPr>
            </w:tcPrChange>
          </w:tcPr>
          <w:p w14:paraId="7109232F" w14:textId="77777777" w:rsidR="001856AA" w:rsidRPr="00BA3432" w:rsidRDefault="001856AA">
            <w:pPr>
              <w:spacing w:line="276" w:lineRule="auto"/>
              <w:ind w:right="226"/>
              <w:jc w:val="center"/>
              <w:rPr>
                <w:ins w:id="12076" w:author="phuong vu" w:date="2018-11-16T12:54:00Z"/>
                <w:b/>
                <w:bCs/>
                <w:rPrChange w:id="12077" w:author="phuong vu" w:date="2018-11-25T21:55:00Z">
                  <w:rPr>
                    <w:ins w:id="12078" w:author="phuong vu" w:date="2018-11-16T12:54:00Z"/>
                    <w:b/>
                    <w:bCs/>
                  </w:rPr>
                </w:rPrChange>
              </w:rPr>
              <w:pPrChange w:id="12079" w:author="phuong vu" w:date="2018-11-23T13:48:00Z">
                <w:pPr/>
              </w:pPrChange>
            </w:pPr>
            <w:ins w:id="12080" w:author="phuong vu" w:date="2018-11-16T12:54:00Z">
              <w:r w:rsidRPr="00BA3432">
                <w:rPr>
                  <w:b/>
                  <w:bCs/>
                  <w:lang w:val="da-DK"/>
                  <w:rPrChange w:id="12081" w:author="phuong vu" w:date="2018-11-25T21:55:00Z">
                    <w:rPr>
                      <w:b/>
                      <w:bCs/>
                      <w:lang w:val="da-DK"/>
                    </w:rPr>
                  </w:rPrChange>
                </w:rPr>
                <w:t>Mô tả</w:t>
              </w:r>
            </w:ins>
          </w:p>
        </w:tc>
      </w:tr>
      <w:tr w:rsidR="001856AA" w:rsidRPr="00BA3432" w14:paraId="364CCC08" w14:textId="77777777" w:rsidTr="006B6330">
        <w:trPr>
          <w:trHeight w:val="300"/>
          <w:ins w:id="12082" w:author="phuong vu" w:date="2018-11-16T12:54:00Z"/>
          <w:trPrChange w:id="12083" w:author="phuong vu" w:date="2018-11-23T13:38:00Z">
            <w:trPr>
              <w:trHeight w:val="300"/>
            </w:trPr>
          </w:trPrChange>
        </w:trPr>
        <w:tc>
          <w:tcPr>
            <w:tcW w:w="708" w:type="dxa"/>
            <w:noWrap/>
            <w:vAlign w:val="center"/>
            <w:hideMark/>
            <w:tcPrChange w:id="12084" w:author="phuong vu" w:date="2018-11-23T13:38:00Z">
              <w:tcPr>
                <w:tcW w:w="544" w:type="dxa"/>
                <w:noWrap/>
                <w:hideMark/>
              </w:tcPr>
            </w:tcPrChange>
          </w:tcPr>
          <w:p w14:paraId="04CBC926" w14:textId="77777777" w:rsidR="001856AA" w:rsidRPr="00BA3432" w:rsidRDefault="001856AA">
            <w:pPr>
              <w:spacing w:line="276" w:lineRule="auto"/>
              <w:jc w:val="center"/>
              <w:rPr>
                <w:ins w:id="12085" w:author="phuong vu" w:date="2018-11-16T12:54:00Z"/>
                <w:rPrChange w:id="12086" w:author="phuong vu" w:date="2018-11-25T21:55:00Z">
                  <w:rPr>
                    <w:ins w:id="12087" w:author="phuong vu" w:date="2018-11-16T12:54:00Z"/>
                    <w:b/>
                  </w:rPr>
                </w:rPrChange>
              </w:rPr>
              <w:pPrChange w:id="12088" w:author="phuong vu" w:date="2018-11-23T13:48:00Z">
                <w:pPr/>
              </w:pPrChange>
            </w:pPr>
            <w:ins w:id="12089" w:author="phuong vu" w:date="2018-11-16T12:54:00Z">
              <w:r w:rsidRPr="00BA3432">
                <w:rPr>
                  <w:rPrChange w:id="12090" w:author="phuong vu" w:date="2018-11-25T21:55:00Z">
                    <w:rPr>
                      <w:b/>
                    </w:rPr>
                  </w:rPrChange>
                </w:rPr>
                <w:t>1</w:t>
              </w:r>
            </w:ins>
          </w:p>
        </w:tc>
        <w:tc>
          <w:tcPr>
            <w:tcW w:w="1689" w:type="dxa"/>
            <w:noWrap/>
            <w:hideMark/>
            <w:tcPrChange w:id="12091" w:author="phuong vu" w:date="2018-11-23T13:38:00Z">
              <w:tcPr>
                <w:tcW w:w="1197" w:type="dxa"/>
                <w:noWrap/>
                <w:hideMark/>
              </w:tcPr>
            </w:tcPrChange>
          </w:tcPr>
          <w:p w14:paraId="18F07B24" w14:textId="77777777" w:rsidR="001856AA" w:rsidRPr="00BA3432" w:rsidRDefault="001856AA">
            <w:pPr>
              <w:spacing w:line="276" w:lineRule="auto"/>
              <w:rPr>
                <w:ins w:id="12092" w:author="phuong vu" w:date="2018-11-16T12:54:00Z"/>
                <w:rPrChange w:id="12093" w:author="phuong vu" w:date="2018-11-25T21:55:00Z">
                  <w:rPr>
                    <w:ins w:id="12094" w:author="phuong vu" w:date="2018-11-16T12:54:00Z"/>
                    <w:b/>
                  </w:rPr>
                </w:rPrChange>
              </w:rPr>
              <w:pPrChange w:id="12095" w:author="phuong vu" w:date="2018-11-23T13:48:00Z">
                <w:pPr/>
              </w:pPrChange>
            </w:pPr>
            <w:ins w:id="12096" w:author="phuong vu" w:date="2018-11-16T12:54:00Z">
              <w:r w:rsidRPr="00BA3432">
                <w:rPr>
                  <w:rPrChange w:id="12097" w:author="phuong vu" w:date="2018-11-25T21:55:00Z">
                    <w:rPr>
                      <w:b/>
                    </w:rPr>
                  </w:rPrChange>
                </w:rPr>
                <w:t>id</w:t>
              </w:r>
            </w:ins>
          </w:p>
        </w:tc>
        <w:tc>
          <w:tcPr>
            <w:tcW w:w="1300" w:type="dxa"/>
            <w:noWrap/>
            <w:hideMark/>
            <w:tcPrChange w:id="12098" w:author="phuong vu" w:date="2018-11-23T13:38:00Z">
              <w:tcPr>
                <w:tcW w:w="1205" w:type="dxa"/>
                <w:noWrap/>
                <w:hideMark/>
              </w:tcPr>
            </w:tcPrChange>
          </w:tcPr>
          <w:p w14:paraId="5CB0E0BA" w14:textId="77777777" w:rsidR="001856AA" w:rsidRPr="00BA3432" w:rsidRDefault="001856AA">
            <w:pPr>
              <w:spacing w:line="276" w:lineRule="auto"/>
              <w:rPr>
                <w:ins w:id="12099" w:author="phuong vu" w:date="2018-11-16T12:54:00Z"/>
                <w:rPrChange w:id="12100" w:author="phuong vu" w:date="2018-11-25T21:55:00Z">
                  <w:rPr>
                    <w:ins w:id="12101" w:author="phuong vu" w:date="2018-11-16T12:54:00Z"/>
                    <w:b/>
                  </w:rPr>
                </w:rPrChange>
              </w:rPr>
              <w:pPrChange w:id="12102" w:author="phuong vu" w:date="2018-11-23T13:48:00Z">
                <w:pPr/>
              </w:pPrChange>
            </w:pPr>
            <w:ins w:id="12103" w:author="phuong vu" w:date="2018-11-16T12:54:00Z">
              <w:r w:rsidRPr="00BA3432">
                <w:rPr>
                  <w:rPrChange w:id="12104" w:author="phuong vu" w:date="2018-11-25T21:55:00Z">
                    <w:rPr>
                      <w:b/>
                    </w:rPr>
                  </w:rPrChange>
                </w:rPr>
                <w:t>numeric</w:t>
              </w:r>
            </w:ins>
          </w:p>
        </w:tc>
        <w:tc>
          <w:tcPr>
            <w:tcW w:w="1098" w:type="dxa"/>
            <w:noWrap/>
            <w:vAlign w:val="center"/>
            <w:hideMark/>
            <w:tcPrChange w:id="12105" w:author="phuong vu" w:date="2018-11-23T13:38:00Z">
              <w:tcPr>
                <w:tcW w:w="1098" w:type="dxa"/>
                <w:noWrap/>
                <w:hideMark/>
              </w:tcPr>
            </w:tcPrChange>
          </w:tcPr>
          <w:p w14:paraId="08AA38CF" w14:textId="492DEB87" w:rsidR="001856AA" w:rsidRPr="00BA3432" w:rsidRDefault="001856AA">
            <w:pPr>
              <w:spacing w:line="276" w:lineRule="auto"/>
              <w:jc w:val="center"/>
              <w:rPr>
                <w:ins w:id="12106" w:author="phuong vu" w:date="2018-11-16T12:54:00Z"/>
                <w:rPrChange w:id="12107" w:author="phuong vu" w:date="2018-11-25T21:55:00Z">
                  <w:rPr>
                    <w:ins w:id="12108" w:author="phuong vu" w:date="2018-11-16T12:54:00Z"/>
                    <w:b/>
                  </w:rPr>
                </w:rPrChange>
              </w:rPr>
              <w:pPrChange w:id="12109" w:author="phuong vu" w:date="2018-11-23T13:48:00Z">
                <w:pPr/>
              </w:pPrChange>
            </w:pPr>
          </w:p>
        </w:tc>
        <w:tc>
          <w:tcPr>
            <w:tcW w:w="838" w:type="dxa"/>
            <w:noWrap/>
            <w:vAlign w:val="center"/>
            <w:hideMark/>
            <w:tcPrChange w:id="12110" w:author="phuong vu" w:date="2018-11-23T13:38:00Z">
              <w:tcPr>
                <w:tcW w:w="818" w:type="dxa"/>
                <w:noWrap/>
                <w:hideMark/>
              </w:tcPr>
            </w:tcPrChange>
          </w:tcPr>
          <w:p w14:paraId="05520CA2" w14:textId="77777777" w:rsidR="001856AA" w:rsidRPr="00BA3432" w:rsidRDefault="001856AA">
            <w:pPr>
              <w:spacing w:line="276" w:lineRule="auto"/>
              <w:jc w:val="center"/>
              <w:rPr>
                <w:ins w:id="12111" w:author="phuong vu" w:date="2018-11-16T12:54:00Z"/>
                <w:rPrChange w:id="12112" w:author="phuong vu" w:date="2018-11-25T21:55:00Z">
                  <w:rPr>
                    <w:ins w:id="12113" w:author="phuong vu" w:date="2018-11-16T12:54:00Z"/>
                    <w:b/>
                  </w:rPr>
                </w:rPrChange>
              </w:rPr>
              <w:pPrChange w:id="12114" w:author="phuong vu" w:date="2018-11-23T13:48:00Z">
                <w:pPr/>
              </w:pPrChange>
            </w:pPr>
            <w:ins w:id="12115" w:author="phuong vu" w:date="2018-11-16T12:54:00Z">
              <w:r w:rsidRPr="00BA3432">
                <w:rPr>
                  <w:rPrChange w:id="12116" w:author="phuong vu" w:date="2018-11-25T21:55:00Z">
                    <w:rPr>
                      <w:b/>
                    </w:rPr>
                  </w:rPrChange>
                </w:rPr>
                <w:t>X</w:t>
              </w:r>
            </w:ins>
          </w:p>
        </w:tc>
        <w:tc>
          <w:tcPr>
            <w:tcW w:w="823" w:type="dxa"/>
            <w:noWrap/>
            <w:vAlign w:val="center"/>
            <w:hideMark/>
            <w:tcPrChange w:id="12117" w:author="phuong vu" w:date="2018-11-23T13:38:00Z">
              <w:tcPr>
                <w:tcW w:w="818" w:type="dxa"/>
                <w:noWrap/>
                <w:hideMark/>
              </w:tcPr>
            </w:tcPrChange>
          </w:tcPr>
          <w:p w14:paraId="37BB5581" w14:textId="01B16DAB" w:rsidR="001856AA" w:rsidRPr="00BA3432" w:rsidRDefault="001856AA">
            <w:pPr>
              <w:spacing w:line="276" w:lineRule="auto"/>
              <w:jc w:val="center"/>
              <w:rPr>
                <w:ins w:id="12118" w:author="phuong vu" w:date="2018-11-16T12:54:00Z"/>
                <w:rPrChange w:id="12119" w:author="phuong vu" w:date="2018-11-25T21:55:00Z">
                  <w:rPr>
                    <w:ins w:id="12120" w:author="phuong vu" w:date="2018-11-16T12:54:00Z"/>
                    <w:b/>
                  </w:rPr>
                </w:rPrChange>
              </w:rPr>
              <w:pPrChange w:id="12121" w:author="phuong vu" w:date="2018-11-23T13:48:00Z">
                <w:pPr/>
              </w:pPrChange>
            </w:pPr>
          </w:p>
        </w:tc>
        <w:tc>
          <w:tcPr>
            <w:tcW w:w="2269" w:type="dxa"/>
            <w:noWrap/>
            <w:hideMark/>
            <w:tcPrChange w:id="12122" w:author="phuong vu" w:date="2018-11-23T13:38:00Z">
              <w:tcPr>
                <w:tcW w:w="3225" w:type="dxa"/>
                <w:noWrap/>
                <w:hideMark/>
              </w:tcPr>
            </w:tcPrChange>
          </w:tcPr>
          <w:p w14:paraId="28CC079D" w14:textId="77777777" w:rsidR="001856AA" w:rsidRPr="00BA3432" w:rsidRDefault="001856AA">
            <w:pPr>
              <w:spacing w:line="276" w:lineRule="auto"/>
              <w:rPr>
                <w:ins w:id="12123" w:author="phuong vu" w:date="2018-11-16T12:54:00Z"/>
                <w:rPrChange w:id="12124" w:author="phuong vu" w:date="2018-11-25T21:55:00Z">
                  <w:rPr>
                    <w:ins w:id="12125" w:author="phuong vu" w:date="2018-11-16T12:54:00Z"/>
                    <w:b/>
                  </w:rPr>
                </w:rPrChange>
              </w:rPr>
              <w:pPrChange w:id="12126" w:author="phuong vu" w:date="2018-11-23T13:48:00Z">
                <w:pPr/>
              </w:pPrChange>
            </w:pPr>
            <w:ins w:id="12127" w:author="phuong vu" w:date="2018-11-16T12:54:00Z">
              <w:r w:rsidRPr="00BA3432">
                <w:rPr>
                  <w:rPrChange w:id="12128" w:author="phuong vu" w:date="2018-11-25T21:55:00Z">
                    <w:rPr>
                      <w:b/>
                    </w:rPr>
                  </w:rPrChange>
                </w:rPr>
                <w:t>ID chi nhánh</w:t>
              </w:r>
            </w:ins>
          </w:p>
        </w:tc>
      </w:tr>
      <w:tr w:rsidR="001856AA" w:rsidRPr="00BA3432" w14:paraId="30AF3CA1" w14:textId="77777777" w:rsidTr="006B6330">
        <w:trPr>
          <w:trHeight w:val="300"/>
          <w:ins w:id="12129" w:author="phuong vu" w:date="2018-11-16T12:54:00Z"/>
          <w:trPrChange w:id="12130" w:author="phuong vu" w:date="2018-11-23T13:38:00Z">
            <w:trPr>
              <w:trHeight w:val="300"/>
            </w:trPr>
          </w:trPrChange>
        </w:trPr>
        <w:tc>
          <w:tcPr>
            <w:tcW w:w="708" w:type="dxa"/>
            <w:noWrap/>
            <w:vAlign w:val="center"/>
            <w:hideMark/>
            <w:tcPrChange w:id="12131" w:author="phuong vu" w:date="2018-11-23T13:38:00Z">
              <w:tcPr>
                <w:tcW w:w="544" w:type="dxa"/>
                <w:noWrap/>
                <w:hideMark/>
              </w:tcPr>
            </w:tcPrChange>
          </w:tcPr>
          <w:p w14:paraId="3B3C1903" w14:textId="77777777" w:rsidR="001856AA" w:rsidRPr="00BA3432" w:rsidRDefault="001856AA">
            <w:pPr>
              <w:spacing w:line="276" w:lineRule="auto"/>
              <w:jc w:val="center"/>
              <w:rPr>
                <w:ins w:id="12132" w:author="phuong vu" w:date="2018-11-16T12:54:00Z"/>
                <w:rPrChange w:id="12133" w:author="phuong vu" w:date="2018-11-25T21:55:00Z">
                  <w:rPr>
                    <w:ins w:id="12134" w:author="phuong vu" w:date="2018-11-16T12:54:00Z"/>
                    <w:b/>
                  </w:rPr>
                </w:rPrChange>
              </w:rPr>
              <w:pPrChange w:id="12135" w:author="phuong vu" w:date="2018-11-23T13:48:00Z">
                <w:pPr/>
              </w:pPrChange>
            </w:pPr>
            <w:ins w:id="12136" w:author="phuong vu" w:date="2018-11-16T12:54:00Z">
              <w:r w:rsidRPr="00BA3432">
                <w:rPr>
                  <w:rPrChange w:id="12137" w:author="phuong vu" w:date="2018-11-25T21:55:00Z">
                    <w:rPr>
                      <w:b/>
                    </w:rPr>
                  </w:rPrChange>
                </w:rPr>
                <w:t>2</w:t>
              </w:r>
            </w:ins>
          </w:p>
        </w:tc>
        <w:tc>
          <w:tcPr>
            <w:tcW w:w="1689" w:type="dxa"/>
            <w:noWrap/>
            <w:hideMark/>
            <w:tcPrChange w:id="12138" w:author="phuong vu" w:date="2018-11-23T13:38:00Z">
              <w:tcPr>
                <w:tcW w:w="1197" w:type="dxa"/>
                <w:noWrap/>
                <w:hideMark/>
              </w:tcPr>
            </w:tcPrChange>
          </w:tcPr>
          <w:p w14:paraId="0B985438" w14:textId="77777777" w:rsidR="001856AA" w:rsidRPr="00BA3432" w:rsidRDefault="001856AA">
            <w:pPr>
              <w:spacing w:line="276" w:lineRule="auto"/>
              <w:rPr>
                <w:ins w:id="12139" w:author="phuong vu" w:date="2018-11-16T12:54:00Z"/>
                <w:rPrChange w:id="12140" w:author="phuong vu" w:date="2018-11-25T21:55:00Z">
                  <w:rPr>
                    <w:ins w:id="12141" w:author="phuong vu" w:date="2018-11-16T12:54:00Z"/>
                    <w:b/>
                  </w:rPr>
                </w:rPrChange>
              </w:rPr>
              <w:pPrChange w:id="12142" w:author="phuong vu" w:date="2018-11-23T13:48:00Z">
                <w:pPr/>
              </w:pPrChange>
            </w:pPr>
            <w:ins w:id="12143" w:author="phuong vu" w:date="2018-11-16T12:54:00Z">
              <w:r w:rsidRPr="00BA3432">
                <w:rPr>
                  <w:rPrChange w:id="12144" w:author="phuong vu" w:date="2018-11-25T21:55:00Z">
                    <w:rPr>
                      <w:b/>
                    </w:rPr>
                  </w:rPrChange>
                </w:rPr>
                <w:t>branch_name</w:t>
              </w:r>
            </w:ins>
          </w:p>
        </w:tc>
        <w:tc>
          <w:tcPr>
            <w:tcW w:w="1300" w:type="dxa"/>
            <w:noWrap/>
            <w:hideMark/>
            <w:tcPrChange w:id="12145" w:author="phuong vu" w:date="2018-11-23T13:38:00Z">
              <w:tcPr>
                <w:tcW w:w="1205" w:type="dxa"/>
                <w:noWrap/>
                <w:hideMark/>
              </w:tcPr>
            </w:tcPrChange>
          </w:tcPr>
          <w:p w14:paraId="6DE3B0CC" w14:textId="77777777" w:rsidR="001856AA" w:rsidRPr="00BA3432" w:rsidRDefault="001856AA">
            <w:pPr>
              <w:spacing w:line="276" w:lineRule="auto"/>
              <w:rPr>
                <w:ins w:id="12146" w:author="phuong vu" w:date="2018-11-16T12:54:00Z"/>
                <w:rPrChange w:id="12147" w:author="phuong vu" w:date="2018-11-25T21:55:00Z">
                  <w:rPr>
                    <w:ins w:id="12148" w:author="phuong vu" w:date="2018-11-16T12:54:00Z"/>
                    <w:b/>
                  </w:rPr>
                </w:rPrChange>
              </w:rPr>
              <w:pPrChange w:id="12149" w:author="phuong vu" w:date="2018-11-23T13:48:00Z">
                <w:pPr/>
              </w:pPrChange>
            </w:pPr>
            <w:ins w:id="12150" w:author="phuong vu" w:date="2018-11-16T12:54:00Z">
              <w:r w:rsidRPr="00BA3432">
                <w:rPr>
                  <w:rPrChange w:id="12151" w:author="phuong vu" w:date="2018-11-25T21:55:00Z">
                    <w:rPr>
                      <w:b/>
                    </w:rPr>
                  </w:rPrChange>
                </w:rPr>
                <w:t>character varying</w:t>
              </w:r>
            </w:ins>
          </w:p>
        </w:tc>
        <w:tc>
          <w:tcPr>
            <w:tcW w:w="1098" w:type="dxa"/>
            <w:noWrap/>
            <w:vAlign w:val="center"/>
            <w:hideMark/>
            <w:tcPrChange w:id="12152" w:author="phuong vu" w:date="2018-11-23T13:38:00Z">
              <w:tcPr>
                <w:tcW w:w="1098" w:type="dxa"/>
                <w:noWrap/>
                <w:hideMark/>
              </w:tcPr>
            </w:tcPrChange>
          </w:tcPr>
          <w:p w14:paraId="530274C0" w14:textId="0EC8E183" w:rsidR="001856AA" w:rsidRPr="00BA3432" w:rsidRDefault="001856AA">
            <w:pPr>
              <w:spacing w:line="276" w:lineRule="auto"/>
              <w:jc w:val="center"/>
              <w:rPr>
                <w:ins w:id="12153" w:author="phuong vu" w:date="2018-11-16T12:54:00Z"/>
                <w:rPrChange w:id="12154" w:author="phuong vu" w:date="2018-11-25T21:55:00Z">
                  <w:rPr>
                    <w:ins w:id="12155" w:author="phuong vu" w:date="2018-11-16T12:54:00Z"/>
                    <w:b/>
                  </w:rPr>
                </w:rPrChange>
              </w:rPr>
              <w:pPrChange w:id="12156" w:author="phuong vu" w:date="2018-11-23T13:48:00Z">
                <w:pPr/>
              </w:pPrChange>
            </w:pPr>
          </w:p>
        </w:tc>
        <w:tc>
          <w:tcPr>
            <w:tcW w:w="838" w:type="dxa"/>
            <w:noWrap/>
            <w:vAlign w:val="center"/>
            <w:hideMark/>
            <w:tcPrChange w:id="12157" w:author="phuong vu" w:date="2018-11-23T13:38:00Z">
              <w:tcPr>
                <w:tcW w:w="818" w:type="dxa"/>
                <w:noWrap/>
                <w:hideMark/>
              </w:tcPr>
            </w:tcPrChange>
          </w:tcPr>
          <w:p w14:paraId="2045C04B" w14:textId="4B800E65" w:rsidR="001856AA" w:rsidRPr="00BA3432" w:rsidRDefault="001856AA">
            <w:pPr>
              <w:spacing w:line="276" w:lineRule="auto"/>
              <w:jc w:val="center"/>
              <w:rPr>
                <w:ins w:id="12158" w:author="phuong vu" w:date="2018-11-16T12:54:00Z"/>
                <w:rPrChange w:id="12159" w:author="phuong vu" w:date="2018-11-25T21:55:00Z">
                  <w:rPr>
                    <w:ins w:id="12160" w:author="phuong vu" w:date="2018-11-16T12:54:00Z"/>
                    <w:b/>
                  </w:rPr>
                </w:rPrChange>
              </w:rPr>
              <w:pPrChange w:id="12161" w:author="phuong vu" w:date="2018-11-23T13:48:00Z">
                <w:pPr/>
              </w:pPrChange>
            </w:pPr>
          </w:p>
        </w:tc>
        <w:tc>
          <w:tcPr>
            <w:tcW w:w="823" w:type="dxa"/>
            <w:noWrap/>
            <w:vAlign w:val="center"/>
            <w:hideMark/>
            <w:tcPrChange w:id="12162" w:author="phuong vu" w:date="2018-11-23T13:38:00Z">
              <w:tcPr>
                <w:tcW w:w="818" w:type="dxa"/>
                <w:noWrap/>
                <w:hideMark/>
              </w:tcPr>
            </w:tcPrChange>
          </w:tcPr>
          <w:p w14:paraId="2EEECF38" w14:textId="77777777" w:rsidR="001856AA" w:rsidRPr="00BA3432" w:rsidRDefault="001856AA">
            <w:pPr>
              <w:spacing w:line="276" w:lineRule="auto"/>
              <w:jc w:val="center"/>
              <w:rPr>
                <w:ins w:id="12163" w:author="phuong vu" w:date="2018-11-16T12:54:00Z"/>
                <w:rPrChange w:id="12164" w:author="phuong vu" w:date="2018-11-25T21:55:00Z">
                  <w:rPr>
                    <w:ins w:id="12165" w:author="phuong vu" w:date="2018-11-16T12:54:00Z"/>
                    <w:b/>
                  </w:rPr>
                </w:rPrChange>
              </w:rPr>
              <w:pPrChange w:id="12166" w:author="phuong vu" w:date="2018-11-23T13:48:00Z">
                <w:pPr/>
              </w:pPrChange>
            </w:pPr>
            <w:ins w:id="12167" w:author="phuong vu" w:date="2018-11-16T12:54:00Z">
              <w:r w:rsidRPr="00BA3432">
                <w:rPr>
                  <w:rPrChange w:id="12168" w:author="phuong vu" w:date="2018-11-25T21:55:00Z">
                    <w:rPr>
                      <w:b/>
                    </w:rPr>
                  </w:rPrChange>
                </w:rPr>
                <w:t>X</w:t>
              </w:r>
            </w:ins>
          </w:p>
        </w:tc>
        <w:tc>
          <w:tcPr>
            <w:tcW w:w="2269" w:type="dxa"/>
            <w:noWrap/>
            <w:hideMark/>
            <w:tcPrChange w:id="12169" w:author="phuong vu" w:date="2018-11-23T13:38:00Z">
              <w:tcPr>
                <w:tcW w:w="3225" w:type="dxa"/>
                <w:noWrap/>
                <w:hideMark/>
              </w:tcPr>
            </w:tcPrChange>
          </w:tcPr>
          <w:p w14:paraId="1A90663F" w14:textId="77777777" w:rsidR="001856AA" w:rsidRPr="00BA3432" w:rsidRDefault="001856AA">
            <w:pPr>
              <w:spacing w:line="276" w:lineRule="auto"/>
              <w:rPr>
                <w:ins w:id="12170" w:author="phuong vu" w:date="2018-11-16T12:54:00Z"/>
                <w:rPrChange w:id="12171" w:author="phuong vu" w:date="2018-11-25T21:55:00Z">
                  <w:rPr>
                    <w:ins w:id="12172" w:author="phuong vu" w:date="2018-11-16T12:54:00Z"/>
                    <w:b/>
                  </w:rPr>
                </w:rPrChange>
              </w:rPr>
              <w:pPrChange w:id="12173" w:author="phuong vu" w:date="2018-11-23T13:48:00Z">
                <w:pPr/>
              </w:pPrChange>
            </w:pPr>
            <w:ins w:id="12174" w:author="phuong vu" w:date="2018-11-16T12:54:00Z">
              <w:r w:rsidRPr="00BA3432">
                <w:rPr>
                  <w:rPrChange w:id="12175" w:author="phuong vu" w:date="2018-11-25T21:55:00Z">
                    <w:rPr>
                      <w:b/>
                    </w:rPr>
                  </w:rPrChange>
                </w:rPr>
                <w:t>Tên chi nhánh</w:t>
              </w:r>
            </w:ins>
          </w:p>
        </w:tc>
      </w:tr>
      <w:tr w:rsidR="001856AA" w:rsidRPr="00BA3432" w14:paraId="2DC3E337" w14:textId="77777777" w:rsidTr="006B6330">
        <w:trPr>
          <w:trHeight w:val="300"/>
          <w:ins w:id="12176" w:author="phuong vu" w:date="2018-11-16T12:54:00Z"/>
          <w:trPrChange w:id="12177" w:author="phuong vu" w:date="2018-11-23T13:38:00Z">
            <w:trPr>
              <w:trHeight w:val="300"/>
            </w:trPr>
          </w:trPrChange>
        </w:trPr>
        <w:tc>
          <w:tcPr>
            <w:tcW w:w="708" w:type="dxa"/>
            <w:noWrap/>
            <w:vAlign w:val="center"/>
            <w:hideMark/>
            <w:tcPrChange w:id="12178" w:author="phuong vu" w:date="2018-11-23T13:38:00Z">
              <w:tcPr>
                <w:tcW w:w="544" w:type="dxa"/>
                <w:noWrap/>
                <w:hideMark/>
              </w:tcPr>
            </w:tcPrChange>
          </w:tcPr>
          <w:p w14:paraId="4DB5B9BD" w14:textId="77777777" w:rsidR="001856AA" w:rsidRPr="00BA3432" w:rsidRDefault="001856AA">
            <w:pPr>
              <w:spacing w:line="276" w:lineRule="auto"/>
              <w:jc w:val="center"/>
              <w:rPr>
                <w:ins w:id="12179" w:author="phuong vu" w:date="2018-11-16T12:54:00Z"/>
                <w:rPrChange w:id="12180" w:author="phuong vu" w:date="2018-11-25T21:55:00Z">
                  <w:rPr>
                    <w:ins w:id="12181" w:author="phuong vu" w:date="2018-11-16T12:54:00Z"/>
                    <w:b/>
                  </w:rPr>
                </w:rPrChange>
              </w:rPr>
              <w:pPrChange w:id="12182" w:author="phuong vu" w:date="2018-11-23T13:48:00Z">
                <w:pPr/>
              </w:pPrChange>
            </w:pPr>
            <w:ins w:id="12183" w:author="phuong vu" w:date="2018-11-16T12:54:00Z">
              <w:r w:rsidRPr="00BA3432">
                <w:rPr>
                  <w:rPrChange w:id="12184" w:author="phuong vu" w:date="2018-11-25T21:55:00Z">
                    <w:rPr>
                      <w:b/>
                    </w:rPr>
                  </w:rPrChange>
                </w:rPr>
                <w:t>3</w:t>
              </w:r>
            </w:ins>
          </w:p>
        </w:tc>
        <w:tc>
          <w:tcPr>
            <w:tcW w:w="1689" w:type="dxa"/>
            <w:noWrap/>
            <w:hideMark/>
            <w:tcPrChange w:id="12185" w:author="phuong vu" w:date="2018-11-23T13:38:00Z">
              <w:tcPr>
                <w:tcW w:w="1197" w:type="dxa"/>
                <w:noWrap/>
                <w:hideMark/>
              </w:tcPr>
            </w:tcPrChange>
          </w:tcPr>
          <w:p w14:paraId="4FA36BEA" w14:textId="77777777" w:rsidR="001856AA" w:rsidRPr="00BA3432" w:rsidRDefault="001856AA">
            <w:pPr>
              <w:spacing w:line="276" w:lineRule="auto"/>
              <w:rPr>
                <w:ins w:id="12186" w:author="phuong vu" w:date="2018-11-16T12:54:00Z"/>
                <w:rPrChange w:id="12187" w:author="phuong vu" w:date="2018-11-25T21:55:00Z">
                  <w:rPr>
                    <w:ins w:id="12188" w:author="phuong vu" w:date="2018-11-16T12:54:00Z"/>
                    <w:b/>
                  </w:rPr>
                </w:rPrChange>
              </w:rPr>
              <w:pPrChange w:id="12189" w:author="phuong vu" w:date="2018-11-23T13:48:00Z">
                <w:pPr/>
              </w:pPrChange>
            </w:pPr>
            <w:ins w:id="12190" w:author="phuong vu" w:date="2018-11-16T12:54:00Z">
              <w:r w:rsidRPr="00BA3432">
                <w:rPr>
                  <w:rPrChange w:id="12191" w:author="phuong vu" w:date="2018-11-25T21:55:00Z">
                    <w:rPr>
                      <w:b/>
                    </w:rPr>
                  </w:rPrChange>
                </w:rPr>
                <w:t>address</w:t>
              </w:r>
            </w:ins>
          </w:p>
        </w:tc>
        <w:tc>
          <w:tcPr>
            <w:tcW w:w="1300" w:type="dxa"/>
            <w:noWrap/>
            <w:hideMark/>
            <w:tcPrChange w:id="12192" w:author="phuong vu" w:date="2018-11-23T13:38:00Z">
              <w:tcPr>
                <w:tcW w:w="1205" w:type="dxa"/>
                <w:noWrap/>
                <w:hideMark/>
              </w:tcPr>
            </w:tcPrChange>
          </w:tcPr>
          <w:p w14:paraId="4B6FCB32" w14:textId="77777777" w:rsidR="001856AA" w:rsidRPr="00BA3432" w:rsidRDefault="001856AA">
            <w:pPr>
              <w:spacing w:line="276" w:lineRule="auto"/>
              <w:rPr>
                <w:ins w:id="12193" w:author="phuong vu" w:date="2018-11-16T12:54:00Z"/>
                <w:rPrChange w:id="12194" w:author="phuong vu" w:date="2018-11-25T21:55:00Z">
                  <w:rPr>
                    <w:ins w:id="12195" w:author="phuong vu" w:date="2018-11-16T12:54:00Z"/>
                    <w:b/>
                  </w:rPr>
                </w:rPrChange>
              </w:rPr>
              <w:pPrChange w:id="12196" w:author="phuong vu" w:date="2018-11-23T13:48:00Z">
                <w:pPr/>
              </w:pPrChange>
            </w:pPr>
            <w:ins w:id="12197" w:author="phuong vu" w:date="2018-11-16T12:54:00Z">
              <w:r w:rsidRPr="00BA3432">
                <w:rPr>
                  <w:rPrChange w:id="12198" w:author="phuong vu" w:date="2018-11-25T21:55:00Z">
                    <w:rPr>
                      <w:b/>
                    </w:rPr>
                  </w:rPrChange>
                </w:rPr>
                <w:t>character varying</w:t>
              </w:r>
            </w:ins>
          </w:p>
        </w:tc>
        <w:tc>
          <w:tcPr>
            <w:tcW w:w="1098" w:type="dxa"/>
            <w:noWrap/>
            <w:vAlign w:val="center"/>
            <w:hideMark/>
            <w:tcPrChange w:id="12199" w:author="phuong vu" w:date="2018-11-23T13:38:00Z">
              <w:tcPr>
                <w:tcW w:w="1098" w:type="dxa"/>
                <w:noWrap/>
                <w:hideMark/>
              </w:tcPr>
            </w:tcPrChange>
          </w:tcPr>
          <w:p w14:paraId="1AD3192E" w14:textId="77777777" w:rsidR="001856AA" w:rsidRPr="00BA3432" w:rsidRDefault="001856AA">
            <w:pPr>
              <w:spacing w:line="276" w:lineRule="auto"/>
              <w:jc w:val="center"/>
              <w:rPr>
                <w:ins w:id="12200" w:author="phuong vu" w:date="2018-11-16T12:54:00Z"/>
                <w:rPrChange w:id="12201" w:author="phuong vu" w:date="2018-11-25T21:55:00Z">
                  <w:rPr>
                    <w:ins w:id="12202" w:author="phuong vu" w:date="2018-11-16T12:54:00Z"/>
                    <w:b/>
                  </w:rPr>
                </w:rPrChange>
              </w:rPr>
              <w:pPrChange w:id="12203" w:author="phuong vu" w:date="2018-11-23T13:48:00Z">
                <w:pPr/>
              </w:pPrChange>
            </w:pPr>
            <w:ins w:id="12204" w:author="phuong vu" w:date="2018-11-16T12:54:00Z">
              <w:r w:rsidRPr="00BA3432">
                <w:rPr>
                  <w:rPrChange w:id="12205" w:author="phuong vu" w:date="2018-11-25T21:55:00Z">
                    <w:rPr>
                      <w:b/>
                    </w:rPr>
                  </w:rPrChange>
                </w:rPr>
                <w:t>X</w:t>
              </w:r>
            </w:ins>
          </w:p>
        </w:tc>
        <w:tc>
          <w:tcPr>
            <w:tcW w:w="838" w:type="dxa"/>
            <w:noWrap/>
            <w:vAlign w:val="center"/>
            <w:hideMark/>
            <w:tcPrChange w:id="12206" w:author="phuong vu" w:date="2018-11-23T13:38:00Z">
              <w:tcPr>
                <w:tcW w:w="818" w:type="dxa"/>
                <w:noWrap/>
                <w:hideMark/>
              </w:tcPr>
            </w:tcPrChange>
          </w:tcPr>
          <w:p w14:paraId="2F79AF49" w14:textId="0AB52531" w:rsidR="001856AA" w:rsidRPr="00BA3432" w:rsidRDefault="001856AA">
            <w:pPr>
              <w:spacing w:line="276" w:lineRule="auto"/>
              <w:jc w:val="center"/>
              <w:rPr>
                <w:ins w:id="12207" w:author="phuong vu" w:date="2018-11-16T12:54:00Z"/>
                <w:rPrChange w:id="12208" w:author="phuong vu" w:date="2018-11-25T21:55:00Z">
                  <w:rPr>
                    <w:ins w:id="12209" w:author="phuong vu" w:date="2018-11-16T12:54:00Z"/>
                    <w:b/>
                  </w:rPr>
                </w:rPrChange>
              </w:rPr>
              <w:pPrChange w:id="12210" w:author="phuong vu" w:date="2018-11-23T13:48:00Z">
                <w:pPr/>
              </w:pPrChange>
            </w:pPr>
          </w:p>
        </w:tc>
        <w:tc>
          <w:tcPr>
            <w:tcW w:w="823" w:type="dxa"/>
            <w:noWrap/>
            <w:vAlign w:val="center"/>
            <w:hideMark/>
            <w:tcPrChange w:id="12211" w:author="phuong vu" w:date="2018-11-23T13:38:00Z">
              <w:tcPr>
                <w:tcW w:w="818" w:type="dxa"/>
                <w:noWrap/>
                <w:hideMark/>
              </w:tcPr>
            </w:tcPrChange>
          </w:tcPr>
          <w:p w14:paraId="6A46587C" w14:textId="77777777" w:rsidR="001856AA" w:rsidRPr="00BA3432" w:rsidRDefault="001856AA">
            <w:pPr>
              <w:spacing w:line="276" w:lineRule="auto"/>
              <w:jc w:val="center"/>
              <w:rPr>
                <w:ins w:id="12212" w:author="phuong vu" w:date="2018-11-16T12:54:00Z"/>
                <w:rPrChange w:id="12213" w:author="phuong vu" w:date="2018-11-25T21:55:00Z">
                  <w:rPr>
                    <w:ins w:id="12214" w:author="phuong vu" w:date="2018-11-16T12:54:00Z"/>
                    <w:b/>
                  </w:rPr>
                </w:rPrChange>
              </w:rPr>
              <w:pPrChange w:id="12215" w:author="phuong vu" w:date="2018-11-23T13:48:00Z">
                <w:pPr/>
              </w:pPrChange>
            </w:pPr>
            <w:ins w:id="12216" w:author="phuong vu" w:date="2018-11-16T12:54:00Z">
              <w:r w:rsidRPr="00BA3432">
                <w:rPr>
                  <w:rPrChange w:id="12217" w:author="phuong vu" w:date="2018-11-25T21:55:00Z">
                    <w:rPr>
                      <w:b/>
                    </w:rPr>
                  </w:rPrChange>
                </w:rPr>
                <w:t>X</w:t>
              </w:r>
            </w:ins>
          </w:p>
        </w:tc>
        <w:tc>
          <w:tcPr>
            <w:tcW w:w="2269" w:type="dxa"/>
            <w:noWrap/>
            <w:hideMark/>
            <w:tcPrChange w:id="12218" w:author="phuong vu" w:date="2018-11-23T13:38:00Z">
              <w:tcPr>
                <w:tcW w:w="3225" w:type="dxa"/>
                <w:noWrap/>
                <w:hideMark/>
              </w:tcPr>
            </w:tcPrChange>
          </w:tcPr>
          <w:p w14:paraId="27BD8C80" w14:textId="77777777" w:rsidR="001856AA" w:rsidRPr="00BA3432" w:rsidRDefault="001856AA">
            <w:pPr>
              <w:spacing w:line="276" w:lineRule="auto"/>
              <w:rPr>
                <w:ins w:id="12219" w:author="phuong vu" w:date="2018-11-16T12:54:00Z"/>
                <w:rPrChange w:id="12220" w:author="phuong vu" w:date="2018-11-25T21:55:00Z">
                  <w:rPr>
                    <w:ins w:id="12221" w:author="phuong vu" w:date="2018-11-16T12:54:00Z"/>
                    <w:b/>
                  </w:rPr>
                </w:rPrChange>
              </w:rPr>
              <w:pPrChange w:id="12222" w:author="phuong vu" w:date="2018-11-23T13:48:00Z">
                <w:pPr/>
              </w:pPrChange>
            </w:pPr>
            <w:ins w:id="12223" w:author="phuong vu" w:date="2018-11-16T12:54:00Z">
              <w:r w:rsidRPr="00BA3432">
                <w:rPr>
                  <w:rPrChange w:id="12224" w:author="phuong vu" w:date="2018-11-25T21:55:00Z">
                    <w:rPr>
                      <w:b/>
                    </w:rPr>
                  </w:rPrChange>
                </w:rPr>
                <w:t>Địa chỉ chi nhánh</w:t>
              </w:r>
            </w:ins>
          </w:p>
        </w:tc>
      </w:tr>
      <w:tr w:rsidR="001856AA" w:rsidRPr="00BA3432" w14:paraId="2F91FCEF" w14:textId="77777777" w:rsidTr="006B6330">
        <w:trPr>
          <w:trHeight w:val="300"/>
          <w:ins w:id="12225" w:author="phuong vu" w:date="2018-11-16T12:54:00Z"/>
          <w:trPrChange w:id="12226" w:author="phuong vu" w:date="2018-11-23T13:38:00Z">
            <w:trPr>
              <w:trHeight w:val="300"/>
            </w:trPr>
          </w:trPrChange>
        </w:trPr>
        <w:tc>
          <w:tcPr>
            <w:tcW w:w="708" w:type="dxa"/>
            <w:noWrap/>
            <w:vAlign w:val="center"/>
            <w:hideMark/>
            <w:tcPrChange w:id="12227" w:author="phuong vu" w:date="2018-11-23T13:38:00Z">
              <w:tcPr>
                <w:tcW w:w="544" w:type="dxa"/>
                <w:noWrap/>
                <w:hideMark/>
              </w:tcPr>
            </w:tcPrChange>
          </w:tcPr>
          <w:p w14:paraId="64DCD09B" w14:textId="2AD72F8D" w:rsidR="001856AA" w:rsidRPr="00BA3432" w:rsidRDefault="00E6227B">
            <w:pPr>
              <w:spacing w:line="276" w:lineRule="auto"/>
              <w:jc w:val="center"/>
              <w:rPr>
                <w:ins w:id="12228" w:author="phuong vu" w:date="2018-11-16T12:54:00Z"/>
                <w:lang w:val="en-US"/>
                <w:rPrChange w:id="12229" w:author="phuong vu" w:date="2018-11-25T21:55:00Z">
                  <w:rPr>
                    <w:ins w:id="12230" w:author="phuong vu" w:date="2018-11-16T12:54:00Z"/>
                    <w:b/>
                  </w:rPr>
                </w:rPrChange>
              </w:rPr>
              <w:pPrChange w:id="12231" w:author="phuong vu" w:date="2018-11-23T13:48:00Z">
                <w:pPr/>
              </w:pPrChange>
            </w:pPr>
            <w:ins w:id="12232" w:author="phuong vu" w:date="2018-11-23T13:51:00Z">
              <w:r w:rsidRPr="00BA3432">
                <w:rPr>
                  <w:lang w:val="en-US"/>
                  <w:rPrChange w:id="12233" w:author="phuong vu" w:date="2018-11-25T21:55:00Z">
                    <w:rPr>
                      <w:lang w:val="en-US"/>
                    </w:rPr>
                  </w:rPrChange>
                </w:rPr>
                <w:t>4</w:t>
              </w:r>
            </w:ins>
          </w:p>
        </w:tc>
        <w:tc>
          <w:tcPr>
            <w:tcW w:w="1689" w:type="dxa"/>
            <w:noWrap/>
            <w:hideMark/>
            <w:tcPrChange w:id="12234" w:author="phuong vu" w:date="2018-11-23T13:38:00Z">
              <w:tcPr>
                <w:tcW w:w="1197" w:type="dxa"/>
                <w:noWrap/>
                <w:hideMark/>
              </w:tcPr>
            </w:tcPrChange>
          </w:tcPr>
          <w:p w14:paraId="063BAA72" w14:textId="77777777" w:rsidR="001856AA" w:rsidRPr="00BA3432" w:rsidRDefault="001856AA">
            <w:pPr>
              <w:spacing w:line="276" w:lineRule="auto"/>
              <w:rPr>
                <w:ins w:id="12235" w:author="phuong vu" w:date="2018-11-16T12:54:00Z"/>
                <w:rPrChange w:id="12236" w:author="phuong vu" w:date="2018-11-25T21:55:00Z">
                  <w:rPr>
                    <w:ins w:id="12237" w:author="phuong vu" w:date="2018-11-16T12:54:00Z"/>
                    <w:b/>
                  </w:rPr>
                </w:rPrChange>
              </w:rPr>
              <w:pPrChange w:id="12238" w:author="phuong vu" w:date="2018-11-23T13:48:00Z">
                <w:pPr/>
              </w:pPrChange>
            </w:pPr>
            <w:ins w:id="12239" w:author="phuong vu" w:date="2018-11-16T12:54:00Z">
              <w:r w:rsidRPr="00BA3432">
                <w:rPr>
                  <w:rPrChange w:id="12240" w:author="phuong vu" w:date="2018-11-25T21:55:00Z">
                    <w:rPr>
                      <w:b/>
                    </w:rPr>
                  </w:rPrChange>
                </w:rPr>
                <w:t>status</w:t>
              </w:r>
            </w:ins>
          </w:p>
        </w:tc>
        <w:tc>
          <w:tcPr>
            <w:tcW w:w="1300" w:type="dxa"/>
            <w:noWrap/>
            <w:hideMark/>
            <w:tcPrChange w:id="12241" w:author="phuong vu" w:date="2018-11-23T13:38:00Z">
              <w:tcPr>
                <w:tcW w:w="1205" w:type="dxa"/>
                <w:noWrap/>
                <w:hideMark/>
              </w:tcPr>
            </w:tcPrChange>
          </w:tcPr>
          <w:p w14:paraId="3A068C9D" w14:textId="77777777" w:rsidR="001856AA" w:rsidRPr="00BA3432" w:rsidRDefault="001856AA">
            <w:pPr>
              <w:spacing w:line="276" w:lineRule="auto"/>
              <w:rPr>
                <w:ins w:id="12242" w:author="phuong vu" w:date="2018-11-16T12:54:00Z"/>
                <w:rPrChange w:id="12243" w:author="phuong vu" w:date="2018-11-25T21:55:00Z">
                  <w:rPr>
                    <w:ins w:id="12244" w:author="phuong vu" w:date="2018-11-16T12:54:00Z"/>
                    <w:b/>
                  </w:rPr>
                </w:rPrChange>
              </w:rPr>
              <w:pPrChange w:id="12245" w:author="phuong vu" w:date="2018-11-23T13:48:00Z">
                <w:pPr/>
              </w:pPrChange>
            </w:pPr>
            <w:ins w:id="12246" w:author="phuong vu" w:date="2018-11-16T12:54:00Z">
              <w:r w:rsidRPr="00BA3432">
                <w:rPr>
                  <w:rPrChange w:id="12247" w:author="phuong vu" w:date="2018-11-25T21:55:00Z">
                    <w:rPr>
                      <w:b/>
                    </w:rPr>
                  </w:rPrChange>
                </w:rPr>
                <w:t>character varying</w:t>
              </w:r>
            </w:ins>
          </w:p>
        </w:tc>
        <w:tc>
          <w:tcPr>
            <w:tcW w:w="1098" w:type="dxa"/>
            <w:noWrap/>
            <w:vAlign w:val="center"/>
            <w:hideMark/>
            <w:tcPrChange w:id="12248" w:author="phuong vu" w:date="2018-11-23T13:38:00Z">
              <w:tcPr>
                <w:tcW w:w="1098" w:type="dxa"/>
                <w:noWrap/>
                <w:hideMark/>
              </w:tcPr>
            </w:tcPrChange>
          </w:tcPr>
          <w:p w14:paraId="284D3B87" w14:textId="77777777" w:rsidR="001856AA" w:rsidRPr="00BA3432" w:rsidRDefault="001856AA">
            <w:pPr>
              <w:spacing w:line="276" w:lineRule="auto"/>
              <w:jc w:val="center"/>
              <w:rPr>
                <w:ins w:id="12249" w:author="phuong vu" w:date="2018-11-16T12:54:00Z"/>
                <w:rPrChange w:id="12250" w:author="phuong vu" w:date="2018-11-25T21:55:00Z">
                  <w:rPr>
                    <w:ins w:id="12251" w:author="phuong vu" w:date="2018-11-16T12:54:00Z"/>
                    <w:b/>
                  </w:rPr>
                </w:rPrChange>
              </w:rPr>
              <w:pPrChange w:id="12252" w:author="phuong vu" w:date="2018-11-23T13:48:00Z">
                <w:pPr/>
              </w:pPrChange>
            </w:pPr>
            <w:ins w:id="12253" w:author="phuong vu" w:date="2018-11-16T12:54:00Z">
              <w:r w:rsidRPr="00BA3432">
                <w:rPr>
                  <w:rPrChange w:id="12254" w:author="phuong vu" w:date="2018-11-25T21:55:00Z">
                    <w:rPr>
                      <w:b/>
                    </w:rPr>
                  </w:rPrChange>
                </w:rPr>
                <w:t>X</w:t>
              </w:r>
            </w:ins>
          </w:p>
        </w:tc>
        <w:tc>
          <w:tcPr>
            <w:tcW w:w="838" w:type="dxa"/>
            <w:noWrap/>
            <w:vAlign w:val="center"/>
            <w:hideMark/>
            <w:tcPrChange w:id="12255" w:author="phuong vu" w:date="2018-11-23T13:38:00Z">
              <w:tcPr>
                <w:tcW w:w="818" w:type="dxa"/>
                <w:noWrap/>
                <w:hideMark/>
              </w:tcPr>
            </w:tcPrChange>
          </w:tcPr>
          <w:p w14:paraId="35F17160" w14:textId="29C1EA0E" w:rsidR="001856AA" w:rsidRPr="00BA3432" w:rsidRDefault="001856AA">
            <w:pPr>
              <w:spacing w:line="276" w:lineRule="auto"/>
              <w:jc w:val="center"/>
              <w:rPr>
                <w:ins w:id="12256" w:author="phuong vu" w:date="2018-11-16T12:54:00Z"/>
                <w:rPrChange w:id="12257" w:author="phuong vu" w:date="2018-11-25T21:55:00Z">
                  <w:rPr>
                    <w:ins w:id="12258" w:author="phuong vu" w:date="2018-11-16T12:54:00Z"/>
                    <w:b/>
                  </w:rPr>
                </w:rPrChange>
              </w:rPr>
              <w:pPrChange w:id="12259" w:author="phuong vu" w:date="2018-11-23T13:48:00Z">
                <w:pPr/>
              </w:pPrChange>
            </w:pPr>
          </w:p>
        </w:tc>
        <w:tc>
          <w:tcPr>
            <w:tcW w:w="823" w:type="dxa"/>
            <w:noWrap/>
            <w:vAlign w:val="center"/>
            <w:hideMark/>
            <w:tcPrChange w:id="12260" w:author="phuong vu" w:date="2018-11-23T13:38:00Z">
              <w:tcPr>
                <w:tcW w:w="818" w:type="dxa"/>
                <w:noWrap/>
                <w:hideMark/>
              </w:tcPr>
            </w:tcPrChange>
          </w:tcPr>
          <w:p w14:paraId="0A9746B8" w14:textId="0F3CD815" w:rsidR="001856AA" w:rsidRPr="00BA3432" w:rsidRDefault="001856AA">
            <w:pPr>
              <w:spacing w:line="276" w:lineRule="auto"/>
              <w:jc w:val="center"/>
              <w:rPr>
                <w:ins w:id="12261" w:author="phuong vu" w:date="2018-11-16T12:54:00Z"/>
                <w:rPrChange w:id="12262" w:author="phuong vu" w:date="2018-11-25T21:55:00Z">
                  <w:rPr>
                    <w:ins w:id="12263" w:author="phuong vu" w:date="2018-11-16T12:54:00Z"/>
                    <w:b/>
                  </w:rPr>
                </w:rPrChange>
              </w:rPr>
              <w:pPrChange w:id="12264" w:author="phuong vu" w:date="2018-11-23T13:48:00Z">
                <w:pPr/>
              </w:pPrChange>
            </w:pPr>
          </w:p>
        </w:tc>
        <w:tc>
          <w:tcPr>
            <w:tcW w:w="2269" w:type="dxa"/>
            <w:noWrap/>
            <w:hideMark/>
            <w:tcPrChange w:id="12265" w:author="phuong vu" w:date="2018-11-23T13:38:00Z">
              <w:tcPr>
                <w:tcW w:w="3225" w:type="dxa"/>
                <w:noWrap/>
                <w:hideMark/>
              </w:tcPr>
            </w:tcPrChange>
          </w:tcPr>
          <w:p w14:paraId="6880C853" w14:textId="77777777" w:rsidR="001856AA" w:rsidRPr="00BA3432" w:rsidRDefault="001856AA">
            <w:pPr>
              <w:spacing w:line="276" w:lineRule="auto"/>
              <w:rPr>
                <w:ins w:id="12266" w:author="phuong vu" w:date="2018-11-16T12:54:00Z"/>
                <w:rPrChange w:id="12267" w:author="phuong vu" w:date="2018-11-25T21:55:00Z">
                  <w:rPr>
                    <w:ins w:id="12268" w:author="phuong vu" w:date="2018-11-16T12:54:00Z"/>
                    <w:b/>
                  </w:rPr>
                </w:rPrChange>
              </w:rPr>
              <w:pPrChange w:id="12269" w:author="phuong vu" w:date="2018-11-23T13:48:00Z">
                <w:pPr/>
              </w:pPrChange>
            </w:pPr>
            <w:ins w:id="12270" w:author="phuong vu" w:date="2018-11-16T12:54:00Z">
              <w:r w:rsidRPr="00BA3432">
                <w:rPr>
                  <w:rPrChange w:id="12271" w:author="phuong vu" w:date="2018-11-25T21:55:00Z">
                    <w:rPr>
                      <w:b/>
                    </w:rPr>
                  </w:rPrChange>
                </w:rPr>
                <w:t>Trạng thái</w:t>
              </w:r>
            </w:ins>
          </w:p>
        </w:tc>
      </w:tr>
      <w:tr w:rsidR="001856AA" w:rsidRPr="00BA3432" w14:paraId="454B53A6" w14:textId="77777777" w:rsidTr="006B6330">
        <w:trPr>
          <w:trHeight w:val="300"/>
          <w:ins w:id="12272" w:author="phuong vu" w:date="2018-11-16T12:54:00Z"/>
          <w:trPrChange w:id="12273" w:author="phuong vu" w:date="2018-11-23T13:38:00Z">
            <w:trPr>
              <w:trHeight w:val="300"/>
            </w:trPr>
          </w:trPrChange>
        </w:trPr>
        <w:tc>
          <w:tcPr>
            <w:tcW w:w="708" w:type="dxa"/>
            <w:noWrap/>
            <w:vAlign w:val="center"/>
            <w:hideMark/>
            <w:tcPrChange w:id="12274" w:author="phuong vu" w:date="2018-11-23T13:38:00Z">
              <w:tcPr>
                <w:tcW w:w="544" w:type="dxa"/>
                <w:noWrap/>
                <w:hideMark/>
              </w:tcPr>
            </w:tcPrChange>
          </w:tcPr>
          <w:p w14:paraId="0EA11C11" w14:textId="101192DD" w:rsidR="001856AA" w:rsidRPr="00BA3432" w:rsidRDefault="00E6227B">
            <w:pPr>
              <w:spacing w:line="276" w:lineRule="auto"/>
              <w:jc w:val="center"/>
              <w:rPr>
                <w:ins w:id="12275" w:author="phuong vu" w:date="2018-11-16T12:54:00Z"/>
                <w:lang w:val="en-US"/>
                <w:rPrChange w:id="12276" w:author="phuong vu" w:date="2018-11-25T21:55:00Z">
                  <w:rPr>
                    <w:ins w:id="12277" w:author="phuong vu" w:date="2018-11-16T12:54:00Z"/>
                    <w:b/>
                  </w:rPr>
                </w:rPrChange>
              </w:rPr>
              <w:pPrChange w:id="12278" w:author="phuong vu" w:date="2018-11-23T13:48:00Z">
                <w:pPr/>
              </w:pPrChange>
            </w:pPr>
            <w:ins w:id="12279" w:author="phuong vu" w:date="2018-11-23T13:51:00Z">
              <w:r w:rsidRPr="00BA3432">
                <w:rPr>
                  <w:lang w:val="en-US"/>
                  <w:rPrChange w:id="12280" w:author="phuong vu" w:date="2018-11-25T21:55:00Z">
                    <w:rPr>
                      <w:lang w:val="en-US"/>
                    </w:rPr>
                  </w:rPrChange>
                </w:rPr>
                <w:t>5</w:t>
              </w:r>
            </w:ins>
          </w:p>
        </w:tc>
        <w:tc>
          <w:tcPr>
            <w:tcW w:w="1689" w:type="dxa"/>
            <w:noWrap/>
            <w:hideMark/>
            <w:tcPrChange w:id="12281" w:author="phuong vu" w:date="2018-11-23T13:38:00Z">
              <w:tcPr>
                <w:tcW w:w="1197" w:type="dxa"/>
                <w:noWrap/>
                <w:hideMark/>
              </w:tcPr>
            </w:tcPrChange>
          </w:tcPr>
          <w:p w14:paraId="55BE7757" w14:textId="77777777" w:rsidR="001856AA" w:rsidRPr="00BA3432" w:rsidRDefault="001856AA">
            <w:pPr>
              <w:spacing w:line="276" w:lineRule="auto"/>
              <w:rPr>
                <w:ins w:id="12282" w:author="phuong vu" w:date="2018-11-16T12:54:00Z"/>
                <w:rPrChange w:id="12283" w:author="phuong vu" w:date="2018-11-25T21:55:00Z">
                  <w:rPr>
                    <w:ins w:id="12284" w:author="phuong vu" w:date="2018-11-16T12:54:00Z"/>
                    <w:b/>
                  </w:rPr>
                </w:rPrChange>
              </w:rPr>
              <w:pPrChange w:id="12285" w:author="phuong vu" w:date="2018-11-23T13:48:00Z">
                <w:pPr/>
              </w:pPrChange>
            </w:pPr>
            <w:ins w:id="12286" w:author="phuong vu" w:date="2018-11-16T12:54:00Z">
              <w:r w:rsidRPr="00BA3432">
                <w:rPr>
                  <w:rPrChange w:id="12287" w:author="phuong vu" w:date="2018-11-25T21:55:00Z">
                    <w:rPr>
                      <w:b/>
                    </w:rPr>
                  </w:rPrChange>
                </w:rPr>
                <w:t>branch_avatar</w:t>
              </w:r>
            </w:ins>
          </w:p>
        </w:tc>
        <w:tc>
          <w:tcPr>
            <w:tcW w:w="1300" w:type="dxa"/>
            <w:noWrap/>
            <w:hideMark/>
            <w:tcPrChange w:id="12288" w:author="phuong vu" w:date="2018-11-23T13:38:00Z">
              <w:tcPr>
                <w:tcW w:w="1205" w:type="dxa"/>
                <w:noWrap/>
                <w:hideMark/>
              </w:tcPr>
            </w:tcPrChange>
          </w:tcPr>
          <w:p w14:paraId="06F5232B" w14:textId="77777777" w:rsidR="001856AA" w:rsidRPr="00BA3432" w:rsidRDefault="001856AA">
            <w:pPr>
              <w:spacing w:line="276" w:lineRule="auto"/>
              <w:rPr>
                <w:ins w:id="12289" w:author="phuong vu" w:date="2018-11-16T12:54:00Z"/>
                <w:rPrChange w:id="12290" w:author="phuong vu" w:date="2018-11-25T21:55:00Z">
                  <w:rPr>
                    <w:ins w:id="12291" w:author="phuong vu" w:date="2018-11-16T12:54:00Z"/>
                    <w:b/>
                  </w:rPr>
                </w:rPrChange>
              </w:rPr>
              <w:pPrChange w:id="12292" w:author="phuong vu" w:date="2018-11-23T13:48:00Z">
                <w:pPr/>
              </w:pPrChange>
            </w:pPr>
            <w:ins w:id="12293" w:author="phuong vu" w:date="2018-11-16T12:54:00Z">
              <w:r w:rsidRPr="00BA3432">
                <w:rPr>
                  <w:rPrChange w:id="12294" w:author="phuong vu" w:date="2018-11-25T21:55:00Z">
                    <w:rPr>
                      <w:b/>
                    </w:rPr>
                  </w:rPrChange>
                </w:rPr>
                <w:t>integer</w:t>
              </w:r>
            </w:ins>
          </w:p>
        </w:tc>
        <w:tc>
          <w:tcPr>
            <w:tcW w:w="1098" w:type="dxa"/>
            <w:noWrap/>
            <w:vAlign w:val="center"/>
            <w:hideMark/>
            <w:tcPrChange w:id="12295" w:author="phuong vu" w:date="2018-11-23T13:38:00Z">
              <w:tcPr>
                <w:tcW w:w="1098" w:type="dxa"/>
                <w:noWrap/>
                <w:hideMark/>
              </w:tcPr>
            </w:tcPrChange>
          </w:tcPr>
          <w:p w14:paraId="0552E4F1" w14:textId="77777777" w:rsidR="001856AA" w:rsidRPr="00BA3432" w:rsidRDefault="001856AA">
            <w:pPr>
              <w:spacing w:line="276" w:lineRule="auto"/>
              <w:jc w:val="center"/>
              <w:rPr>
                <w:ins w:id="12296" w:author="phuong vu" w:date="2018-11-16T12:54:00Z"/>
                <w:rPrChange w:id="12297" w:author="phuong vu" w:date="2018-11-25T21:55:00Z">
                  <w:rPr>
                    <w:ins w:id="12298" w:author="phuong vu" w:date="2018-11-16T12:54:00Z"/>
                    <w:b/>
                  </w:rPr>
                </w:rPrChange>
              </w:rPr>
              <w:pPrChange w:id="12299" w:author="phuong vu" w:date="2018-11-23T13:48:00Z">
                <w:pPr/>
              </w:pPrChange>
            </w:pPr>
            <w:ins w:id="12300" w:author="phuong vu" w:date="2018-11-16T12:54:00Z">
              <w:r w:rsidRPr="00BA3432">
                <w:rPr>
                  <w:rPrChange w:id="12301" w:author="phuong vu" w:date="2018-11-25T21:55:00Z">
                    <w:rPr>
                      <w:b/>
                    </w:rPr>
                  </w:rPrChange>
                </w:rPr>
                <w:t>X</w:t>
              </w:r>
            </w:ins>
          </w:p>
        </w:tc>
        <w:tc>
          <w:tcPr>
            <w:tcW w:w="838" w:type="dxa"/>
            <w:noWrap/>
            <w:vAlign w:val="center"/>
            <w:hideMark/>
            <w:tcPrChange w:id="12302" w:author="phuong vu" w:date="2018-11-23T13:38:00Z">
              <w:tcPr>
                <w:tcW w:w="818" w:type="dxa"/>
                <w:noWrap/>
                <w:hideMark/>
              </w:tcPr>
            </w:tcPrChange>
          </w:tcPr>
          <w:p w14:paraId="5825AD7E" w14:textId="2C3A4B90" w:rsidR="001856AA" w:rsidRPr="00BA3432" w:rsidRDefault="001856AA">
            <w:pPr>
              <w:spacing w:line="276" w:lineRule="auto"/>
              <w:jc w:val="center"/>
              <w:rPr>
                <w:ins w:id="12303" w:author="phuong vu" w:date="2018-11-16T12:54:00Z"/>
                <w:rPrChange w:id="12304" w:author="phuong vu" w:date="2018-11-25T21:55:00Z">
                  <w:rPr>
                    <w:ins w:id="12305" w:author="phuong vu" w:date="2018-11-16T12:54:00Z"/>
                    <w:b/>
                  </w:rPr>
                </w:rPrChange>
              </w:rPr>
              <w:pPrChange w:id="12306" w:author="phuong vu" w:date="2018-11-23T13:48:00Z">
                <w:pPr/>
              </w:pPrChange>
            </w:pPr>
          </w:p>
        </w:tc>
        <w:tc>
          <w:tcPr>
            <w:tcW w:w="823" w:type="dxa"/>
            <w:noWrap/>
            <w:vAlign w:val="center"/>
            <w:hideMark/>
            <w:tcPrChange w:id="12307" w:author="phuong vu" w:date="2018-11-23T13:38:00Z">
              <w:tcPr>
                <w:tcW w:w="818" w:type="dxa"/>
                <w:noWrap/>
                <w:hideMark/>
              </w:tcPr>
            </w:tcPrChange>
          </w:tcPr>
          <w:p w14:paraId="387DA09A" w14:textId="5371940D" w:rsidR="001856AA" w:rsidRPr="00BA3432" w:rsidRDefault="001856AA">
            <w:pPr>
              <w:spacing w:line="276" w:lineRule="auto"/>
              <w:jc w:val="center"/>
              <w:rPr>
                <w:ins w:id="12308" w:author="phuong vu" w:date="2018-11-16T12:54:00Z"/>
                <w:rPrChange w:id="12309" w:author="phuong vu" w:date="2018-11-25T21:55:00Z">
                  <w:rPr>
                    <w:ins w:id="12310" w:author="phuong vu" w:date="2018-11-16T12:54:00Z"/>
                    <w:b/>
                  </w:rPr>
                </w:rPrChange>
              </w:rPr>
              <w:pPrChange w:id="12311" w:author="phuong vu" w:date="2018-11-23T13:48:00Z">
                <w:pPr/>
              </w:pPrChange>
            </w:pPr>
          </w:p>
        </w:tc>
        <w:tc>
          <w:tcPr>
            <w:tcW w:w="2269" w:type="dxa"/>
            <w:noWrap/>
            <w:hideMark/>
            <w:tcPrChange w:id="12312" w:author="phuong vu" w:date="2018-11-23T13:38:00Z">
              <w:tcPr>
                <w:tcW w:w="3225" w:type="dxa"/>
                <w:noWrap/>
                <w:hideMark/>
              </w:tcPr>
            </w:tcPrChange>
          </w:tcPr>
          <w:p w14:paraId="46870804" w14:textId="77777777" w:rsidR="001856AA" w:rsidRPr="00BA3432" w:rsidRDefault="001856AA">
            <w:pPr>
              <w:spacing w:line="276" w:lineRule="auto"/>
              <w:rPr>
                <w:ins w:id="12313" w:author="phuong vu" w:date="2018-11-16T12:54:00Z"/>
                <w:rPrChange w:id="12314" w:author="phuong vu" w:date="2018-11-25T21:55:00Z">
                  <w:rPr>
                    <w:ins w:id="12315" w:author="phuong vu" w:date="2018-11-16T12:54:00Z"/>
                    <w:b/>
                  </w:rPr>
                </w:rPrChange>
              </w:rPr>
              <w:pPrChange w:id="12316" w:author="phuong vu" w:date="2018-11-23T13:48:00Z">
                <w:pPr/>
              </w:pPrChange>
            </w:pPr>
            <w:ins w:id="12317" w:author="phuong vu" w:date="2018-11-16T12:54:00Z">
              <w:r w:rsidRPr="00BA3432">
                <w:rPr>
                  <w:rPrChange w:id="12318" w:author="phuong vu" w:date="2018-11-25T21:55:00Z">
                    <w:rPr>
                      <w:b/>
                    </w:rPr>
                  </w:rPrChange>
                </w:rPr>
                <w:t>Ảnh chi nhánh</w:t>
              </w:r>
            </w:ins>
          </w:p>
        </w:tc>
      </w:tr>
      <w:tr w:rsidR="001856AA" w:rsidRPr="00BA3432" w14:paraId="3B5D268E" w14:textId="77777777" w:rsidTr="006B6330">
        <w:trPr>
          <w:trHeight w:val="300"/>
          <w:ins w:id="12319" w:author="phuong vu" w:date="2018-11-16T12:54:00Z"/>
          <w:trPrChange w:id="12320" w:author="phuong vu" w:date="2018-11-23T13:38:00Z">
            <w:trPr>
              <w:trHeight w:val="300"/>
            </w:trPr>
          </w:trPrChange>
        </w:trPr>
        <w:tc>
          <w:tcPr>
            <w:tcW w:w="708" w:type="dxa"/>
            <w:noWrap/>
            <w:vAlign w:val="center"/>
            <w:hideMark/>
            <w:tcPrChange w:id="12321" w:author="phuong vu" w:date="2018-11-23T13:38:00Z">
              <w:tcPr>
                <w:tcW w:w="544" w:type="dxa"/>
                <w:noWrap/>
                <w:hideMark/>
              </w:tcPr>
            </w:tcPrChange>
          </w:tcPr>
          <w:p w14:paraId="75D4EB1B" w14:textId="033D1820" w:rsidR="001856AA" w:rsidRPr="00BA3432" w:rsidRDefault="00E6227B">
            <w:pPr>
              <w:spacing w:line="276" w:lineRule="auto"/>
              <w:jc w:val="center"/>
              <w:rPr>
                <w:ins w:id="12322" w:author="phuong vu" w:date="2018-11-16T12:54:00Z"/>
                <w:lang w:val="en-US"/>
                <w:rPrChange w:id="12323" w:author="phuong vu" w:date="2018-11-25T21:55:00Z">
                  <w:rPr>
                    <w:ins w:id="12324" w:author="phuong vu" w:date="2018-11-16T12:54:00Z"/>
                    <w:b/>
                  </w:rPr>
                </w:rPrChange>
              </w:rPr>
              <w:pPrChange w:id="12325" w:author="phuong vu" w:date="2018-11-23T13:48:00Z">
                <w:pPr/>
              </w:pPrChange>
            </w:pPr>
            <w:ins w:id="12326" w:author="phuong vu" w:date="2018-11-23T13:51:00Z">
              <w:r w:rsidRPr="00BA3432">
                <w:rPr>
                  <w:lang w:val="en-US"/>
                  <w:rPrChange w:id="12327" w:author="phuong vu" w:date="2018-11-25T21:55:00Z">
                    <w:rPr>
                      <w:lang w:val="en-US"/>
                    </w:rPr>
                  </w:rPrChange>
                </w:rPr>
                <w:t>6</w:t>
              </w:r>
            </w:ins>
          </w:p>
        </w:tc>
        <w:tc>
          <w:tcPr>
            <w:tcW w:w="1689" w:type="dxa"/>
            <w:noWrap/>
            <w:hideMark/>
            <w:tcPrChange w:id="12328" w:author="phuong vu" w:date="2018-11-23T13:38:00Z">
              <w:tcPr>
                <w:tcW w:w="1197" w:type="dxa"/>
                <w:noWrap/>
                <w:hideMark/>
              </w:tcPr>
            </w:tcPrChange>
          </w:tcPr>
          <w:p w14:paraId="044C68EB" w14:textId="77777777" w:rsidR="001856AA" w:rsidRPr="00BA3432" w:rsidRDefault="001856AA">
            <w:pPr>
              <w:spacing w:line="276" w:lineRule="auto"/>
              <w:rPr>
                <w:ins w:id="12329" w:author="phuong vu" w:date="2018-11-16T12:54:00Z"/>
                <w:rPrChange w:id="12330" w:author="phuong vu" w:date="2018-11-25T21:55:00Z">
                  <w:rPr>
                    <w:ins w:id="12331" w:author="phuong vu" w:date="2018-11-16T12:54:00Z"/>
                    <w:b/>
                  </w:rPr>
                </w:rPrChange>
              </w:rPr>
              <w:pPrChange w:id="12332" w:author="phuong vu" w:date="2018-11-23T13:48:00Z">
                <w:pPr/>
              </w:pPrChange>
            </w:pPr>
            <w:ins w:id="12333" w:author="phuong vu" w:date="2018-11-16T12:54:00Z">
              <w:r w:rsidRPr="00BA3432">
                <w:rPr>
                  <w:rPrChange w:id="12334" w:author="phuong vu" w:date="2018-11-25T21:55:00Z">
                    <w:rPr>
                      <w:b/>
                    </w:rPr>
                  </w:rPrChange>
                </w:rPr>
                <w:t>latidute</w:t>
              </w:r>
            </w:ins>
          </w:p>
        </w:tc>
        <w:tc>
          <w:tcPr>
            <w:tcW w:w="1300" w:type="dxa"/>
            <w:noWrap/>
            <w:hideMark/>
            <w:tcPrChange w:id="12335" w:author="phuong vu" w:date="2018-11-23T13:38:00Z">
              <w:tcPr>
                <w:tcW w:w="1205" w:type="dxa"/>
                <w:noWrap/>
                <w:hideMark/>
              </w:tcPr>
            </w:tcPrChange>
          </w:tcPr>
          <w:p w14:paraId="0261A776" w14:textId="77777777" w:rsidR="001856AA" w:rsidRPr="00BA3432" w:rsidRDefault="001856AA">
            <w:pPr>
              <w:spacing w:line="276" w:lineRule="auto"/>
              <w:rPr>
                <w:ins w:id="12336" w:author="phuong vu" w:date="2018-11-16T12:54:00Z"/>
                <w:rPrChange w:id="12337" w:author="phuong vu" w:date="2018-11-25T21:55:00Z">
                  <w:rPr>
                    <w:ins w:id="12338" w:author="phuong vu" w:date="2018-11-16T12:54:00Z"/>
                    <w:b/>
                  </w:rPr>
                </w:rPrChange>
              </w:rPr>
              <w:pPrChange w:id="12339" w:author="phuong vu" w:date="2018-11-23T13:48:00Z">
                <w:pPr/>
              </w:pPrChange>
            </w:pPr>
            <w:ins w:id="12340" w:author="phuong vu" w:date="2018-11-16T12:54:00Z">
              <w:r w:rsidRPr="00BA3432">
                <w:rPr>
                  <w:rPrChange w:id="12341" w:author="phuong vu" w:date="2018-11-25T21:55:00Z">
                    <w:rPr>
                      <w:b/>
                    </w:rPr>
                  </w:rPrChange>
                </w:rPr>
                <w:t>character varying</w:t>
              </w:r>
            </w:ins>
          </w:p>
        </w:tc>
        <w:tc>
          <w:tcPr>
            <w:tcW w:w="1098" w:type="dxa"/>
            <w:noWrap/>
            <w:vAlign w:val="center"/>
            <w:hideMark/>
            <w:tcPrChange w:id="12342" w:author="phuong vu" w:date="2018-11-23T13:38:00Z">
              <w:tcPr>
                <w:tcW w:w="1098" w:type="dxa"/>
                <w:noWrap/>
                <w:hideMark/>
              </w:tcPr>
            </w:tcPrChange>
          </w:tcPr>
          <w:p w14:paraId="77621429" w14:textId="77777777" w:rsidR="001856AA" w:rsidRPr="00BA3432" w:rsidRDefault="001856AA">
            <w:pPr>
              <w:spacing w:line="276" w:lineRule="auto"/>
              <w:jc w:val="center"/>
              <w:rPr>
                <w:ins w:id="12343" w:author="phuong vu" w:date="2018-11-16T12:54:00Z"/>
                <w:rPrChange w:id="12344" w:author="phuong vu" w:date="2018-11-25T21:55:00Z">
                  <w:rPr>
                    <w:ins w:id="12345" w:author="phuong vu" w:date="2018-11-16T12:54:00Z"/>
                    <w:b/>
                  </w:rPr>
                </w:rPrChange>
              </w:rPr>
              <w:pPrChange w:id="12346" w:author="phuong vu" w:date="2018-11-23T13:48:00Z">
                <w:pPr/>
              </w:pPrChange>
            </w:pPr>
            <w:ins w:id="12347" w:author="phuong vu" w:date="2018-11-16T12:54:00Z">
              <w:r w:rsidRPr="00BA3432">
                <w:rPr>
                  <w:rPrChange w:id="12348" w:author="phuong vu" w:date="2018-11-25T21:55:00Z">
                    <w:rPr>
                      <w:b/>
                    </w:rPr>
                  </w:rPrChange>
                </w:rPr>
                <w:t>X</w:t>
              </w:r>
            </w:ins>
          </w:p>
        </w:tc>
        <w:tc>
          <w:tcPr>
            <w:tcW w:w="838" w:type="dxa"/>
            <w:noWrap/>
            <w:vAlign w:val="center"/>
            <w:hideMark/>
            <w:tcPrChange w:id="12349" w:author="phuong vu" w:date="2018-11-23T13:38:00Z">
              <w:tcPr>
                <w:tcW w:w="818" w:type="dxa"/>
                <w:noWrap/>
                <w:hideMark/>
              </w:tcPr>
            </w:tcPrChange>
          </w:tcPr>
          <w:p w14:paraId="08AC4EE1" w14:textId="47498E2A" w:rsidR="001856AA" w:rsidRPr="00BA3432" w:rsidRDefault="001856AA">
            <w:pPr>
              <w:spacing w:line="276" w:lineRule="auto"/>
              <w:jc w:val="center"/>
              <w:rPr>
                <w:ins w:id="12350" w:author="phuong vu" w:date="2018-11-16T12:54:00Z"/>
                <w:rPrChange w:id="12351" w:author="phuong vu" w:date="2018-11-25T21:55:00Z">
                  <w:rPr>
                    <w:ins w:id="12352" w:author="phuong vu" w:date="2018-11-16T12:54:00Z"/>
                    <w:b/>
                  </w:rPr>
                </w:rPrChange>
              </w:rPr>
              <w:pPrChange w:id="12353" w:author="phuong vu" w:date="2018-11-23T13:48:00Z">
                <w:pPr/>
              </w:pPrChange>
            </w:pPr>
          </w:p>
        </w:tc>
        <w:tc>
          <w:tcPr>
            <w:tcW w:w="823" w:type="dxa"/>
            <w:noWrap/>
            <w:vAlign w:val="center"/>
            <w:hideMark/>
            <w:tcPrChange w:id="12354" w:author="phuong vu" w:date="2018-11-23T13:38:00Z">
              <w:tcPr>
                <w:tcW w:w="818" w:type="dxa"/>
                <w:noWrap/>
                <w:hideMark/>
              </w:tcPr>
            </w:tcPrChange>
          </w:tcPr>
          <w:p w14:paraId="555ABA05" w14:textId="6BDFBA1F" w:rsidR="001856AA" w:rsidRPr="00BA3432" w:rsidRDefault="001856AA">
            <w:pPr>
              <w:spacing w:line="276" w:lineRule="auto"/>
              <w:jc w:val="center"/>
              <w:rPr>
                <w:ins w:id="12355" w:author="phuong vu" w:date="2018-11-16T12:54:00Z"/>
                <w:rPrChange w:id="12356" w:author="phuong vu" w:date="2018-11-25T21:55:00Z">
                  <w:rPr>
                    <w:ins w:id="12357" w:author="phuong vu" w:date="2018-11-16T12:54:00Z"/>
                    <w:b/>
                  </w:rPr>
                </w:rPrChange>
              </w:rPr>
              <w:pPrChange w:id="12358" w:author="phuong vu" w:date="2018-11-23T13:48:00Z">
                <w:pPr/>
              </w:pPrChange>
            </w:pPr>
          </w:p>
        </w:tc>
        <w:tc>
          <w:tcPr>
            <w:tcW w:w="2269" w:type="dxa"/>
            <w:noWrap/>
            <w:hideMark/>
            <w:tcPrChange w:id="12359" w:author="phuong vu" w:date="2018-11-23T13:38:00Z">
              <w:tcPr>
                <w:tcW w:w="3225" w:type="dxa"/>
                <w:noWrap/>
                <w:hideMark/>
              </w:tcPr>
            </w:tcPrChange>
          </w:tcPr>
          <w:p w14:paraId="149F3912" w14:textId="77777777" w:rsidR="001856AA" w:rsidRPr="00BA3432" w:rsidRDefault="001856AA">
            <w:pPr>
              <w:spacing w:line="276" w:lineRule="auto"/>
              <w:rPr>
                <w:ins w:id="12360" w:author="phuong vu" w:date="2018-11-16T12:54:00Z"/>
                <w:rPrChange w:id="12361" w:author="phuong vu" w:date="2018-11-25T21:55:00Z">
                  <w:rPr>
                    <w:ins w:id="12362" w:author="phuong vu" w:date="2018-11-16T12:54:00Z"/>
                    <w:b/>
                  </w:rPr>
                </w:rPrChange>
              </w:rPr>
              <w:pPrChange w:id="12363" w:author="phuong vu" w:date="2018-11-23T13:48:00Z">
                <w:pPr/>
              </w:pPrChange>
            </w:pPr>
            <w:ins w:id="12364" w:author="phuong vu" w:date="2018-11-16T12:54:00Z">
              <w:r w:rsidRPr="00BA3432">
                <w:rPr>
                  <w:rPrChange w:id="12365" w:author="phuong vu" w:date="2018-11-25T21:55:00Z">
                    <w:rPr>
                      <w:b/>
                    </w:rPr>
                  </w:rPrChange>
                </w:rPr>
                <w:t>Vĩ độ</w:t>
              </w:r>
            </w:ins>
          </w:p>
        </w:tc>
      </w:tr>
      <w:tr w:rsidR="001856AA" w:rsidRPr="00BA3432" w14:paraId="2310A1B7" w14:textId="77777777" w:rsidTr="006B6330">
        <w:trPr>
          <w:trHeight w:val="300"/>
          <w:ins w:id="12366" w:author="phuong vu" w:date="2018-11-16T12:54:00Z"/>
          <w:trPrChange w:id="12367" w:author="phuong vu" w:date="2018-11-23T13:38:00Z">
            <w:trPr>
              <w:trHeight w:val="300"/>
            </w:trPr>
          </w:trPrChange>
        </w:trPr>
        <w:tc>
          <w:tcPr>
            <w:tcW w:w="708" w:type="dxa"/>
            <w:noWrap/>
            <w:vAlign w:val="center"/>
            <w:hideMark/>
            <w:tcPrChange w:id="12368" w:author="phuong vu" w:date="2018-11-23T13:38:00Z">
              <w:tcPr>
                <w:tcW w:w="544" w:type="dxa"/>
                <w:noWrap/>
                <w:hideMark/>
              </w:tcPr>
            </w:tcPrChange>
          </w:tcPr>
          <w:p w14:paraId="7F9CE635" w14:textId="437E24F2" w:rsidR="001856AA" w:rsidRPr="00BA3432" w:rsidRDefault="00E6227B">
            <w:pPr>
              <w:spacing w:line="276" w:lineRule="auto"/>
              <w:jc w:val="center"/>
              <w:rPr>
                <w:ins w:id="12369" w:author="phuong vu" w:date="2018-11-16T12:54:00Z"/>
                <w:lang w:val="en-US"/>
                <w:rPrChange w:id="12370" w:author="phuong vu" w:date="2018-11-25T21:55:00Z">
                  <w:rPr>
                    <w:ins w:id="12371" w:author="phuong vu" w:date="2018-11-16T12:54:00Z"/>
                    <w:b/>
                  </w:rPr>
                </w:rPrChange>
              </w:rPr>
              <w:pPrChange w:id="12372" w:author="phuong vu" w:date="2018-11-23T13:48:00Z">
                <w:pPr/>
              </w:pPrChange>
            </w:pPr>
            <w:ins w:id="12373" w:author="phuong vu" w:date="2018-11-23T13:51:00Z">
              <w:r w:rsidRPr="00BA3432">
                <w:rPr>
                  <w:lang w:val="en-US"/>
                  <w:rPrChange w:id="12374" w:author="phuong vu" w:date="2018-11-25T21:55:00Z">
                    <w:rPr>
                      <w:lang w:val="en-US"/>
                    </w:rPr>
                  </w:rPrChange>
                </w:rPr>
                <w:t>7</w:t>
              </w:r>
            </w:ins>
          </w:p>
        </w:tc>
        <w:tc>
          <w:tcPr>
            <w:tcW w:w="1689" w:type="dxa"/>
            <w:noWrap/>
            <w:hideMark/>
            <w:tcPrChange w:id="12375" w:author="phuong vu" w:date="2018-11-23T13:38:00Z">
              <w:tcPr>
                <w:tcW w:w="1197" w:type="dxa"/>
                <w:noWrap/>
                <w:hideMark/>
              </w:tcPr>
            </w:tcPrChange>
          </w:tcPr>
          <w:p w14:paraId="41386A2D" w14:textId="77777777" w:rsidR="001856AA" w:rsidRPr="00BA3432" w:rsidRDefault="001856AA">
            <w:pPr>
              <w:spacing w:line="276" w:lineRule="auto"/>
              <w:rPr>
                <w:ins w:id="12376" w:author="phuong vu" w:date="2018-11-16T12:54:00Z"/>
                <w:rPrChange w:id="12377" w:author="phuong vu" w:date="2018-11-25T21:55:00Z">
                  <w:rPr>
                    <w:ins w:id="12378" w:author="phuong vu" w:date="2018-11-16T12:54:00Z"/>
                    <w:b/>
                  </w:rPr>
                </w:rPrChange>
              </w:rPr>
              <w:pPrChange w:id="12379" w:author="phuong vu" w:date="2018-11-23T13:48:00Z">
                <w:pPr/>
              </w:pPrChange>
            </w:pPr>
            <w:ins w:id="12380" w:author="phuong vu" w:date="2018-11-16T12:54:00Z">
              <w:r w:rsidRPr="00BA3432">
                <w:rPr>
                  <w:rPrChange w:id="12381" w:author="phuong vu" w:date="2018-11-25T21:55:00Z">
                    <w:rPr>
                      <w:b/>
                    </w:rPr>
                  </w:rPrChange>
                </w:rPr>
                <w:t>longtidute</w:t>
              </w:r>
            </w:ins>
          </w:p>
        </w:tc>
        <w:tc>
          <w:tcPr>
            <w:tcW w:w="1300" w:type="dxa"/>
            <w:noWrap/>
            <w:hideMark/>
            <w:tcPrChange w:id="12382" w:author="phuong vu" w:date="2018-11-23T13:38:00Z">
              <w:tcPr>
                <w:tcW w:w="1205" w:type="dxa"/>
                <w:noWrap/>
                <w:hideMark/>
              </w:tcPr>
            </w:tcPrChange>
          </w:tcPr>
          <w:p w14:paraId="2C4E21FB" w14:textId="77777777" w:rsidR="001856AA" w:rsidRPr="00BA3432" w:rsidRDefault="001856AA">
            <w:pPr>
              <w:spacing w:line="276" w:lineRule="auto"/>
              <w:rPr>
                <w:ins w:id="12383" w:author="phuong vu" w:date="2018-11-16T12:54:00Z"/>
                <w:rPrChange w:id="12384" w:author="phuong vu" w:date="2018-11-25T21:55:00Z">
                  <w:rPr>
                    <w:ins w:id="12385" w:author="phuong vu" w:date="2018-11-16T12:54:00Z"/>
                    <w:b/>
                  </w:rPr>
                </w:rPrChange>
              </w:rPr>
              <w:pPrChange w:id="12386" w:author="phuong vu" w:date="2018-11-23T13:48:00Z">
                <w:pPr/>
              </w:pPrChange>
            </w:pPr>
            <w:ins w:id="12387" w:author="phuong vu" w:date="2018-11-16T12:54:00Z">
              <w:r w:rsidRPr="00BA3432">
                <w:rPr>
                  <w:rPrChange w:id="12388" w:author="phuong vu" w:date="2018-11-25T21:55:00Z">
                    <w:rPr>
                      <w:b/>
                    </w:rPr>
                  </w:rPrChange>
                </w:rPr>
                <w:t>character varying</w:t>
              </w:r>
            </w:ins>
          </w:p>
        </w:tc>
        <w:tc>
          <w:tcPr>
            <w:tcW w:w="1098" w:type="dxa"/>
            <w:noWrap/>
            <w:vAlign w:val="center"/>
            <w:hideMark/>
            <w:tcPrChange w:id="12389" w:author="phuong vu" w:date="2018-11-23T13:38:00Z">
              <w:tcPr>
                <w:tcW w:w="1098" w:type="dxa"/>
                <w:noWrap/>
                <w:hideMark/>
              </w:tcPr>
            </w:tcPrChange>
          </w:tcPr>
          <w:p w14:paraId="4C7A67A9" w14:textId="77777777" w:rsidR="001856AA" w:rsidRPr="00BA3432" w:rsidRDefault="001856AA">
            <w:pPr>
              <w:spacing w:line="276" w:lineRule="auto"/>
              <w:jc w:val="center"/>
              <w:rPr>
                <w:ins w:id="12390" w:author="phuong vu" w:date="2018-11-16T12:54:00Z"/>
                <w:rPrChange w:id="12391" w:author="phuong vu" w:date="2018-11-25T21:55:00Z">
                  <w:rPr>
                    <w:ins w:id="12392" w:author="phuong vu" w:date="2018-11-16T12:54:00Z"/>
                    <w:b/>
                  </w:rPr>
                </w:rPrChange>
              </w:rPr>
              <w:pPrChange w:id="12393" w:author="phuong vu" w:date="2018-11-23T13:48:00Z">
                <w:pPr/>
              </w:pPrChange>
            </w:pPr>
            <w:ins w:id="12394" w:author="phuong vu" w:date="2018-11-16T12:54:00Z">
              <w:r w:rsidRPr="00BA3432">
                <w:rPr>
                  <w:rPrChange w:id="12395" w:author="phuong vu" w:date="2018-11-25T21:55:00Z">
                    <w:rPr>
                      <w:b/>
                    </w:rPr>
                  </w:rPrChange>
                </w:rPr>
                <w:t>X</w:t>
              </w:r>
            </w:ins>
          </w:p>
        </w:tc>
        <w:tc>
          <w:tcPr>
            <w:tcW w:w="838" w:type="dxa"/>
            <w:noWrap/>
            <w:vAlign w:val="center"/>
            <w:hideMark/>
            <w:tcPrChange w:id="12396" w:author="phuong vu" w:date="2018-11-23T13:38:00Z">
              <w:tcPr>
                <w:tcW w:w="818" w:type="dxa"/>
                <w:noWrap/>
                <w:hideMark/>
              </w:tcPr>
            </w:tcPrChange>
          </w:tcPr>
          <w:p w14:paraId="0EE79132" w14:textId="00F42170" w:rsidR="001856AA" w:rsidRPr="00BA3432" w:rsidRDefault="001856AA">
            <w:pPr>
              <w:spacing w:line="276" w:lineRule="auto"/>
              <w:jc w:val="center"/>
              <w:rPr>
                <w:ins w:id="12397" w:author="phuong vu" w:date="2018-11-16T12:54:00Z"/>
                <w:rPrChange w:id="12398" w:author="phuong vu" w:date="2018-11-25T21:55:00Z">
                  <w:rPr>
                    <w:ins w:id="12399" w:author="phuong vu" w:date="2018-11-16T12:54:00Z"/>
                    <w:b/>
                  </w:rPr>
                </w:rPrChange>
              </w:rPr>
              <w:pPrChange w:id="12400" w:author="phuong vu" w:date="2018-11-23T13:48:00Z">
                <w:pPr/>
              </w:pPrChange>
            </w:pPr>
          </w:p>
        </w:tc>
        <w:tc>
          <w:tcPr>
            <w:tcW w:w="823" w:type="dxa"/>
            <w:noWrap/>
            <w:vAlign w:val="center"/>
            <w:hideMark/>
            <w:tcPrChange w:id="12401" w:author="phuong vu" w:date="2018-11-23T13:38:00Z">
              <w:tcPr>
                <w:tcW w:w="818" w:type="dxa"/>
                <w:noWrap/>
                <w:hideMark/>
              </w:tcPr>
            </w:tcPrChange>
          </w:tcPr>
          <w:p w14:paraId="64B9D3A0" w14:textId="30B38800" w:rsidR="001856AA" w:rsidRPr="00BA3432" w:rsidRDefault="001856AA">
            <w:pPr>
              <w:spacing w:line="276" w:lineRule="auto"/>
              <w:jc w:val="center"/>
              <w:rPr>
                <w:ins w:id="12402" w:author="phuong vu" w:date="2018-11-16T12:54:00Z"/>
                <w:rPrChange w:id="12403" w:author="phuong vu" w:date="2018-11-25T21:55:00Z">
                  <w:rPr>
                    <w:ins w:id="12404" w:author="phuong vu" w:date="2018-11-16T12:54:00Z"/>
                    <w:b/>
                  </w:rPr>
                </w:rPrChange>
              </w:rPr>
              <w:pPrChange w:id="12405" w:author="phuong vu" w:date="2018-11-23T13:48:00Z">
                <w:pPr/>
              </w:pPrChange>
            </w:pPr>
          </w:p>
        </w:tc>
        <w:tc>
          <w:tcPr>
            <w:tcW w:w="2269" w:type="dxa"/>
            <w:noWrap/>
            <w:hideMark/>
            <w:tcPrChange w:id="12406" w:author="phuong vu" w:date="2018-11-23T13:38:00Z">
              <w:tcPr>
                <w:tcW w:w="3225" w:type="dxa"/>
                <w:noWrap/>
                <w:hideMark/>
              </w:tcPr>
            </w:tcPrChange>
          </w:tcPr>
          <w:p w14:paraId="47F87E43" w14:textId="77777777" w:rsidR="001856AA" w:rsidRPr="00BA3432" w:rsidRDefault="001856AA">
            <w:pPr>
              <w:keepNext/>
              <w:spacing w:line="276" w:lineRule="auto"/>
              <w:rPr>
                <w:ins w:id="12407" w:author="phuong vu" w:date="2018-11-16T12:54:00Z"/>
                <w:rPrChange w:id="12408" w:author="phuong vu" w:date="2018-11-25T21:55:00Z">
                  <w:rPr>
                    <w:ins w:id="12409" w:author="phuong vu" w:date="2018-11-16T12:54:00Z"/>
                    <w:b/>
                  </w:rPr>
                </w:rPrChange>
              </w:rPr>
              <w:pPrChange w:id="12410" w:author="phuong vu" w:date="2018-11-23T13:48:00Z">
                <w:pPr/>
              </w:pPrChange>
            </w:pPr>
            <w:ins w:id="12411" w:author="phuong vu" w:date="2018-11-16T12:54:00Z">
              <w:r w:rsidRPr="00BA3432">
                <w:rPr>
                  <w:rPrChange w:id="12412" w:author="phuong vu" w:date="2018-11-25T21:55:00Z">
                    <w:rPr>
                      <w:b/>
                    </w:rPr>
                  </w:rPrChange>
                </w:rPr>
                <w:t>Kinh độ</w:t>
              </w:r>
            </w:ins>
          </w:p>
        </w:tc>
      </w:tr>
    </w:tbl>
    <w:p w14:paraId="3A043271" w14:textId="0F6BEA50" w:rsidR="00CF0C7E" w:rsidRPr="00BA3432" w:rsidRDefault="007C43D0">
      <w:pPr>
        <w:pStyle w:val="Caption"/>
        <w:spacing w:line="276" w:lineRule="auto"/>
        <w:rPr>
          <w:ins w:id="12413" w:author="phuong vu" w:date="2018-11-16T12:56:00Z"/>
          <w:b/>
          <w:i w:val="0"/>
          <w:iCs w:val="0"/>
          <w:rPrChange w:id="12414" w:author="phuong vu" w:date="2018-11-25T21:55:00Z">
            <w:rPr>
              <w:ins w:id="12415" w:author="phuong vu" w:date="2018-11-16T12:56:00Z"/>
              <w:b/>
              <w:i/>
              <w:iCs/>
              <w:szCs w:val="18"/>
              <w:lang w:val="en-US"/>
            </w:rPr>
          </w:rPrChange>
        </w:rPr>
        <w:pPrChange w:id="12416" w:author="phuong vu" w:date="2018-11-23T13:48:00Z">
          <w:pPr/>
        </w:pPrChange>
      </w:pPr>
      <w:bookmarkStart w:id="12417" w:name="_Toc530944381"/>
      <w:ins w:id="12418" w:author="phuong vu" w:date="2018-11-23T12:02:00Z">
        <w:r w:rsidRPr="00BA3432">
          <w:rPr>
            <w:rPrChange w:id="12419" w:author="phuong vu" w:date="2018-11-25T21:55:00Z">
              <w:rPr/>
            </w:rPrChange>
          </w:rPr>
          <w:t xml:space="preserve">Bảng </w:t>
        </w:r>
      </w:ins>
      <w:ins w:id="12420" w:author="phuong vu" w:date="2018-11-26T02:10:00Z">
        <w:r w:rsidR="00404CBA">
          <w:fldChar w:fldCharType="begin"/>
        </w:r>
        <w:r w:rsidR="00404CBA">
          <w:instrText xml:space="preserve"> STYLEREF 1 \s </w:instrText>
        </w:r>
      </w:ins>
      <w:r w:rsidR="00404CBA">
        <w:fldChar w:fldCharType="separate"/>
      </w:r>
      <w:r w:rsidR="00404CBA">
        <w:rPr>
          <w:noProof/>
        </w:rPr>
        <w:t>3</w:t>
      </w:r>
      <w:ins w:id="1242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2422" w:author="phuong vu" w:date="2018-11-26T02:10:00Z">
        <w:r w:rsidR="00404CBA">
          <w:rPr>
            <w:noProof/>
          </w:rPr>
          <w:t>4</w:t>
        </w:r>
        <w:r w:rsidR="00404CBA">
          <w:fldChar w:fldCharType="end"/>
        </w:r>
      </w:ins>
      <w:ins w:id="12423" w:author="phuong vu" w:date="2018-11-23T12:02:00Z">
        <w:r w:rsidRPr="00BA3432">
          <w:rPr>
            <w:rPrChange w:id="12424" w:author="phuong vu" w:date="2018-11-25T21:55:00Z">
              <w:rPr>
                <w:i/>
                <w:iCs/>
                <w:lang w:val="en-US"/>
              </w:rPr>
            </w:rPrChange>
          </w:rPr>
          <w:t xml:space="preserve"> Bảng dữ liệu chi nhánh</w:t>
        </w:r>
      </w:ins>
      <w:bookmarkEnd w:id="12417"/>
    </w:p>
    <w:p w14:paraId="0A36E41A" w14:textId="6C2F02AF" w:rsidR="00A67B10" w:rsidRPr="00BA3432" w:rsidRDefault="00271A3D">
      <w:pPr>
        <w:spacing w:line="276" w:lineRule="auto"/>
        <w:rPr>
          <w:ins w:id="12425" w:author="phuong vu" w:date="2018-11-23T11:12:00Z"/>
          <w:b/>
          <w:lang w:val="en-US"/>
          <w:rPrChange w:id="12426" w:author="phuong vu" w:date="2018-11-25T21:55:00Z">
            <w:rPr>
              <w:ins w:id="12427" w:author="phuong vu" w:date="2018-11-23T11:12:00Z"/>
              <w:b/>
              <w:lang w:val="en-US"/>
            </w:rPr>
          </w:rPrChange>
        </w:rPr>
        <w:pPrChange w:id="12428" w:author="phuong vu" w:date="2018-11-23T13:48:00Z">
          <w:pPr/>
        </w:pPrChange>
      </w:pPr>
      <w:ins w:id="12429" w:author="phuong vu" w:date="2018-11-23T11:12:00Z">
        <w:r w:rsidRPr="00AD0E2E">
          <w:rPr>
            <w:b/>
            <w:lang w:val="en-US"/>
          </w:rPr>
          <w:t>B</w:t>
        </w:r>
        <w:r w:rsidRPr="00BA3432">
          <w:rPr>
            <w:b/>
            <w:lang w:val="en-US"/>
            <w:rPrChange w:id="12430" w:author="phuong vu" w:date="2018-11-25T21:55:00Z">
              <w:rPr>
                <w:b/>
                <w:lang w:val="en-US"/>
              </w:rPr>
            </w:rPrChange>
          </w:rPr>
          <w:t>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BA3432" w14:paraId="30BF9CEA" w14:textId="77777777" w:rsidTr="00271A3D">
        <w:trPr>
          <w:trHeight w:val="300"/>
          <w:ins w:id="12431" w:author="phuong vu" w:date="2018-11-23T11:12:00Z"/>
        </w:trPr>
        <w:tc>
          <w:tcPr>
            <w:tcW w:w="708" w:type="dxa"/>
            <w:noWrap/>
            <w:vAlign w:val="center"/>
            <w:hideMark/>
          </w:tcPr>
          <w:p w14:paraId="7BA43F1D" w14:textId="77777777" w:rsidR="00271A3D" w:rsidRPr="00BA3432" w:rsidRDefault="00271A3D">
            <w:pPr>
              <w:spacing w:line="276" w:lineRule="auto"/>
              <w:jc w:val="center"/>
              <w:rPr>
                <w:ins w:id="12432" w:author="phuong vu" w:date="2018-11-23T11:12:00Z"/>
                <w:b/>
                <w:bCs/>
                <w:rPrChange w:id="12433" w:author="phuong vu" w:date="2018-11-25T21:55:00Z">
                  <w:rPr>
                    <w:ins w:id="12434" w:author="phuong vu" w:date="2018-11-23T11:12:00Z"/>
                    <w:b/>
                    <w:bCs/>
                  </w:rPr>
                </w:rPrChange>
              </w:rPr>
              <w:pPrChange w:id="12435" w:author="phuong vu" w:date="2018-11-23T13:48:00Z">
                <w:pPr>
                  <w:jc w:val="center"/>
                </w:pPr>
              </w:pPrChange>
            </w:pPr>
            <w:ins w:id="12436" w:author="phuong vu" w:date="2018-11-23T11:12:00Z">
              <w:r w:rsidRPr="00BA3432">
                <w:rPr>
                  <w:b/>
                  <w:bCs/>
                  <w:lang w:val="da-DK"/>
                  <w:rPrChange w:id="12437" w:author="phuong vu" w:date="2018-11-25T21:55:00Z">
                    <w:rPr>
                      <w:b/>
                      <w:bCs/>
                      <w:lang w:val="da-DK"/>
                    </w:rPr>
                  </w:rPrChange>
                </w:rPr>
                <w:t>STT</w:t>
              </w:r>
            </w:ins>
          </w:p>
        </w:tc>
        <w:tc>
          <w:tcPr>
            <w:tcW w:w="1820" w:type="dxa"/>
            <w:noWrap/>
            <w:vAlign w:val="center"/>
            <w:hideMark/>
          </w:tcPr>
          <w:p w14:paraId="67163225" w14:textId="77777777" w:rsidR="00271A3D" w:rsidRPr="00BA3432" w:rsidRDefault="00271A3D">
            <w:pPr>
              <w:spacing w:line="276" w:lineRule="auto"/>
              <w:jc w:val="center"/>
              <w:rPr>
                <w:ins w:id="12438" w:author="phuong vu" w:date="2018-11-23T11:12:00Z"/>
                <w:b/>
                <w:bCs/>
                <w:rPrChange w:id="12439" w:author="phuong vu" w:date="2018-11-25T21:55:00Z">
                  <w:rPr>
                    <w:ins w:id="12440" w:author="phuong vu" w:date="2018-11-23T11:12:00Z"/>
                    <w:b/>
                    <w:bCs/>
                  </w:rPr>
                </w:rPrChange>
              </w:rPr>
              <w:pPrChange w:id="12441" w:author="phuong vu" w:date="2018-11-23T13:48:00Z">
                <w:pPr>
                  <w:jc w:val="center"/>
                </w:pPr>
              </w:pPrChange>
            </w:pPr>
            <w:ins w:id="12442" w:author="phuong vu" w:date="2018-11-23T11:12:00Z">
              <w:r w:rsidRPr="00BA3432">
                <w:rPr>
                  <w:b/>
                  <w:bCs/>
                  <w:lang w:val="da-DK"/>
                  <w:rPrChange w:id="12443" w:author="phuong vu" w:date="2018-11-25T21:55:00Z">
                    <w:rPr>
                      <w:b/>
                      <w:bCs/>
                      <w:lang w:val="da-DK"/>
                    </w:rPr>
                  </w:rPrChange>
                </w:rPr>
                <w:t>Tên trường</w:t>
              </w:r>
            </w:ins>
          </w:p>
        </w:tc>
        <w:tc>
          <w:tcPr>
            <w:tcW w:w="1300" w:type="dxa"/>
            <w:noWrap/>
            <w:vAlign w:val="center"/>
            <w:hideMark/>
          </w:tcPr>
          <w:p w14:paraId="598EA3F6" w14:textId="77777777" w:rsidR="00271A3D" w:rsidRPr="00BA3432" w:rsidRDefault="00271A3D">
            <w:pPr>
              <w:spacing w:line="276" w:lineRule="auto"/>
              <w:jc w:val="center"/>
              <w:rPr>
                <w:ins w:id="12444" w:author="phuong vu" w:date="2018-11-23T11:12:00Z"/>
                <w:b/>
                <w:bCs/>
                <w:rPrChange w:id="12445" w:author="phuong vu" w:date="2018-11-25T21:55:00Z">
                  <w:rPr>
                    <w:ins w:id="12446" w:author="phuong vu" w:date="2018-11-23T11:12:00Z"/>
                    <w:b/>
                    <w:bCs/>
                  </w:rPr>
                </w:rPrChange>
              </w:rPr>
              <w:pPrChange w:id="12447" w:author="phuong vu" w:date="2018-11-23T13:48:00Z">
                <w:pPr>
                  <w:jc w:val="center"/>
                </w:pPr>
              </w:pPrChange>
            </w:pPr>
            <w:ins w:id="12448" w:author="phuong vu" w:date="2018-11-23T11:12:00Z">
              <w:r w:rsidRPr="00BA3432">
                <w:rPr>
                  <w:b/>
                  <w:bCs/>
                  <w:lang w:val="da-DK"/>
                  <w:rPrChange w:id="12449" w:author="phuong vu" w:date="2018-11-25T21:55:00Z">
                    <w:rPr>
                      <w:b/>
                      <w:bCs/>
                      <w:lang w:val="da-DK"/>
                    </w:rPr>
                  </w:rPrChange>
                </w:rPr>
                <w:t>Kiểu</w:t>
              </w:r>
            </w:ins>
          </w:p>
        </w:tc>
        <w:tc>
          <w:tcPr>
            <w:tcW w:w="1098" w:type="dxa"/>
            <w:noWrap/>
            <w:vAlign w:val="center"/>
            <w:hideMark/>
          </w:tcPr>
          <w:p w14:paraId="5034EB22" w14:textId="77777777" w:rsidR="00271A3D" w:rsidRPr="00BA3432" w:rsidRDefault="00271A3D">
            <w:pPr>
              <w:spacing w:line="276" w:lineRule="auto"/>
              <w:jc w:val="center"/>
              <w:rPr>
                <w:ins w:id="12450" w:author="phuong vu" w:date="2018-11-23T11:12:00Z"/>
                <w:b/>
                <w:bCs/>
                <w:rPrChange w:id="12451" w:author="phuong vu" w:date="2018-11-25T21:55:00Z">
                  <w:rPr>
                    <w:ins w:id="12452" w:author="phuong vu" w:date="2018-11-23T11:12:00Z"/>
                    <w:b/>
                    <w:bCs/>
                  </w:rPr>
                </w:rPrChange>
              </w:rPr>
              <w:pPrChange w:id="12453" w:author="phuong vu" w:date="2018-11-23T13:48:00Z">
                <w:pPr>
                  <w:jc w:val="center"/>
                </w:pPr>
              </w:pPrChange>
            </w:pPr>
            <w:ins w:id="12454" w:author="phuong vu" w:date="2018-11-23T11:12:00Z">
              <w:r w:rsidRPr="00BA3432">
                <w:rPr>
                  <w:b/>
                  <w:bCs/>
                  <w:lang w:val="da-DK"/>
                  <w:rPrChange w:id="12455" w:author="phuong vu" w:date="2018-11-25T21:55:00Z">
                    <w:rPr>
                      <w:b/>
                      <w:bCs/>
                      <w:lang w:val="da-DK"/>
                    </w:rPr>
                  </w:rPrChange>
                </w:rPr>
                <w:t>Chấp nhận Null</w:t>
              </w:r>
            </w:ins>
          </w:p>
        </w:tc>
        <w:tc>
          <w:tcPr>
            <w:tcW w:w="838" w:type="dxa"/>
            <w:noWrap/>
            <w:vAlign w:val="center"/>
            <w:hideMark/>
          </w:tcPr>
          <w:p w14:paraId="192D5E3B" w14:textId="77777777" w:rsidR="00271A3D" w:rsidRPr="00BA3432" w:rsidRDefault="00271A3D">
            <w:pPr>
              <w:spacing w:line="276" w:lineRule="auto"/>
              <w:jc w:val="center"/>
              <w:rPr>
                <w:ins w:id="12456" w:author="phuong vu" w:date="2018-11-23T11:12:00Z"/>
                <w:b/>
                <w:bCs/>
                <w:rPrChange w:id="12457" w:author="phuong vu" w:date="2018-11-25T21:55:00Z">
                  <w:rPr>
                    <w:ins w:id="12458" w:author="phuong vu" w:date="2018-11-23T11:12:00Z"/>
                    <w:b/>
                    <w:bCs/>
                  </w:rPr>
                </w:rPrChange>
              </w:rPr>
              <w:pPrChange w:id="12459" w:author="phuong vu" w:date="2018-11-23T13:48:00Z">
                <w:pPr>
                  <w:jc w:val="center"/>
                </w:pPr>
              </w:pPrChange>
            </w:pPr>
            <w:ins w:id="12460" w:author="phuong vu" w:date="2018-11-23T11:12:00Z">
              <w:r w:rsidRPr="00BA3432">
                <w:rPr>
                  <w:b/>
                  <w:bCs/>
                  <w:lang w:val="da-DK"/>
                  <w:rPrChange w:id="12461" w:author="phuong vu" w:date="2018-11-25T21:55:00Z">
                    <w:rPr>
                      <w:b/>
                      <w:bCs/>
                      <w:lang w:val="da-DK"/>
                    </w:rPr>
                  </w:rPrChange>
                </w:rPr>
                <w:t>Khóa chính</w:t>
              </w:r>
            </w:ins>
          </w:p>
        </w:tc>
        <w:tc>
          <w:tcPr>
            <w:tcW w:w="823" w:type="dxa"/>
            <w:noWrap/>
            <w:vAlign w:val="center"/>
            <w:hideMark/>
          </w:tcPr>
          <w:p w14:paraId="7C84BFF7" w14:textId="77777777" w:rsidR="00271A3D" w:rsidRPr="00BA3432" w:rsidRDefault="00271A3D">
            <w:pPr>
              <w:spacing w:line="276" w:lineRule="auto"/>
              <w:jc w:val="center"/>
              <w:rPr>
                <w:ins w:id="12462" w:author="phuong vu" w:date="2018-11-23T11:12:00Z"/>
                <w:b/>
                <w:bCs/>
                <w:rPrChange w:id="12463" w:author="phuong vu" w:date="2018-11-25T21:55:00Z">
                  <w:rPr>
                    <w:ins w:id="12464" w:author="phuong vu" w:date="2018-11-23T11:12:00Z"/>
                    <w:b/>
                    <w:bCs/>
                  </w:rPr>
                </w:rPrChange>
              </w:rPr>
              <w:pPrChange w:id="12465" w:author="phuong vu" w:date="2018-11-23T13:48:00Z">
                <w:pPr>
                  <w:jc w:val="center"/>
                </w:pPr>
              </w:pPrChange>
            </w:pPr>
            <w:ins w:id="12466" w:author="phuong vu" w:date="2018-11-23T11:12:00Z">
              <w:r w:rsidRPr="00BA3432">
                <w:rPr>
                  <w:b/>
                  <w:bCs/>
                  <w:lang w:val="da-DK"/>
                  <w:rPrChange w:id="12467" w:author="phuong vu" w:date="2018-11-25T21:55:00Z">
                    <w:rPr>
                      <w:b/>
                      <w:bCs/>
                      <w:lang w:val="da-DK"/>
                    </w:rPr>
                  </w:rPrChange>
                </w:rPr>
                <w:t>Khóa ngoại</w:t>
              </w:r>
            </w:ins>
          </w:p>
        </w:tc>
        <w:tc>
          <w:tcPr>
            <w:tcW w:w="2899" w:type="dxa"/>
            <w:noWrap/>
            <w:vAlign w:val="center"/>
            <w:hideMark/>
          </w:tcPr>
          <w:p w14:paraId="0BC57253" w14:textId="77777777" w:rsidR="00271A3D" w:rsidRPr="00BA3432" w:rsidRDefault="00271A3D">
            <w:pPr>
              <w:spacing w:line="276" w:lineRule="auto"/>
              <w:ind w:right="226"/>
              <w:jc w:val="center"/>
              <w:rPr>
                <w:ins w:id="12468" w:author="phuong vu" w:date="2018-11-23T11:12:00Z"/>
                <w:b/>
                <w:bCs/>
                <w:rPrChange w:id="12469" w:author="phuong vu" w:date="2018-11-25T21:55:00Z">
                  <w:rPr>
                    <w:ins w:id="12470" w:author="phuong vu" w:date="2018-11-23T11:12:00Z"/>
                    <w:b/>
                    <w:bCs/>
                  </w:rPr>
                </w:rPrChange>
              </w:rPr>
              <w:pPrChange w:id="12471" w:author="phuong vu" w:date="2018-11-23T13:48:00Z">
                <w:pPr>
                  <w:ind w:right="226"/>
                  <w:jc w:val="center"/>
                </w:pPr>
              </w:pPrChange>
            </w:pPr>
            <w:ins w:id="12472" w:author="phuong vu" w:date="2018-11-23T11:12:00Z">
              <w:r w:rsidRPr="00BA3432">
                <w:rPr>
                  <w:b/>
                  <w:bCs/>
                  <w:lang w:val="da-DK"/>
                  <w:rPrChange w:id="12473" w:author="phuong vu" w:date="2018-11-25T21:55:00Z">
                    <w:rPr>
                      <w:b/>
                      <w:bCs/>
                      <w:lang w:val="da-DK"/>
                    </w:rPr>
                  </w:rPrChange>
                </w:rPr>
                <w:t>Mô tả</w:t>
              </w:r>
            </w:ins>
          </w:p>
        </w:tc>
      </w:tr>
      <w:tr w:rsidR="00271A3D" w:rsidRPr="00BA3432" w14:paraId="5C02D8EF" w14:textId="77777777" w:rsidTr="00271A3D">
        <w:trPr>
          <w:trHeight w:val="300"/>
          <w:ins w:id="12474" w:author="phuong vu" w:date="2018-11-23T11:12:00Z"/>
        </w:trPr>
        <w:tc>
          <w:tcPr>
            <w:tcW w:w="708" w:type="dxa"/>
            <w:noWrap/>
            <w:vAlign w:val="center"/>
            <w:hideMark/>
          </w:tcPr>
          <w:p w14:paraId="41F390C7" w14:textId="77777777" w:rsidR="00271A3D" w:rsidRPr="00BA3432" w:rsidRDefault="00271A3D">
            <w:pPr>
              <w:spacing w:line="276" w:lineRule="auto"/>
              <w:jc w:val="center"/>
              <w:rPr>
                <w:ins w:id="12475" w:author="phuong vu" w:date="2018-11-23T11:12:00Z"/>
                <w:rPrChange w:id="12476" w:author="phuong vu" w:date="2018-11-25T21:55:00Z">
                  <w:rPr>
                    <w:ins w:id="12477" w:author="phuong vu" w:date="2018-11-23T11:12:00Z"/>
                  </w:rPr>
                </w:rPrChange>
              </w:rPr>
              <w:pPrChange w:id="12478" w:author="phuong vu" w:date="2018-11-23T13:48:00Z">
                <w:pPr>
                  <w:jc w:val="center"/>
                </w:pPr>
              </w:pPrChange>
            </w:pPr>
            <w:ins w:id="12479" w:author="phuong vu" w:date="2018-11-23T11:12:00Z">
              <w:r w:rsidRPr="00BA3432">
                <w:rPr>
                  <w:rPrChange w:id="12480" w:author="phuong vu" w:date="2018-11-25T21:55:00Z">
                    <w:rPr/>
                  </w:rPrChange>
                </w:rPr>
                <w:t>1</w:t>
              </w:r>
            </w:ins>
          </w:p>
        </w:tc>
        <w:tc>
          <w:tcPr>
            <w:tcW w:w="1820" w:type="dxa"/>
            <w:noWrap/>
            <w:hideMark/>
          </w:tcPr>
          <w:p w14:paraId="3805FEFB" w14:textId="77777777" w:rsidR="00271A3D" w:rsidRPr="00BA3432" w:rsidRDefault="00271A3D">
            <w:pPr>
              <w:spacing w:line="276" w:lineRule="auto"/>
              <w:rPr>
                <w:ins w:id="12481" w:author="phuong vu" w:date="2018-11-23T11:12:00Z"/>
                <w:rPrChange w:id="12482" w:author="phuong vu" w:date="2018-11-25T21:55:00Z">
                  <w:rPr>
                    <w:ins w:id="12483" w:author="phuong vu" w:date="2018-11-23T11:12:00Z"/>
                  </w:rPr>
                </w:rPrChange>
              </w:rPr>
              <w:pPrChange w:id="12484" w:author="phuong vu" w:date="2018-11-23T13:48:00Z">
                <w:pPr/>
              </w:pPrChange>
            </w:pPr>
            <w:ins w:id="12485" w:author="phuong vu" w:date="2018-11-23T11:12:00Z">
              <w:r w:rsidRPr="00BA3432">
                <w:rPr>
                  <w:rPrChange w:id="12486" w:author="phuong vu" w:date="2018-11-25T21:55:00Z">
                    <w:rPr/>
                  </w:rPrChange>
                </w:rPr>
                <w:t>id</w:t>
              </w:r>
            </w:ins>
          </w:p>
        </w:tc>
        <w:tc>
          <w:tcPr>
            <w:tcW w:w="1300" w:type="dxa"/>
            <w:noWrap/>
            <w:hideMark/>
          </w:tcPr>
          <w:p w14:paraId="5913B11C" w14:textId="77777777" w:rsidR="00271A3D" w:rsidRPr="00BA3432" w:rsidRDefault="00271A3D">
            <w:pPr>
              <w:spacing w:line="276" w:lineRule="auto"/>
              <w:rPr>
                <w:ins w:id="12487" w:author="phuong vu" w:date="2018-11-23T11:12:00Z"/>
                <w:rPrChange w:id="12488" w:author="phuong vu" w:date="2018-11-25T21:55:00Z">
                  <w:rPr>
                    <w:ins w:id="12489" w:author="phuong vu" w:date="2018-11-23T11:12:00Z"/>
                  </w:rPr>
                </w:rPrChange>
              </w:rPr>
              <w:pPrChange w:id="12490" w:author="phuong vu" w:date="2018-11-23T13:48:00Z">
                <w:pPr/>
              </w:pPrChange>
            </w:pPr>
            <w:ins w:id="12491" w:author="phuong vu" w:date="2018-11-23T11:12:00Z">
              <w:r w:rsidRPr="00BA3432">
                <w:rPr>
                  <w:rPrChange w:id="12492" w:author="phuong vu" w:date="2018-11-25T21:55:00Z">
                    <w:rPr/>
                  </w:rPrChange>
                </w:rPr>
                <w:t>numeric</w:t>
              </w:r>
            </w:ins>
          </w:p>
        </w:tc>
        <w:tc>
          <w:tcPr>
            <w:tcW w:w="1098" w:type="dxa"/>
            <w:noWrap/>
            <w:vAlign w:val="center"/>
            <w:hideMark/>
          </w:tcPr>
          <w:p w14:paraId="637E556A" w14:textId="77777777" w:rsidR="00271A3D" w:rsidRPr="00BA3432" w:rsidRDefault="00271A3D">
            <w:pPr>
              <w:spacing w:line="276" w:lineRule="auto"/>
              <w:jc w:val="center"/>
              <w:rPr>
                <w:ins w:id="12493" w:author="phuong vu" w:date="2018-11-23T11:12:00Z"/>
                <w:rPrChange w:id="12494" w:author="phuong vu" w:date="2018-11-25T21:55:00Z">
                  <w:rPr>
                    <w:ins w:id="12495" w:author="phuong vu" w:date="2018-11-23T11:12:00Z"/>
                  </w:rPr>
                </w:rPrChange>
              </w:rPr>
              <w:pPrChange w:id="12496" w:author="phuong vu" w:date="2018-11-23T13:48:00Z">
                <w:pPr>
                  <w:jc w:val="center"/>
                </w:pPr>
              </w:pPrChange>
            </w:pPr>
          </w:p>
        </w:tc>
        <w:tc>
          <w:tcPr>
            <w:tcW w:w="838" w:type="dxa"/>
            <w:noWrap/>
            <w:vAlign w:val="center"/>
            <w:hideMark/>
          </w:tcPr>
          <w:p w14:paraId="009F9FF9" w14:textId="77777777" w:rsidR="00271A3D" w:rsidRPr="00BA3432" w:rsidRDefault="00271A3D">
            <w:pPr>
              <w:spacing w:line="276" w:lineRule="auto"/>
              <w:jc w:val="center"/>
              <w:rPr>
                <w:ins w:id="12497" w:author="phuong vu" w:date="2018-11-23T11:12:00Z"/>
                <w:rPrChange w:id="12498" w:author="phuong vu" w:date="2018-11-25T21:55:00Z">
                  <w:rPr>
                    <w:ins w:id="12499" w:author="phuong vu" w:date="2018-11-23T11:12:00Z"/>
                  </w:rPr>
                </w:rPrChange>
              </w:rPr>
              <w:pPrChange w:id="12500" w:author="phuong vu" w:date="2018-11-23T13:48:00Z">
                <w:pPr>
                  <w:jc w:val="center"/>
                </w:pPr>
              </w:pPrChange>
            </w:pPr>
            <w:ins w:id="12501" w:author="phuong vu" w:date="2018-11-23T11:12:00Z">
              <w:r w:rsidRPr="00BA3432">
                <w:rPr>
                  <w:rPrChange w:id="12502" w:author="phuong vu" w:date="2018-11-25T21:55:00Z">
                    <w:rPr/>
                  </w:rPrChange>
                </w:rPr>
                <w:t>X</w:t>
              </w:r>
            </w:ins>
          </w:p>
        </w:tc>
        <w:tc>
          <w:tcPr>
            <w:tcW w:w="823" w:type="dxa"/>
            <w:noWrap/>
            <w:vAlign w:val="center"/>
            <w:hideMark/>
          </w:tcPr>
          <w:p w14:paraId="06C8CC7B" w14:textId="77777777" w:rsidR="00271A3D" w:rsidRPr="00BA3432" w:rsidRDefault="00271A3D">
            <w:pPr>
              <w:spacing w:line="276" w:lineRule="auto"/>
              <w:jc w:val="center"/>
              <w:rPr>
                <w:ins w:id="12503" w:author="phuong vu" w:date="2018-11-23T11:12:00Z"/>
                <w:rPrChange w:id="12504" w:author="phuong vu" w:date="2018-11-25T21:55:00Z">
                  <w:rPr>
                    <w:ins w:id="12505" w:author="phuong vu" w:date="2018-11-23T11:12:00Z"/>
                  </w:rPr>
                </w:rPrChange>
              </w:rPr>
              <w:pPrChange w:id="12506" w:author="phuong vu" w:date="2018-11-23T13:48:00Z">
                <w:pPr>
                  <w:jc w:val="center"/>
                </w:pPr>
              </w:pPrChange>
            </w:pPr>
          </w:p>
        </w:tc>
        <w:tc>
          <w:tcPr>
            <w:tcW w:w="2899" w:type="dxa"/>
            <w:noWrap/>
            <w:hideMark/>
          </w:tcPr>
          <w:p w14:paraId="605946ED" w14:textId="0C490FCE" w:rsidR="00271A3D" w:rsidRPr="00BA3432" w:rsidRDefault="00271A3D">
            <w:pPr>
              <w:spacing w:line="276" w:lineRule="auto"/>
              <w:rPr>
                <w:ins w:id="12507" w:author="phuong vu" w:date="2018-11-23T11:12:00Z"/>
                <w:lang w:val="en-US"/>
                <w:rPrChange w:id="12508" w:author="phuong vu" w:date="2018-11-25T21:55:00Z">
                  <w:rPr>
                    <w:ins w:id="12509" w:author="phuong vu" w:date="2018-11-23T11:12:00Z"/>
                  </w:rPr>
                </w:rPrChange>
              </w:rPr>
              <w:pPrChange w:id="12510" w:author="phuong vu" w:date="2018-11-23T13:48:00Z">
                <w:pPr/>
              </w:pPrChange>
            </w:pPr>
            <w:ins w:id="12511" w:author="phuong vu" w:date="2018-11-23T11:12:00Z">
              <w:r w:rsidRPr="00BA3432">
                <w:rPr>
                  <w:rPrChange w:id="12512" w:author="phuong vu" w:date="2018-11-25T21:55:00Z">
                    <w:rPr/>
                  </w:rPrChange>
                </w:rPr>
                <w:t xml:space="preserve">ID </w:t>
              </w:r>
            </w:ins>
            <w:ins w:id="12513" w:author="phuong vu" w:date="2018-11-23T11:14:00Z">
              <w:r w:rsidRPr="00BA3432">
                <w:rPr>
                  <w:lang w:val="en-US"/>
                  <w:rPrChange w:id="12514" w:author="phuong vu" w:date="2018-11-25T21:55:00Z">
                    <w:rPr>
                      <w:lang w:val="en-US"/>
                    </w:rPr>
                  </w:rPrChange>
                </w:rPr>
                <w:t>màu s</w:t>
              </w:r>
            </w:ins>
            <w:ins w:id="12515" w:author="phuong vu" w:date="2018-11-23T11:15:00Z">
              <w:r w:rsidRPr="00BA3432">
                <w:rPr>
                  <w:lang w:val="en-US"/>
                  <w:rPrChange w:id="12516" w:author="phuong vu" w:date="2018-11-25T21:55:00Z">
                    <w:rPr>
                      <w:lang w:val="en-US"/>
                    </w:rPr>
                  </w:rPrChange>
                </w:rPr>
                <w:t>ắc</w:t>
              </w:r>
            </w:ins>
          </w:p>
        </w:tc>
      </w:tr>
      <w:tr w:rsidR="00271A3D" w:rsidRPr="00BA3432" w14:paraId="4F335DA7" w14:textId="77777777" w:rsidTr="00271A3D">
        <w:trPr>
          <w:trHeight w:val="300"/>
          <w:ins w:id="12517" w:author="phuong vu" w:date="2018-11-23T11:12:00Z"/>
        </w:trPr>
        <w:tc>
          <w:tcPr>
            <w:tcW w:w="708" w:type="dxa"/>
            <w:noWrap/>
            <w:vAlign w:val="center"/>
            <w:hideMark/>
          </w:tcPr>
          <w:p w14:paraId="74494175" w14:textId="77777777" w:rsidR="00271A3D" w:rsidRPr="00BA3432" w:rsidRDefault="00271A3D">
            <w:pPr>
              <w:spacing w:line="276" w:lineRule="auto"/>
              <w:jc w:val="center"/>
              <w:rPr>
                <w:ins w:id="12518" w:author="phuong vu" w:date="2018-11-23T11:12:00Z"/>
                <w:rPrChange w:id="12519" w:author="phuong vu" w:date="2018-11-25T21:55:00Z">
                  <w:rPr>
                    <w:ins w:id="12520" w:author="phuong vu" w:date="2018-11-23T11:12:00Z"/>
                  </w:rPr>
                </w:rPrChange>
              </w:rPr>
              <w:pPrChange w:id="12521" w:author="phuong vu" w:date="2018-11-23T13:48:00Z">
                <w:pPr>
                  <w:jc w:val="center"/>
                </w:pPr>
              </w:pPrChange>
            </w:pPr>
            <w:ins w:id="12522" w:author="phuong vu" w:date="2018-11-23T11:12:00Z">
              <w:r w:rsidRPr="00BA3432">
                <w:rPr>
                  <w:rPrChange w:id="12523" w:author="phuong vu" w:date="2018-11-25T21:55:00Z">
                    <w:rPr/>
                  </w:rPrChange>
                </w:rPr>
                <w:t>2</w:t>
              </w:r>
            </w:ins>
          </w:p>
        </w:tc>
        <w:tc>
          <w:tcPr>
            <w:tcW w:w="1820" w:type="dxa"/>
            <w:noWrap/>
            <w:hideMark/>
          </w:tcPr>
          <w:p w14:paraId="39611047" w14:textId="7C9C3965" w:rsidR="00271A3D" w:rsidRPr="00BA3432" w:rsidRDefault="00271A3D">
            <w:pPr>
              <w:spacing w:line="276" w:lineRule="auto"/>
              <w:rPr>
                <w:ins w:id="12524" w:author="phuong vu" w:date="2018-11-23T11:12:00Z"/>
                <w:rPrChange w:id="12525" w:author="phuong vu" w:date="2018-11-25T21:55:00Z">
                  <w:rPr>
                    <w:ins w:id="12526" w:author="phuong vu" w:date="2018-11-23T11:12:00Z"/>
                  </w:rPr>
                </w:rPrChange>
              </w:rPr>
              <w:pPrChange w:id="12527" w:author="phuong vu" w:date="2018-11-23T13:48:00Z">
                <w:pPr/>
              </w:pPrChange>
            </w:pPr>
            <w:ins w:id="12528" w:author="phuong vu" w:date="2018-11-23T11:13:00Z">
              <w:r w:rsidRPr="00BA3432">
                <w:rPr>
                  <w:lang w:val="en-US"/>
                  <w:rPrChange w:id="12529" w:author="phuong vu" w:date="2018-11-25T21:55:00Z">
                    <w:rPr>
                      <w:lang w:val="en-US"/>
                    </w:rPr>
                  </w:rPrChange>
                </w:rPr>
                <w:t>color</w:t>
              </w:r>
            </w:ins>
            <w:ins w:id="12530" w:author="phuong vu" w:date="2018-11-23T11:12:00Z">
              <w:r w:rsidRPr="00BA3432">
                <w:rPr>
                  <w:rPrChange w:id="12531" w:author="phuong vu" w:date="2018-11-25T21:55:00Z">
                    <w:rPr/>
                  </w:rPrChange>
                </w:rPr>
                <w:t>_name</w:t>
              </w:r>
            </w:ins>
          </w:p>
        </w:tc>
        <w:tc>
          <w:tcPr>
            <w:tcW w:w="1300" w:type="dxa"/>
            <w:noWrap/>
            <w:hideMark/>
          </w:tcPr>
          <w:p w14:paraId="5BBA477D" w14:textId="77777777" w:rsidR="00271A3D" w:rsidRPr="00BA3432" w:rsidRDefault="00271A3D">
            <w:pPr>
              <w:spacing w:line="276" w:lineRule="auto"/>
              <w:rPr>
                <w:ins w:id="12532" w:author="phuong vu" w:date="2018-11-23T11:12:00Z"/>
                <w:rPrChange w:id="12533" w:author="phuong vu" w:date="2018-11-25T21:55:00Z">
                  <w:rPr>
                    <w:ins w:id="12534" w:author="phuong vu" w:date="2018-11-23T11:12:00Z"/>
                  </w:rPr>
                </w:rPrChange>
              </w:rPr>
              <w:pPrChange w:id="12535" w:author="phuong vu" w:date="2018-11-23T13:48:00Z">
                <w:pPr/>
              </w:pPrChange>
            </w:pPr>
            <w:ins w:id="12536" w:author="phuong vu" w:date="2018-11-23T11:12:00Z">
              <w:r w:rsidRPr="00BA3432">
                <w:rPr>
                  <w:rPrChange w:id="12537" w:author="phuong vu" w:date="2018-11-25T21:55:00Z">
                    <w:rPr/>
                  </w:rPrChange>
                </w:rPr>
                <w:t>character varying</w:t>
              </w:r>
            </w:ins>
          </w:p>
        </w:tc>
        <w:tc>
          <w:tcPr>
            <w:tcW w:w="1098" w:type="dxa"/>
            <w:noWrap/>
            <w:vAlign w:val="center"/>
            <w:hideMark/>
          </w:tcPr>
          <w:p w14:paraId="14555C22" w14:textId="77777777" w:rsidR="00271A3D" w:rsidRPr="00BA3432" w:rsidRDefault="00271A3D">
            <w:pPr>
              <w:spacing w:line="276" w:lineRule="auto"/>
              <w:jc w:val="center"/>
              <w:rPr>
                <w:ins w:id="12538" w:author="phuong vu" w:date="2018-11-23T11:12:00Z"/>
                <w:rPrChange w:id="12539" w:author="phuong vu" w:date="2018-11-25T21:55:00Z">
                  <w:rPr>
                    <w:ins w:id="12540" w:author="phuong vu" w:date="2018-11-23T11:12:00Z"/>
                  </w:rPr>
                </w:rPrChange>
              </w:rPr>
              <w:pPrChange w:id="12541" w:author="phuong vu" w:date="2018-11-23T13:48:00Z">
                <w:pPr>
                  <w:jc w:val="center"/>
                </w:pPr>
              </w:pPrChange>
            </w:pPr>
          </w:p>
        </w:tc>
        <w:tc>
          <w:tcPr>
            <w:tcW w:w="838" w:type="dxa"/>
            <w:noWrap/>
            <w:vAlign w:val="center"/>
            <w:hideMark/>
          </w:tcPr>
          <w:p w14:paraId="29BC3009" w14:textId="77777777" w:rsidR="00271A3D" w:rsidRPr="00BA3432" w:rsidRDefault="00271A3D">
            <w:pPr>
              <w:spacing w:line="276" w:lineRule="auto"/>
              <w:jc w:val="center"/>
              <w:rPr>
                <w:ins w:id="12542" w:author="phuong vu" w:date="2018-11-23T11:12:00Z"/>
                <w:rPrChange w:id="12543" w:author="phuong vu" w:date="2018-11-25T21:55:00Z">
                  <w:rPr>
                    <w:ins w:id="12544" w:author="phuong vu" w:date="2018-11-23T11:12:00Z"/>
                  </w:rPr>
                </w:rPrChange>
              </w:rPr>
              <w:pPrChange w:id="12545" w:author="phuong vu" w:date="2018-11-23T13:48:00Z">
                <w:pPr>
                  <w:jc w:val="center"/>
                </w:pPr>
              </w:pPrChange>
            </w:pPr>
          </w:p>
        </w:tc>
        <w:tc>
          <w:tcPr>
            <w:tcW w:w="823" w:type="dxa"/>
            <w:noWrap/>
            <w:vAlign w:val="center"/>
            <w:hideMark/>
          </w:tcPr>
          <w:p w14:paraId="338B9F23" w14:textId="755FFE13" w:rsidR="00271A3D" w:rsidRPr="00BA3432" w:rsidRDefault="00271A3D">
            <w:pPr>
              <w:spacing w:line="276" w:lineRule="auto"/>
              <w:jc w:val="center"/>
              <w:rPr>
                <w:ins w:id="12546" w:author="phuong vu" w:date="2018-11-23T11:12:00Z"/>
                <w:rPrChange w:id="12547" w:author="phuong vu" w:date="2018-11-25T21:55:00Z">
                  <w:rPr>
                    <w:ins w:id="12548" w:author="phuong vu" w:date="2018-11-23T11:12:00Z"/>
                  </w:rPr>
                </w:rPrChange>
              </w:rPr>
              <w:pPrChange w:id="12549" w:author="phuong vu" w:date="2018-11-23T13:48:00Z">
                <w:pPr>
                  <w:jc w:val="center"/>
                </w:pPr>
              </w:pPrChange>
            </w:pPr>
          </w:p>
        </w:tc>
        <w:tc>
          <w:tcPr>
            <w:tcW w:w="2899" w:type="dxa"/>
            <w:noWrap/>
            <w:hideMark/>
          </w:tcPr>
          <w:p w14:paraId="0E64E1B4" w14:textId="074634CC" w:rsidR="00271A3D" w:rsidRPr="00BA3432" w:rsidRDefault="00271A3D">
            <w:pPr>
              <w:spacing w:line="276" w:lineRule="auto"/>
              <w:rPr>
                <w:ins w:id="12550" w:author="phuong vu" w:date="2018-11-23T11:12:00Z"/>
                <w:lang w:val="en-US"/>
                <w:rPrChange w:id="12551" w:author="phuong vu" w:date="2018-11-25T21:55:00Z">
                  <w:rPr>
                    <w:ins w:id="12552" w:author="phuong vu" w:date="2018-11-23T11:12:00Z"/>
                  </w:rPr>
                </w:rPrChange>
              </w:rPr>
              <w:pPrChange w:id="12553" w:author="phuong vu" w:date="2018-11-23T13:48:00Z">
                <w:pPr/>
              </w:pPrChange>
            </w:pPr>
            <w:ins w:id="12554" w:author="phuong vu" w:date="2018-11-23T11:15:00Z">
              <w:r w:rsidRPr="00BA3432">
                <w:rPr>
                  <w:lang w:val="en-US"/>
                  <w:rPrChange w:id="12555" w:author="phuong vu" w:date="2018-11-25T21:55:00Z">
                    <w:rPr>
                      <w:lang w:val="en-US"/>
                    </w:rPr>
                  </w:rPrChange>
                </w:rPr>
                <w:t>Màu sắc</w:t>
              </w:r>
            </w:ins>
          </w:p>
        </w:tc>
      </w:tr>
      <w:tr w:rsidR="00271A3D" w:rsidRPr="00BA3432" w14:paraId="23686FD2" w14:textId="77777777" w:rsidTr="00271A3D">
        <w:trPr>
          <w:trHeight w:val="300"/>
          <w:ins w:id="12556" w:author="phuong vu" w:date="2018-11-23T11:12:00Z"/>
        </w:trPr>
        <w:tc>
          <w:tcPr>
            <w:tcW w:w="708" w:type="dxa"/>
            <w:noWrap/>
            <w:vAlign w:val="center"/>
            <w:hideMark/>
          </w:tcPr>
          <w:p w14:paraId="3ED4CFBB" w14:textId="00E902B4" w:rsidR="00271A3D" w:rsidRPr="00BA3432" w:rsidRDefault="00E6227B">
            <w:pPr>
              <w:spacing w:line="276" w:lineRule="auto"/>
              <w:jc w:val="center"/>
              <w:rPr>
                <w:ins w:id="12557" w:author="phuong vu" w:date="2018-11-23T11:12:00Z"/>
                <w:lang w:val="en-US"/>
                <w:rPrChange w:id="12558" w:author="phuong vu" w:date="2018-11-25T21:55:00Z">
                  <w:rPr>
                    <w:ins w:id="12559" w:author="phuong vu" w:date="2018-11-23T11:12:00Z"/>
                  </w:rPr>
                </w:rPrChange>
              </w:rPr>
              <w:pPrChange w:id="12560" w:author="phuong vu" w:date="2018-11-23T13:48:00Z">
                <w:pPr>
                  <w:jc w:val="center"/>
                </w:pPr>
              </w:pPrChange>
            </w:pPr>
            <w:ins w:id="12561" w:author="phuong vu" w:date="2018-11-23T13:53:00Z">
              <w:r w:rsidRPr="00BA3432">
                <w:rPr>
                  <w:lang w:val="en-US"/>
                  <w:rPrChange w:id="12562" w:author="phuong vu" w:date="2018-11-25T21:55:00Z">
                    <w:rPr>
                      <w:lang w:val="en-US"/>
                    </w:rPr>
                  </w:rPrChange>
                </w:rPr>
                <w:t>3</w:t>
              </w:r>
            </w:ins>
          </w:p>
        </w:tc>
        <w:tc>
          <w:tcPr>
            <w:tcW w:w="1820" w:type="dxa"/>
            <w:noWrap/>
            <w:hideMark/>
          </w:tcPr>
          <w:p w14:paraId="0532043E" w14:textId="77777777" w:rsidR="00271A3D" w:rsidRPr="00BA3432" w:rsidRDefault="00271A3D">
            <w:pPr>
              <w:spacing w:line="276" w:lineRule="auto"/>
              <w:rPr>
                <w:ins w:id="12563" w:author="phuong vu" w:date="2018-11-23T11:12:00Z"/>
                <w:rPrChange w:id="12564" w:author="phuong vu" w:date="2018-11-25T21:55:00Z">
                  <w:rPr>
                    <w:ins w:id="12565" w:author="phuong vu" w:date="2018-11-23T11:12:00Z"/>
                  </w:rPr>
                </w:rPrChange>
              </w:rPr>
              <w:pPrChange w:id="12566" w:author="phuong vu" w:date="2018-11-23T13:48:00Z">
                <w:pPr/>
              </w:pPrChange>
            </w:pPr>
            <w:ins w:id="12567" w:author="phuong vu" w:date="2018-11-23T11:12:00Z">
              <w:r w:rsidRPr="00AD0E2E">
                <w:t>status</w:t>
              </w:r>
            </w:ins>
          </w:p>
        </w:tc>
        <w:tc>
          <w:tcPr>
            <w:tcW w:w="1300" w:type="dxa"/>
            <w:noWrap/>
            <w:hideMark/>
          </w:tcPr>
          <w:p w14:paraId="6AD960B0" w14:textId="77777777" w:rsidR="00271A3D" w:rsidRPr="00BA3432" w:rsidRDefault="00271A3D">
            <w:pPr>
              <w:spacing w:line="276" w:lineRule="auto"/>
              <w:rPr>
                <w:ins w:id="12568" w:author="phuong vu" w:date="2018-11-23T11:12:00Z"/>
                <w:rPrChange w:id="12569" w:author="phuong vu" w:date="2018-11-25T21:55:00Z">
                  <w:rPr>
                    <w:ins w:id="12570" w:author="phuong vu" w:date="2018-11-23T11:12:00Z"/>
                  </w:rPr>
                </w:rPrChange>
              </w:rPr>
              <w:pPrChange w:id="12571" w:author="phuong vu" w:date="2018-11-23T13:48:00Z">
                <w:pPr/>
              </w:pPrChange>
            </w:pPr>
            <w:ins w:id="12572" w:author="phuong vu" w:date="2018-11-23T11:12:00Z">
              <w:r w:rsidRPr="00BA3432">
                <w:rPr>
                  <w:rPrChange w:id="12573" w:author="phuong vu" w:date="2018-11-25T21:55:00Z">
                    <w:rPr/>
                  </w:rPrChange>
                </w:rPr>
                <w:t>character varying</w:t>
              </w:r>
            </w:ins>
          </w:p>
        </w:tc>
        <w:tc>
          <w:tcPr>
            <w:tcW w:w="1098" w:type="dxa"/>
            <w:noWrap/>
            <w:vAlign w:val="center"/>
            <w:hideMark/>
          </w:tcPr>
          <w:p w14:paraId="305F398C" w14:textId="77777777" w:rsidR="00271A3D" w:rsidRPr="00BA3432" w:rsidRDefault="00271A3D">
            <w:pPr>
              <w:spacing w:line="276" w:lineRule="auto"/>
              <w:jc w:val="center"/>
              <w:rPr>
                <w:ins w:id="12574" w:author="phuong vu" w:date="2018-11-23T11:12:00Z"/>
                <w:rPrChange w:id="12575" w:author="phuong vu" w:date="2018-11-25T21:55:00Z">
                  <w:rPr>
                    <w:ins w:id="12576" w:author="phuong vu" w:date="2018-11-23T11:12:00Z"/>
                  </w:rPr>
                </w:rPrChange>
              </w:rPr>
              <w:pPrChange w:id="12577" w:author="phuong vu" w:date="2018-11-23T13:48:00Z">
                <w:pPr>
                  <w:jc w:val="center"/>
                </w:pPr>
              </w:pPrChange>
            </w:pPr>
            <w:ins w:id="12578" w:author="phuong vu" w:date="2018-11-23T11:12:00Z">
              <w:r w:rsidRPr="00BA3432">
                <w:rPr>
                  <w:rPrChange w:id="12579" w:author="phuong vu" w:date="2018-11-25T21:55:00Z">
                    <w:rPr/>
                  </w:rPrChange>
                </w:rPr>
                <w:t>X</w:t>
              </w:r>
            </w:ins>
          </w:p>
        </w:tc>
        <w:tc>
          <w:tcPr>
            <w:tcW w:w="838" w:type="dxa"/>
            <w:noWrap/>
            <w:vAlign w:val="center"/>
            <w:hideMark/>
          </w:tcPr>
          <w:p w14:paraId="502F8234" w14:textId="77777777" w:rsidR="00271A3D" w:rsidRPr="00BA3432" w:rsidRDefault="00271A3D">
            <w:pPr>
              <w:spacing w:line="276" w:lineRule="auto"/>
              <w:jc w:val="center"/>
              <w:rPr>
                <w:ins w:id="12580" w:author="phuong vu" w:date="2018-11-23T11:12:00Z"/>
                <w:rPrChange w:id="12581" w:author="phuong vu" w:date="2018-11-25T21:55:00Z">
                  <w:rPr>
                    <w:ins w:id="12582" w:author="phuong vu" w:date="2018-11-23T11:12:00Z"/>
                  </w:rPr>
                </w:rPrChange>
              </w:rPr>
              <w:pPrChange w:id="12583" w:author="phuong vu" w:date="2018-11-23T13:48:00Z">
                <w:pPr>
                  <w:jc w:val="center"/>
                </w:pPr>
              </w:pPrChange>
            </w:pPr>
          </w:p>
        </w:tc>
        <w:tc>
          <w:tcPr>
            <w:tcW w:w="823" w:type="dxa"/>
            <w:noWrap/>
            <w:vAlign w:val="center"/>
            <w:hideMark/>
          </w:tcPr>
          <w:p w14:paraId="49A2F6A2" w14:textId="77777777" w:rsidR="00271A3D" w:rsidRPr="00BA3432" w:rsidRDefault="00271A3D">
            <w:pPr>
              <w:spacing w:line="276" w:lineRule="auto"/>
              <w:jc w:val="center"/>
              <w:rPr>
                <w:ins w:id="12584" w:author="phuong vu" w:date="2018-11-23T11:12:00Z"/>
                <w:rPrChange w:id="12585" w:author="phuong vu" w:date="2018-11-25T21:55:00Z">
                  <w:rPr>
                    <w:ins w:id="12586" w:author="phuong vu" w:date="2018-11-23T11:12:00Z"/>
                  </w:rPr>
                </w:rPrChange>
              </w:rPr>
              <w:pPrChange w:id="12587" w:author="phuong vu" w:date="2018-11-23T13:48:00Z">
                <w:pPr>
                  <w:jc w:val="center"/>
                </w:pPr>
              </w:pPrChange>
            </w:pPr>
          </w:p>
        </w:tc>
        <w:tc>
          <w:tcPr>
            <w:tcW w:w="2899" w:type="dxa"/>
            <w:noWrap/>
            <w:hideMark/>
          </w:tcPr>
          <w:p w14:paraId="0BDC745B" w14:textId="77777777" w:rsidR="00271A3D" w:rsidRPr="00BA3432" w:rsidRDefault="00271A3D">
            <w:pPr>
              <w:keepNext/>
              <w:spacing w:line="276" w:lineRule="auto"/>
              <w:rPr>
                <w:ins w:id="12588" w:author="phuong vu" w:date="2018-11-23T11:12:00Z"/>
                <w:rPrChange w:id="12589" w:author="phuong vu" w:date="2018-11-25T21:55:00Z">
                  <w:rPr>
                    <w:ins w:id="12590" w:author="phuong vu" w:date="2018-11-23T11:12:00Z"/>
                  </w:rPr>
                </w:rPrChange>
              </w:rPr>
              <w:pPrChange w:id="12591" w:author="phuong vu" w:date="2018-11-23T13:48:00Z">
                <w:pPr/>
              </w:pPrChange>
            </w:pPr>
            <w:ins w:id="12592" w:author="phuong vu" w:date="2018-11-23T11:12:00Z">
              <w:r w:rsidRPr="00BA3432">
                <w:rPr>
                  <w:rPrChange w:id="12593" w:author="phuong vu" w:date="2018-11-25T21:55:00Z">
                    <w:rPr/>
                  </w:rPrChange>
                </w:rPr>
                <w:t>Trạng thái</w:t>
              </w:r>
            </w:ins>
          </w:p>
        </w:tc>
      </w:tr>
    </w:tbl>
    <w:p w14:paraId="0DD40845" w14:textId="162340B9" w:rsidR="00271A3D" w:rsidRPr="00BA3432" w:rsidRDefault="007C43D0">
      <w:pPr>
        <w:pStyle w:val="Caption"/>
        <w:spacing w:line="276" w:lineRule="auto"/>
        <w:rPr>
          <w:ins w:id="12594" w:author="phuong vu" w:date="2018-11-23T11:14:00Z"/>
          <w:b/>
          <w:i w:val="0"/>
          <w:iCs w:val="0"/>
          <w:rPrChange w:id="12595" w:author="phuong vu" w:date="2018-11-25T21:55:00Z">
            <w:rPr>
              <w:ins w:id="12596" w:author="phuong vu" w:date="2018-11-23T11:14:00Z"/>
              <w:b/>
              <w:i/>
              <w:iCs/>
              <w:szCs w:val="18"/>
              <w:lang w:val="en-US"/>
            </w:rPr>
          </w:rPrChange>
        </w:rPr>
        <w:pPrChange w:id="12597" w:author="phuong vu" w:date="2018-11-23T13:48:00Z">
          <w:pPr/>
        </w:pPrChange>
      </w:pPr>
      <w:bookmarkStart w:id="12598" w:name="_Toc530944382"/>
      <w:ins w:id="12599" w:author="phuong vu" w:date="2018-11-23T12:02:00Z">
        <w:r w:rsidRPr="00BA3432">
          <w:rPr>
            <w:rPrChange w:id="12600" w:author="phuong vu" w:date="2018-11-25T21:55:00Z">
              <w:rPr/>
            </w:rPrChange>
          </w:rPr>
          <w:t xml:space="preserve">Bảng </w:t>
        </w:r>
      </w:ins>
      <w:ins w:id="12601" w:author="phuong vu" w:date="2018-11-26T02:10:00Z">
        <w:r w:rsidR="00404CBA">
          <w:fldChar w:fldCharType="begin"/>
        </w:r>
        <w:r w:rsidR="00404CBA">
          <w:instrText xml:space="preserve"> STYLEREF 1 \s </w:instrText>
        </w:r>
      </w:ins>
      <w:r w:rsidR="00404CBA">
        <w:fldChar w:fldCharType="separate"/>
      </w:r>
      <w:r w:rsidR="00404CBA">
        <w:rPr>
          <w:noProof/>
        </w:rPr>
        <w:t>3</w:t>
      </w:r>
      <w:ins w:id="1260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2603" w:author="phuong vu" w:date="2018-11-26T02:10:00Z">
        <w:r w:rsidR="00404CBA">
          <w:rPr>
            <w:noProof/>
          </w:rPr>
          <w:t>5</w:t>
        </w:r>
        <w:r w:rsidR="00404CBA">
          <w:fldChar w:fldCharType="end"/>
        </w:r>
      </w:ins>
      <w:ins w:id="12604" w:author="phuong vu" w:date="2018-11-23T12:02:00Z">
        <w:r w:rsidRPr="00BA3432">
          <w:rPr>
            <w:rPrChange w:id="12605" w:author="phuong vu" w:date="2018-11-25T21:55:00Z">
              <w:rPr>
                <w:i/>
                <w:iCs/>
                <w:lang w:val="en-US"/>
              </w:rPr>
            </w:rPrChange>
          </w:rPr>
          <w:t xml:space="preserve"> Bảng dữ liệu màu sắc</w:t>
        </w:r>
      </w:ins>
      <w:bookmarkEnd w:id="12598"/>
    </w:p>
    <w:p w14:paraId="3AF714D3" w14:textId="241D2110" w:rsidR="00271A3D" w:rsidRPr="00BA3432" w:rsidRDefault="00271A3D">
      <w:pPr>
        <w:spacing w:line="276" w:lineRule="auto"/>
        <w:rPr>
          <w:ins w:id="12606" w:author="phuong vu" w:date="2018-11-23T11:14:00Z"/>
          <w:b/>
          <w:lang w:val="en-US"/>
          <w:rPrChange w:id="12607" w:author="phuong vu" w:date="2018-11-25T21:55:00Z">
            <w:rPr>
              <w:ins w:id="12608" w:author="phuong vu" w:date="2018-11-23T11:14:00Z"/>
              <w:b/>
              <w:lang w:val="en-US"/>
            </w:rPr>
          </w:rPrChange>
        </w:rPr>
        <w:pPrChange w:id="12609" w:author="phuong vu" w:date="2018-11-23T13:48:00Z">
          <w:pPr/>
        </w:pPrChange>
      </w:pPr>
      <w:ins w:id="12610" w:author="phuong vu" w:date="2018-11-23T11:14:00Z">
        <w:r w:rsidRPr="00AD0E2E">
          <w:rPr>
            <w:b/>
            <w:lang w:val="en-US"/>
          </w:rPr>
          <w:t>B</w:t>
        </w:r>
        <w:r w:rsidRPr="00BA3432">
          <w:rPr>
            <w:b/>
            <w:lang w:val="en-US"/>
            <w:rPrChange w:id="12611" w:author="phuong vu" w:date="2018-11-25T21:55:00Z">
              <w:rPr>
                <w:b/>
                <w:lang w:val="en-US"/>
              </w:rPr>
            </w:rPrChange>
          </w:rPr>
          <w:t>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BA3432" w14:paraId="10344C97" w14:textId="77777777" w:rsidTr="00271A3D">
        <w:trPr>
          <w:trHeight w:val="300"/>
          <w:ins w:id="12612" w:author="phuong vu" w:date="2018-11-23T11:14:00Z"/>
        </w:trPr>
        <w:tc>
          <w:tcPr>
            <w:tcW w:w="708" w:type="dxa"/>
            <w:noWrap/>
            <w:vAlign w:val="center"/>
            <w:hideMark/>
          </w:tcPr>
          <w:p w14:paraId="44207E76" w14:textId="77777777" w:rsidR="00271A3D" w:rsidRPr="00BA3432" w:rsidRDefault="00271A3D">
            <w:pPr>
              <w:spacing w:line="276" w:lineRule="auto"/>
              <w:jc w:val="center"/>
              <w:rPr>
                <w:ins w:id="12613" w:author="phuong vu" w:date="2018-11-23T11:14:00Z"/>
                <w:b/>
                <w:bCs/>
                <w:rPrChange w:id="12614" w:author="phuong vu" w:date="2018-11-25T21:55:00Z">
                  <w:rPr>
                    <w:ins w:id="12615" w:author="phuong vu" w:date="2018-11-23T11:14:00Z"/>
                    <w:b/>
                    <w:bCs/>
                  </w:rPr>
                </w:rPrChange>
              </w:rPr>
              <w:pPrChange w:id="12616" w:author="phuong vu" w:date="2018-11-23T13:48:00Z">
                <w:pPr>
                  <w:jc w:val="center"/>
                </w:pPr>
              </w:pPrChange>
            </w:pPr>
            <w:ins w:id="12617" w:author="phuong vu" w:date="2018-11-23T11:14:00Z">
              <w:r w:rsidRPr="00BA3432">
                <w:rPr>
                  <w:b/>
                  <w:bCs/>
                  <w:lang w:val="da-DK"/>
                  <w:rPrChange w:id="12618" w:author="phuong vu" w:date="2018-11-25T21:55:00Z">
                    <w:rPr>
                      <w:b/>
                      <w:bCs/>
                      <w:lang w:val="da-DK"/>
                    </w:rPr>
                  </w:rPrChange>
                </w:rPr>
                <w:lastRenderedPageBreak/>
                <w:t>STT</w:t>
              </w:r>
            </w:ins>
          </w:p>
        </w:tc>
        <w:tc>
          <w:tcPr>
            <w:tcW w:w="1820" w:type="dxa"/>
            <w:noWrap/>
            <w:vAlign w:val="center"/>
            <w:hideMark/>
          </w:tcPr>
          <w:p w14:paraId="2DA03CA6" w14:textId="77777777" w:rsidR="00271A3D" w:rsidRPr="00BA3432" w:rsidRDefault="00271A3D">
            <w:pPr>
              <w:spacing w:line="276" w:lineRule="auto"/>
              <w:jc w:val="center"/>
              <w:rPr>
                <w:ins w:id="12619" w:author="phuong vu" w:date="2018-11-23T11:14:00Z"/>
                <w:b/>
                <w:bCs/>
                <w:rPrChange w:id="12620" w:author="phuong vu" w:date="2018-11-25T21:55:00Z">
                  <w:rPr>
                    <w:ins w:id="12621" w:author="phuong vu" w:date="2018-11-23T11:14:00Z"/>
                    <w:b/>
                    <w:bCs/>
                  </w:rPr>
                </w:rPrChange>
              </w:rPr>
              <w:pPrChange w:id="12622" w:author="phuong vu" w:date="2018-11-23T13:48:00Z">
                <w:pPr>
                  <w:jc w:val="center"/>
                </w:pPr>
              </w:pPrChange>
            </w:pPr>
            <w:ins w:id="12623" w:author="phuong vu" w:date="2018-11-23T11:14:00Z">
              <w:r w:rsidRPr="00BA3432">
                <w:rPr>
                  <w:b/>
                  <w:bCs/>
                  <w:lang w:val="da-DK"/>
                  <w:rPrChange w:id="12624" w:author="phuong vu" w:date="2018-11-25T21:55:00Z">
                    <w:rPr>
                      <w:b/>
                      <w:bCs/>
                      <w:lang w:val="da-DK"/>
                    </w:rPr>
                  </w:rPrChange>
                </w:rPr>
                <w:t>Tên trường</w:t>
              </w:r>
            </w:ins>
          </w:p>
        </w:tc>
        <w:tc>
          <w:tcPr>
            <w:tcW w:w="1300" w:type="dxa"/>
            <w:noWrap/>
            <w:vAlign w:val="center"/>
            <w:hideMark/>
          </w:tcPr>
          <w:p w14:paraId="77438697" w14:textId="77777777" w:rsidR="00271A3D" w:rsidRPr="00BA3432" w:rsidRDefault="00271A3D">
            <w:pPr>
              <w:spacing w:line="276" w:lineRule="auto"/>
              <w:jc w:val="center"/>
              <w:rPr>
                <w:ins w:id="12625" w:author="phuong vu" w:date="2018-11-23T11:14:00Z"/>
                <w:b/>
                <w:bCs/>
                <w:rPrChange w:id="12626" w:author="phuong vu" w:date="2018-11-25T21:55:00Z">
                  <w:rPr>
                    <w:ins w:id="12627" w:author="phuong vu" w:date="2018-11-23T11:14:00Z"/>
                    <w:b/>
                    <w:bCs/>
                  </w:rPr>
                </w:rPrChange>
              </w:rPr>
              <w:pPrChange w:id="12628" w:author="phuong vu" w:date="2018-11-23T13:48:00Z">
                <w:pPr>
                  <w:jc w:val="center"/>
                </w:pPr>
              </w:pPrChange>
            </w:pPr>
            <w:ins w:id="12629" w:author="phuong vu" w:date="2018-11-23T11:14:00Z">
              <w:r w:rsidRPr="00BA3432">
                <w:rPr>
                  <w:b/>
                  <w:bCs/>
                  <w:lang w:val="da-DK"/>
                  <w:rPrChange w:id="12630" w:author="phuong vu" w:date="2018-11-25T21:55:00Z">
                    <w:rPr>
                      <w:b/>
                      <w:bCs/>
                      <w:lang w:val="da-DK"/>
                    </w:rPr>
                  </w:rPrChange>
                </w:rPr>
                <w:t>Kiểu</w:t>
              </w:r>
            </w:ins>
          </w:p>
        </w:tc>
        <w:tc>
          <w:tcPr>
            <w:tcW w:w="1098" w:type="dxa"/>
            <w:noWrap/>
            <w:vAlign w:val="center"/>
            <w:hideMark/>
          </w:tcPr>
          <w:p w14:paraId="748F4A56" w14:textId="77777777" w:rsidR="00271A3D" w:rsidRPr="00BA3432" w:rsidRDefault="00271A3D">
            <w:pPr>
              <w:spacing w:line="276" w:lineRule="auto"/>
              <w:jc w:val="center"/>
              <w:rPr>
                <w:ins w:id="12631" w:author="phuong vu" w:date="2018-11-23T11:14:00Z"/>
                <w:b/>
                <w:bCs/>
                <w:rPrChange w:id="12632" w:author="phuong vu" w:date="2018-11-25T21:55:00Z">
                  <w:rPr>
                    <w:ins w:id="12633" w:author="phuong vu" w:date="2018-11-23T11:14:00Z"/>
                    <w:b/>
                    <w:bCs/>
                  </w:rPr>
                </w:rPrChange>
              </w:rPr>
              <w:pPrChange w:id="12634" w:author="phuong vu" w:date="2018-11-23T13:48:00Z">
                <w:pPr>
                  <w:jc w:val="center"/>
                </w:pPr>
              </w:pPrChange>
            </w:pPr>
            <w:ins w:id="12635" w:author="phuong vu" w:date="2018-11-23T11:14:00Z">
              <w:r w:rsidRPr="00BA3432">
                <w:rPr>
                  <w:b/>
                  <w:bCs/>
                  <w:lang w:val="da-DK"/>
                  <w:rPrChange w:id="12636" w:author="phuong vu" w:date="2018-11-25T21:55:00Z">
                    <w:rPr>
                      <w:b/>
                      <w:bCs/>
                      <w:lang w:val="da-DK"/>
                    </w:rPr>
                  </w:rPrChange>
                </w:rPr>
                <w:t>Chấp nhận Null</w:t>
              </w:r>
            </w:ins>
          </w:p>
        </w:tc>
        <w:tc>
          <w:tcPr>
            <w:tcW w:w="838" w:type="dxa"/>
            <w:noWrap/>
            <w:vAlign w:val="center"/>
            <w:hideMark/>
          </w:tcPr>
          <w:p w14:paraId="3823AC45" w14:textId="77777777" w:rsidR="00271A3D" w:rsidRPr="00BA3432" w:rsidRDefault="00271A3D">
            <w:pPr>
              <w:spacing w:line="276" w:lineRule="auto"/>
              <w:jc w:val="center"/>
              <w:rPr>
                <w:ins w:id="12637" w:author="phuong vu" w:date="2018-11-23T11:14:00Z"/>
                <w:b/>
                <w:bCs/>
                <w:rPrChange w:id="12638" w:author="phuong vu" w:date="2018-11-25T21:55:00Z">
                  <w:rPr>
                    <w:ins w:id="12639" w:author="phuong vu" w:date="2018-11-23T11:14:00Z"/>
                    <w:b/>
                    <w:bCs/>
                  </w:rPr>
                </w:rPrChange>
              </w:rPr>
              <w:pPrChange w:id="12640" w:author="phuong vu" w:date="2018-11-23T13:48:00Z">
                <w:pPr>
                  <w:jc w:val="center"/>
                </w:pPr>
              </w:pPrChange>
            </w:pPr>
            <w:ins w:id="12641" w:author="phuong vu" w:date="2018-11-23T11:14:00Z">
              <w:r w:rsidRPr="00BA3432">
                <w:rPr>
                  <w:b/>
                  <w:bCs/>
                  <w:lang w:val="da-DK"/>
                  <w:rPrChange w:id="12642" w:author="phuong vu" w:date="2018-11-25T21:55:00Z">
                    <w:rPr>
                      <w:b/>
                      <w:bCs/>
                      <w:lang w:val="da-DK"/>
                    </w:rPr>
                  </w:rPrChange>
                </w:rPr>
                <w:t>Khóa chính</w:t>
              </w:r>
            </w:ins>
          </w:p>
        </w:tc>
        <w:tc>
          <w:tcPr>
            <w:tcW w:w="823" w:type="dxa"/>
            <w:noWrap/>
            <w:vAlign w:val="center"/>
            <w:hideMark/>
          </w:tcPr>
          <w:p w14:paraId="4B94A39D" w14:textId="77777777" w:rsidR="00271A3D" w:rsidRPr="00BA3432" w:rsidRDefault="00271A3D">
            <w:pPr>
              <w:spacing w:line="276" w:lineRule="auto"/>
              <w:jc w:val="center"/>
              <w:rPr>
                <w:ins w:id="12643" w:author="phuong vu" w:date="2018-11-23T11:14:00Z"/>
                <w:b/>
                <w:bCs/>
                <w:rPrChange w:id="12644" w:author="phuong vu" w:date="2018-11-25T21:55:00Z">
                  <w:rPr>
                    <w:ins w:id="12645" w:author="phuong vu" w:date="2018-11-23T11:14:00Z"/>
                    <w:b/>
                    <w:bCs/>
                  </w:rPr>
                </w:rPrChange>
              </w:rPr>
              <w:pPrChange w:id="12646" w:author="phuong vu" w:date="2018-11-23T13:48:00Z">
                <w:pPr>
                  <w:jc w:val="center"/>
                </w:pPr>
              </w:pPrChange>
            </w:pPr>
            <w:ins w:id="12647" w:author="phuong vu" w:date="2018-11-23T11:14:00Z">
              <w:r w:rsidRPr="00BA3432">
                <w:rPr>
                  <w:b/>
                  <w:bCs/>
                  <w:lang w:val="da-DK"/>
                  <w:rPrChange w:id="12648" w:author="phuong vu" w:date="2018-11-25T21:55:00Z">
                    <w:rPr>
                      <w:b/>
                      <w:bCs/>
                      <w:lang w:val="da-DK"/>
                    </w:rPr>
                  </w:rPrChange>
                </w:rPr>
                <w:t>Khóa ngoại</w:t>
              </w:r>
            </w:ins>
          </w:p>
        </w:tc>
        <w:tc>
          <w:tcPr>
            <w:tcW w:w="2899" w:type="dxa"/>
            <w:noWrap/>
            <w:vAlign w:val="center"/>
            <w:hideMark/>
          </w:tcPr>
          <w:p w14:paraId="2055A1FE" w14:textId="77777777" w:rsidR="00271A3D" w:rsidRPr="00BA3432" w:rsidRDefault="00271A3D">
            <w:pPr>
              <w:spacing w:line="276" w:lineRule="auto"/>
              <w:ind w:right="226"/>
              <w:jc w:val="center"/>
              <w:rPr>
                <w:ins w:id="12649" w:author="phuong vu" w:date="2018-11-23T11:14:00Z"/>
                <w:b/>
                <w:bCs/>
                <w:rPrChange w:id="12650" w:author="phuong vu" w:date="2018-11-25T21:55:00Z">
                  <w:rPr>
                    <w:ins w:id="12651" w:author="phuong vu" w:date="2018-11-23T11:14:00Z"/>
                    <w:b/>
                    <w:bCs/>
                  </w:rPr>
                </w:rPrChange>
              </w:rPr>
              <w:pPrChange w:id="12652" w:author="phuong vu" w:date="2018-11-23T13:48:00Z">
                <w:pPr>
                  <w:ind w:right="226"/>
                  <w:jc w:val="center"/>
                </w:pPr>
              </w:pPrChange>
            </w:pPr>
            <w:ins w:id="12653" w:author="phuong vu" w:date="2018-11-23T11:14:00Z">
              <w:r w:rsidRPr="00BA3432">
                <w:rPr>
                  <w:b/>
                  <w:bCs/>
                  <w:lang w:val="da-DK"/>
                  <w:rPrChange w:id="12654" w:author="phuong vu" w:date="2018-11-25T21:55:00Z">
                    <w:rPr>
                      <w:b/>
                      <w:bCs/>
                      <w:lang w:val="da-DK"/>
                    </w:rPr>
                  </w:rPrChange>
                </w:rPr>
                <w:t>Mô tả</w:t>
              </w:r>
            </w:ins>
          </w:p>
        </w:tc>
      </w:tr>
      <w:tr w:rsidR="00271A3D" w:rsidRPr="00BA3432" w14:paraId="019F513C" w14:textId="77777777" w:rsidTr="00271A3D">
        <w:trPr>
          <w:trHeight w:val="300"/>
          <w:ins w:id="12655" w:author="phuong vu" w:date="2018-11-23T11:14:00Z"/>
        </w:trPr>
        <w:tc>
          <w:tcPr>
            <w:tcW w:w="708" w:type="dxa"/>
            <w:noWrap/>
            <w:vAlign w:val="center"/>
            <w:hideMark/>
          </w:tcPr>
          <w:p w14:paraId="416B02FD" w14:textId="77777777" w:rsidR="00271A3D" w:rsidRPr="00BA3432" w:rsidRDefault="00271A3D">
            <w:pPr>
              <w:spacing w:line="276" w:lineRule="auto"/>
              <w:jc w:val="center"/>
              <w:rPr>
                <w:ins w:id="12656" w:author="phuong vu" w:date="2018-11-23T11:14:00Z"/>
                <w:rPrChange w:id="12657" w:author="phuong vu" w:date="2018-11-25T21:55:00Z">
                  <w:rPr>
                    <w:ins w:id="12658" w:author="phuong vu" w:date="2018-11-23T11:14:00Z"/>
                  </w:rPr>
                </w:rPrChange>
              </w:rPr>
              <w:pPrChange w:id="12659" w:author="phuong vu" w:date="2018-11-23T13:48:00Z">
                <w:pPr>
                  <w:jc w:val="center"/>
                </w:pPr>
              </w:pPrChange>
            </w:pPr>
            <w:ins w:id="12660" w:author="phuong vu" w:date="2018-11-23T11:14:00Z">
              <w:r w:rsidRPr="00BA3432">
                <w:rPr>
                  <w:rPrChange w:id="12661" w:author="phuong vu" w:date="2018-11-25T21:55:00Z">
                    <w:rPr/>
                  </w:rPrChange>
                </w:rPr>
                <w:t>1</w:t>
              </w:r>
            </w:ins>
          </w:p>
        </w:tc>
        <w:tc>
          <w:tcPr>
            <w:tcW w:w="1820" w:type="dxa"/>
            <w:noWrap/>
            <w:hideMark/>
          </w:tcPr>
          <w:p w14:paraId="415E7E59" w14:textId="77777777" w:rsidR="00271A3D" w:rsidRPr="00BA3432" w:rsidRDefault="00271A3D">
            <w:pPr>
              <w:spacing w:line="276" w:lineRule="auto"/>
              <w:rPr>
                <w:ins w:id="12662" w:author="phuong vu" w:date="2018-11-23T11:14:00Z"/>
                <w:rPrChange w:id="12663" w:author="phuong vu" w:date="2018-11-25T21:55:00Z">
                  <w:rPr>
                    <w:ins w:id="12664" w:author="phuong vu" w:date="2018-11-23T11:14:00Z"/>
                  </w:rPr>
                </w:rPrChange>
              </w:rPr>
              <w:pPrChange w:id="12665" w:author="phuong vu" w:date="2018-11-23T13:48:00Z">
                <w:pPr/>
              </w:pPrChange>
            </w:pPr>
            <w:ins w:id="12666" w:author="phuong vu" w:date="2018-11-23T11:14:00Z">
              <w:r w:rsidRPr="00BA3432">
                <w:rPr>
                  <w:rPrChange w:id="12667" w:author="phuong vu" w:date="2018-11-25T21:55:00Z">
                    <w:rPr/>
                  </w:rPrChange>
                </w:rPr>
                <w:t>id</w:t>
              </w:r>
            </w:ins>
          </w:p>
        </w:tc>
        <w:tc>
          <w:tcPr>
            <w:tcW w:w="1300" w:type="dxa"/>
            <w:noWrap/>
            <w:hideMark/>
          </w:tcPr>
          <w:p w14:paraId="6121FF63" w14:textId="77777777" w:rsidR="00271A3D" w:rsidRPr="00BA3432" w:rsidRDefault="00271A3D">
            <w:pPr>
              <w:spacing w:line="276" w:lineRule="auto"/>
              <w:rPr>
                <w:ins w:id="12668" w:author="phuong vu" w:date="2018-11-23T11:14:00Z"/>
                <w:rPrChange w:id="12669" w:author="phuong vu" w:date="2018-11-25T21:55:00Z">
                  <w:rPr>
                    <w:ins w:id="12670" w:author="phuong vu" w:date="2018-11-23T11:14:00Z"/>
                  </w:rPr>
                </w:rPrChange>
              </w:rPr>
              <w:pPrChange w:id="12671" w:author="phuong vu" w:date="2018-11-23T13:48:00Z">
                <w:pPr/>
              </w:pPrChange>
            </w:pPr>
            <w:ins w:id="12672" w:author="phuong vu" w:date="2018-11-23T11:14:00Z">
              <w:r w:rsidRPr="00BA3432">
                <w:rPr>
                  <w:rPrChange w:id="12673" w:author="phuong vu" w:date="2018-11-25T21:55:00Z">
                    <w:rPr/>
                  </w:rPrChange>
                </w:rPr>
                <w:t>numeric</w:t>
              </w:r>
            </w:ins>
          </w:p>
        </w:tc>
        <w:tc>
          <w:tcPr>
            <w:tcW w:w="1098" w:type="dxa"/>
            <w:noWrap/>
            <w:vAlign w:val="center"/>
            <w:hideMark/>
          </w:tcPr>
          <w:p w14:paraId="704F57BF" w14:textId="77777777" w:rsidR="00271A3D" w:rsidRPr="00BA3432" w:rsidRDefault="00271A3D">
            <w:pPr>
              <w:spacing w:line="276" w:lineRule="auto"/>
              <w:jc w:val="center"/>
              <w:rPr>
                <w:ins w:id="12674" w:author="phuong vu" w:date="2018-11-23T11:14:00Z"/>
                <w:rPrChange w:id="12675" w:author="phuong vu" w:date="2018-11-25T21:55:00Z">
                  <w:rPr>
                    <w:ins w:id="12676" w:author="phuong vu" w:date="2018-11-23T11:14:00Z"/>
                  </w:rPr>
                </w:rPrChange>
              </w:rPr>
              <w:pPrChange w:id="12677" w:author="phuong vu" w:date="2018-11-23T13:48:00Z">
                <w:pPr>
                  <w:jc w:val="center"/>
                </w:pPr>
              </w:pPrChange>
            </w:pPr>
          </w:p>
        </w:tc>
        <w:tc>
          <w:tcPr>
            <w:tcW w:w="838" w:type="dxa"/>
            <w:noWrap/>
            <w:vAlign w:val="center"/>
            <w:hideMark/>
          </w:tcPr>
          <w:p w14:paraId="2EE631F9" w14:textId="77777777" w:rsidR="00271A3D" w:rsidRPr="00BA3432" w:rsidRDefault="00271A3D">
            <w:pPr>
              <w:spacing w:line="276" w:lineRule="auto"/>
              <w:jc w:val="center"/>
              <w:rPr>
                <w:ins w:id="12678" w:author="phuong vu" w:date="2018-11-23T11:14:00Z"/>
                <w:rPrChange w:id="12679" w:author="phuong vu" w:date="2018-11-25T21:55:00Z">
                  <w:rPr>
                    <w:ins w:id="12680" w:author="phuong vu" w:date="2018-11-23T11:14:00Z"/>
                  </w:rPr>
                </w:rPrChange>
              </w:rPr>
              <w:pPrChange w:id="12681" w:author="phuong vu" w:date="2018-11-23T13:48:00Z">
                <w:pPr>
                  <w:jc w:val="center"/>
                </w:pPr>
              </w:pPrChange>
            </w:pPr>
            <w:ins w:id="12682" w:author="phuong vu" w:date="2018-11-23T11:14:00Z">
              <w:r w:rsidRPr="00BA3432">
                <w:rPr>
                  <w:rPrChange w:id="12683" w:author="phuong vu" w:date="2018-11-25T21:55:00Z">
                    <w:rPr/>
                  </w:rPrChange>
                </w:rPr>
                <w:t>X</w:t>
              </w:r>
            </w:ins>
          </w:p>
        </w:tc>
        <w:tc>
          <w:tcPr>
            <w:tcW w:w="823" w:type="dxa"/>
            <w:noWrap/>
            <w:vAlign w:val="center"/>
            <w:hideMark/>
          </w:tcPr>
          <w:p w14:paraId="5017F366" w14:textId="77777777" w:rsidR="00271A3D" w:rsidRPr="00BA3432" w:rsidRDefault="00271A3D">
            <w:pPr>
              <w:spacing w:line="276" w:lineRule="auto"/>
              <w:jc w:val="center"/>
              <w:rPr>
                <w:ins w:id="12684" w:author="phuong vu" w:date="2018-11-23T11:14:00Z"/>
                <w:rPrChange w:id="12685" w:author="phuong vu" w:date="2018-11-25T21:55:00Z">
                  <w:rPr>
                    <w:ins w:id="12686" w:author="phuong vu" w:date="2018-11-23T11:14:00Z"/>
                  </w:rPr>
                </w:rPrChange>
              </w:rPr>
              <w:pPrChange w:id="12687" w:author="phuong vu" w:date="2018-11-23T13:48:00Z">
                <w:pPr>
                  <w:jc w:val="center"/>
                </w:pPr>
              </w:pPrChange>
            </w:pPr>
          </w:p>
        </w:tc>
        <w:tc>
          <w:tcPr>
            <w:tcW w:w="2899" w:type="dxa"/>
            <w:noWrap/>
            <w:hideMark/>
          </w:tcPr>
          <w:p w14:paraId="41E17702" w14:textId="6F849615" w:rsidR="00271A3D" w:rsidRPr="00BA3432" w:rsidRDefault="00271A3D">
            <w:pPr>
              <w:spacing w:line="276" w:lineRule="auto"/>
              <w:rPr>
                <w:ins w:id="12688" w:author="phuong vu" w:date="2018-11-23T11:14:00Z"/>
                <w:lang w:val="en-US"/>
                <w:rPrChange w:id="12689" w:author="phuong vu" w:date="2018-11-25T21:55:00Z">
                  <w:rPr>
                    <w:ins w:id="12690" w:author="phuong vu" w:date="2018-11-23T11:14:00Z"/>
                  </w:rPr>
                </w:rPrChange>
              </w:rPr>
              <w:pPrChange w:id="12691" w:author="phuong vu" w:date="2018-11-23T13:48:00Z">
                <w:pPr/>
              </w:pPrChange>
            </w:pPr>
            <w:ins w:id="12692" w:author="phuong vu" w:date="2018-11-23T11:14:00Z">
              <w:r w:rsidRPr="00BA3432">
                <w:rPr>
                  <w:rPrChange w:id="12693" w:author="phuong vu" w:date="2018-11-25T21:55:00Z">
                    <w:rPr/>
                  </w:rPrChange>
                </w:rPr>
                <w:t xml:space="preserve">ID </w:t>
              </w:r>
            </w:ins>
            <w:ins w:id="12694" w:author="phuong vu" w:date="2018-11-23T11:18:00Z">
              <w:r w:rsidRPr="00BA3432">
                <w:rPr>
                  <w:lang w:val="en-US"/>
                  <w:rPrChange w:id="12695" w:author="phuong vu" w:date="2018-11-25T21:55:00Z">
                    <w:rPr>
                      <w:lang w:val="en-US"/>
                    </w:rPr>
                  </w:rPrChange>
                </w:rPr>
                <w:t>nhóm màu</w:t>
              </w:r>
            </w:ins>
          </w:p>
        </w:tc>
      </w:tr>
      <w:tr w:rsidR="00271A3D" w:rsidRPr="00BA3432" w14:paraId="7818150A" w14:textId="77777777" w:rsidTr="00271A3D">
        <w:trPr>
          <w:trHeight w:val="300"/>
          <w:ins w:id="12696" w:author="phuong vu" w:date="2018-11-23T11:14:00Z"/>
        </w:trPr>
        <w:tc>
          <w:tcPr>
            <w:tcW w:w="708" w:type="dxa"/>
            <w:noWrap/>
            <w:vAlign w:val="center"/>
            <w:hideMark/>
          </w:tcPr>
          <w:p w14:paraId="57FC258A" w14:textId="77777777" w:rsidR="00271A3D" w:rsidRPr="00BA3432" w:rsidRDefault="00271A3D">
            <w:pPr>
              <w:spacing w:line="276" w:lineRule="auto"/>
              <w:jc w:val="center"/>
              <w:rPr>
                <w:ins w:id="12697" w:author="phuong vu" w:date="2018-11-23T11:14:00Z"/>
                <w:rPrChange w:id="12698" w:author="phuong vu" w:date="2018-11-25T21:55:00Z">
                  <w:rPr>
                    <w:ins w:id="12699" w:author="phuong vu" w:date="2018-11-23T11:14:00Z"/>
                  </w:rPr>
                </w:rPrChange>
              </w:rPr>
              <w:pPrChange w:id="12700" w:author="phuong vu" w:date="2018-11-23T13:48:00Z">
                <w:pPr>
                  <w:jc w:val="center"/>
                </w:pPr>
              </w:pPrChange>
            </w:pPr>
            <w:ins w:id="12701" w:author="phuong vu" w:date="2018-11-23T11:14:00Z">
              <w:r w:rsidRPr="00BA3432">
                <w:rPr>
                  <w:rPrChange w:id="12702" w:author="phuong vu" w:date="2018-11-25T21:55:00Z">
                    <w:rPr/>
                  </w:rPrChange>
                </w:rPr>
                <w:t>2</w:t>
              </w:r>
            </w:ins>
          </w:p>
        </w:tc>
        <w:tc>
          <w:tcPr>
            <w:tcW w:w="1820" w:type="dxa"/>
            <w:noWrap/>
            <w:hideMark/>
          </w:tcPr>
          <w:p w14:paraId="7F39088E" w14:textId="77777777" w:rsidR="00271A3D" w:rsidRPr="00BA3432" w:rsidRDefault="00271A3D">
            <w:pPr>
              <w:spacing w:line="276" w:lineRule="auto"/>
              <w:rPr>
                <w:ins w:id="12703" w:author="phuong vu" w:date="2018-11-23T11:14:00Z"/>
                <w:rPrChange w:id="12704" w:author="phuong vu" w:date="2018-11-25T21:55:00Z">
                  <w:rPr>
                    <w:ins w:id="12705" w:author="phuong vu" w:date="2018-11-23T11:14:00Z"/>
                  </w:rPr>
                </w:rPrChange>
              </w:rPr>
              <w:pPrChange w:id="12706" w:author="phuong vu" w:date="2018-11-23T13:48:00Z">
                <w:pPr/>
              </w:pPrChange>
            </w:pPr>
            <w:ins w:id="12707" w:author="phuong vu" w:date="2018-11-23T11:14:00Z">
              <w:r w:rsidRPr="00BA3432">
                <w:rPr>
                  <w:lang w:val="en-US"/>
                  <w:rPrChange w:id="12708" w:author="phuong vu" w:date="2018-11-25T21:55:00Z">
                    <w:rPr>
                      <w:lang w:val="en-US"/>
                    </w:rPr>
                  </w:rPrChange>
                </w:rPr>
                <w:t>color</w:t>
              </w:r>
              <w:r w:rsidRPr="00BA3432">
                <w:rPr>
                  <w:rPrChange w:id="12709" w:author="phuong vu" w:date="2018-11-25T21:55:00Z">
                    <w:rPr/>
                  </w:rPrChange>
                </w:rPr>
                <w:t>_name</w:t>
              </w:r>
            </w:ins>
          </w:p>
        </w:tc>
        <w:tc>
          <w:tcPr>
            <w:tcW w:w="1300" w:type="dxa"/>
            <w:noWrap/>
            <w:hideMark/>
          </w:tcPr>
          <w:p w14:paraId="4A0A2AB1" w14:textId="77777777" w:rsidR="00271A3D" w:rsidRPr="00BA3432" w:rsidRDefault="00271A3D">
            <w:pPr>
              <w:spacing w:line="276" w:lineRule="auto"/>
              <w:rPr>
                <w:ins w:id="12710" w:author="phuong vu" w:date="2018-11-23T11:14:00Z"/>
                <w:rPrChange w:id="12711" w:author="phuong vu" w:date="2018-11-25T21:55:00Z">
                  <w:rPr>
                    <w:ins w:id="12712" w:author="phuong vu" w:date="2018-11-23T11:14:00Z"/>
                  </w:rPr>
                </w:rPrChange>
              </w:rPr>
              <w:pPrChange w:id="12713" w:author="phuong vu" w:date="2018-11-23T13:48:00Z">
                <w:pPr/>
              </w:pPrChange>
            </w:pPr>
            <w:ins w:id="12714" w:author="phuong vu" w:date="2018-11-23T11:14:00Z">
              <w:r w:rsidRPr="00BA3432">
                <w:rPr>
                  <w:rPrChange w:id="12715" w:author="phuong vu" w:date="2018-11-25T21:55:00Z">
                    <w:rPr/>
                  </w:rPrChange>
                </w:rPr>
                <w:t>character varying</w:t>
              </w:r>
            </w:ins>
          </w:p>
        </w:tc>
        <w:tc>
          <w:tcPr>
            <w:tcW w:w="1098" w:type="dxa"/>
            <w:noWrap/>
            <w:vAlign w:val="center"/>
            <w:hideMark/>
          </w:tcPr>
          <w:p w14:paraId="0314B2EE" w14:textId="77777777" w:rsidR="00271A3D" w:rsidRPr="00BA3432" w:rsidRDefault="00271A3D">
            <w:pPr>
              <w:spacing w:line="276" w:lineRule="auto"/>
              <w:jc w:val="center"/>
              <w:rPr>
                <w:ins w:id="12716" w:author="phuong vu" w:date="2018-11-23T11:14:00Z"/>
                <w:rPrChange w:id="12717" w:author="phuong vu" w:date="2018-11-25T21:55:00Z">
                  <w:rPr>
                    <w:ins w:id="12718" w:author="phuong vu" w:date="2018-11-23T11:14:00Z"/>
                  </w:rPr>
                </w:rPrChange>
              </w:rPr>
              <w:pPrChange w:id="12719" w:author="phuong vu" w:date="2018-11-23T13:48:00Z">
                <w:pPr>
                  <w:jc w:val="center"/>
                </w:pPr>
              </w:pPrChange>
            </w:pPr>
          </w:p>
        </w:tc>
        <w:tc>
          <w:tcPr>
            <w:tcW w:w="838" w:type="dxa"/>
            <w:noWrap/>
            <w:vAlign w:val="center"/>
            <w:hideMark/>
          </w:tcPr>
          <w:p w14:paraId="4C20F3C8" w14:textId="77777777" w:rsidR="00271A3D" w:rsidRPr="00BA3432" w:rsidRDefault="00271A3D">
            <w:pPr>
              <w:spacing w:line="276" w:lineRule="auto"/>
              <w:jc w:val="center"/>
              <w:rPr>
                <w:ins w:id="12720" w:author="phuong vu" w:date="2018-11-23T11:14:00Z"/>
                <w:rPrChange w:id="12721" w:author="phuong vu" w:date="2018-11-25T21:55:00Z">
                  <w:rPr>
                    <w:ins w:id="12722" w:author="phuong vu" w:date="2018-11-23T11:14:00Z"/>
                  </w:rPr>
                </w:rPrChange>
              </w:rPr>
              <w:pPrChange w:id="12723" w:author="phuong vu" w:date="2018-11-23T13:48:00Z">
                <w:pPr>
                  <w:jc w:val="center"/>
                </w:pPr>
              </w:pPrChange>
            </w:pPr>
          </w:p>
        </w:tc>
        <w:tc>
          <w:tcPr>
            <w:tcW w:w="823" w:type="dxa"/>
            <w:noWrap/>
            <w:vAlign w:val="center"/>
            <w:hideMark/>
          </w:tcPr>
          <w:p w14:paraId="273516A7" w14:textId="78EB4917" w:rsidR="00271A3D" w:rsidRPr="00BA3432" w:rsidRDefault="00271A3D">
            <w:pPr>
              <w:spacing w:line="276" w:lineRule="auto"/>
              <w:jc w:val="center"/>
              <w:rPr>
                <w:ins w:id="12724" w:author="phuong vu" w:date="2018-11-23T11:14:00Z"/>
                <w:rPrChange w:id="12725" w:author="phuong vu" w:date="2018-11-25T21:55:00Z">
                  <w:rPr>
                    <w:ins w:id="12726" w:author="phuong vu" w:date="2018-11-23T11:14:00Z"/>
                  </w:rPr>
                </w:rPrChange>
              </w:rPr>
              <w:pPrChange w:id="12727" w:author="phuong vu" w:date="2018-11-23T13:48:00Z">
                <w:pPr>
                  <w:jc w:val="center"/>
                </w:pPr>
              </w:pPrChange>
            </w:pPr>
          </w:p>
        </w:tc>
        <w:tc>
          <w:tcPr>
            <w:tcW w:w="2899" w:type="dxa"/>
            <w:noWrap/>
            <w:hideMark/>
          </w:tcPr>
          <w:p w14:paraId="3AB2CABA" w14:textId="0E130FEE" w:rsidR="00271A3D" w:rsidRPr="00BA3432" w:rsidRDefault="00271A3D">
            <w:pPr>
              <w:spacing w:line="276" w:lineRule="auto"/>
              <w:rPr>
                <w:ins w:id="12728" w:author="phuong vu" w:date="2018-11-23T11:14:00Z"/>
                <w:lang w:val="en-US"/>
                <w:rPrChange w:id="12729" w:author="phuong vu" w:date="2018-11-25T21:55:00Z">
                  <w:rPr>
                    <w:ins w:id="12730" w:author="phuong vu" w:date="2018-11-23T11:14:00Z"/>
                  </w:rPr>
                </w:rPrChange>
              </w:rPr>
              <w:pPrChange w:id="12731" w:author="phuong vu" w:date="2018-11-23T13:48:00Z">
                <w:pPr/>
              </w:pPrChange>
            </w:pPr>
            <w:ins w:id="12732" w:author="phuong vu" w:date="2018-11-23T11:14:00Z">
              <w:r w:rsidRPr="00BA3432">
                <w:rPr>
                  <w:rPrChange w:id="12733" w:author="phuong vu" w:date="2018-11-25T21:55:00Z">
                    <w:rPr/>
                  </w:rPrChange>
                </w:rPr>
                <w:t xml:space="preserve">Tên </w:t>
              </w:r>
            </w:ins>
            <w:ins w:id="12734" w:author="phuong vu" w:date="2018-11-23T11:18:00Z">
              <w:r w:rsidRPr="00BA3432">
                <w:rPr>
                  <w:lang w:val="en-US"/>
                  <w:rPrChange w:id="12735" w:author="phuong vu" w:date="2018-11-25T21:55:00Z">
                    <w:rPr>
                      <w:lang w:val="en-US"/>
                    </w:rPr>
                  </w:rPrChange>
                </w:rPr>
                <w:t>nhóm màu</w:t>
              </w:r>
            </w:ins>
          </w:p>
        </w:tc>
      </w:tr>
      <w:tr w:rsidR="00271A3D" w:rsidRPr="00BA3432" w14:paraId="24B270CB" w14:textId="77777777" w:rsidTr="00271A3D">
        <w:trPr>
          <w:trHeight w:val="300"/>
          <w:ins w:id="12736" w:author="phuong vu" w:date="2018-11-23T11:14:00Z"/>
        </w:trPr>
        <w:tc>
          <w:tcPr>
            <w:tcW w:w="708" w:type="dxa"/>
            <w:noWrap/>
            <w:vAlign w:val="center"/>
            <w:hideMark/>
          </w:tcPr>
          <w:p w14:paraId="682ED633" w14:textId="55D409DF" w:rsidR="00271A3D" w:rsidRPr="00BA3432" w:rsidRDefault="00E6227B">
            <w:pPr>
              <w:spacing w:line="276" w:lineRule="auto"/>
              <w:jc w:val="center"/>
              <w:rPr>
                <w:ins w:id="12737" w:author="phuong vu" w:date="2018-11-23T11:14:00Z"/>
                <w:lang w:val="en-US"/>
                <w:rPrChange w:id="12738" w:author="phuong vu" w:date="2018-11-25T21:55:00Z">
                  <w:rPr>
                    <w:ins w:id="12739" w:author="phuong vu" w:date="2018-11-23T11:14:00Z"/>
                  </w:rPr>
                </w:rPrChange>
              </w:rPr>
              <w:pPrChange w:id="12740" w:author="phuong vu" w:date="2018-11-23T13:48:00Z">
                <w:pPr>
                  <w:jc w:val="center"/>
                </w:pPr>
              </w:pPrChange>
            </w:pPr>
            <w:ins w:id="12741" w:author="phuong vu" w:date="2018-11-23T13:52:00Z">
              <w:r w:rsidRPr="00BA3432">
                <w:rPr>
                  <w:lang w:val="en-US"/>
                  <w:rPrChange w:id="12742" w:author="phuong vu" w:date="2018-11-25T21:55:00Z">
                    <w:rPr>
                      <w:lang w:val="en-US"/>
                    </w:rPr>
                  </w:rPrChange>
                </w:rPr>
                <w:t>3</w:t>
              </w:r>
            </w:ins>
          </w:p>
        </w:tc>
        <w:tc>
          <w:tcPr>
            <w:tcW w:w="1820" w:type="dxa"/>
            <w:noWrap/>
            <w:hideMark/>
          </w:tcPr>
          <w:p w14:paraId="67DC4D73" w14:textId="77777777" w:rsidR="00271A3D" w:rsidRPr="00BA3432" w:rsidRDefault="00271A3D">
            <w:pPr>
              <w:spacing w:line="276" w:lineRule="auto"/>
              <w:rPr>
                <w:ins w:id="12743" w:author="phuong vu" w:date="2018-11-23T11:14:00Z"/>
                <w:rPrChange w:id="12744" w:author="phuong vu" w:date="2018-11-25T21:55:00Z">
                  <w:rPr>
                    <w:ins w:id="12745" w:author="phuong vu" w:date="2018-11-23T11:14:00Z"/>
                  </w:rPr>
                </w:rPrChange>
              </w:rPr>
              <w:pPrChange w:id="12746" w:author="phuong vu" w:date="2018-11-23T13:48:00Z">
                <w:pPr/>
              </w:pPrChange>
            </w:pPr>
            <w:ins w:id="12747" w:author="phuong vu" w:date="2018-11-23T11:14:00Z">
              <w:r w:rsidRPr="00AD0E2E">
                <w:t>status</w:t>
              </w:r>
            </w:ins>
          </w:p>
        </w:tc>
        <w:tc>
          <w:tcPr>
            <w:tcW w:w="1300" w:type="dxa"/>
            <w:noWrap/>
            <w:hideMark/>
          </w:tcPr>
          <w:p w14:paraId="09941656" w14:textId="77777777" w:rsidR="00271A3D" w:rsidRPr="00BA3432" w:rsidRDefault="00271A3D">
            <w:pPr>
              <w:spacing w:line="276" w:lineRule="auto"/>
              <w:rPr>
                <w:ins w:id="12748" w:author="phuong vu" w:date="2018-11-23T11:14:00Z"/>
                <w:rPrChange w:id="12749" w:author="phuong vu" w:date="2018-11-25T21:55:00Z">
                  <w:rPr>
                    <w:ins w:id="12750" w:author="phuong vu" w:date="2018-11-23T11:14:00Z"/>
                  </w:rPr>
                </w:rPrChange>
              </w:rPr>
              <w:pPrChange w:id="12751" w:author="phuong vu" w:date="2018-11-23T13:48:00Z">
                <w:pPr/>
              </w:pPrChange>
            </w:pPr>
            <w:ins w:id="12752" w:author="phuong vu" w:date="2018-11-23T11:14:00Z">
              <w:r w:rsidRPr="00BA3432">
                <w:rPr>
                  <w:rPrChange w:id="12753" w:author="phuong vu" w:date="2018-11-25T21:55:00Z">
                    <w:rPr/>
                  </w:rPrChange>
                </w:rPr>
                <w:t>character varying</w:t>
              </w:r>
            </w:ins>
          </w:p>
        </w:tc>
        <w:tc>
          <w:tcPr>
            <w:tcW w:w="1098" w:type="dxa"/>
            <w:noWrap/>
            <w:vAlign w:val="center"/>
            <w:hideMark/>
          </w:tcPr>
          <w:p w14:paraId="1129A7C1" w14:textId="77777777" w:rsidR="00271A3D" w:rsidRPr="00BA3432" w:rsidRDefault="00271A3D">
            <w:pPr>
              <w:spacing w:line="276" w:lineRule="auto"/>
              <w:jc w:val="center"/>
              <w:rPr>
                <w:ins w:id="12754" w:author="phuong vu" w:date="2018-11-23T11:14:00Z"/>
                <w:rPrChange w:id="12755" w:author="phuong vu" w:date="2018-11-25T21:55:00Z">
                  <w:rPr>
                    <w:ins w:id="12756" w:author="phuong vu" w:date="2018-11-23T11:14:00Z"/>
                  </w:rPr>
                </w:rPrChange>
              </w:rPr>
              <w:pPrChange w:id="12757" w:author="phuong vu" w:date="2018-11-23T13:48:00Z">
                <w:pPr>
                  <w:jc w:val="center"/>
                </w:pPr>
              </w:pPrChange>
            </w:pPr>
            <w:ins w:id="12758" w:author="phuong vu" w:date="2018-11-23T11:14:00Z">
              <w:r w:rsidRPr="00BA3432">
                <w:rPr>
                  <w:rPrChange w:id="12759" w:author="phuong vu" w:date="2018-11-25T21:55:00Z">
                    <w:rPr/>
                  </w:rPrChange>
                </w:rPr>
                <w:t>X</w:t>
              </w:r>
            </w:ins>
          </w:p>
        </w:tc>
        <w:tc>
          <w:tcPr>
            <w:tcW w:w="838" w:type="dxa"/>
            <w:noWrap/>
            <w:vAlign w:val="center"/>
            <w:hideMark/>
          </w:tcPr>
          <w:p w14:paraId="061547AC" w14:textId="77777777" w:rsidR="00271A3D" w:rsidRPr="00BA3432" w:rsidRDefault="00271A3D">
            <w:pPr>
              <w:spacing w:line="276" w:lineRule="auto"/>
              <w:jc w:val="center"/>
              <w:rPr>
                <w:ins w:id="12760" w:author="phuong vu" w:date="2018-11-23T11:14:00Z"/>
                <w:rPrChange w:id="12761" w:author="phuong vu" w:date="2018-11-25T21:55:00Z">
                  <w:rPr>
                    <w:ins w:id="12762" w:author="phuong vu" w:date="2018-11-23T11:14:00Z"/>
                  </w:rPr>
                </w:rPrChange>
              </w:rPr>
              <w:pPrChange w:id="12763" w:author="phuong vu" w:date="2018-11-23T13:48:00Z">
                <w:pPr>
                  <w:jc w:val="center"/>
                </w:pPr>
              </w:pPrChange>
            </w:pPr>
          </w:p>
        </w:tc>
        <w:tc>
          <w:tcPr>
            <w:tcW w:w="823" w:type="dxa"/>
            <w:noWrap/>
            <w:vAlign w:val="center"/>
            <w:hideMark/>
          </w:tcPr>
          <w:p w14:paraId="796B3991" w14:textId="77777777" w:rsidR="00271A3D" w:rsidRPr="00BA3432" w:rsidRDefault="00271A3D">
            <w:pPr>
              <w:spacing w:line="276" w:lineRule="auto"/>
              <w:jc w:val="center"/>
              <w:rPr>
                <w:ins w:id="12764" w:author="phuong vu" w:date="2018-11-23T11:14:00Z"/>
                <w:rPrChange w:id="12765" w:author="phuong vu" w:date="2018-11-25T21:55:00Z">
                  <w:rPr>
                    <w:ins w:id="12766" w:author="phuong vu" w:date="2018-11-23T11:14:00Z"/>
                  </w:rPr>
                </w:rPrChange>
              </w:rPr>
              <w:pPrChange w:id="12767" w:author="phuong vu" w:date="2018-11-23T13:48:00Z">
                <w:pPr>
                  <w:jc w:val="center"/>
                </w:pPr>
              </w:pPrChange>
            </w:pPr>
          </w:p>
        </w:tc>
        <w:tc>
          <w:tcPr>
            <w:tcW w:w="2899" w:type="dxa"/>
            <w:noWrap/>
            <w:hideMark/>
          </w:tcPr>
          <w:p w14:paraId="218C76B3" w14:textId="77777777" w:rsidR="00271A3D" w:rsidRPr="00BA3432" w:rsidRDefault="00271A3D">
            <w:pPr>
              <w:keepNext/>
              <w:spacing w:line="276" w:lineRule="auto"/>
              <w:rPr>
                <w:ins w:id="12768" w:author="phuong vu" w:date="2018-11-23T11:14:00Z"/>
                <w:rPrChange w:id="12769" w:author="phuong vu" w:date="2018-11-25T21:55:00Z">
                  <w:rPr>
                    <w:ins w:id="12770" w:author="phuong vu" w:date="2018-11-23T11:14:00Z"/>
                  </w:rPr>
                </w:rPrChange>
              </w:rPr>
              <w:pPrChange w:id="12771" w:author="phuong vu" w:date="2018-11-23T13:48:00Z">
                <w:pPr/>
              </w:pPrChange>
            </w:pPr>
            <w:ins w:id="12772" w:author="phuong vu" w:date="2018-11-23T11:14:00Z">
              <w:r w:rsidRPr="00BA3432">
                <w:rPr>
                  <w:rPrChange w:id="12773" w:author="phuong vu" w:date="2018-11-25T21:55:00Z">
                    <w:rPr/>
                  </w:rPrChange>
                </w:rPr>
                <w:t>Trạng thái</w:t>
              </w:r>
            </w:ins>
          </w:p>
        </w:tc>
      </w:tr>
    </w:tbl>
    <w:p w14:paraId="0C8A334A" w14:textId="13215BFB" w:rsidR="00271A3D" w:rsidRPr="00BA3432" w:rsidRDefault="007C43D0">
      <w:pPr>
        <w:pStyle w:val="Caption"/>
        <w:spacing w:line="276" w:lineRule="auto"/>
        <w:rPr>
          <w:ins w:id="12774" w:author="phuong vu" w:date="2018-11-23T11:17:00Z"/>
          <w:i w:val="0"/>
          <w:iCs w:val="0"/>
          <w:rPrChange w:id="12775" w:author="phuong vu" w:date="2018-11-25T21:55:00Z">
            <w:rPr>
              <w:ins w:id="12776" w:author="phuong vu" w:date="2018-11-23T11:17:00Z"/>
              <w:i/>
              <w:iCs/>
              <w:szCs w:val="18"/>
              <w:lang w:val="en-US"/>
            </w:rPr>
          </w:rPrChange>
        </w:rPr>
        <w:pPrChange w:id="12777" w:author="phuong vu" w:date="2018-11-23T13:48:00Z">
          <w:pPr/>
        </w:pPrChange>
      </w:pPr>
      <w:bookmarkStart w:id="12778" w:name="_Toc530944383"/>
      <w:ins w:id="12779" w:author="phuong vu" w:date="2018-11-23T12:02:00Z">
        <w:r w:rsidRPr="00BA3432">
          <w:rPr>
            <w:rPrChange w:id="12780" w:author="phuong vu" w:date="2018-11-25T21:55:00Z">
              <w:rPr/>
            </w:rPrChange>
          </w:rPr>
          <w:t xml:space="preserve">Bảng </w:t>
        </w:r>
      </w:ins>
      <w:ins w:id="12781" w:author="phuong vu" w:date="2018-11-26T02:10:00Z">
        <w:r w:rsidR="00404CBA">
          <w:fldChar w:fldCharType="begin"/>
        </w:r>
        <w:r w:rsidR="00404CBA">
          <w:instrText xml:space="preserve"> STYLEREF 1 \s </w:instrText>
        </w:r>
      </w:ins>
      <w:r w:rsidR="00404CBA">
        <w:fldChar w:fldCharType="separate"/>
      </w:r>
      <w:r w:rsidR="00404CBA">
        <w:rPr>
          <w:noProof/>
        </w:rPr>
        <w:t>3</w:t>
      </w:r>
      <w:ins w:id="1278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2783" w:author="phuong vu" w:date="2018-11-26T02:10:00Z">
        <w:r w:rsidR="00404CBA">
          <w:rPr>
            <w:noProof/>
          </w:rPr>
          <w:t>6</w:t>
        </w:r>
        <w:r w:rsidR="00404CBA">
          <w:fldChar w:fldCharType="end"/>
        </w:r>
      </w:ins>
      <w:ins w:id="12784" w:author="phuong vu" w:date="2018-11-23T12:02:00Z">
        <w:r w:rsidRPr="00BA3432">
          <w:rPr>
            <w:rPrChange w:id="12785" w:author="phuong vu" w:date="2018-11-25T21:55:00Z">
              <w:rPr>
                <w:i/>
                <w:iCs/>
                <w:lang w:val="en-US"/>
              </w:rPr>
            </w:rPrChange>
          </w:rPr>
          <w:t xml:space="preserve"> </w:t>
        </w:r>
      </w:ins>
      <w:ins w:id="12786" w:author="phuong vu" w:date="2018-11-23T12:03:00Z">
        <w:r w:rsidRPr="00BA3432">
          <w:rPr>
            <w:rPrChange w:id="12787" w:author="phuong vu" w:date="2018-11-25T21:55:00Z">
              <w:rPr>
                <w:i/>
                <w:iCs/>
                <w:lang w:val="en-US"/>
              </w:rPr>
            </w:rPrChange>
          </w:rPr>
          <w:t>Bảng dữ liệu nhóm màu</w:t>
        </w:r>
      </w:ins>
      <w:bookmarkEnd w:id="12778"/>
    </w:p>
    <w:p w14:paraId="1EFEE426" w14:textId="4AEB9C0D" w:rsidR="00271A3D" w:rsidRPr="00BA3432" w:rsidRDefault="00271A3D">
      <w:pPr>
        <w:spacing w:line="276" w:lineRule="auto"/>
        <w:rPr>
          <w:ins w:id="12788" w:author="phuong vu" w:date="2018-11-23T11:17:00Z"/>
          <w:b/>
          <w:lang w:val="en-US"/>
          <w:rPrChange w:id="12789" w:author="phuong vu" w:date="2018-11-25T21:55:00Z">
            <w:rPr>
              <w:ins w:id="12790" w:author="phuong vu" w:date="2018-11-23T11:17:00Z"/>
              <w:b/>
              <w:lang w:val="en-US"/>
            </w:rPr>
          </w:rPrChange>
        </w:rPr>
        <w:pPrChange w:id="12791" w:author="phuong vu" w:date="2018-11-23T13:48:00Z">
          <w:pPr/>
        </w:pPrChange>
      </w:pPr>
      <w:ins w:id="12792" w:author="phuong vu" w:date="2018-11-23T11:17:00Z">
        <w:r w:rsidRPr="00AD0E2E">
          <w:rPr>
            <w:b/>
            <w:lang w:val="en-US"/>
          </w:rPr>
          <w:t>B</w:t>
        </w:r>
        <w:r w:rsidRPr="00BA3432">
          <w:rPr>
            <w:b/>
            <w:lang w:val="en-US"/>
            <w:rPrChange w:id="12793" w:author="phuong vu" w:date="2018-11-25T21:55:00Z">
              <w:rPr>
                <w:b/>
                <w:lang w:val="en-US"/>
              </w:rPr>
            </w:rPrChange>
          </w:rPr>
          <w:t>ẢNG CUSTOMER</w:t>
        </w:r>
      </w:ins>
    </w:p>
    <w:tbl>
      <w:tblPr>
        <w:tblStyle w:val="TableGrid"/>
        <w:tblW w:w="8725" w:type="dxa"/>
        <w:tblLook w:val="04A0" w:firstRow="1" w:lastRow="0" w:firstColumn="1" w:lastColumn="0" w:noHBand="0" w:noVBand="1"/>
        <w:tblPrChange w:id="12794" w:author="phuong vu" w:date="2018-11-23T13:38:00Z">
          <w:tblPr>
            <w:tblStyle w:val="TableGrid"/>
            <w:tblW w:w="9486" w:type="dxa"/>
            <w:tblLook w:val="04A0" w:firstRow="1" w:lastRow="0" w:firstColumn="1" w:lastColumn="0" w:noHBand="0" w:noVBand="1"/>
          </w:tblPr>
        </w:tblPrChange>
      </w:tblPr>
      <w:tblGrid>
        <w:gridCol w:w="699"/>
        <w:gridCol w:w="1964"/>
        <w:gridCol w:w="1282"/>
        <w:gridCol w:w="1084"/>
        <w:gridCol w:w="828"/>
        <w:gridCol w:w="813"/>
        <w:gridCol w:w="2107"/>
        <w:tblGridChange w:id="12795">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BA3432" w14:paraId="613D76FE" w14:textId="77777777" w:rsidTr="006B6330">
        <w:trPr>
          <w:trHeight w:val="300"/>
          <w:ins w:id="12796" w:author="phuong vu" w:date="2018-11-23T11:18:00Z"/>
          <w:trPrChange w:id="12797" w:author="phuong vu" w:date="2018-11-23T13:38:00Z">
            <w:trPr>
              <w:trHeight w:val="300"/>
            </w:trPr>
          </w:trPrChange>
        </w:trPr>
        <w:tc>
          <w:tcPr>
            <w:tcW w:w="708" w:type="dxa"/>
            <w:noWrap/>
            <w:vAlign w:val="center"/>
            <w:hideMark/>
            <w:tcPrChange w:id="12798" w:author="phuong vu" w:date="2018-11-23T13:38:00Z">
              <w:tcPr>
                <w:tcW w:w="708" w:type="dxa"/>
                <w:gridSpan w:val="2"/>
                <w:noWrap/>
                <w:vAlign w:val="center"/>
                <w:hideMark/>
              </w:tcPr>
            </w:tcPrChange>
          </w:tcPr>
          <w:p w14:paraId="549162B7" w14:textId="77777777" w:rsidR="00271A3D" w:rsidRPr="00BA3432" w:rsidRDefault="00271A3D">
            <w:pPr>
              <w:spacing w:line="276" w:lineRule="auto"/>
              <w:jc w:val="center"/>
              <w:rPr>
                <w:ins w:id="12799" w:author="phuong vu" w:date="2018-11-23T11:18:00Z"/>
                <w:b/>
                <w:bCs/>
                <w:rPrChange w:id="12800" w:author="phuong vu" w:date="2018-11-25T21:55:00Z">
                  <w:rPr>
                    <w:ins w:id="12801" w:author="phuong vu" w:date="2018-11-23T11:18:00Z"/>
                    <w:b/>
                    <w:bCs/>
                  </w:rPr>
                </w:rPrChange>
              </w:rPr>
              <w:pPrChange w:id="12802" w:author="phuong vu" w:date="2018-11-23T13:48:00Z">
                <w:pPr>
                  <w:jc w:val="center"/>
                </w:pPr>
              </w:pPrChange>
            </w:pPr>
            <w:ins w:id="12803" w:author="phuong vu" w:date="2018-11-23T11:18:00Z">
              <w:r w:rsidRPr="00BA3432">
                <w:rPr>
                  <w:b/>
                  <w:bCs/>
                  <w:lang w:val="da-DK"/>
                  <w:rPrChange w:id="12804" w:author="phuong vu" w:date="2018-11-25T21:55:00Z">
                    <w:rPr>
                      <w:b/>
                      <w:bCs/>
                      <w:lang w:val="da-DK"/>
                    </w:rPr>
                  </w:rPrChange>
                </w:rPr>
                <w:t>STT</w:t>
              </w:r>
            </w:ins>
          </w:p>
        </w:tc>
        <w:tc>
          <w:tcPr>
            <w:tcW w:w="1820" w:type="dxa"/>
            <w:noWrap/>
            <w:vAlign w:val="center"/>
            <w:hideMark/>
            <w:tcPrChange w:id="12805" w:author="phuong vu" w:date="2018-11-23T13:38:00Z">
              <w:tcPr>
                <w:tcW w:w="1820" w:type="dxa"/>
                <w:noWrap/>
                <w:vAlign w:val="center"/>
                <w:hideMark/>
              </w:tcPr>
            </w:tcPrChange>
          </w:tcPr>
          <w:p w14:paraId="6884E39D" w14:textId="77777777" w:rsidR="00271A3D" w:rsidRPr="00BA3432" w:rsidRDefault="00271A3D">
            <w:pPr>
              <w:spacing w:line="276" w:lineRule="auto"/>
              <w:jc w:val="center"/>
              <w:rPr>
                <w:ins w:id="12806" w:author="phuong vu" w:date="2018-11-23T11:18:00Z"/>
                <w:b/>
                <w:bCs/>
                <w:rPrChange w:id="12807" w:author="phuong vu" w:date="2018-11-25T21:55:00Z">
                  <w:rPr>
                    <w:ins w:id="12808" w:author="phuong vu" w:date="2018-11-23T11:18:00Z"/>
                    <w:b/>
                    <w:bCs/>
                  </w:rPr>
                </w:rPrChange>
              </w:rPr>
              <w:pPrChange w:id="12809" w:author="phuong vu" w:date="2018-11-23T13:48:00Z">
                <w:pPr>
                  <w:jc w:val="center"/>
                </w:pPr>
              </w:pPrChange>
            </w:pPr>
            <w:ins w:id="12810" w:author="phuong vu" w:date="2018-11-23T11:18:00Z">
              <w:r w:rsidRPr="00BA3432">
                <w:rPr>
                  <w:b/>
                  <w:bCs/>
                  <w:lang w:val="da-DK"/>
                  <w:rPrChange w:id="12811" w:author="phuong vu" w:date="2018-11-25T21:55:00Z">
                    <w:rPr>
                      <w:b/>
                      <w:bCs/>
                      <w:lang w:val="da-DK"/>
                    </w:rPr>
                  </w:rPrChange>
                </w:rPr>
                <w:t>Tên trường</w:t>
              </w:r>
            </w:ins>
          </w:p>
        </w:tc>
        <w:tc>
          <w:tcPr>
            <w:tcW w:w="1300" w:type="dxa"/>
            <w:noWrap/>
            <w:vAlign w:val="center"/>
            <w:hideMark/>
            <w:tcPrChange w:id="12812" w:author="phuong vu" w:date="2018-11-23T13:38:00Z">
              <w:tcPr>
                <w:tcW w:w="1300" w:type="dxa"/>
                <w:gridSpan w:val="2"/>
                <w:noWrap/>
                <w:vAlign w:val="center"/>
                <w:hideMark/>
              </w:tcPr>
            </w:tcPrChange>
          </w:tcPr>
          <w:p w14:paraId="4D1CF5C5" w14:textId="77777777" w:rsidR="00271A3D" w:rsidRPr="00BA3432" w:rsidRDefault="00271A3D">
            <w:pPr>
              <w:spacing w:line="276" w:lineRule="auto"/>
              <w:jc w:val="center"/>
              <w:rPr>
                <w:ins w:id="12813" w:author="phuong vu" w:date="2018-11-23T11:18:00Z"/>
                <w:b/>
                <w:bCs/>
                <w:rPrChange w:id="12814" w:author="phuong vu" w:date="2018-11-25T21:55:00Z">
                  <w:rPr>
                    <w:ins w:id="12815" w:author="phuong vu" w:date="2018-11-23T11:18:00Z"/>
                    <w:b/>
                    <w:bCs/>
                  </w:rPr>
                </w:rPrChange>
              </w:rPr>
              <w:pPrChange w:id="12816" w:author="phuong vu" w:date="2018-11-23T13:48:00Z">
                <w:pPr>
                  <w:jc w:val="center"/>
                </w:pPr>
              </w:pPrChange>
            </w:pPr>
            <w:ins w:id="12817" w:author="phuong vu" w:date="2018-11-23T11:18:00Z">
              <w:r w:rsidRPr="00BA3432">
                <w:rPr>
                  <w:b/>
                  <w:bCs/>
                  <w:lang w:val="da-DK"/>
                  <w:rPrChange w:id="12818" w:author="phuong vu" w:date="2018-11-25T21:55:00Z">
                    <w:rPr>
                      <w:b/>
                      <w:bCs/>
                      <w:lang w:val="da-DK"/>
                    </w:rPr>
                  </w:rPrChange>
                </w:rPr>
                <w:t>Kiểu</w:t>
              </w:r>
            </w:ins>
          </w:p>
        </w:tc>
        <w:tc>
          <w:tcPr>
            <w:tcW w:w="1098" w:type="dxa"/>
            <w:noWrap/>
            <w:vAlign w:val="center"/>
            <w:hideMark/>
            <w:tcPrChange w:id="12819" w:author="phuong vu" w:date="2018-11-23T13:38:00Z">
              <w:tcPr>
                <w:tcW w:w="1098" w:type="dxa"/>
                <w:gridSpan w:val="2"/>
                <w:noWrap/>
                <w:vAlign w:val="center"/>
                <w:hideMark/>
              </w:tcPr>
            </w:tcPrChange>
          </w:tcPr>
          <w:p w14:paraId="6B0D6A72" w14:textId="77777777" w:rsidR="00271A3D" w:rsidRPr="00BA3432" w:rsidRDefault="00271A3D">
            <w:pPr>
              <w:spacing w:line="276" w:lineRule="auto"/>
              <w:jc w:val="center"/>
              <w:rPr>
                <w:ins w:id="12820" w:author="phuong vu" w:date="2018-11-23T11:18:00Z"/>
                <w:b/>
                <w:bCs/>
                <w:rPrChange w:id="12821" w:author="phuong vu" w:date="2018-11-25T21:55:00Z">
                  <w:rPr>
                    <w:ins w:id="12822" w:author="phuong vu" w:date="2018-11-23T11:18:00Z"/>
                    <w:b/>
                    <w:bCs/>
                  </w:rPr>
                </w:rPrChange>
              </w:rPr>
              <w:pPrChange w:id="12823" w:author="phuong vu" w:date="2018-11-23T13:48:00Z">
                <w:pPr>
                  <w:jc w:val="center"/>
                </w:pPr>
              </w:pPrChange>
            </w:pPr>
            <w:ins w:id="12824" w:author="phuong vu" w:date="2018-11-23T11:18:00Z">
              <w:r w:rsidRPr="00BA3432">
                <w:rPr>
                  <w:b/>
                  <w:bCs/>
                  <w:lang w:val="da-DK"/>
                  <w:rPrChange w:id="12825" w:author="phuong vu" w:date="2018-11-25T21:55:00Z">
                    <w:rPr>
                      <w:b/>
                      <w:bCs/>
                      <w:lang w:val="da-DK"/>
                    </w:rPr>
                  </w:rPrChange>
                </w:rPr>
                <w:t>Chấp nhận Null</w:t>
              </w:r>
            </w:ins>
          </w:p>
        </w:tc>
        <w:tc>
          <w:tcPr>
            <w:tcW w:w="838" w:type="dxa"/>
            <w:noWrap/>
            <w:vAlign w:val="center"/>
            <w:hideMark/>
            <w:tcPrChange w:id="12826" w:author="phuong vu" w:date="2018-11-23T13:38:00Z">
              <w:tcPr>
                <w:tcW w:w="838" w:type="dxa"/>
                <w:gridSpan w:val="2"/>
                <w:noWrap/>
                <w:vAlign w:val="center"/>
                <w:hideMark/>
              </w:tcPr>
            </w:tcPrChange>
          </w:tcPr>
          <w:p w14:paraId="7CB9761F" w14:textId="77777777" w:rsidR="00271A3D" w:rsidRPr="00BA3432" w:rsidRDefault="00271A3D">
            <w:pPr>
              <w:spacing w:line="276" w:lineRule="auto"/>
              <w:jc w:val="center"/>
              <w:rPr>
                <w:ins w:id="12827" w:author="phuong vu" w:date="2018-11-23T11:18:00Z"/>
                <w:b/>
                <w:bCs/>
                <w:rPrChange w:id="12828" w:author="phuong vu" w:date="2018-11-25T21:55:00Z">
                  <w:rPr>
                    <w:ins w:id="12829" w:author="phuong vu" w:date="2018-11-23T11:18:00Z"/>
                    <w:b/>
                    <w:bCs/>
                  </w:rPr>
                </w:rPrChange>
              </w:rPr>
              <w:pPrChange w:id="12830" w:author="phuong vu" w:date="2018-11-23T13:48:00Z">
                <w:pPr>
                  <w:jc w:val="center"/>
                </w:pPr>
              </w:pPrChange>
            </w:pPr>
            <w:ins w:id="12831" w:author="phuong vu" w:date="2018-11-23T11:18:00Z">
              <w:r w:rsidRPr="00BA3432">
                <w:rPr>
                  <w:b/>
                  <w:bCs/>
                  <w:lang w:val="da-DK"/>
                  <w:rPrChange w:id="12832" w:author="phuong vu" w:date="2018-11-25T21:55:00Z">
                    <w:rPr>
                      <w:b/>
                      <w:bCs/>
                      <w:lang w:val="da-DK"/>
                    </w:rPr>
                  </w:rPrChange>
                </w:rPr>
                <w:t>Khóa chính</w:t>
              </w:r>
            </w:ins>
          </w:p>
        </w:tc>
        <w:tc>
          <w:tcPr>
            <w:tcW w:w="823" w:type="dxa"/>
            <w:noWrap/>
            <w:vAlign w:val="center"/>
            <w:hideMark/>
            <w:tcPrChange w:id="12833" w:author="phuong vu" w:date="2018-11-23T13:38:00Z">
              <w:tcPr>
                <w:tcW w:w="823" w:type="dxa"/>
                <w:gridSpan w:val="2"/>
                <w:noWrap/>
                <w:vAlign w:val="center"/>
                <w:hideMark/>
              </w:tcPr>
            </w:tcPrChange>
          </w:tcPr>
          <w:p w14:paraId="71F573E0" w14:textId="77777777" w:rsidR="00271A3D" w:rsidRPr="00BA3432" w:rsidRDefault="00271A3D">
            <w:pPr>
              <w:spacing w:line="276" w:lineRule="auto"/>
              <w:jc w:val="center"/>
              <w:rPr>
                <w:ins w:id="12834" w:author="phuong vu" w:date="2018-11-23T11:18:00Z"/>
                <w:b/>
                <w:bCs/>
                <w:rPrChange w:id="12835" w:author="phuong vu" w:date="2018-11-25T21:55:00Z">
                  <w:rPr>
                    <w:ins w:id="12836" w:author="phuong vu" w:date="2018-11-23T11:18:00Z"/>
                    <w:b/>
                    <w:bCs/>
                  </w:rPr>
                </w:rPrChange>
              </w:rPr>
              <w:pPrChange w:id="12837" w:author="phuong vu" w:date="2018-11-23T13:48:00Z">
                <w:pPr>
                  <w:jc w:val="center"/>
                </w:pPr>
              </w:pPrChange>
            </w:pPr>
            <w:ins w:id="12838" w:author="phuong vu" w:date="2018-11-23T11:18:00Z">
              <w:r w:rsidRPr="00BA3432">
                <w:rPr>
                  <w:b/>
                  <w:bCs/>
                  <w:lang w:val="da-DK"/>
                  <w:rPrChange w:id="12839" w:author="phuong vu" w:date="2018-11-25T21:55:00Z">
                    <w:rPr>
                      <w:b/>
                      <w:bCs/>
                      <w:lang w:val="da-DK"/>
                    </w:rPr>
                  </w:rPrChange>
                </w:rPr>
                <w:t>Khóa ngoại</w:t>
              </w:r>
            </w:ins>
          </w:p>
        </w:tc>
        <w:tc>
          <w:tcPr>
            <w:tcW w:w="2138" w:type="dxa"/>
            <w:noWrap/>
            <w:vAlign w:val="center"/>
            <w:hideMark/>
            <w:tcPrChange w:id="12840" w:author="phuong vu" w:date="2018-11-23T13:38:00Z">
              <w:tcPr>
                <w:tcW w:w="2899" w:type="dxa"/>
                <w:gridSpan w:val="3"/>
                <w:noWrap/>
                <w:vAlign w:val="center"/>
                <w:hideMark/>
              </w:tcPr>
            </w:tcPrChange>
          </w:tcPr>
          <w:p w14:paraId="706B58E0" w14:textId="77777777" w:rsidR="00271A3D" w:rsidRPr="00BA3432" w:rsidRDefault="00271A3D">
            <w:pPr>
              <w:spacing w:line="276" w:lineRule="auto"/>
              <w:ind w:right="226"/>
              <w:jc w:val="center"/>
              <w:rPr>
                <w:ins w:id="12841" w:author="phuong vu" w:date="2018-11-23T11:18:00Z"/>
                <w:b/>
                <w:bCs/>
                <w:rPrChange w:id="12842" w:author="phuong vu" w:date="2018-11-25T21:55:00Z">
                  <w:rPr>
                    <w:ins w:id="12843" w:author="phuong vu" w:date="2018-11-23T11:18:00Z"/>
                    <w:b/>
                    <w:bCs/>
                  </w:rPr>
                </w:rPrChange>
              </w:rPr>
              <w:pPrChange w:id="12844" w:author="phuong vu" w:date="2018-11-23T13:48:00Z">
                <w:pPr>
                  <w:ind w:right="226"/>
                  <w:jc w:val="center"/>
                </w:pPr>
              </w:pPrChange>
            </w:pPr>
            <w:ins w:id="12845" w:author="phuong vu" w:date="2018-11-23T11:18:00Z">
              <w:r w:rsidRPr="00BA3432">
                <w:rPr>
                  <w:b/>
                  <w:bCs/>
                  <w:lang w:val="da-DK"/>
                  <w:rPrChange w:id="12846" w:author="phuong vu" w:date="2018-11-25T21:55:00Z">
                    <w:rPr>
                      <w:b/>
                      <w:bCs/>
                      <w:lang w:val="da-DK"/>
                    </w:rPr>
                  </w:rPrChange>
                </w:rPr>
                <w:t>Mô tả</w:t>
              </w:r>
            </w:ins>
          </w:p>
        </w:tc>
      </w:tr>
      <w:tr w:rsidR="00271A3D" w:rsidRPr="00BA3432" w14:paraId="73583990" w14:textId="77777777" w:rsidTr="006B6330">
        <w:trPr>
          <w:trHeight w:val="300"/>
          <w:ins w:id="12847" w:author="phuong vu" w:date="2018-11-23T11:18:00Z"/>
          <w:trPrChange w:id="12848" w:author="phuong vu" w:date="2018-11-23T13:38:00Z">
            <w:trPr>
              <w:trHeight w:val="300"/>
            </w:trPr>
          </w:trPrChange>
        </w:trPr>
        <w:tc>
          <w:tcPr>
            <w:tcW w:w="708" w:type="dxa"/>
            <w:noWrap/>
            <w:vAlign w:val="center"/>
            <w:hideMark/>
            <w:tcPrChange w:id="12849" w:author="phuong vu" w:date="2018-11-23T13:38:00Z">
              <w:tcPr>
                <w:tcW w:w="708" w:type="dxa"/>
                <w:gridSpan w:val="2"/>
                <w:noWrap/>
                <w:vAlign w:val="center"/>
                <w:hideMark/>
              </w:tcPr>
            </w:tcPrChange>
          </w:tcPr>
          <w:p w14:paraId="0E0AE497" w14:textId="78B8CE0C" w:rsidR="00271A3D" w:rsidRPr="00BA3432" w:rsidRDefault="008A7CB0">
            <w:pPr>
              <w:spacing w:line="276" w:lineRule="auto"/>
              <w:jc w:val="center"/>
              <w:rPr>
                <w:ins w:id="12850" w:author="phuong vu" w:date="2018-11-23T11:18:00Z"/>
                <w:rPrChange w:id="12851" w:author="phuong vu" w:date="2018-11-25T21:55:00Z">
                  <w:rPr>
                    <w:ins w:id="12852" w:author="phuong vu" w:date="2018-11-23T11:18:00Z"/>
                  </w:rPr>
                </w:rPrChange>
              </w:rPr>
              <w:pPrChange w:id="12853" w:author="phuong vu" w:date="2018-11-23T13:48:00Z">
                <w:pPr>
                  <w:jc w:val="center"/>
                </w:pPr>
              </w:pPrChange>
            </w:pPr>
            <w:ins w:id="12854" w:author="phuong vu" w:date="2018-11-23T11:18:00Z">
              <w:r w:rsidRPr="00BA3432">
                <w:rPr>
                  <w:rPrChange w:id="12855" w:author="phuong vu" w:date="2018-11-25T21:55:00Z">
                    <w:rPr/>
                  </w:rPrChange>
                </w:rPr>
                <w:t>1</w:t>
              </w:r>
            </w:ins>
          </w:p>
        </w:tc>
        <w:tc>
          <w:tcPr>
            <w:tcW w:w="1820" w:type="dxa"/>
            <w:noWrap/>
            <w:hideMark/>
            <w:tcPrChange w:id="12856" w:author="phuong vu" w:date="2018-11-23T13:38:00Z">
              <w:tcPr>
                <w:tcW w:w="1820" w:type="dxa"/>
                <w:noWrap/>
                <w:hideMark/>
              </w:tcPr>
            </w:tcPrChange>
          </w:tcPr>
          <w:p w14:paraId="52F02110" w14:textId="0A036234" w:rsidR="00271A3D" w:rsidRPr="00BA3432" w:rsidRDefault="008A7CB0">
            <w:pPr>
              <w:spacing w:line="276" w:lineRule="auto"/>
              <w:rPr>
                <w:ins w:id="12857" w:author="phuong vu" w:date="2018-11-23T11:18:00Z"/>
                <w:rPrChange w:id="12858" w:author="phuong vu" w:date="2018-11-25T21:55:00Z">
                  <w:rPr>
                    <w:ins w:id="12859" w:author="phuong vu" w:date="2018-11-23T11:18:00Z"/>
                  </w:rPr>
                </w:rPrChange>
              </w:rPr>
              <w:pPrChange w:id="12860" w:author="phuong vu" w:date="2018-11-23T13:48:00Z">
                <w:pPr/>
              </w:pPrChange>
            </w:pPr>
            <w:ins w:id="12861" w:author="phuong vu" w:date="2018-11-23T11:18:00Z">
              <w:r w:rsidRPr="00BA3432">
                <w:rPr>
                  <w:rPrChange w:id="12862" w:author="phuong vu" w:date="2018-11-25T21:55:00Z">
                    <w:rPr/>
                  </w:rPrChange>
                </w:rPr>
                <w:t>id</w:t>
              </w:r>
            </w:ins>
          </w:p>
        </w:tc>
        <w:tc>
          <w:tcPr>
            <w:tcW w:w="1300" w:type="dxa"/>
            <w:noWrap/>
            <w:hideMark/>
            <w:tcPrChange w:id="12863" w:author="phuong vu" w:date="2018-11-23T13:38:00Z">
              <w:tcPr>
                <w:tcW w:w="1300" w:type="dxa"/>
                <w:gridSpan w:val="2"/>
                <w:noWrap/>
                <w:hideMark/>
              </w:tcPr>
            </w:tcPrChange>
          </w:tcPr>
          <w:p w14:paraId="61314318" w14:textId="77777777" w:rsidR="00271A3D" w:rsidRPr="00BA3432" w:rsidRDefault="00271A3D">
            <w:pPr>
              <w:spacing w:line="276" w:lineRule="auto"/>
              <w:rPr>
                <w:ins w:id="12864" w:author="phuong vu" w:date="2018-11-23T11:18:00Z"/>
                <w:rPrChange w:id="12865" w:author="phuong vu" w:date="2018-11-25T21:55:00Z">
                  <w:rPr>
                    <w:ins w:id="12866" w:author="phuong vu" w:date="2018-11-23T11:18:00Z"/>
                  </w:rPr>
                </w:rPrChange>
              </w:rPr>
              <w:pPrChange w:id="12867" w:author="phuong vu" w:date="2018-11-23T13:48:00Z">
                <w:pPr/>
              </w:pPrChange>
            </w:pPr>
            <w:ins w:id="12868" w:author="phuong vu" w:date="2018-11-23T11:18:00Z">
              <w:r w:rsidRPr="00BA3432">
                <w:rPr>
                  <w:rPrChange w:id="12869" w:author="phuong vu" w:date="2018-11-25T21:55:00Z">
                    <w:rPr/>
                  </w:rPrChange>
                </w:rPr>
                <w:t>numeric</w:t>
              </w:r>
            </w:ins>
          </w:p>
        </w:tc>
        <w:tc>
          <w:tcPr>
            <w:tcW w:w="1098" w:type="dxa"/>
            <w:noWrap/>
            <w:vAlign w:val="center"/>
            <w:hideMark/>
            <w:tcPrChange w:id="12870" w:author="phuong vu" w:date="2018-11-23T13:38:00Z">
              <w:tcPr>
                <w:tcW w:w="1098" w:type="dxa"/>
                <w:gridSpan w:val="2"/>
                <w:noWrap/>
                <w:vAlign w:val="center"/>
                <w:hideMark/>
              </w:tcPr>
            </w:tcPrChange>
          </w:tcPr>
          <w:p w14:paraId="39E7D938" w14:textId="77777777" w:rsidR="00271A3D" w:rsidRPr="00BA3432" w:rsidRDefault="00271A3D">
            <w:pPr>
              <w:spacing w:line="276" w:lineRule="auto"/>
              <w:jc w:val="center"/>
              <w:rPr>
                <w:ins w:id="12871" w:author="phuong vu" w:date="2018-11-23T11:18:00Z"/>
                <w:rPrChange w:id="12872" w:author="phuong vu" w:date="2018-11-25T21:55:00Z">
                  <w:rPr>
                    <w:ins w:id="12873" w:author="phuong vu" w:date="2018-11-23T11:18:00Z"/>
                  </w:rPr>
                </w:rPrChange>
              </w:rPr>
              <w:pPrChange w:id="12874" w:author="phuong vu" w:date="2018-11-23T13:48:00Z">
                <w:pPr>
                  <w:jc w:val="center"/>
                </w:pPr>
              </w:pPrChange>
            </w:pPr>
          </w:p>
        </w:tc>
        <w:tc>
          <w:tcPr>
            <w:tcW w:w="838" w:type="dxa"/>
            <w:noWrap/>
            <w:vAlign w:val="center"/>
            <w:hideMark/>
            <w:tcPrChange w:id="12875" w:author="phuong vu" w:date="2018-11-23T13:38:00Z">
              <w:tcPr>
                <w:tcW w:w="838" w:type="dxa"/>
                <w:gridSpan w:val="2"/>
                <w:noWrap/>
                <w:vAlign w:val="center"/>
                <w:hideMark/>
              </w:tcPr>
            </w:tcPrChange>
          </w:tcPr>
          <w:p w14:paraId="0E850998" w14:textId="77777777" w:rsidR="00271A3D" w:rsidRPr="00BA3432" w:rsidRDefault="00271A3D">
            <w:pPr>
              <w:spacing w:line="276" w:lineRule="auto"/>
              <w:jc w:val="center"/>
              <w:rPr>
                <w:ins w:id="12876" w:author="phuong vu" w:date="2018-11-23T11:18:00Z"/>
                <w:rPrChange w:id="12877" w:author="phuong vu" w:date="2018-11-25T21:55:00Z">
                  <w:rPr>
                    <w:ins w:id="12878" w:author="phuong vu" w:date="2018-11-23T11:18:00Z"/>
                  </w:rPr>
                </w:rPrChange>
              </w:rPr>
              <w:pPrChange w:id="12879" w:author="phuong vu" w:date="2018-11-23T13:48:00Z">
                <w:pPr>
                  <w:jc w:val="center"/>
                </w:pPr>
              </w:pPrChange>
            </w:pPr>
            <w:ins w:id="12880" w:author="phuong vu" w:date="2018-11-23T11:18:00Z">
              <w:r w:rsidRPr="00BA3432">
                <w:rPr>
                  <w:rPrChange w:id="12881" w:author="phuong vu" w:date="2018-11-25T21:55:00Z">
                    <w:rPr/>
                  </w:rPrChange>
                </w:rPr>
                <w:t>X</w:t>
              </w:r>
            </w:ins>
          </w:p>
        </w:tc>
        <w:tc>
          <w:tcPr>
            <w:tcW w:w="823" w:type="dxa"/>
            <w:noWrap/>
            <w:vAlign w:val="center"/>
            <w:hideMark/>
            <w:tcPrChange w:id="12882" w:author="phuong vu" w:date="2018-11-23T13:38:00Z">
              <w:tcPr>
                <w:tcW w:w="823" w:type="dxa"/>
                <w:gridSpan w:val="2"/>
                <w:noWrap/>
                <w:vAlign w:val="center"/>
                <w:hideMark/>
              </w:tcPr>
            </w:tcPrChange>
          </w:tcPr>
          <w:p w14:paraId="20CDD44D" w14:textId="77777777" w:rsidR="00271A3D" w:rsidRPr="00BA3432" w:rsidRDefault="00271A3D">
            <w:pPr>
              <w:spacing w:line="276" w:lineRule="auto"/>
              <w:jc w:val="center"/>
              <w:rPr>
                <w:ins w:id="12883" w:author="phuong vu" w:date="2018-11-23T11:18:00Z"/>
                <w:rPrChange w:id="12884" w:author="phuong vu" w:date="2018-11-25T21:55:00Z">
                  <w:rPr>
                    <w:ins w:id="12885" w:author="phuong vu" w:date="2018-11-23T11:18:00Z"/>
                  </w:rPr>
                </w:rPrChange>
              </w:rPr>
              <w:pPrChange w:id="12886" w:author="phuong vu" w:date="2018-11-23T13:48:00Z">
                <w:pPr>
                  <w:jc w:val="center"/>
                </w:pPr>
              </w:pPrChange>
            </w:pPr>
          </w:p>
        </w:tc>
        <w:tc>
          <w:tcPr>
            <w:tcW w:w="2138" w:type="dxa"/>
            <w:noWrap/>
            <w:hideMark/>
            <w:tcPrChange w:id="12887" w:author="phuong vu" w:date="2018-11-23T13:38:00Z">
              <w:tcPr>
                <w:tcW w:w="2899" w:type="dxa"/>
                <w:gridSpan w:val="3"/>
                <w:noWrap/>
                <w:hideMark/>
              </w:tcPr>
            </w:tcPrChange>
          </w:tcPr>
          <w:p w14:paraId="13565DC6" w14:textId="78913740" w:rsidR="00271A3D" w:rsidRPr="00BA3432" w:rsidRDefault="00271A3D">
            <w:pPr>
              <w:spacing w:line="276" w:lineRule="auto"/>
              <w:rPr>
                <w:ins w:id="12888" w:author="phuong vu" w:date="2018-11-23T11:18:00Z"/>
                <w:lang w:val="en-US"/>
                <w:rPrChange w:id="12889" w:author="phuong vu" w:date="2018-11-25T21:55:00Z">
                  <w:rPr>
                    <w:ins w:id="12890" w:author="phuong vu" w:date="2018-11-23T11:18:00Z"/>
                  </w:rPr>
                </w:rPrChange>
              </w:rPr>
              <w:pPrChange w:id="12891" w:author="phuong vu" w:date="2018-11-23T13:48:00Z">
                <w:pPr/>
              </w:pPrChange>
            </w:pPr>
            <w:ins w:id="12892" w:author="phuong vu" w:date="2018-11-23T11:18:00Z">
              <w:r w:rsidRPr="00BA3432">
                <w:rPr>
                  <w:rPrChange w:id="12893" w:author="phuong vu" w:date="2018-11-25T21:55:00Z">
                    <w:rPr/>
                  </w:rPrChange>
                </w:rPr>
                <w:t xml:space="preserve">ID </w:t>
              </w:r>
            </w:ins>
            <w:ins w:id="12894" w:author="phuong vu" w:date="2018-11-23T11:24:00Z">
              <w:r w:rsidR="00F13961" w:rsidRPr="00BA3432">
                <w:rPr>
                  <w:rPrChange w:id="12895" w:author="phuong vu" w:date="2018-11-25T21:55:00Z">
                    <w:rPr/>
                  </w:rPrChange>
                </w:rPr>
                <w:t>kh</w:t>
              </w:r>
              <w:r w:rsidR="00F13961" w:rsidRPr="00BA3432">
                <w:rPr>
                  <w:lang w:val="en-US"/>
                  <w:rPrChange w:id="12896" w:author="phuong vu" w:date="2018-11-25T21:55:00Z">
                    <w:rPr>
                      <w:lang w:val="en-US"/>
                    </w:rPr>
                  </w:rPrChange>
                </w:rPr>
                <w:t>ách hàng</w:t>
              </w:r>
            </w:ins>
          </w:p>
        </w:tc>
      </w:tr>
      <w:tr w:rsidR="00271A3D" w:rsidRPr="00BA3432" w14:paraId="44EA3DB0" w14:textId="77777777" w:rsidTr="006B6330">
        <w:trPr>
          <w:trHeight w:val="300"/>
          <w:ins w:id="12897" w:author="phuong vu" w:date="2018-11-23T11:18:00Z"/>
          <w:trPrChange w:id="12898" w:author="phuong vu" w:date="2018-11-23T13:38:00Z">
            <w:trPr>
              <w:trHeight w:val="300"/>
            </w:trPr>
          </w:trPrChange>
        </w:trPr>
        <w:tc>
          <w:tcPr>
            <w:tcW w:w="708" w:type="dxa"/>
            <w:noWrap/>
            <w:vAlign w:val="center"/>
            <w:hideMark/>
            <w:tcPrChange w:id="12899" w:author="phuong vu" w:date="2018-11-23T13:38:00Z">
              <w:tcPr>
                <w:tcW w:w="708" w:type="dxa"/>
                <w:gridSpan w:val="2"/>
                <w:noWrap/>
                <w:vAlign w:val="center"/>
                <w:hideMark/>
              </w:tcPr>
            </w:tcPrChange>
          </w:tcPr>
          <w:p w14:paraId="1AA531D7" w14:textId="794D9CC5" w:rsidR="00271A3D" w:rsidRPr="00BA3432" w:rsidRDefault="008A7CB0">
            <w:pPr>
              <w:spacing w:line="276" w:lineRule="auto"/>
              <w:jc w:val="center"/>
              <w:rPr>
                <w:ins w:id="12900" w:author="phuong vu" w:date="2018-11-23T11:18:00Z"/>
                <w:rPrChange w:id="12901" w:author="phuong vu" w:date="2018-11-25T21:55:00Z">
                  <w:rPr>
                    <w:ins w:id="12902" w:author="phuong vu" w:date="2018-11-23T11:18:00Z"/>
                  </w:rPr>
                </w:rPrChange>
              </w:rPr>
              <w:pPrChange w:id="12903" w:author="phuong vu" w:date="2018-11-23T13:48:00Z">
                <w:pPr>
                  <w:jc w:val="center"/>
                </w:pPr>
              </w:pPrChange>
            </w:pPr>
            <w:ins w:id="12904" w:author="phuong vu" w:date="2018-11-23T11:18:00Z">
              <w:r w:rsidRPr="00BA3432">
                <w:rPr>
                  <w:rPrChange w:id="12905" w:author="phuong vu" w:date="2018-11-25T21:55:00Z">
                    <w:rPr/>
                  </w:rPrChange>
                </w:rPr>
                <w:t>2</w:t>
              </w:r>
            </w:ins>
          </w:p>
        </w:tc>
        <w:tc>
          <w:tcPr>
            <w:tcW w:w="1820" w:type="dxa"/>
            <w:noWrap/>
            <w:hideMark/>
            <w:tcPrChange w:id="12906" w:author="phuong vu" w:date="2018-11-23T13:38:00Z">
              <w:tcPr>
                <w:tcW w:w="1820" w:type="dxa"/>
                <w:noWrap/>
                <w:hideMark/>
              </w:tcPr>
            </w:tcPrChange>
          </w:tcPr>
          <w:p w14:paraId="4E75C791" w14:textId="063B5FAD" w:rsidR="00271A3D" w:rsidRPr="00BA3432" w:rsidRDefault="008A7CB0">
            <w:pPr>
              <w:spacing w:line="276" w:lineRule="auto"/>
              <w:rPr>
                <w:ins w:id="12907" w:author="phuong vu" w:date="2018-11-23T11:18:00Z"/>
                <w:rPrChange w:id="12908" w:author="phuong vu" w:date="2018-11-25T21:55:00Z">
                  <w:rPr>
                    <w:ins w:id="12909" w:author="phuong vu" w:date="2018-11-23T11:18:00Z"/>
                  </w:rPr>
                </w:rPrChange>
              </w:rPr>
              <w:pPrChange w:id="12910" w:author="phuong vu" w:date="2018-11-23T13:48:00Z">
                <w:pPr/>
              </w:pPrChange>
            </w:pPr>
            <w:ins w:id="12911" w:author="phuong vu" w:date="2018-11-23T11:26:00Z">
              <w:r w:rsidRPr="00BA3432">
                <w:rPr>
                  <w:lang w:val="en-US"/>
                  <w:rPrChange w:id="12912" w:author="phuong vu" w:date="2018-11-25T21:55:00Z">
                    <w:rPr>
                      <w:lang w:val="en-US"/>
                    </w:rPr>
                  </w:rPrChange>
                </w:rPr>
                <w:t>f</w:t>
              </w:r>
            </w:ins>
            <w:ins w:id="12913" w:author="phuong vu" w:date="2018-11-23T11:24:00Z">
              <w:r w:rsidRPr="00BA3432">
                <w:rPr>
                  <w:lang w:val="en-US"/>
                  <w:rPrChange w:id="12914" w:author="phuong vu" w:date="2018-11-25T21:55:00Z">
                    <w:rPr>
                      <w:lang w:val="en-US"/>
                    </w:rPr>
                  </w:rPrChange>
                </w:rPr>
                <w:t>ull_name</w:t>
              </w:r>
            </w:ins>
          </w:p>
        </w:tc>
        <w:tc>
          <w:tcPr>
            <w:tcW w:w="1300" w:type="dxa"/>
            <w:noWrap/>
            <w:hideMark/>
            <w:tcPrChange w:id="12915" w:author="phuong vu" w:date="2018-11-23T13:38:00Z">
              <w:tcPr>
                <w:tcW w:w="1300" w:type="dxa"/>
                <w:gridSpan w:val="2"/>
                <w:noWrap/>
                <w:hideMark/>
              </w:tcPr>
            </w:tcPrChange>
          </w:tcPr>
          <w:p w14:paraId="1775E3F0" w14:textId="77777777" w:rsidR="00271A3D" w:rsidRPr="00BA3432" w:rsidRDefault="00271A3D">
            <w:pPr>
              <w:spacing w:line="276" w:lineRule="auto"/>
              <w:rPr>
                <w:ins w:id="12916" w:author="phuong vu" w:date="2018-11-23T11:18:00Z"/>
                <w:rPrChange w:id="12917" w:author="phuong vu" w:date="2018-11-25T21:55:00Z">
                  <w:rPr>
                    <w:ins w:id="12918" w:author="phuong vu" w:date="2018-11-23T11:18:00Z"/>
                  </w:rPr>
                </w:rPrChange>
              </w:rPr>
              <w:pPrChange w:id="12919" w:author="phuong vu" w:date="2018-11-23T13:48:00Z">
                <w:pPr/>
              </w:pPrChange>
            </w:pPr>
            <w:ins w:id="12920" w:author="phuong vu" w:date="2018-11-23T11:18:00Z">
              <w:r w:rsidRPr="00BA3432">
                <w:rPr>
                  <w:rPrChange w:id="12921" w:author="phuong vu" w:date="2018-11-25T21:55:00Z">
                    <w:rPr/>
                  </w:rPrChange>
                </w:rPr>
                <w:t>character varying</w:t>
              </w:r>
            </w:ins>
          </w:p>
        </w:tc>
        <w:tc>
          <w:tcPr>
            <w:tcW w:w="1098" w:type="dxa"/>
            <w:noWrap/>
            <w:vAlign w:val="center"/>
            <w:hideMark/>
            <w:tcPrChange w:id="12922" w:author="phuong vu" w:date="2018-11-23T13:38:00Z">
              <w:tcPr>
                <w:tcW w:w="1098" w:type="dxa"/>
                <w:gridSpan w:val="2"/>
                <w:noWrap/>
                <w:vAlign w:val="center"/>
                <w:hideMark/>
              </w:tcPr>
            </w:tcPrChange>
          </w:tcPr>
          <w:p w14:paraId="20B634FF" w14:textId="77777777" w:rsidR="00271A3D" w:rsidRPr="00BA3432" w:rsidRDefault="00271A3D">
            <w:pPr>
              <w:spacing w:line="276" w:lineRule="auto"/>
              <w:jc w:val="center"/>
              <w:rPr>
                <w:ins w:id="12923" w:author="phuong vu" w:date="2018-11-23T11:18:00Z"/>
                <w:rPrChange w:id="12924" w:author="phuong vu" w:date="2018-11-25T21:55:00Z">
                  <w:rPr>
                    <w:ins w:id="12925" w:author="phuong vu" w:date="2018-11-23T11:18:00Z"/>
                  </w:rPr>
                </w:rPrChange>
              </w:rPr>
              <w:pPrChange w:id="12926" w:author="phuong vu" w:date="2018-11-23T13:48:00Z">
                <w:pPr>
                  <w:jc w:val="center"/>
                </w:pPr>
              </w:pPrChange>
            </w:pPr>
          </w:p>
        </w:tc>
        <w:tc>
          <w:tcPr>
            <w:tcW w:w="838" w:type="dxa"/>
            <w:noWrap/>
            <w:vAlign w:val="center"/>
            <w:hideMark/>
            <w:tcPrChange w:id="12927" w:author="phuong vu" w:date="2018-11-23T13:38:00Z">
              <w:tcPr>
                <w:tcW w:w="838" w:type="dxa"/>
                <w:gridSpan w:val="2"/>
                <w:noWrap/>
                <w:vAlign w:val="center"/>
                <w:hideMark/>
              </w:tcPr>
            </w:tcPrChange>
          </w:tcPr>
          <w:p w14:paraId="091BE711" w14:textId="77777777" w:rsidR="00271A3D" w:rsidRPr="00BA3432" w:rsidRDefault="00271A3D">
            <w:pPr>
              <w:spacing w:line="276" w:lineRule="auto"/>
              <w:jc w:val="center"/>
              <w:rPr>
                <w:ins w:id="12928" w:author="phuong vu" w:date="2018-11-23T11:18:00Z"/>
                <w:rPrChange w:id="12929" w:author="phuong vu" w:date="2018-11-25T21:55:00Z">
                  <w:rPr>
                    <w:ins w:id="12930" w:author="phuong vu" w:date="2018-11-23T11:18:00Z"/>
                  </w:rPr>
                </w:rPrChange>
              </w:rPr>
              <w:pPrChange w:id="12931" w:author="phuong vu" w:date="2018-11-23T13:48:00Z">
                <w:pPr>
                  <w:jc w:val="center"/>
                </w:pPr>
              </w:pPrChange>
            </w:pPr>
          </w:p>
        </w:tc>
        <w:tc>
          <w:tcPr>
            <w:tcW w:w="823" w:type="dxa"/>
            <w:noWrap/>
            <w:vAlign w:val="center"/>
            <w:hideMark/>
            <w:tcPrChange w:id="12932" w:author="phuong vu" w:date="2018-11-23T13:38:00Z">
              <w:tcPr>
                <w:tcW w:w="823" w:type="dxa"/>
                <w:gridSpan w:val="2"/>
                <w:noWrap/>
                <w:vAlign w:val="center"/>
                <w:hideMark/>
              </w:tcPr>
            </w:tcPrChange>
          </w:tcPr>
          <w:p w14:paraId="0E7C3525" w14:textId="23290D2D" w:rsidR="00271A3D" w:rsidRPr="00BA3432" w:rsidRDefault="00271A3D">
            <w:pPr>
              <w:spacing w:line="276" w:lineRule="auto"/>
              <w:jc w:val="center"/>
              <w:rPr>
                <w:ins w:id="12933" w:author="phuong vu" w:date="2018-11-23T11:18:00Z"/>
                <w:rPrChange w:id="12934" w:author="phuong vu" w:date="2018-11-25T21:55:00Z">
                  <w:rPr>
                    <w:ins w:id="12935" w:author="phuong vu" w:date="2018-11-23T11:18:00Z"/>
                  </w:rPr>
                </w:rPrChange>
              </w:rPr>
              <w:pPrChange w:id="12936" w:author="phuong vu" w:date="2018-11-23T13:48:00Z">
                <w:pPr>
                  <w:jc w:val="center"/>
                </w:pPr>
              </w:pPrChange>
            </w:pPr>
          </w:p>
        </w:tc>
        <w:tc>
          <w:tcPr>
            <w:tcW w:w="2138" w:type="dxa"/>
            <w:noWrap/>
            <w:hideMark/>
            <w:tcPrChange w:id="12937" w:author="phuong vu" w:date="2018-11-23T13:38:00Z">
              <w:tcPr>
                <w:tcW w:w="2899" w:type="dxa"/>
                <w:gridSpan w:val="3"/>
                <w:noWrap/>
                <w:hideMark/>
              </w:tcPr>
            </w:tcPrChange>
          </w:tcPr>
          <w:p w14:paraId="4E0F883C" w14:textId="56F47B8D" w:rsidR="00271A3D" w:rsidRPr="00BA3432" w:rsidRDefault="00F13961">
            <w:pPr>
              <w:spacing w:line="276" w:lineRule="auto"/>
              <w:rPr>
                <w:ins w:id="12938" w:author="phuong vu" w:date="2018-11-23T11:18:00Z"/>
                <w:lang w:val="en-US"/>
                <w:rPrChange w:id="12939" w:author="phuong vu" w:date="2018-11-25T21:55:00Z">
                  <w:rPr>
                    <w:ins w:id="12940" w:author="phuong vu" w:date="2018-11-23T11:18:00Z"/>
                  </w:rPr>
                </w:rPrChange>
              </w:rPr>
              <w:pPrChange w:id="12941" w:author="phuong vu" w:date="2018-11-23T13:48:00Z">
                <w:pPr/>
              </w:pPrChange>
            </w:pPr>
            <w:ins w:id="12942" w:author="phuong vu" w:date="2018-11-23T11:26:00Z">
              <w:r w:rsidRPr="00BA3432">
                <w:rPr>
                  <w:lang w:val="en-US"/>
                  <w:rPrChange w:id="12943" w:author="phuong vu" w:date="2018-11-25T21:55:00Z">
                    <w:rPr>
                      <w:lang w:val="en-US"/>
                    </w:rPr>
                  </w:rPrChange>
                </w:rPr>
                <w:t>Họ tên khách hàng</w:t>
              </w:r>
            </w:ins>
          </w:p>
        </w:tc>
      </w:tr>
      <w:tr w:rsidR="00F13961" w:rsidRPr="00BA3432" w14:paraId="710C2D60" w14:textId="77777777" w:rsidTr="006B6330">
        <w:trPr>
          <w:trHeight w:val="300"/>
          <w:ins w:id="12944" w:author="phuong vu" w:date="2018-11-23T11:27:00Z"/>
          <w:trPrChange w:id="12945" w:author="phuong vu" w:date="2018-11-23T13:38:00Z">
            <w:trPr>
              <w:trHeight w:val="300"/>
            </w:trPr>
          </w:trPrChange>
        </w:trPr>
        <w:tc>
          <w:tcPr>
            <w:tcW w:w="708" w:type="dxa"/>
            <w:noWrap/>
            <w:vAlign w:val="center"/>
            <w:tcPrChange w:id="12946" w:author="phuong vu" w:date="2018-11-23T13:38:00Z">
              <w:tcPr>
                <w:tcW w:w="708" w:type="dxa"/>
                <w:gridSpan w:val="2"/>
                <w:noWrap/>
                <w:vAlign w:val="center"/>
              </w:tcPr>
            </w:tcPrChange>
          </w:tcPr>
          <w:p w14:paraId="05E8F244" w14:textId="51063D47" w:rsidR="00F13961" w:rsidRPr="00BA3432" w:rsidRDefault="008A7CB0">
            <w:pPr>
              <w:spacing w:line="276" w:lineRule="auto"/>
              <w:jc w:val="center"/>
              <w:rPr>
                <w:ins w:id="12947" w:author="phuong vu" w:date="2018-11-23T11:27:00Z"/>
                <w:lang w:val="en-US"/>
                <w:rPrChange w:id="12948" w:author="phuong vu" w:date="2018-11-25T21:55:00Z">
                  <w:rPr>
                    <w:ins w:id="12949" w:author="phuong vu" w:date="2018-11-23T11:27:00Z"/>
                  </w:rPr>
                </w:rPrChange>
              </w:rPr>
              <w:pPrChange w:id="12950" w:author="phuong vu" w:date="2018-11-23T13:48:00Z">
                <w:pPr>
                  <w:jc w:val="center"/>
                </w:pPr>
              </w:pPrChange>
            </w:pPr>
            <w:ins w:id="12951" w:author="phuong vu" w:date="2018-11-23T11:27:00Z">
              <w:r w:rsidRPr="00BA3432">
                <w:rPr>
                  <w:lang w:val="en-US"/>
                  <w:rPrChange w:id="12952" w:author="phuong vu" w:date="2018-11-25T21:55:00Z">
                    <w:rPr>
                      <w:lang w:val="en-US"/>
                    </w:rPr>
                  </w:rPrChange>
                </w:rPr>
                <w:t>3</w:t>
              </w:r>
            </w:ins>
          </w:p>
        </w:tc>
        <w:tc>
          <w:tcPr>
            <w:tcW w:w="1820" w:type="dxa"/>
            <w:noWrap/>
            <w:tcPrChange w:id="12953" w:author="phuong vu" w:date="2018-11-23T13:38:00Z">
              <w:tcPr>
                <w:tcW w:w="1820" w:type="dxa"/>
                <w:noWrap/>
              </w:tcPr>
            </w:tcPrChange>
          </w:tcPr>
          <w:p w14:paraId="54A2C1AA" w14:textId="2BC87F69" w:rsidR="00F13961" w:rsidRPr="00BA3432" w:rsidRDefault="008A7CB0">
            <w:pPr>
              <w:spacing w:line="276" w:lineRule="auto"/>
              <w:rPr>
                <w:ins w:id="12954" w:author="phuong vu" w:date="2018-11-23T11:27:00Z"/>
                <w:lang w:val="en-US"/>
                <w:rPrChange w:id="12955" w:author="phuong vu" w:date="2018-11-25T21:55:00Z">
                  <w:rPr>
                    <w:ins w:id="12956" w:author="phuong vu" w:date="2018-11-23T11:27:00Z"/>
                    <w:lang w:val="en-US"/>
                  </w:rPr>
                </w:rPrChange>
              </w:rPr>
              <w:pPrChange w:id="12957" w:author="phuong vu" w:date="2018-11-23T13:48:00Z">
                <w:pPr/>
              </w:pPrChange>
            </w:pPr>
            <w:ins w:id="12958" w:author="phuong vu" w:date="2018-11-23T11:27:00Z">
              <w:r w:rsidRPr="00AD0E2E">
                <w:rPr>
                  <w:lang w:val="en-US"/>
                </w:rPr>
                <w:t>email</w:t>
              </w:r>
            </w:ins>
          </w:p>
        </w:tc>
        <w:tc>
          <w:tcPr>
            <w:tcW w:w="1300" w:type="dxa"/>
            <w:noWrap/>
            <w:tcPrChange w:id="12959" w:author="phuong vu" w:date="2018-11-23T13:38:00Z">
              <w:tcPr>
                <w:tcW w:w="1300" w:type="dxa"/>
                <w:gridSpan w:val="2"/>
                <w:noWrap/>
              </w:tcPr>
            </w:tcPrChange>
          </w:tcPr>
          <w:p w14:paraId="02EC81FC" w14:textId="3F0E503D" w:rsidR="00F13961" w:rsidRPr="00BA3432" w:rsidRDefault="00F13961">
            <w:pPr>
              <w:spacing w:line="276" w:lineRule="auto"/>
              <w:rPr>
                <w:ins w:id="12960" w:author="phuong vu" w:date="2018-11-23T11:27:00Z"/>
                <w:rPrChange w:id="12961" w:author="phuong vu" w:date="2018-11-25T21:55:00Z">
                  <w:rPr>
                    <w:ins w:id="12962" w:author="phuong vu" w:date="2018-11-23T11:27:00Z"/>
                  </w:rPr>
                </w:rPrChange>
              </w:rPr>
              <w:pPrChange w:id="12963" w:author="phuong vu" w:date="2018-11-23T13:48:00Z">
                <w:pPr/>
              </w:pPrChange>
            </w:pPr>
            <w:ins w:id="12964" w:author="phuong vu" w:date="2018-11-23T11:27:00Z">
              <w:r w:rsidRPr="00BA3432">
                <w:rPr>
                  <w:rPrChange w:id="12965" w:author="phuong vu" w:date="2018-11-25T21:55:00Z">
                    <w:rPr/>
                  </w:rPrChange>
                </w:rPr>
                <w:t>character varying</w:t>
              </w:r>
            </w:ins>
          </w:p>
        </w:tc>
        <w:tc>
          <w:tcPr>
            <w:tcW w:w="1098" w:type="dxa"/>
            <w:noWrap/>
            <w:vAlign w:val="center"/>
            <w:tcPrChange w:id="12966" w:author="phuong vu" w:date="2018-11-23T13:38:00Z">
              <w:tcPr>
                <w:tcW w:w="1098" w:type="dxa"/>
                <w:gridSpan w:val="2"/>
                <w:noWrap/>
                <w:vAlign w:val="center"/>
              </w:tcPr>
            </w:tcPrChange>
          </w:tcPr>
          <w:p w14:paraId="46435140" w14:textId="77777777" w:rsidR="00F13961" w:rsidRPr="00BA3432" w:rsidRDefault="00F13961">
            <w:pPr>
              <w:spacing w:line="276" w:lineRule="auto"/>
              <w:jc w:val="center"/>
              <w:rPr>
                <w:ins w:id="12967" w:author="phuong vu" w:date="2018-11-23T11:27:00Z"/>
                <w:rPrChange w:id="12968" w:author="phuong vu" w:date="2018-11-25T21:55:00Z">
                  <w:rPr>
                    <w:ins w:id="12969" w:author="phuong vu" w:date="2018-11-23T11:27:00Z"/>
                  </w:rPr>
                </w:rPrChange>
              </w:rPr>
              <w:pPrChange w:id="12970" w:author="phuong vu" w:date="2018-11-23T13:48:00Z">
                <w:pPr>
                  <w:jc w:val="center"/>
                </w:pPr>
              </w:pPrChange>
            </w:pPr>
          </w:p>
        </w:tc>
        <w:tc>
          <w:tcPr>
            <w:tcW w:w="838" w:type="dxa"/>
            <w:noWrap/>
            <w:vAlign w:val="center"/>
            <w:tcPrChange w:id="12971" w:author="phuong vu" w:date="2018-11-23T13:38:00Z">
              <w:tcPr>
                <w:tcW w:w="838" w:type="dxa"/>
                <w:gridSpan w:val="2"/>
                <w:noWrap/>
                <w:vAlign w:val="center"/>
              </w:tcPr>
            </w:tcPrChange>
          </w:tcPr>
          <w:p w14:paraId="1F90E0A4" w14:textId="77777777" w:rsidR="00F13961" w:rsidRPr="00BA3432" w:rsidRDefault="00F13961">
            <w:pPr>
              <w:spacing w:line="276" w:lineRule="auto"/>
              <w:jc w:val="center"/>
              <w:rPr>
                <w:ins w:id="12972" w:author="phuong vu" w:date="2018-11-23T11:27:00Z"/>
                <w:rPrChange w:id="12973" w:author="phuong vu" w:date="2018-11-25T21:55:00Z">
                  <w:rPr>
                    <w:ins w:id="12974" w:author="phuong vu" w:date="2018-11-23T11:27:00Z"/>
                  </w:rPr>
                </w:rPrChange>
              </w:rPr>
              <w:pPrChange w:id="12975" w:author="phuong vu" w:date="2018-11-23T13:48:00Z">
                <w:pPr>
                  <w:jc w:val="center"/>
                </w:pPr>
              </w:pPrChange>
            </w:pPr>
          </w:p>
        </w:tc>
        <w:tc>
          <w:tcPr>
            <w:tcW w:w="823" w:type="dxa"/>
            <w:noWrap/>
            <w:vAlign w:val="center"/>
            <w:tcPrChange w:id="12976" w:author="phuong vu" w:date="2018-11-23T13:38:00Z">
              <w:tcPr>
                <w:tcW w:w="823" w:type="dxa"/>
                <w:gridSpan w:val="2"/>
                <w:noWrap/>
                <w:vAlign w:val="center"/>
              </w:tcPr>
            </w:tcPrChange>
          </w:tcPr>
          <w:p w14:paraId="1406BCA3" w14:textId="77777777" w:rsidR="00F13961" w:rsidRPr="00BA3432" w:rsidRDefault="00F13961">
            <w:pPr>
              <w:spacing w:line="276" w:lineRule="auto"/>
              <w:jc w:val="center"/>
              <w:rPr>
                <w:ins w:id="12977" w:author="phuong vu" w:date="2018-11-23T11:27:00Z"/>
                <w:rPrChange w:id="12978" w:author="phuong vu" w:date="2018-11-25T21:55:00Z">
                  <w:rPr>
                    <w:ins w:id="12979" w:author="phuong vu" w:date="2018-11-23T11:27:00Z"/>
                  </w:rPr>
                </w:rPrChange>
              </w:rPr>
              <w:pPrChange w:id="12980" w:author="phuong vu" w:date="2018-11-23T13:48:00Z">
                <w:pPr>
                  <w:jc w:val="center"/>
                </w:pPr>
              </w:pPrChange>
            </w:pPr>
          </w:p>
        </w:tc>
        <w:tc>
          <w:tcPr>
            <w:tcW w:w="2138" w:type="dxa"/>
            <w:noWrap/>
            <w:tcPrChange w:id="12981" w:author="phuong vu" w:date="2018-11-23T13:38:00Z">
              <w:tcPr>
                <w:tcW w:w="2899" w:type="dxa"/>
                <w:gridSpan w:val="3"/>
                <w:noWrap/>
              </w:tcPr>
            </w:tcPrChange>
          </w:tcPr>
          <w:p w14:paraId="617F7083" w14:textId="10D51BDD" w:rsidR="00F13961" w:rsidRPr="00BA3432" w:rsidRDefault="00F13961">
            <w:pPr>
              <w:spacing w:line="276" w:lineRule="auto"/>
              <w:rPr>
                <w:ins w:id="12982" w:author="phuong vu" w:date="2018-11-23T11:27:00Z"/>
                <w:lang w:val="en-US"/>
                <w:rPrChange w:id="12983" w:author="phuong vu" w:date="2018-11-25T21:55:00Z">
                  <w:rPr>
                    <w:ins w:id="12984" w:author="phuong vu" w:date="2018-11-23T11:27:00Z"/>
                    <w:lang w:val="en-US"/>
                  </w:rPr>
                </w:rPrChange>
              </w:rPr>
              <w:pPrChange w:id="12985" w:author="phuong vu" w:date="2018-11-23T13:48:00Z">
                <w:pPr/>
              </w:pPrChange>
            </w:pPr>
            <w:ins w:id="12986" w:author="phuong vu" w:date="2018-11-23T11:28:00Z">
              <w:r w:rsidRPr="00BA3432">
                <w:rPr>
                  <w:lang w:val="en-US"/>
                  <w:rPrChange w:id="12987" w:author="phuong vu" w:date="2018-11-25T21:55:00Z">
                    <w:rPr>
                      <w:lang w:val="en-US"/>
                    </w:rPr>
                  </w:rPrChange>
                </w:rPr>
                <w:t>Email khách hàng</w:t>
              </w:r>
            </w:ins>
          </w:p>
        </w:tc>
      </w:tr>
      <w:tr w:rsidR="00F13961" w:rsidRPr="00BA3432" w14:paraId="6CCD35F9" w14:textId="77777777" w:rsidTr="006B6330">
        <w:trPr>
          <w:trHeight w:val="300"/>
          <w:ins w:id="12988" w:author="phuong vu" w:date="2018-11-23T11:28:00Z"/>
          <w:trPrChange w:id="12989" w:author="phuong vu" w:date="2018-11-23T13:38:00Z">
            <w:trPr>
              <w:trHeight w:val="300"/>
            </w:trPr>
          </w:trPrChange>
        </w:trPr>
        <w:tc>
          <w:tcPr>
            <w:tcW w:w="708" w:type="dxa"/>
            <w:noWrap/>
            <w:vAlign w:val="center"/>
            <w:tcPrChange w:id="12990" w:author="phuong vu" w:date="2018-11-23T13:38:00Z">
              <w:tcPr>
                <w:tcW w:w="708" w:type="dxa"/>
                <w:gridSpan w:val="2"/>
                <w:noWrap/>
                <w:vAlign w:val="center"/>
              </w:tcPr>
            </w:tcPrChange>
          </w:tcPr>
          <w:p w14:paraId="4622DF4F" w14:textId="5A5A27C9" w:rsidR="00F13961" w:rsidRPr="00BA3432" w:rsidRDefault="008A7CB0">
            <w:pPr>
              <w:spacing w:line="276" w:lineRule="auto"/>
              <w:jc w:val="center"/>
              <w:rPr>
                <w:ins w:id="12991" w:author="phuong vu" w:date="2018-11-23T11:28:00Z"/>
                <w:lang w:val="en-US"/>
                <w:rPrChange w:id="12992" w:author="phuong vu" w:date="2018-11-25T21:55:00Z">
                  <w:rPr>
                    <w:ins w:id="12993" w:author="phuong vu" w:date="2018-11-23T11:28:00Z"/>
                    <w:lang w:val="en-US"/>
                  </w:rPr>
                </w:rPrChange>
              </w:rPr>
              <w:pPrChange w:id="12994" w:author="phuong vu" w:date="2018-11-23T13:48:00Z">
                <w:pPr>
                  <w:jc w:val="center"/>
                </w:pPr>
              </w:pPrChange>
            </w:pPr>
            <w:ins w:id="12995" w:author="phuong vu" w:date="2018-11-23T11:28:00Z">
              <w:r w:rsidRPr="00BA3432">
                <w:rPr>
                  <w:lang w:val="en-US"/>
                  <w:rPrChange w:id="12996" w:author="phuong vu" w:date="2018-11-25T21:55:00Z">
                    <w:rPr>
                      <w:lang w:val="en-US"/>
                    </w:rPr>
                  </w:rPrChange>
                </w:rPr>
                <w:t>4</w:t>
              </w:r>
            </w:ins>
          </w:p>
        </w:tc>
        <w:tc>
          <w:tcPr>
            <w:tcW w:w="1820" w:type="dxa"/>
            <w:noWrap/>
            <w:tcPrChange w:id="12997" w:author="phuong vu" w:date="2018-11-23T13:38:00Z">
              <w:tcPr>
                <w:tcW w:w="1820" w:type="dxa"/>
                <w:noWrap/>
              </w:tcPr>
            </w:tcPrChange>
          </w:tcPr>
          <w:p w14:paraId="42DDB616" w14:textId="75EAE109" w:rsidR="00F13961" w:rsidRPr="00BA3432" w:rsidRDefault="008A7CB0">
            <w:pPr>
              <w:spacing w:line="276" w:lineRule="auto"/>
              <w:rPr>
                <w:ins w:id="12998" w:author="phuong vu" w:date="2018-11-23T11:28:00Z"/>
                <w:lang w:val="en-US"/>
                <w:rPrChange w:id="12999" w:author="phuong vu" w:date="2018-11-25T21:55:00Z">
                  <w:rPr>
                    <w:ins w:id="13000" w:author="phuong vu" w:date="2018-11-23T11:28:00Z"/>
                    <w:lang w:val="en-US"/>
                  </w:rPr>
                </w:rPrChange>
              </w:rPr>
              <w:pPrChange w:id="13001" w:author="phuong vu" w:date="2018-11-23T13:48:00Z">
                <w:pPr/>
              </w:pPrChange>
            </w:pPr>
            <w:ins w:id="13002" w:author="phuong vu" w:date="2018-11-23T11:28:00Z">
              <w:r w:rsidRPr="00BA3432">
                <w:rPr>
                  <w:lang w:val="en-US"/>
                  <w:rPrChange w:id="13003" w:author="phuong vu" w:date="2018-11-25T21:55:00Z">
                    <w:rPr>
                      <w:lang w:val="en-US"/>
                    </w:rPr>
                  </w:rPrChange>
                </w:rPr>
                <w:t>phone</w:t>
              </w:r>
            </w:ins>
          </w:p>
        </w:tc>
        <w:tc>
          <w:tcPr>
            <w:tcW w:w="1300" w:type="dxa"/>
            <w:noWrap/>
            <w:tcPrChange w:id="13004" w:author="phuong vu" w:date="2018-11-23T13:38:00Z">
              <w:tcPr>
                <w:tcW w:w="1300" w:type="dxa"/>
                <w:gridSpan w:val="2"/>
                <w:noWrap/>
              </w:tcPr>
            </w:tcPrChange>
          </w:tcPr>
          <w:p w14:paraId="4E9F4268" w14:textId="5DF6273A" w:rsidR="00F13961" w:rsidRPr="00BA3432" w:rsidRDefault="00F13961">
            <w:pPr>
              <w:spacing w:line="276" w:lineRule="auto"/>
              <w:rPr>
                <w:ins w:id="13005" w:author="phuong vu" w:date="2018-11-23T11:28:00Z"/>
                <w:rPrChange w:id="13006" w:author="phuong vu" w:date="2018-11-25T21:55:00Z">
                  <w:rPr>
                    <w:ins w:id="13007" w:author="phuong vu" w:date="2018-11-23T11:28:00Z"/>
                  </w:rPr>
                </w:rPrChange>
              </w:rPr>
              <w:pPrChange w:id="13008" w:author="phuong vu" w:date="2018-11-23T13:48:00Z">
                <w:pPr/>
              </w:pPrChange>
            </w:pPr>
            <w:ins w:id="13009" w:author="phuong vu" w:date="2018-11-23T11:28:00Z">
              <w:r w:rsidRPr="00BA3432">
                <w:rPr>
                  <w:rPrChange w:id="13010" w:author="phuong vu" w:date="2018-11-25T21:55:00Z">
                    <w:rPr/>
                  </w:rPrChange>
                </w:rPr>
                <w:t>character varying</w:t>
              </w:r>
            </w:ins>
          </w:p>
        </w:tc>
        <w:tc>
          <w:tcPr>
            <w:tcW w:w="1098" w:type="dxa"/>
            <w:noWrap/>
            <w:vAlign w:val="center"/>
            <w:tcPrChange w:id="13011" w:author="phuong vu" w:date="2018-11-23T13:38:00Z">
              <w:tcPr>
                <w:tcW w:w="1098" w:type="dxa"/>
                <w:gridSpan w:val="2"/>
                <w:noWrap/>
                <w:vAlign w:val="center"/>
              </w:tcPr>
            </w:tcPrChange>
          </w:tcPr>
          <w:p w14:paraId="4EC37682" w14:textId="77777777" w:rsidR="00F13961" w:rsidRPr="00BA3432" w:rsidRDefault="00F13961">
            <w:pPr>
              <w:spacing w:line="276" w:lineRule="auto"/>
              <w:jc w:val="center"/>
              <w:rPr>
                <w:ins w:id="13012" w:author="phuong vu" w:date="2018-11-23T11:28:00Z"/>
                <w:rPrChange w:id="13013" w:author="phuong vu" w:date="2018-11-25T21:55:00Z">
                  <w:rPr>
                    <w:ins w:id="13014" w:author="phuong vu" w:date="2018-11-23T11:28:00Z"/>
                  </w:rPr>
                </w:rPrChange>
              </w:rPr>
              <w:pPrChange w:id="13015" w:author="phuong vu" w:date="2018-11-23T13:48:00Z">
                <w:pPr>
                  <w:jc w:val="center"/>
                </w:pPr>
              </w:pPrChange>
            </w:pPr>
          </w:p>
        </w:tc>
        <w:tc>
          <w:tcPr>
            <w:tcW w:w="838" w:type="dxa"/>
            <w:noWrap/>
            <w:vAlign w:val="center"/>
            <w:tcPrChange w:id="13016" w:author="phuong vu" w:date="2018-11-23T13:38:00Z">
              <w:tcPr>
                <w:tcW w:w="838" w:type="dxa"/>
                <w:gridSpan w:val="2"/>
                <w:noWrap/>
                <w:vAlign w:val="center"/>
              </w:tcPr>
            </w:tcPrChange>
          </w:tcPr>
          <w:p w14:paraId="3BA63431" w14:textId="77777777" w:rsidR="00F13961" w:rsidRPr="00BA3432" w:rsidRDefault="00F13961">
            <w:pPr>
              <w:spacing w:line="276" w:lineRule="auto"/>
              <w:jc w:val="center"/>
              <w:rPr>
                <w:ins w:id="13017" w:author="phuong vu" w:date="2018-11-23T11:28:00Z"/>
                <w:rPrChange w:id="13018" w:author="phuong vu" w:date="2018-11-25T21:55:00Z">
                  <w:rPr>
                    <w:ins w:id="13019" w:author="phuong vu" w:date="2018-11-23T11:28:00Z"/>
                  </w:rPr>
                </w:rPrChange>
              </w:rPr>
              <w:pPrChange w:id="13020" w:author="phuong vu" w:date="2018-11-23T13:48:00Z">
                <w:pPr>
                  <w:jc w:val="center"/>
                </w:pPr>
              </w:pPrChange>
            </w:pPr>
          </w:p>
        </w:tc>
        <w:tc>
          <w:tcPr>
            <w:tcW w:w="823" w:type="dxa"/>
            <w:noWrap/>
            <w:vAlign w:val="center"/>
            <w:tcPrChange w:id="13021" w:author="phuong vu" w:date="2018-11-23T13:38:00Z">
              <w:tcPr>
                <w:tcW w:w="823" w:type="dxa"/>
                <w:gridSpan w:val="2"/>
                <w:noWrap/>
                <w:vAlign w:val="center"/>
              </w:tcPr>
            </w:tcPrChange>
          </w:tcPr>
          <w:p w14:paraId="722D02E8" w14:textId="77777777" w:rsidR="00F13961" w:rsidRPr="00BA3432" w:rsidRDefault="00F13961">
            <w:pPr>
              <w:spacing w:line="276" w:lineRule="auto"/>
              <w:jc w:val="center"/>
              <w:rPr>
                <w:ins w:id="13022" w:author="phuong vu" w:date="2018-11-23T11:28:00Z"/>
                <w:rPrChange w:id="13023" w:author="phuong vu" w:date="2018-11-25T21:55:00Z">
                  <w:rPr>
                    <w:ins w:id="13024" w:author="phuong vu" w:date="2018-11-23T11:28:00Z"/>
                  </w:rPr>
                </w:rPrChange>
              </w:rPr>
              <w:pPrChange w:id="13025" w:author="phuong vu" w:date="2018-11-23T13:48:00Z">
                <w:pPr>
                  <w:jc w:val="center"/>
                </w:pPr>
              </w:pPrChange>
            </w:pPr>
          </w:p>
        </w:tc>
        <w:tc>
          <w:tcPr>
            <w:tcW w:w="2138" w:type="dxa"/>
            <w:noWrap/>
            <w:tcPrChange w:id="13026" w:author="phuong vu" w:date="2018-11-23T13:38:00Z">
              <w:tcPr>
                <w:tcW w:w="2899" w:type="dxa"/>
                <w:gridSpan w:val="3"/>
                <w:noWrap/>
              </w:tcPr>
            </w:tcPrChange>
          </w:tcPr>
          <w:p w14:paraId="43D56695" w14:textId="756AEE04" w:rsidR="00F13961" w:rsidRPr="00BA3432" w:rsidRDefault="00F13961">
            <w:pPr>
              <w:spacing w:line="276" w:lineRule="auto"/>
              <w:rPr>
                <w:ins w:id="13027" w:author="phuong vu" w:date="2018-11-23T11:28:00Z"/>
                <w:rPrChange w:id="13028" w:author="phuong vu" w:date="2018-11-25T21:55:00Z">
                  <w:rPr>
                    <w:ins w:id="13029" w:author="phuong vu" w:date="2018-11-23T11:28:00Z"/>
                    <w:lang w:val="en-US"/>
                  </w:rPr>
                </w:rPrChange>
              </w:rPr>
              <w:pPrChange w:id="13030" w:author="phuong vu" w:date="2018-11-23T13:48:00Z">
                <w:pPr/>
              </w:pPrChange>
            </w:pPr>
            <w:ins w:id="13031" w:author="phuong vu" w:date="2018-11-23T11:28:00Z">
              <w:r w:rsidRPr="00BA3432">
                <w:rPr>
                  <w:rPrChange w:id="13032" w:author="phuong vu" w:date="2018-11-25T21:55:00Z">
                    <w:rPr>
                      <w:lang w:val="en-US"/>
                    </w:rPr>
                  </w:rPrChange>
                </w:rPr>
                <w:t>Số điện thoại khách hàng</w:t>
              </w:r>
            </w:ins>
          </w:p>
        </w:tc>
      </w:tr>
      <w:tr w:rsidR="00F13961" w:rsidRPr="00BA3432" w14:paraId="31A7BD85" w14:textId="77777777" w:rsidTr="006B6330">
        <w:trPr>
          <w:trHeight w:val="300"/>
          <w:ins w:id="13033" w:author="phuong vu" w:date="2018-11-23T11:29:00Z"/>
          <w:trPrChange w:id="13034" w:author="phuong vu" w:date="2018-11-23T13:38:00Z">
            <w:trPr>
              <w:trHeight w:val="300"/>
            </w:trPr>
          </w:trPrChange>
        </w:trPr>
        <w:tc>
          <w:tcPr>
            <w:tcW w:w="708" w:type="dxa"/>
            <w:noWrap/>
            <w:vAlign w:val="center"/>
            <w:tcPrChange w:id="13035" w:author="phuong vu" w:date="2018-11-23T13:38:00Z">
              <w:tcPr>
                <w:tcW w:w="708" w:type="dxa"/>
                <w:gridSpan w:val="2"/>
                <w:noWrap/>
                <w:vAlign w:val="center"/>
              </w:tcPr>
            </w:tcPrChange>
          </w:tcPr>
          <w:p w14:paraId="7444467F" w14:textId="6BCB4072" w:rsidR="00F13961" w:rsidRPr="00BA3432" w:rsidRDefault="008A7CB0">
            <w:pPr>
              <w:spacing w:line="276" w:lineRule="auto"/>
              <w:jc w:val="center"/>
              <w:rPr>
                <w:ins w:id="13036" w:author="phuong vu" w:date="2018-11-23T11:29:00Z"/>
                <w:lang w:val="en-US"/>
                <w:rPrChange w:id="13037" w:author="phuong vu" w:date="2018-11-25T21:55:00Z">
                  <w:rPr>
                    <w:ins w:id="13038" w:author="phuong vu" w:date="2018-11-23T11:29:00Z"/>
                    <w:lang w:val="en-US"/>
                  </w:rPr>
                </w:rPrChange>
              </w:rPr>
              <w:pPrChange w:id="13039" w:author="phuong vu" w:date="2018-11-23T13:48:00Z">
                <w:pPr>
                  <w:jc w:val="center"/>
                </w:pPr>
              </w:pPrChange>
            </w:pPr>
            <w:ins w:id="13040" w:author="phuong vu" w:date="2018-11-23T11:29:00Z">
              <w:r w:rsidRPr="00BA3432">
                <w:rPr>
                  <w:lang w:val="en-US"/>
                  <w:rPrChange w:id="13041" w:author="phuong vu" w:date="2018-11-25T21:55:00Z">
                    <w:rPr>
                      <w:lang w:val="en-US"/>
                    </w:rPr>
                  </w:rPrChange>
                </w:rPr>
                <w:t>5</w:t>
              </w:r>
            </w:ins>
          </w:p>
        </w:tc>
        <w:tc>
          <w:tcPr>
            <w:tcW w:w="1820" w:type="dxa"/>
            <w:noWrap/>
            <w:tcPrChange w:id="13042" w:author="phuong vu" w:date="2018-11-23T13:38:00Z">
              <w:tcPr>
                <w:tcW w:w="1820" w:type="dxa"/>
                <w:noWrap/>
              </w:tcPr>
            </w:tcPrChange>
          </w:tcPr>
          <w:p w14:paraId="7A516687" w14:textId="59A9E6BD" w:rsidR="00F13961" w:rsidRPr="00BA3432" w:rsidRDefault="008A7CB0">
            <w:pPr>
              <w:spacing w:line="276" w:lineRule="auto"/>
              <w:rPr>
                <w:ins w:id="13043" w:author="phuong vu" w:date="2018-11-23T11:29:00Z"/>
                <w:lang w:val="en-US"/>
                <w:rPrChange w:id="13044" w:author="phuong vu" w:date="2018-11-25T21:55:00Z">
                  <w:rPr>
                    <w:ins w:id="13045" w:author="phuong vu" w:date="2018-11-23T11:29:00Z"/>
                    <w:lang w:val="en-US"/>
                  </w:rPr>
                </w:rPrChange>
              </w:rPr>
              <w:pPrChange w:id="13046" w:author="phuong vu" w:date="2018-11-23T13:48:00Z">
                <w:pPr/>
              </w:pPrChange>
            </w:pPr>
            <w:ins w:id="13047" w:author="phuong vu" w:date="2018-11-23T11:29:00Z">
              <w:r w:rsidRPr="00BA3432">
                <w:rPr>
                  <w:lang w:val="en-US"/>
                  <w:rPrChange w:id="13048" w:author="phuong vu" w:date="2018-11-25T21:55:00Z">
                    <w:rPr>
                      <w:lang w:val="en-US"/>
                    </w:rPr>
                  </w:rPrChange>
                </w:rPr>
                <w:t>password</w:t>
              </w:r>
            </w:ins>
          </w:p>
        </w:tc>
        <w:tc>
          <w:tcPr>
            <w:tcW w:w="1300" w:type="dxa"/>
            <w:noWrap/>
            <w:tcPrChange w:id="13049" w:author="phuong vu" w:date="2018-11-23T13:38:00Z">
              <w:tcPr>
                <w:tcW w:w="1300" w:type="dxa"/>
                <w:gridSpan w:val="2"/>
                <w:noWrap/>
              </w:tcPr>
            </w:tcPrChange>
          </w:tcPr>
          <w:p w14:paraId="1FD73491" w14:textId="00A61E20" w:rsidR="00F13961" w:rsidRPr="00BA3432" w:rsidRDefault="00F13961">
            <w:pPr>
              <w:spacing w:line="276" w:lineRule="auto"/>
              <w:rPr>
                <w:ins w:id="13050" w:author="phuong vu" w:date="2018-11-23T11:29:00Z"/>
                <w:rPrChange w:id="13051" w:author="phuong vu" w:date="2018-11-25T21:55:00Z">
                  <w:rPr>
                    <w:ins w:id="13052" w:author="phuong vu" w:date="2018-11-23T11:29:00Z"/>
                  </w:rPr>
                </w:rPrChange>
              </w:rPr>
              <w:pPrChange w:id="13053" w:author="phuong vu" w:date="2018-11-23T13:48:00Z">
                <w:pPr/>
              </w:pPrChange>
            </w:pPr>
            <w:ins w:id="13054" w:author="phuong vu" w:date="2018-11-23T11:29:00Z">
              <w:r w:rsidRPr="00BA3432">
                <w:rPr>
                  <w:rPrChange w:id="13055" w:author="phuong vu" w:date="2018-11-25T21:55:00Z">
                    <w:rPr/>
                  </w:rPrChange>
                </w:rPr>
                <w:t>character varying</w:t>
              </w:r>
            </w:ins>
          </w:p>
        </w:tc>
        <w:tc>
          <w:tcPr>
            <w:tcW w:w="1098" w:type="dxa"/>
            <w:noWrap/>
            <w:vAlign w:val="center"/>
            <w:tcPrChange w:id="13056" w:author="phuong vu" w:date="2018-11-23T13:38:00Z">
              <w:tcPr>
                <w:tcW w:w="1098" w:type="dxa"/>
                <w:gridSpan w:val="2"/>
                <w:noWrap/>
                <w:vAlign w:val="center"/>
              </w:tcPr>
            </w:tcPrChange>
          </w:tcPr>
          <w:p w14:paraId="1E086B54" w14:textId="77777777" w:rsidR="00F13961" w:rsidRPr="00BA3432" w:rsidRDefault="00F13961">
            <w:pPr>
              <w:spacing w:line="276" w:lineRule="auto"/>
              <w:jc w:val="center"/>
              <w:rPr>
                <w:ins w:id="13057" w:author="phuong vu" w:date="2018-11-23T11:29:00Z"/>
                <w:rPrChange w:id="13058" w:author="phuong vu" w:date="2018-11-25T21:55:00Z">
                  <w:rPr>
                    <w:ins w:id="13059" w:author="phuong vu" w:date="2018-11-23T11:29:00Z"/>
                  </w:rPr>
                </w:rPrChange>
              </w:rPr>
              <w:pPrChange w:id="13060" w:author="phuong vu" w:date="2018-11-23T13:48:00Z">
                <w:pPr>
                  <w:jc w:val="center"/>
                </w:pPr>
              </w:pPrChange>
            </w:pPr>
          </w:p>
        </w:tc>
        <w:tc>
          <w:tcPr>
            <w:tcW w:w="838" w:type="dxa"/>
            <w:noWrap/>
            <w:vAlign w:val="center"/>
            <w:tcPrChange w:id="13061" w:author="phuong vu" w:date="2018-11-23T13:38:00Z">
              <w:tcPr>
                <w:tcW w:w="838" w:type="dxa"/>
                <w:gridSpan w:val="2"/>
                <w:noWrap/>
                <w:vAlign w:val="center"/>
              </w:tcPr>
            </w:tcPrChange>
          </w:tcPr>
          <w:p w14:paraId="440A4863" w14:textId="77777777" w:rsidR="00F13961" w:rsidRPr="00BA3432" w:rsidRDefault="00F13961">
            <w:pPr>
              <w:spacing w:line="276" w:lineRule="auto"/>
              <w:jc w:val="center"/>
              <w:rPr>
                <w:ins w:id="13062" w:author="phuong vu" w:date="2018-11-23T11:29:00Z"/>
                <w:rPrChange w:id="13063" w:author="phuong vu" w:date="2018-11-25T21:55:00Z">
                  <w:rPr>
                    <w:ins w:id="13064" w:author="phuong vu" w:date="2018-11-23T11:29:00Z"/>
                  </w:rPr>
                </w:rPrChange>
              </w:rPr>
              <w:pPrChange w:id="13065" w:author="phuong vu" w:date="2018-11-23T13:48:00Z">
                <w:pPr>
                  <w:jc w:val="center"/>
                </w:pPr>
              </w:pPrChange>
            </w:pPr>
          </w:p>
        </w:tc>
        <w:tc>
          <w:tcPr>
            <w:tcW w:w="823" w:type="dxa"/>
            <w:noWrap/>
            <w:vAlign w:val="center"/>
            <w:tcPrChange w:id="13066" w:author="phuong vu" w:date="2018-11-23T13:38:00Z">
              <w:tcPr>
                <w:tcW w:w="823" w:type="dxa"/>
                <w:gridSpan w:val="2"/>
                <w:noWrap/>
                <w:vAlign w:val="center"/>
              </w:tcPr>
            </w:tcPrChange>
          </w:tcPr>
          <w:p w14:paraId="5987D3C2" w14:textId="77777777" w:rsidR="00F13961" w:rsidRPr="00BA3432" w:rsidRDefault="00F13961">
            <w:pPr>
              <w:spacing w:line="276" w:lineRule="auto"/>
              <w:jc w:val="center"/>
              <w:rPr>
                <w:ins w:id="13067" w:author="phuong vu" w:date="2018-11-23T11:29:00Z"/>
                <w:rPrChange w:id="13068" w:author="phuong vu" w:date="2018-11-25T21:55:00Z">
                  <w:rPr>
                    <w:ins w:id="13069" w:author="phuong vu" w:date="2018-11-23T11:29:00Z"/>
                  </w:rPr>
                </w:rPrChange>
              </w:rPr>
              <w:pPrChange w:id="13070" w:author="phuong vu" w:date="2018-11-23T13:48:00Z">
                <w:pPr>
                  <w:jc w:val="center"/>
                </w:pPr>
              </w:pPrChange>
            </w:pPr>
          </w:p>
        </w:tc>
        <w:tc>
          <w:tcPr>
            <w:tcW w:w="2138" w:type="dxa"/>
            <w:noWrap/>
            <w:tcPrChange w:id="13071" w:author="phuong vu" w:date="2018-11-23T13:38:00Z">
              <w:tcPr>
                <w:tcW w:w="2899" w:type="dxa"/>
                <w:gridSpan w:val="3"/>
                <w:noWrap/>
              </w:tcPr>
            </w:tcPrChange>
          </w:tcPr>
          <w:p w14:paraId="4AD3927E" w14:textId="6A3D6818" w:rsidR="00F13961" w:rsidRPr="00BA3432" w:rsidRDefault="00F13961">
            <w:pPr>
              <w:spacing w:line="276" w:lineRule="auto"/>
              <w:rPr>
                <w:ins w:id="13072" w:author="phuong vu" w:date="2018-11-23T11:29:00Z"/>
                <w:lang w:val="en-US"/>
                <w:rPrChange w:id="13073" w:author="phuong vu" w:date="2018-11-25T21:55:00Z">
                  <w:rPr>
                    <w:ins w:id="13074" w:author="phuong vu" w:date="2018-11-23T11:29:00Z"/>
                    <w:lang w:val="en-US"/>
                  </w:rPr>
                </w:rPrChange>
              </w:rPr>
              <w:pPrChange w:id="13075" w:author="phuong vu" w:date="2018-11-23T13:48:00Z">
                <w:pPr/>
              </w:pPrChange>
            </w:pPr>
            <w:ins w:id="13076" w:author="phuong vu" w:date="2018-11-23T11:29:00Z">
              <w:r w:rsidRPr="00BA3432">
                <w:rPr>
                  <w:lang w:val="en-US"/>
                  <w:rPrChange w:id="13077" w:author="phuong vu" w:date="2018-11-25T21:55:00Z">
                    <w:rPr>
                      <w:lang w:val="en-US"/>
                    </w:rPr>
                  </w:rPrChange>
                </w:rPr>
                <w:t>Mật khẩu tài khoản</w:t>
              </w:r>
            </w:ins>
          </w:p>
        </w:tc>
      </w:tr>
      <w:tr w:rsidR="00271D63" w:rsidRPr="00BA3432" w14:paraId="6F9DCC82" w14:textId="77777777" w:rsidTr="006B6330">
        <w:trPr>
          <w:trHeight w:val="300"/>
          <w:ins w:id="13078" w:author="phuong vu" w:date="2018-11-23T11:40:00Z"/>
          <w:trPrChange w:id="13079" w:author="phuong vu" w:date="2018-11-23T13:38:00Z">
            <w:trPr>
              <w:trHeight w:val="300"/>
            </w:trPr>
          </w:trPrChange>
        </w:trPr>
        <w:tc>
          <w:tcPr>
            <w:tcW w:w="708" w:type="dxa"/>
            <w:noWrap/>
            <w:vAlign w:val="center"/>
            <w:tcPrChange w:id="13080" w:author="phuong vu" w:date="2018-11-23T13:38:00Z">
              <w:tcPr>
                <w:tcW w:w="708" w:type="dxa"/>
                <w:gridSpan w:val="2"/>
                <w:noWrap/>
                <w:vAlign w:val="center"/>
              </w:tcPr>
            </w:tcPrChange>
          </w:tcPr>
          <w:p w14:paraId="32EC88EF" w14:textId="05718AEF" w:rsidR="00271D63" w:rsidRPr="00BA3432" w:rsidRDefault="008A7CB0">
            <w:pPr>
              <w:spacing w:line="276" w:lineRule="auto"/>
              <w:jc w:val="center"/>
              <w:rPr>
                <w:ins w:id="13081" w:author="phuong vu" w:date="2018-11-23T11:40:00Z"/>
                <w:lang w:val="en-US"/>
                <w:rPrChange w:id="13082" w:author="phuong vu" w:date="2018-11-25T21:55:00Z">
                  <w:rPr>
                    <w:ins w:id="13083" w:author="phuong vu" w:date="2018-11-23T11:40:00Z"/>
                    <w:lang w:val="en-US"/>
                  </w:rPr>
                </w:rPrChange>
              </w:rPr>
              <w:pPrChange w:id="13084" w:author="phuong vu" w:date="2018-11-23T13:48:00Z">
                <w:pPr>
                  <w:jc w:val="center"/>
                </w:pPr>
              </w:pPrChange>
            </w:pPr>
            <w:ins w:id="13085" w:author="phuong vu" w:date="2018-11-23T11:40:00Z">
              <w:r w:rsidRPr="00BA3432">
                <w:rPr>
                  <w:lang w:val="en-US"/>
                  <w:rPrChange w:id="13086" w:author="phuong vu" w:date="2018-11-25T21:55:00Z">
                    <w:rPr>
                      <w:lang w:val="en-US"/>
                    </w:rPr>
                  </w:rPrChange>
                </w:rPr>
                <w:t>6</w:t>
              </w:r>
            </w:ins>
          </w:p>
        </w:tc>
        <w:tc>
          <w:tcPr>
            <w:tcW w:w="1820" w:type="dxa"/>
            <w:noWrap/>
            <w:tcPrChange w:id="13087" w:author="phuong vu" w:date="2018-11-23T13:38:00Z">
              <w:tcPr>
                <w:tcW w:w="1820" w:type="dxa"/>
                <w:noWrap/>
              </w:tcPr>
            </w:tcPrChange>
          </w:tcPr>
          <w:p w14:paraId="374DFC30" w14:textId="3E2F6B75" w:rsidR="00271D63" w:rsidRPr="00BA3432" w:rsidRDefault="008A7CB0">
            <w:pPr>
              <w:spacing w:line="276" w:lineRule="auto"/>
              <w:rPr>
                <w:ins w:id="13088" w:author="phuong vu" w:date="2018-11-23T11:40:00Z"/>
                <w:lang w:val="en-US"/>
                <w:rPrChange w:id="13089" w:author="phuong vu" w:date="2018-11-25T21:55:00Z">
                  <w:rPr>
                    <w:ins w:id="13090" w:author="phuong vu" w:date="2018-11-23T11:40:00Z"/>
                    <w:lang w:val="en-US"/>
                  </w:rPr>
                </w:rPrChange>
              </w:rPr>
              <w:pPrChange w:id="13091" w:author="phuong vu" w:date="2018-11-23T13:48:00Z">
                <w:pPr/>
              </w:pPrChange>
            </w:pPr>
            <w:ins w:id="13092" w:author="phuong vu" w:date="2018-11-23T11:40:00Z">
              <w:r w:rsidRPr="00BA3432">
                <w:rPr>
                  <w:lang w:val="en-US"/>
                  <w:rPrChange w:id="13093" w:author="phuong vu" w:date="2018-11-25T21:55:00Z">
                    <w:rPr>
                      <w:lang w:val="en-US"/>
                    </w:rPr>
                  </w:rPrChange>
                </w:rPr>
                <w:t>gender</w:t>
              </w:r>
            </w:ins>
          </w:p>
        </w:tc>
        <w:tc>
          <w:tcPr>
            <w:tcW w:w="1300" w:type="dxa"/>
            <w:noWrap/>
            <w:tcPrChange w:id="13094" w:author="phuong vu" w:date="2018-11-23T13:38:00Z">
              <w:tcPr>
                <w:tcW w:w="1300" w:type="dxa"/>
                <w:gridSpan w:val="2"/>
                <w:noWrap/>
              </w:tcPr>
            </w:tcPrChange>
          </w:tcPr>
          <w:p w14:paraId="45D07C3A" w14:textId="56DB5AAF" w:rsidR="00271D63" w:rsidRPr="00BA3432" w:rsidRDefault="008A7CB0">
            <w:pPr>
              <w:spacing w:line="276" w:lineRule="auto"/>
              <w:rPr>
                <w:ins w:id="13095" w:author="phuong vu" w:date="2018-11-23T11:40:00Z"/>
                <w:lang w:val="en-US"/>
                <w:rPrChange w:id="13096" w:author="phuong vu" w:date="2018-11-25T21:55:00Z">
                  <w:rPr>
                    <w:ins w:id="13097" w:author="phuong vu" w:date="2018-11-23T11:40:00Z"/>
                  </w:rPr>
                </w:rPrChange>
              </w:rPr>
              <w:pPrChange w:id="13098" w:author="phuong vu" w:date="2018-11-23T13:48:00Z">
                <w:pPr/>
              </w:pPrChange>
            </w:pPr>
            <w:ins w:id="13099" w:author="phuong vu" w:date="2018-11-23T11:40:00Z">
              <w:r w:rsidRPr="00BA3432">
                <w:rPr>
                  <w:lang w:val="en-US"/>
                  <w:rPrChange w:id="13100" w:author="phuong vu" w:date="2018-11-25T21:55:00Z">
                    <w:rPr>
                      <w:lang w:val="en-US"/>
                    </w:rPr>
                  </w:rPrChange>
                </w:rPr>
                <w:t>Boolean</w:t>
              </w:r>
            </w:ins>
          </w:p>
        </w:tc>
        <w:tc>
          <w:tcPr>
            <w:tcW w:w="1098" w:type="dxa"/>
            <w:noWrap/>
            <w:vAlign w:val="center"/>
            <w:tcPrChange w:id="13101" w:author="phuong vu" w:date="2018-11-23T13:38:00Z">
              <w:tcPr>
                <w:tcW w:w="1098" w:type="dxa"/>
                <w:gridSpan w:val="2"/>
                <w:noWrap/>
                <w:vAlign w:val="center"/>
              </w:tcPr>
            </w:tcPrChange>
          </w:tcPr>
          <w:p w14:paraId="6A3A9F26" w14:textId="77777777" w:rsidR="00271D63" w:rsidRPr="00AD0E2E" w:rsidRDefault="00271D63">
            <w:pPr>
              <w:spacing w:line="276" w:lineRule="auto"/>
              <w:jc w:val="center"/>
              <w:rPr>
                <w:ins w:id="13102" w:author="phuong vu" w:date="2018-11-23T11:40:00Z"/>
              </w:rPr>
              <w:pPrChange w:id="13103" w:author="phuong vu" w:date="2018-11-23T13:48:00Z">
                <w:pPr>
                  <w:jc w:val="center"/>
                </w:pPr>
              </w:pPrChange>
            </w:pPr>
          </w:p>
        </w:tc>
        <w:tc>
          <w:tcPr>
            <w:tcW w:w="838" w:type="dxa"/>
            <w:noWrap/>
            <w:vAlign w:val="center"/>
            <w:tcPrChange w:id="13104" w:author="phuong vu" w:date="2018-11-23T13:38:00Z">
              <w:tcPr>
                <w:tcW w:w="838" w:type="dxa"/>
                <w:gridSpan w:val="2"/>
                <w:noWrap/>
                <w:vAlign w:val="center"/>
              </w:tcPr>
            </w:tcPrChange>
          </w:tcPr>
          <w:p w14:paraId="65F86C17" w14:textId="77777777" w:rsidR="00271D63" w:rsidRPr="00BA3432" w:rsidRDefault="00271D63">
            <w:pPr>
              <w:spacing w:line="276" w:lineRule="auto"/>
              <w:jc w:val="center"/>
              <w:rPr>
                <w:ins w:id="13105" w:author="phuong vu" w:date="2018-11-23T11:40:00Z"/>
                <w:rPrChange w:id="13106" w:author="phuong vu" w:date="2018-11-25T21:55:00Z">
                  <w:rPr>
                    <w:ins w:id="13107" w:author="phuong vu" w:date="2018-11-23T11:40:00Z"/>
                  </w:rPr>
                </w:rPrChange>
              </w:rPr>
              <w:pPrChange w:id="13108" w:author="phuong vu" w:date="2018-11-23T13:48:00Z">
                <w:pPr>
                  <w:jc w:val="center"/>
                </w:pPr>
              </w:pPrChange>
            </w:pPr>
          </w:p>
        </w:tc>
        <w:tc>
          <w:tcPr>
            <w:tcW w:w="823" w:type="dxa"/>
            <w:noWrap/>
            <w:vAlign w:val="center"/>
            <w:tcPrChange w:id="13109" w:author="phuong vu" w:date="2018-11-23T13:38:00Z">
              <w:tcPr>
                <w:tcW w:w="823" w:type="dxa"/>
                <w:gridSpan w:val="2"/>
                <w:noWrap/>
                <w:vAlign w:val="center"/>
              </w:tcPr>
            </w:tcPrChange>
          </w:tcPr>
          <w:p w14:paraId="06578ECB" w14:textId="77777777" w:rsidR="00271D63" w:rsidRPr="00BA3432" w:rsidRDefault="00271D63">
            <w:pPr>
              <w:spacing w:line="276" w:lineRule="auto"/>
              <w:jc w:val="center"/>
              <w:rPr>
                <w:ins w:id="13110" w:author="phuong vu" w:date="2018-11-23T11:40:00Z"/>
                <w:rPrChange w:id="13111" w:author="phuong vu" w:date="2018-11-25T21:55:00Z">
                  <w:rPr>
                    <w:ins w:id="13112" w:author="phuong vu" w:date="2018-11-23T11:40:00Z"/>
                  </w:rPr>
                </w:rPrChange>
              </w:rPr>
              <w:pPrChange w:id="13113" w:author="phuong vu" w:date="2018-11-23T13:48:00Z">
                <w:pPr>
                  <w:jc w:val="center"/>
                </w:pPr>
              </w:pPrChange>
            </w:pPr>
          </w:p>
        </w:tc>
        <w:tc>
          <w:tcPr>
            <w:tcW w:w="2138" w:type="dxa"/>
            <w:noWrap/>
            <w:tcPrChange w:id="13114" w:author="phuong vu" w:date="2018-11-23T13:38:00Z">
              <w:tcPr>
                <w:tcW w:w="2899" w:type="dxa"/>
                <w:gridSpan w:val="3"/>
                <w:noWrap/>
              </w:tcPr>
            </w:tcPrChange>
          </w:tcPr>
          <w:p w14:paraId="680DAC74" w14:textId="2A855239" w:rsidR="00271D63" w:rsidRPr="00BA3432" w:rsidRDefault="008A7CB0">
            <w:pPr>
              <w:spacing w:line="276" w:lineRule="auto"/>
              <w:rPr>
                <w:ins w:id="13115" w:author="phuong vu" w:date="2018-11-23T11:40:00Z"/>
                <w:lang w:val="en-US"/>
                <w:rPrChange w:id="13116" w:author="phuong vu" w:date="2018-11-25T21:55:00Z">
                  <w:rPr>
                    <w:ins w:id="13117" w:author="phuong vu" w:date="2018-11-23T11:40:00Z"/>
                    <w:lang w:val="en-US"/>
                  </w:rPr>
                </w:rPrChange>
              </w:rPr>
              <w:pPrChange w:id="13118" w:author="phuong vu" w:date="2018-11-23T13:48:00Z">
                <w:pPr/>
              </w:pPrChange>
            </w:pPr>
            <w:ins w:id="13119" w:author="phuong vu" w:date="2018-11-23T11:40:00Z">
              <w:r w:rsidRPr="00BA3432">
                <w:rPr>
                  <w:lang w:val="en-US"/>
                  <w:rPrChange w:id="13120" w:author="phuong vu" w:date="2018-11-25T21:55:00Z">
                    <w:rPr>
                      <w:lang w:val="en-US"/>
                    </w:rPr>
                  </w:rPrChange>
                </w:rPr>
                <w:t>Giới tính</w:t>
              </w:r>
            </w:ins>
          </w:p>
        </w:tc>
      </w:tr>
      <w:tr w:rsidR="008A7CB0" w:rsidRPr="00BA3432" w14:paraId="4FC865B1" w14:textId="77777777" w:rsidTr="006B6330">
        <w:trPr>
          <w:trHeight w:val="300"/>
          <w:ins w:id="13121" w:author="phuong vu" w:date="2018-11-23T11:40:00Z"/>
          <w:trPrChange w:id="13122" w:author="phuong vu" w:date="2018-11-23T13:38:00Z">
            <w:trPr>
              <w:trHeight w:val="300"/>
            </w:trPr>
          </w:trPrChange>
        </w:trPr>
        <w:tc>
          <w:tcPr>
            <w:tcW w:w="708" w:type="dxa"/>
            <w:noWrap/>
            <w:vAlign w:val="center"/>
            <w:tcPrChange w:id="13123" w:author="phuong vu" w:date="2018-11-23T13:38:00Z">
              <w:tcPr>
                <w:tcW w:w="708" w:type="dxa"/>
                <w:gridSpan w:val="2"/>
                <w:noWrap/>
                <w:vAlign w:val="center"/>
              </w:tcPr>
            </w:tcPrChange>
          </w:tcPr>
          <w:p w14:paraId="3CA42B8C" w14:textId="1EFE4045" w:rsidR="008A7CB0" w:rsidRPr="00BA3432" w:rsidRDefault="008A7CB0">
            <w:pPr>
              <w:spacing w:line="276" w:lineRule="auto"/>
              <w:jc w:val="center"/>
              <w:rPr>
                <w:ins w:id="13124" w:author="phuong vu" w:date="2018-11-23T11:40:00Z"/>
                <w:lang w:val="en-US"/>
                <w:rPrChange w:id="13125" w:author="phuong vu" w:date="2018-11-25T21:55:00Z">
                  <w:rPr>
                    <w:ins w:id="13126" w:author="phuong vu" w:date="2018-11-23T11:40:00Z"/>
                    <w:lang w:val="en-US"/>
                  </w:rPr>
                </w:rPrChange>
              </w:rPr>
              <w:pPrChange w:id="13127" w:author="phuong vu" w:date="2018-11-23T13:48:00Z">
                <w:pPr>
                  <w:jc w:val="center"/>
                </w:pPr>
              </w:pPrChange>
            </w:pPr>
            <w:ins w:id="13128" w:author="phuong vu" w:date="2018-11-23T11:40:00Z">
              <w:r w:rsidRPr="00BA3432">
                <w:rPr>
                  <w:lang w:val="en-US"/>
                  <w:rPrChange w:id="13129" w:author="phuong vu" w:date="2018-11-25T21:55:00Z">
                    <w:rPr>
                      <w:lang w:val="en-US"/>
                    </w:rPr>
                  </w:rPrChange>
                </w:rPr>
                <w:t>7</w:t>
              </w:r>
            </w:ins>
          </w:p>
        </w:tc>
        <w:tc>
          <w:tcPr>
            <w:tcW w:w="1820" w:type="dxa"/>
            <w:noWrap/>
            <w:tcPrChange w:id="13130" w:author="phuong vu" w:date="2018-11-23T13:38:00Z">
              <w:tcPr>
                <w:tcW w:w="1820" w:type="dxa"/>
                <w:noWrap/>
              </w:tcPr>
            </w:tcPrChange>
          </w:tcPr>
          <w:p w14:paraId="01277C78" w14:textId="2AE8D10A" w:rsidR="008A7CB0" w:rsidRPr="00BA3432" w:rsidRDefault="008A7CB0">
            <w:pPr>
              <w:spacing w:line="276" w:lineRule="auto"/>
              <w:rPr>
                <w:ins w:id="13131" w:author="phuong vu" w:date="2018-11-23T11:40:00Z"/>
                <w:lang w:val="en-US"/>
                <w:rPrChange w:id="13132" w:author="phuong vu" w:date="2018-11-25T21:55:00Z">
                  <w:rPr>
                    <w:ins w:id="13133" w:author="phuong vu" w:date="2018-11-23T11:40:00Z"/>
                    <w:lang w:val="en-US"/>
                  </w:rPr>
                </w:rPrChange>
              </w:rPr>
              <w:pPrChange w:id="13134" w:author="phuong vu" w:date="2018-11-23T13:48:00Z">
                <w:pPr/>
              </w:pPrChange>
            </w:pPr>
            <w:ins w:id="13135" w:author="phuong vu" w:date="2018-11-23T11:40:00Z">
              <w:r w:rsidRPr="00BA3432">
                <w:rPr>
                  <w:lang w:val="en-US"/>
                  <w:rPrChange w:id="13136" w:author="phuong vu" w:date="2018-11-25T21:55:00Z">
                    <w:rPr>
                      <w:lang w:val="en-US"/>
                    </w:rPr>
                  </w:rPrChange>
                </w:rPr>
                <w:t>address</w:t>
              </w:r>
            </w:ins>
          </w:p>
        </w:tc>
        <w:tc>
          <w:tcPr>
            <w:tcW w:w="1300" w:type="dxa"/>
            <w:noWrap/>
            <w:tcPrChange w:id="13137" w:author="phuong vu" w:date="2018-11-23T13:38:00Z">
              <w:tcPr>
                <w:tcW w:w="1300" w:type="dxa"/>
                <w:gridSpan w:val="2"/>
                <w:noWrap/>
              </w:tcPr>
            </w:tcPrChange>
          </w:tcPr>
          <w:p w14:paraId="62DEBC91" w14:textId="3DD6CA53" w:rsidR="008A7CB0" w:rsidRPr="00BA3432" w:rsidRDefault="008A7CB0">
            <w:pPr>
              <w:spacing w:line="276" w:lineRule="auto"/>
              <w:rPr>
                <w:ins w:id="13138" w:author="phuong vu" w:date="2018-11-23T11:40:00Z"/>
                <w:lang w:val="en-US"/>
                <w:rPrChange w:id="13139" w:author="phuong vu" w:date="2018-11-25T21:55:00Z">
                  <w:rPr>
                    <w:ins w:id="13140" w:author="phuong vu" w:date="2018-11-23T11:40:00Z"/>
                    <w:lang w:val="en-US"/>
                  </w:rPr>
                </w:rPrChange>
              </w:rPr>
              <w:pPrChange w:id="13141" w:author="phuong vu" w:date="2018-11-23T13:48:00Z">
                <w:pPr/>
              </w:pPrChange>
            </w:pPr>
            <w:ins w:id="13142" w:author="phuong vu" w:date="2018-11-23T11:41:00Z">
              <w:r w:rsidRPr="00BA3432">
                <w:rPr>
                  <w:rPrChange w:id="13143" w:author="phuong vu" w:date="2018-11-25T21:55:00Z">
                    <w:rPr/>
                  </w:rPrChange>
                </w:rPr>
                <w:t>character varying</w:t>
              </w:r>
            </w:ins>
          </w:p>
        </w:tc>
        <w:tc>
          <w:tcPr>
            <w:tcW w:w="1098" w:type="dxa"/>
            <w:noWrap/>
            <w:vAlign w:val="center"/>
            <w:tcPrChange w:id="13144" w:author="phuong vu" w:date="2018-11-23T13:38:00Z">
              <w:tcPr>
                <w:tcW w:w="1098" w:type="dxa"/>
                <w:gridSpan w:val="2"/>
                <w:noWrap/>
                <w:vAlign w:val="center"/>
              </w:tcPr>
            </w:tcPrChange>
          </w:tcPr>
          <w:p w14:paraId="15F4F0A1" w14:textId="77777777" w:rsidR="008A7CB0" w:rsidRPr="00BA3432" w:rsidRDefault="008A7CB0">
            <w:pPr>
              <w:spacing w:line="276" w:lineRule="auto"/>
              <w:jc w:val="center"/>
              <w:rPr>
                <w:ins w:id="13145" w:author="phuong vu" w:date="2018-11-23T11:40:00Z"/>
                <w:rPrChange w:id="13146" w:author="phuong vu" w:date="2018-11-25T21:55:00Z">
                  <w:rPr>
                    <w:ins w:id="13147" w:author="phuong vu" w:date="2018-11-23T11:40:00Z"/>
                  </w:rPr>
                </w:rPrChange>
              </w:rPr>
              <w:pPrChange w:id="13148" w:author="phuong vu" w:date="2018-11-23T13:48:00Z">
                <w:pPr>
                  <w:jc w:val="center"/>
                </w:pPr>
              </w:pPrChange>
            </w:pPr>
          </w:p>
        </w:tc>
        <w:tc>
          <w:tcPr>
            <w:tcW w:w="838" w:type="dxa"/>
            <w:noWrap/>
            <w:vAlign w:val="center"/>
            <w:tcPrChange w:id="13149" w:author="phuong vu" w:date="2018-11-23T13:38:00Z">
              <w:tcPr>
                <w:tcW w:w="838" w:type="dxa"/>
                <w:gridSpan w:val="2"/>
                <w:noWrap/>
                <w:vAlign w:val="center"/>
              </w:tcPr>
            </w:tcPrChange>
          </w:tcPr>
          <w:p w14:paraId="70C00948" w14:textId="77777777" w:rsidR="008A7CB0" w:rsidRPr="00BA3432" w:rsidRDefault="008A7CB0">
            <w:pPr>
              <w:spacing w:line="276" w:lineRule="auto"/>
              <w:jc w:val="center"/>
              <w:rPr>
                <w:ins w:id="13150" w:author="phuong vu" w:date="2018-11-23T11:40:00Z"/>
                <w:rPrChange w:id="13151" w:author="phuong vu" w:date="2018-11-25T21:55:00Z">
                  <w:rPr>
                    <w:ins w:id="13152" w:author="phuong vu" w:date="2018-11-23T11:40:00Z"/>
                  </w:rPr>
                </w:rPrChange>
              </w:rPr>
              <w:pPrChange w:id="13153" w:author="phuong vu" w:date="2018-11-23T13:48:00Z">
                <w:pPr>
                  <w:jc w:val="center"/>
                </w:pPr>
              </w:pPrChange>
            </w:pPr>
          </w:p>
        </w:tc>
        <w:tc>
          <w:tcPr>
            <w:tcW w:w="823" w:type="dxa"/>
            <w:noWrap/>
            <w:vAlign w:val="center"/>
            <w:tcPrChange w:id="13154" w:author="phuong vu" w:date="2018-11-23T13:38:00Z">
              <w:tcPr>
                <w:tcW w:w="823" w:type="dxa"/>
                <w:gridSpan w:val="2"/>
                <w:noWrap/>
                <w:vAlign w:val="center"/>
              </w:tcPr>
            </w:tcPrChange>
          </w:tcPr>
          <w:p w14:paraId="12310339" w14:textId="77777777" w:rsidR="008A7CB0" w:rsidRPr="00BA3432" w:rsidRDefault="008A7CB0">
            <w:pPr>
              <w:spacing w:line="276" w:lineRule="auto"/>
              <w:jc w:val="center"/>
              <w:rPr>
                <w:ins w:id="13155" w:author="phuong vu" w:date="2018-11-23T11:40:00Z"/>
                <w:rPrChange w:id="13156" w:author="phuong vu" w:date="2018-11-25T21:55:00Z">
                  <w:rPr>
                    <w:ins w:id="13157" w:author="phuong vu" w:date="2018-11-23T11:40:00Z"/>
                  </w:rPr>
                </w:rPrChange>
              </w:rPr>
              <w:pPrChange w:id="13158" w:author="phuong vu" w:date="2018-11-23T13:48:00Z">
                <w:pPr>
                  <w:jc w:val="center"/>
                </w:pPr>
              </w:pPrChange>
            </w:pPr>
          </w:p>
        </w:tc>
        <w:tc>
          <w:tcPr>
            <w:tcW w:w="2138" w:type="dxa"/>
            <w:noWrap/>
            <w:tcPrChange w:id="13159" w:author="phuong vu" w:date="2018-11-23T13:38:00Z">
              <w:tcPr>
                <w:tcW w:w="2899" w:type="dxa"/>
                <w:gridSpan w:val="3"/>
                <w:noWrap/>
              </w:tcPr>
            </w:tcPrChange>
          </w:tcPr>
          <w:p w14:paraId="7D55631E" w14:textId="21270EEE" w:rsidR="008A7CB0" w:rsidRPr="00BA3432" w:rsidRDefault="008A7CB0">
            <w:pPr>
              <w:spacing w:line="276" w:lineRule="auto"/>
              <w:rPr>
                <w:ins w:id="13160" w:author="phuong vu" w:date="2018-11-23T11:40:00Z"/>
                <w:lang w:val="en-US"/>
                <w:rPrChange w:id="13161" w:author="phuong vu" w:date="2018-11-25T21:55:00Z">
                  <w:rPr>
                    <w:ins w:id="13162" w:author="phuong vu" w:date="2018-11-23T11:40:00Z"/>
                    <w:lang w:val="en-US"/>
                  </w:rPr>
                </w:rPrChange>
              </w:rPr>
              <w:pPrChange w:id="13163" w:author="phuong vu" w:date="2018-11-23T13:48:00Z">
                <w:pPr/>
              </w:pPrChange>
            </w:pPr>
            <w:ins w:id="13164" w:author="phuong vu" w:date="2018-11-23T11:41:00Z">
              <w:r w:rsidRPr="00BA3432">
                <w:rPr>
                  <w:lang w:val="en-US"/>
                  <w:rPrChange w:id="13165" w:author="phuong vu" w:date="2018-11-25T21:55:00Z">
                    <w:rPr>
                      <w:lang w:val="en-US"/>
                    </w:rPr>
                  </w:rPrChange>
                </w:rPr>
                <w:t>Địa chỉ khách hàng</w:t>
              </w:r>
            </w:ins>
          </w:p>
        </w:tc>
      </w:tr>
      <w:tr w:rsidR="00F13961" w:rsidRPr="00BA3432" w14:paraId="0A72848C" w14:textId="77777777" w:rsidTr="006B6330">
        <w:trPr>
          <w:trHeight w:val="300"/>
          <w:ins w:id="13166" w:author="phuong vu" w:date="2018-11-23T11:18:00Z"/>
          <w:trPrChange w:id="13167" w:author="phuong vu" w:date="2018-11-23T13:38:00Z">
            <w:trPr>
              <w:trHeight w:val="300"/>
            </w:trPr>
          </w:trPrChange>
        </w:trPr>
        <w:tc>
          <w:tcPr>
            <w:tcW w:w="708" w:type="dxa"/>
            <w:noWrap/>
            <w:vAlign w:val="center"/>
            <w:hideMark/>
            <w:tcPrChange w:id="13168" w:author="phuong vu" w:date="2018-11-23T13:38:00Z">
              <w:tcPr>
                <w:tcW w:w="708" w:type="dxa"/>
                <w:gridSpan w:val="2"/>
                <w:noWrap/>
                <w:vAlign w:val="center"/>
                <w:hideMark/>
              </w:tcPr>
            </w:tcPrChange>
          </w:tcPr>
          <w:p w14:paraId="4D35E336" w14:textId="77777777" w:rsidR="00F13961" w:rsidRPr="00BA3432" w:rsidRDefault="00F13961">
            <w:pPr>
              <w:spacing w:line="276" w:lineRule="auto"/>
              <w:jc w:val="center"/>
              <w:rPr>
                <w:ins w:id="13169" w:author="phuong vu" w:date="2018-11-23T11:18:00Z"/>
                <w:rPrChange w:id="13170" w:author="phuong vu" w:date="2018-11-25T21:55:00Z">
                  <w:rPr>
                    <w:ins w:id="13171" w:author="phuong vu" w:date="2018-11-23T11:18:00Z"/>
                  </w:rPr>
                </w:rPrChange>
              </w:rPr>
              <w:pPrChange w:id="13172" w:author="phuong vu" w:date="2018-11-23T13:48:00Z">
                <w:pPr>
                  <w:jc w:val="center"/>
                </w:pPr>
              </w:pPrChange>
            </w:pPr>
            <w:ins w:id="13173" w:author="phuong vu" w:date="2018-11-23T11:18:00Z">
              <w:r w:rsidRPr="00BA3432">
                <w:rPr>
                  <w:rPrChange w:id="13174" w:author="phuong vu" w:date="2018-11-25T21:55:00Z">
                    <w:rPr/>
                  </w:rPrChange>
                </w:rPr>
                <w:t>8</w:t>
              </w:r>
            </w:ins>
          </w:p>
        </w:tc>
        <w:tc>
          <w:tcPr>
            <w:tcW w:w="1820" w:type="dxa"/>
            <w:noWrap/>
            <w:hideMark/>
            <w:tcPrChange w:id="13175" w:author="phuong vu" w:date="2018-11-23T13:38:00Z">
              <w:tcPr>
                <w:tcW w:w="1820" w:type="dxa"/>
                <w:noWrap/>
                <w:hideMark/>
              </w:tcPr>
            </w:tcPrChange>
          </w:tcPr>
          <w:p w14:paraId="275A6FBA" w14:textId="4AEEBA0C" w:rsidR="00F13961" w:rsidRPr="00BA3432" w:rsidRDefault="009125AC">
            <w:pPr>
              <w:spacing w:line="276" w:lineRule="auto"/>
              <w:rPr>
                <w:ins w:id="13176" w:author="phuong vu" w:date="2018-11-23T11:18:00Z"/>
                <w:rPrChange w:id="13177" w:author="phuong vu" w:date="2018-11-25T21:55:00Z">
                  <w:rPr>
                    <w:ins w:id="13178" w:author="phuong vu" w:date="2018-11-23T11:18:00Z"/>
                  </w:rPr>
                </w:rPrChange>
              </w:rPr>
              <w:pPrChange w:id="13179" w:author="phuong vu" w:date="2018-11-23T13:48:00Z">
                <w:pPr/>
              </w:pPrChange>
            </w:pPr>
            <w:ins w:id="13180" w:author="phuong vu" w:date="2018-11-23T11:18:00Z">
              <w:r w:rsidRPr="00BA3432">
                <w:rPr>
                  <w:rPrChange w:id="13181" w:author="phuong vu" w:date="2018-11-25T21:55:00Z">
                    <w:rPr/>
                  </w:rPrChange>
                </w:rPr>
                <w:t>status</w:t>
              </w:r>
            </w:ins>
          </w:p>
        </w:tc>
        <w:tc>
          <w:tcPr>
            <w:tcW w:w="1300" w:type="dxa"/>
            <w:noWrap/>
            <w:hideMark/>
            <w:tcPrChange w:id="13182" w:author="phuong vu" w:date="2018-11-23T13:38:00Z">
              <w:tcPr>
                <w:tcW w:w="1300" w:type="dxa"/>
                <w:gridSpan w:val="2"/>
                <w:noWrap/>
                <w:hideMark/>
              </w:tcPr>
            </w:tcPrChange>
          </w:tcPr>
          <w:p w14:paraId="537CF5A1" w14:textId="77777777" w:rsidR="00F13961" w:rsidRPr="00BA3432" w:rsidRDefault="00F13961">
            <w:pPr>
              <w:spacing w:line="276" w:lineRule="auto"/>
              <w:rPr>
                <w:ins w:id="13183" w:author="phuong vu" w:date="2018-11-23T11:18:00Z"/>
                <w:rPrChange w:id="13184" w:author="phuong vu" w:date="2018-11-25T21:55:00Z">
                  <w:rPr>
                    <w:ins w:id="13185" w:author="phuong vu" w:date="2018-11-23T11:18:00Z"/>
                  </w:rPr>
                </w:rPrChange>
              </w:rPr>
              <w:pPrChange w:id="13186" w:author="phuong vu" w:date="2018-11-23T13:48:00Z">
                <w:pPr/>
              </w:pPrChange>
            </w:pPr>
            <w:ins w:id="13187" w:author="phuong vu" w:date="2018-11-23T11:18:00Z">
              <w:r w:rsidRPr="00BA3432">
                <w:rPr>
                  <w:rPrChange w:id="13188" w:author="phuong vu" w:date="2018-11-25T21:55:00Z">
                    <w:rPr/>
                  </w:rPrChange>
                </w:rPr>
                <w:t>character varying</w:t>
              </w:r>
            </w:ins>
          </w:p>
        </w:tc>
        <w:tc>
          <w:tcPr>
            <w:tcW w:w="1098" w:type="dxa"/>
            <w:noWrap/>
            <w:vAlign w:val="center"/>
            <w:hideMark/>
            <w:tcPrChange w:id="13189" w:author="phuong vu" w:date="2018-11-23T13:38:00Z">
              <w:tcPr>
                <w:tcW w:w="1098" w:type="dxa"/>
                <w:gridSpan w:val="2"/>
                <w:noWrap/>
                <w:vAlign w:val="center"/>
                <w:hideMark/>
              </w:tcPr>
            </w:tcPrChange>
          </w:tcPr>
          <w:p w14:paraId="7BE81121" w14:textId="77777777" w:rsidR="00F13961" w:rsidRPr="00BA3432" w:rsidRDefault="00F13961">
            <w:pPr>
              <w:spacing w:line="276" w:lineRule="auto"/>
              <w:jc w:val="center"/>
              <w:rPr>
                <w:ins w:id="13190" w:author="phuong vu" w:date="2018-11-23T11:18:00Z"/>
                <w:rPrChange w:id="13191" w:author="phuong vu" w:date="2018-11-25T21:55:00Z">
                  <w:rPr>
                    <w:ins w:id="13192" w:author="phuong vu" w:date="2018-11-23T11:18:00Z"/>
                  </w:rPr>
                </w:rPrChange>
              </w:rPr>
              <w:pPrChange w:id="13193" w:author="phuong vu" w:date="2018-11-23T13:48:00Z">
                <w:pPr>
                  <w:jc w:val="center"/>
                </w:pPr>
              </w:pPrChange>
            </w:pPr>
            <w:ins w:id="13194" w:author="phuong vu" w:date="2018-11-23T11:18:00Z">
              <w:r w:rsidRPr="00BA3432">
                <w:rPr>
                  <w:rPrChange w:id="13195" w:author="phuong vu" w:date="2018-11-25T21:55:00Z">
                    <w:rPr/>
                  </w:rPrChange>
                </w:rPr>
                <w:t>X</w:t>
              </w:r>
            </w:ins>
          </w:p>
        </w:tc>
        <w:tc>
          <w:tcPr>
            <w:tcW w:w="838" w:type="dxa"/>
            <w:noWrap/>
            <w:vAlign w:val="center"/>
            <w:hideMark/>
            <w:tcPrChange w:id="13196" w:author="phuong vu" w:date="2018-11-23T13:38:00Z">
              <w:tcPr>
                <w:tcW w:w="838" w:type="dxa"/>
                <w:gridSpan w:val="2"/>
                <w:noWrap/>
                <w:vAlign w:val="center"/>
                <w:hideMark/>
              </w:tcPr>
            </w:tcPrChange>
          </w:tcPr>
          <w:p w14:paraId="10E6118F" w14:textId="77777777" w:rsidR="00F13961" w:rsidRPr="00BA3432" w:rsidRDefault="00F13961">
            <w:pPr>
              <w:spacing w:line="276" w:lineRule="auto"/>
              <w:jc w:val="center"/>
              <w:rPr>
                <w:ins w:id="13197" w:author="phuong vu" w:date="2018-11-23T11:18:00Z"/>
                <w:rPrChange w:id="13198" w:author="phuong vu" w:date="2018-11-25T21:55:00Z">
                  <w:rPr>
                    <w:ins w:id="13199" w:author="phuong vu" w:date="2018-11-23T11:18:00Z"/>
                  </w:rPr>
                </w:rPrChange>
              </w:rPr>
              <w:pPrChange w:id="13200" w:author="phuong vu" w:date="2018-11-23T13:48:00Z">
                <w:pPr>
                  <w:jc w:val="center"/>
                </w:pPr>
              </w:pPrChange>
            </w:pPr>
          </w:p>
        </w:tc>
        <w:tc>
          <w:tcPr>
            <w:tcW w:w="823" w:type="dxa"/>
            <w:noWrap/>
            <w:vAlign w:val="center"/>
            <w:hideMark/>
            <w:tcPrChange w:id="13201" w:author="phuong vu" w:date="2018-11-23T13:38:00Z">
              <w:tcPr>
                <w:tcW w:w="823" w:type="dxa"/>
                <w:gridSpan w:val="2"/>
                <w:noWrap/>
                <w:vAlign w:val="center"/>
                <w:hideMark/>
              </w:tcPr>
            </w:tcPrChange>
          </w:tcPr>
          <w:p w14:paraId="653C4415" w14:textId="77777777" w:rsidR="00F13961" w:rsidRPr="00BA3432" w:rsidRDefault="00F13961">
            <w:pPr>
              <w:spacing w:line="276" w:lineRule="auto"/>
              <w:jc w:val="center"/>
              <w:rPr>
                <w:ins w:id="13202" w:author="phuong vu" w:date="2018-11-23T11:18:00Z"/>
                <w:rPrChange w:id="13203" w:author="phuong vu" w:date="2018-11-25T21:55:00Z">
                  <w:rPr>
                    <w:ins w:id="13204" w:author="phuong vu" w:date="2018-11-23T11:18:00Z"/>
                  </w:rPr>
                </w:rPrChange>
              </w:rPr>
              <w:pPrChange w:id="13205" w:author="phuong vu" w:date="2018-11-23T13:48:00Z">
                <w:pPr>
                  <w:jc w:val="center"/>
                </w:pPr>
              </w:pPrChange>
            </w:pPr>
          </w:p>
        </w:tc>
        <w:tc>
          <w:tcPr>
            <w:tcW w:w="2138" w:type="dxa"/>
            <w:noWrap/>
            <w:hideMark/>
            <w:tcPrChange w:id="13206" w:author="phuong vu" w:date="2018-11-23T13:38:00Z">
              <w:tcPr>
                <w:tcW w:w="2899" w:type="dxa"/>
                <w:gridSpan w:val="3"/>
                <w:noWrap/>
                <w:hideMark/>
              </w:tcPr>
            </w:tcPrChange>
          </w:tcPr>
          <w:p w14:paraId="540CCF1E" w14:textId="77777777" w:rsidR="00F13961" w:rsidRPr="00BA3432" w:rsidRDefault="00F13961">
            <w:pPr>
              <w:keepNext/>
              <w:spacing w:line="276" w:lineRule="auto"/>
              <w:rPr>
                <w:ins w:id="13207" w:author="phuong vu" w:date="2018-11-23T11:18:00Z"/>
                <w:rPrChange w:id="13208" w:author="phuong vu" w:date="2018-11-25T21:55:00Z">
                  <w:rPr>
                    <w:ins w:id="13209" w:author="phuong vu" w:date="2018-11-23T11:18:00Z"/>
                  </w:rPr>
                </w:rPrChange>
              </w:rPr>
              <w:pPrChange w:id="13210" w:author="phuong vu" w:date="2018-11-23T13:48:00Z">
                <w:pPr/>
              </w:pPrChange>
            </w:pPr>
            <w:ins w:id="13211" w:author="phuong vu" w:date="2018-11-23T11:18:00Z">
              <w:r w:rsidRPr="00BA3432">
                <w:rPr>
                  <w:rPrChange w:id="13212" w:author="phuong vu" w:date="2018-11-25T21:55:00Z">
                    <w:rPr/>
                  </w:rPrChange>
                </w:rPr>
                <w:t>Trạng thái</w:t>
              </w:r>
            </w:ins>
          </w:p>
        </w:tc>
      </w:tr>
      <w:tr w:rsidR="0024035B" w:rsidRPr="00BA3432" w14:paraId="01864BE3" w14:textId="77777777" w:rsidTr="006B6330">
        <w:trPr>
          <w:trHeight w:val="300"/>
          <w:ins w:id="13213" w:author="phuong vu" w:date="2018-11-23T14:37:00Z"/>
        </w:trPr>
        <w:tc>
          <w:tcPr>
            <w:tcW w:w="708" w:type="dxa"/>
            <w:noWrap/>
            <w:vAlign w:val="center"/>
          </w:tcPr>
          <w:p w14:paraId="717B486F" w14:textId="1819FF7C" w:rsidR="0024035B" w:rsidRPr="00BA3432" w:rsidRDefault="0024035B" w:rsidP="00E6227B">
            <w:pPr>
              <w:spacing w:line="276" w:lineRule="auto"/>
              <w:jc w:val="center"/>
              <w:rPr>
                <w:ins w:id="13214" w:author="phuong vu" w:date="2018-11-23T14:37:00Z"/>
                <w:lang w:val="en-US"/>
                <w:rPrChange w:id="13215" w:author="phuong vu" w:date="2018-11-25T21:55:00Z">
                  <w:rPr>
                    <w:ins w:id="13216" w:author="phuong vu" w:date="2018-11-23T14:37:00Z"/>
                  </w:rPr>
                </w:rPrChange>
              </w:rPr>
            </w:pPr>
            <w:ins w:id="13217" w:author="phuong vu" w:date="2018-11-23T14:37:00Z">
              <w:r w:rsidRPr="00BA3432">
                <w:rPr>
                  <w:lang w:val="en-US"/>
                  <w:rPrChange w:id="13218" w:author="phuong vu" w:date="2018-11-25T21:55:00Z">
                    <w:rPr>
                      <w:lang w:val="en-US"/>
                    </w:rPr>
                  </w:rPrChange>
                </w:rPr>
                <w:t>9</w:t>
              </w:r>
            </w:ins>
          </w:p>
        </w:tc>
        <w:tc>
          <w:tcPr>
            <w:tcW w:w="1820" w:type="dxa"/>
            <w:noWrap/>
          </w:tcPr>
          <w:p w14:paraId="2196CDC0" w14:textId="1023260E" w:rsidR="0024035B" w:rsidRPr="00BA3432" w:rsidRDefault="0024035B" w:rsidP="00E6227B">
            <w:pPr>
              <w:spacing w:line="276" w:lineRule="auto"/>
              <w:rPr>
                <w:ins w:id="13219" w:author="phuong vu" w:date="2018-11-23T14:37:00Z"/>
                <w:lang w:val="en-US"/>
                <w:rPrChange w:id="13220" w:author="phuong vu" w:date="2018-11-25T21:55:00Z">
                  <w:rPr>
                    <w:ins w:id="13221" w:author="phuong vu" w:date="2018-11-23T14:37:00Z"/>
                  </w:rPr>
                </w:rPrChange>
              </w:rPr>
            </w:pPr>
            <w:ins w:id="13222" w:author="phuong vu" w:date="2018-11-23T14:37:00Z">
              <w:r w:rsidRPr="00AD0E2E">
                <w:rPr>
                  <w:lang w:val="en-US"/>
                </w:rPr>
                <w:t>Customer_avatar</w:t>
              </w:r>
            </w:ins>
          </w:p>
        </w:tc>
        <w:tc>
          <w:tcPr>
            <w:tcW w:w="1300" w:type="dxa"/>
            <w:noWrap/>
          </w:tcPr>
          <w:p w14:paraId="3160094E" w14:textId="4A228E7E" w:rsidR="0024035B" w:rsidRPr="00BA3432" w:rsidRDefault="0024035B" w:rsidP="00E6227B">
            <w:pPr>
              <w:spacing w:line="276" w:lineRule="auto"/>
              <w:rPr>
                <w:ins w:id="13223" w:author="phuong vu" w:date="2018-11-23T14:37:00Z"/>
                <w:lang w:val="en-US"/>
                <w:rPrChange w:id="13224" w:author="phuong vu" w:date="2018-11-25T21:55:00Z">
                  <w:rPr>
                    <w:ins w:id="13225" w:author="phuong vu" w:date="2018-11-23T14:37:00Z"/>
                  </w:rPr>
                </w:rPrChange>
              </w:rPr>
            </w:pPr>
            <w:ins w:id="13226" w:author="phuong vu" w:date="2018-11-23T14:38:00Z">
              <w:r w:rsidRPr="00AD0E2E">
                <w:rPr>
                  <w:lang w:val="en-US"/>
                </w:rPr>
                <w:t>numeric</w:t>
              </w:r>
            </w:ins>
          </w:p>
        </w:tc>
        <w:tc>
          <w:tcPr>
            <w:tcW w:w="1098" w:type="dxa"/>
            <w:noWrap/>
            <w:vAlign w:val="center"/>
          </w:tcPr>
          <w:p w14:paraId="4C51C4E9" w14:textId="77777777" w:rsidR="0024035B" w:rsidRPr="00AD0E2E" w:rsidRDefault="0024035B" w:rsidP="00E6227B">
            <w:pPr>
              <w:spacing w:line="276" w:lineRule="auto"/>
              <w:jc w:val="center"/>
              <w:rPr>
                <w:ins w:id="13227" w:author="phuong vu" w:date="2018-11-23T14:37:00Z"/>
              </w:rPr>
            </w:pPr>
          </w:p>
        </w:tc>
        <w:tc>
          <w:tcPr>
            <w:tcW w:w="838" w:type="dxa"/>
            <w:noWrap/>
            <w:vAlign w:val="center"/>
          </w:tcPr>
          <w:p w14:paraId="77FBF4BC" w14:textId="77777777" w:rsidR="0024035B" w:rsidRPr="00BA3432" w:rsidRDefault="0024035B" w:rsidP="00E6227B">
            <w:pPr>
              <w:spacing w:line="276" w:lineRule="auto"/>
              <w:jc w:val="center"/>
              <w:rPr>
                <w:ins w:id="13228" w:author="phuong vu" w:date="2018-11-23T14:37:00Z"/>
                <w:rPrChange w:id="13229" w:author="phuong vu" w:date="2018-11-25T21:55:00Z">
                  <w:rPr>
                    <w:ins w:id="13230" w:author="phuong vu" w:date="2018-11-23T14:37:00Z"/>
                  </w:rPr>
                </w:rPrChange>
              </w:rPr>
            </w:pPr>
          </w:p>
        </w:tc>
        <w:tc>
          <w:tcPr>
            <w:tcW w:w="823" w:type="dxa"/>
            <w:noWrap/>
            <w:vAlign w:val="center"/>
          </w:tcPr>
          <w:p w14:paraId="17E8C530" w14:textId="77777777" w:rsidR="0024035B" w:rsidRPr="00BA3432" w:rsidRDefault="0024035B" w:rsidP="00E6227B">
            <w:pPr>
              <w:spacing w:line="276" w:lineRule="auto"/>
              <w:jc w:val="center"/>
              <w:rPr>
                <w:ins w:id="13231" w:author="phuong vu" w:date="2018-11-23T14:37:00Z"/>
                <w:rPrChange w:id="13232" w:author="phuong vu" w:date="2018-11-25T21:55:00Z">
                  <w:rPr>
                    <w:ins w:id="13233" w:author="phuong vu" w:date="2018-11-23T14:37:00Z"/>
                  </w:rPr>
                </w:rPrChange>
              </w:rPr>
            </w:pPr>
          </w:p>
        </w:tc>
        <w:tc>
          <w:tcPr>
            <w:tcW w:w="2138" w:type="dxa"/>
            <w:noWrap/>
          </w:tcPr>
          <w:p w14:paraId="57E183B3" w14:textId="1D389244" w:rsidR="0024035B" w:rsidRPr="00BA3432" w:rsidRDefault="0024035B" w:rsidP="00E6227B">
            <w:pPr>
              <w:keepNext/>
              <w:spacing w:line="276" w:lineRule="auto"/>
              <w:rPr>
                <w:ins w:id="13234" w:author="phuong vu" w:date="2018-11-23T14:37:00Z"/>
                <w:lang w:val="en-US"/>
                <w:rPrChange w:id="13235" w:author="phuong vu" w:date="2018-11-25T21:55:00Z">
                  <w:rPr>
                    <w:ins w:id="13236" w:author="phuong vu" w:date="2018-11-23T14:37:00Z"/>
                  </w:rPr>
                </w:rPrChange>
              </w:rPr>
            </w:pPr>
            <w:ins w:id="13237" w:author="phuong vu" w:date="2018-11-23T14:38:00Z">
              <w:r w:rsidRPr="00BA3432">
                <w:rPr>
                  <w:lang w:val="en-US"/>
                  <w:rPrChange w:id="13238" w:author="phuong vu" w:date="2018-11-25T21:55:00Z">
                    <w:rPr>
                      <w:lang w:val="en-US"/>
                    </w:rPr>
                  </w:rPrChange>
                </w:rPr>
                <w:t>ID ảnh khách hàng</w:t>
              </w:r>
            </w:ins>
          </w:p>
        </w:tc>
      </w:tr>
    </w:tbl>
    <w:p w14:paraId="4BCE89A5" w14:textId="4DD1C027" w:rsidR="00271A3D" w:rsidRPr="00BA3432" w:rsidRDefault="007C43D0">
      <w:pPr>
        <w:pStyle w:val="Caption"/>
        <w:spacing w:line="276" w:lineRule="auto"/>
        <w:rPr>
          <w:ins w:id="13239" w:author="phuong vu" w:date="2018-11-23T11:44:00Z"/>
          <w:b/>
          <w:i w:val="0"/>
          <w:iCs w:val="0"/>
          <w:rPrChange w:id="13240" w:author="phuong vu" w:date="2018-11-25T21:55:00Z">
            <w:rPr>
              <w:ins w:id="13241" w:author="phuong vu" w:date="2018-11-23T11:44:00Z"/>
              <w:b/>
              <w:i/>
              <w:iCs/>
              <w:szCs w:val="18"/>
              <w:lang w:val="en-US"/>
            </w:rPr>
          </w:rPrChange>
        </w:rPr>
        <w:pPrChange w:id="13242" w:author="phuong vu" w:date="2018-11-23T13:48:00Z">
          <w:pPr/>
        </w:pPrChange>
      </w:pPr>
      <w:bookmarkStart w:id="13243" w:name="_Toc530944384"/>
      <w:ins w:id="13244" w:author="phuong vu" w:date="2018-11-23T12:03:00Z">
        <w:r w:rsidRPr="00BA3432">
          <w:rPr>
            <w:rPrChange w:id="13245" w:author="phuong vu" w:date="2018-11-25T21:55:00Z">
              <w:rPr/>
            </w:rPrChange>
          </w:rPr>
          <w:t xml:space="preserve">Bảng </w:t>
        </w:r>
      </w:ins>
      <w:ins w:id="13246" w:author="phuong vu" w:date="2018-11-26T02:10:00Z">
        <w:r w:rsidR="00404CBA">
          <w:fldChar w:fldCharType="begin"/>
        </w:r>
        <w:r w:rsidR="00404CBA">
          <w:instrText xml:space="preserve"> STYLEREF 1 \s </w:instrText>
        </w:r>
      </w:ins>
      <w:r w:rsidR="00404CBA">
        <w:fldChar w:fldCharType="separate"/>
      </w:r>
      <w:r w:rsidR="00404CBA">
        <w:rPr>
          <w:noProof/>
        </w:rPr>
        <w:t>3</w:t>
      </w:r>
      <w:ins w:id="1324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3248" w:author="phuong vu" w:date="2018-11-26T02:10:00Z">
        <w:r w:rsidR="00404CBA">
          <w:rPr>
            <w:noProof/>
          </w:rPr>
          <w:t>7</w:t>
        </w:r>
        <w:r w:rsidR="00404CBA">
          <w:fldChar w:fldCharType="end"/>
        </w:r>
      </w:ins>
      <w:ins w:id="13249" w:author="phuong vu" w:date="2018-11-23T12:03:00Z">
        <w:r w:rsidRPr="00BA3432">
          <w:rPr>
            <w:rPrChange w:id="13250" w:author="phuong vu" w:date="2018-11-25T21:55:00Z">
              <w:rPr>
                <w:i/>
                <w:iCs/>
                <w:lang w:val="en-US"/>
              </w:rPr>
            </w:rPrChange>
          </w:rPr>
          <w:t xml:space="preserve"> Bảng dữ liệu khách hàng</w:t>
        </w:r>
      </w:ins>
      <w:bookmarkEnd w:id="13243"/>
    </w:p>
    <w:p w14:paraId="3F0D54EA" w14:textId="713AF7B1" w:rsidR="006B6330" w:rsidRPr="00BA3432" w:rsidRDefault="006B6330">
      <w:pPr>
        <w:spacing w:line="276" w:lineRule="auto"/>
        <w:rPr>
          <w:ins w:id="13251" w:author="phuong vu" w:date="2018-11-23T13:32:00Z"/>
          <w:b/>
          <w:lang w:val="en-US"/>
          <w:rPrChange w:id="13252" w:author="phuong vu" w:date="2018-11-25T21:55:00Z">
            <w:rPr>
              <w:ins w:id="13253" w:author="phuong vu" w:date="2018-11-23T13:32:00Z"/>
              <w:b/>
              <w:lang w:val="en-US"/>
            </w:rPr>
          </w:rPrChange>
        </w:rPr>
        <w:pPrChange w:id="13254" w:author="phuong vu" w:date="2018-11-23T13:48:00Z">
          <w:pPr/>
        </w:pPrChange>
      </w:pPr>
      <w:ins w:id="13255" w:author="phuong vu" w:date="2018-11-23T13:32:00Z">
        <w:r w:rsidRPr="00AD0E2E">
          <w:rPr>
            <w:b/>
            <w:lang w:val="en-US"/>
          </w:rPr>
          <w:t>B</w:t>
        </w:r>
        <w:r w:rsidRPr="00BA3432">
          <w:rPr>
            <w:b/>
            <w:lang w:val="en-US"/>
            <w:rPrChange w:id="13256" w:author="phuong vu" w:date="2018-11-25T21:55:00Z">
              <w:rPr>
                <w:b/>
                <w:lang w:val="en-US"/>
              </w:rPr>
            </w:rPrChange>
          </w:rPr>
          <w:t>ẢNG CUSTOMER_ORDER</w:t>
        </w:r>
      </w:ins>
    </w:p>
    <w:tbl>
      <w:tblPr>
        <w:tblStyle w:val="TableGrid"/>
        <w:tblW w:w="8730" w:type="dxa"/>
        <w:tblInd w:w="-5" w:type="dxa"/>
        <w:tblLook w:val="04A0" w:firstRow="1" w:lastRow="0" w:firstColumn="1" w:lastColumn="0" w:noHBand="0" w:noVBand="1"/>
        <w:tblPrChange w:id="13257"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13258">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BA3432" w14:paraId="3F394402" w14:textId="77777777" w:rsidTr="00904AF3">
        <w:trPr>
          <w:trHeight w:val="300"/>
          <w:ins w:id="13259" w:author="phuong vu" w:date="2018-11-23T13:32:00Z"/>
          <w:trPrChange w:id="13260" w:author="phuong vu" w:date="2018-11-23T13:39:00Z">
            <w:trPr>
              <w:gridBefore w:val="1"/>
              <w:trHeight w:val="300"/>
            </w:trPr>
          </w:trPrChange>
        </w:trPr>
        <w:tc>
          <w:tcPr>
            <w:tcW w:w="708" w:type="dxa"/>
            <w:noWrap/>
            <w:vAlign w:val="center"/>
            <w:hideMark/>
            <w:tcPrChange w:id="13261" w:author="phuong vu" w:date="2018-11-23T13:39:00Z">
              <w:tcPr>
                <w:tcW w:w="708" w:type="dxa"/>
                <w:gridSpan w:val="2"/>
                <w:noWrap/>
                <w:vAlign w:val="center"/>
                <w:hideMark/>
              </w:tcPr>
            </w:tcPrChange>
          </w:tcPr>
          <w:p w14:paraId="0D91146D" w14:textId="77777777" w:rsidR="006B6330" w:rsidRPr="00BA3432" w:rsidRDefault="006B6330">
            <w:pPr>
              <w:spacing w:line="276" w:lineRule="auto"/>
              <w:jc w:val="center"/>
              <w:rPr>
                <w:ins w:id="13262" w:author="phuong vu" w:date="2018-11-23T13:32:00Z"/>
                <w:b/>
                <w:bCs/>
                <w:rPrChange w:id="13263" w:author="phuong vu" w:date="2018-11-25T21:55:00Z">
                  <w:rPr>
                    <w:ins w:id="13264" w:author="phuong vu" w:date="2018-11-23T13:32:00Z"/>
                    <w:b/>
                    <w:bCs/>
                  </w:rPr>
                </w:rPrChange>
              </w:rPr>
              <w:pPrChange w:id="13265" w:author="phuong vu" w:date="2018-11-23T13:48:00Z">
                <w:pPr>
                  <w:jc w:val="center"/>
                </w:pPr>
              </w:pPrChange>
            </w:pPr>
            <w:ins w:id="13266" w:author="phuong vu" w:date="2018-11-23T13:32:00Z">
              <w:r w:rsidRPr="00BA3432">
                <w:rPr>
                  <w:b/>
                  <w:bCs/>
                  <w:lang w:val="da-DK"/>
                  <w:rPrChange w:id="13267" w:author="phuong vu" w:date="2018-11-25T21:55:00Z">
                    <w:rPr>
                      <w:b/>
                      <w:bCs/>
                      <w:lang w:val="da-DK"/>
                    </w:rPr>
                  </w:rPrChange>
                </w:rPr>
                <w:t>STT</w:t>
              </w:r>
            </w:ins>
          </w:p>
        </w:tc>
        <w:tc>
          <w:tcPr>
            <w:tcW w:w="1993" w:type="dxa"/>
            <w:noWrap/>
            <w:vAlign w:val="center"/>
            <w:hideMark/>
            <w:tcPrChange w:id="13268" w:author="phuong vu" w:date="2018-11-23T13:39:00Z">
              <w:tcPr>
                <w:tcW w:w="2513" w:type="dxa"/>
                <w:gridSpan w:val="3"/>
                <w:noWrap/>
                <w:vAlign w:val="center"/>
                <w:hideMark/>
              </w:tcPr>
            </w:tcPrChange>
          </w:tcPr>
          <w:p w14:paraId="11C95252" w14:textId="77777777" w:rsidR="006B6330" w:rsidRPr="00BA3432" w:rsidRDefault="006B6330">
            <w:pPr>
              <w:spacing w:line="276" w:lineRule="auto"/>
              <w:jc w:val="center"/>
              <w:rPr>
                <w:ins w:id="13269" w:author="phuong vu" w:date="2018-11-23T13:32:00Z"/>
                <w:b/>
                <w:bCs/>
                <w:rPrChange w:id="13270" w:author="phuong vu" w:date="2018-11-25T21:55:00Z">
                  <w:rPr>
                    <w:ins w:id="13271" w:author="phuong vu" w:date="2018-11-23T13:32:00Z"/>
                    <w:b/>
                    <w:bCs/>
                  </w:rPr>
                </w:rPrChange>
              </w:rPr>
              <w:pPrChange w:id="13272" w:author="phuong vu" w:date="2018-11-23T13:48:00Z">
                <w:pPr>
                  <w:jc w:val="center"/>
                </w:pPr>
              </w:pPrChange>
            </w:pPr>
            <w:ins w:id="13273" w:author="phuong vu" w:date="2018-11-23T13:32:00Z">
              <w:r w:rsidRPr="00BA3432">
                <w:rPr>
                  <w:b/>
                  <w:bCs/>
                  <w:lang w:val="da-DK"/>
                  <w:rPrChange w:id="13274" w:author="phuong vu" w:date="2018-11-25T21:55:00Z">
                    <w:rPr>
                      <w:b/>
                      <w:bCs/>
                      <w:lang w:val="da-DK"/>
                    </w:rPr>
                  </w:rPrChange>
                </w:rPr>
                <w:t>Tên trường</w:t>
              </w:r>
            </w:ins>
          </w:p>
        </w:tc>
        <w:tc>
          <w:tcPr>
            <w:tcW w:w="1300" w:type="dxa"/>
            <w:noWrap/>
            <w:vAlign w:val="center"/>
            <w:hideMark/>
            <w:tcPrChange w:id="13275" w:author="phuong vu" w:date="2018-11-23T13:39:00Z">
              <w:tcPr>
                <w:tcW w:w="1300" w:type="dxa"/>
                <w:gridSpan w:val="3"/>
                <w:noWrap/>
                <w:vAlign w:val="center"/>
                <w:hideMark/>
              </w:tcPr>
            </w:tcPrChange>
          </w:tcPr>
          <w:p w14:paraId="7367DA85" w14:textId="77777777" w:rsidR="006B6330" w:rsidRPr="00BA3432" w:rsidRDefault="006B6330">
            <w:pPr>
              <w:spacing w:line="276" w:lineRule="auto"/>
              <w:jc w:val="center"/>
              <w:rPr>
                <w:ins w:id="13276" w:author="phuong vu" w:date="2018-11-23T13:32:00Z"/>
                <w:b/>
                <w:bCs/>
                <w:rPrChange w:id="13277" w:author="phuong vu" w:date="2018-11-25T21:55:00Z">
                  <w:rPr>
                    <w:ins w:id="13278" w:author="phuong vu" w:date="2018-11-23T13:32:00Z"/>
                    <w:b/>
                    <w:bCs/>
                  </w:rPr>
                </w:rPrChange>
              </w:rPr>
              <w:pPrChange w:id="13279" w:author="phuong vu" w:date="2018-11-23T13:48:00Z">
                <w:pPr>
                  <w:jc w:val="center"/>
                </w:pPr>
              </w:pPrChange>
            </w:pPr>
            <w:ins w:id="13280" w:author="phuong vu" w:date="2018-11-23T13:32:00Z">
              <w:r w:rsidRPr="00BA3432">
                <w:rPr>
                  <w:b/>
                  <w:bCs/>
                  <w:lang w:val="da-DK"/>
                  <w:rPrChange w:id="13281" w:author="phuong vu" w:date="2018-11-25T21:55:00Z">
                    <w:rPr>
                      <w:b/>
                      <w:bCs/>
                      <w:lang w:val="da-DK"/>
                    </w:rPr>
                  </w:rPrChange>
                </w:rPr>
                <w:t>Kiểu</w:t>
              </w:r>
            </w:ins>
          </w:p>
        </w:tc>
        <w:tc>
          <w:tcPr>
            <w:tcW w:w="1054" w:type="dxa"/>
            <w:noWrap/>
            <w:vAlign w:val="center"/>
            <w:hideMark/>
            <w:tcPrChange w:id="13282" w:author="phuong vu" w:date="2018-11-23T13:39:00Z">
              <w:tcPr>
                <w:tcW w:w="1054" w:type="dxa"/>
                <w:gridSpan w:val="3"/>
                <w:noWrap/>
                <w:vAlign w:val="center"/>
                <w:hideMark/>
              </w:tcPr>
            </w:tcPrChange>
          </w:tcPr>
          <w:p w14:paraId="72370C23" w14:textId="77777777" w:rsidR="006B6330" w:rsidRPr="00BA3432" w:rsidRDefault="006B6330">
            <w:pPr>
              <w:spacing w:line="276" w:lineRule="auto"/>
              <w:jc w:val="center"/>
              <w:rPr>
                <w:ins w:id="13283" w:author="phuong vu" w:date="2018-11-23T13:32:00Z"/>
                <w:b/>
                <w:bCs/>
                <w:rPrChange w:id="13284" w:author="phuong vu" w:date="2018-11-25T21:55:00Z">
                  <w:rPr>
                    <w:ins w:id="13285" w:author="phuong vu" w:date="2018-11-23T13:32:00Z"/>
                    <w:b/>
                    <w:bCs/>
                  </w:rPr>
                </w:rPrChange>
              </w:rPr>
              <w:pPrChange w:id="13286" w:author="phuong vu" w:date="2018-11-23T13:48:00Z">
                <w:pPr>
                  <w:jc w:val="center"/>
                </w:pPr>
              </w:pPrChange>
            </w:pPr>
            <w:ins w:id="13287" w:author="phuong vu" w:date="2018-11-23T13:32:00Z">
              <w:r w:rsidRPr="00BA3432">
                <w:rPr>
                  <w:b/>
                  <w:bCs/>
                  <w:lang w:val="da-DK"/>
                  <w:rPrChange w:id="13288" w:author="phuong vu" w:date="2018-11-25T21:55:00Z">
                    <w:rPr>
                      <w:b/>
                      <w:bCs/>
                      <w:lang w:val="da-DK"/>
                    </w:rPr>
                  </w:rPrChange>
                </w:rPr>
                <w:t>Chấp nhận Null</w:t>
              </w:r>
            </w:ins>
          </w:p>
        </w:tc>
        <w:tc>
          <w:tcPr>
            <w:tcW w:w="838" w:type="dxa"/>
            <w:noWrap/>
            <w:vAlign w:val="center"/>
            <w:hideMark/>
            <w:tcPrChange w:id="13289" w:author="phuong vu" w:date="2018-11-23T13:39:00Z">
              <w:tcPr>
                <w:tcW w:w="810" w:type="dxa"/>
                <w:gridSpan w:val="3"/>
                <w:noWrap/>
                <w:vAlign w:val="center"/>
                <w:hideMark/>
              </w:tcPr>
            </w:tcPrChange>
          </w:tcPr>
          <w:p w14:paraId="44D9833D" w14:textId="77777777" w:rsidR="006B6330" w:rsidRPr="00BA3432" w:rsidRDefault="006B6330">
            <w:pPr>
              <w:spacing w:line="276" w:lineRule="auto"/>
              <w:jc w:val="center"/>
              <w:rPr>
                <w:ins w:id="13290" w:author="phuong vu" w:date="2018-11-23T13:32:00Z"/>
                <w:b/>
                <w:bCs/>
                <w:rPrChange w:id="13291" w:author="phuong vu" w:date="2018-11-25T21:55:00Z">
                  <w:rPr>
                    <w:ins w:id="13292" w:author="phuong vu" w:date="2018-11-23T13:32:00Z"/>
                    <w:b/>
                    <w:bCs/>
                  </w:rPr>
                </w:rPrChange>
              </w:rPr>
              <w:pPrChange w:id="13293" w:author="phuong vu" w:date="2018-11-23T13:48:00Z">
                <w:pPr>
                  <w:jc w:val="center"/>
                </w:pPr>
              </w:pPrChange>
            </w:pPr>
            <w:ins w:id="13294" w:author="phuong vu" w:date="2018-11-23T13:32:00Z">
              <w:r w:rsidRPr="00BA3432">
                <w:rPr>
                  <w:b/>
                  <w:bCs/>
                  <w:lang w:val="da-DK"/>
                  <w:rPrChange w:id="13295" w:author="phuong vu" w:date="2018-11-25T21:55:00Z">
                    <w:rPr>
                      <w:b/>
                      <w:bCs/>
                      <w:lang w:val="da-DK"/>
                    </w:rPr>
                  </w:rPrChange>
                </w:rPr>
                <w:t>Khóa chính</w:t>
              </w:r>
            </w:ins>
          </w:p>
        </w:tc>
        <w:tc>
          <w:tcPr>
            <w:tcW w:w="962" w:type="dxa"/>
            <w:noWrap/>
            <w:vAlign w:val="center"/>
            <w:hideMark/>
            <w:tcPrChange w:id="13296" w:author="phuong vu" w:date="2018-11-23T13:39:00Z">
              <w:tcPr>
                <w:tcW w:w="1215" w:type="dxa"/>
                <w:gridSpan w:val="3"/>
                <w:noWrap/>
                <w:vAlign w:val="center"/>
                <w:hideMark/>
              </w:tcPr>
            </w:tcPrChange>
          </w:tcPr>
          <w:p w14:paraId="678CA3FC" w14:textId="77777777" w:rsidR="006B6330" w:rsidRPr="00BA3432" w:rsidRDefault="006B6330">
            <w:pPr>
              <w:spacing w:line="276" w:lineRule="auto"/>
              <w:jc w:val="center"/>
              <w:rPr>
                <w:ins w:id="13297" w:author="phuong vu" w:date="2018-11-23T13:32:00Z"/>
                <w:b/>
                <w:bCs/>
                <w:rPrChange w:id="13298" w:author="phuong vu" w:date="2018-11-25T21:55:00Z">
                  <w:rPr>
                    <w:ins w:id="13299" w:author="phuong vu" w:date="2018-11-23T13:32:00Z"/>
                    <w:b/>
                    <w:bCs/>
                  </w:rPr>
                </w:rPrChange>
              </w:rPr>
              <w:pPrChange w:id="13300" w:author="phuong vu" w:date="2018-11-23T13:48:00Z">
                <w:pPr>
                  <w:jc w:val="center"/>
                </w:pPr>
              </w:pPrChange>
            </w:pPr>
            <w:ins w:id="13301" w:author="phuong vu" w:date="2018-11-23T13:32:00Z">
              <w:r w:rsidRPr="00BA3432">
                <w:rPr>
                  <w:b/>
                  <w:bCs/>
                  <w:lang w:val="da-DK"/>
                  <w:rPrChange w:id="13302" w:author="phuong vu" w:date="2018-11-25T21:55:00Z">
                    <w:rPr>
                      <w:b/>
                      <w:bCs/>
                      <w:lang w:val="da-DK"/>
                    </w:rPr>
                  </w:rPrChange>
                </w:rPr>
                <w:t>Khóa ngoại</w:t>
              </w:r>
            </w:ins>
          </w:p>
        </w:tc>
        <w:tc>
          <w:tcPr>
            <w:tcW w:w="1875" w:type="dxa"/>
            <w:noWrap/>
            <w:vAlign w:val="center"/>
            <w:hideMark/>
            <w:tcPrChange w:id="13303" w:author="phuong vu" w:date="2018-11-23T13:39:00Z">
              <w:tcPr>
                <w:tcW w:w="2648" w:type="dxa"/>
                <w:gridSpan w:val="3"/>
                <w:noWrap/>
                <w:vAlign w:val="center"/>
                <w:hideMark/>
              </w:tcPr>
            </w:tcPrChange>
          </w:tcPr>
          <w:p w14:paraId="197BD8CF" w14:textId="77777777" w:rsidR="006B6330" w:rsidRPr="00BA3432" w:rsidRDefault="006B6330">
            <w:pPr>
              <w:spacing w:line="276" w:lineRule="auto"/>
              <w:jc w:val="center"/>
              <w:rPr>
                <w:ins w:id="13304" w:author="phuong vu" w:date="2018-11-23T13:32:00Z"/>
                <w:b/>
                <w:bCs/>
                <w:rPrChange w:id="13305" w:author="phuong vu" w:date="2018-11-25T21:55:00Z">
                  <w:rPr>
                    <w:ins w:id="13306" w:author="phuong vu" w:date="2018-11-23T13:32:00Z"/>
                    <w:b/>
                    <w:bCs/>
                  </w:rPr>
                </w:rPrChange>
              </w:rPr>
              <w:pPrChange w:id="13307" w:author="phuong vu" w:date="2018-11-23T13:48:00Z">
                <w:pPr>
                  <w:jc w:val="center"/>
                </w:pPr>
              </w:pPrChange>
            </w:pPr>
            <w:ins w:id="13308" w:author="phuong vu" w:date="2018-11-23T13:32:00Z">
              <w:r w:rsidRPr="00BA3432">
                <w:rPr>
                  <w:b/>
                  <w:bCs/>
                  <w:lang w:val="da-DK"/>
                  <w:rPrChange w:id="13309" w:author="phuong vu" w:date="2018-11-25T21:55:00Z">
                    <w:rPr>
                      <w:b/>
                      <w:bCs/>
                      <w:lang w:val="da-DK"/>
                    </w:rPr>
                  </w:rPrChange>
                </w:rPr>
                <w:t>Mô tả</w:t>
              </w:r>
            </w:ins>
          </w:p>
        </w:tc>
      </w:tr>
      <w:tr w:rsidR="006B6330" w:rsidRPr="00BA3432" w14:paraId="5ED8F111" w14:textId="77777777" w:rsidTr="00904AF3">
        <w:trPr>
          <w:trHeight w:val="300"/>
          <w:ins w:id="13310" w:author="phuong vu" w:date="2018-11-23T13:32:00Z"/>
          <w:trPrChange w:id="13311" w:author="phuong vu" w:date="2018-11-23T13:39:00Z">
            <w:trPr>
              <w:gridBefore w:val="1"/>
              <w:trHeight w:val="300"/>
            </w:trPr>
          </w:trPrChange>
        </w:trPr>
        <w:tc>
          <w:tcPr>
            <w:tcW w:w="708" w:type="dxa"/>
            <w:noWrap/>
            <w:vAlign w:val="center"/>
            <w:hideMark/>
            <w:tcPrChange w:id="13312" w:author="phuong vu" w:date="2018-11-23T13:39:00Z">
              <w:tcPr>
                <w:tcW w:w="708" w:type="dxa"/>
                <w:gridSpan w:val="2"/>
                <w:noWrap/>
                <w:vAlign w:val="center"/>
                <w:hideMark/>
              </w:tcPr>
            </w:tcPrChange>
          </w:tcPr>
          <w:p w14:paraId="12F2CD28" w14:textId="77777777" w:rsidR="006B6330" w:rsidRPr="00BA3432" w:rsidRDefault="006B6330">
            <w:pPr>
              <w:spacing w:line="276" w:lineRule="auto"/>
              <w:jc w:val="center"/>
              <w:rPr>
                <w:ins w:id="13313" w:author="phuong vu" w:date="2018-11-23T13:32:00Z"/>
                <w:rPrChange w:id="13314" w:author="phuong vu" w:date="2018-11-25T21:55:00Z">
                  <w:rPr>
                    <w:ins w:id="13315" w:author="phuong vu" w:date="2018-11-23T13:32:00Z"/>
                  </w:rPr>
                </w:rPrChange>
              </w:rPr>
              <w:pPrChange w:id="13316" w:author="phuong vu" w:date="2018-11-23T13:48:00Z">
                <w:pPr/>
              </w:pPrChange>
            </w:pPr>
            <w:ins w:id="13317" w:author="phuong vu" w:date="2018-11-23T13:32:00Z">
              <w:r w:rsidRPr="00BA3432">
                <w:rPr>
                  <w:rPrChange w:id="13318" w:author="phuong vu" w:date="2018-11-25T21:55:00Z">
                    <w:rPr/>
                  </w:rPrChange>
                </w:rPr>
                <w:t>1</w:t>
              </w:r>
            </w:ins>
          </w:p>
        </w:tc>
        <w:tc>
          <w:tcPr>
            <w:tcW w:w="1993" w:type="dxa"/>
            <w:noWrap/>
            <w:hideMark/>
            <w:tcPrChange w:id="13319" w:author="phuong vu" w:date="2018-11-23T13:39:00Z">
              <w:tcPr>
                <w:tcW w:w="2513" w:type="dxa"/>
                <w:gridSpan w:val="3"/>
                <w:noWrap/>
                <w:hideMark/>
              </w:tcPr>
            </w:tcPrChange>
          </w:tcPr>
          <w:p w14:paraId="07B53580" w14:textId="5645D430" w:rsidR="006B6330" w:rsidRPr="00BA3432" w:rsidRDefault="006B6330">
            <w:pPr>
              <w:spacing w:line="276" w:lineRule="auto"/>
              <w:rPr>
                <w:ins w:id="13320" w:author="phuong vu" w:date="2018-11-23T13:32:00Z"/>
                <w:rPrChange w:id="13321" w:author="phuong vu" w:date="2018-11-25T21:55:00Z">
                  <w:rPr>
                    <w:ins w:id="13322" w:author="phuong vu" w:date="2018-11-23T13:32:00Z"/>
                  </w:rPr>
                </w:rPrChange>
              </w:rPr>
              <w:pPrChange w:id="13323" w:author="phuong vu" w:date="2018-11-23T13:48:00Z">
                <w:pPr/>
              </w:pPrChange>
            </w:pPr>
            <w:ins w:id="13324" w:author="phuong vu" w:date="2018-11-23T13:32:00Z">
              <w:r w:rsidRPr="00BA3432">
                <w:rPr>
                  <w:rPrChange w:id="13325" w:author="phuong vu" w:date="2018-11-25T21:55:00Z">
                    <w:rPr/>
                  </w:rPrChange>
                </w:rPr>
                <w:t>id</w:t>
              </w:r>
            </w:ins>
          </w:p>
        </w:tc>
        <w:tc>
          <w:tcPr>
            <w:tcW w:w="1300" w:type="dxa"/>
            <w:noWrap/>
            <w:hideMark/>
            <w:tcPrChange w:id="13326" w:author="phuong vu" w:date="2018-11-23T13:39:00Z">
              <w:tcPr>
                <w:tcW w:w="1300" w:type="dxa"/>
                <w:gridSpan w:val="3"/>
                <w:noWrap/>
                <w:hideMark/>
              </w:tcPr>
            </w:tcPrChange>
          </w:tcPr>
          <w:p w14:paraId="4DD22B4B" w14:textId="77777777" w:rsidR="006B6330" w:rsidRPr="00BA3432" w:rsidRDefault="006B6330">
            <w:pPr>
              <w:spacing w:line="276" w:lineRule="auto"/>
              <w:rPr>
                <w:ins w:id="13327" w:author="phuong vu" w:date="2018-11-23T13:32:00Z"/>
                <w:rPrChange w:id="13328" w:author="phuong vu" w:date="2018-11-25T21:55:00Z">
                  <w:rPr>
                    <w:ins w:id="13329" w:author="phuong vu" w:date="2018-11-23T13:32:00Z"/>
                  </w:rPr>
                </w:rPrChange>
              </w:rPr>
              <w:pPrChange w:id="13330" w:author="phuong vu" w:date="2018-11-23T13:48:00Z">
                <w:pPr/>
              </w:pPrChange>
            </w:pPr>
            <w:ins w:id="13331" w:author="phuong vu" w:date="2018-11-23T13:32:00Z">
              <w:r w:rsidRPr="00BA3432">
                <w:rPr>
                  <w:rPrChange w:id="13332" w:author="phuong vu" w:date="2018-11-25T21:55:00Z">
                    <w:rPr/>
                  </w:rPrChange>
                </w:rPr>
                <w:t>numeric</w:t>
              </w:r>
            </w:ins>
          </w:p>
        </w:tc>
        <w:tc>
          <w:tcPr>
            <w:tcW w:w="1054" w:type="dxa"/>
            <w:noWrap/>
            <w:hideMark/>
            <w:tcPrChange w:id="13333" w:author="phuong vu" w:date="2018-11-23T13:39:00Z">
              <w:tcPr>
                <w:tcW w:w="1054" w:type="dxa"/>
                <w:gridSpan w:val="3"/>
                <w:noWrap/>
                <w:hideMark/>
              </w:tcPr>
            </w:tcPrChange>
          </w:tcPr>
          <w:p w14:paraId="12D3B424" w14:textId="77777777" w:rsidR="006B6330" w:rsidRPr="00BA3432" w:rsidRDefault="006B6330">
            <w:pPr>
              <w:spacing w:line="276" w:lineRule="auto"/>
              <w:jc w:val="center"/>
              <w:rPr>
                <w:ins w:id="13334" w:author="phuong vu" w:date="2018-11-23T13:32:00Z"/>
                <w:rPrChange w:id="13335" w:author="phuong vu" w:date="2018-11-25T21:55:00Z">
                  <w:rPr>
                    <w:ins w:id="13336" w:author="phuong vu" w:date="2018-11-23T13:32:00Z"/>
                  </w:rPr>
                </w:rPrChange>
              </w:rPr>
              <w:pPrChange w:id="13337" w:author="phuong vu" w:date="2018-11-23T13:48:00Z">
                <w:pPr>
                  <w:jc w:val="center"/>
                </w:pPr>
              </w:pPrChange>
            </w:pPr>
          </w:p>
        </w:tc>
        <w:tc>
          <w:tcPr>
            <w:tcW w:w="838" w:type="dxa"/>
            <w:noWrap/>
            <w:hideMark/>
            <w:tcPrChange w:id="13338" w:author="phuong vu" w:date="2018-11-23T13:39:00Z">
              <w:tcPr>
                <w:tcW w:w="810" w:type="dxa"/>
                <w:gridSpan w:val="3"/>
                <w:noWrap/>
                <w:hideMark/>
              </w:tcPr>
            </w:tcPrChange>
          </w:tcPr>
          <w:p w14:paraId="5EB27F06" w14:textId="77777777" w:rsidR="006B6330" w:rsidRPr="00BA3432" w:rsidRDefault="006B6330">
            <w:pPr>
              <w:spacing w:line="276" w:lineRule="auto"/>
              <w:jc w:val="center"/>
              <w:rPr>
                <w:ins w:id="13339" w:author="phuong vu" w:date="2018-11-23T13:32:00Z"/>
                <w:rPrChange w:id="13340" w:author="phuong vu" w:date="2018-11-25T21:55:00Z">
                  <w:rPr>
                    <w:ins w:id="13341" w:author="phuong vu" w:date="2018-11-23T13:32:00Z"/>
                  </w:rPr>
                </w:rPrChange>
              </w:rPr>
              <w:pPrChange w:id="13342" w:author="phuong vu" w:date="2018-11-23T13:48:00Z">
                <w:pPr>
                  <w:jc w:val="center"/>
                </w:pPr>
              </w:pPrChange>
            </w:pPr>
            <w:ins w:id="13343" w:author="phuong vu" w:date="2018-11-23T13:32:00Z">
              <w:r w:rsidRPr="00BA3432">
                <w:rPr>
                  <w:rPrChange w:id="13344" w:author="phuong vu" w:date="2018-11-25T21:55:00Z">
                    <w:rPr/>
                  </w:rPrChange>
                </w:rPr>
                <w:t>X</w:t>
              </w:r>
            </w:ins>
          </w:p>
        </w:tc>
        <w:tc>
          <w:tcPr>
            <w:tcW w:w="962" w:type="dxa"/>
            <w:noWrap/>
            <w:hideMark/>
            <w:tcPrChange w:id="13345" w:author="phuong vu" w:date="2018-11-23T13:39:00Z">
              <w:tcPr>
                <w:tcW w:w="1215" w:type="dxa"/>
                <w:gridSpan w:val="3"/>
                <w:noWrap/>
                <w:hideMark/>
              </w:tcPr>
            </w:tcPrChange>
          </w:tcPr>
          <w:p w14:paraId="00C000FF" w14:textId="77777777" w:rsidR="006B6330" w:rsidRPr="00BA3432" w:rsidRDefault="006B6330">
            <w:pPr>
              <w:spacing w:line="276" w:lineRule="auto"/>
              <w:jc w:val="center"/>
              <w:rPr>
                <w:ins w:id="13346" w:author="phuong vu" w:date="2018-11-23T13:32:00Z"/>
                <w:rPrChange w:id="13347" w:author="phuong vu" w:date="2018-11-25T21:55:00Z">
                  <w:rPr>
                    <w:ins w:id="13348" w:author="phuong vu" w:date="2018-11-23T13:32:00Z"/>
                  </w:rPr>
                </w:rPrChange>
              </w:rPr>
              <w:pPrChange w:id="13349" w:author="phuong vu" w:date="2018-11-23T13:48:00Z">
                <w:pPr>
                  <w:jc w:val="center"/>
                </w:pPr>
              </w:pPrChange>
            </w:pPr>
          </w:p>
        </w:tc>
        <w:tc>
          <w:tcPr>
            <w:tcW w:w="1875" w:type="dxa"/>
            <w:noWrap/>
            <w:hideMark/>
            <w:tcPrChange w:id="13350" w:author="phuong vu" w:date="2018-11-23T13:39:00Z">
              <w:tcPr>
                <w:tcW w:w="2648" w:type="dxa"/>
                <w:gridSpan w:val="3"/>
                <w:noWrap/>
                <w:hideMark/>
              </w:tcPr>
            </w:tcPrChange>
          </w:tcPr>
          <w:p w14:paraId="60F2D4C2" w14:textId="001A178B" w:rsidR="006B6330" w:rsidRPr="00BA3432" w:rsidRDefault="006B6330">
            <w:pPr>
              <w:spacing w:line="276" w:lineRule="auto"/>
              <w:rPr>
                <w:ins w:id="13351" w:author="phuong vu" w:date="2018-11-23T13:32:00Z"/>
                <w:lang w:val="en-US"/>
                <w:rPrChange w:id="13352" w:author="phuong vu" w:date="2018-11-25T21:55:00Z">
                  <w:rPr>
                    <w:ins w:id="13353" w:author="phuong vu" w:date="2018-11-23T13:32:00Z"/>
                  </w:rPr>
                </w:rPrChange>
              </w:rPr>
              <w:pPrChange w:id="13354" w:author="phuong vu" w:date="2018-11-23T13:48:00Z">
                <w:pPr/>
              </w:pPrChange>
            </w:pPr>
            <w:ins w:id="13355" w:author="phuong vu" w:date="2018-11-23T13:32:00Z">
              <w:r w:rsidRPr="00BA3432">
                <w:rPr>
                  <w:rPrChange w:id="13356" w:author="phuong vu" w:date="2018-11-25T21:55:00Z">
                    <w:rPr/>
                  </w:rPrChange>
                </w:rPr>
                <w:t xml:space="preserve">ID </w:t>
              </w:r>
            </w:ins>
            <w:ins w:id="13357" w:author="phuong vu" w:date="2018-11-23T13:42:00Z">
              <w:r w:rsidR="00F81B12" w:rsidRPr="00BA3432">
                <w:rPr>
                  <w:rPrChange w:id="13358" w:author="phuong vu" w:date="2018-11-25T21:55:00Z">
                    <w:rPr/>
                  </w:rPrChange>
                </w:rPr>
                <w:t>đ</w:t>
              </w:r>
              <w:r w:rsidR="00F81B12" w:rsidRPr="00BA3432">
                <w:rPr>
                  <w:lang w:val="en-US"/>
                  <w:rPrChange w:id="13359" w:author="phuong vu" w:date="2018-11-25T21:55:00Z">
                    <w:rPr>
                      <w:lang w:val="en-US"/>
                    </w:rPr>
                  </w:rPrChange>
                </w:rPr>
                <w:t>ơn hàng</w:t>
              </w:r>
            </w:ins>
          </w:p>
        </w:tc>
      </w:tr>
      <w:tr w:rsidR="006B6330" w:rsidRPr="00BA3432" w14:paraId="4A669294" w14:textId="77777777" w:rsidTr="00904AF3">
        <w:trPr>
          <w:trHeight w:val="300"/>
          <w:ins w:id="13360" w:author="phuong vu" w:date="2018-11-23T13:32:00Z"/>
          <w:trPrChange w:id="13361" w:author="phuong vu" w:date="2018-11-23T13:39:00Z">
            <w:trPr>
              <w:gridBefore w:val="1"/>
              <w:trHeight w:val="300"/>
            </w:trPr>
          </w:trPrChange>
        </w:trPr>
        <w:tc>
          <w:tcPr>
            <w:tcW w:w="708" w:type="dxa"/>
            <w:noWrap/>
            <w:vAlign w:val="center"/>
            <w:hideMark/>
            <w:tcPrChange w:id="13362" w:author="phuong vu" w:date="2018-11-23T13:39:00Z">
              <w:tcPr>
                <w:tcW w:w="708" w:type="dxa"/>
                <w:gridSpan w:val="2"/>
                <w:noWrap/>
                <w:vAlign w:val="center"/>
                <w:hideMark/>
              </w:tcPr>
            </w:tcPrChange>
          </w:tcPr>
          <w:p w14:paraId="43A4EF45" w14:textId="77777777" w:rsidR="006B6330" w:rsidRPr="00BA3432" w:rsidRDefault="006B6330">
            <w:pPr>
              <w:spacing w:line="276" w:lineRule="auto"/>
              <w:jc w:val="center"/>
              <w:rPr>
                <w:ins w:id="13363" w:author="phuong vu" w:date="2018-11-23T13:32:00Z"/>
                <w:rPrChange w:id="13364" w:author="phuong vu" w:date="2018-11-25T21:55:00Z">
                  <w:rPr>
                    <w:ins w:id="13365" w:author="phuong vu" w:date="2018-11-23T13:32:00Z"/>
                  </w:rPr>
                </w:rPrChange>
              </w:rPr>
              <w:pPrChange w:id="13366" w:author="phuong vu" w:date="2018-11-23T13:48:00Z">
                <w:pPr/>
              </w:pPrChange>
            </w:pPr>
            <w:ins w:id="13367" w:author="phuong vu" w:date="2018-11-23T13:32:00Z">
              <w:r w:rsidRPr="00BA3432">
                <w:rPr>
                  <w:rPrChange w:id="13368" w:author="phuong vu" w:date="2018-11-25T21:55:00Z">
                    <w:rPr/>
                  </w:rPrChange>
                </w:rPr>
                <w:lastRenderedPageBreak/>
                <w:t>2</w:t>
              </w:r>
            </w:ins>
          </w:p>
        </w:tc>
        <w:tc>
          <w:tcPr>
            <w:tcW w:w="1993" w:type="dxa"/>
            <w:noWrap/>
            <w:hideMark/>
            <w:tcPrChange w:id="13369" w:author="phuong vu" w:date="2018-11-23T13:39:00Z">
              <w:tcPr>
                <w:tcW w:w="2513" w:type="dxa"/>
                <w:gridSpan w:val="3"/>
                <w:noWrap/>
                <w:hideMark/>
              </w:tcPr>
            </w:tcPrChange>
          </w:tcPr>
          <w:p w14:paraId="297BF898" w14:textId="06603917" w:rsidR="006B6330" w:rsidRPr="00BA3432" w:rsidRDefault="006B6330">
            <w:pPr>
              <w:spacing w:line="276" w:lineRule="auto"/>
              <w:rPr>
                <w:ins w:id="13370" w:author="phuong vu" w:date="2018-11-23T13:32:00Z"/>
                <w:rPrChange w:id="13371" w:author="phuong vu" w:date="2018-11-25T21:55:00Z">
                  <w:rPr>
                    <w:ins w:id="13372" w:author="phuong vu" w:date="2018-11-23T13:32:00Z"/>
                  </w:rPr>
                </w:rPrChange>
              </w:rPr>
              <w:pPrChange w:id="13373" w:author="phuong vu" w:date="2018-11-23T13:48:00Z">
                <w:pPr/>
              </w:pPrChange>
            </w:pPr>
            <w:ins w:id="13374" w:author="phuong vu" w:date="2018-11-23T13:33:00Z">
              <w:r w:rsidRPr="00BA3432">
                <w:rPr>
                  <w:lang w:val="en-US"/>
                  <w:rPrChange w:id="13375" w:author="phuong vu" w:date="2018-11-25T21:55:00Z">
                    <w:rPr>
                      <w:lang w:val="en-US"/>
                    </w:rPr>
                  </w:rPrChange>
                </w:rPr>
                <w:t>customer</w:t>
              </w:r>
            </w:ins>
            <w:ins w:id="13376" w:author="phuong vu" w:date="2018-11-23T13:32:00Z">
              <w:r w:rsidRPr="00BA3432">
                <w:rPr>
                  <w:rPrChange w:id="13377" w:author="phuong vu" w:date="2018-11-25T21:55:00Z">
                    <w:rPr/>
                  </w:rPrChange>
                </w:rPr>
                <w:t>_id</w:t>
              </w:r>
            </w:ins>
          </w:p>
        </w:tc>
        <w:tc>
          <w:tcPr>
            <w:tcW w:w="1300" w:type="dxa"/>
            <w:noWrap/>
            <w:hideMark/>
            <w:tcPrChange w:id="13378" w:author="phuong vu" w:date="2018-11-23T13:39:00Z">
              <w:tcPr>
                <w:tcW w:w="1300" w:type="dxa"/>
                <w:gridSpan w:val="3"/>
                <w:noWrap/>
                <w:hideMark/>
              </w:tcPr>
            </w:tcPrChange>
          </w:tcPr>
          <w:p w14:paraId="13FCA07C" w14:textId="77777777" w:rsidR="006B6330" w:rsidRPr="00BA3432" w:rsidRDefault="006B6330">
            <w:pPr>
              <w:spacing w:line="276" w:lineRule="auto"/>
              <w:rPr>
                <w:ins w:id="13379" w:author="phuong vu" w:date="2018-11-23T13:32:00Z"/>
                <w:rPrChange w:id="13380" w:author="phuong vu" w:date="2018-11-25T21:55:00Z">
                  <w:rPr>
                    <w:ins w:id="13381" w:author="phuong vu" w:date="2018-11-23T13:32:00Z"/>
                  </w:rPr>
                </w:rPrChange>
              </w:rPr>
              <w:pPrChange w:id="13382" w:author="phuong vu" w:date="2018-11-23T13:48:00Z">
                <w:pPr/>
              </w:pPrChange>
            </w:pPr>
            <w:ins w:id="13383" w:author="phuong vu" w:date="2018-11-23T13:32:00Z">
              <w:r w:rsidRPr="00BA3432">
                <w:rPr>
                  <w:rPrChange w:id="13384" w:author="phuong vu" w:date="2018-11-25T21:55:00Z">
                    <w:rPr/>
                  </w:rPrChange>
                </w:rPr>
                <w:t>numeric</w:t>
              </w:r>
            </w:ins>
          </w:p>
        </w:tc>
        <w:tc>
          <w:tcPr>
            <w:tcW w:w="1054" w:type="dxa"/>
            <w:noWrap/>
            <w:hideMark/>
            <w:tcPrChange w:id="13385" w:author="phuong vu" w:date="2018-11-23T13:39:00Z">
              <w:tcPr>
                <w:tcW w:w="1054" w:type="dxa"/>
                <w:gridSpan w:val="3"/>
                <w:noWrap/>
                <w:hideMark/>
              </w:tcPr>
            </w:tcPrChange>
          </w:tcPr>
          <w:p w14:paraId="5DA5708A" w14:textId="3E26AA4B" w:rsidR="006B6330" w:rsidRPr="00BA3432" w:rsidRDefault="006B6330">
            <w:pPr>
              <w:spacing w:line="276" w:lineRule="auto"/>
              <w:jc w:val="center"/>
              <w:rPr>
                <w:ins w:id="13386" w:author="phuong vu" w:date="2018-11-23T13:32:00Z"/>
                <w:rPrChange w:id="13387" w:author="phuong vu" w:date="2018-11-25T21:55:00Z">
                  <w:rPr>
                    <w:ins w:id="13388" w:author="phuong vu" w:date="2018-11-23T13:32:00Z"/>
                  </w:rPr>
                </w:rPrChange>
              </w:rPr>
              <w:pPrChange w:id="13389" w:author="phuong vu" w:date="2018-11-23T13:48:00Z">
                <w:pPr>
                  <w:jc w:val="center"/>
                </w:pPr>
              </w:pPrChange>
            </w:pPr>
          </w:p>
        </w:tc>
        <w:tc>
          <w:tcPr>
            <w:tcW w:w="838" w:type="dxa"/>
            <w:noWrap/>
            <w:hideMark/>
            <w:tcPrChange w:id="13390" w:author="phuong vu" w:date="2018-11-23T13:39:00Z">
              <w:tcPr>
                <w:tcW w:w="810" w:type="dxa"/>
                <w:gridSpan w:val="3"/>
                <w:noWrap/>
                <w:hideMark/>
              </w:tcPr>
            </w:tcPrChange>
          </w:tcPr>
          <w:p w14:paraId="2EDB4084" w14:textId="77777777" w:rsidR="006B6330" w:rsidRPr="00BA3432" w:rsidRDefault="006B6330">
            <w:pPr>
              <w:spacing w:line="276" w:lineRule="auto"/>
              <w:jc w:val="center"/>
              <w:rPr>
                <w:ins w:id="13391" w:author="phuong vu" w:date="2018-11-23T13:32:00Z"/>
                <w:rPrChange w:id="13392" w:author="phuong vu" w:date="2018-11-25T21:55:00Z">
                  <w:rPr>
                    <w:ins w:id="13393" w:author="phuong vu" w:date="2018-11-23T13:32:00Z"/>
                  </w:rPr>
                </w:rPrChange>
              </w:rPr>
              <w:pPrChange w:id="13394" w:author="phuong vu" w:date="2018-11-23T13:48:00Z">
                <w:pPr>
                  <w:jc w:val="center"/>
                </w:pPr>
              </w:pPrChange>
            </w:pPr>
          </w:p>
        </w:tc>
        <w:tc>
          <w:tcPr>
            <w:tcW w:w="962" w:type="dxa"/>
            <w:noWrap/>
            <w:hideMark/>
            <w:tcPrChange w:id="13395" w:author="phuong vu" w:date="2018-11-23T13:39:00Z">
              <w:tcPr>
                <w:tcW w:w="1215" w:type="dxa"/>
                <w:gridSpan w:val="3"/>
                <w:noWrap/>
                <w:hideMark/>
              </w:tcPr>
            </w:tcPrChange>
          </w:tcPr>
          <w:p w14:paraId="2C46CE63" w14:textId="77777777" w:rsidR="006B6330" w:rsidRPr="00BA3432" w:rsidRDefault="006B6330">
            <w:pPr>
              <w:spacing w:line="276" w:lineRule="auto"/>
              <w:jc w:val="center"/>
              <w:rPr>
                <w:ins w:id="13396" w:author="phuong vu" w:date="2018-11-23T13:32:00Z"/>
                <w:rPrChange w:id="13397" w:author="phuong vu" w:date="2018-11-25T21:55:00Z">
                  <w:rPr>
                    <w:ins w:id="13398" w:author="phuong vu" w:date="2018-11-23T13:32:00Z"/>
                  </w:rPr>
                </w:rPrChange>
              </w:rPr>
              <w:pPrChange w:id="13399" w:author="phuong vu" w:date="2018-11-23T13:48:00Z">
                <w:pPr>
                  <w:jc w:val="center"/>
                </w:pPr>
              </w:pPrChange>
            </w:pPr>
            <w:ins w:id="13400" w:author="phuong vu" w:date="2018-11-23T13:32:00Z">
              <w:r w:rsidRPr="00BA3432">
                <w:rPr>
                  <w:rPrChange w:id="13401" w:author="phuong vu" w:date="2018-11-25T21:55:00Z">
                    <w:rPr/>
                  </w:rPrChange>
                </w:rPr>
                <w:t>X</w:t>
              </w:r>
            </w:ins>
          </w:p>
        </w:tc>
        <w:tc>
          <w:tcPr>
            <w:tcW w:w="1875" w:type="dxa"/>
            <w:noWrap/>
            <w:hideMark/>
            <w:tcPrChange w:id="13402" w:author="phuong vu" w:date="2018-11-23T13:39:00Z">
              <w:tcPr>
                <w:tcW w:w="2648" w:type="dxa"/>
                <w:gridSpan w:val="3"/>
                <w:noWrap/>
                <w:hideMark/>
              </w:tcPr>
            </w:tcPrChange>
          </w:tcPr>
          <w:p w14:paraId="33687BEA" w14:textId="072F7444" w:rsidR="006B6330" w:rsidRPr="00BA3432" w:rsidRDefault="00F81B12">
            <w:pPr>
              <w:spacing w:line="276" w:lineRule="auto"/>
              <w:rPr>
                <w:ins w:id="13403" w:author="phuong vu" w:date="2018-11-23T13:32:00Z"/>
                <w:lang w:val="en-US"/>
                <w:rPrChange w:id="13404" w:author="phuong vu" w:date="2018-11-25T21:55:00Z">
                  <w:rPr>
                    <w:ins w:id="13405" w:author="phuong vu" w:date="2018-11-23T13:32:00Z"/>
                  </w:rPr>
                </w:rPrChange>
              </w:rPr>
              <w:pPrChange w:id="13406" w:author="phuong vu" w:date="2018-11-23T13:48:00Z">
                <w:pPr/>
              </w:pPrChange>
            </w:pPr>
            <w:ins w:id="13407" w:author="phuong vu" w:date="2018-11-23T13:42:00Z">
              <w:r w:rsidRPr="00BA3432">
                <w:rPr>
                  <w:lang w:val="en-US"/>
                  <w:rPrChange w:id="13408" w:author="phuong vu" w:date="2018-11-25T21:55:00Z">
                    <w:rPr>
                      <w:lang w:val="en-US"/>
                    </w:rPr>
                  </w:rPrChange>
                </w:rPr>
                <w:t>ID kh</w:t>
              </w:r>
            </w:ins>
            <w:ins w:id="13409" w:author="phuong vu" w:date="2018-11-23T13:48:00Z">
              <w:r w:rsidRPr="00BA3432">
                <w:rPr>
                  <w:lang w:val="en-US"/>
                  <w:rPrChange w:id="13410" w:author="phuong vu" w:date="2018-11-25T21:55:00Z">
                    <w:rPr>
                      <w:lang w:val="en-US"/>
                    </w:rPr>
                  </w:rPrChange>
                </w:rPr>
                <w:t>á</w:t>
              </w:r>
            </w:ins>
            <w:ins w:id="13411" w:author="phuong vu" w:date="2018-11-23T13:42:00Z">
              <w:r w:rsidRPr="00BA3432">
                <w:rPr>
                  <w:lang w:val="en-US"/>
                  <w:rPrChange w:id="13412" w:author="phuong vu" w:date="2018-11-25T21:55:00Z">
                    <w:rPr>
                      <w:lang w:val="en-US"/>
                    </w:rPr>
                  </w:rPrChange>
                </w:rPr>
                <w:t>ch hàng</w:t>
              </w:r>
            </w:ins>
          </w:p>
        </w:tc>
      </w:tr>
      <w:tr w:rsidR="00F81B12" w:rsidRPr="00BA3432" w14:paraId="124125DA" w14:textId="77777777" w:rsidTr="00904AF3">
        <w:tblPrEx>
          <w:tblPrExChange w:id="13413" w:author="phuong vu" w:date="2018-11-23T13:39:00Z">
            <w:tblPrEx>
              <w:tblW w:w="8730" w:type="dxa"/>
              <w:tblInd w:w="-5" w:type="dxa"/>
            </w:tblPrEx>
          </w:tblPrExChange>
        </w:tblPrEx>
        <w:trPr>
          <w:trHeight w:val="300"/>
          <w:ins w:id="13414" w:author="phuong vu" w:date="2018-11-23T13:33:00Z"/>
          <w:trPrChange w:id="13415" w:author="phuong vu" w:date="2018-11-23T13:39:00Z">
            <w:trPr>
              <w:gridAfter w:val="0"/>
              <w:trHeight w:val="300"/>
            </w:trPr>
          </w:trPrChange>
        </w:trPr>
        <w:tc>
          <w:tcPr>
            <w:tcW w:w="708" w:type="dxa"/>
            <w:noWrap/>
            <w:vAlign w:val="center"/>
            <w:tcPrChange w:id="13416" w:author="phuong vu" w:date="2018-11-23T13:39:00Z">
              <w:tcPr>
                <w:tcW w:w="708" w:type="dxa"/>
                <w:gridSpan w:val="2"/>
                <w:noWrap/>
                <w:vAlign w:val="center"/>
              </w:tcPr>
            </w:tcPrChange>
          </w:tcPr>
          <w:p w14:paraId="1F5E6704" w14:textId="1993736C" w:rsidR="00F81B12" w:rsidRPr="00BA3432" w:rsidRDefault="00F81B12">
            <w:pPr>
              <w:spacing w:line="276" w:lineRule="auto"/>
              <w:jc w:val="center"/>
              <w:rPr>
                <w:ins w:id="13417" w:author="phuong vu" w:date="2018-11-23T13:33:00Z"/>
                <w:lang w:val="en-US"/>
                <w:rPrChange w:id="13418" w:author="phuong vu" w:date="2018-11-25T21:55:00Z">
                  <w:rPr>
                    <w:ins w:id="13419" w:author="phuong vu" w:date="2018-11-23T13:33:00Z"/>
                  </w:rPr>
                </w:rPrChange>
              </w:rPr>
              <w:pPrChange w:id="13420" w:author="phuong vu" w:date="2018-11-23T13:48:00Z">
                <w:pPr/>
              </w:pPrChange>
            </w:pPr>
            <w:ins w:id="13421" w:author="phuong vu" w:date="2018-11-23T13:34:00Z">
              <w:r w:rsidRPr="00BA3432">
                <w:rPr>
                  <w:lang w:val="en-US"/>
                  <w:rPrChange w:id="13422" w:author="phuong vu" w:date="2018-11-25T21:55:00Z">
                    <w:rPr>
                      <w:lang w:val="en-US"/>
                    </w:rPr>
                  </w:rPrChange>
                </w:rPr>
                <w:t>3</w:t>
              </w:r>
            </w:ins>
          </w:p>
        </w:tc>
        <w:tc>
          <w:tcPr>
            <w:tcW w:w="1993" w:type="dxa"/>
            <w:noWrap/>
            <w:tcPrChange w:id="13423" w:author="phuong vu" w:date="2018-11-23T13:39:00Z">
              <w:tcPr>
                <w:tcW w:w="2513" w:type="dxa"/>
                <w:gridSpan w:val="3"/>
                <w:noWrap/>
              </w:tcPr>
            </w:tcPrChange>
          </w:tcPr>
          <w:p w14:paraId="03A2DA8D" w14:textId="152AEA08" w:rsidR="00F81B12" w:rsidRPr="00BA3432" w:rsidRDefault="00F81B12">
            <w:pPr>
              <w:spacing w:line="276" w:lineRule="auto"/>
              <w:rPr>
                <w:ins w:id="13424" w:author="phuong vu" w:date="2018-11-23T13:33:00Z"/>
                <w:lang w:val="en-US"/>
                <w:rPrChange w:id="13425" w:author="phuong vu" w:date="2018-11-25T21:55:00Z">
                  <w:rPr>
                    <w:ins w:id="13426" w:author="phuong vu" w:date="2018-11-23T13:33:00Z"/>
                    <w:lang w:val="en-US"/>
                  </w:rPr>
                </w:rPrChange>
              </w:rPr>
              <w:pPrChange w:id="13427" w:author="phuong vu" w:date="2018-11-23T13:48:00Z">
                <w:pPr/>
              </w:pPrChange>
            </w:pPr>
            <w:ins w:id="13428" w:author="phuong vu" w:date="2018-11-23T13:34:00Z">
              <w:r w:rsidRPr="00AD0E2E">
                <w:rPr>
                  <w:lang w:val="en-US"/>
                </w:rPr>
                <w:t>b</w:t>
              </w:r>
            </w:ins>
            <w:ins w:id="13429" w:author="phuong vu" w:date="2018-11-23T13:33:00Z">
              <w:r w:rsidRPr="00BA3432">
                <w:rPr>
                  <w:lang w:val="en-US"/>
                  <w:rPrChange w:id="13430" w:author="phuong vu" w:date="2018-11-25T21:55:00Z">
                    <w:rPr>
                      <w:lang w:val="en-US"/>
                    </w:rPr>
                  </w:rPrChange>
                </w:rPr>
                <w:t>ra</w:t>
              </w:r>
            </w:ins>
            <w:ins w:id="13431" w:author="phuong vu" w:date="2018-11-23T13:34:00Z">
              <w:r w:rsidRPr="00BA3432">
                <w:rPr>
                  <w:lang w:val="en-US"/>
                  <w:rPrChange w:id="13432" w:author="phuong vu" w:date="2018-11-25T21:55:00Z">
                    <w:rPr>
                      <w:lang w:val="en-US"/>
                    </w:rPr>
                  </w:rPrChange>
                </w:rPr>
                <w:t>nch_id</w:t>
              </w:r>
            </w:ins>
          </w:p>
        </w:tc>
        <w:tc>
          <w:tcPr>
            <w:tcW w:w="1300" w:type="dxa"/>
            <w:noWrap/>
            <w:tcPrChange w:id="13433" w:author="phuong vu" w:date="2018-11-23T13:39:00Z">
              <w:tcPr>
                <w:tcW w:w="1300" w:type="dxa"/>
                <w:gridSpan w:val="3"/>
                <w:noWrap/>
              </w:tcPr>
            </w:tcPrChange>
          </w:tcPr>
          <w:p w14:paraId="19A6FB63" w14:textId="19ABA59A" w:rsidR="00F81B12" w:rsidRPr="00BA3432" w:rsidRDefault="00F81B12">
            <w:pPr>
              <w:spacing w:line="276" w:lineRule="auto"/>
              <w:rPr>
                <w:ins w:id="13434" w:author="phuong vu" w:date="2018-11-23T13:33:00Z"/>
                <w:rPrChange w:id="13435" w:author="phuong vu" w:date="2018-11-25T21:55:00Z">
                  <w:rPr>
                    <w:ins w:id="13436" w:author="phuong vu" w:date="2018-11-23T13:33:00Z"/>
                  </w:rPr>
                </w:rPrChange>
              </w:rPr>
              <w:pPrChange w:id="13437" w:author="phuong vu" w:date="2018-11-23T13:48:00Z">
                <w:pPr/>
              </w:pPrChange>
            </w:pPr>
            <w:ins w:id="13438" w:author="phuong vu" w:date="2018-11-23T13:41:00Z">
              <w:r w:rsidRPr="00BA3432">
                <w:rPr>
                  <w:rPrChange w:id="13439" w:author="phuong vu" w:date="2018-11-25T21:55:00Z">
                    <w:rPr/>
                  </w:rPrChange>
                </w:rPr>
                <w:t>numeric</w:t>
              </w:r>
            </w:ins>
          </w:p>
        </w:tc>
        <w:tc>
          <w:tcPr>
            <w:tcW w:w="1054" w:type="dxa"/>
            <w:noWrap/>
            <w:tcPrChange w:id="13440" w:author="phuong vu" w:date="2018-11-23T13:39:00Z">
              <w:tcPr>
                <w:tcW w:w="1054" w:type="dxa"/>
                <w:gridSpan w:val="3"/>
                <w:noWrap/>
              </w:tcPr>
            </w:tcPrChange>
          </w:tcPr>
          <w:p w14:paraId="3606C63A" w14:textId="77777777" w:rsidR="00F81B12" w:rsidRPr="00BA3432" w:rsidRDefault="00F81B12">
            <w:pPr>
              <w:spacing w:line="276" w:lineRule="auto"/>
              <w:jc w:val="center"/>
              <w:rPr>
                <w:ins w:id="13441" w:author="phuong vu" w:date="2018-11-23T13:33:00Z"/>
                <w:rPrChange w:id="13442" w:author="phuong vu" w:date="2018-11-25T21:55:00Z">
                  <w:rPr>
                    <w:ins w:id="13443" w:author="phuong vu" w:date="2018-11-23T13:33:00Z"/>
                  </w:rPr>
                </w:rPrChange>
              </w:rPr>
              <w:pPrChange w:id="13444" w:author="phuong vu" w:date="2018-11-23T13:48:00Z">
                <w:pPr>
                  <w:jc w:val="center"/>
                </w:pPr>
              </w:pPrChange>
            </w:pPr>
          </w:p>
        </w:tc>
        <w:tc>
          <w:tcPr>
            <w:tcW w:w="838" w:type="dxa"/>
            <w:noWrap/>
            <w:tcPrChange w:id="13445" w:author="phuong vu" w:date="2018-11-23T13:39:00Z">
              <w:tcPr>
                <w:tcW w:w="838" w:type="dxa"/>
                <w:gridSpan w:val="3"/>
                <w:noWrap/>
              </w:tcPr>
            </w:tcPrChange>
          </w:tcPr>
          <w:p w14:paraId="3CEF80ED" w14:textId="77777777" w:rsidR="00F81B12" w:rsidRPr="00BA3432" w:rsidRDefault="00F81B12">
            <w:pPr>
              <w:spacing w:line="276" w:lineRule="auto"/>
              <w:jc w:val="center"/>
              <w:rPr>
                <w:ins w:id="13446" w:author="phuong vu" w:date="2018-11-23T13:33:00Z"/>
                <w:rPrChange w:id="13447" w:author="phuong vu" w:date="2018-11-25T21:55:00Z">
                  <w:rPr>
                    <w:ins w:id="13448" w:author="phuong vu" w:date="2018-11-23T13:33:00Z"/>
                  </w:rPr>
                </w:rPrChange>
              </w:rPr>
              <w:pPrChange w:id="13449" w:author="phuong vu" w:date="2018-11-23T13:48:00Z">
                <w:pPr>
                  <w:jc w:val="center"/>
                </w:pPr>
              </w:pPrChange>
            </w:pPr>
          </w:p>
        </w:tc>
        <w:tc>
          <w:tcPr>
            <w:tcW w:w="962" w:type="dxa"/>
            <w:noWrap/>
            <w:tcPrChange w:id="13450" w:author="phuong vu" w:date="2018-11-23T13:39:00Z">
              <w:tcPr>
                <w:tcW w:w="962" w:type="dxa"/>
                <w:gridSpan w:val="3"/>
                <w:noWrap/>
              </w:tcPr>
            </w:tcPrChange>
          </w:tcPr>
          <w:p w14:paraId="4B31E67A" w14:textId="77777777" w:rsidR="00F81B12" w:rsidRPr="00BA3432" w:rsidRDefault="00F81B12">
            <w:pPr>
              <w:spacing w:line="276" w:lineRule="auto"/>
              <w:jc w:val="center"/>
              <w:rPr>
                <w:ins w:id="13451" w:author="phuong vu" w:date="2018-11-23T13:33:00Z"/>
                <w:rPrChange w:id="13452" w:author="phuong vu" w:date="2018-11-25T21:55:00Z">
                  <w:rPr>
                    <w:ins w:id="13453" w:author="phuong vu" w:date="2018-11-23T13:33:00Z"/>
                  </w:rPr>
                </w:rPrChange>
              </w:rPr>
              <w:pPrChange w:id="13454" w:author="phuong vu" w:date="2018-11-23T13:48:00Z">
                <w:pPr>
                  <w:jc w:val="center"/>
                </w:pPr>
              </w:pPrChange>
            </w:pPr>
          </w:p>
        </w:tc>
        <w:tc>
          <w:tcPr>
            <w:tcW w:w="1875" w:type="dxa"/>
            <w:noWrap/>
            <w:tcPrChange w:id="13455" w:author="phuong vu" w:date="2018-11-23T13:39:00Z">
              <w:tcPr>
                <w:tcW w:w="1355" w:type="dxa"/>
                <w:gridSpan w:val="3"/>
                <w:noWrap/>
              </w:tcPr>
            </w:tcPrChange>
          </w:tcPr>
          <w:p w14:paraId="5463C31E" w14:textId="4CE438FF" w:rsidR="00F81B12" w:rsidRPr="00BA3432" w:rsidRDefault="00F81B12">
            <w:pPr>
              <w:spacing w:line="276" w:lineRule="auto"/>
              <w:rPr>
                <w:ins w:id="13456" w:author="phuong vu" w:date="2018-11-23T13:33:00Z"/>
                <w:lang w:val="en-US"/>
                <w:rPrChange w:id="13457" w:author="phuong vu" w:date="2018-11-25T21:55:00Z">
                  <w:rPr>
                    <w:ins w:id="13458" w:author="phuong vu" w:date="2018-11-23T13:33:00Z"/>
                  </w:rPr>
                </w:rPrChange>
              </w:rPr>
              <w:pPrChange w:id="13459" w:author="phuong vu" w:date="2018-11-23T13:48:00Z">
                <w:pPr/>
              </w:pPrChange>
            </w:pPr>
            <w:ins w:id="13460" w:author="phuong vu" w:date="2018-11-23T13:44:00Z">
              <w:r w:rsidRPr="00BA3432">
                <w:rPr>
                  <w:lang w:val="en-US"/>
                  <w:rPrChange w:id="13461" w:author="phuong vu" w:date="2018-11-25T21:55:00Z">
                    <w:rPr>
                      <w:lang w:val="en-US"/>
                    </w:rPr>
                  </w:rPrChange>
                </w:rPr>
                <w:t>ID chi nhánh</w:t>
              </w:r>
            </w:ins>
          </w:p>
        </w:tc>
      </w:tr>
      <w:tr w:rsidR="00F81B12" w:rsidRPr="00BA3432" w14:paraId="2694A6A6" w14:textId="77777777" w:rsidTr="00904AF3">
        <w:tblPrEx>
          <w:tblPrExChange w:id="13462" w:author="phuong vu" w:date="2018-11-23T13:39:00Z">
            <w:tblPrEx>
              <w:tblW w:w="8730" w:type="dxa"/>
              <w:tblInd w:w="-5" w:type="dxa"/>
            </w:tblPrEx>
          </w:tblPrExChange>
        </w:tblPrEx>
        <w:trPr>
          <w:trHeight w:val="300"/>
          <w:ins w:id="13463" w:author="phuong vu" w:date="2018-11-23T13:34:00Z"/>
          <w:trPrChange w:id="13464" w:author="phuong vu" w:date="2018-11-23T13:39:00Z">
            <w:trPr>
              <w:gridAfter w:val="0"/>
              <w:trHeight w:val="300"/>
            </w:trPr>
          </w:trPrChange>
        </w:trPr>
        <w:tc>
          <w:tcPr>
            <w:tcW w:w="708" w:type="dxa"/>
            <w:noWrap/>
            <w:vAlign w:val="center"/>
            <w:tcPrChange w:id="13465" w:author="phuong vu" w:date="2018-11-23T13:39:00Z">
              <w:tcPr>
                <w:tcW w:w="708" w:type="dxa"/>
                <w:gridSpan w:val="2"/>
                <w:noWrap/>
                <w:vAlign w:val="center"/>
              </w:tcPr>
            </w:tcPrChange>
          </w:tcPr>
          <w:p w14:paraId="557A229E" w14:textId="2FCA06B9" w:rsidR="00F81B12" w:rsidRPr="00BA3432" w:rsidRDefault="00F81B12">
            <w:pPr>
              <w:spacing w:line="276" w:lineRule="auto"/>
              <w:jc w:val="center"/>
              <w:rPr>
                <w:ins w:id="13466" w:author="phuong vu" w:date="2018-11-23T13:34:00Z"/>
                <w:lang w:val="en-US"/>
                <w:rPrChange w:id="13467" w:author="phuong vu" w:date="2018-11-25T21:55:00Z">
                  <w:rPr>
                    <w:ins w:id="13468" w:author="phuong vu" w:date="2018-11-23T13:34:00Z"/>
                    <w:lang w:val="en-US"/>
                  </w:rPr>
                </w:rPrChange>
              </w:rPr>
              <w:pPrChange w:id="13469" w:author="phuong vu" w:date="2018-11-23T13:48:00Z">
                <w:pPr/>
              </w:pPrChange>
            </w:pPr>
            <w:ins w:id="13470" w:author="phuong vu" w:date="2018-11-23T13:34:00Z">
              <w:r w:rsidRPr="00BA3432">
                <w:rPr>
                  <w:lang w:val="en-US"/>
                  <w:rPrChange w:id="13471" w:author="phuong vu" w:date="2018-11-25T21:55:00Z">
                    <w:rPr>
                      <w:lang w:val="en-US"/>
                    </w:rPr>
                  </w:rPrChange>
                </w:rPr>
                <w:t>4</w:t>
              </w:r>
            </w:ins>
          </w:p>
        </w:tc>
        <w:tc>
          <w:tcPr>
            <w:tcW w:w="1993" w:type="dxa"/>
            <w:noWrap/>
            <w:tcPrChange w:id="13472" w:author="phuong vu" w:date="2018-11-23T13:39:00Z">
              <w:tcPr>
                <w:tcW w:w="2513" w:type="dxa"/>
                <w:gridSpan w:val="3"/>
                <w:noWrap/>
              </w:tcPr>
            </w:tcPrChange>
          </w:tcPr>
          <w:p w14:paraId="498EE8BB" w14:textId="4CAB668D" w:rsidR="00F81B12" w:rsidRPr="00BA3432" w:rsidRDefault="00F81B12">
            <w:pPr>
              <w:spacing w:line="276" w:lineRule="auto"/>
              <w:rPr>
                <w:ins w:id="13473" w:author="phuong vu" w:date="2018-11-23T13:34:00Z"/>
                <w:lang w:val="en-US"/>
                <w:rPrChange w:id="13474" w:author="phuong vu" w:date="2018-11-25T21:55:00Z">
                  <w:rPr>
                    <w:ins w:id="13475" w:author="phuong vu" w:date="2018-11-23T13:34:00Z"/>
                    <w:lang w:val="en-US"/>
                  </w:rPr>
                </w:rPrChange>
              </w:rPr>
              <w:pPrChange w:id="13476" w:author="phuong vu" w:date="2018-11-23T13:48:00Z">
                <w:pPr/>
              </w:pPrChange>
            </w:pPr>
            <w:ins w:id="13477" w:author="phuong vu" w:date="2018-11-23T13:34:00Z">
              <w:r w:rsidRPr="00BA3432">
                <w:rPr>
                  <w:lang w:val="en-US"/>
                  <w:rPrChange w:id="13478" w:author="phuong vu" w:date="2018-11-25T21:55:00Z">
                    <w:rPr>
                      <w:lang w:val="en-US"/>
                    </w:rPr>
                  </w:rPrChange>
                </w:rPr>
                <w:t>pick_up_date</w:t>
              </w:r>
            </w:ins>
          </w:p>
        </w:tc>
        <w:tc>
          <w:tcPr>
            <w:tcW w:w="1300" w:type="dxa"/>
            <w:noWrap/>
            <w:tcPrChange w:id="13479" w:author="phuong vu" w:date="2018-11-23T13:39:00Z">
              <w:tcPr>
                <w:tcW w:w="1300" w:type="dxa"/>
                <w:gridSpan w:val="3"/>
                <w:noWrap/>
              </w:tcPr>
            </w:tcPrChange>
          </w:tcPr>
          <w:p w14:paraId="0A8325E7" w14:textId="77777777" w:rsidR="00F81B12" w:rsidRPr="00BA3432" w:rsidRDefault="00F81B12">
            <w:pPr>
              <w:spacing w:line="276" w:lineRule="auto"/>
              <w:rPr>
                <w:ins w:id="13480" w:author="phuong vu" w:date="2018-11-23T13:34:00Z"/>
                <w:rPrChange w:id="13481" w:author="phuong vu" w:date="2018-11-25T21:55:00Z">
                  <w:rPr>
                    <w:ins w:id="13482" w:author="phuong vu" w:date="2018-11-23T13:34:00Z"/>
                  </w:rPr>
                </w:rPrChange>
              </w:rPr>
              <w:pPrChange w:id="13483" w:author="phuong vu" w:date="2018-11-23T13:48:00Z">
                <w:pPr/>
              </w:pPrChange>
            </w:pPr>
          </w:p>
        </w:tc>
        <w:tc>
          <w:tcPr>
            <w:tcW w:w="1054" w:type="dxa"/>
            <w:noWrap/>
            <w:tcPrChange w:id="13484" w:author="phuong vu" w:date="2018-11-23T13:39:00Z">
              <w:tcPr>
                <w:tcW w:w="1054" w:type="dxa"/>
                <w:gridSpan w:val="3"/>
                <w:noWrap/>
              </w:tcPr>
            </w:tcPrChange>
          </w:tcPr>
          <w:p w14:paraId="6451CBD5" w14:textId="77777777" w:rsidR="00F81B12" w:rsidRPr="00BA3432" w:rsidRDefault="00F81B12">
            <w:pPr>
              <w:spacing w:line="276" w:lineRule="auto"/>
              <w:jc w:val="center"/>
              <w:rPr>
                <w:ins w:id="13485" w:author="phuong vu" w:date="2018-11-23T13:34:00Z"/>
                <w:rPrChange w:id="13486" w:author="phuong vu" w:date="2018-11-25T21:55:00Z">
                  <w:rPr>
                    <w:ins w:id="13487" w:author="phuong vu" w:date="2018-11-23T13:34:00Z"/>
                  </w:rPr>
                </w:rPrChange>
              </w:rPr>
              <w:pPrChange w:id="13488" w:author="phuong vu" w:date="2018-11-23T13:48:00Z">
                <w:pPr>
                  <w:jc w:val="center"/>
                </w:pPr>
              </w:pPrChange>
            </w:pPr>
          </w:p>
        </w:tc>
        <w:tc>
          <w:tcPr>
            <w:tcW w:w="838" w:type="dxa"/>
            <w:noWrap/>
            <w:tcPrChange w:id="13489" w:author="phuong vu" w:date="2018-11-23T13:39:00Z">
              <w:tcPr>
                <w:tcW w:w="838" w:type="dxa"/>
                <w:gridSpan w:val="3"/>
                <w:noWrap/>
              </w:tcPr>
            </w:tcPrChange>
          </w:tcPr>
          <w:p w14:paraId="31059E12" w14:textId="77777777" w:rsidR="00F81B12" w:rsidRPr="00BA3432" w:rsidRDefault="00F81B12">
            <w:pPr>
              <w:spacing w:line="276" w:lineRule="auto"/>
              <w:jc w:val="center"/>
              <w:rPr>
                <w:ins w:id="13490" w:author="phuong vu" w:date="2018-11-23T13:34:00Z"/>
                <w:rPrChange w:id="13491" w:author="phuong vu" w:date="2018-11-25T21:55:00Z">
                  <w:rPr>
                    <w:ins w:id="13492" w:author="phuong vu" w:date="2018-11-23T13:34:00Z"/>
                  </w:rPr>
                </w:rPrChange>
              </w:rPr>
              <w:pPrChange w:id="13493" w:author="phuong vu" w:date="2018-11-23T13:48:00Z">
                <w:pPr>
                  <w:jc w:val="center"/>
                </w:pPr>
              </w:pPrChange>
            </w:pPr>
          </w:p>
        </w:tc>
        <w:tc>
          <w:tcPr>
            <w:tcW w:w="962" w:type="dxa"/>
            <w:noWrap/>
            <w:tcPrChange w:id="13494" w:author="phuong vu" w:date="2018-11-23T13:39:00Z">
              <w:tcPr>
                <w:tcW w:w="962" w:type="dxa"/>
                <w:gridSpan w:val="3"/>
                <w:noWrap/>
              </w:tcPr>
            </w:tcPrChange>
          </w:tcPr>
          <w:p w14:paraId="3F8DDD66" w14:textId="77777777" w:rsidR="00F81B12" w:rsidRPr="00BA3432" w:rsidRDefault="00F81B12">
            <w:pPr>
              <w:spacing w:line="276" w:lineRule="auto"/>
              <w:jc w:val="center"/>
              <w:rPr>
                <w:ins w:id="13495" w:author="phuong vu" w:date="2018-11-23T13:34:00Z"/>
                <w:rPrChange w:id="13496" w:author="phuong vu" w:date="2018-11-25T21:55:00Z">
                  <w:rPr>
                    <w:ins w:id="13497" w:author="phuong vu" w:date="2018-11-23T13:34:00Z"/>
                  </w:rPr>
                </w:rPrChange>
              </w:rPr>
              <w:pPrChange w:id="13498" w:author="phuong vu" w:date="2018-11-23T13:48:00Z">
                <w:pPr>
                  <w:jc w:val="center"/>
                </w:pPr>
              </w:pPrChange>
            </w:pPr>
          </w:p>
        </w:tc>
        <w:tc>
          <w:tcPr>
            <w:tcW w:w="1875" w:type="dxa"/>
            <w:noWrap/>
            <w:tcPrChange w:id="13499" w:author="phuong vu" w:date="2018-11-23T13:39:00Z">
              <w:tcPr>
                <w:tcW w:w="1355" w:type="dxa"/>
                <w:gridSpan w:val="3"/>
                <w:noWrap/>
              </w:tcPr>
            </w:tcPrChange>
          </w:tcPr>
          <w:p w14:paraId="4073691F" w14:textId="674743FB" w:rsidR="00F81B12" w:rsidRPr="00BA3432" w:rsidRDefault="00F81B12">
            <w:pPr>
              <w:spacing w:line="276" w:lineRule="auto"/>
              <w:rPr>
                <w:ins w:id="13500" w:author="phuong vu" w:date="2018-11-23T13:34:00Z"/>
                <w:lang w:val="en-US"/>
                <w:rPrChange w:id="13501" w:author="phuong vu" w:date="2018-11-25T21:55:00Z">
                  <w:rPr>
                    <w:ins w:id="13502" w:author="phuong vu" w:date="2018-11-23T13:34:00Z"/>
                  </w:rPr>
                </w:rPrChange>
              </w:rPr>
              <w:pPrChange w:id="13503" w:author="phuong vu" w:date="2018-11-23T13:48:00Z">
                <w:pPr/>
              </w:pPrChange>
            </w:pPr>
            <w:ins w:id="13504" w:author="phuong vu" w:date="2018-11-23T13:44:00Z">
              <w:r w:rsidRPr="00BA3432">
                <w:rPr>
                  <w:lang w:val="en-US"/>
                  <w:rPrChange w:id="13505" w:author="phuong vu" w:date="2018-11-25T21:55:00Z">
                    <w:rPr>
                      <w:lang w:val="en-US"/>
                    </w:rPr>
                  </w:rPrChange>
                </w:rPr>
                <w:t>Ngày nhận quần áo</w:t>
              </w:r>
            </w:ins>
          </w:p>
        </w:tc>
      </w:tr>
      <w:tr w:rsidR="00F81B12" w:rsidRPr="00BA3432" w14:paraId="36709F13" w14:textId="77777777" w:rsidTr="00904AF3">
        <w:tblPrEx>
          <w:tblPrExChange w:id="13506" w:author="phuong vu" w:date="2018-11-23T13:39:00Z">
            <w:tblPrEx>
              <w:tblW w:w="8730" w:type="dxa"/>
              <w:tblInd w:w="-5" w:type="dxa"/>
            </w:tblPrEx>
          </w:tblPrExChange>
        </w:tblPrEx>
        <w:trPr>
          <w:trHeight w:val="300"/>
          <w:ins w:id="13507" w:author="phuong vu" w:date="2018-11-23T13:34:00Z"/>
          <w:trPrChange w:id="13508" w:author="phuong vu" w:date="2018-11-23T13:39:00Z">
            <w:trPr>
              <w:gridAfter w:val="0"/>
              <w:trHeight w:val="300"/>
            </w:trPr>
          </w:trPrChange>
        </w:trPr>
        <w:tc>
          <w:tcPr>
            <w:tcW w:w="708" w:type="dxa"/>
            <w:noWrap/>
            <w:vAlign w:val="center"/>
            <w:tcPrChange w:id="13509" w:author="phuong vu" w:date="2018-11-23T13:39:00Z">
              <w:tcPr>
                <w:tcW w:w="708" w:type="dxa"/>
                <w:gridSpan w:val="2"/>
                <w:noWrap/>
                <w:vAlign w:val="center"/>
              </w:tcPr>
            </w:tcPrChange>
          </w:tcPr>
          <w:p w14:paraId="5D84AD65" w14:textId="12A6C6D7" w:rsidR="00F81B12" w:rsidRPr="00BA3432" w:rsidRDefault="00F81B12">
            <w:pPr>
              <w:spacing w:line="276" w:lineRule="auto"/>
              <w:jc w:val="center"/>
              <w:rPr>
                <w:ins w:id="13510" w:author="phuong vu" w:date="2018-11-23T13:34:00Z"/>
                <w:lang w:val="en-US"/>
                <w:rPrChange w:id="13511" w:author="phuong vu" w:date="2018-11-25T21:55:00Z">
                  <w:rPr>
                    <w:ins w:id="13512" w:author="phuong vu" w:date="2018-11-23T13:34:00Z"/>
                  </w:rPr>
                </w:rPrChange>
              </w:rPr>
              <w:pPrChange w:id="13513" w:author="phuong vu" w:date="2018-11-23T13:48:00Z">
                <w:pPr/>
              </w:pPrChange>
            </w:pPr>
            <w:ins w:id="13514" w:author="phuong vu" w:date="2018-11-23T13:35:00Z">
              <w:r w:rsidRPr="00BA3432">
                <w:rPr>
                  <w:lang w:val="en-US"/>
                  <w:rPrChange w:id="13515" w:author="phuong vu" w:date="2018-11-25T21:55:00Z">
                    <w:rPr>
                      <w:lang w:val="en-US"/>
                    </w:rPr>
                  </w:rPrChange>
                </w:rPr>
                <w:t>5</w:t>
              </w:r>
            </w:ins>
          </w:p>
        </w:tc>
        <w:tc>
          <w:tcPr>
            <w:tcW w:w="1993" w:type="dxa"/>
            <w:noWrap/>
            <w:tcPrChange w:id="13516" w:author="phuong vu" w:date="2018-11-23T13:39:00Z">
              <w:tcPr>
                <w:tcW w:w="2513" w:type="dxa"/>
                <w:gridSpan w:val="3"/>
                <w:noWrap/>
              </w:tcPr>
            </w:tcPrChange>
          </w:tcPr>
          <w:p w14:paraId="45FCF2E7" w14:textId="6F2EB3A6" w:rsidR="00F81B12" w:rsidRPr="00BA3432" w:rsidRDefault="00F81B12">
            <w:pPr>
              <w:spacing w:line="276" w:lineRule="auto"/>
              <w:rPr>
                <w:ins w:id="13517" w:author="phuong vu" w:date="2018-11-23T13:34:00Z"/>
                <w:lang w:val="en-US"/>
                <w:rPrChange w:id="13518" w:author="phuong vu" w:date="2018-11-25T21:55:00Z">
                  <w:rPr>
                    <w:ins w:id="13519" w:author="phuong vu" w:date="2018-11-23T13:34:00Z"/>
                    <w:lang w:val="en-US"/>
                  </w:rPr>
                </w:rPrChange>
              </w:rPr>
              <w:pPrChange w:id="13520" w:author="phuong vu" w:date="2018-11-23T13:48:00Z">
                <w:pPr/>
              </w:pPrChange>
            </w:pPr>
            <w:ins w:id="13521" w:author="phuong vu" w:date="2018-11-23T13:35:00Z">
              <w:r w:rsidRPr="00AD0E2E">
                <w:rPr>
                  <w:lang w:val="en-US"/>
                </w:rPr>
                <w:t>pick_up_time_id</w:t>
              </w:r>
            </w:ins>
          </w:p>
        </w:tc>
        <w:tc>
          <w:tcPr>
            <w:tcW w:w="1300" w:type="dxa"/>
            <w:noWrap/>
            <w:tcPrChange w:id="13522" w:author="phuong vu" w:date="2018-11-23T13:39:00Z">
              <w:tcPr>
                <w:tcW w:w="1300" w:type="dxa"/>
                <w:gridSpan w:val="3"/>
                <w:noWrap/>
              </w:tcPr>
            </w:tcPrChange>
          </w:tcPr>
          <w:p w14:paraId="13FF6163" w14:textId="4C5BB1D3" w:rsidR="00F81B12" w:rsidRPr="00BA3432" w:rsidRDefault="00F81B12">
            <w:pPr>
              <w:spacing w:line="276" w:lineRule="auto"/>
              <w:rPr>
                <w:ins w:id="13523" w:author="phuong vu" w:date="2018-11-23T13:34:00Z"/>
                <w:rPrChange w:id="13524" w:author="phuong vu" w:date="2018-11-25T21:55:00Z">
                  <w:rPr>
                    <w:ins w:id="13525" w:author="phuong vu" w:date="2018-11-23T13:34:00Z"/>
                  </w:rPr>
                </w:rPrChange>
              </w:rPr>
              <w:pPrChange w:id="13526" w:author="phuong vu" w:date="2018-11-23T13:48:00Z">
                <w:pPr/>
              </w:pPrChange>
            </w:pPr>
            <w:ins w:id="13527" w:author="phuong vu" w:date="2018-11-23T13:41:00Z">
              <w:r w:rsidRPr="00BA3432">
                <w:rPr>
                  <w:rPrChange w:id="13528" w:author="phuong vu" w:date="2018-11-25T21:55:00Z">
                    <w:rPr/>
                  </w:rPrChange>
                </w:rPr>
                <w:t>numeric</w:t>
              </w:r>
            </w:ins>
          </w:p>
        </w:tc>
        <w:tc>
          <w:tcPr>
            <w:tcW w:w="1054" w:type="dxa"/>
            <w:noWrap/>
            <w:tcPrChange w:id="13529" w:author="phuong vu" w:date="2018-11-23T13:39:00Z">
              <w:tcPr>
                <w:tcW w:w="1054" w:type="dxa"/>
                <w:gridSpan w:val="3"/>
                <w:noWrap/>
              </w:tcPr>
            </w:tcPrChange>
          </w:tcPr>
          <w:p w14:paraId="4747C1CB" w14:textId="77777777" w:rsidR="00F81B12" w:rsidRPr="00BA3432" w:rsidRDefault="00F81B12">
            <w:pPr>
              <w:spacing w:line="276" w:lineRule="auto"/>
              <w:jc w:val="center"/>
              <w:rPr>
                <w:ins w:id="13530" w:author="phuong vu" w:date="2018-11-23T13:34:00Z"/>
                <w:rPrChange w:id="13531" w:author="phuong vu" w:date="2018-11-25T21:55:00Z">
                  <w:rPr>
                    <w:ins w:id="13532" w:author="phuong vu" w:date="2018-11-23T13:34:00Z"/>
                  </w:rPr>
                </w:rPrChange>
              </w:rPr>
              <w:pPrChange w:id="13533" w:author="phuong vu" w:date="2018-11-23T13:48:00Z">
                <w:pPr>
                  <w:jc w:val="center"/>
                </w:pPr>
              </w:pPrChange>
            </w:pPr>
          </w:p>
        </w:tc>
        <w:tc>
          <w:tcPr>
            <w:tcW w:w="838" w:type="dxa"/>
            <w:noWrap/>
            <w:tcPrChange w:id="13534" w:author="phuong vu" w:date="2018-11-23T13:39:00Z">
              <w:tcPr>
                <w:tcW w:w="838" w:type="dxa"/>
                <w:gridSpan w:val="3"/>
                <w:noWrap/>
              </w:tcPr>
            </w:tcPrChange>
          </w:tcPr>
          <w:p w14:paraId="26E276BE" w14:textId="77777777" w:rsidR="00F81B12" w:rsidRPr="00BA3432" w:rsidRDefault="00F81B12">
            <w:pPr>
              <w:spacing w:line="276" w:lineRule="auto"/>
              <w:jc w:val="center"/>
              <w:rPr>
                <w:ins w:id="13535" w:author="phuong vu" w:date="2018-11-23T13:34:00Z"/>
                <w:rPrChange w:id="13536" w:author="phuong vu" w:date="2018-11-25T21:55:00Z">
                  <w:rPr>
                    <w:ins w:id="13537" w:author="phuong vu" w:date="2018-11-23T13:34:00Z"/>
                  </w:rPr>
                </w:rPrChange>
              </w:rPr>
              <w:pPrChange w:id="13538" w:author="phuong vu" w:date="2018-11-23T13:48:00Z">
                <w:pPr>
                  <w:jc w:val="center"/>
                </w:pPr>
              </w:pPrChange>
            </w:pPr>
          </w:p>
        </w:tc>
        <w:tc>
          <w:tcPr>
            <w:tcW w:w="962" w:type="dxa"/>
            <w:noWrap/>
            <w:tcPrChange w:id="13539" w:author="phuong vu" w:date="2018-11-23T13:39:00Z">
              <w:tcPr>
                <w:tcW w:w="962" w:type="dxa"/>
                <w:gridSpan w:val="3"/>
                <w:noWrap/>
              </w:tcPr>
            </w:tcPrChange>
          </w:tcPr>
          <w:p w14:paraId="58F22360" w14:textId="77777777" w:rsidR="00F81B12" w:rsidRPr="00BA3432" w:rsidRDefault="00F81B12">
            <w:pPr>
              <w:spacing w:line="276" w:lineRule="auto"/>
              <w:jc w:val="center"/>
              <w:rPr>
                <w:ins w:id="13540" w:author="phuong vu" w:date="2018-11-23T13:34:00Z"/>
                <w:rPrChange w:id="13541" w:author="phuong vu" w:date="2018-11-25T21:55:00Z">
                  <w:rPr>
                    <w:ins w:id="13542" w:author="phuong vu" w:date="2018-11-23T13:34:00Z"/>
                  </w:rPr>
                </w:rPrChange>
              </w:rPr>
              <w:pPrChange w:id="13543" w:author="phuong vu" w:date="2018-11-23T13:48:00Z">
                <w:pPr>
                  <w:jc w:val="center"/>
                </w:pPr>
              </w:pPrChange>
            </w:pPr>
          </w:p>
        </w:tc>
        <w:tc>
          <w:tcPr>
            <w:tcW w:w="1875" w:type="dxa"/>
            <w:noWrap/>
            <w:tcPrChange w:id="13544" w:author="phuong vu" w:date="2018-11-23T13:39:00Z">
              <w:tcPr>
                <w:tcW w:w="1355" w:type="dxa"/>
                <w:gridSpan w:val="3"/>
                <w:noWrap/>
              </w:tcPr>
            </w:tcPrChange>
          </w:tcPr>
          <w:p w14:paraId="5C43F73C" w14:textId="165FD5CA" w:rsidR="00F81B12" w:rsidRPr="00BA3432" w:rsidRDefault="00F81B12">
            <w:pPr>
              <w:spacing w:line="276" w:lineRule="auto"/>
              <w:rPr>
                <w:ins w:id="13545" w:author="phuong vu" w:date="2018-11-23T13:34:00Z"/>
                <w:lang w:val="en-US"/>
                <w:rPrChange w:id="13546" w:author="phuong vu" w:date="2018-11-25T21:55:00Z">
                  <w:rPr>
                    <w:ins w:id="13547" w:author="phuong vu" w:date="2018-11-23T13:34:00Z"/>
                  </w:rPr>
                </w:rPrChange>
              </w:rPr>
              <w:pPrChange w:id="13548" w:author="phuong vu" w:date="2018-11-23T13:48:00Z">
                <w:pPr/>
              </w:pPrChange>
            </w:pPr>
            <w:ins w:id="13549" w:author="phuong vu" w:date="2018-11-23T13:44:00Z">
              <w:r w:rsidRPr="00BA3432">
                <w:rPr>
                  <w:lang w:val="en-US"/>
                  <w:rPrChange w:id="13550" w:author="phuong vu" w:date="2018-11-25T21:55:00Z">
                    <w:rPr>
                      <w:lang w:val="en-US"/>
                    </w:rPr>
                  </w:rPrChange>
                </w:rPr>
                <w:t>ID khung giờ nhận</w:t>
              </w:r>
            </w:ins>
          </w:p>
        </w:tc>
      </w:tr>
      <w:tr w:rsidR="00F81B12" w:rsidRPr="00BA3432" w14:paraId="7475E0D2" w14:textId="77777777" w:rsidTr="00904AF3">
        <w:tblPrEx>
          <w:tblPrExChange w:id="13551" w:author="phuong vu" w:date="2018-11-23T13:39:00Z">
            <w:tblPrEx>
              <w:tblW w:w="8730" w:type="dxa"/>
              <w:tblInd w:w="-5" w:type="dxa"/>
            </w:tblPrEx>
          </w:tblPrExChange>
        </w:tblPrEx>
        <w:trPr>
          <w:trHeight w:val="300"/>
          <w:ins w:id="13552" w:author="phuong vu" w:date="2018-11-23T13:35:00Z"/>
          <w:trPrChange w:id="13553" w:author="phuong vu" w:date="2018-11-23T13:39:00Z">
            <w:trPr>
              <w:gridAfter w:val="0"/>
              <w:trHeight w:val="300"/>
            </w:trPr>
          </w:trPrChange>
        </w:trPr>
        <w:tc>
          <w:tcPr>
            <w:tcW w:w="708" w:type="dxa"/>
            <w:noWrap/>
            <w:vAlign w:val="center"/>
            <w:tcPrChange w:id="13554" w:author="phuong vu" w:date="2018-11-23T13:39:00Z">
              <w:tcPr>
                <w:tcW w:w="708" w:type="dxa"/>
                <w:gridSpan w:val="2"/>
                <w:noWrap/>
                <w:vAlign w:val="center"/>
              </w:tcPr>
            </w:tcPrChange>
          </w:tcPr>
          <w:p w14:paraId="1A778265" w14:textId="7396EE61" w:rsidR="00F81B12" w:rsidRPr="00BA3432" w:rsidRDefault="00F81B12">
            <w:pPr>
              <w:spacing w:line="276" w:lineRule="auto"/>
              <w:jc w:val="center"/>
              <w:rPr>
                <w:ins w:id="13555" w:author="phuong vu" w:date="2018-11-23T13:35:00Z"/>
                <w:lang w:val="en-US"/>
                <w:rPrChange w:id="13556" w:author="phuong vu" w:date="2018-11-25T21:55:00Z">
                  <w:rPr>
                    <w:ins w:id="13557" w:author="phuong vu" w:date="2018-11-23T13:35:00Z"/>
                    <w:lang w:val="en-US"/>
                  </w:rPr>
                </w:rPrChange>
              </w:rPr>
              <w:pPrChange w:id="13558" w:author="phuong vu" w:date="2018-11-23T13:48:00Z">
                <w:pPr/>
              </w:pPrChange>
            </w:pPr>
            <w:ins w:id="13559" w:author="phuong vu" w:date="2018-11-23T13:35:00Z">
              <w:r w:rsidRPr="00BA3432">
                <w:rPr>
                  <w:lang w:val="en-US"/>
                  <w:rPrChange w:id="13560" w:author="phuong vu" w:date="2018-11-25T21:55:00Z">
                    <w:rPr>
                      <w:lang w:val="en-US"/>
                    </w:rPr>
                  </w:rPrChange>
                </w:rPr>
                <w:t>6</w:t>
              </w:r>
            </w:ins>
          </w:p>
        </w:tc>
        <w:tc>
          <w:tcPr>
            <w:tcW w:w="1993" w:type="dxa"/>
            <w:noWrap/>
            <w:tcPrChange w:id="13561" w:author="phuong vu" w:date="2018-11-23T13:39:00Z">
              <w:tcPr>
                <w:tcW w:w="2513" w:type="dxa"/>
                <w:gridSpan w:val="3"/>
                <w:noWrap/>
              </w:tcPr>
            </w:tcPrChange>
          </w:tcPr>
          <w:p w14:paraId="75D22DC3" w14:textId="13CC9FF5" w:rsidR="00F81B12" w:rsidRPr="00BA3432" w:rsidRDefault="00F81B12">
            <w:pPr>
              <w:spacing w:line="276" w:lineRule="auto"/>
              <w:rPr>
                <w:ins w:id="13562" w:author="phuong vu" w:date="2018-11-23T13:35:00Z"/>
                <w:lang w:val="en-US"/>
                <w:rPrChange w:id="13563" w:author="phuong vu" w:date="2018-11-25T21:55:00Z">
                  <w:rPr>
                    <w:ins w:id="13564" w:author="phuong vu" w:date="2018-11-23T13:35:00Z"/>
                    <w:lang w:val="en-US"/>
                  </w:rPr>
                </w:rPrChange>
              </w:rPr>
              <w:pPrChange w:id="13565" w:author="phuong vu" w:date="2018-11-23T13:48:00Z">
                <w:pPr/>
              </w:pPrChange>
            </w:pPr>
            <w:ins w:id="13566" w:author="phuong vu" w:date="2018-11-23T13:35:00Z">
              <w:r w:rsidRPr="00BA3432">
                <w:rPr>
                  <w:lang w:val="en-US"/>
                  <w:rPrChange w:id="13567" w:author="phuong vu" w:date="2018-11-25T21:55:00Z">
                    <w:rPr>
                      <w:lang w:val="en-US"/>
                    </w:rPr>
                  </w:rPrChange>
                </w:rPr>
                <w:t>delivery_date</w:t>
              </w:r>
            </w:ins>
          </w:p>
        </w:tc>
        <w:tc>
          <w:tcPr>
            <w:tcW w:w="1300" w:type="dxa"/>
            <w:noWrap/>
            <w:tcPrChange w:id="13568" w:author="phuong vu" w:date="2018-11-23T13:39:00Z">
              <w:tcPr>
                <w:tcW w:w="1300" w:type="dxa"/>
                <w:gridSpan w:val="3"/>
                <w:noWrap/>
              </w:tcPr>
            </w:tcPrChange>
          </w:tcPr>
          <w:p w14:paraId="1B328036" w14:textId="77777777" w:rsidR="00F81B12" w:rsidRPr="00BA3432" w:rsidRDefault="00F81B12">
            <w:pPr>
              <w:spacing w:line="276" w:lineRule="auto"/>
              <w:rPr>
                <w:ins w:id="13569" w:author="phuong vu" w:date="2018-11-23T13:35:00Z"/>
                <w:rPrChange w:id="13570" w:author="phuong vu" w:date="2018-11-25T21:55:00Z">
                  <w:rPr>
                    <w:ins w:id="13571" w:author="phuong vu" w:date="2018-11-23T13:35:00Z"/>
                  </w:rPr>
                </w:rPrChange>
              </w:rPr>
              <w:pPrChange w:id="13572" w:author="phuong vu" w:date="2018-11-23T13:48:00Z">
                <w:pPr/>
              </w:pPrChange>
            </w:pPr>
          </w:p>
        </w:tc>
        <w:tc>
          <w:tcPr>
            <w:tcW w:w="1054" w:type="dxa"/>
            <w:noWrap/>
            <w:tcPrChange w:id="13573" w:author="phuong vu" w:date="2018-11-23T13:39:00Z">
              <w:tcPr>
                <w:tcW w:w="1054" w:type="dxa"/>
                <w:gridSpan w:val="3"/>
                <w:noWrap/>
              </w:tcPr>
            </w:tcPrChange>
          </w:tcPr>
          <w:p w14:paraId="7B6D6085" w14:textId="77777777" w:rsidR="00F81B12" w:rsidRPr="00BA3432" w:rsidRDefault="00F81B12">
            <w:pPr>
              <w:spacing w:line="276" w:lineRule="auto"/>
              <w:jc w:val="center"/>
              <w:rPr>
                <w:ins w:id="13574" w:author="phuong vu" w:date="2018-11-23T13:35:00Z"/>
                <w:rPrChange w:id="13575" w:author="phuong vu" w:date="2018-11-25T21:55:00Z">
                  <w:rPr>
                    <w:ins w:id="13576" w:author="phuong vu" w:date="2018-11-23T13:35:00Z"/>
                  </w:rPr>
                </w:rPrChange>
              </w:rPr>
              <w:pPrChange w:id="13577" w:author="phuong vu" w:date="2018-11-23T13:48:00Z">
                <w:pPr>
                  <w:jc w:val="center"/>
                </w:pPr>
              </w:pPrChange>
            </w:pPr>
          </w:p>
        </w:tc>
        <w:tc>
          <w:tcPr>
            <w:tcW w:w="838" w:type="dxa"/>
            <w:noWrap/>
            <w:tcPrChange w:id="13578" w:author="phuong vu" w:date="2018-11-23T13:39:00Z">
              <w:tcPr>
                <w:tcW w:w="838" w:type="dxa"/>
                <w:gridSpan w:val="3"/>
                <w:noWrap/>
              </w:tcPr>
            </w:tcPrChange>
          </w:tcPr>
          <w:p w14:paraId="2E1CC468" w14:textId="77777777" w:rsidR="00F81B12" w:rsidRPr="00BA3432" w:rsidRDefault="00F81B12">
            <w:pPr>
              <w:spacing w:line="276" w:lineRule="auto"/>
              <w:jc w:val="center"/>
              <w:rPr>
                <w:ins w:id="13579" w:author="phuong vu" w:date="2018-11-23T13:35:00Z"/>
                <w:rPrChange w:id="13580" w:author="phuong vu" w:date="2018-11-25T21:55:00Z">
                  <w:rPr>
                    <w:ins w:id="13581" w:author="phuong vu" w:date="2018-11-23T13:35:00Z"/>
                  </w:rPr>
                </w:rPrChange>
              </w:rPr>
              <w:pPrChange w:id="13582" w:author="phuong vu" w:date="2018-11-23T13:48:00Z">
                <w:pPr>
                  <w:jc w:val="center"/>
                </w:pPr>
              </w:pPrChange>
            </w:pPr>
          </w:p>
        </w:tc>
        <w:tc>
          <w:tcPr>
            <w:tcW w:w="962" w:type="dxa"/>
            <w:noWrap/>
            <w:tcPrChange w:id="13583" w:author="phuong vu" w:date="2018-11-23T13:39:00Z">
              <w:tcPr>
                <w:tcW w:w="962" w:type="dxa"/>
                <w:gridSpan w:val="3"/>
                <w:noWrap/>
              </w:tcPr>
            </w:tcPrChange>
          </w:tcPr>
          <w:p w14:paraId="20A78773" w14:textId="77777777" w:rsidR="00F81B12" w:rsidRPr="00BA3432" w:rsidRDefault="00F81B12">
            <w:pPr>
              <w:spacing w:line="276" w:lineRule="auto"/>
              <w:jc w:val="center"/>
              <w:rPr>
                <w:ins w:id="13584" w:author="phuong vu" w:date="2018-11-23T13:35:00Z"/>
                <w:rPrChange w:id="13585" w:author="phuong vu" w:date="2018-11-25T21:55:00Z">
                  <w:rPr>
                    <w:ins w:id="13586" w:author="phuong vu" w:date="2018-11-23T13:35:00Z"/>
                  </w:rPr>
                </w:rPrChange>
              </w:rPr>
              <w:pPrChange w:id="13587" w:author="phuong vu" w:date="2018-11-23T13:48:00Z">
                <w:pPr>
                  <w:jc w:val="center"/>
                </w:pPr>
              </w:pPrChange>
            </w:pPr>
          </w:p>
        </w:tc>
        <w:tc>
          <w:tcPr>
            <w:tcW w:w="1875" w:type="dxa"/>
            <w:noWrap/>
            <w:tcPrChange w:id="13588" w:author="phuong vu" w:date="2018-11-23T13:39:00Z">
              <w:tcPr>
                <w:tcW w:w="1355" w:type="dxa"/>
                <w:gridSpan w:val="3"/>
                <w:noWrap/>
              </w:tcPr>
            </w:tcPrChange>
          </w:tcPr>
          <w:p w14:paraId="56040D0F" w14:textId="7CAEADE9" w:rsidR="00F81B12" w:rsidRPr="00BA3432" w:rsidRDefault="00F81B12">
            <w:pPr>
              <w:spacing w:line="276" w:lineRule="auto"/>
              <w:rPr>
                <w:ins w:id="13589" w:author="phuong vu" w:date="2018-11-23T13:35:00Z"/>
                <w:lang w:val="en-US"/>
                <w:rPrChange w:id="13590" w:author="phuong vu" w:date="2018-11-25T21:55:00Z">
                  <w:rPr>
                    <w:ins w:id="13591" w:author="phuong vu" w:date="2018-11-23T13:35:00Z"/>
                  </w:rPr>
                </w:rPrChange>
              </w:rPr>
              <w:pPrChange w:id="13592" w:author="phuong vu" w:date="2018-11-23T13:48:00Z">
                <w:pPr/>
              </w:pPrChange>
            </w:pPr>
            <w:ins w:id="13593" w:author="phuong vu" w:date="2018-11-23T13:44:00Z">
              <w:r w:rsidRPr="00BA3432">
                <w:rPr>
                  <w:lang w:val="en-US"/>
                  <w:rPrChange w:id="13594" w:author="phuong vu" w:date="2018-11-25T21:55:00Z">
                    <w:rPr>
                      <w:lang w:val="en-US"/>
                    </w:rPr>
                  </w:rPrChange>
                </w:rPr>
                <w:t>Ngày trả quần áo</w:t>
              </w:r>
            </w:ins>
          </w:p>
        </w:tc>
      </w:tr>
      <w:tr w:rsidR="00F81B12" w:rsidRPr="00BA3432" w14:paraId="54BE3213" w14:textId="77777777" w:rsidTr="00904AF3">
        <w:tblPrEx>
          <w:tblPrExChange w:id="13595" w:author="phuong vu" w:date="2018-11-23T13:39:00Z">
            <w:tblPrEx>
              <w:tblW w:w="8730" w:type="dxa"/>
              <w:tblInd w:w="-5" w:type="dxa"/>
            </w:tblPrEx>
          </w:tblPrExChange>
        </w:tblPrEx>
        <w:trPr>
          <w:trHeight w:val="300"/>
          <w:ins w:id="13596" w:author="phuong vu" w:date="2018-11-23T13:35:00Z"/>
          <w:trPrChange w:id="13597" w:author="phuong vu" w:date="2018-11-23T13:39:00Z">
            <w:trPr>
              <w:gridAfter w:val="0"/>
              <w:trHeight w:val="300"/>
            </w:trPr>
          </w:trPrChange>
        </w:trPr>
        <w:tc>
          <w:tcPr>
            <w:tcW w:w="708" w:type="dxa"/>
            <w:noWrap/>
            <w:vAlign w:val="center"/>
            <w:tcPrChange w:id="13598" w:author="phuong vu" w:date="2018-11-23T13:39:00Z">
              <w:tcPr>
                <w:tcW w:w="708" w:type="dxa"/>
                <w:gridSpan w:val="2"/>
                <w:noWrap/>
                <w:vAlign w:val="center"/>
              </w:tcPr>
            </w:tcPrChange>
          </w:tcPr>
          <w:p w14:paraId="3F6288F6" w14:textId="1F93F6F8" w:rsidR="00F81B12" w:rsidRPr="00BA3432" w:rsidRDefault="00F81B12">
            <w:pPr>
              <w:spacing w:line="276" w:lineRule="auto"/>
              <w:jc w:val="center"/>
              <w:rPr>
                <w:ins w:id="13599" w:author="phuong vu" w:date="2018-11-23T13:35:00Z"/>
                <w:lang w:val="en-US"/>
                <w:rPrChange w:id="13600" w:author="phuong vu" w:date="2018-11-25T21:55:00Z">
                  <w:rPr>
                    <w:ins w:id="13601" w:author="phuong vu" w:date="2018-11-23T13:35:00Z"/>
                    <w:lang w:val="en-US"/>
                  </w:rPr>
                </w:rPrChange>
              </w:rPr>
              <w:pPrChange w:id="13602" w:author="phuong vu" w:date="2018-11-23T13:48:00Z">
                <w:pPr/>
              </w:pPrChange>
            </w:pPr>
            <w:ins w:id="13603" w:author="phuong vu" w:date="2018-11-23T13:35:00Z">
              <w:r w:rsidRPr="00BA3432">
                <w:rPr>
                  <w:lang w:val="en-US"/>
                  <w:rPrChange w:id="13604" w:author="phuong vu" w:date="2018-11-25T21:55:00Z">
                    <w:rPr>
                      <w:lang w:val="en-US"/>
                    </w:rPr>
                  </w:rPrChange>
                </w:rPr>
                <w:t>7</w:t>
              </w:r>
            </w:ins>
          </w:p>
        </w:tc>
        <w:tc>
          <w:tcPr>
            <w:tcW w:w="1993" w:type="dxa"/>
            <w:noWrap/>
            <w:tcPrChange w:id="13605" w:author="phuong vu" w:date="2018-11-23T13:39:00Z">
              <w:tcPr>
                <w:tcW w:w="2513" w:type="dxa"/>
                <w:gridSpan w:val="3"/>
                <w:noWrap/>
              </w:tcPr>
            </w:tcPrChange>
          </w:tcPr>
          <w:p w14:paraId="422D0CC6" w14:textId="1CF2A152" w:rsidR="00F81B12" w:rsidRPr="00BA3432" w:rsidRDefault="00F81B12">
            <w:pPr>
              <w:spacing w:line="276" w:lineRule="auto"/>
              <w:rPr>
                <w:ins w:id="13606" w:author="phuong vu" w:date="2018-11-23T13:35:00Z"/>
                <w:lang w:val="en-US"/>
                <w:rPrChange w:id="13607" w:author="phuong vu" w:date="2018-11-25T21:55:00Z">
                  <w:rPr>
                    <w:ins w:id="13608" w:author="phuong vu" w:date="2018-11-23T13:35:00Z"/>
                    <w:lang w:val="en-US"/>
                  </w:rPr>
                </w:rPrChange>
              </w:rPr>
              <w:pPrChange w:id="13609" w:author="phuong vu" w:date="2018-11-23T13:48:00Z">
                <w:pPr/>
              </w:pPrChange>
            </w:pPr>
            <w:ins w:id="13610" w:author="phuong vu" w:date="2018-11-23T13:35:00Z">
              <w:r w:rsidRPr="00BA3432">
                <w:rPr>
                  <w:lang w:val="en-US"/>
                  <w:rPrChange w:id="13611" w:author="phuong vu" w:date="2018-11-25T21:55:00Z">
                    <w:rPr>
                      <w:lang w:val="en-US"/>
                    </w:rPr>
                  </w:rPrChange>
                </w:rPr>
                <w:t>delivery_time_id</w:t>
              </w:r>
            </w:ins>
          </w:p>
        </w:tc>
        <w:tc>
          <w:tcPr>
            <w:tcW w:w="1300" w:type="dxa"/>
            <w:noWrap/>
            <w:tcPrChange w:id="13612" w:author="phuong vu" w:date="2018-11-23T13:39:00Z">
              <w:tcPr>
                <w:tcW w:w="1300" w:type="dxa"/>
                <w:gridSpan w:val="3"/>
                <w:noWrap/>
              </w:tcPr>
            </w:tcPrChange>
          </w:tcPr>
          <w:p w14:paraId="554FE5BD" w14:textId="38EA090F" w:rsidR="00F81B12" w:rsidRPr="00BA3432" w:rsidRDefault="00F81B12">
            <w:pPr>
              <w:spacing w:line="276" w:lineRule="auto"/>
              <w:rPr>
                <w:ins w:id="13613" w:author="phuong vu" w:date="2018-11-23T13:35:00Z"/>
                <w:rPrChange w:id="13614" w:author="phuong vu" w:date="2018-11-25T21:55:00Z">
                  <w:rPr>
                    <w:ins w:id="13615" w:author="phuong vu" w:date="2018-11-23T13:35:00Z"/>
                  </w:rPr>
                </w:rPrChange>
              </w:rPr>
              <w:pPrChange w:id="13616" w:author="phuong vu" w:date="2018-11-23T13:48:00Z">
                <w:pPr/>
              </w:pPrChange>
            </w:pPr>
            <w:ins w:id="13617" w:author="phuong vu" w:date="2018-11-23T13:41:00Z">
              <w:r w:rsidRPr="00BA3432">
                <w:rPr>
                  <w:rPrChange w:id="13618" w:author="phuong vu" w:date="2018-11-25T21:55:00Z">
                    <w:rPr/>
                  </w:rPrChange>
                </w:rPr>
                <w:t>numeric</w:t>
              </w:r>
            </w:ins>
          </w:p>
        </w:tc>
        <w:tc>
          <w:tcPr>
            <w:tcW w:w="1054" w:type="dxa"/>
            <w:noWrap/>
            <w:tcPrChange w:id="13619" w:author="phuong vu" w:date="2018-11-23T13:39:00Z">
              <w:tcPr>
                <w:tcW w:w="1054" w:type="dxa"/>
                <w:gridSpan w:val="3"/>
                <w:noWrap/>
              </w:tcPr>
            </w:tcPrChange>
          </w:tcPr>
          <w:p w14:paraId="752D6D62" w14:textId="77777777" w:rsidR="00F81B12" w:rsidRPr="00BA3432" w:rsidRDefault="00F81B12">
            <w:pPr>
              <w:spacing w:line="276" w:lineRule="auto"/>
              <w:jc w:val="center"/>
              <w:rPr>
                <w:ins w:id="13620" w:author="phuong vu" w:date="2018-11-23T13:35:00Z"/>
                <w:rPrChange w:id="13621" w:author="phuong vu" w:date="2018-11-25T21:55:00Z">
                  <w:rPr>
                    <w:ins w:id="13622" w:author="phuong vu" w:date="2018-11-23T13:35:00Z"/>
                  </w:rPr>
                </w:rPrChange>
              </w:rPr>
              <w:pPrChange w:id="13623" w:author="phuong vu" w:date="2018-11-23T13:48:00Z">
                <w:pPr>
                  <w:jc w:val="center"/>
                </w:pPr>
              </w:pPrChange>
            </w:pPr>
          </w:p>
        </w:tc>
        <w:tc>
          <w:tcPr>
            <w:tcW w:w="838" w:type="dxa"/>
            <w:noWrap/>
            <w:tcPrChange w:id="13624" w:author="phuong vu" w:date="2018-11-23T13:39:00Z">
              <w:tcPr>
                <w:tcW w:w="838" w:type="dxa"/>
                <w:gridSpan w:val="3"/>
                <w:noWrap/>
              </w:tcPr>
            </w:tcPrChange>
          </w:tcPr>
          <w:p w14:paraId="6ACA2DC1" w14:textId="77777777" w:rsidR="00F81B12" w:rsidRPr="00BA3432" w:rsidRDefault="00F81B12">
            <w:pPr>
              <w:spacing w:line="276" w:lineRule="auto"/>
              <w:jc w:val="center"/>
              <w:rPr>
                <w:ins w:id="13625" w:author="phuong vu" w:date="2018-11-23T13:35:00Z"/>
                <w:rPrChange w:id="13626" w:author="phuong vu" w:date="2018-11-25T21:55:00Z">
                  <w:rPr>
                    <w:ins w:id="13627" w:author="phuong vu" w:date="2018-11-23T13:35:00Z"/>
                  </w:rPr>
                </w:rPrChange>
              </w:rPr>
              <w:pPrChange w:id="13628" w:author="phuong vu" w:date="2018-11-23T13:48:00Z">
                <w:pPr>
                  <w:jc w:val="center"/>
                </w:pPr>
              </w:pPrChange>
            </w:pPr>
          </w:p>
        </w:tc>
        <w:tc>
          <w:tcPr>
            <w:tcW w:w="962" w:type="dxa"/>
            <w:noWrap/>
            <w:tcPrChange w:id="13629" w:author="phuong vu" w:date="2018-11-23T13:39:00Z">
              <w:tcPr>
                <w:tcW w:w="962" w:type="dxa"/>
                <w:gridSpan w:val="3"/>
                <w:noWrap/>
              </w:tcPr>
            </w:tcPrChange>
          </w:tcPr>
          <w:p w14:paraId="694A2758" w14:textId="77777777" w:rsidR="00F81B12" w:rsidRPr="00BA3432" w:rsidRDefault="00F81B12">
            <w:pPr>
              <w:spacing w:line="276" w:lineRule="auto"/>
              <w:jc w:val="center"/>
              <w:rPr>
                <w:ins w:id="13630" w:author="phuong vu" w:date="2018-11-23T13:35:00Z"/>
                <w:rPrChange w:id="13631" w:author="phuong vu" w:date="2018-11-25T21:55:00Z">
                  <w:rPr>
                    <w:ins w:id="13632" w:author="phuong vu" w:date="2018-11-23T13:35:00Z"/>
                  </w:rPr>
                </w:rPrChange>
              </w:rPr>
              <w:pPrChange w:id="13633" w:author="phuong vu" w:date="2018-11-23T13:48:00Z">
                <w:pPr>
                  <w:jc w:val="center"/>
                </w:pPr>
              </w:pPrChange>
            </w:pPr>
          </w:p>
        </w:tc>
        <w:tc>
          <w:tcPr>
            <w:tcW w:w="1875" w:type="dxa"/>
            <w:noWrap/>
            <w:tcPrChange w:id="13634" w:author="phuong vu" w:date="2018-11-23T13:39:00Z">
              <w:tcPr>
                <w:tcW w:w="1355" w:type="dxa"/>
                <w:gridSpan w:val="3"/>
                <w:noWrap/>
              </w:tcPr>
            </w:tcPrChange>
          </w:tcPr>
          <w:p w14:paraId="5CD439E7" w14:textId="56209256" w:rsidR="00F81B12" w:rsidRPr="00BA3432" w:rsidRDefault="00F81B12">
            <w:pPr>
              <w:spacing w:line="276" w:lineRule="auto"/>
              <w:rPr>
                <w:ins w:id="13635" w:author="phuong vu" w:date="2018-11-23T13:35:00Z"/>
                <w:lang w:val="en-US"/>
                <w:rPrChange w:id="13636" w:author="phuong vu" w:date="2018-11-25T21:55:00Z">
                  <w:rPr>
                    <w:ins w:id="13637" w:author="phuong vu" w:date="2018-11-23T13:35:00Z"/>
                  </w:rPr>
                </w:rPrChange>
              </w:rPr>
              <w:pPrChange w:id="13638" w:author="phuong vu" w:date="2018-11-23T13:48:00Z">
                <w:pPr/>
              </w:pPrChange>
            </w:pPr>
            <w:ins w:id="13639" w:author="phuong vu" w:date="2018-11-23T13:45:00Z">
              <w:r w:rsidRPr="00BA3432">
                <w:rPr>
                  <w:lang w:val="en-US"/>
                  <w:rPrChange w:id="13640" w:author="phuong vu" w:date="2018-11-25T21:55:00Z">
                    <w:rPr>
                      <w:lang w:val="en-US"/>
                    </w:rPr>
                  </w:rPrChange>
                </w:rPr>
                <w:t>ID khung giờ trả</w:t>
              </w:r>
            </w:ins>
          </w:p>
        </w:tc>
      </w:tr>
      <w:tr w:rsidR="00F81B12" w:rsidRPr="00BA3432" w14:paraId="70688708" w14:textId="77777777" w:rsidTr="00904AF3">
        <w:tblPrEx>
          <w:tblPrExChange w:id="13641" w:author="phuong vu" w:date="2018-11-23T13:39:00Z">
            <w:tblPrEx>
              <w:tblW w:w="8209" w:type="dxa"/>
              <w:tblInd w:w="-5" w:type="dxa"/>
            </w:tblPrEx>
          </w:tblPrExChange>
        </w:tblPrEx>
        <w:trPr>
          <w:trHeight w:val="300"/>
          <w:ins w:id="13642" w:author="phuong vu" w:date="2018-11-23T13:35:00Z"/>
          <w:trPrChange w:id="13643" w:author="phuong vu" w:date="2018-11-23T13:39:00Z">
            <w:trPr>
              <w:gridAfter w:val="0"/>
              <w:trHeight w:val="300"/>
            </w:trPr>
          </w:trPrChange>
        </w:trPr>
        <w:tc>
          <w:tcPr>
            <w:tcW w:w="708" w:type="dxa"/>
            <w:noWrap/>
            <w:vAlign w:val="center"/>
            <w:tcPrChange w:id="13644" w:author="phuong vu" w:date="2018-11-23T13:39:00Z">
              <w:tcPr>
                <w:tcW w:w="708" w:type="dxa"/>
                <w:gridSpan w:val="2"/>
                <w:noWrap/>
                <w:vAlign w:val="center"/>
              </w:tcPr>
            </w:tcPrChange>
          </w:tcPr>
          <w:p w14:paraId="2FB92891" w14:textId="75113258" w:rsidR="00F81B12" w:rsidRPr="00BA3432" w:rsidRDefault="00F81B12">
            <w:pPr>
              <w:spacing w:line="276" w:lineRule="auto"/>
              <w:jc w:val="center"/>
              <w:rPr>
                <w:ins w:id="13645" w:author="phuong vu" w:date="2018-11-23T13:35:00Z"/>
                <w:lang w:val="en-US"/>
                <w:rPrChange w:id="13646" w:author="phuong vu" w:date="2018-11-25T21:55:00Z">
                  <w:rPr>
                    <w:ins w:id="13647" w:author="phuong vu" w:date="2018-11-23T13:35:00Z"/>
                    <w:lang w:val="en-US"/>
                  </w:rPr>
                </w:rPrChange>
              </w:rPr>
              <w:pPrChange w:id="13648" w:author="phuong vu" w:date="2018-11-23T13:48:00Z">
                <w:pPr/>
              </w:pPrChange>
            </w:pPr>
            <w:ins w:id="13649" w:author="phuong vu" w:date="2018-11-23T13:35:00Z">
              <w:r w:rsidRPr="00BA3432">
                <w:rPr>
                  <w:lang w:val="en-US"/>
                  <w:rPrChange w:id="13650" w:author="phuong vu" w:date="2018-11-25T21:55:00Z">
                    <w:rPr>
                      <w:lang w:val="en-US"/>
                    </w:rPr>
                  </w:rPrChange>
                </w:rPr>
                <w:t>8</w:t>
              </w:r>
            </w:ins>
          </w:p>
        </w:tc>
        <w:tc>
          <w:tcPr>
            <w:tcW w:w="1993" w:type="dxa"/>
            <w:noWrap/>
            <w:tcPrChange w:id="13651" w:author="phuong vu" w:date="2018-11-23T13:39:00Z">
              <w:tcPr>
                <w:tcW w:w="1992" w:type="dxa"/>
                <w:gridSpan w:val="2"/>
                <w:noWrap/>
              </w:tcPr>
            </w:tcPrChange>
          </w:tcPr>
          <w:p w14:paraId="6D5600F0" w14:textId="263857EF" w:rsidR="00F81B12" w:rsidRPr="00BA3432" w:rsidRDefault="00F81B12">
            <w:pPr>
              <w:spacing w:line="276" w:lineRule="auto"/>
              <w:rPr>
                <w:ins w:id="13652" w:author="phuong vu" w:date="2018-11-23T13:35:00Z"/>
                <w:lang w:val="en-US"/>
                <w:rPrChange w:id="13653" w:author="phuong vu" w:date="2018-11-25T21:55:00Z">
                  <w:rPr>
                    <w:ins w:id="13654" w:author="phuong vu" w:date="2018-11-23T13:35:00Z"/>
                    <w:lang w:val="en-US"/>
                  </w:rPr>
                </w:rPrChange>
              </w:rPr>
              <w:pPrChange w:id="13655" w:author="phuong vu" w:date="2018-11-23T13:48:00Z">
                <w:pPr/>
              </w:pPrChange>
            </w:pPr>
            <w:ins w:id="13656" w:author="phuong vu" w:date="2018-11-23T13:35:00Z">
              <w:r w:rsidRPr="00BA3432">
                <w:rPr>
                  <w:lang w:val="en-US"/>
                  <w:rPrChange w:id="13657" w:author="phuong vu" w:date="2018-11-25T21:55:00Z">
                    <w:rPr>
                      <w:lang w:val="en-US"/>
                    </w:rPr>
                  </w:rPrChange>
                </w:rPr>
                <w:t>pick_up_place</w:t>
              </w:r>
            </w:ins>
          </w:p>
        </w:tc>
        <w:tc>
          <w:tcPr>
            <w:tcW w:w="1300" w:type="dxa"/>
            <w:noWrap/>
            <w:tcPrChange w:id="13658" w:author="phuong vu" w:date="2018-11-23T13:39:00Z">
              <w:tcPr>
                <w:tcW w:w="1300" w:type="dxa"/>
                <w:gridSpan w:val="3"/>
                <w:noWrap/>
              </w:tcPr>
            </w:tcPrChange>
          </w:tcPr>
          <w:p w14:paraId="176EF538" w14:textId="77777777" w:rsidR="00F81B12" w:rsidRPr="00BA3432" w:rsidRDefault="00F81B12">
            <w:pPr>
              <w:spacing w:line="276" w:lineRule="auto"/>
              <w:rPr>
                <w:ins w:id="13659" w:author="phuong vu" w:date="2018-11-23T13:35:00Z"/>
                <w:rPrChange w:id="13660" w:author="phuong vu" w:date="2018-11-25T21:55:00Z">
                  <w:rPr>
                    <w:ins w:id="13661" w:author="phuong vu" w:date="2018-11-23T13:35:00Z"/>
                  </w:rPr>
                </w:rPrChange>
              </w:rPr>
              <w:pPrChange w:id="13662" w:author="phuong vu" w:date="2018-11-23T13:48:00Z">
                <w:pPr/>
              </w:pPrChange>
            </w:pPr>
          </w:p>
        </w:tc>
        <w:tc>
          <w:tcPr>
            <w:tcW w:w="1054" w:type="dxa"/>
            <w:noWrap/>
            <w:tcPrChange w:id="13663" w:author="phuong vu" w:date="2018-11-23T13:39:00Z">
              <w:tcPr>
                <w:tcW w:w="1054" w:type="dxa"/>
                <w:gridSpan w:val="3"/>
                <w:noWrap/>
              </w:tcPr>
            </w:tcPrChange>
          </w:tcPr>
          <w:p w14:paraId="16C22CE7" w14:textId="77777777" w:rsidR="00F81B12" w:rsidRPr="00BA3432" w:rsidRDefault="00F81B12">
            <w:pPr>
              <w:spacing w:line="276" w:lineRule="auto"/>
              <w:jc w:val="center"/>
              <w:rPr>
                <w:ins w:id="13664" w:author="phuong vu" w:date="2018-11-23T13:35:00Z"/>
                <w:rPrChange w:id="13665" w:author="phuong vu" w:date="2018-11-25T21:55:00Z">
                  <w:rPr>
                    <w:ins w:id="13666" w:author="phuong vu" w:date="2018-11-23T13:35:00Z"/>
                  </w:rPr>
                </w:rPrChange>
              </w:rPr>
              <w:pPrChange w:id="13667" w:author="phuong vu" w:date="2018-11-23T13:48:00Z">
                <w:pPr>
                  <w:jc w:val="center"/>
                </w:pPr>
              </w:pPrChange>
            </w:pPr>
          </w:p>
        </w:tc>
        <w:tc>
          <w:tcPr>
            <w:tcW w:w="838" w:type="dxa"/>
            <w:noWrap/>
            <w:tcPrChange w:id="13668" w:author="phuong vu" w:date="2018-11-23T13:39:00Z">
              <w:tcPr>
                <w:tcW w:w="838" w:type="dxa"/>
                <w:gridSpan w:val="3"/>
                <w:noWrap/>
              </w:tcPr>
            </w:tcPrChange>
          </w:tcPr>
          <w:p w14:paraId="32415F4D" w14:textId="77777777" w:rsidR="00F81B12" w:rsidRPr="00BA3432" w:rsidRDefault="00F81B12">
            <w:pPr>
              <w:spacing w:line="276" w:lineRule="auto"/>
              <w:jc w:val="center"/>
              <w:rPr>
                <w:ins w:id="13669" w:author="phuong vu" w:date="2018-11-23T13:35:00Z"/>
                <w:rPrChange w:id="13670" w:author="phuong vu" w:date="2018-11-25T21:55:00Z">
                  <w:rPr>
                    <w:ins w:id="13671" w:author="phuong vu" w:date="2018-11-23T13:35:00Z"/>
                  </w:rPr>
                </w:rPrChange>
              </w:rPr>
              <w:pPrChange w:id="13672" w:author="phuong vu" w:date="2018-11-23T13:48:00Z">
                <w:pPr>
                  <w:jc w:val="center"/>
                </w:pPr>
              </w:pPrChange>
            </w:pPr>
          </w:p>
        </w:tc>
        <w:tc>
          <w:tcPr>
            <w:tcW w:w="962" w:type="dxa"/>
            <w:noWrap/>
            <w:tcPrChange w:id="13673" w:author="phuong vu" w:date="2018-11-23T13:39:00Z">
              <w:tcPr>
                <w:tcW w:w="962" w:type="dxa"/>
                <w:gridSpan w:val="3"/>
                <w:noWrap/>
              </w:tcPr>
            </w:tcPrChange>
          </w:tcPr>
          <w:p w14:paraId="10F1EE75" w14:textId="77777777" w:rsidR="00F81B12" w:rsidRPr="00BA3432" w:rsidRDefault="00F81B12">
            <w:pPr>
              <w:spacing w:line="276" w:lineRule="auto"/>
              <w:jc w:val="center"/>
              <w:rPr>
                <w:ins w:id="13674" w:author="phuong vu" w:date="2018-11-23T13:35:00Z"/>
                <w:rPrChange w:id="13675" w:author="phuong vu" w:date="2018-11-25T21:55:00Z">
                  <w:rPr>
                    <w:ins w:id="13676" w:author="phuong vu" w:date="2018-11-23T13:35:00Z"/>
                  </w:rPr>
                </w:rPrChange>
              </w:rPr>
              <w:pPrChange w:id="13677" w:author="phuong vu" w:date="2018-11-23T13:48:00Z">
                <w:pPr>
                  <w:jc w:val="center"/>
                </w:pPr>
              </w:pPrChange>
            </w:pPr>
          </w:p>
        </w:tc>
        <w:tc>
          <w:tcPr>
            <w:tcW w:w="1875" w:type="dxa"/>
            <w:noWrap/>
            <w:tcPrChange w:id="13678" w:author="phuong vu" w:date="2018-11-23T13:39:00Z">
              <w:tcPr>
                <w:tcW w:w="1355" w:type="dxa"/>
                <w:gridSpan w:val="3"/>
                <w:noWrap/>
              </w:tcPr>
            </w:tcPrChange>
          </w:tcPr>
          <w:p w14:paraId="2C55BE0B" w14:textId="0EA41C7A" w:rsidR="00F81B12" w:rsidRPr="00BA3432" w:rsidRDefault="00F81B12">
            <w:pPr>
              <w:spacing w:line="276" w:lineRule="auto"/>
              <w:rPr>
                <w:ins w:id="13679" w:author="phuong vu" w:date="2018-11-23T13:35:00Z"/>
                <w:lang w:val="en-US"/>
                <w:rPrChange w:id="13680" w:author="phuong vu" w:date="2018-11-25T21:55:00Z">
                  <w:rPr>
                    <w:ins w:id="13681" w:author="phuong vu" w:date="2018-11-23T13:35:00Z"/>
                  </w:rPr>
                </w:rPrChange>
              </w:rPr>
              <w:pPrChange w:id="13682" w:author="phuong vu" w:date="2018-11-23T13:48:00Z">
                <w:pPr/>
              </w:pPrChange>
            </w:pPr>
            <w:ins w:id="13683" w:author="phuong vu" w:date="2018-11-23T13:45:00Z">
              <w:r w:rsidRPr="00BA3432">
                <w:rPr>
                  <w:lang w:val="en-US"/>
                  <w:rPrChange w:id="13684" w:author="phuong vu" w:date="2018-11-25T21:55:00Z">
                    <w:rPr>
                      <w:lang w:val="en-US"/>
                    </w:rPr>
                  </w:rPrChange>
                </w:rPr>
                <w:t>Nơi nhận quần áo</w:t>
              </w:r>
            </w:ins>
          </w:p>
        </w:tc>
      </w:tr>
      <w:tr w:rsidR="00F81B12" w:rsidRPr="00BA3432" w14:paraId="7FC77CC8" w14:textId="77777777" w:rsidTr="00904AF3">
        <w:tblPrEx>
          <w:tblPrExChange w:id="13685" w:author="phuong vu" w:date="2018-11-23T13:39:00Z">
            <w:tblPrEx>
              <w:tblW w:w="8209" w:type="dxa"/>
              <w:tblInd w:w="-5" w:type="dxa"/>
            </w:tblPrEx>
          </w:tblPrExChange>
        </w:tblPrEx>
        <w:trPr>
          <w:trHeight w:val="300"/>
          <w:ins w:id="13686" w:author="phuong vu" w:date="2018-11-23T13:35:00Z"/>
          <w:trPrChange w:id="13687" w:author="phuong vu" w:date="2018-11-23T13:39:00Z">
            <w:trPr>
              <w:gridAfter w:val="0"/>
              <w:trHeight w:val="300"/>
            </w:trPr>
          </w:trPrChange>
        </w:trPr>
        <w:tc>
          <w:tcPr>
            <w:tcW w:w="708" w:type="dxa"/>
            <w:noWrap/>
            <w:vAlign w:val="center"/>
            <w:tcPrChange w:id="13688" w:author="phuong vu" w:date="2018-11-23T13:39:00Z">
              <w:tcPr>
                <w:tcW w:w="708" w:type="dxa"/>
                <w:gridSpan w:val="2"/>
                <w:noWrap/>
                <w:vAlign w:val="center"/>
              </w:tcPr>
            </w:tcPrChange>
          </w:tcPr>
          <w:p w14:paraId="3915865F" w14:textId="230B01DD" w:rsidR="00F81B12" w:rsidRPr="00BA3432" w:rsidRDefault="00F81B12">
            <w:pPr>
              <w:spacing w:line="276" w:lineRule="auto"/>
              <w:jc w:val="center"/>
              <w:rPr>
                <w:ins w:id="13689" w:author="phuong vu" w:date="2018-11-23T13:35:00Z"/>
                <w:lang w:val="en-US"/>
                <w:rPrChange w:id="13690" w:author="phuong vu" w:date="2018-11-25T21:55:00Z">
                  <w:rPr>
                    <w:ins w:id="13691" w:author="phuong vu" w:date="2018-11-23T13:35:00Z"/>
                    <w:lang w:val="en-US"/>
                  </w:rPr>
                </w:rPrChange>
              </w:rPr>
              <w:pPrChange w:id="13692" w:author="phuong vu" w:date="2018-11-23T13:48:00Z">
                <w:pPr/>
              </w:pPrChange>
            </w:pPr>
            <w:ins w:id="13693" w:author="phuong vu" w:date="2018-11-23T13:35:00Z">
              <w:r w:rsidRPr="00BA3432">
                <w:rPr>
                  <w:lang w:val="en-US"/>
                  <w:rPrChange w:id="13694" w:author="phuong vu" w:date="2018-11-25T21:55:00Z">
                    <w:rPr>
                      <w:lang w:val="en-US"/>
                    </w:rPr>
                  </w:rPrChange>
                </w:rPr>
                <w:t>9</w:t>
              </w:r>
            </w:ins>
          </w:p>
        </w:tc>
        <w:tc>
          <w:tcPr>
            <w:tcW w:w="1993" w:type="dxa"/>
            <w:noWrap/>
            <w:tcPrChange w:id="13695" w:author="phuong vu" w:date="2018-11-23T13:39:00Z">
              <w:tcPr>
                <w:tcW w:w="1992" w:type="dxa"/>
                <w:gridSpan w:val="2"/>
                <w:noWrap/>
              </w:tcPr>
            </w:tcPrChange>
          </w:tcPr>
          <w:p w14:paraId="09D0B897" w14:textId="41CC8FF9" w:rsidR="00F81B12" w:rsidRPr="00BA3432" w:rsidRDefault="00F81B12">
            <w:pPr>
              <w:spacing w:line="276" w:lineRule="auto"/>
              <w:rPr>
                <w:ins w:id="13696" w:author="phuong vu" w:date="2018-11-23T13:35:00Z"/>
                <w:lang w:val="en-US"/>
                <w:rPrChange w:id="13697" w:author="phuong vu" w:date="2018-11-25T21:55:00Z">
                  <w:rPr>
                    <w:ins w:id="13698" w:author="phuong vu" w:date="2018-11-23T13:35:00Z"/>
                    <w:lang w:val="en-US"/>
                  </w:rPr>
                </w:rPrChange>
              </w:rPr>
              <w:pPrChange w:id="13699" w:author="phuong vu" w:date="2018-11-23T13:48:00Z">
                <w:pPr/>
              </w:pPrChange>
            </w:pPr>
            <w:ins w:id="13700" w:author="phuong vu" w:date="2018-11-23T13:35:00Z">
              <w:r w:rsidRPr="00BA3432">
                <w:rPr>
                  <w:lang w:val="en-US"/>
                  <w:rPrChange w:id="13701" w:author="phuong vu" w:date="2018-11-25T21:55:00Z">
                    <w:rPr>
                      <w:lang w:val="en-US"/>
                    </w:rPr>
                  </w:rPrChange>
                </w:rPr>
                <w:t>delivery_place</w:t>
              </w:r>
            </w:ins>
          </w:p>
        </w:tc>
        <w:tc>
          <w:tcPr>
            <w:tcW w:w="1300" w:type="dxa"/>
            <w:noWrap/>
            <w:tcPrChange w:id="13702" w:author="phuong vu" w:date="2018-11-23T13:39:00Z">
              <w:tcPr>
                <w:tcW w:w="1300" w:type="dxa"/>
                <w:gridSpan w:val="3"/>
                <w:noWrap/>
              </w:tcPr>
            </w:tcPrChange>
          </w:tcPr>
          <w:p w14:paraId="274636AC" w14:textId="77777777" w:rsidR="00F81B12" w:rsidRPr="00BA3432" w:rsidRDefault="00F81B12">
            <w:pPr>
              <w:spacing w:line="276" w:lineRule="auto"/>
              <w:rPr>
                <w:ins w:id="13703" w:author="phuong vu" w:date="2018-11-23T13:35:00Z"/>
                <w:rPrChange w:id="13704" w:author="phuong vu" w:date="2018-11-25T21:55:00Z">
                  <w:rPr>
                    <w:ins w:id="13705" w:author="phuong vu" w:date="2018-11-23T13:35:00Z"/>
                  </w:rPr>
                </w:rPrChange>
              </w:rPr>
              <w:pPrChange w:id="13706" w:author="phuong vu" w:date="2018-11-23T13:48:00Z">
                <w:pPr/>
              </w:pPrChange>
            </w:pPr>
          </w:p>
        </w:tc>
        <w:tc>
          <w:tcPr>
            <w:tcW w:w="1054" w:type="dxa"/>
            <w:noWrap/>
            <w:tcPrChange w:id="13707" w:author="phuong vu" w:date="2018-11-23T13:39:00Z">
              <w:tcPr>
                <w:tcW w:w="1054" w:type="dxa"/>
                <w:gridSpan w:val="3"/>
                <w:noWrap/>
              </w:tcPr>
            </w:tcPrChange>
          </w:tcPr>
          <w:p w14:paraId="4BAC38B4" w14:textId="77777777" w:rsidR="00F81B12" w:rsidRPr="00BA3432" w:rsidRDefault="00F81B12">
            <w:pPr>
              <w:spacing w:line="276" w:lineRule="auto"/>
              <w:jc w:val="center"/>
              <w:rPr>
                <w:ins w:id="13708" w:author="phuong vu" w:date="2018-11-23T13:35:00Z"/>
                <w:rPrChange w:id="13709" w:author="phuong vu" w:date="2018-11-25T21:55:00Z">
                  <w:rPr>
                    <w:ins w:id="13710" w:author="phuong vu" w:date="2018-11-23T13:35:00Z"/>
                  </w:rPr>
                </w:rPrChange>
              </w:rPr>
              <w:pPrChange w:id="13711" w:author="phuong vu" w:date="2018-11-23T13:48:00Z">
                <w:pPr>
                  <w:jc w:val="center"/>
                </w:pPr>
              </w:pPrChange>
            </w:pPr>
          </w:p>
        </w:tc>
        <w:tc>
          <w:tcPr>
            <w:tcW w:w="838" w:type="dxa"/>
            <w:noWrap/>
            <w:tcPrChange w:id="13712" w:author="phuong vu" w:date="2018-11-23T13:39:00Z">
              <w:tcPr>
                <w:tcW w:w="838" w:type="dxa"/>
                <w:gridSpan w:val="3"/>
                <w:noWrap/>
              </w:tcPr>
            </w:tcPrChange>
          </w:tcPr>
          <w:p w14:paraId="29083186" w14:textId="77777777" w:rsidR="00F81B12" w:rsidRPr="00BA3432" w:rsidRDefault="00F81B12">
            <w:pPr>
              <w:spacing w:line="276" w:lineRule="auto"/>
              <w:jc w:val="center"/>
              <w:rPr>
                <w:ins w:id="13713" w:author="phuong vu" w:date="2018-11-23T13:35:00Z"/>
                <w:rPrChange w:id="13714" w:author="phuong vu" w:date="2018-11-25T21:55:00Z">
                  <w:rPr>
                    <w:ins w:id="13715" w:author="phuong vu" w:date="2018-11-23T13:35:00Z"/>
                  </w:rPr>
                </w:rPrChange>
              </w:rPr>
              <w:pPrChange w:id="13716" w:author="phuong vu" w:date="2018-11-23T13:48:00Z">
                <w:pPr>
                  <w:jc w:val="center"/>
                </w:pPr>
              </w:pPrChange>
            </w:pPr>
          </w:p>
        </w:tc>
        <w:tc>
          <w:tcPr>
            <w:tcW w:w="962" w:type="dxa"/>
            <w:noWrap/>
            <w:tcPrChange w:id="13717" w:author="phuong vu" w:date="2018-11-23T13:39:00Z">
              <w:tcPr>
                <w:tcW w:w="962" w:type="dxa"/>
                <w:gridSpan w:val="3"/>
                <w:noWrap/>
              </w:tcPr>
            </w:tcPrChange>
          </w:tcPr>
          <w:p w14:paraId="3A60BD3E" w14:textId="77777777" w:rsidR="00F81B12" w:rsidRPr="00BA3432" w:rsidRDefault="00F81B12">
            <w:pPr>
              <w:spacing w:line="276" w:lineRule="auto"/>
              <w:jc w:val="center"/>
              <w:rPr>
                <w:ins w:id="13718" w:author="phuong vu" w:date="2018-11-23T13:35:00Z"/>
                <w:rPrChange w:id="13719" w:author="phuong vu" w:date="2018-11-25T21:55:00Z">
                  <w:rPr>
                    <w:ins w:id="13720" w:author="phuong vu" w:date="2018-11-23T13:35:00Z"/>
                  </w:rPr>
                </w:rPrChange>
              </w:rPr>
              <w:pPrChange w:id="13721" w:author="phuong vu" w:date="2018-11-23T13:48:00Z">
                <w:pPr>
                  <w:jc w:val="center"/>
                </w:pPr>
              </w:pPrChange>
            </w:pPr>
          </w:p>
        </w:tc>
        <w:tc>
          <w:tcPr>
            <w:tcW w:w="1875" w:type="dxa"/>
            <w:noWrap/>
            <w:tcPrChange w:id="13722" w:author="phuong vu" w:date="2018-11-23T13:39:00Z">
              <w:tcPr>
                <w:tcW w:w="1355" w:type="dxa"/>
                <w:gridSpan w:val="3"/>
                <w:noWrap/>
              </w:tcPr>
            </w:tcPrChange>
          </w:tcPr>
          <w:p w14:paraId="2C48CC04" w14:textId="5A35967A" w:rsidR="00F81B12" w:rsidRPr="00BA3432" w:rsidRDefault="00F81B12">
            <w:pPr>
              <w:spacing w:line="276" w:lineRule="auto"/>
              <w:rPr>
                <w:ins w:id="13723" w:author="phuong vu" w:date="2018-11-23T13:35:00Z"/>
                <w:lang w:val="en-US"/>
                <w:rPrChange w:id="13724" w:author="phuong vu" w:date="2018-11-25T21:55:00Z">
                  <w:rPr>
                    <w:ins w:id="13725" w:author="phuong vu" w:date="2018-11-23T13:35:00Z"/>
                  </w:rPr>
                </w:rPrChange>
              </w:rPr>
              <w:pPrChange w:id="13726" w:author="phuong vu" w:date="2018-11-23T13:48:00Z">
                <w:pPr/>
              </w:pPrChange>
            </w:pPr>
            <w:ins w:id="13727" w:author="phuong vu" w:date="2018-11-23T13:45:00Z">
              <w:r w:rsidRPr="00BA3432">
                <w:rPr>
                  <w:lang w:val="en-US"/>
                  <w:rPrChange w:id="13728" w:author="phuong vu" w:date="2018-11-25T21:55:00Z">
                    <w:rPr>
                      <w:lang w:val="en-US"/>
                    </w:rPr>
                  </w:rPrChange>
                </w:rPr>
                <w:t>Nơi trả quần áo</w:t>
              </w:r>
            </w:ins>
          </w:p>
        </w:tc>
      </w:tr>
      <w:tr w:rsidR="00F81B12" w:rsidRPr="00BA3432" w14:paraId="0CA4EBF7" w14:textId="77777777" w:rsidTr="00904AF3">
        <w:tblPrEx>
          <w:tblPrExChange w:id="13729" w:author="phuong vu" w:date="2018-11-23T13:39:00Z">
            <w:tblPrEx>
              <w:tblW w:w="8209" w:type="dxa"/>
              <w:tblInd w:w="-5" w:type="dxa"/>
            </w:tblPrEx>
          </w:tblPrExChange>
        </w:tblPrEx>
        <w:trPr>
          <w:trHeight w:val="300"/>
          <w:ins w:id="13730" w:author="phuong vu" w:date="2018-11-23T13:35:00Z"/>
          <w:trPrChange w:id="13731" w:author="phuong vu" w:date="2018-11-23T13:39:00Z">
            <w:trPr>
              <w:gridAfter w:val="0"/>
              <w:trHeight w:val="300"/>
            </w:trPr>
          </w:trPrChange>
        </w:trPr>
        <w:tc>
          <w:tcPr>
            <w:tcW w:w="708" w:type="dxa"/>
            <w:noWrap/>
            <w:vAlign w:val="center"/>
            <w:tcPrChange w:id="13732" w:author="phuong vu" w:date="2018-11-23T13:39:00Z">
              <w:tcPr>
                <w:tcW w:w="708" w:type="dxa"/>
                <w:gridSpan w:val="2"/>
                <w:noWrap/>
                <w:vAlign w:val="center"/>
              </w:tcPr>
            </w:tcPrChange>
          </w:tcPr>
          <w:p w14:paraId="04DE03EE" w14:textId="6032ED78" w:rsidR="00F81B12" w:rsidRPr="00BA3432" w:rsidRDefault="00F81B12">
            <w:pPr>
              <w:spacing w:line="276" w:lineRule="auto"/>
              <w:jc w:val="center"/>
              <w:rPr>
                <w:ins w:id="13733" w:author="phuong vu" w:date="2018-11-23T13:35:00Z"/>
                <w:lang w:val="en-US"/>
                <w:rPrChange w:id="13734" w:author="phuong vu" w:date="2018-11-25T21:55:00Z">
                  <w:rPr>
                    <w:ins w:id="13735" w:author="phuong vu" w:date="2018-11-23T13:35:00Z"/>
                    <w:lang w:val="en-US"/>
                  </w:rPr>
                </w:rPrChange>
              </w:rPr>
              <w:pPrChange w:id="13736" w:author="phuong vu" w:date="2018-11-23T13:48:00Z">
                <w:pPr/>
              </w:pPrChange>
            </w:pPr>
            <w:ins w:id="13737" w:author="phuong vu" w:date="2018-11-23T13:35:00Z">
              <w:r w:rsidRPr="00BA3432">
                <w:rPr>
                  <w:lang w:val="en-US"/>
                  <w:rPrChange w:id="13738" w:author="phuong vu" w:date="2018-11-25T21:55:00Z">
                    <w:rPr>
                      <w:lang w:val="en-US"/>
                    </w:rPr>
                  </w:rPrChange>
                </w:rPr>
                <w:t>10</w:t>
              </w:r>
            </w:ins>
          </w:p>
        </w:tc>
        <w:tc>
          <w:tcPr>
            <w:tcW w:w="1993" w:type="dxa"/>
            <w:noWrap/>
            <w:tcPrChange w:id="13739" w:author="phuong vu" w:date="2018-11-23T13:39:00Z">
              <w:tcPr>
                <w:tcW w:w="1992" w:type="dxa"/>
                <w:gridSpan w:val="2"/>
                <w:noWrap/>
              </w:tcPr>
            </w:tcPrChange>
          </w:tcPr>
          <w:p w14:paraId="54497130" w14:textId="7F045678" w:rsidR="00F81B12" w:rsidRPr="00BA3432" w:rsidRDefault="00F81B12">
            <w:pPr>
              <w:spacing w:line="276" w:lineRule="auto"/>
              <w:rPr>
                <w:ins w:id="13740" w:author="phuong vu" w:date="2018-11-23T13:35:00Z"/>
                <w:lang w:val="en-US"/>
                <w:rPrChange w:id="13741" w:author="phuong vu" w:date="2018-11-25T21:55:00Z">
                  <w:rPr>
                    <w:ins w:id="13742" w:author="phuong vu" w:date="2018-11-23T13:35:00Z"/>
                    <w:lang w:val="en-US"/>
                  </w:rPr>
                </w:rPrChange>
              </w:rPr>
              <w:pPrChange w:id="13743" w:author="phuong vu" w:date="2018-11-23T13:48:00Z">
                <w:pPr/>
              </w:pPrChange>
            </w:pPr>
            <w:ins w:id="13744" w:author="phuong vu" w:date="2018-11-23T13:36:00Z">
              <w:r w:rsidRPr="00BA3432">
                <w:rPr>
                  <w:lang w:val="en-US"/>
                  <w:rPrChange w:id="13745" w:author="phuong vu" w:date="2018-11-25T21:55:00Z">
                    <w:rPr>
                      <w:lang w:val="en-US"/>
                    </w:rPr>
                  </w:rPrChange>
                </w:rPr>
                <w:t>promotion_id</w:t>
              </w:r>
            </w:ins>
          </w:p>
        </w:tc>
        <w:tc>
          <w:tcPr>
            <w:tcW w:w="1300" w:type="dxa"/>
            <w:noWrap/>
            <w:tcPrChange w:id="13746" w:author="phuong vu" w:date="2018-11-23T13:39:00Z">
              <w:tcPr>
                <w:tcW w:w="1300" w:type="dxa"/>
                <w:gridSpan w:val="3"/>
                <w:noWrap/>
              </w:tcPr>
            </w:tcPrChange>
          </w:tcPr>
          <w:p w14:paraId="20883354" w14:textId="754112AE" w:rsidR="00F81B12" w:rsidRPr="00BA3432" w:rsidRDefault="00F81B12">
            <w:pPr>
              <w:spacing w:line="276" w:lineRule="auto"/>
              <w:rPr>
                <w:ins w:id="13747" w:author="phuong vu" w:date="2018-11-23T13:35:00Z"/>
                <w:rPrChange w:id="13748" w:author="phuong vu" w:date="2018-11-25T21:55:00Z">
                  <w:rPr>
                    <w:ins w:id="13749" w:author="phuong vu" w:date="2018-11-23T13:35:00Z"/>
                  </w:rPr>
                </w:rPrChange>
              </w:rPr>
              <w:pPrChange w:id="13750" w:author="phuong vu" w:date="2018-11-23T13:48:00Z">
                <w:pPr/>
              </w:pPrChange>
            </w:pPr>
            <w:ins w:id="13751" w:author="phuong vu" w:date="2018-11-23T13:41:00Z">
              <w:r w:rsidRPr="00BA3432">
                <w:rPr>
                  <w:rPrChange w:id="13752" w:author="phuong vu" w:date="2018-11-25T21:55:00Z">
                    <w:rPr/>
                  </w:rPrChange>
                </w:rPr>
                <w:t>numeric</w:t>
              </w:r>
            </w:ins>
          </w:p>
        </w:tc>
        <w:tc>
          <w:tcPr>
            <w:tcW w:w="1054" w:type="dxa"/>
            <w:noWrap/>
            <w:tcPrChange w:id="13753" w:author="phuong vu" w:date="2018-11-23T13:39:00Z">
              <w:tcPr>
                <w:tcW w:w="1054" w:type="dxa"/>
                <w:gridSpan w:val="3"/>
                <w:noWrap/>
              </w:tcPr>
            </w:tcPrChange>
          </w:tcPr>
          <w:p w14:paraId="2425DEC8" w14:textId="77777777" w:rsidR="00F81B12" w:rsidRPr="00BA3432" w:rsidRDefault="00F81B12">
            <w:pPr>
              <w:spacing w:line="276" w:lineRule="auto"/>
              <w:jc w:val="center"/>
              <w:rPr>
                <w:ins w:id="13754" w:author="phuong vu" w:date="2018-11-23T13:35:00Z"/>
                <w:rPrChange w:id="13755" w:author="phuong vu" w:date="2018-11-25T21:55:00Z">
                  <w:rPr>
                    <w:ins w:id="13756" w:author="phuong vu" w:date="2018-11-23T13:35:00Z"/>
                  </w:rPr>
                </w:rPrChange>
              </w:rPr>
              <w:pPrChange w:id="13757" w:author="phuong vu" w:date="2018-11-23T13:48:00Z">
                <w:pPr>
                  <w:jc w:val="center"/>
                </w:pPr>
              </w:pPrChange>
            </w:pPr>
          </w:p>
        </w:tc>
        <w:tc>
          <w:tcPr>
            <w:tcW w:w="838" w:type="dxa"/>
            <w:noWrap/>
            <w:tcPrChange w:id="13758" w:author="phuong vu" w:date="2018-11-23T13:39:00Z">
              <w:tcPr>
                <w:tcW w:w="838" w:type="dxa"/>
                <w:gridSpan w:val="3"/>
                <w:noWrap/>
              </w:tcPr>
            </w:tcPrChange>
          </w:tcPr>
          <w:p w14:paraId="5BE05A26" w14:textId="77777777" w:rsidR="00F81B12" w:rsidRPr="00BA3432" w:rsidRDefault="00F81B12">
            <w:pPr>
              <w:spacing w:line="276" w:lineRule="auto"/>
              <w:jc w:val="center"/>
              <w:rPr>
                <w:ins w:id="13759" w:author="phuong vu" w:date="2018-11-23T13:35:00Z"/>
                <w:rPrChange w:id="13760" w:author="phuong vu" w:date="2018-11-25T21:55:00Z">
                  <w:rPr>
                    <w:ins w:id="13761" w:author="phuong vu" w:date="2018-11-23T13:35:00Z"/>
                  </w:rPr>
                </w:rPrChange>
              </w:rPr>
              <w:pPrChange w:id="13762" w:author="phuong vu" w:date="2018-11-23T13:48:00Z">
                <w:pPr>
                  <w:jc w:val="center"/>
                </w:pPr>
              </w:pPrChange>
            </w:pPr>
          </w:p>
        </w:tc>
        <w:tc>
          <w:tcPr>
            <w:tcW w:w="962" w:type="dxa"/>
            <w:noWrap/>
            <w:tcPrChange w:id="13763" w:author="phuong vu" w:date="2018-11-23T13:39:00Z">
              <w:tcPr>
                <w:tcW w:w="962" w:type="dxa"/>
                <w:gridSpan w:val="3"/>
                <w:noWrap/>
              </w:tcPr>
            </w:tcPrChange>
          </w:tcPr>
          <w:p w14:paraId="48EF462F" w14:textId="77777777" w:rsidR="00F81B12" w:rsidRPr="00BA3432" w:rsidRDefault="00F81B12">
            <w:pPr>
              <w:spacing w:line="276" w:lineRule="auto"/>
              <w:jc w:val="center"/>
              <w:rPr>
                <w:ins w:id="13764" w:author="phuong vu" w:date="2018-11-23T13:35:00Z"/>
                <w:rPrChange w:id="13765" w:author="phuong vu" w:date="2018-11-25T21:55:00Z">
                  <w:rPr>
                    <w:ins w:id="13766" w:author="phuong vu" w:date="2018-11-23T13:35:00Z"/>
                  </w:rPr>
                </w:rPrChange>
              </w:rPr>
              <w:pPrChange w:id="13767" w:author="phuong vu" w:date="2018-11-23T13:48:00Z">
                <w:pPr>
                  <w:jc w:val="center"/>
                </w:pPr>
              </w:pPrChange>
            </w:pPr>
          </w:p>
        </w:tc>
        <w:tc>
          <w:tcPr>
            <w:tcW w:w="1875" w:type="dxa"/>
            <w:noWrap/>
            <w:tcPrChange w:id="13768" w:author="phuong vu" w:date="2018-11-23T13:39:00Z">
              <w:tcPr>
                <w:tcW w:w="1355" w:type="dxa"/>
                <w:gridSpan w:val="3"/>
                <w:noWrap/>
              </w:tcPr>
            </w:tcPrChange>
          </w:tcPr>
          <w:p w14:paraId="1E6465DF" w14:textId="290DF03B" w:rsidR="00F81B12" w:rsidRPr="00BA3432" w:rsidRDefault="00F81B12">
            <w:pPr>
              <w:spacing w:line="276" w:lineRule="auto"/>
              <w:rPr>
                <w:ins w:id="13769" w:author="phuong vu" w:date="2018-11-23T13:35:00Z"/>
                <w:lang w:val="en-US"/>
                <w:rPrChange w:id="13770" w:author="phuong vu" w:date="2018-11-25T21:55:00Z">
                  <w:rPr>
                    <w:ins w:id="13771" w:author="phuong vu" w:date="2018-11-23T13:35:00Z"/>
                  </w:rPr>
                </w:rPrChange>
              </w:rPr>
              <w:pPrChange w:id="13772" w:author="phuong vu" w:date="2018-11-23T13:48:00Z">
                <w:pPr/>
              </w:pPrChange>
            </w:pPr>
            <w:ins w:id="13773" w:author="phuong vu" w:date="2018-11-23T13:45:00Z">
              <w:r w:rsidRPr="00BA3432">
                <w:rPr>
                  <w:lang w:val="en-US"/>
                  <w:rPrChange w:id="13774" w:author="phuong vu" w:date="2018-11-25T21:55:00Z">
                    <w:rPr>
                      <w:lang w:val="en-US"/>
                    </w:rPr>
                  </w:rPrChange>
                </w:rPr>
                <w:t>ID khuyến mãi</w:t>
              </w:r>
            </w:ins>
          </w:p>
        </w:tc>
      </w:tr>
      <w:tr w:rsidR="00F81B12" w:rsidRPr="00BA3432" w14:paraId="591C7D00" w14:textId="77777777" w:rsidTr="00904AF3">
        <w:tblPrEx>
          <w:tblPrExChange w:id="13775" w:author="phuong vu" w:date="2018-11-23T13:39:00Z">
            <w:tblPrEx>
              <w:tblW w:w="8209" w:type="dxa"/>
              <w:tblInd w:w="-5" w:type="dxa"/>
            </w:tblPrEx>
          </w:tblPrExChange>
        </w:tblPrEx>
        <w:trPr>
          <w:trHeight w:val="300"/>
          <w:ins w:id="13776" w:author="phuong vu" w:date="2018-11-23T13:36:00Z"/>
          <w:trPrChange w:id="13777" w:author="phuong vu" w:date="2018-11-23T13:39:00Z">
            <w:trPr>
              <w:gridAfter w:val="0"/>
              <w:trHeight w:val="300"/>
            </w:trPr>
          </w:trPrChange>
        </w:trPr>
        <w:tc>
          <w:tcPr>
            <w:tcW w:w="708" w:type="dxa"/>
            <w:noWrap/>
            <w:vAlign w:val="center"/>
            <w:tcPrChange w:id="13778" w:author="phuong vu" w:date="2018-11-23T13:39:00Z">
              <w:tcPr>
                <w:tcW w:w="708" w:type="dxa"/>
                <w:gridSpan w:val="2"/>
                <w:noWrap/>
                <w:vAlign w:val="center"/>
              </w:tcPr>
            </w:tcPrChange>
          </w:tcPr>
          <w:p w14:paraId="7AE94B2D" w14:textId="19FFC06B" w:rsidR="00F81B12" w:rsidRPr="00BA3432" w:rsidRDefault="00F81B12">
            <w:pPr>
              <w:spacing w:line="276" w:lineRule="auto"/>
              <w:jc w:val="center"/>
              <w:rPr>
                <w:ins w:id="13779" w:author="phuong vu" w:date="2018-11-23T13:36:00Z"/>
                <w:lang w:val="en-US"/>
                <w:rPrChange w:id="13780" w:author="phuong vu" w:date="2018-11-25T21:55:00Z">
                  <w:rPr>
                    <w:ins w:id="13781" w:author="phuong vu" w:date="2018-11-23T13:36:00Z"/>
                    <w:lang w:val="en-US"/>
                  </w:rPr>
                </w:rPrChange>
              </w:rPr>
              <w:pPrChange w:id="13782" w:author="phuong vu" w:date="2018-11-23T13:48:00Z">
                <w:pPr/>
              </w:pPrChange>
            </w:pPr>
            <w:ins w:id="13783" w:author="phuong vu" w:date="2018-11-23T13:36:00Z">
              <w:r w:rsidRPr="00BA3432">
                <w:rPr>
                  <w:lang w:val="en-US"/>
                  <w:rPrChange w:id="13784" w:author="phuong vu" w:date="2018-11-25T21:55:00Z">
                    <w:rPr>
                      <w:lang w:val="en-US"/>
                    </w:rPr>
                  </w:rPrChange>
                </w:rPr>
                <w:t>11</w:t>
              </w:r>
            </w:ins>
          </w:p>
        </w:tc>
        <w:tc>
          <w:tcPr>
            <w:tcW w:w="1993" w:type="dxa"/>
            <w:noWrap/>
            <w:tcPrChange w:id="13785" w:author="phuong vu" w:date="2018-11-23T13:39:00Z">
              <w:tcPr>
                <w:tcW w:w="1992" w:type="dxa"/>
                <w:gridSpan w:val="2"/>
                <w:noWrap/>
              </w:tcPr>
            </w:tcPrChange>
          </w:tcPr>
          <w:p w14:paraId="53830868" w14:textId="77777777" w:rsidR="00F81B12" w:rsidRPr="00BA3432" w:rsidRDefault="00F81B12">
            <w:pPr>
              <w:spacing w:line="276" w:lineRule="auto"/>
              <w:rPr>
                <w:ins w:id="13786" w:author="phuong vu" w:date="2018-11-23T13:39:00Z"/>
                <w:lang w:val="en-US"/>
                <w:rPrChange w:id="13787" w:author="phuong vu" w:date="2018-11-25T21:55:00Z">
                  <w:rPr>
                    <w:ins w:id="13788" w:author="phuong vu" w:date="2018-11-23T13:39:00Z"/>
                    <w:lang w:val="en-US"/>
                  </w:rPr>
                </w:rPrChange>
              </w:rPr>
              <w:pPrChange w:id="13789" w:author="phuong vu" w:date="2018-11-23T13:48:00Z">
                <w:pPr/>
              </w:pPrChange>
            </w:pPr>
            <w:ins w:id="13790" w:author="phuong vu" w:date="2018-11-23T13:36:00Z">
              <w:r w:rsidRPr="00BA3432">
                <w:rPr>
                  <w:lang w:val="en-US"/>
                  <w:rPrChange w:id="13791" w:author="phuong vu" w:date="2018-11-25T21:55:00Z">
                    <w:rPr>
                      <w:lang w:val="en-US"/>
                    </w:rPr>
                  </w:rPrChange>
                </w:rPr>
                <w:t>confirm_by</w:t>
              </w:r>
            </w:ins>
          </w:p>
          <w:p w14:paraId="62F5F84E" w14:textId="3C098012" w:rsidR="00F81B12" w:rsidRPr="00BA3432" w:rsidRDefault="00F81B12">
            <w:pPr>
              <w:spacing w:line="276" w:lineRule="auto"/>
              <w:rPr>
                <w:ins w:id="13792" w:author="phuong vu" w:date="2018-11-23T13:36:00Z"/>
                <w:lang w:val="en-US"/>
                <w:rPrChange w:id="13793" w:author="phuong vu" w:date="2018-11-25T21:55:00Z">
                  <w:rPr>
                    <w:ins w:id="13794" w:author="phuong vu" w:date="2018-11-23T13:36:00Z"/>
                    <w:lang w:val="en-US"/>
                  </w:rPr>
                </w:rPrChange>
              </w:rPr>
              <w:pPrChange w:id="13795" w:author="phuong vu" w:date="2018-11-23T13:48:00Z">
                <w:pPr/>
              </w:pPrChange>
            </w:pPr>
            <w:ins w:id="13796" w:author="phuong vu" w:date="2018-11-23T13:36:00Z">
              <w:r w:rsidRPr="00BA3432">
                <w:rPr>
                  <w:lang w:val="en-US"/>
                  <w:rPrChange w:id="13797" w:author="phuong vu" w:date="2018-11-25T21:55:00Z">
                    <w:rPr>
                      <w:lang w:val="en-US"/>
                    </w:rPr>
                  </w:rPrChange>
                </w:rPr>
                <w:t>_customer</w:t>
              </w:r>
            </w:ins>
          </w:p>
        </w:tc>
        <w:tc>
          <w:tcPr>
            <w:tcW w:w="1300" w:type="dxa"/>
            <w:noWrap/>
            <w:tcPrChange w:id="13798" w:author="phuong vu" w:date="2018-11-23T13:39:00Z">
              <w:tcPr>
                <w:tcW w:w="1300" w:type="dxa"/>
                <w:gridSpan w:val="3"/>
                <w:noWrap/>
              </w:tcPr>
            </w:tcPrChange>
          </w:tcPr>
          <w:p w14:paraId="1143A507" w14:textId="77ACE052" w:rsidR="00F81B12" w:rsidRPr="00BA3432" w:rsidRDefault="00F81B12">
            <w:pPr>
              <w:spacing w:line="276" w:lineRule="auto"/>
              <w:rPr>
                <w:ins w:id="13799" w:author="phuong vu" w:date="2018-11-23T13:36:00Z"/>
                <w:lang w:val="en-US"/>
                <w:rPrChange w:id="13800" w:author="phuong vu" w:date="2018-11-25T21:55:00Z">
                  <w:rPr>
                    <w:ins w:id="13801" w:author="phuong vu" w:date="2018-11-23T13:36:00Z"/>
                  </w:rPr>
                </w:rPrChange>
              </w:rPr>
              <w:pPrChange w:id="13802" w:author="phuong vu" w:date="2018-11-23T13:48:00Z">
                <w:pPr/>
              </w:pPrChange>
            </w:pPr>
            <w:ins w:id="13803" w:author="phuong vu" w:date="2018-11-23T13:41:00Z">
              <w:r w:rsidRPr="00BA3432">
                <w:rPr>
                  <w:lang w:val="en-US"/>
                  <w:rPrChange w:id="13804" w:author="phuong vu" w:date="2018-11-25T21:55:00Z">
                    <w:rPr>
                      <w:lang w:val="en-US"/>
                    </w:rPr>
                  </w:rPrChange>
                </w:rPr>
                <w:t>boolean</w:t>
              </w:r>
            </w:ins>
          </w:p>
        </w:tc>
        <w:tc>
          <w:tcPr>
            <w:tcW w:w="1054" w:type="dxa"/>
            <w:noWrap/>
            <w:tcPrChange w:id="13805" w:author="phuong vu" w:date="2018-11-23T13:39:00Z">
              <w:tcPr>
                <w:tcW w:w="1054" w:type="dxa"/>
                <w:gridSpan w:val="3"/>
                <w:noWrap/>
              </w:tcPr>
            </w:tcPrChange>
          </w:tcPr>
          <w:p w14:paraId="6B1EA51A" w14:textId="77777777" w:rsidR="00F81B12" w:rsidRPr="00AD0E2E" w:rsidRDefault="00F81B12">
            <w:pPr>
              <w:spacing w:line="276" w:lineRule="auto"/>
              <w:jc w:val="center"/>
              <w:rPr>
                <w:ins w:id="13806" w:author="phuong vu" w:date="2018-11-23T13:36:00Z"/>
              </w:rPr>
              <w:pPrChange w:id="13807" w:author="phuong vu" w:date="2018-11-23T13:48:00Z">
                <w:pPr>
                  <w:jc w:val="center"/>
                </w:pPr>
              </w:pPrChange>
            </w:pPr>
          </w:p>
        </w:tc>
        <w:tc>
          <w:tcPr>
            <w:tcW w:w="838" w:type="dxa"/>
            <w:noWrap/>
            <w:tcPrChange w:id="13808" w:author="phuong vu" w:date="2018-11-23T13:39:00Z">
              <w:tcPr>
                <w:tcW w:w="838" w:type="dxa"/>
                <w:gridSpan w:val="3"/>
                <w:noWrap/>
              </w:tcPr>
            </w:tcPrChange>
          </w:tcPr>
          <w:p w14:paraId="11B0D30E" w14:textId="77777777" w:rsidR="00F81B12" w:rsidRPr="00BA3432" w:rsidRDefault="00F81B12">
            <w:pPr>
              <w:spacing w:line="276" w:lineRule="auto"/>
              <w:jc w:val="center"/>
              <w:rPr>
                <w:ins w:id="13809" w:author="phuong vu" w:date="2018-11-23T13:36:00Z"/>
                <w:rPrChange w:id="13810" w:author="phuong vu" w:date="2018-11-25T21:55:00Z">
                  <w:rPr>
                    <w:ins w:id="13811" w:author="phuong vu" w:date="2018-11-23T13:36:00Z"/>
                  </w:rPr>
                </w:rPrChange>
              </w:rPr>
              <w:pPrChange w:id="13812" w:author="phuong vu" w:date="2018-11-23T13:48:00Z">
                <w:pPr>
                  <w:jc w:val="center"/>
                </w:pPr>
              </w:pPrChange>
            </w:pPr>
          </w:p>
        </w:tc>
        <w:tc>
          <w:tcPr>
            <w:tcW w:w="962" w:type="dxa"/>
            <w:noWrap/>
            <w:tcPrChange w:id="13813" w:author="phuong vu" w:date="2018-11-23T13:39:00Z">
              <w:tcPr>
                <w:tcW w:w="962" w:type="dxa"/>
                <w:gridSpan w:val="3"/>
                <w:noWrap/>
              </w:tcPr>
            </w:tcPrChange>
          </w:tcPr>
          <w:p w14:paraId="479D7642" w14:textId="77777777" w:rsidR="00F81B12" w:rsidRPr="00BA3432" w:rsidRDefault="00F81B12">
            <w:pPr>
              <w:spacing w:line="276" w:lineRule="auto"/>
              <w:jc w:val="center"/>
              <w:rPr>
                <w:ins w:id="13814" w:author="phuong vu" w:date="2018-11-23T13:36:00Z"/>
                <w:rPrChange w:id="13815" w:author="phuong vu" w:date="2018-11-25T21:55:00Z">
                  <w:rPr>
                    <w:ins w:id="13816" w:author="phuong vu" w:date="2018-11-23T13:36:00Z"/>
                  </w:rPr>
                </w:rPrChange>
              </w:rPr>
              <w:pPrChange w:id="13817" w:author="phuong vu" w:date="2018-11-23T13:48:00Z">
                <w:pPr>
                  <w:jc w:val="center"/>
                </w:pPr>
              </w:pPrChange>
            </w:pPr>
          </w:p>
        </w:tc>
        <w:tc>
          <w:tcPr>
            <w:tcW w:w="1875" w:type="dxa"/>
            <w:noWrap/>
            <w:tcPrChange w:id="13818" w:author="phuong vu" w:date="2018-11-23T13:39:00Z">
              <w:tcPr>
                <w:tcW w:w="1355" w:type="dxa"/>
                <w:gridSpan w:val="3"/>
                <w:noWrap/>
              </w:tcPr>
            </w:tcPrChange>
          </w:tcPr>
          <w:p w14:paraId="7ECEA853" w14:textId="08CE5E14" w:rsidR="00F81B12" w:rsidRPr="00AD0E2E" w:rsidRDefault="00F81B12">
            <w:pPr>
              <w:spacing w:line="276" w:lineRule="auto"/>
              <w:rPr>
                <w:ins w:id="13819" w:author="phuong vu" w:date="2018-11-23T13:36:00Z"/>
              </w:rPr>
              <w:pPrChange w:id="13820" w:author="phuong vu" w:date="2018-11-23T13:48:00Z">
                <w:pPr/>
              </w:pPrChange>
            </w:pPr>
            <w:ins w:id="13821" w:author="phuong vu" w:date="2018-11-23T13:45:00Z">
              <w:r w:rsidRPr="00BA3432">
                <w:rPr>
                  <w:rPrChange w:id="13822" w:author="phuong vu" w:date="2018-11-25T21:55:00Z">
                    <w:rPr>
                      <w:lang w:val="en-US"/>
                    </w:rPr>
                  </w:rPrChange>
                </w:rPr>
                <w:t>Xác nhận đã nhận từ khách hàng</w:t>
              </w:r>
            </w:ins>
          </w:p>
        </w:tc>
      </w:tr>
      <w:tr w:rsidR="00F81B12" w:rsidRPr="00BA3432" w14:paraId="41B102EE" w14:textId="77777777" w:rsidTr="00904AF3">
        <w:trPr>
          <w:trHeight w:val="300"/>
          <w:ins w:id="13823" w:author="phuong vu" w:date="2018-11-23T13:32:00Z"/>
          <w:trPrChange w:id="13824" w:author="phuong vu" w:date="2018-11-23T13:39:00Z">
            <w:trPr>
              <w:gridBefore w:val="1"/>
              <w:trHeight w:val="300"/>
            </w:trPr>
          </w:trPrChange>
        </w:trPr>
        <w:tc>
          <w:tcPr>
            <w:tcW w:w="708" w:type="dxa"/>
            <w:noWrap/>
            <w:vAlign w:val="center"/>
            <w:hideMark/>
            <w:tcPrChange w:id="13825" w:author="phuong vu" w:date="2018-11-23T13:39:00Z">
              <w:tcPr>
                <w:tcW w:w="708" w:type="dxa"/>
                <w:gridSpan w:val="2"/>
                <w:noWrap/>
                <w:vAlign w:val="center"/>
                <w:hideMark/>
              </w:tcPr>
            </w:tcPrChange>
          </w:tcPr>
          <w:p w14:paraId="6FD4FD3D" w14:textId="1B8CC436" w:rsidR="00F81B12" w:rsidRPr="00BA3432" w:rsidRDefault="00F81B12">
            <w:pPr>
              <w:spacing w:line="276" w:lineRule="auto"/>
              <w:jc w:val="center"/>
              <w:rPr>
                <w:ins w:id="13826" w:author="phuong vu" w:date="2018-11-23T13:32:00Z"/>
                <w:lang w:val="en-US"/>
                <w:rPrChange w:id="13827" w:author="phuong vu" w:date="2018-11-25T21:55:00Z">
                  <w:rPr>
                    <w:ins w:id="13828" w:author="phuong vu" w:date="2018-11-23T13:32:00Z"/>
                  </w:rPr>
                </w:rPrChange>
              </w:rPr>
              <w:pPrChange w:id="13829" w:author="phuong vu" w:date="2018-11-23T13:48:00Z">
                <w:pPr/>
              </w:pPrChange>
            </w:pPr>
            <w:ins w:id="13830" w:author="phuong vu" w:date="2018-11-23T13:37:00Z">
              <w:r w:rsidRPr="00BA3432">
                <w:rPr>
                  <w:lang w:val="en-US"/>
                  <w:rPrChange w:id="13831" w:author="phuong vu" w:date="2018-11-25T21:55:00Z">
                    <w:rPr>
                      <w:lang w:val="en-US"/>
                    </w:rPr>
                  </w:rPrChange>
                </w:rPr>
                <w:t>1</w:t>
              </w:r>
            </w:ins>
            <w:ins w:id="13832" w:author="phuong vu" w:date="2018-11-23T13:46:00Z">
              <w:r w:rsidRPr="00BA3432">
                <w:rPr>
                  <w:lang w:val="en-US"/>
                  <w:rPrChange w:id="13833" w:author="phuong vu" w:date="2018-11-25T21:55:00Z">
                    <w:rPr>
                      <w:lang w:val="en-US"/>
                    </w:rPr>
                  </w:rPrChange>
                </w:rPr>
                <w:t>2</w:t>
              </w:r>
            </w:ins>
          </w:p>
        </w:tc>
        <w:tc>
          <w:tcPr>
            <w:tcW w:w="1993" w:type="dxa"/>
            <w:noWrap/>
            <w:hideMark/>
            <w:tcPrChange w:id="13834" w:author="phuong vu" w:date="2018-11-23T13:39:00Z">
              <w:tcPr>
                <w:tcW w:w="2513" w:type="dxa"/>
                <w:gridSpan w:val="3"/>
                <w:noWrap/>
                <w:hideMark/>
              </w:tcPr>
            </w:tcPrChange>
          </w:tcPr>
          <w:p w14:paraId="5903FAC7" w14:textId="77777777" w:rsidR="00F81B12" w:rsidRPr="00BA3432" w:rsidRDefault="00F81B12">
            <w:pPr>
              <w:spacing w:line="276" w:lineRule="auto"/>
              <w:rPr>
                <w:ins w:id="13835" w:author="phuong vu" w:date="2018-11-23T13:32:00Z"/>
                <w:rPrChange w:id="13836" w:author="phuong vu" w:date="2018-11-25T21:55:00Z">
                  <w:rPr>
                    <w:ins w:id="13837" w:author="phuong vu" w:date="2018-11-23T13:32:00Z"/>
                  </w:rPr>
                </w:rPrChange>
              </w:rPr>
              <w:pPrChange w:id="13838" w:author="phuong vu" w:date="2018-11-23T13:48:00Z">
                <w:pPr/>
              </w:pPrChange>
            </w:pPr>
            <w:ins w:id="13839" w:author="phuong vu" w:date="2018-11-23T13:32:00Z">
              <w:r w:rsidRPr="00AD0E2E">
                <w:t>status</w:t>
              </w:r>
            </w:ins>
          </w:p>
        </w:tc>
        <w:tc>
          <w:tcPr>
            <w:tcW w:w="1300" w:type="dxa"/>
            <w:noWrap/>
            <w:hideMark/>
            <w:tcPrChange w:id="13840" w:author="phuong vu" w:date="2018-11-23T13:39:00Z">
              <w:tcPr>
                <w:tcW w:w="1300" w:type="dxa"/>
                <w:gridSpan w:val="3"/>
                <w:noWrap/>
                <w:hideMark/>
              </w:tcPr>
            </w:tcPrChange>
          </w:tcPr>
          <w:p w14:paraId="08B89A9C" w14:textId="77777777" w:rsidR="00F81B12" w:rsidRPr="00BA3432" w:rsidRDefault="00F81B12">
            <w:pPr>
              <w:spacing w:line="276" w:lineRule="auto"/>
              <w:rPr>
                <w:ins w:id="13841" w:author="phuong vu" w:date="2018-11-23T13:32:00Z"/>
                <w:lang w:val="en-US"/>
                <w:rPrChange w:id="13842" w:author="phuong vu" w:date="2018-11-25T21:55:00Z">
                  <w:rPr>
                    <w:ins w:id="13843" w:author="phuong vu" w:date="2018-11-23T13:32:00Z"/>
                    <w:lang w:val="en-US"/>
                  </w:rPr>
                </w:rPrChange>
              </w:rPr>
              <w:pPrChange w:id="13844" w:author="phuong vu" w:date="2018-11-23T13:48:00Z">
                <w:pPr/>
              </w:pPrChange>
            </w:pPr>
            <w:ins w:id="13845" w:author="phuong vu" w:date="2018-11-23T13:32:00Z">
              <w:r w:rsidRPr="00BA3432">
                <w:rPr>
                  <w:rPrChange w:id="13846" w:author="phuong vu" w:date="2018-11-25T21:55:00Z">
                    <w:rPr/>
                  </w:rPrChange>
                </w:rPr>
                <w:t>character varying</w:t>
              </w:r>
            </w:ins>
          </w:p>
        </w:tc>
        <w:tc>
          <w:tcPr>
            <w:tcW w:w="1054" w:type="dxa"/>
            <w:noWrap/>
            <w:hideMark/>
            <w:tcPrChange w:id="13847" w:author="phuong vu" w:date="2018-11-23T13:39:00Z">
              <w:tcPr>
                <w:tcW w:w="1054" w:type="dxa"/>
                <w:gridSpan w:val="3"/>
                <w:noWrap/>
                <w:hideMark/>
              </w:tcPr>
            </w:tcPrChange>
          </w:tcPr>
          <w:p w14:paraId="2D0FFEE2" w14:textId="77777777" w:rsidR="00F81B12" w:rsidRPr="00BA3432" w:rsidRDefault="00F81B12">
            <w:pPr>
              <w:spacing w:line="276" w:lineRule="auto"/>
              <w:jc w:val="center"/>
              <w:rPr>
                <w:ins w:id="13848" w:author="phuong vu" w:date="2018-11-23T13:32:00Z"/>
                <w:rPrChange w:id="13849" w:author="phuong vu" w:date="2018-11-25T21:55:00Z">
                  <w:rPr>
                    <w:ins w:id="13850" w:author="phuong vu" w:date="2018-11-23T13:32:00Z"/>
                  </w:rPr>
                </w:rPrChange>
              </w:rPr>
              <w:pPrChange w:id="13851" w:author="phuong vu" w:date="2018-11-23T13:48:00Z">
                <w:pPr>
                  <w:jc w:val="center"/>
                </w:pPr>
              </w:pPrChange>
            </w:pPr>
            <w:ins w:id="13852" w:author="phuong vu" w:date="2018-11-23T13:32:00Z">
              <w:r w:rsidRPr="00BA3432">
                <w:rPr>
                  <w:rPrChange w:id="13853" w:author="phuong vu" w:date="2018-11-25T21:55:00Z">
                    <w:rPr/>
                  </w:rPrChange>
                </w:rPr>
                <w:t>X</w:t>
              </w:r>
            </w:ins>
          </w:p>
        </w:tc>
        <w:tc>
          <w:tcPr>
            <w:tcW w:w="838" w:type="dxa"/>
            <w:noWrap/>
            <w:hideMark/>
            <w:tcPrChange w:id="13854" w:author="phuong vu" w:date="2018-11-23T13:39:00Z">
              <w:tcPr>
                <w:tcW w:w="810" w:type="dxa"/>
                <w:gridSpan w:val="3"/>
                <w:noWrap/>
                <w:hideMark/>
              </w:tcPr>
            </w:tcPrChange>
          </w:tcPr>
          <w:p w14:paraId="59B1DE05" w14:textId="77777777" w:rsidR="00F81B12" w:rsidRPr="00BA3432" w:rsidRDefault="00F81B12">
            <w:pPr>
              <w:spacing w:line="276" w:lineRule="auto"/>
              <w:jc w:val="center"/>
              <w:rPr>
                <w:ins w:id="13855" w:author="phuong vu" w:date="2018-11-23T13:32:00Z"/>
                <w:rPrChange w:id="13856" w:author="phuong vu" w:date="2018-11-25T21:55:00Z">
                  <w:rPr>
                    <w:ins w:id="13857" w:author="phuong vu" w:date="2018-11-23T13:32:00Z"/>
                  </w:rPr>
                </w:rPrChange>
              </w:rPr>
              <w:pPrChange w:id="13858" w:author="phuong vu" w:date="2018-11-23T13:48:00Z">
                <w:pPr>
                  <w:jc w:val="center"/>
                </w:pPr>
              </w:pPrChange>
            </w:pPr>
          </w:p>
        </w:tc>
        <w:tc>
          <w:tcPr>
            <w:tcW w:w="962" w:type="dxa"/>
            <w:noWrap/>
            <w:hideMark/>
            <w:tcPrChange w:id="13859" w:author="phuong vu" w:date="2018-11-23T13:39:00Z">
              <w:tcPr>
                <w:tcW w:w="1215" w:type="dxa"/>
                <w:gridSpan w:val="3"/>
                <w:noWrap/>
                <w:hideMark/>
              </w:tcPr>
            </w:tcPrChange>
          </w:tcPr>
          <w:p w14:paraId="179F4F51" w14:textId="77777777" w:rsidR="00F81B12" w:rsidRPr="00BA3432" w:rsidRDefault="00F81B12">
            <w:pPr>
              <w:spacing w:line="276" w:lineRule="auto"/>
              <w:jc w:val="center"/>
              <w:rPr>
                <w:ins w:id="13860" w:author="phuong vu" w:date="2018-11-23T13:32:00Z"/>
                <w:rPrChange w:id="13861" w:author="phuong vu" w:date="2018-11-25T21:55:00Z">
                  <w:rPr>
                    <w:ins w:id="13862" w:author="phuong vu" w:date="2018-11-23T13:32:00Z"/>
                  </w:rPr>
                </w:rPrChange>
              </w:rPr>
              <w:pPrChange w:id="13863" w:author="phuong vu" w:date="2018-11-23T13:48:00Z">
                <w:pPr>
                  <w:jc w:val="center"/>
                </w:pPr>
              </w:pPrChange>
            </w:pPr>
          </w:p>
        </w:tc>
        <w:tc>
          <w:tcPr>
            <w:tcW w:w="1875" w:type="dxa"/>
            <w:noWrap/>
            <w:hideMark/>
            <w:tcPrChange w:id="13864" w:author="phuong vu" w:date="2018-11-23T13:39:00Z">
              <w:tcPr>
                <w:tcW w:w="2648" w:type="dxa"/>
                <w:gridSpan w:val="3"/>
                <w:noWrap/>
                <w:hideMark/>
              </w:tcPr>
            </w:tcPrChange>
          </w:tcPr>
          <w:p w14:paraId="55B2A6AC" w14:textId="77777777" w:rsidR="00F81B12" w:rsidRPr="00BA3432" w:rsidRDefault="00F81B12">
            <w:pPr>
              <w:keepNext/>
              <w:spacing w:line="276" w:lineRule="auto"/>
              <w:rPr>
                <w:ins w:id="13865" w:author="phuong vu" w:date="2018-11-23T13:32:00Z"/>
                <w:rPrChange w:id="13866" w:author="phuong vu" w:date="2018-11-25T21:55:00Z">
                  <w:rPr>
                    <w:ins w:id="13867" w:author="phuong vu" w:date="2018-11-23T13:32:00Z"/>
                  </w:rPr>
                </w:rPrChange>
              </w:rPr>
              <w:pPrChange w:id="13868" w:author="phuong vu" w:date="2018-11-23T13:48:00Z">
                <w:pPr>
                  <w:keepNext/>
                </w:pPr>
              </w:pPrChange>
            </w:pPr>
            <w:ins w:id="13869" w:author="phuong vu" w:date="2018-11-23T13:32:00Z">
              <w:r w:rsidRPr="00BA3432">
                <w:rPr>
                  <w:rPrChange w:id="13870" w:author="phuong vu" w:date="2018-11-25T21:55:00Z">
                    <w:rPr/>
                  </w:rPrChange>
                </w:rPr>
                <w:t>Trạng thái hóa đơn</w:t>
              </w:r>
            </w:ins>
          </w:p>
        </w:tc>
      </w:tr>
    </w:tbl>
    <w:p w14:paraId="49918C67" w14:textId="77777777" w:rsidR="00E6227B" w:rsidRPr="00BA3432" w:rsidRDefault="00E6227B">
      <w:pPr>
        <w:spacing w:line="276" w:lineRule="auto"/>
        <w:rPr>
          <w:ins w:id="13871" w:author="phuong vu" w:date="2018-11-23T13:32:00Z"/>
          <w:b/>
          <w:lang w:val="en-US"/>
          <w:rPrChange w:id="13872" w:author="phuong vu" w:date="2018-11-25T21:55:00Z">
            <w:rPr>
              <w:ins w:id="13873" w:author="phuong vu" w:date="2018-11-23T13:32:00Z"/>
              <w:b/>
              <w:lang w:val="en-US"/>
            </w:rPr>
          </w:rPrChange>
        </w:rPr>
        <w:pPrChange w:id="13874" w:author="phuong vu" w:date="2018-11-23T13:48:00Z">
          <w:pPr/>
        </w:pPrChange>
      </w:pPr>
    </w:p>
    <w:p w14:paraId="2A5A7BDC" w14:textId="3FE13DD1" w:rsidR="008A7CB0" w:rsidRPr="00BA3432" w:rsidRDefault="008A7CB0">
      <w:pPr>
        <w:spacing w:line="276" w:lineRule="auto"/>
        <w:rPr>
          <w:ins w:id="13875" w:author="phuong vu" w:date="2018-11-23T11:44:00Z"/>
          <w:b/>
          <w:lang w:val="en-US"/>
          <w:rPrChange w:id="13876" w:author="phuong vu" w:date="2018-11-25T21:55:00Z">
            <w:rPr>
              <w:ins w:id="13877" w:author="phuong vu" w:date="2018-11-23T11:44:00Z"/>
              <w:b/>
              <w:lang w:val="en-US"/>
            </w:rPr>
          </w:rPrChange>
        </w:rPr>
        <w:pPrChange w:id="13878" w:author="phuong vu" w:date="2018-11-23T13:48:00Z">
          <w:pPr/>
        </w:pPrChange>
      </w:pPr>
      <w:ins w:id="13879" w:author="phuong vu" w:date="2018-11-23T11:44:00Z">
        <w:r w:rsidRPr="00BA3432">
          <w:rPr>
            <w:b/>
            <w:lang w:val="en-US"/>
            <w:rPrChange w:id="13880" w:author="phuong vu" w:date="2018-11-25T21:55:00Z">
              <w:rPr>
                <w:b/>
                <w:lang w:val="en-US"/>
              </w:rPr>
            </w:rPrChange>
          </w:rPr>
          <w:t>BẢNG LABEL</w:t>
        </w:r>
      </w:ins>
    </w:p>
    <w:tbl>
      <w:tblPr>
        <w:tblStyle w:val="TableGrid"/>
        <w:tblW w:w="8725" w:type="dxa"/>
        <w:tblLook w:val="04A0" w:firstRow="1" w:lastRow="0" w:firstColumn="1" w:lastColumn="0" w:noHBand="0" w:noVBand="1"/>
        <w:tblPrChange w:id="13881"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3882">
          <w:tblGrid>
            <w:gridCol w:w="708"/>
            <w:gridCol w:w="1820"/>
            <w:gridCol w:w="1300"/>
            <w:gridCol w:w="1098"/>
            <w:gridCol w:w="838"/>
            <w:gridCol w:w="823"/>
            <w:gridCol w:w="2899"/>
          </w:tblGrid>
        </w:tblGridChange>
      </w:tblGrid>
      <w:tr w:rsidR="008A7CB0" w:rsidRPr="00BA3432" w14:paraId="68A72E79" w14:textId="77777777" w:rsidTr="006B6330">
        <w:trPr>
          <w:trHeight w:val="300"/>
          <w:ins w:id="13883" w:author="phuong vu" w:date="2018-11-23T11:44:00Z"/>
          <w:trPrChange w:id="13884" w:author="phuong vu" w:date="2018-11-23T13:38:00Z">
            <w:trPr>
              <w:trHeight w:val="300"/>
            </w:trPr>
          </w:trPrChange>
        </w:trPr>
        <w:tc>
          <w:tcPr>
            <w:tcW w:w="708" w:type="dxa"/>
            <w:noWrap/>
            <w:vAlign w:val="center"/>
            <w:hideMark/>
            <w:tcPrChange w:id="13885" w:author="phuong vu" w:date="2018-11-23T13:38:00Z">
              <w:tcPr>
                <w:tcW w:w="708" w:type="dxa"/>
                <w:noWrap/>
                <w:vAlign w:val="center"/>
                <w:hideMark/>
              </w:tcPr>
            </w:tcPrChange>
          </w:tcPr>
          <w:p w14:paraId="36D451D1" w14:textId="77777777" w:rsidR="008A7CB0" w:rsidRPr="00BA3432" w:rsidRDefault="008A7CB0">
            <w:pPr>
              <w:spacing w:line="276" w:lineRule="auto"/>
              <w:jc w:val="center"/>
              <w:rPr>
                <w:ins w:id="13886" w:author="phuong vu" w:date="2018-11-23T11:44:00Z"/>
                <w:b/>
                <w:bCs/>
                <w:rPrChange w:id="13887" w:author="phuong vu" w:date="2018-11-25T21:55:00Z">
                  <w:rPr>
                    <w:ins w:id="13888" w:author="phuong vu" w:date="2018-11-23T11:44:00Z"/>
                    <w:b/>
                    <w:bCs/>
                  </w:rPr>
                </w:rPrChange>
              </w:rPr>
              <w:pPrChange w:id="13889" w:author="phuong vu" w:date="2018-11-23T13:48:00Z">
                <w:pPr>
                  <w:jc w:val="center"/>
                </w:pPr>
              </w:pPrChange>
            </w:pPr>
            <w:ins w:id="13890" w:author="phuong vu" w:date="2018-11-23T11:44:00Z">
              <w:r w:rsidRPr="00BA3432">
                <w:rPr>
                  <w:b/>
                  <w:bCs/>
                  <w:lang w:val="da-DK"/>
                  <w:rPrChange w:id="13891" w:author="phuong vu" w:date="2018-11-25T21:55:00Z">
                    <w:rPr>
                      <w:b/>
                      <w:bCs/>
                      <w:lang w:val="da-DK"/>
                    </w:rPr>
                  </w:rPrChange>
                </w:rPr>
                <w:t>STT</w:t>
              </w:r>
            </w:ins>
          </w:p>
        </w:tc>
        <w:tc>
          <w:tcPr>
            <w:tcW w:w="1820" w:type="dxa"/>
            <w:noWrap/>
            <w:vAlign w:val="center"/>
            <w:hideMark/>
            <w:tcPrChange w:id="13892" w:author="phuong vu" w:date="2018-11-23T13:38:00Z">
              <w:tcPr>
                <w:tcW w:w="1820" w:type="dxa"/>
                <w:noWrap/>
                <w:vAlign w:val="center"/>
                <w:hideMark/>
              </w:tcPr>
            </w:tcPrChange>
          </w:tcPr>
          <w:p w14:paraId="0A538211" w14:textId="77777777" w:rsidR="008A7CB0" w:rsidRPr="00BA3432" w:rsidRDefault="008A7CB0">
            <w:pPr>
              <w:spacing w:line="276" w:lineRule="auto"/>
              <w:jc w:val="center"/>
              <w:rPr>
                <w:ins w:id="13893" w:author="phuong vu" w:date="2018-11-23T11:44:00Z"/>
                <w:b/>
                <w:bCs/>
                <w:rPrChange w:id="13894" w:author="phuong vu" w:date="2018-11-25T21:55:00Z">
                  <w:rPr>
                    <w:ins w:id="13895" w:author="phuong vu" w:date="2018-11-23T11:44:00Z"/>
                    <w:b/>
                    <w:bCs/>
                  </w:rPr>
                </w:rPrChange>
              </w:rPr>
              <w:pPrChange w:id="13896" w:author="phuong vu" w:date="2018-11-23T13:48:00Z">
                <w:pPr>
                  <w:jc w:val="center"/>
                </w:pPr>
              </w:pPrChange>
            </w:pPr>
            <w:ins w:id="13897" w:author="phuong vu" w:date="2018-11-23T11:44:00Z">
              <w:r w:rsidRPr="00BA3432">
                <w:rPr>
                  <w:b/>
                  <w:bCs/>
                  <w:lang w:val="da-DK"/>
                  <w:rPrChange w:id="13898" w:author="phuong vu" w:date="2018-11-25T21:55:00Z">
                    <w:rPr>
                      <w:b/>
                      <w:bCs/>
                      <w:lang w:val="da-DK"/>
                    </w:rPr>
                  </w:rPrChange>
                </w:rPr>
                <w:t>Tên trường</w:t>
              </w:r>
            </w:ins>
          </w:p>
        </w:tc>
        <w:tc>
          <w:tcPr>
            <w:tcW w:w="1300" w:type="dxa"/>
            <w:noWrap/>
            <w:vAlign w:val="center"/>
            <w:hideMark/>
            <w:tcPrChange w:id="13899" w:author="phuong vu" w:date="2018-11-23T13:38:00Z">
              <w:tcPr>
                <w:tcW w:w="1300" w:type="dxa"/>
                <w:noWrap/>
                <w:vAlign w:val="center"/>
                <w:hideMark/>
              </w:tcPr>
            </w:tcPrChange>
          </w:tcPr>
          <w:p w14:paraId="40B17010" w14:textId="77777777" w:rsidR="008A7CB0" w:rsidRPr="00BA3432" w:rsidRDefault="008A7CB0">
            <w:pPr>
              <w:spacing w:line="276" w:lineRule="auto"/>
              <w:jc w:val="center"/>
              <w:rPr>
                <w:ins w:id="13900" w:author="phuong vu" w:date="2018-11-23T11:44:00Z"/>
                <w:b/>
                <w:bCs/>
                <w:rPrChange w:id="13901" w:author="phuong vu" w:date="2018-11-25T21:55:00Z">
                  <w:rPr>
                    <w:ins w:id="13902" w:author="phuong vu" w:date="2018-11-23T11:44:00Z"/>
                    <w:b/>
                    <w:bCs/>
                  </w:rPr>
                </w:rPrChange>
              </w:rPr>
              <w:pPrChange w:id="13903" w:author="phuong vu" w:date="2018-11-23T13:48:00Z">
                <w:pPr>
                  <w:jc w:val="center"/>
                </w:pPr>
              </w:pPrChange>
            </w:pPr>
            <w:ins w:id="13904" w:author="phuong vu" w:date="2018-11-23T11:44:00Z">
              <w:r w:rsidRPr="00BA3432">
                <w:rPr>
                  <w:b/>
                  <w:bCs/>
                  <w:lang w:val="da-DK"/>
                  <w:rPrChange w:id="13905" w:author="phuong vu" w:date="2018-11-25T21:55:00Z">
                    <w:rPr>
                      <w:b/>
                      <w:bCs/>
                      <w:lang w:val="da-DK"/>
                    </w:rPr>
                  </w:rPrChange>
                </w:rPr>
                <w:t>Kiểu</w:t>
              </w:r>
            </w:ins>
          </w:p>
        </w:tc>
        <w:tc>
          <w:tcPr>
            <w:tcW w:w="1098" w:type="dxa"/>
            <w:noWrap/>
            <w:vAlign w:val="center"/>
            <w:hideMark/>
            <w:tcPrChange w:id="13906" w:author="phuong vu" w:date="2018-11-23T13:38:00Z">
              <w:tcPr>
                <w:tcW w:w="1098" w:type="dxa"/>
                <w:noWrap/>
                <w:vAlign w:val="center"/>
                <w:hideMark/>
              </w:tcPr>
            </w:tcPrChange>
          </w:tcPr>
          <w:p w14:paraId="7224DDE4" w14:textId="77777777" w:rsidR="008A7CB0" w:rsidRPr="00BA3432" w:rsidRDefault="008A7CB0">
            <w:pPr>
              <w:spacing w:line="276" w:lineRule="auto"/>
              <w:jc w:val="center"/>
              <w:rPr>
                <w:ins w:id="13907" w:author="phuong vu" w:date="2018-11-23T11:44:00Z"/>
                <w:b/>
                <w:bCs/>
                <w:rPrChange w:id="13908" w:author="phuong vu" w:date="2018-11-25T21:55:00Z">
                  <w:rPr>
                    <w:ins w:id="13909" w:author="phuong vu" w:date="2018-11-23T11:44:00Z"/>
                    <w:b/>
                    <w:bCs/>
                  </w:rPr>
                </w:rPrChange>
              </w:rPr>
              <w:pPrChange w:id="13910" w:author="phuong vu" w:date="2018-11-23T13:48:00Z">
                <w:pPr>
                  <w:jc w:val="center"/>
                </w:pPr>
              </w:pPrChange>
            </w:pPr>
            <w:ins w:id="13911" w:author="phuong vu" w:date="2018-11-23T11:44:00Z">
              <w:r w:rsidRPr="00BA3432">
                <w:rPr>
                  <w:b/>
                  <w:bCs/>
                  <w:lang w:val="da-DK"/>
                  <w:rPrChange w:id="13912" w:author="phuong vu" w:date="2018-11-25T21:55:00Z">
                    <w:rPr>
                      <w:b/>
                      <w:bCs/>
                      <w:lang w:val="da-DK"/>
                    </w:rPr>
                  </w:rPrChange>
                </w:rPr>
                <w:t>Chấp nhận Null</w:t>
              </w:r>
            </w:ins>
          </w:p>
        </w:tc>
        <w:tc>
          <w:tcPr>
            <w:tcW w:w="838" w:type="dxa"/>
            <w:noWrap/>
            <w:vAlign w:val="center"/>
            <w:hideMark/>
            <w:tcPrChange w:id="13913" w:author="phuong vu" w:date="2018-11-23T13:38:00Z">
              <w:tcPr>
                <w:tcW w:w="838" w:type="dxa"/>
                <w:noWrap/>
                <w:vAlign w:val="center"/>
                <w:hideMark/>
              </w:tcPr>
            </w:tcPrChange>
          </w:tcPr>
          <w:p w14:paraId="0B6169FE" w14:textId="77777777" w:rsidR="008A7CB0" w:rsidRPr="00BA3432" w:rsidRDefault="008A7CB0">
            <w:pPr>
              <w:spacing w:line="276" w:lineRule="auto"/>
              <w:jc w:val="center"/>
              <w:rPr>
                <w:ins w:id="13914" w:author="phuong vu" w:date="2018-11-23T11:44:00Z"/>
                <w:b/>
                <w:bCs/>
                <w:rPrChange w:id="13915" w:author="phuong vu" w:date="2018-11-25T21:55:00Z">
                  <w:rPr>
                    <w:ins w:id="13916" w:author="phuong vu" w:date="2018-11-23T11:44:00Z"/>
                    <w:b/>
                    <w:bCs/>
                  </w:rPr>
                </w:rPrChange>
              </w:rPr>
              <w:pPrChange w:id="13917" w:author="phuong vu" w:date="2018-11-23T13:48:00Z">
                <w:pPr>
                  <w:jc w:val="center"/>
                </w:pPr>
              </w:pPrChange>
            </w:pPr>
            <w:ins w:id="13918" w:author="phuong vu" w:date="2018-11-23T11:44:00Z">
              <w:r w:rsidRPr="00BA3432">
                <w:rPr>
                  <w:b/>
                  <w:bCs/>
                  <w:lang w:val="da-DK"/>
                  <w:rPrChange w:id="13919" w:author="phuong vu" w:date="2018-11-25T21:55:00Z">
                    <w:rPr>
                      <w:b/>
                      <w:bCs/>
                      <w:lang w:val="da-DK"/>
                    </w:rPr>
                  </w:rPrChange>
                </w:rPr>
                <w:t>Khóa chính</w:t>
              </w:r>
            </w:ins>
          </w:p>
        </w:tc>
        <w:tc>
          <w:tcPr>
            <w:tcW w:w="823" w:type="dxa"/>
            <w:noWrap/>
            <w:vAlign w:val="center"/>
            <w:hideMark/>
            <w:tcPrChange w:id="13920" w:author="phuong vu" w:date="2018-11-23T13:38:00Z">
              <w:tcPr>
                <w:tcW w:w="823" w:type="dxa"/>
                <w:noWrap/>
                <w:vAlign w:val="center"/>
                <w:hideMark/>
              </w:tcPr>
            </w:tcPrChange>
          </w:tcPr>
          <w:p w14:paraId="332BF9FC" w14:textId="77777777" w:rsidR="008A7CB0" w:rsidRPr="00BA3432" w:rsidRDefault="008A7CB0">
            <w:pPr>
              <w:spacing w:line="276" w:lineRule="auto"/>
              <w:jc w:val="center"/>
              <w:rPr>
                <w:ins w:id="13921" w:author="phuong vu" w:date="2018-11-23T11:44:00Z"/>
                <w:b/>
                <w:bCs/>
                <w:rPrChange w:id="13922" w:author="phuong vu" w:date="2018-11-25T21:55:00Z">
                  <w:rPr>
                    <w:ins w:id="13923" w:author="phuong vu" w:date="2018-11-23T11:44:00Z"/>
                    <w:b/>
                    <w:bCs/>
                  </w:rPr>
                </w:rPrChange>
              </w:rPr>
              <w:pPrChange w:id="13924" w:author="phuong vu" w:date="2018-11-23T13:48:00Z">
                <w:pPr>
                  <w:jc w:val="center"/>
                </w:pPr>
              </w:pPrChange>
            </w:pPr>
            <w:ins w:id="13925" w:author="phuong vu" w:date="2018-11-23T11:44:00Z">
              <w:r w:rsidRPr="00BA3432">
                <w:rPr>
                  <w:b/>
                  <w:bCs/>
                  <w:lang w:val="da-DK"/>
                  <w:rPrChange w:id="13926" w:author="phuong vu" w:date="2018-11-25T21:55:00Z">
                    <w:rPr>
                      <w:b/>
                      <w:bCs/>
                      <w:lang w:val="da-DK"/>
                    </w:rPr>
                  </w:rPrChange>
                </w:rPr>
                <w:t>Khóa ngoại</w:t>
              </w:r>
            </w:ins>
          </w:p>
        </w:tc>
        <w:tc>
          <w:tcPr>
            <w:tcW w:w="2138" w:type="dxa"/>
            <w:noWrap/>
            <w:vAlign w:val="center"/>
            <w:hideMark/>
            <w:tcPrChange w:id="13927" w:author="phuong vu" w:date="2018-11-23T13:38:00Z">
              <w:tcPr>
                <w:tcW w:w="2899" w:type="dxa"/>
                <w:noWrap/>
                <w:vAlign w:val="center"/>
                <w:hideMark/>
              </w:tcPr>
            </w:tcPrChange>
          </w:tcPr>
          <w:p w14:paraId="392201AD" w14:textId="77777777" w:rsidR="008A7CB0" w:rsidRPr="00BA3432" w:rsidRDefault="008A7CB0">
            <w:pPr>
              <w:spacing w:line="276" w:lineRule="auto"/>
              <w:ind w:right="226"/>
              <w:jc w:val="center"/>
              <w:rPr>
                <w:ins w:id="13928" w:author="phuong vu" w:date="2018-11-23T11:44:00Z"/>
                <w:b/>
                <w:bCs/>
                <w:rPrChange w:id="13929" w:author="phuong vu" w:date="2018-11-25T21:55:00Z">
                  <w:rPr>
                    <w:ins w:id="13930" w:author="phuong vu" w:date="2018-11-23T11:44:00Z"/>
                    <w:b/>
                    <w:bCs/>
                  </w:rPr>
                </w:rPrChange>
              </w:rPr>
              <w:pPrChange w:id="13931" w:author="phuong vu" w:date="2018-11-23T13:48:00Z">
                <w:pPr>
                  <w:ind w:right="226"/>
                  <w:jc w:val="center"/>
                </w:pPr>
              </w:pPrChange>
            </w:pPr>
            <w:ins w:id="13932" w:author="phuong vu" w:date="2018-11-23T11:44:00Z">
              <w:r w:rsidRPr="00BA3432">
                <w:rPr>
                  <w:b/>
                  <w:bCs/>
                  <w:lang w:val="da-DK"/>
                  <w:rPrChange w:id="13933" w:author="phuong vu" w:date="2018-11-25T21:55:00Z">
                    <w:rPr>
                      <w:b/>
                      <w:bCs/>
                      <w:lang w:val="da-DK"/>
                    </w:rPr>
                  </w:rPrChange>
                </w:rPr>
                <w:t>Mô tả</w:t>
              </w:r>
            </w:ins>
          </w:p>
        </w:tc>
      </w:tr>
      <w:tr w:rsidR="008A7CB0" w:rsidRPr="00BA3432" w14:paraId="0409637B" w14:textId="77777777" w:rsidTr="006B6330">
        <w:trPr>
          <w:trHeight w:val="300"/>
          <w:ins w:id="13934" w:author="phuong vu" w:date="2018-11-23T11:44:00Z"/>
          <w:trPrChange w:id="13935" w:author="phuong vu" w:date="2018-11-23T13:38:00Z">
            <w:trPr>
              <w:trHeight w:val="300"/>
            </w:trPr>
          </w:trPrChange>
        </w:trPr>
        <w:tc>
          <w:tcPr>
            <w:tcW w:w="708" w:type="dxa"/>
            <w:noWrap/>
            <w:vAlign w:val="center"/>
            <w:hideMark/>
            <w:tcPrChange w:id="13936" w:author="phuong vu" w:date="2018-11-23T13:38:00Z">
              <w:tcPr>
                <w:tcW w:w="708" w:type="dxa"/>
                <w:noWrap/>
                <w:vAlign w:val="center"/>
                <w:hideMark/>
              </w:tcPr>
            </w:tcPrChange>
          </w:tcPr>
          <w:p w14:paraId="70AED5FC" w14:textId="77777777" w:rsidR="008A7CB0" w:rsidRPr="00BA3432" w:rsidRDefault="008A7CB0">
            <w:pPr>
              <w:spacing w:line="276" w:lineRule="auto"/>
              <w:jc w:val="center"/>
              <w:rPr>
                <w:ins w:id="13937" w:author="phuong vu" w:date="2018-11-23T11:44:00Z"/>
                <w:rPrChange w:id="13938" w:author="phuong vu" w:date="2018-11-25T21:55:00Z">
                  <w:rPr>
                    <w:ins w:id="13939" w:author="phuong vu" w:date="2018-11-23T11:44:00Z"/>
                  </w:rPr>
                </w:rPrChange>
              </w:rPr>
              <w:pPrChange w:id="13940" w:author="phuong vu" w:date="2018-11-23T13:48:00Z">
                <w:pPr>
                  <w:jc w:val="center"/>
                </w:pPr>
              </w:pPrChange>
            </w:pPr>
            <w:ins w:id="13941" w:author="phuong vu" w:date="2018-11-23T11:44:00Z">
              <w:r w:rsidRPr="00BA3432">
                <w:rPr>
                  <w:rPrChange w:id="13942" w:author="phuong vu" w:date="2018-11-25T21:55:00Z">
                    <w:rPr/>
                  </w:rPrChange>
                </w:rPr>
                <w:t>1</w:t>
              </w:r>
            </w:ins>
          </w:p>
        </w:tc>
        <w:tc>
          <w:tcPr>
            <w:tcW w:w="1820" w:type="dxa"/>
            <w:noWrap/>
            <w:hideMark/>
            <w:tcPrChange w:id="13943" w:author="phuong vu" w:date="2018-11-23T13:38:00Z">
              <w:tcPr>
                <w:tcW w:w="1820" w:type="dxa"/>
                <w:noWrap/>
                <w:hideMark/>
              </w:tcPr>
            </w:tcPrChange>
          </w:tcPr>
          <w:p w14:paraId="7E541250" w14:textId="77777777" w:rsidR="008A7CB0" w:rsidRPr="00BA3432" w:rsidRDefault="008A7CB0">
            <w:pPr>
              <w:spacing w:line="276" w:lineRule="auto"/>
              <w:rPr>
                <w:ins w:id="13944" w:author="phuong vu" w:date="2018-11-23T11:44:00Z"/>
                <w:rPrChange w:id="13945" w:author="phuong vu" w:date="2018-11-25T21:55:00Z">
                  <w:rPr>
                    <w:ins w:id="13946" w:author="phuong vu" w:date="2018-11-23T11:44:00Z"/>
                  </w:rPr>
                </w:rPrChange>
              </w:rPr>
              <w:pPrChange w:id="13947" w:author="phuong vu" w:date="2018-11-23T13:48:00Z">
                <w:pPr/>
              </w:pPrChange>
            </w:pPr>
            <w:ins w:id="13948" w:author="phuong vu" w:date="2018-11-23T11:44:00Z">
              <w:r w:rsidRPr="00BA3432">
                <w:rPr>
                  <w:rPrChange w:id="13949" w:author="phuong vu" w:date="2018-11-25T21:55:00Z">
                    <w:rPr/>
                  </w:rPrChange>
                </w:rPr>
                <w:t>id</w:t>
              </w:r>
            </w:ins>
          </w:p>
        </w:tc>
        <w:tc>
          <w:tcPr>
            <w:tcW w:w="1300" w:type="dxa"/>
            <w:noWrap/>
            <w:hideMark/>
            <w:tcPrChange w:id="13950" w:author="phuong vu" w:date="2018-11-23T13:38:00Z">
              <w:tcPr>
                <w:tcW w:w="1300" w:type="dxa"/>
                <w:noWrap/>
                <w:hideMark/>
              </w:tcPr>
            </w:tcPrChange>
          </w:tcPr>
          <w:p w14:paraId="7A4F8B4F" w14:textId="77777777" w:rsidR="008A7CB0" w:rsidRPr="00BA3432" w:rsidRDefault="008A7CB0">
            <w:pPr>
              <w:spacing w:line="276" w:lineRule="auto"/>
              <w:rPr>
                <w:ins w:id="13951" w:author="phuong vu" w:date="2018-11-23T11:44:00Z"/>
                <w:rPrChange w:id="13952" w:author="phuong vu" w:date="2018-11-25T21:55:00Z">
                  <w:rPr>
                    <w:ins w:id="13953" w:author="phuong vu" w:date="2018-11-23T11:44:00Z"/>
                  </w:rPr>
                </w:rPrChange>
              </w:rPr>
              <w:pPrChange w:id="13954" w:author="phuong vu" w:date="2018-11-23T13:48:00Z">
                <w:pPr/>
              </w:pPrChange>
            </w:pPr>
            <w:ins w:id="13955" w:author="phuong vu" w:date="2018-11-23T11:44:00Z">
              <w:r w:rsidRPr="00BA3432">
                <w:rPr>
                  <w:rPrChange w:id="13956" w:author="phuong vu" w:date="2018-11-25T21:55:00Z">
                    <w:rPr/>
                  </w:rPrChange>
                </w:rPr>
                <w:t>numeric</w:t>
              </w:r>
            </w:ins>
          </w:p>
        </w:tc>
        <w:tc>
          <w:tcPr>
            <w:tcW w:w="1098" w:type="dxa"/>
            <w:noWrap/>
            <w:vAlign w:val="center"/>
            <w:hideMark/>
            <w:tcPrChange w:id="13957" w:author="phuong vu" w:date="2018-11-23T13:38:00Z">
              <w:tcPr>
                <w:tcW w:w="1098" w:type="dxa"/>
                <w:noWrap/>
                <w:vAlign w:val="center"/>
                <w:hideMark/>
              </w:tcPr>
            </w:tcPrChange>
          </w:tcPr>
          <w:p w14:paraId="58A04677" w14:textId="77777777" w:rsidR="008A7CB0" w:rsidRPr="00BA3432" w:rsidRDefault="008A7CB0">
            <w:pPr>
              <w:spacing w:line="276" w:lineRule="auto"/>
              <w:jc w:val="center"/>
              <w:rPr>
                <w:ins w:id="13958" w:author="phuong vu" w:date="2018-11-23T11:44:00Z"/>
                <w:rPrChange w:id="13959" w:author="phuong vu" w:date="2018-11-25T21:55:00Z">
                  <w:rPr>
                    <w:ins w:id="13960" w:author="phuong vu" w:date="2018-11-23T11:44:00Z"/>
                  </w:rPr>
                </w:rPrChange>
              </w:rPr>
              <w:pPrChange w:id="13961" w:author="phuong vu" w:date="2018-11-23T13:48:00Z">
                <w:pPr>
                  <w:jc w:val="center"/>
                </w:pPr>
              </w:pPrChange>
            </w:pPr>
          </w:p>
        </w:tc>
        <w:tc>
          <w:tcPr>
            <w:tcW w:w="838" w:type="dxa"/>
            <w:noWrap/>
            <w:vAlign w:val="center"/>
            <w:hideMark/>
            <w:tcPrChange w:id="13962" w:author="phuong vu" w:date="2018-11-23T13:38:00Z">
              <w:tcPr>
                <w:tcW w:w="838" w:type="dxa"/>
                <w:noWrap/>
                <w:vAlign w:val="center"/>
                <w:hideMark/>
              </w:tcPr>
            </w:tcPrChange>
          </w:tcPr>
          <w:p w14:paraId="17BC2B4F" w14:textId="77777777" w:rsidR="008A7CB0" w:rsidRPr="00BA3432" w:rsidRDefault="008A7CB0">
            <w:pPr>
              <w:spacing w:line="276" w:lineRule="auto"/>
              <w:jc w:val="center"/>
              <w:rPr>
                <w:ins w:id="13963" w:author="phuong vu" w:date="2018-11-23T11:44:00Z"/>
                <w:rPrChange w:id="13964" w:author="phuong vu" w:date="2018-11-25T21:55:00Z">
                  <w:rPr>
                    <w:ins w:id="13965" w:author="phuong vu" w:date="2018-11-23T11:44:00Z"/>
                  </w:rPr>
                </w:rPrChange>
              </w:rPr>
              <w:pPrChange w:id="13966" w:author="phuong vu" w:date="2018-11-23T13:48:00Z">
                <w:pPr>
                  <w:jc w:val="center"/>
                </w:pPr>
              </w:pPrChange>
            </w:pPr>
            <w:ins w:id="13967" w:author="phuong vu" w:date="2018-11-23T11:44:00Z">
              <w:r w:rsidRPr="00BA3432">
                <w:rPr>
                  <w:rPrChange w:id="13968" w:author="phuong vu" w:date="2018-11-25T21:55:00Z">
                    <w:rPr/>
                  </w:rPrChange>
                </w:rPr>
                <w:t>X</w:t>
              </w:r>
            </w:ins>
          </w:p>
        </w:tc>
        <w:tc>
          <w:tcPr>
            <w:tcW w:w="823" w:type="dxa"/>
            <w:noWrap/>
            <w:vAlign w:val="center"/>
            <w:hideMark/>
            <w:tcPrChange w:id="13969" w:author="phuong vu" w:date="2018-11-23T13:38:00Z">
              <w:tcPr>
                <w:tcW w:w="823" w:type="dxa"/>
                <w:noWrap/>
                <w:vAlign w:val="center"/>
                <w:hideMark/>
              </w:tcPr>
            </w:tcPrChange>
          </w:tcPr>
          <w:p w14:paraId="28D634A4" w14:textId="77777777" w:rsidR="008A7CB0" w:rsidRPr="00BA3432" w:rsidRDefault="008A7CB0">
            <w:pPr>
              <w:spacing w:line="276" w:lineRule="auto"/>
              <w:jc w:val="center"/>
              <w:rPr>
                <w:ins w:id="13970" w:author="phuong vu" w:date="2018-11-23T11:44:00Z"/>
                <w:rPrChange w:id="13971" w:author="phuong vu" w:date="2018-11-25T21:55:00Z">
                  <w:rPr>
                    <w:ins w:id="13972" w:author="phuong vu" w:date="2018-11-23T11:44:00Z"/>
                  </w:rPr>
                </w:rPrChange>
              </w:rPr>
              <w:pPrChange w:id="13973" w:author="phuong vu" w:date="2018-11-23T13:48:00Z">
                <w:pPr>
                  <w:jc w:val="center"/>
                </w:pPr>
              </w:pPrChange>
            </w:pPr>
          </w:p>
        </w:tc>
        <w:tc>
          <w:tcPr>
            <w:tcW w:w="2138" w:type="dxa"/>
            <w:noWrap/>
            <w:hideMark/>
            <w:tcPrChange w:id="13974" w:author="phuong vu" w:date="2018-11-23T13:38:00Z">
              <w:tcPr>
                <w:tcW w:w="2899" w:type="dxa"/>
                <w:noWrap/>
                <w:hideMark/>
              </w:tcPr>
            </w:tcPrChange>
          </w:tcPr>
          <w:p w14:paraId="3CAE413C" w14:textId="706DBB62" w:rsidR="008A7CB0" w:rsidRPr="00BA3432" w:rsidRDefault="008A7CB0">
            <w:pPr>
              <w:spacing w:line="276" w:lineRule="auto"/>
              <w:rPr>
                <w:ins w:id="13975" w:author="phuong vu" w:date="2018-11-23T11:44:00Z"/>
                <w:lang w:val="en-US"/>
                <w:rPrChange w:id="13976" w:author="phuong vu" w:date="2018-11-25T21:55:00Z">
                  <w:rPr>
                    <w:ins w:id="13977" w:author="phuong vu" w:date="2018-11-23T11:44:00Z"/>
                    <w:lang w:val="en-US"/>
                  </w:rPr>
                </w:rPrChange>
              </w:rPr>
              <w:pPrChange w:id="13978" w:author="phuong vu" w:date="2018-11-23T13:48:00Z">
                <w:pPr/>
              </w:pPrChange>
            </w:pPr>
            <w:ins w:id="13979" w:author="phuong vu" w:date="2018-11-23T11:44:00Z">
              <w:r w:rsidRPr="00BA3432">
                <w:rPr>
                  <w:rPrChange w:id="13980" w:author="phuong vu" w:date="2018-11-25T21:55:00Z">
                    <w:rPr/>
                  </w:rPrChange>
                </w:rPr>
                <w:t xml:space="preserve">ID </w:t>
              </w:r>
              <w:r w:rsidRPr="00BA3432">
                <w:rPr>
                  <w:lang w:val="en-US"/>
                  <w:rPrChange w:id="13981" w:author="phuong vu" w:date="2018-11-25T21:55:00Z">
                    <w:rPr>
                      <w:lang w:val="en-US"/>
                    </w:rPr>
                  </w:rPrChange>
                </w:rPr>
                <w:t>nh</w:t>
              </w:r>
            </w:ins>
            <w:ins w:id="13982" w:author="phuong vu" w:date="2018-11-23T11:46:00Z">
              <w:r w:rsidRPr="00BA3432">
                <w:rPr>
                  <w:lang w:val="en-US"/>
                  <w:rPrChange w:id="13983" w:author="phuong vu" w:date="2018-11-25T21:55:00Z">
                    <w:rPr>
                      <w:lang w:val="en-US"/>
                    </w:rPr>
                  </w:rPrChange>
                </w:rPr>
                <w:t>ã</w:t>
              </w:r>
            </w:ins>
            <w:ins w:id="13984" w:author="phuong vu" w:date="2018-11-23T11:44:00Z">
              <w:r w:rsidRPr="00BA3432">
                <w:rPr>
                  <w:lang w:val="en-US"/>
                  <w:rPrChange w:id="13985" w:author="phuong vu" w:date="2018-11-25T21:55:00Z">
                    <w:rPr>
                      <w:lang w:val="en-US"/>
                    </w:rPr>
                  </w:rPrChange>
                </w:rPr>
                <w:t>n h</w:t>
              </w:r>
            </w:ins>
            <w:ins w:id="13986" w:author="phuong vu" w:date="2018-11-23T11:45:00Z">
              <w:r w:rsidRPr="00BA3432">
                <w:rPr>
                  <w:lang w:val="en-US"/>
                  <w:rPrChange w:id="13987" w:author="phuong vu" w:date="2018-11-25T21:55:00Z">
                    <w:rPr>
                      <w:lang w:val="en-US"/>
                    </w:rPr>
                  </w:rPrChange>
                </w:rPr>
                <w:t>iệu</w:t>
              </w:r>
            </w:ins>
          </w:p>
        </w:tc>
      </w:tr>
      <w:tr w:rsidR="008A7CB0" w:rsidRPr="00BA3432" w14:paraId="5F4160FE" w14:textId="77777777" w:rsidTr="006B6330">
        <w:trPr>
          <w:trHeight w:val="300"/>
          <w:ins w:id="13988" w:author="phuong vu" w:date="2018-11-23T11:44:00Z"/>
          <w:trPrChange w:id="13989" w:author="phuong vu" w:date="2018-11-23T13:38:00Z">
            <w:trPr>
              <w:trHeight w:val="300"/>
            </w:trPr>
          </w:trPrChange>
        </w:trPr>
        <w:tc>
          <w:tcPr>
            <w:tcW w:w="708" w:type="dxa"/>
            <w:noWrap/>
            <w:vAlign w:val="center"/>
            <w:hideMark/>
            <w:tcPrChange w:id="13990" w:author="phuong vu" w:date="2018-11-23T13:38:00Z">
              <w:tcPr>
                <w:tcW w:w="708" w:type="dxa"/>
                <w:noWrap/>
                <w:vAlign w:val="center"/>
                <w:hideMark/>
              </w:tcPr>
            </w:tcPrChange>
          </w:tcPr>
          <w:p w14:paraId="773A2080" w14:textId="77777777" w:rsidR="008A7CB0" w:rsidRPr="00BA3432" w:rsidRDefault="008A7CB0">
            <w:pPr>
              <w:spacing w:line="276" w:lineRule="auto"/>
              <w:jc w:val="center"/>
              <w:rPr>
                <w:ins w:id="13991" w:author="phuong vu" w:date="2018-11-23T11:44:00Z"/>
                <w:rPrChange w:id="13992" w:author="phuong vu" w:date="2018-11-25T21:55:00Z">
                  <w:rPr>
                    <w:ins w:id="13993" w:author="phuong vu" w:date="2018-11-23T11:44:00Z"/>
                  </w:rPr>
                </w:rPrChange>
              </w:rPr>
              <w:pPrChange w:id="13994" w:author="phuong vu" w:date="2018-11-23T13:48:00Z">
                <w:pPr>
                  <w:jc w:val="center"/>
                </w:pPr>
              </w:pPrChange>
            </w:pPr>
            <w:ins w:id="13995" w:author="phuong vu" w:date="2018-11-23T11:44:00Z">
              <w:r w:rsidRPr="00BA3432">
                <w:rPr>
                  <w:rPrChange w:id="13996" w:author="phuong vu" w:date="2018-11-25T21:55:00Z">
                    <w:rPr/>
                  </w:rPrChange>
                </w:rPr>
                <w:t>2</w:t>
              </w:r>
            </w:ins>
          </w:p>
        </w:tc>
        <w:tc>
          <w:tcPr>
            <w:tcW w:w="1820" w:type="dxa"/>
            <w:noWrap/>
            <w:hideMark/>
            <w:tcPrChange w:id="13997" w:author="phuong vu" w:date="2018-11-23T13:38:00Z">
              <w:tcPr>
                <w:tcW w:w="1820" w:type="dxa"/>
                <w:noWrap/>
                <w:hideMark/>
              </w:tcPr>
            </w:tcPrChange>
          </w:tcPr>
          <w:p w14:paraId="0BFDBEE5" w14:textId="2958BCEC" w:rsidR="008A7CB0" w:rsidRPr="00BA3432" w:rsidRDefault="008A7CB0">
            <w:pPr>
              <w:spacing w:line="276" w:lineRule="auto"/>
              <w:rPr>
                <w:ins w:id="13998" w:author="phuong vu" w:date="2018-11-23T11:44:00Z"/>
                <w:rPrChange w:id="13999" w:author="phuong vu" w:date="2018-11-25T21:55:00Z">
                  <w:rPr>
                    <w:ins w:id="14000" w:author="phuong vu" w:date="2018-11-23T11:44:00Z"/>
                  </w:rPr>
                </w:rPrChange>
              </w:rPr>
              <w:pPrChange w:id="14001" w:author="phuong vu" w:date="2018-11-23T13:48:00Z">
                <w:pPr/>
              </w:pPrChange>
            </w:pPr>
            <w:ins w:id="14002" w:author="phuong vu" w:date="2018-11-23T11:44:00Z">
              <w:r w:rsidRPr="00BA3432">
                <w:rPr>
                  <w:rPrChange w:id="14003" w:author="phuong vu" w:date="2018-11-25T21:55:00Z">
                    <w:rPr/>
                  </w:rPrChange>
                </w:rPr>
                <w:t>label_name</w:t>
              </w:r>
            </w:ins>
          </w:p>
        </w:tc>
        <w:tc>
          <w:tcPr>
            <w:tcW w:w="1300" w:type="dxa"/>
            <w:noWrap/>
            <w:hideMark/>
            <w:tcPrChange w:id="14004" w:author="phuong vu" w:date="2018-11-23T13:38:00Z">
              <w:tcPr>
                <w:tcW w:w="1300" w:type="dxa"/>
                <w:noWrap/>
                <w:hideMark/>
              </w:tcPr>
            </w:tcPrChange>
          </w:tcPr>
          <w:p w14:paraId="20911C5A" w14:textId="77777777" w:rsidR="008A7CB0" w:rsidRPr="00BA3432" w:rsidRDefault="008A7CB0">
            <w:pPr>
              <w:spacing w:line="276" w:lineRule="auto"/>
              <w:rPr>
                <w:ins w:id="14005" w:author="phuong vu" w:date="2018-11-23T11:44:00Z"/>
                <w:rPrChange w:id="14006" w:author="phuong vu" w:date="2018-11-25T21:55:00Z">
                  <w:rPr>
                    <w:ins w:id="14007" w:author="phuong vu" w:date="2018-11-23T11:44:00Z"/>
                  </w:rPr>
                </w:rPrChange>
              </w:rPr>
              <w:pPrChange w:id="14008" w:author="phuong vu" w:date="2018-11-23T13:48:00Z">
                <w:pPr/>
              </w:pPrChange>
            </w:pPr>
            <w:ins w:id="14009" w:author="phuong vu" w:date="2018-11-23T11:44:00Z">
              <w:r w:rsidRPr="00BA3432">
                <w:rPr>
                  <w:rPrChange w:id="14010" w:author="phuong vu" w:date="2018-11-25T21:55:00Z">
                    <w:rPr/>
                  </w:rPrChange>
                </w:rPr>
                <w:t>character varying</w:t>
              </w:r>
            </w:ins>
          </w:p>
        </w:tc>
        <w:tc>
          <w:tcPr>
            <w:tcW w:w="1098" w:type="dxa"/>
            <w:noWrap/>
            <w:vAlign w:val="center"/>
            <w:hideMark/>
            <w:tcPrChange w:id="14011" w:author="phuong vu" w:date="2018-11-23T13:38:00Z">
              <w:tcPr>
                <w:tcW w:w="1098" w:type="dxa"/>
                <w:noWrap/>
                <w:vAlign w:val="center"/>
                <w:hideMark/>
              </w:tcPr>
            </w:tcPrChange>
          </w:tcPr>
          <w:p w14:paraId="79F97545" w14:textId="77777777" w:rsidR="008A7CB0" w:rsidRPr="00BA3432" w:rsidRDefault="008A7CB0">
            <w:pPr>
              <w:spacing w:line="276" w:lineRule="auto"/>
              <w:jc w:val="center"/>
              <w:rPr>
                <w:ins w:id="14012" w:author="phuong vu" w:date="2018-11-23T11:44:00Z"/>
                <w:rPrChange w:id="14013" w:author="phuong vu" w:date="2018-11-25T21:55:00Z">
                  <w:rPr>
                    <w:ins w:id="14014" w:author="phuong vu" w:date="2018-11-23T11:44:00Z"/>
                  </w:rPr>
                </w:rPrChange>
              </w:rPr>
              <w:pPrChange w:id="14015" w:author="phuong vu" w:date="2018-11-23T13:48:00Z">
                <w:pPr>
                  <w:jc w:val="center"/>
                </w:pPr>
              </w:pPrChange>
            </w:pPr>
          </w:p>
        </w:tc>
        <w:tc>
          <w:tcPr>
            <w:tcW w:w="838" w:type="dxa"/>
            <w:noWrap/>
            <w:vAlign w:val="center"/>
            <w:hideMark/>
            <w:tcPrChange w:id="14016" w:author="phuong vu" w:date="2018-11-23T13:38:00Z">
              <w:tcPr>
                <w:tcW w:w="838" w:type="dxa"/>
                <w:noWrap/>
                <w:vAlign w:val="center"/>
                <w:hideMark/>
              </w:tcPr>
            </w:tcPrChange>
          </w:tcPr>
          <w:p w14:paraId="7214CA54" w14:textId="77777777" w:rsidR="008A7CB0" w:rsidRPr="00BA3432" w:rsidRDefault="008A7CB0">
            <w:pPr>
              <w:spacing w:line="276" w:lineRule="auto"/>
              <w:jc w:val="center"/>
              <w:rPr>
                <w:ins w:id="14017" w:author="phuong vu" w:date="2018-11-23T11:44:00Z"/>
                <w:rPrChange w:id="14018" w:author="phuong vu" w:date="2018-11-25T21:55:00Z">
                  <w:rPr>
                    <w:ins w:id="14019" w:author="phuong vu" w:date="2018-11-23T11:44:00Z"/>
                  </w:rPr>
                </w:rPrChange>
              </w:rPr>
              <w:pPrChange w:id="14020" w:author="phuong vu" w:date="2018-11-23T13:48:00Z">
                <w:pPr>
                  <w:jc w:val="center"/>
                </w:pPr>
              </w:pPrChange>
            </w:pPr>
          </w:p>
        </w:tc>
        <w:tc>
          <w:tcPr>
            <w:tcW w:w="823" w:type="dxa"/>
            <w:noWrap/>
            <w:vAlign w:val="center"/>
            <w:hideMark/>
            <w:tcPrChange w:id="14021" w:author="phuong vu" w:date="2018-11-23T13:38:00Z">
              <w:tcPr>
                <w:tcW w:w="823" w:type="dxa"/>
                <w:noWrap/>
                <w:vAlign w:val="center"/>
                <w:hideMark/>
              </w:tcPr>
            </w:tcPrChange>
          </w:tcPr>
          <w:p w14:paraId="22A2F8DF" w14:textId="77777777" w:rsidR="008A7CB0" w:rsidRPr="00BA3432" w:rsidRDefault="008A7CB0">
            <w:pPr>
              <w:spacing w:line="276" w:lineRule="auto"/>
              <w:jc w:val="center"/>
              <w:rPr>
                <w:ins w:id="14022" w:author="phuong vu" w:date="2018-11-23T11:44:00Z"/>
                <w:rPrChange w:id="14023" w:author="phuong vu" w:date="2018-11-25T21:55:00Z">
                  <w:rPr>
                    <w:ins w:id="14024" w:author="phuong vu" w:date="2018-11-23T11:44:00Z"/>
                  </w:rPr>
                </w:rPrChange>
              </w:rPr>
              <w:pPrChange w:id="14025" w:author="phuong vu" w:date="2018-11-23T13:48:00Z">
                <w:pPr>
                  <w:jc w:val="center"/>
                </w:pPr>
              </w:pPrChange>
            </w:pPr>
          </w:p>
        </w:tc>
        <w:tc>
          <w:tcPr>
            <w:tcW w:w="2138" w:type="dxa"/>
            <w:noWrap/>
            <w:hideMark/>
            <w:tcPrChange w:id="14026" w:author="phuong vu" w:date="2018-11-23T13:38:00Z">
              <w:tcPr>
                <w:tcW w:w="2899" w:type="dxa"/>
                <w:noWrap/>
                <w:hideMark/>
              </w:tcPr>
            </w:tcPrChange>
          </w:tcPr>
          <w:p w14:paraId="61323C55" w14:textId="71629C71" w:rsidR="008A7CB0" w:rsidRPr="00BA3432" w:rsidRDefault="008A7CB0">
            <w:pPr>
              <w:spacing w:line="276" w:lineRule="auto"/>
              <w:rPr>
                <w:ins w:id="14027" w:author="phuong vu" w:date="2018-11-23T11:44:00Z"/>
                <w:lang w:val="en-US"/>
                <w:rPrChange w:id="14028" w:author="phuong vu" w:date="2018-11-25T21:55:00Z">
                  <w:rPr>
                    <w:ins w:id="14029" w:author="phuong vu" w:date="2018-11-23T11:44:00Z"/>
                    <w:lang w:val="en-US"/>
                  </w:rPr>
                </w:rPrChange>
              </w:rPr>
              <w:pPrChange w:id="14030" w:author="phuong vu" w:date="2018-11-23T13:48:00Z">
                <w:pPr/>
              </w:pPrChange>
            </w:pPr>
            <w:ins w:id="14031" w:author="phuong vu" w:date="2018-11-23T11:45:00Z">
              <w:r w:rsidRPr="00BA3432">
                <w:rPr>
                  <w:lang w:val="en-US"/>
                  <w:rPrChange w:id="14032" w:author="phuong vu" w:date="2018-11-25T21:55:00Z">
                    <w:rPr>
                      <w:lang w:val="en-US"/>
                    </w:rPr>
                  </w:rPrChange>
                </w:rPr>
                <w:t>Nhãn hiệu</w:t>
              </w:r>
            </w:ins>
          </w:p>
        </w:tc>
      </w:tr>
      <w:tr w:rsidR="008A7CB0" w:rsidRPr="00BA3432" w14:paraId="73D74FB4" w14:textId="77777777" w:rsidTr="006B6330">
        <w:trPr>
          <w:trHeight w:val="300"/>
          <w:ins w:id="14033" w:author="phuong vu" w:date="2018-11-23T11:44:00Z"/>
          <w:trPrChange w:id="14034" w:author="phuong vu" w:date="2018-11-23T13:38:00Z">
            <w:trPr>
              <w:trHeight w:val="300"/>
            </w:trPr>
          </w:trPrChange>
        </w:trPr>
        <w:tc>
          <w:tcPr>
            <w:tcW w:w="708" w:type="dxa"/>
            <w:noWrap/>
            <w:vAlign w:val="center"/>
            <w:hideMark/>
            <w:tcPrChange w:id="14035" w:author="phuong vu" w:date="2018-11-23T13:38:00Z">
              <w:tcPr>
                <w:tcW w:w="708" w:type="dxa"/>
                <w:noWrap/>
                <w:vAlign w:val="center"/>
                <w:hideMark/>
              </w:tcPr>
            </w:tcPrChange>
          </w:tcPr>
          <w:p w14:paraId="76F9010C" w14:textId="5563E613" w:rsidR="008A7CB0" w:rsidRPr="00BA3432" w:rsidRDefault="00F81B12">
            <w:pPr>
              <w:spacing w:line="276" w:lineRule="auto"/>
              <w:jc w:val="center"/>
              <w:rPr>
                <w:ins w:id="14036" w:author="phuong vu" w:date="2018-11-23T11:44:00Z"/>
                <w:lang w:val="en-US"/>
                <w:rPrChange w:id="14037" w:author="phuong vu" w:date="2018-11-25T21:55:00Z">
                  <w:rPr>
                    <w:ins w:id="14038" w:author="phuong vu" w:date="2018-11-23T11:44:00Z"/>
                    <w:lang w:val="en-US"/>
                  </w:rPr>
                </w:rPrChange>
              </w:rPr>
              <w:pPrChange w:id="14039" w:author="phuong vu" w:date="2018-11-23T13:48:00Z">
                <w:pPr>
                  <w:jc w:val="center"/>
                </w:pPr>
              </w:pPrChange>
            </w:pPr>
            <w:ins w:id="14040" w:author="phuong vu" w:date="2018-11-23T13:46:00Z">
              <w:r w:rsidRPr="00BA3432">
                <w:rPr>
                  <w:lang w:val="en-US"/>
                  <w:rPrChange w:id="14041" w:author="phuong vu" w:date="2018-11-25T21:55:00Z">
                    <w:rPr>
                      <w:lang w:val="en-US"/>
                    </w:rPr>
                  </w:rPrChange>
                </w:rPr>
                <w:t>3</w:t>
              </w:r>
            </w:ins>
          </w:p>
        </w:tc>
        <w:tc>
          <w:tcPr>
            <w:tcW w:w="1820" w:type="dxa"/>
            <w:noWrap/>
            <w:hideMark/>
            <w:tcPrChange w:id="14042" w:author="phuong vu" w:date="2018-11-23T13:38:00Z">
              <w:tcPr>
                <w:tcW w:w="1820" w:type="dxa"/>
                <w:noWrap/>
                <w:hideMark/>
              </w:tcPr>
            </w:tcPrChange>
          </w:tcPr>
          <w:p w14:paraId="49AA2571" w14:textId="77777777" w:rsidR="008A7CB0" w:rsidRPr="00BA3432" w:rsidRDefault="008A7CB0">
            <w:pPr>
              <w:spacing w:line="276" w:lineRule="auto"/>
              <w:rPr>
                <w:ins w:id="14043" w:author="phuong vu" w:date="2018-11-23T11:44:00Z"/>
                <w:rPrChange w:id="14044" w:author="phuong vu" w:date="2018-11-25T21:55:00Z">
                  <w:rPr>
                    <w:ins w:id="14045" w:author="phuong vu" w:date="2018-11-23T11:44:00Z"/>
                  </w:rPr>
                </w:rPrChange>
              </w:rPr>
              <w:pPrChange w:id="14046" w:author="phuong vu" w:date="2018-11-23T13:48:00Z">
                <w:pPr/>
              </w:pPrChange>
            </w:pPr>
            <w:ins w:id="14047" w:author="phuong vu" w:date="2018-11-23T11:44:00Z">
              <w:r w:rsidRPr="00BA3432">
                <w:rPr>
                  <w:rPrChange w:id="14048" w:author="phuong vu" w:date="2018-11-25T21:55:00Z">
                    <w:rPr/>
                  </w:rPrChange>
                </w:rPr>
                <w:t>status</w:t>
              </w:r>
            </w:ins>
          </w:p>
        </w:tc>
        <w:tc>
          <w:tcPr>
            <w:tcW w:w="1300" w:type="dxa"/>
            <w:noWrap/>
            <w:hideMark/>
            <w:tcPrChange w:id="14049" w:author="phuong vu" w:date="2018-11-23T13:38:00Z">
              <w:tcPr>
                <w:tcW w:w="1300" w:type="dxa"/>
                <w:noWrap/>
                <w:hideMark/>
              </w:tcPr>
            </w:tcPrChange>
          </w:tcPr>
          <w:p w14:paraId="1F6B3219" w14:textId="77777777" w:rsidR="008A7CB0" w:rsidRPr="00BA3432" w:rsidRDefault="008A7CB0">
            <w:pPr>
              <w:spacing w:line="276" w:lineRule="auto"/>
              <w:rPr>
                <w:ins w:id="14050" w:author="phuong vu" w:date="2018-11-23T11:44:00Z"/>
                <w:rPrChange w:id="14051" w:author="phuong vu" w:date="2018-11-25T21:55:00Z">
                  <w:rPr>
                    <w:ins w:id="14052" w:author="phuong vu" w:date="2018-11-23T11:44:00Z"/>
                  </w:rPr>
                </w:rPrChange>
              </w:rPr>
              <w:pPrChange w:id="14053" w:author="phuong vu" w:date="2018-11-23T13:48:00Z">
                <w:pPr/>
              </w:pPrChange>
            </w:pPr>
            <w:ins w:id="14054" w:author="phuong vu" w:date="2018-11-23T11:44:00Z">
              <w:r w:rsidRPr="00BA3432">
                <w:rPr>
                  <w:rPrChange w:id="14055" w:author="phuong vu" w:date="2018-11-25T21:55:00Z">
                    <w:rPr/>
                  </w:rPrChange>
                </w:rPr>
                <w:t>character varying</w:t>
              </w:r>
            </w:ins>
          </w:p>
        </w:tc>
        <w:tc>
          <w:tcPr>
            <w:tcW w:w="1098" w:type="dxa"/>
            <w:noWrap/>
            <w:vAlign w:val="center"/>
            <w:hideMark/>
            <w:tcPrChange w:id="14056" w:author="phuong vu" w:date="2018-11-23T13:38:00Z">
              <w:tcPr>
                <w:tcW w:w="1098" w:type="dxa"/>
                <w:noWrap/>
                <w:vAlign w:val="center"/>
                <w:hideMark/>
              </w:tcPr>
            </w:tcPrChange>
          </w:tcPr>
          <w:p w14:paraId="6E6DBEF3" w14:textId="77777777" w:rsidR="008A7CB0" w:rsidRPr="00BA3432" w:rsidRDefault="008A7CB0">
            <w:pPr>
              <w:spacing w:line="276" w:lineRule="auto"/>
              <w:jc w:val="center"/>
              <w:rPr>
                <w:ins w:id="14057" w:author="phuong vu" w:date="2018-11-23T11:44:00Z"/>
                <w:rPrChange w:id="14058" w:author="phuong vu" w:date="2018-11-25T21:55:00Z">
                  <w:rPr>
                    <w:ins w:id="14059" w:author="phuong vu" w:date="2018-11-23T11:44:00Z"/>
                  </w:rPr>
                </w:rPrChange>
              </w:rPr>
              <w:pPrChange w:id="14060" w:author="phuong vu" w:date="2018-11-23T13:48:00Z">
                <w:pPr>
                  <w:jc w:val="center"/>
                </w:pPr>
              </w:pPrChange>
            </w:pPr>
            <w:ins w:id="14061" w:author="phuong vu" w:date="2018-11-23T11:44:00Z">
              <w:r w:rsidRPr="00BA3432">
                <w:rPr>
                  <w:rPrChange w:id="14062" w:author="phuong vu" w:date="2018-11-25T21:55:00Z">
                    <w:rPr/>
                  </w:rPrChange>
                </w:rPr>
                <w:t>X</w:t>
              </w:r>
            </w:ins>
          </w:p>
        </w:tc>
        <w:tc>
          <w:tcPr>
            <w:tcW w:w="838" w:type="dxa"/>
            <w:noWrap/>
            <w:vAlign w:val="center"/>
            <w:hideMark/>
            <w:tcPrChange w:id="14063" w:author="phuong vu" w:date="2018-11-23T13:38:00Z">
              <w:tcPr>
                <w:tcW w:w="838" w:type="dxa"/>
                <w:noWrap/>
                <w:vAlign w:val="center"/>
                <w:hideMark/>
              </w:tcPr>
            </w:tcPrChange>
          </w:tcPr>
          <w:p w14:paraId="03435044" w14:textId="77777777" w:rsidR="008A7CB0" w:rsidRPr="00BA3432" w:rsidRDefault="008A7CB0">
            <w:pPr>
              <w:spacing w:line="276" w:lineRule="auto"/>
              <w:jc w:val="center"/>
              <w:rPr>
                <w:ins w:id="14064" w:author="phuong vu" w:date="2018-11-23T11:44:00Z"/>
                <w:rPrChange w:id="14065" w:author="phuong vu" w:date="2018-11-25T21:55:00Z">
                  <w:rPr>
                    <w:ins w:id="14066" w:author="phuong vu" w:date="2018-11-23T11:44:00Z"/>
                  </w:rPr>
                </w:rPrChange>
              </w:rPr>
              <w:pPrChange w:id="14067" w:author="phuong vu" w:date="2018-11-23T13:48:00Z">
                <w:pPr>
                  <w:jc w:val="center"/>
                </w:pPr>
              </w:pPrChange>
            </w:pPr>
          </w:p>
        </w:tc>
        <w:tc>
          <w:tcPr>
            <w:tcW w:w="823" w:type="dxa"/>
            <w:noWrap/>
            <w:vAlign w:val="center"/>
            <w:hideMark/>
            <w:tcPrChange w:id="14068" w:author="phuong vu" w:date="2018-11-23T13:38:00Z">
              <w:tcPr>
                <w:tcW w:w="823" w:type="dxa"/>
                <w:noWrap/>
                <w:vAlign w:val="center"/>
                <w:hideMark/>
              </w:tcPr>
            </w:tcPrChange>
          </w:tcPr>
          <w:p w14:paraId="486AE80A" w14:textId="77777777" w:rsidR="008A7CB0" w:rsidRPr="00BA3432" w:rsidRDefault="008A7CB0">
            <w:pPr>
              <w:spacing w:line="276" w:lineRule="auto"/>
              <w:jc w:val="center"/>
              <w:rPr>
                <w:ins w:id="14069" w:author="phuong vu" w:date="2018-11-23T11:44:00Z"/>
                <w:rPrChange w:id="14070" w:author="phuong vu" w:date="2018-11-25T21:55:00Z">
                  <w:rPr>
                    <w:ins w:id="14071" w:author="phuong vu" w:date="2018-11-23T11:44:00Z"/>
                  </w:rPr>
                </w:rPrChange>
              </w:rPr>
              <w:pPrChange w:id="14072" w:author="phuong vu" w:date="2018-11-23T13:48:00Z">
                <w:pPr>
                  <w:jc w:val="center"/>
                </w:pPr>
              </w:pPrChange>
            </w:pPr>
          </w:p>
        </w:tc>
        <w:tc>
          <w:tcPr>
            <w:tcW w:w="2138" w:type="dxa"/>
            <w:noWrap/>
            <w:hideMark/>
            <w:tcPrChange w:id="14073" w:author="phuong vu" w:date="2018-11-23T13:38:00Z">
              <w:tcPr>
                <w:tcW w:w="2899" w:type="dxa"/>
                <w:noWrap/>
                <w:hideMark/>
              </w:tcPr>
            </w:tcPrChange>
          </w:tcPr>
          <w:p w14:paraId="4854AF56" w14:textId="77777777" w:rsidR="008A7CB0" w:rsidRPr="00BA3432" w:rsidRDefault="008A7CB0">
            <w:pPr>
              <w:keepNext/>
              <w:spacing w:line="276" w:lineRule="auto"/>
              <w:rPr>
                <w:ins w:id="14074" w:author="phuong vu" w:date="2018-11-23T11:44:00Z"/>
                <w:rPrChange w:id="14075" w:author="phuong vu" w:date="2018-11-25T21:55:00Z">
                  <w:rPr>
                    <w:ins w:id="14076" w:author="phuong vu" w:date="2018-11-23T11:44:00Z"/>
                  </w:rPr>
                </w:rPrChange>
              </w:rPr>
              <w:pPrChange w:id="14077" w:author="phuong vu" w:date="2018-11-23T13:48:00Z">
                <w:pPr/>
              </w:pPrChange>
            </w:pPr>
            <w:ins w:id="14078" w:author="phuong vu" w:date="2018-11-23T11:44:00Z">
              <w:r w:rsidRPr="00BA3432">
                <w:rPr>
                  <w:rPrChange w:id="14079" w:author="phuong vu" w:date="2018-11-25T21:55:00Z">
                    <w:rPr/>
                  </w:rPrChange>
                </w:rPr>
                <w:t>Trạng thái</w:t>
              </w:r>
            </w:ins>
          </w:p>
        </w:tc>
      </w:tr>
    </w:tbl>
    <w:p w14:paraId="642659F7" w14:textId="5B0E7A8C" w:rsidR="008A7CB0" w:rsidRPr="00BA3432" w:rsidRDefault="007C43D0">
      <w:pPr>
        <w:pStyle w:val="Caption"/>
        <w:spacing w:line="276" w:lineRule="auto"/>
        <w:rPr>
          <w:ins w:id="14080" w:author="phuong vu" w:date="2018-11-23T11:45:00Z"/>
          <w:b/>
          <w:i w:val="0"/>
          <w:iCs w:val="0"/>
          <w:rPrChange w:id="14081" w:author="phuong vu" w:date="2018-11-25T21:55:00Z">
            <w:rPr>
              <w:ins w:id="14082" w:author="phuong vu" w:date="2018-11-23T11:45:00Z"/>
              <w:b/>
              <w:i/>
              <w:iCs/>
              <w:szCs w:val="18"/>
              <w:lang w:val="en-US"/>
            </w:rPr>
          </w:rPrChange>
        </w:rPr>
        <w:pPrChange w:id="14083" w:author="phuong vu" w:date="2018-11-23T13:48:00Z">
          <w:pPr/>
        </w:pPrChange>
      </w:pPr>
      <w:bookmarkStart w:id="14084" w:name="_Toc530944385"/>
      <w:ins w:id="14085" w:author="phuong vu" w:date="2018-11-23T12:03:00Z">
        <w:r w:rsidRPr="00BA3432">
          <w:rPr>
            <w:rPrChange w:id="14086" w:author="phuong vu" w:date="2018-11-25T21:55:00Z">
              <w:rPr/>
            </w:rPrChange>
          </w:rPr>
          <w:t xml:space="preserve">Bảng </w:t>
        </w:r>
      </w:ins>
      <w:ins w:id="14087" w:author="phuong vu" w:date="2018-11-26T02:10:00Z">
        <w:r w:rsidR="00404CBA">
          <w:fldChar w:fldCharType="begin"/>
        </w:r>
        <w:r w:rsidR="00404CBA">
          <w:instrText xml:space="preserve"> STYLEREF 1 \s </w:instrText>
        </w:r>
      </w:ins>
      <w:r w:rsidR="00404CBA">
        <w:fldChar w:fldCharType="separate"/>
      </w:r>
      <w:r w:rsidR="00404CBA">
        <w:rPr>
          <w:noProof/>
        </w:rPr>
        <w:t>3</w:t>
      </w:r>
      <w:ins w:id="1408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4089" w:author="phuong vu" w:date="2018-11-26T02:10:00Z">
        <w:r w:rsidR="00404CBA">
          <w:rPr>
            <w:noProof/>
          </w:rPr>
          <w:t>8</w:t>
        </w:r>
        <w:r w:rsidR="00404CBA">
          <w:fldChar w:fldCharType="end"/>
        </w:r>
      </w:ins>
      <w:ins w:id="14090" w:author="phuong vu" w:date="2018-11-23T12:03:00Z">
        <w:r w:rsidRPr="00BA3432">
          <w:rPr>
            <w:rPrChange w:id="14091" w:author="phuong vu" w:date="2018-11-25T21:55:00Z">
              <w:rPr>
                <w:i/>
                <w:iCs/>
                <w:lang w:val="en-US"/>
              </w:rPr>
            </w:rPrChange>
          </w:rPr>
          <w:t xml:space="preserve"> Bảng dữ liệu nhận hiệu</w:t>
        </w:r>
      </w:ins>
      <w:bookmarkEnd w:id="14084"/>
    </w:p>
    <w:p w14:paraId="1DAA02B5" w14:textId="6DC79F71" w:rsidR="008A7CB0" w:rsidRPr="00BA3432" w:rsidRDefault="008A7CB0">
      <w:pPr>
        <w:spacing w:line="276" w:lineRule="auto"/>
        <w:rPr>
          <w:ins w:id="14092" w:author="phuong vu" w:date="2018-11-23T11:45:00Z"/>
          <w:b/>
          <w:lang w:val="en-US"/>
          <w:rPrChange w:id="14093" w:author="phuong vu" w:date="2018-11-25T21:55:00Z">
            <w:rPr>
              <w:ins w:id="14094" w:author="phuong vu" w:date="2018-11-23T11:45:00Z"/>
              <w:b/>
              <w:lang w:val="en-US"/>
            </w:rPr>
          </w:rPrChange>
        </w:rPr>
        <w:pPrChange w:id="14095" w:author="phuong vu" w:date="2018-11-23T13:48:00Z">
          <w:pPr/>
        </w:pPrChange>
      </w:pPr>
      <w:ins w:id="14096" w:author="phuong vu" w:date="2018-11-23T11:45:00Z">
        <w:r w:rsidRPr="00AD0E2E">
          <w:rPr>
            <w:b/>
            <w:lang w:val="en-US"/>
          </w:rPr>
          <w:t>B</w:t>
        </w:r>
        <w:r w:rsidRPr="00BA3432">
          <w:rPr>
            <w:b/>
            <w:lang w:val="en-US"/>
            <w:rPrChange w:id="14097" w:author="phuong vu" w:date="2018-11-25T21:55:00Z">
              <w:rPr>
                <w:b/>
                <w:lang w:val="en-US"/>
              </w:rPr>
            </w:rPrChange>
          </w:rPr>
          <w:t>ẢNG MATERIAL</w:t>
        </w:r>
      </w:ins>
    </w:p>
    <w:tbl>
      <w:tblPr>
        <w:tblStyle w:val="TableGrid"/>
        <w:tblW w:w="8725" w:type="dxa"/>
        <w:tblLook w:val="04A0" w:firstRow="1" w:lastRow="0" w:firstColumn="1" w:lastColumn="0" w:noHBand="0" w:noVBand="1"/>
        <w:tblPrChange w:id="14098"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4099">
          <w:tblGrid>
            <w:gridCol w:w="708"/>
            <w:gridCol w:w="1820"/>
            <w:gridCol w:w="1300"/>
            <w:gridCol w:w="1098"/>
            <w:gridCol w:w="838"/>
            <w:gridCol w:w="823"/>
            <w:gridCol w:w="2899"/>
          </w:tblGrid>
        </w:tblGridChange>
      </w:tblGrid>
      <w:tr w:rsidR="008A7CB0" w:rsidRPr="00BA3432" w14:paraId="158E11C6" w14:textId="77777777" w:rsidTr="00904AF3">
        <w:trPr>
          <w:trHeight w:val="300"/>
          <w:ins w:id="14100" w:author="phuong vu" w:date="2018-11-23T11:45:00Z"/>
          <w:trPrChange w:id="14101" w:author="phuong vu" w:date="2018-11-23T13:40:00Z">
            <w:trPr>
              <w:trHeight w:val="300"/>
            </w:trPr>
          </w:trPrChange>
        </w:trPr>
        <w:tc>
          <w:tcPr>
            <w:tcW w:w="708" w:type="dxa"/>
            <w:noWrap/>
            <w:vAlign w:val="center"/>
            <w:hideMark/>
            <w:tcPrChange w:id="14102" w:author="phuong vu" w:date="2018-11-23T13:40:00Z">
              <w:tcPr>
                <w:tcW w:w="708" w:type="dxa"/>
                <w:noWrap/>
                <w:vAlign w:val="center"/>
                <w:hideMark/>
              </w:tcPr>
            </w:tcPrChange>
          </w:tcPr>
          <w:p w14:paraId="4D99B9BA" w14:textId="77777777" w:rsidR="008A7CB0" w:rsidRPr="00BA3432" w:rsidRDefault="008A7CB0">
            <w:pPr>
              <w:spacing w:line="276" w:lineRule="auto"/>
              <w:jc w:val="center"/>
              <w:rPr>
                <w:ins w:id="14103" w:author="phuong vu" w:date="2018-11-23T11:45:00Z"/>
                <w:b/>
                <w:bCs/>
                <w:rPrChange w:id="14104" w:author="phuong vu" w:date="2018-11-25T21:55:00Z">
                  <w:rPr>
                    <w:ins w:id="14105" w:author="phuong vu" w:date="2018-11-23T11:45:00Z"/>
                    <w:b/>
                    <w:bCs/>
                  </w:rPr>
                </w:rPrChange>
              </w:rPr>
              <w:pPrChange w:id="14106" w:author="phuong vu" w:date="2018-11-23T13:48:00Z">
                <w:pPr>
                  <w:jc w:val="center"/>
                </w:pPr>
              </w:pPrChange>
            </w:pPr>
            <w:ins w:id="14107" w:author="phuong vu" w:date="2018-11-23T11:45:00Z">
              <w:r w:rsidRPr="00BA3432">
                <w:rPr>
                  <w:b/>
                  <w:bCs/>
                  <w:lang w:val="da-DK"/>
                  <w:rPrChange w:id="14108" w:author="phuong vu" w:date="2018-11-25T21:55:00Z">
                    <w:rPr>
                      <w:b/>
                      <w:bCs/>
                      <w:lang w:val="da-DK"/>
                    </w:rPr>
                  </w:rPrChange>
                </w:rPr>
                <w:t>STT</w:t>
              </w:r>
            </w:ins>
          </w:p>
        </w:tc>
        <w:tc>
          <w:tcPr>
            <w:tcW w:w="1820" w:type="dxa"/>
            <w:noWrap/>
            <w:vAlign w:val="center"/>
            <w:hideMark/>
            <w:tcPrChange w:id="14109" w:author="phuong vu" w:date="2018-11-23T13:40:00Z">
              <w:tcPr>
                <w:tcW w:w="1820" w:type="dxa"/>
                <w:noWrap/>
                <w:vAlign w:val="center"/>
                <w:hideMark/>
              </w:tcPr>
            </w:tcPrChange>
          </w:tcPr>
          <w:p w14:paraId="1D770650" w14:textId="77777777" w:rsidR="008A7CB0" w:rsidRPr="00BA3432" w:rsidRDefault="008A7CB0">
            <w:pPr>
              <w:spacing w:line="276" w:lineRule="auto"/>
              <w:jc w:val="center"/>
              <w:rPr>
                <w:ins w:id="14110" w:author="phuong vu" w:date="2018-11-23T11:45:00Z"/>
                <w:b/>
                <w:bCs/>
                <w:rPrChange w:id="14111" w:author="phuong vu" w:date="2018-11-25T21:55:00Z">
                  <w:rPr>
                    <w:ins w:id="14112" w:author="phuong vu" w:date="2018-11-23T11:45:00Z"/>
                    <w:b/>
                    <w:bCs/>
                  </w:rPr>
                </w:rPrChange>
              </w:rPr>
              <w:pPrChange w:id="14113" w:author="phuong vu" w:date="2018-11-23T13:48:00Z">
                <w:pPr>
                  <w:jc w:val="center"/>
                </w:pPr>
              </w:pPrChange>
            </w:pPr>
            <w:ins w:id="14114" w:author="phuong vu" w:date="2018-11-23T11:45:00Z">
              <w:r w:rsidRPr="00BA3432">
                <w:rPr>
                  <w:b/>
                  <w:bCs/>
                  <w:lang w:val="da-DK"/>
                  <w:rPrChange w:id="14115" w:author="phuong vu" w:date="2018-11-25T21:55:00Z">
                    <w:rPr>
                      <w:b/>
                      <w:bCs/>
                      <w:lang w:val="da-DK"/>
                    </w:rPr>
                  </w:rPrChange>
                </w:rPr>
                <w:t>Tên trường</w:t>
              </w:r>
            </w:ins>
          </w:p>
        </w:tc>
        <w:tc>
          <w:tcPr>
            <w:tcW w:w="1300" w:type="dxa"/>
            <w:noWrap/>
            <w:vAlign w:val="center"/>
            <w:hideMark/>
            <w:tcPrChange w:id="14116" w:author="phuong vu" w:date="2018-11-23T13:40:00Z">
              <w:tcPr>
                <w:tcW w:w="1300" w:type="dxa"/>
                <w:noWrap/>
                <w:vAlign w:val="center"/>
                <w:hideMark/>
              </w:tcPr>
            </w:tcPrChange>
          </w:tcPr>
          <w:p w14:paraId="7A39FA8F" w14:textId="77777777" w:rsidR="008A7CB0" w:rsidRPr="00BA3432" w:rsidRDefault="008A7CB0">
            <w:pPr>
              <w:spacing w:line="276" w:lineRule="auto"/>
              <w:jc w:val="center"/>
              <w:rPr>
                <w:ins w:id="14117" w:author="phuong vu" w:date="2018-11-23T11:45:00Z"/>
                <w:b/>
                <w:bCs/>
                <w:rPrChange w:id="14118" w:author="phuong vu" w:date="2018-11-25T21:55:00Z">
                  <w:rPr>
                    <w:ins w:id="14119" w:author="phuong vu" w:date="2018-11-23T11:45:00Z"/>
                    <w:b/>
                    <w:bCs/>
                  </w:rPr>
                </w:rPrChange>
              </w:rPr>
              <w:pPrChange w:id="14120" w:author="phuong vu" w:date="2018-11-23T13:48:00Z">
                <w:pPr>
                  <w:jc w:val="center"/>
                </w:pPr>
              </w:pPrChange>
            </w:pPr>
            <w:ins w:id="14121" w:author="phuong vu" w:date="2018-11-23T11:45:00Z">
              <w:r w:rsidRPr="00BA3432">
                <w:rPr>
                  <w:b/>
                  <w:bCs/>
                  <w:lang w:val="da-DK"/>
                  <w:rPrChange w:id="14122" w:author="phuong vu" w:date="2018-11-25T21:55:00Z">
                    <w:rPr>
                      <w:b/>
                      <w:bCs/>
                      <w:lang w:val="da-DK"/>
                    </w:rPr>
                  </w:rPrChange>
                </w:rPr>
                <w:t>Kiểu</w:t>
              </w:r>
            </w:ins>
          </w:p>
        </w:tc>
        <w:tc>
          <w:tcPr>
            <w:tcW w:w="1098" w:type="dxa"/>
            <w:noWrap/>
            <w:vAlign w:val="center"/>
            <w:hideMark/>
            <w:tcPrChange w:id="14123" w:author="phuong vu" w:date="2018-11-23T13:40:00Z">
              <w:tcPr>
                <w:tcW w:w="1098" w:type="dxa"/>
                <w:noWrap/>
                <w:vAlign w:val="center"/>
                <w:hideMark/>
              </w:tcPr>
            </w:tcPrChange>
          </w:tcPr>
          <w:p w14:paraId="1D4E3570" w14:textId="77777777" w:rsidR="008A7CB0" w:rsidRPr="00BA3432" w:rsidRDefault="008A7CB0">
            <w:pPr>
              <w:spacing w:line="276" w:lineRule="auto"/>
              <w:jc w:val="center"/>
              <w:rPr>
                <w:ins w:id="14124" w:author="phuong vu" w:date="2018-11-23T11:45:00Z"/>
                <w:b/>
                <w:bCs/>
                <w:rPrChange w:id="14125" w:author="phuong vu" w:date="2018-11-25T21:55:00Z">
                  <w:rPr>
                    <w:ins w:id="14126" w:author="phuong vu" w:date="2018-11-23T11:45:00Z"/>
                    <w:b/>
                    <w:bCs/>
                  </w:rPr>
                </w:rPrChange>
              </w:rPr>
              <w:pPrChange w:id="14127" w:author="phuong vu" w:date="2018-11-23T13:48:00Z">
                <w:pPr>
                  <w:jc w:val="center"/>
                </w:pPr>
              </w:pPrChange>
            </w:pPr>
            <w:ins w:id="14128" w:author="phuong vu" w:date="2018-11-23T11:45:00Z">
              <w:r w:rsidRPr="00BA3432">
                <w:rPr>
                  <w:b/>
                  <w:bCs/>
                  <w:lang w:val="da-DK"/>
                  <w:rPrChange w:id="14129" w:author="phuong vu" w:date="2018-11-25T21:55:00Z">
                    <w:rPr>
                      <w:b/>
                      <w:bCs/>
                      <w:lang w:val="da-DK"/>
                    </w:rPr>
                  </w:rPrChange>
                </w:rPr>
                <w:t>Chấp nhận Null</w:t>
              </w:r>
            </w:ins>
          </w:p>
        </w:tc>
        <w:tc>
          <w:tcPr>
            <w:tcW w:w="838" w:type="dxa"/>
            <w:noWrap/>
            <w:vAlign w:val="center"/>
            <w:hideMark/>
            <w:tcPrChange w:id="14130" w:author="phuong vu" w:date="2018-11-23T13:40:00Z">
              <w:tcPr>
                <w:tcW w:w="838" w:type="dxa"/>
                <w:noWrap/>
                <w:vAlign w:val="center"/>
                <w:hideMark/>
              </w:tcPr>
            </w:tcPrChange>
          </w:tcPr>
          <w:p w14:paraId="5C64DC55" w14:textId="77777777" w:rsidR="008A7CB0" w:rsidRPr="00BA3432" w:rsidRDefault="008A7CB0">
            <w:pPr>
              <w:spacing w:line="276" w:lineRule="auto"/>
              <w:jc w:val="center"/>
              <w:rPr>
                <w:ins w:id="14131" w:author="phuong vu" w:date="2018-11-23T11:45:00Z"/>
                <w:b/>
                <w:bCs/>
                <w:rPrChange w:id="14132" w:author="phuong vu" w:date="2018-11-25T21:55:00Z">
                  <w:rPr>
                    <w:ins w:id="14133" w:author="phuong vu" w:date="2018-11-23T11:45:00Z"/>
                    <w:b/>
                    <w:bCs/>
                  </w:rPr>
                </w:rPrChange>
              </w:rPr>
              <w:pPrChange w:id="14134" w:author="phuong vu" w:date="2018-11-23T13:48:00Z">
                <w:pPr>
                  <w:jc w:val="center"/>
                </w:pPr>
              </w:pPrChange>
            </w:pPr>
            <w:ins w:id="14135" w:author="phuong vu" w:date="2018-11-23T11:45:00Z">
              <w:r w:rsidRPr="00BA3432">
                <w:rPr>
                  <w:b/>
                  <w:bCs/>
                  <w:lang w:val="da-DK"/>
                  <w:rPrChange w:id="14136" w:author="phuong vu" w:date="2018-11-25T21:55:00Z">
                    <w:rPr>
                      <w:b/>
                      <w:bCs/>
                      <w:lang w:val="da-DK"/>
                    </w:rPr>
                  </w:rPrChange>
                </w:rPr>
                <w:t>Khóa chính</w:t>
              </w:r>
            </w:ins>
          </w:p>
        </w:tc>
        <w:tc>
          <w:tcPr>
            <w:tcW w:w="823" w:type="dxa"/>
            <w:noWrap/>
            <w:vAlign w:val="center"/>
            <w:hideMark/>
            <w:tcPrChange w:id="14137" w:author="phuong vu" w:date="2018-11-23T13:40:00Z">
              <w:tcPr>
                <w:tcW w:w="823" w:type="dxa"/>
                <w:noWrap/>
                <w:vAlign w:val="center"/>
                <w:hideMark/>
              </w:tcPr>
            </w:tcPrChange>
          </w:tcPr>
          <w:p w14:paraId="24659022" w14:textId="77777777" w:rsidR="008A7CB0" w:rsidRPr="00BA3432" w:rsidRDefault="008A7CB0">
            <w:pPr>
              <w:spacing w:line="276" w:lineRule="auto"/>
              <w:jc w:val="center"/>
              <w:rPr>
                <w:ins w:id="14138" w:author="phuong vu" w:date="2018-11-23T11:45:00Z"/>
                <w:b/>
                <w:bCs/>
                <w:rPrChange w:id="14139" w:author="phuong vu" w:date="2018-11-25T21:55:00Z">
                  <w:rPr>
                    <w:ins w:id="14140" w:author="phuong vu" w:date="2018-11-23T11:45:00Z"/>
                    <w:b/>
                    <w:bCs/>
                  </w:rPr>
                </w:rPrChange>
              </w:rPr>
              <w:pPrChange w:id="14141" w:author="phuong vu" w:date="2018-11-23T13:48:00Z">
                <w:pPr>
                  <w:jc w:val="center"/>
                </w:pPr>
              </w:pPrChange>
            </w:pPr>
            <w:ins w:id="14142" w:author="phuong vu" w:date="2018-11-23T11:45:00Z">
              <w:r w:rsidRPr="00BA3432">
                <w:rPr>
                  <w:b/>
                  <w:bCs/>
                  <w:lang w:val="da-DK"/>
                  <w:rPrChange w:id="14143" w:author="phuong vu" w:date="2018-11-25T21:55:00Z">
                    <w:rPr>
                      <w:b/>
                      <w:bCs/>
                      <w:lang w:val="da-DK"/>
                    </w:rPr>
                  </w:rPrChange>
                </w:rPr>
                <w:t>Khóa ngoại</w:t>
              </w:r>
            </w:ins>
          </w:p>
        </w:tc>
        <w:tc>
          <w:tcPr>
            <w:tcW w:w="2138" w:type="dxa"/>
            <w:noWrap/>
            <w:vAlign w:val="center"/>
            <w:hideMark/>
            <w:tcPrChange w:id="14144" w:author="phuong vu" w:date="2018-11-23T13:40:00Z">
              <w:tcPr>
                <w:tcW w:w="2899" w:type="dxa"/>
                <w:noWrap/>
                <w:vAlign w:val="center"/>
                <w:hideMark/>
              </w:tcPr>
            </w:tcPrChange>
          </w:tcPr>
          <w:p w14:paraId="6757275D" w14:textId="77777777" w:rsidR="008A7CB0" w:rsidRPr="00BA3432" w:rsidRDefault="008A7CB0">
            <w:pPr>
              <w:spacing w:line="276" w:lineRule="auto"/>
              <w:ind w:right="226"/>
              <w:jc w:val="center"/>
              <w:rPr>
                <w:ins w:id="14145" w:author="phuong vu" w:date="2018-11-23T11:45:00Z"/>
                <w:b/>
                <w:bCs/>
                <w:rPrChange w:id="14146" w:author="phuong vu" w:date="2018-11-25T21:55:00Z">
                  <w:rPr>
                    <w:ins w:id="14147" w:author="phuong vu" w:date="2018-11-23T11:45:00Z"/>
                    <w:b/>
                    <w:bCs/>
                  </w:rPr>
                </w:rPrChange>
              </w:rPr>
              <w:pPrChange w:id="14148" w:author="phuong vu" w:date="2018-11-23T13:48:00Z">
                <w:pPr>
                  <w:ind w:right="226"/>
                  <w:jc w:val="center"/>
                </w:pPr>
              </w:pPrChange>
            </w:pPr>
            <w:ins w:id="14149" w:author="phuong vu" w:date="2018-11-23T11:45:00Z">
              <w:r w:rsidRPr="00BA3432">
                <w:rPr>
                  <w:b/>
                  <w:bCs/>
                  <w:lang w:val="da-DK"/>
                  <w:rPrChange w:id="14150" w:author="phuong vu" w:date="2018-11-25T21:55:00Z">
                    <w:rPr>
                      <w:b/>
                      <w:bCs/>
                      <w:lang w:val="da-DK"/>
                    </w:rPr>
                  </w:rPrChange>
                </w:rPr>
                <w:t>Mô tả</w:t>
              </w:r>
            </w:ins>
          </w:p>
        </w:tc>
      </w:tr>
      <w:tr w:rsidR="008A7CB0" w:rsidRPr="00BA3432" w14:paraId="33878C26" w14:textId="77777777" w:rsidTr="00904AF3">
        <w:trPr>
          <w:trHeight w:val="300"/>
          <w:ins w:id="14151" w:author="phuong vu" w:date="2018-11-23T11:45:00Z"/>
          <w:trPrChange w:id="14152" w:author="phuong vu" w:date="2018-11-23T13:40:00Z">
            <w:trPr>
              <w:trHeight w:val="300"/>
            </w:trPr>
          </w:trPrChange>
        </w:trPr>
        <w:tc>
          <w:tcPr>
            <w:tcW w:w="708" w:type="dxa"/>
            <w:noWrap/>
            <w:vAlign w:val="center"/>
            <w:hideMark/>
            <w:tcPrChange w:id="14153" w:author="phuong vu" w:date="2018-11-23T13:40:00Z">
              <w:tcPr>
                <w:tcW w:w="708" w:type="dxa"/>
                <w:noWrap/>
                <w:vAlign w:val="center"/>
                <w:hideMark/>
              </w:tcPr>
            </w:tcPrChange>
          </w:tcPr>
          <w:p w14:paraId="064C9D7E" w14:textId="77777777" w:rsidR="008A7CB0" w:rsidRPr="00BA3432" w:rsidRDefault="008A7CB0">
            <w:pPr>
              <w:spacing w:line="276" w:lineRule="auto"/>
              <w:jc w:val="center"/>
              <w:rPr>
                <w:ins w:id="14154" w:author="phuong vu" w:date="2018-11-23T11:45:00Z"/>
                <w:rPrChange w:id="14155" w:author="phuong vu" w:date="2018-11-25T21:55:00Z">
                  <w:rPr>
                    <w:ins w:id="14156" w:author="phuong vu" w:date="2018-11-23T11:45:00Z"/>
                  </w:rPr>
                </w:rPrChange>
              </w:rPr>
              <w:pPrChange w:id="14157" w:author="phuong vu" w:date="2018-11-23T13:48:00Z">
                <w:pPr>
                  <w:jc w:val="center"/>
                </w:pPr>
              </w:pPrChange>
            </w:pPr>
            <w:ins w:id="14158" w:author="phuong vu" w:date="2018-11-23T11:45:00Z">
              <w:r w:rsidRPr="00BA3432">
                <w:rPr>
                  <w:rPrChange w:id="14159" w:author="phuong vu" w:date="2018-11-25T21:55:00Z">
                    <w:rPr/>
                  </w:rPrChange>
                </w:rPr>
                <w:t>1</w:t>
              </w:r>
            </w:ins>
          </w:p>
        </w:tc>
        <w:tc>
          <w:tcPr>
            <w:tcW w:w="1820" w:type="dxa"/>
            <w:noWrap/>
            <w:hideMark/>
            <w:tcPrChange w:id="14160" w:author="phuong vu" w:date="2018-11-23T13:40:00Z">
              <w:tcPr>
                <w:tcW w:w="1820" w:type="dxa"/>
                <w:noWrap/>
                <w:hideMark/>
              </w:tcPr>
            </w:tcPrChange>
          </w:tcPr>
          <w:p w14:paraId="4442A5F8" w14:textId="77777777" w:rsidR="008A7CB0" w:rsidRPr="00BA3432" w:rsidRDefault="008A7CB0">
            <w:pPr>
              <w:spacing w:line="276" w:lineRule="auto"/>
              <w:rPr>
                <w:ins w:id="14161" w:author="phuong vu" w:date="2018-11-23T11:45:00Z"/>
                <w:rPrChange w:id="14162" w:author="phuong vu" w:date="2018-11-25T21:55:00Z">
                  <w:rPr>
                    <w:ins w:id="14163" w:author="phuong vu" w:date="2018-11-23T11:45:00Z"/>
                  </w:rPr>
                </w:rPrChange>
              </w:rPr>
              <w:pPrChange w:id="14164" w:author="phuong vu" w:date="2018-11-23T13:48:00Z">
                <w:pPr/>
              </w:pPrChange>
            </w:pPr>
            <w:ins w:id="14165" w:author="phuong vu" w:date="2018-11-23T11:45:00Z">
              <w:r w:rsidRPr="00BA3432">
                <w:rPr>
                  <w:rPrChange w:id="14166" w:author="phuong vu" w:date="2018-11-25T21:55:00Z">
                    <w:rPr/>
                  </w:rPrChange>
                </w:rPr>
                <w:t>id</w:t>
              </w:r>
            </w:ins>
          </w:p>
        </w:tc>
        <w:tc>
          <w:tcPr>
            <w:tcW w:w="1300" w:type="dxa"/>
            <w:noWrap/>
            <w:hideMark/>
            <w:tcPrChange w:id="14167" w:author="phuong vu" w:date="2018-11-23T13:40:00Z">
              <w:tcPr>
                <w:tcW w:w="1300" w:type="dxa"/>
                <w:noWrap/>
                <w:hideMark/>
              </w:tcPr>
            </w:tcPrChange>
          </w:tcPr>
          <w:p w14:paraId="4BE5E19A" w14:textId="77777777" w:rsidR="008A7CB0" w:rsidRPr="00BA3432" w:rsidRDefault="008A7CB0">
            <w:pPr>
              <w:spacing w:line="276" w:lineRule="auto"/>
              <w:rPr>
                <w:ins w:id="14168" w:author="phuong vu" w:date="2018-11-23T11:45:00Z"/>
                <w:rPrChange w:id="14169" w:author="phuong vu" w:date="2018-11-25T21:55:00Z">
                  <w:rPr>
                    <w:ins w:id="14170" w:author="phuong vu" w:date="2018-11-23T11:45:00Z"/>
                  </w:rPr>
                </w:rPrChange>
              </w:rPr>
              <w:pPrChange w:id="14171" w:author="phuong vu" w:date="2018-11-23T13:48:00Z">
                <w:pPr/>
              </w:pPrChange>
            </w:pPr>
            <w:ins w:id="14172" w:author="phuong vu" w:date="2018-11-23T11:45:00Z">
              <w:r w:rsidRPr="00BA3432">
                <w:rPr>
                  <w:rPrChange w:id="14173" w:author="phuong vu" w:date="2018-11-25T21:55:00Z">
                    <w:rPr/>
                  </w:rPrChange>
                </w:rPr>
                <w:t>numeric</w:t>
              </w:r>
            </w:ins>
          </w:p>
        </w:tc>
        <w:tc>
          <w:tcPr>
            <w:tcW w:w="1098" w:type="dxa"/>
            <w:noWrap/>
            <w:vAlign w:val="center"/>
            <w:hideMark/>
            <w:tcPrChange w:id="14174" w:author="phuong vu" w:date="2018-11-23T13:40:00Z">
              <w:tcPr>
                <w:tcW w:w="1098" w:type="dxa"/>
                <w:noWrap/>
                <w:vAlign w:val="center"/>
                <w:hideMark/>
              </w:tcPr>
            </w:tcPrChange>
          </w:tcPr>
          <w:p w14:paraId="4D0CA7DD" w14:textId="77777777" w:rsidR="008A7CB0" w:rsidRPr="00BA3432" w:rsidRDefault="008A7CB0">
            <w:pPr>
              <w:spacing w:line="276" w:lineRule="auto"/>
              <w:jc w:val="center"/>
              <w:rPr>
                <w:ins w:id="14175" w:author="phuong vu" w:date="2018-11-23T11:45:00Z"/>
                <w:rPrChange w:id="14176" w:author="phuong vu" w:date="2018-11-25T21:55:00Z">
                  <w:rPr>
                    <w:ins w:id="14177" w:author="phuong vu" w:date="2018-11-23T11:45:00Z"/>
                  </w:rPr>
                </w:rPrChange>
              </w:rPr>
              <w:pPrChange w:id="14178" w:author="phuong vu" w:date="2018-11-23T13:48:00Z">
                <w:pPr>
                  <w:jc w:val="center"/>
                </w:pPr>
              </w:pPrChange>
            </w:pPr>
          </w:p>
        </w:tc>
        <w:tc>
          <w:tcPr>
            <w:tcW w:w="838" w:type="dxa"/>
            <w:noWrap/>
            <w:vAlign w:val="center"/>
            <w:hideMark/>
            <w:tcPrChange w:id="14179" w:author="phuong vu" w:date="2018-11-23T13:40:00Z">
              <w:tcPr>
                <w:tcW w:w="838" w:type="dxa"/>
                <w:noWrap/>
                <w:vAlign w:val="center"/>
                <w:hideMark/>
              </w:tcPr>
            </w:tcPrChange>
          </w:tcPr>
          <w:p w14:paraId="799097BB" w14:textId="77777777" w:rsidR="008A7CB0" w:rsidRPr="00BA3432" w:rsidRDefault="008A7CB0">
            <w:pPr>
              <w:spacing w:line="276" w:lineRule="auto"/>
              <w:jc w:val="center"/>
              <w:rPr>
                <w:ins w:id="14180" w:author="phuong vu" w:date="2018-11-23T11:45:00Z"/>
                <w:rPrChange w:id="14181" w:author="phuong vu" w:date="2018-11-25T21:55:00Z">
                  <w:rPr>
                    <w:ins w:id="14182" w:author="phuong vu" w:date="2018-11-23T11:45:00Z"/>
                  </w:rPr>
                </w:rPrChange>
              </w:rPr>
              <w:pPrChange w:id="14183" w:author="phuong vu" w:date="2018-11-23T13:48:00Z">
                <w:pPr>
                  <w:jc w:val="center"/>
                </w:pPr>
              </w:pPrChange>
            </w:pPr>
            <w:ins w:id="14184" w:author="phuong vu" w:date="2018-11-23T11:45:00Z">
              <w:r w:rsidRPr="00BA3432">
                <w:rPr>
                  <w:rPrChange w:id="14185" w:author="phuong vu" w:date="2018-11-25T21:55:00Z">
                    <w:rPr/>
                  </w:rPrChange>
                </w:rPr>
                <w:t>X</w:t>
              </w:r>
            </w:ins>
          </w:p>
        </w:tc>
        <w:tc>
          <w:tcPr>
            <w:tcW w:w="823" w:type="dxa"/>
            <w:noWrap/>
            <w:vAlign w:val="center"/>
            <w:hideMark/>
            <w:tcPrChange w:id="14186" w:author="phuong vu" w:date="2018-11-23T13:40:00Z">
              <w:tcPr>
                <w:tcW w:w="823" w:type="dxa"/>
                <w:noWrap/>
                <w:vAlign w:val="center"/>
                <w:hideMark/>
              </w:tcPr>
            </w:tcPrChange>
          </w:tcPr>
          <w:p w14:paraId="3B19E7F4" w14:textId="77777777" w:rsidR="008A7CB0" w:rsidRPr="00BA3432" w:rsidRDefault="008A7CB0">
            <w:pPr>
              <w:spacing w:line="276" w:lineRule="auto"/>
              <w:jc w:val="center"/>
              <w:rPr>
                <w:ins w:id="14187" w:author="phuong vu" w:date="2018-11-23T11:45:00Z"/>
                <w:rPrChange w:id="14188" w:author="phuong vu" w:date="2018-11-25T21:55:00Z">
                  <w:rPr>
                    <w:ins w:id="14189" w:author="phuong vu" w:date="2018-11-23T11:45:00Z"/>
                  </w:rPr>
                </w:rPrChange>
              </w:rPr>
              <w:pPrChange w:id="14190" w:author="phuong vu" w:date="2018-11-23T13:48:00Z">
                <w:pPr>
                  <w:jc w:val="center"/>
                </w:pPr>
              </w:pPrChange>
            </w:pPr>
          </w:p>
        </w:tc>
        <w:tc>
          <w:tcPr>
            <w:tcW w:w="2138" w:type="dxa"/>
            <w:noWrap/>
            <w:hideMark/>
            <w:tcPrChange w:id="14191" w:author="phuong vu" w:date="2018-11-23T13:40:00Z">
              <w:tcPr>
                <w:tcW w:w="2899" w:type="dxa"/>
                <w:noWrap/>
                <w:hideMark/>
              </w:tcPr>
            </w:tcPrChange>
          </w:tcPr>
          <w:p w14:paraId="6BE461C4" w14:textId="2E471BBE" w:rsidR="008A7CB0" w:rsidRPr="00BA3432" w:rsidRDefault="008A7CB0">
            <w:pPr>
              <w:spacing w:line="276" w:lineRule="auto"/>
              <w:rPr>
                <w:ins w:id="14192" w:author="phuong vu" w:date="2018-11-23T11:45:00Z"/>
                <w:lang w:val="en-US"/>
                <w:rPrChange w:id="14193" w:author="phuong vu" w:date="2018-11-25T21:55:00Z">
                  <w:rPr>
                    <w:ins w:id="14194" w:author="phuong vu" w:date="2018-11-23T11:45:00Z"/>
                    <w:lang w:val="en-US"/>
                  </w:rPr>
                </w:rPrChange>
              </w:rPr>
              <w:pPrChange w:id="14195" w:author="phuong vu" w:date="2018-11-23T13:48:00Z">
                <w:pPr/>
              </w:pPrChange>
            </w:pPr>
            <w:ins w:id="14196" w:author="phuong vu" w:date="2018-11-23T11:45:00Z">
              <w:r w:rsidRPr="00BA3432">
                <w:rPr>
                  <w:rPrChange w:id="14197" w:author="phuong vu" w:date="2018-11-25T21:55:00Z">
                    <w:rPr/>
                  </w:rPrChange>
                </w:rPr>
                <w:t xml:space="preserve">ID </w:t>
              </w:r>
            </w:ins>
            <w:ins w:id="14198" w:author="phuong vu" w:date="2018-11-23T11:46:00Z">
              <w:r w:rsidRPr="00BA3432">
                <w:rPr>
                  <w:lang w:val="en-US"/>
                  <w:rPrChange w:id="14199" w:author="phuong vu" w:date="2018-11-25T21:55:00Z">
                    <w:rPr>
                      <w:lang w:val="en-US"/>
                    </w:rPr>
                  </w:rPrChange>
                </w:rPr>
                <w:t>chất liệu</w:t>
              </w:r>
            </w:ins>
          </w:p>
        </w:tc>
      </w:tr>
      <w:tr w:rsidR="008A7CB0" w:rsidRPr="00BA3432" w14:paraId="3AA0F75D" w14:textId="77777777" w:rsidTr="00904AF3">
        <w:trPr>
          <w:trHeight w:val="300"/>
          <w:ins w:id="14200" w:author="phuong vu" w:date="2018-11-23T11:45:00Z"/>
          <w:trPrChange w:id="14201" w:author="phuong vu" w:date="2018-11-23T13:40:00Z">
            <w:trPr>
              <w:trHeight w:val="300"/>
            </w:trPr>
          </w:trPrChange>
        </w:trPr>
        <w:tc>
          <w:tcPr>
            <w:tcW w:w="708" w:type="dxa"/>
            <w:noWrap/>
            <w:vAlign w:val="center"/>
            <w:hideMark/>
            <w:tcPrChange w:id="14202" w:author="phuong vu" w:date="2018-11-23T13:40:00Z">
              <w:tcPr>
                <w:tcW w:w="708" w:type="dxa"/>
                <w:noWrap/>
                <w:vAlign w:val="center"/>
                <w:hideMark/>
              </w:tcPr>
            </w:tcPrChange>
          </w:tcPr>
          <w:p w14:paraId="72184FAA" w14:textId="77777777" w:rsidR="008A7CB0" w:rsidRPr="00BA3432" w:rsidRDefault="008A7CB0">
            <w:pPr>
              <w:spacing w:line="276" w:lineRule="auto"/>
              <w:jc w:val="center"/>
              <w:rPr>
                <w:ins w:id="14203" w:author="phuong vu" w:date="2018-11-23T11:45:00Z"/>
                <w:rPrChange w:id="14204" w:author="phuong vu" w:date="2018-11-25T21:55:00Z">
                  <w:rPr>
                    <w:ins w:id="14205" w:author="phuong vu" w:date="2018-11-23T11:45:00Z"/>
                  </w:rPr>
                </w:rPrChange>
              </w:rPr>
              <w:pPrChange w:id="14206" w:author="phuong vu" w:date="2018-11-23T13:48:00Z">
                <w:pPr>
                  <w:jc w:val="center"/>
                </w:pPr>
              </w:pPrChange>
            </w:pPr>
            <w:ins w:id="14207" w:author="phuong vu" w:date="2018-11-23T11:45:00Z">
              <w:r w:rsidRPr="00BA3432">
                <w:rPr>
                  <w:rPrChange w:id="14208" w:author="phuong vu" w:date="2018-11-25T21:55:00Z">
                    <w:rPr/>
                  </w:rPrChange>
                </w:rPr>
                <w:lastRenderedPageBreak/>
                <w:t>2</w:t>
              </w:r>
            </w:ins>
          </w:p>
        </w:tc>
        <w:tc>
          <w:tcPr>
            <w:tcW w:w="1820" w:type="dxa"/>
            <w:noWrap/>
            <w:hideMark/>
            <w:tcPrChange w:id="14209" w:author="phuong vu" w:date="2018-11-23T13:40:00Z">
              <w:tcPr>
                <w:tcW w:w="1820" w:type="dxa"/>
                <w:noWrap/>
                <w:hideMark/>
              </w:tcPr>
            </w:tcPrChange>
          </w:tcPr>
          <w:p w14:paraId="29B52000" w14:textId="6AED3549" w:rsidR="008A7CB0" w:rsidRPr="00BA3432" w:rsidRDefault="008A7CB0">
            <w:pPr>
              <w:spacing w:line="276" w:lineRule="auto"/>
              <w:rPr>
                <w:ins w:id="14210" w:author="phuong vu" w:date="2018-11-23T11:45:00Z"/>
                <w:rPrChange w:id="14211" w:author="phuong vu" w:date="2018-11-25T21:55:00Z">
                  <w:rPr>
                    <w:ins w:id="14212" w:author="phuong vu" w:date="2018-11-23T11:45:00Z"/>
                  </w:rPr>
                </w:rPrChange>
              </w:rPr>
              <w:pPrChange w:id="14213" w:author="phuong vu" w:date="2018-11-23T13:48:00Z">
                <w:pPr/>
              </w:pPrChange>
            </w:pPr>
            <w:ins w:id="14214" w:author="phuong vu" w:date="2018-11-23T11:46:00Z">
              <w:r w:rsidRPr="00BA3432">
                <w:rPr>
                  <w:rPrChange w:id="14215" w:author="phuong vu" w:date="2018-11-25T21:55:00Z">
                    <w:rPr/>
                  </w:rPrChange>
                </w:rPr>
                <w:t>material</w:t>
              </w:r>
            </w:ins>
            <w:ins w:id="14216" w:author="phuong vu" w:date="2018-11-23T11:45:00Z">
              <w:r w:rsidRPr="00BA3432">
                <w:rPr>
                  <w:rPrChange w:id="14217" w:author="phuong vu" w:date="2018-11-25T21:55:00Z">
                    <w:rPr/>
                  </w:rPrChange>
                </w:rPr>
                <w:t>_name</w:t>
              </w:r>
            </w:ins>
          </w:p>
        </w:tc>
        <w:tc>
          <w:tcPr>
            <w:tcW w:w="1300" w:type="dxa"/>
            <w:noWrap/>
            <w:hideMark/>
            <w:tcPrChange w:id="14218" w:author="phuong vu" w:date="2018-11-23T13:40:00Z">
              <w:tcPr>
                <w:tcW w:w="1300" w:type="dxa"/>
                <w:noWrap/>
                <w:hideMark/>
              </w:tcPr>
            </w:tcPrChange>
          </w:tcPr>
          <w:p w14:paraId="24996190" w14:textId="77777777" w:rsidR="008A7CB0" w:rsidRPr="00BA3432" w:rsidRDefault="008A7CB0">
            <w:pPr>
              <w:spacing w:line="276" w:lineRule="auto"/>
              <w:rPr>
                <w:ins w:id="14219" w:author="phuong vu" w:date="2018-11-23T11:45:00Z"/>
                <w:rPrChange w:id="14220" w:author="phuong vu" w:date="2018-11-25T21:55:00Z">
                  <w:rPr>
                    <w:ins w:id="14221" w:author="phuong vu" w:date="2018-11-23T11:45:00Z"/>
                  </w:rPr>
                </w:rPrChange>
              </w:rPr>
              <w:pPrChange w:id="14222" w:author="phuong vu" w:date="2018-11-23T13:48:00Z">
                <w:pPr/>
              </w:pPrChange>
            </w:pPr>
            <w:ins w:id="14223" w:author="phuong vu" w:date="2018-11-23T11:45:00Z">
              <w:r w:rsidRPr="00BA3432">
                <w:rPr>
                  <w:rPrChange w:id="14224" w:author="phuong vu" w:date="2018-11-25T21:55:00Z">
                    <w:rPr/>
                  </w:rPrChange>
                </w:rPr>
                <w:t>character varying</w:t>
              </w:r>
            </w:ins>
          </w:p>
        </w:tc>
        <w:tc>
          <w:tcPr>
            <w:tcW w:w="1098" w:type="dxa"/>
            <w:noWrap/>
            <w:vAlign w:val="center"/>
            <w:hideMark/>
            <w:tcPrChange w:id="14225" w:author="phuong vu" w:date="2018-11-23T13:40:00Z">
              <w:tcPr>
                <w:tcW w:w="1098" w:type="dxa"/>
                <w:noWrap/>
                <w:vAlign w:val="center"/>
                <w:hideMark/>
              </w:tcPr>
            </w:tcPrChange>
          </w:tcPr>
          <w:p w14:paraId="2B40A8AE" w14:textId="77777777" w:rsidR="008A7CB0" w:rsidRPr="00BA3432" w:rsidRDefault="008A7CB0">
            <w:pPr>
              <w:spacing w:line="276" w:lineRule="auto"/>
              <w:jc w:val="center"/>
              <w:rPr>
                <w:ins w:id="14226" w:author="phuong vu" w:date="2018-11-23T11:45:00Z"/>
                <w:rPrChange w:id="14227" w:author="phuong vu" w:date="2018-11-25T21:55:00Z">
                  <w:rPr>
                    <w:ins w:id="14228" w:author="phuong vu" w:date="2018-11-23T11:45:00Z"/>
                  </w:rPr>
                </w:rPrChange>
              </w:rPr>
              <w:pPrChange w:id="14229" w:author="phuong vu" w:date="2018-11-23T13:48:00Z">
                <w:pPr>
                  <w:jc w:val="center"/>
                </w:pPr>
              </w:pPrChange>
            </w:pPr>
          </w:p>
        </w:tc>
        <w:tc>
          <w:tcPr>
            <w:tcW w:w="838" w:type="dxa"/>
            <w:noWrap/>
            <w:vAlign w:val="center"/>
            <w:hideMark/>
            <w:tcPrChange w:id="14230" w:author="phuong vu" w:date="2018-11-23T13:40:00Z">
              <w:tcPr>
                <w:tcW w:w="838" w:type="dxa"/>
                <w:noWrap/>
                <w:vAlign w:val="center"/>
                <w:hideMark/>
              </w:tcPr>
            </w:tcPrChange>
          </w:tcPr>
          <w:p w14:paraId="6A93ED1B" w14:textId="77777777" w:rsidR="008A7CB0" w:rsidRPr="00BA3432" w:rsidRDefault="008A7CB0">
            <w:pPr>
              <w:spacing w:line="276" w:lineRule="auto"/>
              <w:jc w:val="center"/>
              <w:rPr>
                <w:ins w:id="14231" w:author="phuong vu" w:date="2018-11-23T11:45:00Z"/>
                <w:rPrChange w:id="14232" w:author="phuong vu" w:date="2018-11-25T21:55:00Z">
                  <w:rPr>
                    <w:ins w:id="14233" w:author="phuong vu" w:date="2018-11-23T11:45:00Z"/>
                  </w:rPr>
                </w:rPrChange>
              </w:rPr>
              <w:pPrChange w:id="14234" w:author="phuong vu" w:date="2018-11-23T13:48:00Z">
                <w:pPr>
                  <w:jc w:val="center"/>
                </w:pPr>
              </w:pPrChange>
            </w:pPr>
          </w:p>
        </w:tc>
        <w:tc>
          <w:tcPr>
            <w:tcW w:w="823" w:type="dxa"/>
            <w:noWrap/>
            <w:vAlign w:val="center"/>
            <w:hideMark/>
            <w:tcPrChange w:id="14235" w:author="phuong vu" w:date="2018-11-23T13:40:00Z">
              <w:tcPr>
                <w:tcW w:w="823" w:type="dxa"/>
                <w:noWrap/>
                <w:vAlign w:val="center"/>
                <w:hideMark/>
              </w:tcPr>
            </w:tcPrChange>
          </w:tcPr>
          <w:p w14:paraId="47FC131A" w14:textId="77777777" w:rsidR="008A7CB0" w:rsidRPr="00BA3432" w:rsidRDefault="008A7CB0">
            <w:pPr>
              <w:spacing w:line="276" w:lineRule="auto"/>
              <w:jc w:val="center"/>
              <w:rPr>
                <w:ins w:id="14236" w:author="phuong vu" w:date="2018-11-23T11:45:00Z"/>
                <w:rPrChange w:id="14237" w:author="phuong vu" w:date="2018-11-25T21:55:00Z">
                  <w:rPr>
                    <w:ins w:id="14238" w:author="phuong vu" w:date="2018-11-23T11:45:00Z"/>
                  </w:rPr>
                </w:rPrChange>
              </w:rPr>
              <w:pPrChange w:id="14239" w:author="phuong vu" w:date="2018-11-23T13:48:00Z">
                <w:pPr>
                  <w:jc w:val="center"/>
                </w:pPr>
              </w:pPrChange>
            </w:pPr>
          </w:p>
        </w:tc>
        <w:tc>
          <w:tcPr>
            <w:tcW w:w="2138" w:type="dxa"/>
            <w:noWrap/>
            <w:hideMark/>
            <w:tcPrChange w:id="14240" w:author="phuong vu" w:date="2018-11-23T13:40:00Z">
              <w:tcPr>
                <w:tcW w:w="2899" w:type="dxa"/>
                <w:noWrap/>
                <w:hideMark/>
              </w:tcPr>
            </w:tcPrChange>
          </w:tcPr>
          <w:p w14:paraId="2C75B4AC" w14:textId="5259CD2C" w:rsidR="008A7CB0" w:rsidRPr="00BA3432" w:rsidRDefault="008A7CB0">
            <w:pPr>
              <w:spacing w:line="276" w:lineRule="auto"/>
              <w:rPr>
                <w:ins w:id="14241" w:author="phuong vu" w:date="2018-11-23T11:45:00Z"/>
                <w:lang w:val="en-US"/>
                <w:rPrChange w:id="14242" w:author="phuong vu" w:date="2018-11-25T21:55:00Z">
                  <w:rPr>
                    <w:ins w:id="14243" w:author="phuong vu" w:date="2018-11-23T11:45:00Z"/>
                    <w:lang w:val="en-US"/>
                  </w:rPr>
                </w:rPrChange>
              </w:rPr>
              <w:pPrChange w:id="14244" w:author="phuong vu" w:date="2018-11-23T13:48:00Z">
                <w:pPr/>
              </w:pPrChange>
            </w:pPr>
            <w:ins w:id="14245" w:author="phuong vu" w:date="2018-11-23T11:46:00Z">
              <w:r w:rsidRPr="00BA3432">
                <w:rPr>
                  <w:lang w:val="en-US"/>
                  <w:rPrChange w:id="14246" w:author="phuong vu" w:date="2018-11-25T21:55:00Z">
                    <w:rPr>
                      <w:lang w:val="en-US"/>
                    </w:rPr>
                  </w:rPrChange>
                </w:rPr>
                <w:t>Tên chất liệu</w:t>
              </w:r>
            </w:ins>
          </w:p>
        </w:tc>
      </w:tr>
      <w:tr w:rsidR="008A7CB0" w:rsidRPr="00BA3432" w14:paraId="0E4CD5D6" w14:textId="77777777" w:rsidTr="00904AF3">
        <w:trPr>
          <w:trHeight w:val="300"/>
          <w:ins w:id="14247" w:author="phuong vu" w:date="2018-11-23T11:45:00Z"/>
          <w:trPrChange w:id="14248" w:author="phuong vu" w:date="2018-11-23T13:40:00Z">
            <w:trPr>
              <w:trHeight w:val="300"/>
            </w:trPr>
          </w:trPrChange>
        </w:trPr>
        <w:tc>
          <w:tcPr>
            <w:tcW w:w="708" w:type="dxa"/>
            <w:noWrap/>
            <w:vAlign w:val="center"/>
            <w:hideMark/>
            <w:tcPrChange w:id="14249" w:author="phuong vu" w:date="2018-11-23T13:40:00Z">
              <w:tcPr>
                <w:tcW w:w="708" w:type="dxa"/>
                <w:noWrap/>
                <w:vAlign w:val="center"/>
                <w:hideMark/>
              </w:tcPr>
            </w:tcPrChange>
          </w:tcPr>
          <w:p w14:paraId="1AF36B17" w14:textId="2C6F4BB7" w:rsidR="008A7CB0" w:rsidRPr="00BA3432" w:rsidRDefault="00F81B12">
            <w:pPr>
              <w:spacing w:line="276" w:lineRule="auto"/>
              <w:jc w:val="center"/>
              <w:rPr>
                <w:ins w:id="14250" w:author="phuong vu" w:date="2018-11-23T11:45:00Z"/>
                <w:lang w:val="en-US"/>
                <w:rPrChange w:id="14251" w:author="phuong vu" w:date="2018-11-25T21:55:00Z">
                  <w:rPr>
                    <w:ins w:id="14252" w:author="phuong vu" w:date="2018-11-23T11:45:00Z"/>
                    <w:lang w:val="en-US"/>
                  </w:rPr>
                </w:rPrChange>
              </w:rPr>
              <w:pPrChange w:id="14253" w:author="phuong vu" w:date="2018-11-23T13:48:00Z">
                <w:pPr>
                  <w:jc w:val="center"/>
                </w:pPr>
              </w:pPrChange>
            </w:pPr>
            <w:ins w:id="14254" w:author="phuong vu" w:date="2018-11-23T13:46:00Z">
              <w:r w:rsidRPr="00BA3432">
                <w:rPr>
                  <w:lang w:val="en-US"/>
                  <w:rPrChange w:id="14255" w:author="phuong vu" w:date="2018-11-25T21:55:00Z">
                    <w:rPr>
                      <w:lang w:val="en-US"/>
                    </w:rPr>
                  </w:rPrChange>
                </w:rPr>
                <w:t>3</w:t>
              </w:r>
            </w:ins>
          </w:p>
        </w:tc>
        <w:tc>
          <w:tcPr>
            <w:tcW w:w="1820" w:type="dxa"/>
            <w:noWrap/>
            <w:hideMark/>
            <w:tcPrChange w:id="14256" w:author="phuong vu" w:date="2018-11-23T13:40:00Z">
              <w:tcPr>
                <w:tcW w:w="1820" w:type="dxa"/>
                <w:noWrap/>
                <w:hideMark/>
              </w:tcPr>
            </w:tcPrChange>
          </w:tcPr>
          <w:p w14:paraId="07600728" w14:textId="77777777" w:rsidR="008A7CB0" w:rsidRPr="00BA3432" w:rsidRDefault="008A7CB0">
            <w:pPr>
              <w:spacing w:line="276" w:lineRule="auto"/>
              <w:rPr>
                <w:ins w:id="14257" w:author="phuong vu" w:date="2018-11-23T11:45:00Z"/>
                <w:rPrChange w:id="14258" w:author="phuong vu" w:date="2018-11-25T21:55:00Z">
                  <w:rPr>
                    <w:ins w:id="14259" w:author="phuong vu" w:date="2018-11-23T11:45:00Z"/>
                  </w:rPr>
                </w:rPrChange>
              </w:rPr>
              <w:pPrChange w:id="14260" w:author="phuong vu" w:date="2018-11-23T13:48:00Z">
                <w:pPr/>
              </w:pPrChange>
            </w:pPr>
            <w:ins w:id="14261" w:author="phuong vu" w:date="2018-11-23T11:45:00Z">
              <w:r w:rsidRPr="00BA3432">
                <w:rPr>
                  <w:rPrChange w:id="14262" w:author="phuong vu" w:date="2018-11-25T21:55:00Z">
                    <w:rPr/>
                  </w:rPrChange>
                </w:rPr>
                <w:t>status</w:t>
              </w:r>
            </w:ins>
          </w:p>
        </w:tc>
        <w:tc>
          <w:tcPr>
            <w:tcW w:w="1300" w:type="dxa"/>
            <w:noWrap/>
            <w:hideMark/>
            <w:tcPrChange w:id="14263" w:author="phuong vu" w:date="2018-11-23T13:40:00Z">
              <w:tcPr>
                <w:tcW w:w="1300" w:type="dxa"/>
                <w:noWrap/>
                <w:hideMark/>
              </w:tcPr>
            </w:tcPrChange>
          </w:tcPr>
          <w:p w14:paraId="09FF4D0C" w14:textId="77777777" w:rsidR="008A7CB0" w:rsidRPr="00BA3432" w:rsidRDefault="008A7CB0">
            <w:pPr>
              <w:spacing w:line="276" w:lineRule="auto"/>
              <w:rPr>
                <w:ins w:id="14264" w:author="phuong vu" w:date="2018-11-23T11:45:00Z"/>
                <w:rPrChange w:id="14265" w:author="phuong vu" w:date="2018-11-25T21:55:00Z">
                  <w:rPr>
                    <w:ins w:id="14266" w:author="phuong vu" w:date="2018-11-23T11:45:00Z"/>
                  </w:rPr>
                </w:rPrChange>
              </w:rPr>
              <w:pPrChange w:id="14267" w:author="phuong vu" w:date="2018-11-23T13:48:00Z">
                <w:pPr/>
              </w:pPrChange>
            </w:pPr>
            <w:ins w:id="14268" w:author="phuong vu" w:date="2018-11-23T11:45:00Z">
              <w:r w:rsidRPr="00BA3432">
                <w:rPr>
                  <w:rPrChange w:id="14269" w:author="phuong vu" w:date="2018-11-25T21:55:00Z">
                    <w:rPr/>
                  </w:rPrChange>
                </w:rPr>
                <w:t>character varying</w:t>
              </w:r>
            </w:ins>
          </w:p>
        </w:tc>
        <w:tc>
          <w:tcPr>
            <w:tcW w:w="1098" w:type="dxa"/>
            <w:noWrap/>
            <w:vAlign w:val="center"/>
            <w:hideMark/>
            <w:tcPrChange w:id="14270" w:author="phuong vu" w:date="2018-11-23T13:40:00Z">
              <w:tcPr>
                <w:tcW w:w="1098" w:type="dxa"/>
                <w:noWrap/>
                <w:vAlign w:val="center"/>
                <w:hideMark/>
              </w:tcPr>
            </w:tcPrChange>
          </w:tcPr>
          <w:p w14:paraId="223B6BBA" w14:textId="77777777" w:rsidR="008A7CB0" w:rsidRPr="00BA3432" w:rsidRDefault="008A7CB0">
            <w:pPr>
              <w:spacing w:line="276" w:lineRule="auto"/>
              <w:jc w:val="center"/>
              <w:rPr>
                <w:ins w:id="14271" w:author="phuong vu" w:date="2018-11-23T11:45:00Z"/>
                <w:rPrChange w:id="14272" w:author="phuong vu" w:date="2018-11-25T21:55:00Z">
                  <w:rPr>
                    <w:ins w:id="14273" w:author="phuong vu" w:date="2018-11-23T11:45:00Z"/>
                  </w:rPr>
                </w:rPrChange>
              </w:rPr>
              <w:pPrChange w:id="14274" w:author="phuong vu" w:date="2018-11-23T13:48:00Z">
                <w:pPr>
                  <w:jc w:val="center"/>
                </w:pPr>
              </w:pPrChange>
            </w:pPr>
            <w:ins w:id="14275" w:author="phuong vu" w:date="2018-11-23T11:45:00Z">
              <w:r w:rsidRPr="00BA3432">
                <w:rPr>
                  <w:rPrChange w:id="14276" w:author="phuong vu" w:date="2018-11-25T21:55:00Z">
                    <w:rPr/>
                  </w:rPrChange>
                </w:rPr>
                <w:t>X</w:t>
              </w:r>
            </w:ins>
          </w:p>
        </w:tc>
        <w:tc>
          <w:tcPr>
            <w:tcW w:w="838" w:type="dxa"/>
            <w:noWrap/>
            <w:vAlign w:val="center"/>
            <w:hideMark/>
            <w:tcPrChange w:id="14277" w:author="phuong vu" w:date="2018-11-23T13:40:00Z">
              <w:tcPr>
                <w:tcW w:w="838" w:type="dxa"/>
                <w:noWrap/>
                <w:vAlign w:val="center"/>
                <w:hideMark/>
              </w:tcPr>
            </w:tcPrChange>
          </w:tcPr>
          <w:p w14:paraId="5CA0720B" w14:textId="77777777" w:rsidR="008A7CB0" w:rsidRPr="00BA3432" w:rsidRDefault="008A7CB0">
            <w:pPr>
              <w:spacing w:line="276" w:lineRule="auto"/>
              <w:jc w:val="center"/>
              <w:rPr>
                <w:ins w:id="14278" w:author="phuong vu" w:date="2018-11-23T11:45:00Z"/>
                <w:rPrChange w:id="14279" w:author="phuong vu" w:date="2018-11-25T21:55:00Z">
                  <w:rPr>
                    <w:ins w:id="14280" w:author="phuong vu" w:date="2018-11-23T11:45:00Z"/>
                  </w:rPr>
                </w:rPrChange>
              </w:rPr>
              <w:pPrChange w:id="14281" w:author="phuong vu" w:date="2018-11-23T13:48:00Z">
                <w:pPr>
                  <w:jc w:val="center"/>
                </w:pPr>
              </w:pPrChange>
            </w:pPr>
          </w:p>
        </w:tc>
        <w:tc>
          <w:tcPr>
            <w:tcW w:w="823" w:type="dxa"/>
            <w:noWrap/>
            <w:vAlign w:val="center"/>
            <w:hideMark/>
            <w:tcPrChange w:id="14282" w:author="phuong vu" w:date="2018-11-23T13:40:00Z">
              <w:tcPr>
                <w:tcW w:w="823" w:type="dxa"/>
                <w:noWrap/>
                <w:vAlign w:val="center"/>
                <w:hideMark/>
              </w:tcPr>
            </w:tcPrChange>
          </w:tcPr>
          <w:p w14:paraId="12440809" w14:textId="77777777" w:rsidR="008A7CB0" w:rsidRPr="00BA3432" w:rsidRDefault="008A7CB0">
            <w:pPr>
              <w:spacing w:line="276" w:lineRule="auto"/>
              <w:jc w:val="center"/>
              <w:rPr>
                <w:ins w:id="14283" w:author="phuong vu" w:date="2018-11-23T11:45:00Z"/>
                <w:rPrChange w:id="14284" w:author="phuong vu" w:date="2018-11-25T21:55:00Z">
                  <w:rPr>
                    <w:ins w:id="14285" w:author="phuong vu" w:date="2018-11-23T11:45:00Z"/>
                  </w:rPr>
                </w:rPrChange>
              </w:rPr>
              <w:pPrChange w:id="14286" w:author="phuong vu" w:date="2018-11-23T13:48:00Z">
                <w:pPr>
                  <w:jc w:val="center"/>
                </w:pPr>
              </w:pPrChange>
            </w:pPr>
          </w:p>
        </w:tc>
        <w:tc>
          <w:tcPr>
            <w:tcW w:w="2138" w:type="dxa"/>
            <w:noWrap/>
            <w:hideMark/>
            <w:tcPrChange w:id="14287" w:author="phuong vu" w:date="2018-11-23T13:40:00Z">
              <w:tcPr>
                <w:tcW w:w="2899" w:type="dxa"/>
                <w:noWrap/>
                <w:hideMark/>
              </w:tcPr>
            </w:tcPrChange>
          </w:tcPr>
          <w:p w14:paraId="56F4F44B" w14:textId="77777777" w:rsidR="008A7CB0" w:rsidRPr="00BA3432" w:rsidRDefault="008A7CB0">
            <w:pPr>
              <w:keepNext/>
              <w:spacing w:line="276" w:lineRule="auto"/>
              <w:rPr>
                <w:ins w:id="14288" w:author="phuong vu" w:date="2018-11-23T11:45:00Z"/>
                <w:rPrChange w:id="14289" w:author="phuong vu" w:date="2018-11-25T21:55:00Z">
                  <w:rPr>
                    <w:ins w:id="14290" w:author="phuong vu" w:date="2018-11-23T11:45:00Z"/>
                  </w:rPr>
                </w:rPrChange>
              </w:rPr>
              <w:pPrChange w:id="14291" w:author="phuong vu" w:date="2018-11-23T13:48:00Z">
                <w:pPr/>
              </w:pPrChange>
            </w:pPr>
            <w:ins w:id="14292" w:author="phuong vu" w:date="2018-11-23T11:45:00Z">
              <w:r w:rsidRPr="00BA3432">
                <w:rPr>
                  <w:rPrChange w:id="14293" w:author="phuong vu" w:date="2018-11-25T21:55:00Z">
                    <w:rPr/>
                  </w:rPrChange>
                </w:rPr>
                <w:t>Trạng thái</w:t>
              </w:r>
            </w:ins>
          </w:p>
        </w:tc>
      </w:tr>
    </w:tbl>
    <w:p w14:paraId="1E3C93C2" w14:textId="01A0922D" w:rsidR="008A7CB0" w:rsidRPr="00BA3432" w:rsidRDefault="002A14AF">
      <w:pPr>
        <w:pStyle w:val="Caption"/>
        <w:spacing w:line="276" w:lineRule="auto"/>
        <w:rPr>
          <w:ins w:id="14294" w:author="phuong vu" w:date="2018-11-23T11:46:00Z"/>
          <w:b/>
          <w:i w:val="0"/>
          <w:iCs w:val="0"/>
          <w:rPrChange w:id="14295" w:author="phuong vu" w:date="2018-11-25T21:55:00Z">
            <w:rPr>
              <w:ins w:id="14296" w:author="phuong vu" w:date="2018-11-23T11:46:00Z"/>
              <w:b/>
              <w:i/>
              <w:iCs/>
              <w:szCs w:val="18"/>
              <w:lang w:val="en-US"/>
            </w:rPr>
          </w:rPrChange>
        </w:rPr>
        <w:pPrChange w:id="14297" w:author="phuong vu" w:date="2018-11-23T13:48:00Z">
          <w:pPr/>
        </w:pPrChange>
      </w:pPr>
      <w:bookmarkStart w:id="14298" w:name="_Toc530944386"/>
      <w:ins w:id="14299" w:author="phuong vu" w:date="2018-11-23T12:04:00Z">
        <w:r w:rsidRPr="00BA3432">
          <w:rPr>
            <w:rPrChange w:id="14300" w:author="phuong vu" w:date="2018-11-25T21:55:00Z">
              <w:rPr/>
            </w:rPrChange>
          </w:rPr>
          <w:t xml:space="preserve">Bảng </w:t>
        </w:r>
      </w:ins>
      <w:ins w:id="14301" w:author="phuong vu" w:date="2018-11-26T02:10:00Z">
        <w:r w:rsidR="00404CBA">
          <w:fldChar w:fldCharType="begin"/>
        </w:r>
        <w:r w:rsidR="00404CBA">
          <w:instrText xml:space="preserve"> STYLEREF 1 \s </w:instrText>
        </w:r>
      </w:ins>
      <w:r w:rsidR="00404CBA">
        <w:fldChar w:fldCharType="separate"/>
      </w:r>
      <w:r w:rsidR="00404CBA">
        <w:rPr>
          <w:noProof/>
        </w:rPr>
        <w:t>3</w:t>
      </w:r>
      <w:ins w:id="1430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4303" w:author="phuong vu" w:date="2018-11-26T02:10:00Z">
        <w:r w:rsidR="00404CBA">
          <w:rPr>
            <w:noProof/>
          </w:rPr>
          <w:t>9</w:t>
        </w:r>
        <w:r w:rsidR="00404CBA">
          <w:fldChar w:fldCharType="end"/>
        </w:r>
      </w:ins>
      <w:ins w:id="14304" w:author="phuong vu" w:date="2018-11-23T12:04:00Z">
        <w:r w:rsidRPr="00BA3432">
          <w:rPr>
            <w:rPrChange w:id="14305" w:author="phuong vu" w:date="2018-11-25T21:55:00Z">
              <w:rPr>
                <w:i/>
                <w:iCs/>
                <w:lang w:val="en-US"/>
              </w:rPr>
            </w:rPrChange>
          </w:rPr>
          <w:t xml:space="preserve"> Bảng dữ liệu chất liệu</w:t>
        </w:r>
      </w:ins>
      <w:bookmarkEnd w:id="14298"/>
    </w:p>
    <w:p w14:paraId="3BA1150A" w14:textId="2BC3B3CE" w:rsidR="008A7CB0" w:rsidRPr="00BA3432" w:rsidRDefault="008A7CB0">
      <w:pPr>
        <w:spacing w:line="276" w:lineRule="auto"/>
        <w:rPr>
          <w:ins w:id="14306" w:author="phuong vu" w:date="2018-11-23T11:46:00Z"/>
          <w:b/>
          <w:lang w:val="en-US"/>
          <w:rPrChange w:id="14307" w:author="phuong vu" w:date="2018-11-25T21:55:00Z">
            <w:rPr>
              <w:ins w:id="14308" w:author="phuong vu" w:date="2018-11-23T11:46:00Z"/>
              <w:b/>
              <w:lang w:val="en-US"/>
            </w:rPr>
          </w:rPrChange>
        </w:rPr>
        <w:pPrChange w:id="14309" w:author="phuong vu" w:date="2018-11-23T13:48:00Z">
          <w:pPr/>
        </w:pPrChange>
      </w:pPr>
      <w:ins w:id="14310" w:author="phuong vu" w:date="2018-11-23T11:46:00Z">
        <w:r w:rsidRPr="00AD0E2E">
          <w:rPr>
            <w:b/>
            <w:lang w:val="en-US"/>
          </w:rPr>
          <w:t>B</w:t>
        </w:r>
        <w:r w:rsidRPr="00BA3432">
          <w:rPr>
            <w:b/>
            <w:lang w:val="en-US"/>
            <w:rPrChange w:id="14311" w:author="phuong vu" w:date="2018-11-25T21:55:00Z">
              <w:rPr>
                <w:b/>
                <w:lang w:val="en-US"/>
              </w:rPr>
            </w:rPrChange>
          </w:rPr>
          <w:t>ẢNG POST</w:t>
        </w:r>
      </w:ins>
    </w:p>
    <w:tbl>
      <w:tblPr>
        <w:tblStyle w:val="TableGrid"/>
        <w:tblW w:w="8725" w:type="dxa"/>
        <w:tblLook w:val="04A0" w:firstRow="1" w:lastRow="0" w:firstColumn="1" w:lastColumn="0" w:noHBand="0" w:noVBand="1"/>
        <w:tblPrChange w:id="14312"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14313">
          <w:tblGrid>
            <w:gridCol w:w="708"/>
            <w:gridCol w:w="2209"/>
            <w:gridCol w:w="1300"/>
            <w:gridCol w:w="1098"/>
            <w:gridCol w:w="838"/>
            <w:gridCol w:w="823"/>
            <w:gridCol w:w="2899"/>
          </w:tblGrid>
        </w:tblGridChange>
      </w:tblGrid>
      <w:tr w:rsidR="008A7CB0" w:rsidRPr="00BA3432" w14:paraId="7A110F9B" w14:textId="77777777" w:rsidTr="00904AF3">
        <w:trPr>
          <w:trHeight w:val="300"/>
          <w:ins w:id="14314" w:author="phuong vu" w:date="2018-11-23T11:46:00Z"/>
          <w:trPrChange w:id="14315" w:author="phuong vu" w:date="2018-11-23T13:40:00Z">
            <w:trPr>
              <w:trHeight w:val="300"/>
            </w:trPr>
          </w:trPrChange>
        </w:trPr>
        <w:tc>
          <w:tcPr>
            <w:tcW w:w="708" w:type="dxa"/>
            <w:noWrap/>
            <w:vAlign w:val="center"/>
            <w:hideMark/>
            <w:tcPrChange w:id="14316" w:author="phuong vu" w:date="2018-11-23T13:40:00Z">
              <w:tcPr>
                <w:tcW w:w="708" w:type="dxa"/>
                <w:noWrap/>
                <w:vAlign w:val="center"/>
                <w:hideMark/>
              </w:tcPr>
            </w:tcPrChange>
          </w:tcPr>
          <w:p w14:paraId="453050CC" w14:textId="77777777" w:rsidR="008A7CB0" w:rsidRPr="00BA3432" w:rsidRDefault="008A7CB0">
            <w:pPr>
              <w:spacing w:line="276" w:lineRule="auto"/>
              <w:jc w:val="center"/>
              <w:rPr>
                <w:ins w:id="14317" w:author="phuong vu" w:date="2018-11-23T11:46:00Z"/>
                <w:b/>
                <w:bCs/>
                <w:rPrChange w:id="14318" w:author="phuong vu" w:date="2018-11-25T21:55:00Z">
                  <w:rPr>
                    <w:ins w:id="14319" w:author="phuong vu" w:date="2018-11-23T11:46:00Z"/>
                    <w:b/>
                    <w:bCs/>
                  </w:rPr>
                </w:rPrChange>
              </w:rPr>
              <w:pPrChange w:id="14320" w:author="phuong vu" w:date="2018-11-23T13:48:00Z">
                <w:pPr>
                  <w:jc w:val="center"/>
                </w:pPr>
              </w:pPrChange>
            </w:pPr>
            <w:ins w:id="14321" w:author="phuong vu" w:date="2018-11-23T11:46:00Z">
              <w:r w:rsidRPr="00BA3432">
                <w:rPr>
                  <w:b/>
                  <w:bCs/>
                  <w:lang w:val="da-DK"/>
                  <w:rPrChange w:id="14322" w:author="phuong vu" w:date="2018-11-25T21:55:00Z">
                    <w:rPr>
                      <w:b/>
                      <w:bCs/>
                      <w:lang w:val="da-DK"/>
                    </w:rPr>
                  </w:rPrChange>
                </w:rPr>
                <w:t>STT</w:t>
              </w:r>
            </w:ins>
          </w:p>
        </w:tc>
        <w:tc>
          <w:tcPr>
            <w:tcW w:w="2209" w:type="dxa"/>
            <w:noWrap/>
            <w:vAlign w:val="center"/>
            <w:hideMark/>
            <w:tcPrChange w:id="14323" w:author="phuong vu" w:date="2018-11-23T13:40:00Z">
              <w:tcPr>
                <w:tcW w:w="2209" w:type="dxa"/>
                <w:noWrap/>
                <w:vAlign w:val="center"/>
                <w:hideMark/>
              </w:tcPr>
            </w:tcPrChange>
          </w:tcPr>
          <w:p w14:paraId="69987594" w14:textId="77777777" w:rsidR="008A7CB0" w:rsidRPr="00BA3432" w:rsidRDefault="008A7CB0">
            <w:pPr>
              <w:spacing w:line="276" w:lineRule="auto"/>
              <w:jc w:val="center"/>
              <w:rPr>
                <w:ins w:id="14324" w:author="phuong vu" w:date="2018-11-23T11:46:00Z"/>
                <w:b/>
                <w:bCs/>
                <w:rPrChange w:id="14325" w:author="phuong vu" w:date="2018-11-25T21:55:00Z">
                  <w:rPr>
                    <w:ins w:id="14326" w:author="phuong vu" w:date="2018-11-23T11:46:00Z"/>
                    <w:b/>
                    <w:bCs/>
                  </w:rPr>
                </w:rPrChange>
              </w:rPr>
              <w:pPrChange w:id="14327" w:author="phuong vu" w:date="2018-11-23T13:48:00Z">
                <w:pPr>
                  <w:jc w:val="center"/>
                </w:pPr>
              </w:pPrChange>
            </w:pPr>
            <w:ins w:id="14328" w:author="phuong vu" w:date="2018-11-23T11:46:00Z">
              <w:r w:rsidRPr="00BA3432">
                <w:rPr>
                  <w:b/>
                  <w:bCs/>
                  <w:lang w:val="da-DK"/>
                  <w:rPrChange w:id="14329" w:author="phuong vu" w:date="2018-11-25T21:55:00Z">
                    <w:rPr>
                      <w:b/>
                      <w:bCs/>
                      <w:lang w:val="da-DK"/>
                    </w:rPr>
                  </w:rPrChange>
                </w:rPr>
                <w:t>Tên trường</w:t>
              </w:r>
            </w:ins>
          </w:p>
        </w:tc>
        <w:tc>
          <w:tcPr>
            <w:tcW w:w="1300" w:type="dxa"/>
            <w:noWrap/>
            <w:vAlign w:val="center"/>
            <w:hideMark/>
            <w:tcPrChange w:id="14330" w:author="phuong vu" w:date="2018-11-23T13:40:00Z">
              <w:tcPr>
                <w:tcW w:w="1300" w:type="dxa"/>
                <w:noWrap/>
                <w:vAlign w:val="center"/>
                <w:hideMark/>
              </w:tcPr>
            </w:tcPrChange>
          </w:tcPr>
          <w:p w14:paraId="18E395F2" w14:textId="77777777" w:rsidR="008A7CB0" w:rsidRPr="00BA3432" w:rsidRDefault="008A7CB0">
            <w:pPr>
              <w:spacing w:line="276" w:lineRule="auto"/>
              <w:jc w:val="center"/>
              <w:rPr>
                <w:ins w:id="14331" w:author="phuong vu" w:date="2018-11-23T11:46:00Z"/>
                <w:b/>
                <w:bCs/>
                <w:rPrChange w:id="14332" w:author="phuong vu" w:date="2018-11-25T21:55:00Z">
                  <w:rPr>
                    <w:ins w:id="14333" w:author="phuong vu" w:date="2018-11-23T11:46:00Z"/>
                    <w:b/>
                    <w:bCs/>
                  </w:rPr>
                </w:rPrChange>
              </w:rPr>
              <w:pPrChange w:id="14334" w:author="phuong vu" w:date="2018-11-23T13:48:00Z">
                <w:pPr>
                  <w:jc w:val="center"/>
                </w:pPr>
              </w:pPrChange>
            </w:pPr>
            <w:ins w:id="14335" w:author="phuong vu" w:date="2018-11-23T11:46:00Z">
              <w:r w:rsidRPr="00BA3432">
                <w:rPr>
                  <w:b/>
                  <w:bCs/>
                  <w:lang w:val="da-DK"/>
                  <w:rPrChange w:id="14336" w:author="phuong vu" w:date="2018-11-25T21:55:00Z">
                    <w:rPr>
                      <w:b/>
                      <w:bCs/>
                      <w:lang w:val="da-DK"/>
                    </w:rPr>
                  </w:rPrChange>
                </w:rPr>
                <w:t>Kiểu</w:t>
              </w:r>
            </w:ins>
          </w:p>
        </w:tc>
        <w:tc>
          <w:tcPr>
            <w:tcW w:w="1098" w:type="dxa"/>
            <w:noWrap/>
            <w:vAlign w:val="center"/>
            <w:hideMark/>
            <w:tcPrChange w:id="14337" w:author="phuong vu" w:date="2018-11-23T13:40:00Z">
              <w:tcPr>
                <w:tcW w:w="1098" w:type="dxa"/>
                <w:noWrap/>
                <w:vAlign w:val="center"/>
                <w:hideMark/>
              </w:tcPr>
            </w:tcPrChange>
          </w:tcPr>
          <w:p w14:paraId="6DFC1CF5" w14:textId="77777777" w:rsidR="008A7CB0" w:rsidRPr="00BA3432" w:rsidRDefault="008A7CB0">
            <w:pPr>
              <w:spacing w:line="276" w:lineRule="auto"/>
              <w:jc w:val="center"/>
              <w:rPr>
                <w:ins w:id="14338" w:author="phuong vu" w:date="2018-11-23T11:46:00Z"/>
                <w:b/>
                <w:bCs/>
                <w:rPrChange w:id="14339" w:author="phuong vu" w:date="2018-11-25T21:55:00Z">
                  <w:rPr>
                    <w:ins w:id="14340" w:author="phuong vu" w:date="2018-11-23T11:46:00Z"/>
                    <w:b/>
                    <w:bCs/>
                  </w:rPr>
                </w:rPrChange>
              </w:rPr>
              <w:pPrChange w:id="14341" w:author="phuong vu" w:date="2018-11-23T13:48:00Z">
                <w:pPr>
                  <w:jc w:val="center"/>
                </w:pPr>
              </w:pPrChange>
            </w:pPr>
            <w:ins w:id="14342" w:author="phuong vu" w:date="2018-11-23T11:46:00Z">
              <w:r w:rsidRPr="00BA3432">
                <w:rPr>
                  <w:b/>
                  <w:bCs/>
                  <w:lang w:val="da-DK"/>
                  <w:rPrChange w:id="14343" w:author="phuong vu" w:date="2018-11-25T21:55:00Z">
                    <w:rPr>
                      <w:b/>
                      <w:bCs/>
                      <w:lang w:val="da-DK"/>
                    </w:rPr>
                  </w:rPrChange>
                </w:rPr>
                <w:t>Chấp nhận Null</w:t>
              </w:r>
            </w:ins>
          </w:p>
        </w:tc>
        <w:tc>
          <w:tcPr>
            <w:tcW w:w="838" w:type="dxa"/>
            <w:noWrap/>
            <w:vAlign w:val="center"/>
            <w:hideMark/>
            <w:tcPrChange w:id="14344" w:author="phuong vu" w:date="2018-11-23T13:40:00Z">
              <w:tcPr>
                <w:tcW w:w="838" w:type="dxa"/>
                <w:noWrap/>
                <w:vAlign w:val="center"/>
                <w:hideMark/>
              </w:tcPr>
            </w:tcPrChange>
          </w:tcPr>
          <w:p w14:paraId="7BEFDE1C" w14:textId="77777777" w:rsidR="008A7CB0" w:rsidRPr="00BA3432" w:rsidRDefault="008A7CB0">
            <w:pPr>
              <w:spacing w:line="276" w:lineRule="auto"/>
              <w:jc w:val="center"/>
              <w:rPr>
                <w:ins w:id="14345" w:author="phuong vu" w:date="2018-11-23T11:46:00Z"/>
                <w:b/>
                <w:bCs/>
                <w:rPrChange w:id="14346" w:author="phuong vu" w:date="2018-11-25T21:55:00Z">
                  <w:rPr>
                    <w:ins w:id="14347" w:author="phuong vu" w:date="2018-11-23T11:46:00Z"/>
                    <w:b/>
                    <w:bCs/>
                  </w:rPr>
                </w:rPrChange>
              </w:rPr>
              <w:pPrChange w:id="14348" w:author="phuong vu" w:date="2018-11-23T13:48:00Z">
                <w:pPr>
                  <w:jc w:val="center"/>
                </w:pPr>
              </w:pPrChange>
            </w:pPr>
            <w:ins w:id="14349" w:author="phuong vu" w:date="2018-11-23T11:46:00Z">
              <w:r w:rsidRPr="00BA3432">
                <w:rPr>
                  <w:b/>
                  <w:bCs/>
                  <w:lang w:val="da-DK"/>
                  <w:rPrChange w:id="14350" w:author="phuong vu" w:date="2018-11-25T21:55:00Z">
                    <w:rPr>
                      <w:b/>
                      <w:bCs/>
                      <w:lang w:val="da-DK"/>
                    </w:rPr>
                  </w:rPrChange>
                </w:rPr>
                <w:t>Khóa chính</w:t>
              </w:r>
            </w:ins>
          </w:p>
        </w:tc>
        <w:tc>
          <w:tcPr>
            <w:tcW w:w="823" w:type="dxa"/>
            <w:noWrap/>
            <w:vAlign w:val="center"/>
            <w:hideMark/>
            <w:tcPrChange w:id="14351" w:author="phuong vu" w:date="2018-11-23T13:40:00Z">
              <w:tcPr>
                <w:tcW w:w="823" w:type="dxa"/>
                <w:noWrap/>
                <w:vAlign w:val="center"/>
                <w:hideMark/>
              </w:tcPr>
            </w:tcPrChange>
          </w:tcPr>
          <w:p w14:paraId="3C28C2CC" w14:textId="77777777" w:rsidR="008A7CB0" w:rsidRPr="00BA3432" w:rsidRDefault="008A7CB0">
            <w:pPr>
              <w:spacing w:line="276" w:lineRule="auto"/>
              <w:jc w:val="center"/>
              <w:rPr>
                <w:ins w:id="14352" w:author="phuong vu" w:date="2018-11-23T11:46:00Z"/>
                <w:b/>
                <w:bCs/>
                <w:rPrChange w:id="14353" w:author="phuong vu" w:date="2018-11-25T21:55:00Z">
                  <w:rPr>
                    <w:ins w:id="14354" w:author="phuong vu" w:date="2018-11-23T11:46:00Z"/>
                    <w:b/>
                    <w:bCs/>
                  </w:rPr>
                </w:rPrChange>
              </w:rPr>
              <w:pPrChange w:id="14355" w:author="phuong vu" w:date="2018-11-23T13:48:00Z">
                <w:pPr>
                  <w:jc w:val="center"/>
                </w:pPr>
              </w:pPrChange>
            </w:pPr>
            <w:ins w:id="14356" w:author="phuong vu" w:date="2018-11-23T11:46:00Z">
              <w:r w:rsidRPr="00BA3432">
                <w:rPr>
                  <w:b/>
                  <w:bCs/>
                  <w:lang w:val="da-DK"/>
                  <w:rPrChange w:id="14357" w:author="phuong vu" w:date="2018-11-25T21:55:00Z">
                    <w:rPr>
                      <w:b/>
                      <w:bCs/>
                      <w:lang w:val="da-DK"/>
                    </w:rPr>
                  </w:rPrChange>
                </w:rPr>
                <w:t>Khóa ngoại</w:t>
              </w:r>
            </w:ins>
          </w:p>
        </w:tc>
        <w:tc>
          <w:tcPr>
            <w:tcW w:w="1749" w:type="dxa"/>
            <w:noWrap/>
            <w:vAlign w:val="center"/>
            <w:hideMark/>
            <w:tcPrChange w:id="14358" w:author="phuong vu" w:date="2018-11-23T13:40:00Z">
              <w:tcPr>
                <w:tcW w:w="2899" w:type="dxa"/>
                <w:noWrap/>
                <w:vAlign w:val="center"/>
                <w:hideMark/>
              </w:tcPr>
            </w:tcPrChange>
          </w:tcPr>
          <w:p w14:paraId="02C5D1DF" w14:textId="77777777" w:rsidR="008A7CB0" w:rsidRPr="00BA3432" w:rsidRDefault="008A7CB0">
            <w:pPr>
              <w:spacing w:line="276" w:lineRule="auto"/>
              <w:ind w:right="226"/>
              <w:jc w:val="center"/>
              <w:rPr>
                <w:ins w:id="14359" w:author="phuong vu" w:date="2018-11-23T11:46:00Z"/>
                <w:b/>
                <w:bCs/>
                <w:rPrChange w:id="14360" w:author="phuong vu" w:date="2018-11-25T21:55:00Z">
                  <w:rPr>
                    <w:ins w:id="14361" w:author="phuong vu" w:date="2018-11-23T11:46:00Z"/>
                    <w:b/>
                    <w:bCs/>
                  </w:rPr>
                </w:rPrChange>
              </w:rPr>
              <w:pPrChange w:id="14362" w:author="phuong vu" w:date="2018-11-23T13:48:00Z">
                <w:pPr>
                  <w:ind w:right="226"/>
                  <w:jc w:val="center"/>
                </w:pPr>
              </w:pPrChange>
            </w:pPr>
            <w:ins w:id="14363" w:author="phuong vu" w:date="2018-11-23T11:46:00Z">
              <w:r w:rsidRPr="00BA3432">
                <w:rPr>
                  <w:b/>
                  <w:bCs/>
                  <w:lang w:val="da-DK"/>
                  <w:rPrChange w:id="14364" w:author="phuong vu" w:date="2018-11-25T21:55:00Z">
                    <w:rPr>
                      <w:b/>
                      <w:bCs/>
                      <w:lang w:val="da-DK"/>
                    </w:rPr>
                  </w:rPrChange>
                </w:rPr>
                <w:t>Mô tả</w:t>
              </w:r>
            </w:ins>
          </w:p>
        </w:tc>
      </w:tr>
      <w:tr w:rsidR="008A7CB0" w:rsidRPr="00BA3432" w14:paraId="5AC85E9C" w14:textId="77777777" w:rsidTr="00904AF3">
        <w:trPr>
          <w:trHeight w:val="300"/>
          <w:ins w:id="14365" w:author="phuong vu" w:date="2018-11-23T11:46:00Z"/>
          <w:trPrChange w:id="14366" w:author="phuong vu" w:date="2018-11-23T13:40:00Z">
            <w:trPr>
              <w:trHeight w:val="300"/>
            </w:trPr>
          </w:trPrChange>
        </w:trPr>
        <w:tc>
          <w:tcPr>
            <w:tcW w:w="708" w:type="dxa"/>
            <w:noWrap/>
            <w:vAlign w:val="center"/>
            <w:hideMark/>
            <w:tcPrChange w:id="14367" w:author="phuong vu" w:date="2018-11-23T13:40:00Z">
              <w:tcPr>
                <w:tcW w:w="708" w:type="dxa"/>
                <w:noWrap/>
                <w:vAlign w:val="center"/>
                <w:hideMark/>
              </w:tcPr>
            </w:tcPrChange>
          </w:tcPr>
          <w:p w14:paraId="7B90A4F8" w14:textId="77777777" w:rsidR="008A7CB0" w:rsidRPr="00BA3432" w:rsidRDefault="008A7CB0">
            <w:pPr>
              <w:spacing w:line="276" w:lineRule="auto"/>
              <w:jc w:val="center"/>
              <w:rPr>
                <w:ins w:id="14368" w:author="phuong vu" w:date="2018-11-23T11:46:00Z"/>
                <w:rPrChange w:id="14369" w:author="phuong vu" w:date="2018-11-25T21:55:00Z">
                  <w:rPr>
                    <w:ins w:id="14370" w:author="phuong vu" w:date="2018-11-23T11:46:00Z"/>
                  </w:rPr>
                </w:rPrChange>
              </w:rPr>
              <w:pPrChange w:id="14371" w:author="phuong vu" w:date="2018-11-23T13:48:00Z">
                <w:pPr>
                  <w:jc w:val="center"/>
                </w:pPr>
              </w:pPrChange>
            </w:pPr>
            <w:ins w:id="14372" w:author="phuong vu" w:date="2018-11-23T11:46:00Z">
              <w:r w:rsidRPr="00BA3432">
                <w:rPr>
                  <w:rPrChange w:id="14373" w:author="phuong vu" w:date="2018-11-25T21:55:00Z">
                    <w:rPr/>
                  </w:rPrChange>
                </w:rPr>
                <w:t>1</w:t>
              </w:r>
            </w:ins>
          </w:p>
        </w:tc>
        <w:tc>
          <w:tcPr>
            <w:tcW w:w="2209" w:type="dxa"/>
            <w:noWrap/>
            <w:hideMark/>
            <w:tcPrChange w:id="14374" w:author="phuong vu" w:date="2018-11-23T13:40:00Z">
              <w:tcPr>
                <w:tcW w:w="2209" w:type="dxa"/>
                <w:noWrap/>
                <w:hideMark/>
              </w:tcPr>
            </w:tcPrChange>
          </w:tcPr>
          <w:p w14:paraId="7715B201" w14:textId="01DD9DAD" w:rsidR="008A7CB0" w:rsidRPr="00BA3432" w:rsidRDefault="008A7CB0">
            <w:pPr>
              <w:spacing w:line="276" w:lineRule="auto"/>
              <w:rPr>
                <w:ins w:id="14375" w:author="phuong vu" w:date="2018-11-23T11:46:00Z"/>
                <w:rPrChange w:id="14376" w:author="phuong vu" w:date="2018-11-25T21:55:00Z">
                  <w:rPr>
                    <w:ins w:id="14377" w:author="phuong vu" w:date="2018-11-23T11:46:00Z"/>
                  </w:rPr>
                </w:rPrChange>
              </w:rPr>
              <w:pPrChange w:id="14378" w:author="phuong vu" w:date="2018-11-23T13:48:00Z">
                <w:pPr/>
              </w:pPrChange>
            </w:pPr>
            <w:ins w:id="14379" w:author="phuong vu" w:date="2018-11-23T11:46:00Z">
              <w:r w:rsidRPr="00BA3432">
                <w:rPr>
                  <w:rPrChange w:id="14380" w:author="phuong vu" w:date="2018-11-25T21:55:00Z">
                    <w:rPr/>
                  </w:rPrChange>
                </w:rPr>
                <w:t>id</w:t>
              </w:r>
            </w:ins>
          </w:p>
        </w:tc>
        <w:tc>
          <w:tcPr>
            <w:tcW w:w="1300" w:type="dxa"/>
            <w:noWrap/>
            <w:hideMark/>
            <w:tcPrChange w:id="14381" w:author="phuong vu" w:date="2018-11-23T13:40:00Z">
              <w:tcPr>
                <w:tcW w:w="1300" w:type="dxa"/>
                <w:noWrap/>
                <w:hideMark/>
              </w:tcPr>
            </w:tcPrChange>
          </w:tcPr>
          <w:p w14:paraId="165AD092" w14:textId="77777777" w:rsidR="008A7CB0" w:rsidRPr="00BA3432" w:rsidRDefault="008A7CB0">
            <w:pPr>
              <w:spacing w:line="276" w:lineRule="auto"/>
              <w:rPr>
                <w:ins w:id="14382" w:author="phuong vu" w:date="2018-11-23T11:46:00Z"/>
                <w:rPrChange w:id="14383" w:author="phuong vu" w:date="2018-11-25T21:55:00Z">
                  <w:rPr>
                    <w:ins w:id="14384" w:author="phuong vu" w:date="2018-11-23T11:46:00Z"/>
                  </w:rPr>
                </w:rPrChange>
              </w:rPr>
              <w:pPrChange w:id="14385" w:author="phuong vu" w:date="2018-11-23T13:48:00Z">
                <w:pPr/>
              </w:pPrChange>
            </w:pPr>
            <w:ins w:id="14386" w:author="phuong vu" w:date="2018-11-23T11:46:00Z">
              <w:r w:rsidRPr="00BA3432">
                <w:rPr>
                  <w:rPrChange w:id="14387" w:author="phuong vu" w:date="2018-11-25T21:55:00Z">
                    <w:rPr/>
                  </w:rPrChange>
                </w:rPr>
                <w:t>numeric</w:t>
              </w:r>
            </w:ins>
          </w:p>
        </w:tc>
        <w:tc>
          <w:tcPr>
            <w:tcW w:w="1098" w:type="dxa"/>
            <w:noWrap/>
            <w:vAlign w:val="center"/>
            <w:hideMark/>
            <w:tcPrChange w:id="14388" w:author="phuong vu" w:date="2018-11-23T13:40:00Z">
              <w:tcPr>
                <w:tcW w:w="1098" w:type="dxa"/>
                <w:noWrap/>
                <w:vAlign w:val="center"/>
                <w:hideMark/>
              </w:tcPr>
            </w:tcPrChange>
          </w:tcPr>
          <w:p w14:paraId="35001C6C" w14:textId="77777777" w:rsidR="008A7CB0" w:rsidRPr="00BA3432" w:rsidRDefault="008A7CB0">
            <w:pPr>
              <w:spacing w:line="276" w:lineRule="auto"/>
              <w:jc w:val="center"/>
              <w:rPr>
                <w:ins w:id="14389" w:author="phuong vu" w:date="2018-11-23T11:46:00Z"/>
                <w:rPrChange w:id="14390" w:author="phuong vu" w:date="2018-11-25T21:55:00Z">
                  <w:rPr>
                    <w:ins w:id="14391" w:author="phuong vu" w:date="2018-11-23T11:46:00Z"/>
                  </w:rPr>
                </w:rPrChange>
              </w:rPr>
              <w:pPrChange w:id="14392" w:author="phuong vu" w:date="2018-11-23T13:48:00Z">
                <w:pPr>
                  <w:jc w:val="center"/>
                </w:pPr>
              </w:pPrChange>
            </w:pPr>
          </w:p>
        </w:tc>
        <w:tc>
          <w:tcPr>
            <w:tcW w:w="838" w:type="dxa"/>
            <w:noWrap/>
            <w:vAlign w:val="center"/>
            <w:hideMark/>
            <w:tcPrChange w:id="14393" w:author="phuong vu" w:date="2018-11-23T13:40:00Z">
              <w:tcPr>
                <w:tcW w:w="838" w:type="dxa"/>
                <w:noWrap/>
                <w:vAlign w:val="center"/>
                <w:hideMark/>
              </w:tcPr>
            </w:tcPrChange>
          </w:tcPr>
          <w:p w14:paraId="604F3B97" w14:textId="77777777" w:rsidR="008A7CB0" w:rsidRPr="00BA3432" w:rsidRDefault="008A7CB0">
            <w:pPr>
              <w:spacing w:line="276" w:lineRule="auto"/>
              <w:jc w:val="center"/>
              <w:rPr>
                <w:ins w:id="14394" w:author="phuong vu" w:date="2018-11-23T11:46:00Z"/>
                <w:rPrChange w:id="14395" w:author="phuong vu" w:date="2018-11-25T21:55:00Z">
                  <w:rPr>
                    <w:ins w:id="14396" w:author="phuong vu" w:date="2018-11-23T11:46:00Z"/>
                  </w:rPr>
                </w:rPrChange>
              </w:rPr>
              <w:pPrChange w:id="14397" w:author="phuong vu" w:date="2018-11-23T13:48:00Z">
                <w:pPr>
                  <w:jc w:val="center"/>
                </w:pPr>
              </w:pPrChange>
            </w:pPr>
            <w:ins w:id="14398" w:author="phuong vu" w:date="2018-11-23T11:46:00Z">
              <w:r w:rsidRPr="00BA3432">
                <w:rPr>
                  <w:rPrChange w:id="14399" w:author="phuong vu" w:date="2018-11-25T21:55:00Z">
                    <w:rPr/>
                  </w:rPrChange>
                </w:rPr>
                <w:t>X</w:t>
              </w:r>
            </w:ins>
          </w:p>
        </w:tc>
        <w:tc>
          <w:tcPr>
            <w:tcW w:w="823" w:type="dxa"/>
            <w:noWrap/>
            <w:vAlign w:val="center"/>
            <w:hideMark/>
            <w:tcPrChange w:id="14400" w:author="phuong vu" w:date="2018-11-23T13:40:00Z">
              <w:tcPr>
                <w:tcW w:w="823" w:type="dxa"/>
                <w:noWrap/>
                <w:vAlign w:val="center"/>
                <w:hideMark/>
              </w:tcPr>
            </w:tcPrChange>
          </w:tcPr>
          <w:p w14:paraId="5AAE0052" w14:textId="77777777" w:rsidR="008A7CB0" w:rsidRPr="00BA3432" w:rsidRDefault="008A7CB0">
            <w:pPr>
              <w:spacing w:line="276" w:lineRule="auto"/>
              <w:jc w:val="center"/>
              <w:rPr>
                <w:ins w:id="14401" w:author="phuong vu" w:date="2018-11-23T11:46:00Z"/>
                <w:rPrChange w:id="14402" w:author="phuong vu" w:date="2018-11-25T21:55:00Z">
                  <w:rPr>
                    <w:ins w:id="14403" w:author="phuong vu" w:date="2018-11-23T11:46:00Z"/>
                  </w:rPr>
                </w:rPrChange>
              </w:rPr>
              <w:pPrChange w:id="14404" w:author="phuong vu" w:date="2018-11-23T13:48:00Z">
                <w:pPr>
                  <w:jc w:val="center"/>
                </w:pPr>
              </w:pPrChange>
            </w:pPr>
          </w:p>
        </w:tc>
        <w:tc>
          <w:tcPr>
            <w:tcW w:w="1749" w:type="dxa"/>
            <w:noWrap/>
            <w:hideMark/>
            <w:tcPrChange w:id="14405" w:author="phuong vu" w:date="2018-11-23T13:40:00Z">
              <w:tcPr>
                <w:tcW w:w="2899" w:type="dxa"/>
                <w:noWrap/>
                <w:hideMark/>
              </w:tcPr>
            </w:tcPrChange>
          </w:tcPr>
          <w:p w14:paraId="604F3C47" w14:textId="5FB85330" w:rsidR="008A7CB0" w:rsidRPr="00BA3432" w:rsidRDefault="008A7CB0">
            <w:pPr>
              <w:spacing w:line="276" w:lineRule="auto"/>
              <w:rPr>
                <w:ins w:id="14406" w:author="phuong vu" w:date="2018-11-23T11:46:00Z"/>
                <w:lang w:val="en-US"/>
                <w:rPrChange w:id="14407" w:author="phuong vu" w:date="2018-11-25T21:55:00Z">
                  <w:rPr>
                    <w:ins w:id="14408" w:author="phuong vu" w:date="2018-11-23T11:46:00Z"/>
                    <w:lang w:val="en-US"/>
                  </w:rPr>
                </w:rPrChange>
              </w:rPr>
              <w:pPrChange w:id="14409" w:author="phuong vu" w:date="2018-11-23T13:48:00Z">
                <w:pPr/>
              </w:pPrChange>
            </w:pPr>
            <w:ins w:id="14410" w:author="phuong vu" w:date="2018-11-23T11:46:00Z">
              <w:r w:rsidRPr="00BA3432">
                <w:rPr>
                  <w:rPrChange w:id="14411" w:author="phuong vu" w:date="2018-11-25T21:55:00Z">
                    <w:rPr/>
                  </w:rPrChange>
                </w:rPr>
                <w:t>ID</w:t>
              </w:r>
            </w:ins>
          </w:p>
        </w:tc>
      </w:tr>
      <w:tr w:rsidR="008A7CB0" w:rsidRPr="00BA3432" w14:paraId="645B6AE6" w14:textId="77777777" w:rsidTr="00904AF3">
        <w:trPr>
          <w:trHeight w:val="300"/>
          <w:ins w:id="14412" w:author="phuong vu" w:date="2018-11-23T11:46:00Z"/>
          <w:trPrChange w:id="14413" w:author="phuong vu" w:date="2018-11-23T13:40:00Z">
            <w:trPr>
              <w:trHeight w:val="300"/>
            </w:trPr>
          </w:trPrChange>
        </w:trPr>
        <w:tc>
          <w:tcPr>
            <w:tcW w:w="708" w:type="dxa"/>
            <w:noWrap/>
            <w:vAlign w:val="center"/>
            <w:hideMark/>
            <w:tcPrChange w:id="14414" w:author="phuong vu" w:date="2018-11-23T13:40:00Z">
              <w:tcPr>
                <w:tcW w:w="708" w:type="dxa"/>
                <w:noWrap/>
                <w:vAlign w:val="center"/>
                <w:hideMark/>
              </w:tcPr>
            </w:tcPrChange>
          </w:tcPr>
          <w:p w14:paraId="53E27950" w14:textId="77777777" w:rsidR="008A7CB0" w:rsidRPr="00BA3432" w:rsidRDefault="008A7CB0">
            <w:pPr>
              <w:spacing w:line="276" w:lineRule="auto"/>
              <w:jc w:val="center"/>
              <w:rPr>
                <w:ins w:id="14415" w:author="phuong vu" w:date="2018-11-23T11:46:00Z"/>
                <w:rPrChange w:id="14416" w:author="phuong vu" w:date="2018-11-25T21:55:00Z">
                  <w:rPr>
                    <w:ins w:id="14417" w:author="phuong vu" w:date="2018-11-23T11:46:00Z"/>
                  </w:rPr>
                </w:rPrChange>
              </w:rPr>
              <w:pPrChange w:id="14418" w:author="phuong vu" w:date="2018-11-23T13:48:00Z">
                <w:pPr>
                  <w:jc w:val="center"/>
                </w:pPr>
              </w:pPrChange>
            </w:pPr>
            <w:ins w:id="14419" w:author="phuong vu" w:date="2018-11-23T11:46:00Z">
              <w:r w:rsidRPr="00BA3432">
                <w:rPr>
                  <w:rPrChange w:id="14420" w:author="phuong vu" w:date="2018-11-25T21:55:00Z">
                    <w:rPr/>
                  </w:rPrChange>
                </w:rPr>
                <w:t>2</w:t>
              </w:r>
            </w:ins>
          </w:p>
        </w:tc>
        <w:tc>
          <w:tcPr>
            <w:tcW w:w="2209" w:type="dxa"/>
            <w:noWrap/>
            <w:hideMark/>
            <w:tcPrChange w:id="14421" w:author="phuong vu" w:date="2018-11-23T13:40:00Z">
              <w:tcPr>
                <w:tcW w:w="2209" w:type="dxa"/>
                <w:noWrap/>
                <w:hideMark/>
              </w:tcPr>
            </w:tcPrChange>
          </w:tcPr>
          <w:p w14:paraId="3254C875" w14:textId="50EB26C6" w:rsidR="008A7CB0" w:rsidRPr="00BA3432" w:rsidRDefault="008A7CB0">
            <w:pPr>
              <w:spacing w:line="276" w:lineRule="auto"/>
              <w:rPr>
                <w:ins w:id="14422" w:author="phuong vu" w:date="2018-11-23T11:46:00Z"/>
                <w:lang w:val="en-US"/>
                <w:rPrChange w:id="14423" w:author="phuong vu" w:date="2018-11-25T21:55:00Z">
                  <w:rPr>
                    <w:ins w:id="14424" w:author="phuong vu" w:date="2018-11-23T11:46:00Z"/>
                  </w:rPr>
                </w:rPrChange>
              </w:rPr>
              <w:pPrChange w:id="14425" w:author="phuong vu" w:date="2018-11-23T13:48:00Z">
                <w:pPr/>
              </w:pPrChange>
            </w:pPr>
            <w:ins w:id="14426" w:author="phuong vu" w:date="2018-11-23T11:47:00Z">
              <w:r w:rsidRPr="00BA3432">
                <w:rPr>
                  <w:lang w:val="en-US"/>
                  <w:rPrChange w:id="14427" w:author="phuong vu" w:date="2018-11-25T21:55:00Z">
                    <w:rPr>
                      <w:lang w:val="en-US"/>
                    </w:rPr>
                  </w:rPrChange>
                </w:rPr>
                <w:t>head_line</w:t>
              </w:r>
            </w:ins>
          </w:p>
        </w:tc>
        <w:tc>
          <w:tcPr>
            <w:tcW w:w="1300" w:type="dxa"/>
            <w:noWrap/>
            <w:hideMark/>
            <w:tcPrChange w:id="14428" w:author="phuong vu" w:date="2018-11-23T13:40:00Z">
              <w:tcPr>
                <w:tcW w:w="1300" w:type="dxa"/>
                <w:noWrap/>
                <w:hideMark/>
              </w:tcPr>
            </w:tcPrChange>
          </w:tcPr>
          <w:p w14:paraId="799AF489" w14:textId="77777777" w:rsidR="008A7CB0" w:rsidRPr="00BA3432" w:rsidRDefault="008A7CB0">
            <w:pPr>
              <w:spacing w:line="276" w:lineRule="auto"/>
              <w:rPr>
                <w:ins w:id="14429" w:author="phuong vu" w:date="2018-11-23T11:46:00Z"/>
                <w:rPrChange w:id="14430" w:author="phuong vu" w:date="2018-11-25T21:55:00Z">
                  <w:rPr>
                    <w:ins w:id="14431" w:author="phuong vu" w:date="2018-11-23T11:46:00Z"/>
                  </w:rPr>
                </w:rPrChange>
              </w:rPr>
              <w:pPrChange w:id="14432" w:author="phuong vu" w:date="2018-11-23T13:48:00Z">
                <w:pPr/>
              </w:pPrChange>
            </w:pPr>
            <w:ins w:id="14433" w:author="phuong vu" w:date="2018-11-23T11:46:00Z">
              <w:r w:rsidRPr="00AD0E2E">
                <w:t>character varying</w:t>
              </w:r>
            </w:ins>
          </w:p>
        </w:tc>
        <w:tc>
          <w:tcPr>
            <w:tcW w:w="1098" w:type="dxa"/>
            <w:noWrap/>
            <w:vAlign w:val="center"/>
            <w:hideMark/>
            <w:tcPrChange w:id="14434" w:author="phuong vu" w:date="2018-11-23T13:40:00Z">
              <w:tcPr>
                <w:tcW w:w="1098" w:type="dxa"/>
                <w:noWrap/>
                <w:vAlign w:val="center"/>
                <w:hideMark/>
              </w:tcPr>
            </w:tcPrChange>
          </w:tcPr>
          <w:p w14:paraId="48A42946" w14:textId="77777777" w:rsidR="008A7CB0" w:rsidRPr="00BA3432" w:rsidRDefault="008A7CB0">
            <w:pPr>
              <w:spacing w:line="276" w:lineRule="auto"/>
              <w:jc w:val="center"/>
              <w:rPr>
                <w:ins w:id="14435" w:author="phuong vu" w:date="2018-11-23T11:46:00Z"/>
                <w:rPrChange w:id="14436" w:author="phuong vu" w:date="2018-11-25T21:55:00Z">
                  <w:rPr>
                    <w:ins w:id="14437" w:author="phuong vu" w:date="2018-11-23T11:46:00Z"/>
                  </w:rPr>
                </w:rPrChange>
              </w:rPr>
              <w:pPrChange w:id="14438" w:author="phuong vu" w:date="2018-11-23T13:48:00Z">
                <w:pPr>
                  <w:jc w:val="center"/>
                </w:pPr>
              </w:pPrChange>
            </w:pPr>
          </w:p>
        </w:tc>
        <w:tc>
          <w:tcPr>
            <w:tcW w:w="838" w:type="dxa"/>
            <w:noWrap/>
            <w:vAlign w:val="center"/>
            <w:hideMark/>
            <w:tcPrChange w:id="14439" w:author="phuong vu" w:date="2018-11-23T13:40:00Z">
              <w:tcPr>
                <w:tcW w:w="838" w:type="dxa"/>
                <w:noWrap/>
                <w:vAlign w:val="center"/>
                <w:hideMark/>
              </w:tcPr>
            </w:tcPrChange>
          </w:tcPr>
          <w:p w14:paraId="5CD045DC" w14:textId="77777777" w:rsidR="008A7CB0" w:rsidRPr="00BA3432" w:rsidRDefault="008A7CB0">
            <w:pPr>
              <w:spacing w:line="276" w:lineRule="auto"/>
              <w:jc w:val="center"/>
              <w:rPr>
                <w:ins w:id="14440" w:author="phuong vu" w:date="2018-11-23T11:46:00Z"/>
                <w:rPrChange w:id="14441" w:author="phuong vu" w:date="2018-11-25T21:55:00Z">
                  <w:rPr>
                    <w:ins w:id="14442" w:author="phuong vu" w:date="2018-11-23T11:46:00Z"/>
                  </w:rPr>
                </w:rPrChange>
              </w:rPr>
              <w:pPrChange w:id="14443" w:author="phuong vu" w:date="2018-11-23T13:48:00Z">
                <w:pPr>
                  <w:jc w:val="center"/>
                </w:pPr>
              </w:pPrChange>
            </w:pPr>
          </w:p>
        </w:tc>
        <w:tc>
          <w:tcPr>
            <w:tcW w:w="823" w:type="dxa"/>
            <w:noWrap/>
            <w:vAlign w:val="center"/>
            <w:hideMark/>
            <w:tcPrChange w:id="14444" w:author="phuong vu" w:date="2018-11-23T13:40:00Z">
              <w:tcPr>
                <w:tcW w:w="823" w:type="dxa"/>
                <w:noWrap/>
                <w:vAlign w:val="center"/>
                <w:hideMark/>
              </w:tcPr>
            </w:tcPrChange>
          </w:tcPr>
          <w:p w14:paraId="3D14E42F" w14:textId="77777777" w:rsidR="008A7CB0" w:rsidRPr="00BA3432" w:rsidRDefault="008A7CB0">
            <w:pPr>
              <w:spacing w:line="276" w:lineRule="auto"/>
              <w:jc w:val="center"/>
              <w:rPr>
                <w:ins w:id="14445" w:author="phuong vu" w:date="2018-11-23T11:46:00Z"/>
                <w:rPrChange w:id="14446" w:author="phuong vu" w:date="2018-11-25T21:55:00Z">
                  <w:rPr>
                    <w:ins w:id="14447" w:author="phuong vu" w:date="2018-11-23T11:46:00Z"/>
                  </w:rPr>
                </w:rPrChange>
              </w:rPr>
              <w:pPrChange w:id="14448" w:author="phuong vu" w:date="2018-11-23T13:48:00Z">
                <w:pPr>
                  <w:jc w:val="center"/>
                </w:pPr>
              </w:pPrChange>
            </w:pPr>
          </w:p>
        </w:tc>
        <w:tc>
          <w:tcPr>
            <w:tcW w:w="1749" w:type="dxa"/>
            <w:noWrap/>
            <w:hideMark/>
            <w:tcPrChange w:id="14449" w:author="phuong vu" w:date="2018-11-23T13:40:00Z">
              <w:tcPr>
                <w:tcW w:w="2899" w:type="dxa"/>
                <w:noWrap/>
                <w:hideMark/>
              </w:tcPr>
            </w:tcPrChange>
          </w:tcPr>
          <w:p w14:paraId="6582C20D" w14:textId="1E0F3272" w:rsidR="008A7CB0" w:rsidRPr="00BA3432" w:rsidRDefault="008A7CB0">
            <w:pPr>
              <w:spacing w:line="276" w:lineRule="auto"/>
              <w:rPr>
                <w:ins w:id="14450" w:author="phuong vu" w:date="2018-11-23T11:46:00Z"/>
                <w:lang w:val="en-US"/>
                <w:rPrChange w:id="14451" w:author="phuong vu" w:date="2018-11-25T21:55:00Z">
                  <w:rPr>
                    <w:ins w:id="14452" w:author="phuong vu" w:date="2018-11-23T11:46:00Z"/>
                    <w:lang w:val="en-US"/>
                  </w:rPr>
                </w:rPrChange>
              </w:rPr>
              <w:pPrChange w:id="14453" w:author="phuong vu" w:date="2018-11-23T13:48:00Z">
                <w:pPr/>
              </w:pPrChange>
            </w:pPr>
            <w:ins w:id="14454" w:author="phuong vu" w:date="2018-11-23T11:48:00Z">
              <w:r w:rsidRPr="00BA3432">
                <w:rPr>
                  <w:lang w:val="en-US"/>
                  <w:rPrChange w:id="14455" w:author="phuong vu" w:date="2018-11-25T21:55:00Z">
                    <w:rPr>
                      <w:lang w:val="en-US"/>
                    </w:rPr>
                  </w:rPrChange>
                </w:rPr>
                <w:t>Tên ảnh</w:t>
              </w:r>
            </w:ins>
          </w:p>
        </w:tc>
      </w:tr>
      <w:tr w:rsidR="008A7CB0" w:rsidRPr="00BA3432" w14:paraId="1D544AB3" w14:textId="77777777" w:rsidTr="00904AF3">
        <w:trPr>
          <w:trHeight w:val="300"/>
          <w:ins w:id="14456" w:author="phuong vu" w:date="2018-11-23T11:46:00Z"/>
          <w:trPrChange w:id="14457" w:author="phuong vu" w:date="2018-11-23T13:40:00Z">
            <w:trPr>
              <w:trHeight w:val="300"/>
            </w:trPr>
          </w:trPrChange>
        </w:trPr>
        <w:tc>
          <w:tcPr>
            <w:tcW w:w="708" w:type="dxa"/>
            <w:noWrap/>
            <w:vAlign w:val="center"/>
            <w:hideMark/>
            <w:tcPrChange w:id="14458" w:author="phuong vu" w:date="2018-11-23T13:40:00Z">
              <w:tcPr>
                <w:tcW w:w="708" w:type="dxa"/>
                <w:noWrap/>
                <w:vAlign w:val="center"/>
                <w:hideMark/>
              </w:tcPr>
            </w:tcPrChange>
          </w:tcPr>
          <w:p w14:paraId="2220F543" w14:textId="77777777" w:rsidR="008A7CB0" w:rsidRPr="00BA3432" w:rsidRDefault="008A7CB0">
            <w:pPr>
              <w:spacing w:line="276" w:lineRule="auto"/>
              <w:jc w:val="center"/>
              <w:rPr>
                <w:ins w:id="14459" w:author="phuong vu" w:date="2018-11-23T11:46:00Z"/>
                <w:lang w:val="en-US"/>
                <w:rPrChange w:id="14460" w:author="phuong vu" w:date="2018-11-25T21:55:00Z">
                  <w:rPr>
                    <w:ins w:id="14461" w:author="phuong vu" w:date="2018-11-23T11:46:00Z"/>
                    <w:lang w:val="en-US"/>
                  </w:rPr>
                </w:rPrChange>
              </w:rPr>
              <w:pPrChange w:id="14462" w:author="phuong vu" w:date="2018-11-23T13:48:00Z">
                <w:pPr>
                  <w:jc w:val="center"/>
                </w:pPr>
              </w:pPrChange>
            </w:pPr>
            <w:ins w:id="14463" w:author="phuong vu" w:date="2018-11-23T11:46:00Z">
              <w:r w:rsidRPr="00BA3432">
                <w:rPr>
                  <w:lang w:val="en-US"/>
                  <w:rPrChange w:id="14464" w:author="phuong vu" w:date="2018-11-25T21:55:00Z">
                    <w:rPr>
                      <w:lang w:val="en-US"/>
                    </w:rPr>
                  </w:rPrChange>
                </w:rPr>
                <w:t>3</w:t>
              </w:r>
            </w:ins>
          </w:p>
        </w:tc>
        <w:tc>
          <w:tcPr>
            <w:tcW w:w="2209" w:type="dxa"/>
            <w:noWrap/>
            <w:hideMark/>
            <w:tcPrChange w:id="14465" w:author="phuong vu" w:date="2018-11-23T13:40:00Z">
              <w:tcPr>
                <w:tcW w:w="2209" w:type="dxa"/>
                <w:noWrap/>
                <w:hideMark/>
              </w:tcPr>
            </w:tcPrChange>
          </w:tcPr>
          <w:p w14:paraId="656DE0E8" w14:textId="479C17A4" w:rsidR="008A7CB0" w:rsidRPr="00BA3432" w:rsidRDefault="008A7CB0">
            <w:pPr>
              <w:spacing w:line="276" w:lineRule="auto"/>
              <w:rPr>
                <w:ins w:id="14466" w:author="phuong vu" w:date="2018-11-23T11:46:00Z"/>
                <w:lang w:val="en-US"/>
                <w:rPrChange w:id="14467" w:author="phuong vu" w:date="2018-11-25T21:55:00Z">
                  <w:rPr>
                    <w:ins w:id="14468" w:author="phuong vu" w:date="2018-11-23T11:46:00Z"/>
                  </w:rPr>
                </w:rPrChange>
              </w:rPr>
              <w:pPrChange w:id="14469" w:author="phuong vu" w:date="2018-11-23T13:48:00Z">
                <w:pPr/>
              </w:pPrChange>
            </w:pPr>
            <w:ins w:id="14470" w:author="phuong vu" w:date="2018-11-23T11:47:00Z">
              <w:r w:rsidRPr="00BA3432">
                <w:rPr>
                  <w:lang w:val="en-US"/>
                  <w:rPrChange w:id="14471" w:author="phuong vu" w:date="2018-11-25T21:55:00Z">
                    <w:rPr>
                      <w:lang w:val="en-US"/>
                    </w:rPr>
                  </w:rPrChange>
                </w:rPr>
                <w:t>body</w:t>
              </w:r>
            </w:ins>
          </w:p>
        </w:tc>
        <w:tc>
          <w:tcPr>
            <w:tcW w:w="1300" w:type="dxa"/>
            <w:noWrap/>
            <w:hideMark/>
            <w:tcPrChange w:id="14472" w:author="phuong vu" w:date="2018-11-23T13:40:00Z">
              <w:tcPr>
                <w:tcW w:w="1300" w:type="dxa"/>
                <w:noWrap/>
                <w:hideMark/>
              </w:tcPr>
            </w:tcPrChange>
          </w:tcPr>
          <w:p w14:paraId="435A0EC1" w14:textId="77777777" w:rsidR="008A7CB0" w:rsidRPr="00BA3432" w:rsidRDefault="008A7CB0">
            <w:pPr>
              <w:spacing w:line="276" w:lineRule="auto"/>
              <w:rPr>
                <w:ins w:id="14473" w:author="phuong vu" w:date="2018-11-23T11:46:00Z"/>
                <w:rPrChange w:id="14474" w:author="phuong vu" w:date="2018-11-25T21:55:00Z">
                  <w:rPr>
                    <w:ins w:id="14475" w:author="phuong vu" w:date="2018-11-23T11:46:00Z"/>
                  </w:rPr>
                </w:rPrChange>
              </w:rPr>
              <w:pPrChange w:id="14476" w:author="phuong vu" w:date="2018-11-23T13:48:00Z">
                <w:pPr/>
              </w:pPrChange>
            </w:pPr>
            <w:ins w:id="14477" w:author="phuong vu" w:date="2018-11-23T11:46:00Z">
              <w:r w:rsidRPr="00AD0E2E">
                <w:t>numeric</w:t>
              </w:r>
            </w:ins>
          </w:p>
        </w:tc>
        <w:tc>
          <w:tcPr>
            <w:tcW w:w="1098" w:type="dxa"/>
            <w:noWrap/>
            <w:vAlign w:val="center"/>
            <w:hideMark/>
            <w:tcPrChange w:id="14478" w:author="phuong vu" w:date="2018-11-23T13:40:00Z">
              <w:tcPr>
                <w:tcW w:w="1098" w:type="dxa"/>
                <w:noWrap/>
                <w:vAlign w:val="center"/>
                <w:hideMark/>
              </w:tcPr>
            </w:tcPrChange>
          </w:tcPr>
          <w:p w14:paraId="70F4E038" w14:textId="77777777" w:rsidR="008A7CB0" w:rsidRPr="00BA3432" w:rsidRDefault="008A7CB0">
            <w:pPr>
              <w:spacing w:line="276" w:lineRule="auto"/>
              <w:jc w:val="center"/>
              <w:rPr>
                <w:ins w:id="14479" w:author="phuong vu" w:date="2018-11-23T11:46:00Z"/>
                <w:rPrChange w:id="14480" w:author="phuong vu" w:date="2018-11-25T21:55:00Z">
                  <w:rPr>
                    <w:ins w:id="14481" w:author="phuong vu" w:date="2018-11-23T11:46:00Z"/>
                  </w:rPr>
                </w:rPrChange>
              </w:rPr>
              <w:pPrChange w:id="14482" w:author="phuong vu" w:date="2018-11-23T13:48:00Z">
                <w:pPr>
                  <w:jc w:val="center"/>
                </w:pPr>
              </w:pPrChange>
            </w:pPr>
            <w:ins w:id="14483" w:author="phuong vu" w:date="2018-11-23T11:46:00Z">
              <w:r w:rsidRPr="00BA3432">
                <w:rPr>
                  <w:rPrChange w:id="14484" w:author="phuong vu" w:date="2018-11-25T21:55:00Z">
                    <w:rPr/>
                  </w:rPrChange>
                </w:rPr>
                <w:t>X</w:t>
              </w:r>
            </w:ins>
          </w:p>
        </w:tc>
        <w:tc>
          <w:tcPr>
            <w:tcW w:w="838" w:type="dxa"/>
            <w:noWrap/>
            <w:vAlign w:val="center"/>
            <w:hideMark/>
            <w:tcPrChange w:id="14485" w:author="phuong vu" w:date="2018-11-23T13:40:00Z">
              <w:tcPr>
                <w:tcW w:w="838" w:type="dxa"/>
                <w:noWrap/>
                <w:vAlign w:val="center"/>
                <w:hideMark/>
              </w:tcPr>
            </w:tcPrChange>
          </w:tcPr>
          <w:p w14:paraId="7D4AC9F0" w14:textId="77777777" w:rsidR="008A7CB0" w:rsidRPr="00BA3432" w:rsidRDefault="008A7CB0">
            <w:pPr>
              <w:spacing w:line="276" w:lineRule="auto"/>
              <w:jc w:val="center"/>
              <w:rPr>
                <w:ins w:id="14486" w:author="phuong vu" w:date="2018-11-23T11:46:00Z"/>
                <w:rPrChange w:id="14487" w:author="phuong vu" w:date="2018-11-25T21:55:00Z">
                  <w:rPr>
                    <w:ins w:id="14488" w:author="phuong vu" w:date="2018-11-23T11:46:00Z"/>
                  </w:rPr>
                </w:rPrChange>
              </w:rPr>
              <w:pPrChange w:id="14489" w:author="phuong vu" w:date="2018-11-23T13:48:00Z">
                <w:pPr>
                  <w:jc w:val="center"/>
                </w:pPr>
              </w:pPrChange>
            </w:pPr>
          </w:p>
        </w:tc>
        <w:tc>
          <w:tcPr>
            <w:tcW w:w="823" w:type="dxa"/>
            <w:noWrap/>
            <w:vAlign w:val="center"/>
            <w:hideMark/>
            <w:tcPrChange w:id="14490" w:author="phuong vu" w:date="2018-11-23T13:40:00Z">
              <w:tcPr>
                <w:tcW w:w="823" w:type="dxa"/>
                <w:noWrap/>
                <w:vAlign w:val="center"/>
                <w:hideMark/>
              </w:tcPr>
            </w:tcPrChange>
          </w:tcPr>
          <w:p w14:paraId="3931F74C" w14:textId="77777777" w:rsidR="008A7CB0" w:rsidRPr="00BA3432" w:rsidRDefault="008A7CB0">
            <w:pPr>
              <w:spacing w:line="276" w:lineRule="auto"/>
              <w:jc w:val="center"/>
              <w:rPr>
                <w:ins w:id="14491" w:author="phuong vu" w:date="2018-11-23T11:46:00Z"/>
                <w:rPrChange w:id="14492" w:author="phuong vu" w:date="2018-11-25T21:55:00Z">
                  <w:rPr>
                    <w:ins w:id="14493" w:author="phuong vu" w:date="2018-11-23T11:46:00Z"/>
                  </w:rPr>
                </w:rPrChange>
              </w:rPr>
              <w:pPrChange w:id="14494" w:author="phuong vu" w:date="2018-11-23T13:48:00Z">
                <w:pPr>
                  <w:jc w:val="center"/>
                </w:pPr>
              </w:pPrChange>
            </w:pPr>
            <w:ins w:id="14495" w:author="phuong vu" w:date="2018-11-23T11:46:00Z">
              <w:r w:rsidRPr="00BA3432">
                <w:rPr>
                  <w:rPrChange w:id="14496" w:author="phuong vu" w:date="2018-11-25T21:55:00Z">
                    <w:rPr/>
                  </w:rPrChange>
                </w:rPr>
                <w:t>X</w:t>
              </w:r>
            </w:ins>
          </w:p>
        </w:tc>
        <w:tc>
          <w:tcPr>
            <w:tcW w:w="1749" w:type="dxa"/>
            <w:noWrap/>
            <w:hideMark/>
            <w:tcPrChange w:id="14497" w:author="phuong vu" w:date="2018-11-23T13:40:00Z">
              <w:tcPr>
                <w:tcW w:w="2899" w:type="dxa"/>
                <w:noWrap/>
                <w:hideMark/>
              </w:tcPr>
            </w:tcPrChange>
          </w:tcPr>
          <w:p w14:paraId="4CE8E2DE" w14:textId="42850C84" w:rsidR="008A7CB0" w:rsidRPr="00BA3432" w:rsidRDefault="008A7CB0">
            <w:pPr>
              <w:spacing w:line="276" w:lineRule="auto"/>
              <w:rPr>
                <w:ins w:id="14498" w:author="phuong vu" w:date="2018-11-23T11:46:00Z"/>
                <w:lang w:val="en-US"/>
                <w:rPrChange w:id="14499" w:author="phuong vu" w:date="2018-11-25T21:55:00Z">
                  <w:rPr>
                    <w:ins w:id="14500" w:author="phuong vu" w:date="2018-11-23T11:46:00Z"/>
                  </w:rPr>
                </w:rPrChange>
              </w:rPr>
              <w:pPrChange w:id="14501" w:author="phuong vu" w:date="2018-11-23T13:48:00Z">
                <w:pPr/>
              </w:pPrChange>
            </w:pPr>
            <w:ins w:id="14502" w:author="phuong vu" w:date="2018-11-23T11:48:00Z">
              <w:r w:rsidRPr="00BA3432">
                <w:rPr>
                  <w:lang w:val="en-US"/>
                  <w:rPrChange w:id="14503" w:author="phuong vu" w:date="2018-11-25T21:55:00Z">
                    <w:rPr>
                      <w:lang w:val="en-US"/>
                    </w:rPr>
                  </w:rPrChange>
                </w:rPr>
                <w:t>Loại ảnh</w:t>
              </w:r>
            </w:ins>
          </w:p>
        </w:tc>
      </w:tr>
      <w:tr w:rsidR="008A7CB0" w:rsidRPr="00BA3432" w14:paraId="564EE3E9" w14:textId="77777777" w:rsidTr="00904AF3">
        <w:trPr>
          <w:trHeight w:val="300"/>
          <w:ins w:id="14504" w:author="phuong vu" w:date="2018-11-23T11:46:00Z"/>
          <w:trPrChange w:id="14505" w:author="phuong vu" w:date="2018-11-23T13:40:00Z">
            <w:trPr>
              <w:trHeight w:val="300"/>
            </w:trPr>
          </w:trPrChange>
        </w:trPr>
        <w:tc>
          <w:tcPr>
            <w:tcW w:w="708" w:type="dxa"/>
            <w:noWrap/>
            <w:vAlign w:val="center"/>
            <w:hideMark/>
            <w:tcPrChange w:id="14506" w:author="phuong vu" w:date="2018-11-23T13:40:00Z">
              <w:tcPr>
                <w:tcW w:w="708" w:type="dxa"/>
                <w:noWrap/>
                <w:vAlign w:val="center"/>
                <w:hideMark/>
              </w:tcPr>
            </w:tcPrChange>
          </w:tcPr>
          <w:p w14:paraId="45C265A8" w14:textId="77777777" w:rsidR="008A7CB0" w:rsidRPr="00BA3432" w:rsidRDefault="008A7CB0">
            <w:pPr>
              <w:spacing w:line="276" w:lineRule="auto"/>
              <w:jc w:val="center"/>
              <w:rPr>
                <w:ins w:id="14507" w:author="phuong vu" w:date="2018-11-23T11:46:00Z"/>
                <w:lang w:val="en-US"/>
                <w:rPrChange w:id="14508" w:author="phuong vu" w:date="2018-11-25T21:55:00Z">
                  <w:rPr>
                    <w:ins w:id="14509" w:author="phuong vu" w:date="2018-11-23T11:46:00Z"/>
                    <w:lang w:val="en-US"/>
                  </w:rPr>
                </w:rPrChange>
              </w:rPr>
              <w:pPrChange w:id="14510" w:author="phuong vu" w:date="2018-11-23T13:48:00Z">
                <w:pPr>
                  <w:jc w:val="center"/>
                </w:pPr>
              </w:pPrChange>
            </w:pPr>
            <w:ins w:id="14511" w:author="phuong vu" w:date="2018-11-23T11:46:00Z">
              <w:r w:rsidRPr="00BA3432">
                <w:rPr>
                  <w:lang w:val="en-US"/>
                  <w:rPrChange w:id="14512" w:author="phuong vu" w:date="2018-11-25T21:55:00Z">
                    <w:rPr>
                      <w:lang w:val="en-US"/>
                    </w:rPr>
                  </w:rPrChange>
                </w:rPr>
                <w:t>4</w:t>
              </w:r>
            </w:ins>
          </w:p>
        </w:tc>
        <w:tc>
          <w:tcPr>
            <w:tcW w:w="2209" w:type="dxa"/>
            <w:noWrap/>
            <w:hideMark/>
            <w:tcPrChange w:id="14513" w:author="phuong vu" w:date="2018-11-23T13:40:00Z">
              <w:tcPr>
                <w:tcW w:w="2209" w:type="dxa"/>
                <w:noWrap/>
                <w:hideMark/>
              </w:tcPr>
            </w:tcPrChange>
          </w:tcPr>
          <w:p w14:paraId="4DC2B373" w14:textId="19474AA6" w:rsidR="008A7CB0" w:rsidRPr="00BA3432" w:rsidRDefault="008A7CB0">
            <w:pPr>
              <w:spacing w:line="276" w:lineRule="auto"/>
              <w:rPr>
                <w:ins w:id="14514" w:author="phuong vu" w:date="2018-11-23T11:46:00Z"/>
                <w:lang w:val="en-US"/>
                <w:rPrChange w:id="14515" w:author="phuong vu" w:date="2018-11-25T21:55:00Z">
                  <w:rPr>
                    <w:ins w:id="14516" w:author="phuong vu" w:date="2018-11-23T11:46:00Z"/>
                  </w:rPr>
                </w:rPrChange>
              </w:rPr>
              <w:pPrChange w:id="14517" w:author="phuong vu" w:date="2018-11-23T13:48:00Z">
                <w:pPr/>
              </w:pPrChange>
            </w:pPr>
            <w:ins w:id="14518" w:author="phuong vu" w:date="2018-11-23T11:47:00Z">
              <w:r w:rsidRPr="00BA3432">
                <w:rPr>
                  <w:lang w:val="en-US"/>
                  <w:rPrChange w:id="14519" w:author="phuong vu" w:date="2018-11-25T21:55:00Z">
                    <w:rPr>
                      <w:lang w:val="en-US"/>
                    </w:rPr>
                  </w:rPrChange>
                </w:rPr>
                <w:t>header_image_file</w:t>
              </w:r>
            </w:ins>
          </w:p>
        </w:tc>
        <w:tc>
          <w:tcPr>
            <w:tcW w:w="1300" w:type="dxa"/>
            <w:noWrap/>
            <w:hideMark/>
            <w:tcPrChange w:id="14520" w:author="phuong vu" w:date="2018-11-23T13:40:00Z">
              <w:tcPr>
                <w:tcW w:w="1300" w:type="dxa"/>
                <w:noWrap/>
                <w:hideMark/>
              </w:tcPr>
            </w:tcPrChange>
          </w:tcPr>
          <w:p w14:paraId="416B1F50" w14:textId="77777777" w:rsidR="008A7CB0" w:rsidRPr="00BA3432" w:rsidRDefault="008A7CB0">
            <w:pPr>
              <w:spacing w:line="276" w:lineRule="auto"/>
              <w:rPr>
                <w:ins w:id="14521" w:author="phuong vu" w:date="2018-11-23T11:46:00Z"/>
                <w:rPrChange w:id="14522" w:author="phuong vu" w:date="2018-11-25T21:55:00Z">
                  <w:rPr>
                    <w:ins w:id="14523" w:author="phuong vu" w:date="2018-11-23T11:46:00Z"/>
                  </w:rPr>
                </w:rPrChange>
              </w:rPr>
              <w:pPrChange w:id="14524" w:author="phuong vu" w:date="2018-11-23T13:48:00Z">
                <w:pPr/>
              </w:pPrChange>
            </w:pPr>
            <w:ins w:id="14525" w:author="phuong vu" w:date="2018-11-23T11:46:00Z">
              <w:r w:rsidRPr="00AD0E2E">
                <w:t>numeric</w:t>
              </w:r>
            </w:ins>
          </w:p>
        </w:tc>
        <w:tc>
          <w:tcPr>
            <w:tcW w:w="1098" w:type="dxa"/>
            <w:noWrap/>
            <w:vAlign w:val="center"/>
            <w:hideMark/>
            <w:tcPrChange w:id="14526" w:author="phuong vu" w:date="2018-11-23T13:40:00Z">
              <w:tcPr>
                <w:tcW w:w="1098" w:type="dxa"/>
                <w:noWrap/>
                <w:vAlign w:val="center"/>
                <w:hideMark/>
              </w:tcPr>
            </w:tcPrChange>
          </w:tcPr>
          <w:p w14:paraId="459D266A" w14:textId="77777777" w:rsidR="008A7CB0" w:rsidRPr="00BA3432" w:rsidRDefault="008A7CB0">
            <w:pPr>
              <w:spacing w:line="276" w:lineRule="auto"/>
              <w:jc w:val="center"/>
              <w:rPr>
                <w:ins w:id="14527" w:author="phuong vu" w:date="2018-11-23T11:46:00Z"/>
                <w:rPrChange w:id="14528" w:author="phuong vu" w:date="2018-11-25T21:55:00Z">
                  <w:rPr>
                    <w:ins w:id="14529" w:author="phuong vu" w:date="2018-11-23T11:46:00Z"/>
                  </w:rPr>
                </w:rPrChange>
              </w:rPr>
              <w:pPrChange w:id="14530" w:author="phuong vu" w:date="2018-11-23T13:48:00Z">
                <w:pPr>
                  <w:jc w:val="center"/>
                </w:pPr>
              </w:pPrChange>
            </w:pPr>
          </w:p>
        </w:tc>
        <w:tc>
          <w:tcPr>
            <w:tcW w:w="838" w:type="dxa"/>
            <w:noWrap/>
            <w:vAlign w:val="center"/>
            <w:hideMark/>
            <w:tcPrChange w:id="14531" w:author="phuong vu" w:date="2018-11-23T13:40:00Z">
              <w:tcPr>
                <w:tcW w:w="838" w:type="dxa"/>
                <w:noWrap/>
                <w:vAlign w:val="center"/>
                <w:hideMark/>
              </w:tcPr>
            </w:tcPrChange>
          </w:tcPr>
          <w:p w14:paraId="38D78EFE" w14:textId="77777777" w:rsidR="008A7CB0" w:rsidRPr="00BA3432" w:rsidRDefault="008A7CB0">
            <w:pPr>
              <w:spacing w:line="276" w:lineRule="auto"/>
              <w:jc w:val="center"/>
              <w:rPr>
                <w:ins w:id="14532" w:author="phuong vu" w:date="2018-11-23T11:46:00Z"/>
                <w:rPrChange w:id="14533" w:author="phuong vu" w:date="2018-11-25T21:55:00Z">
                  <w:rPr>
                    <w:ins w:id="14534" w:author="phuong vu" w:date="2018-11-23T11:46:00Z"/>
                  </w:rPr>
                </w:rPrChange>
              </w:rPr>
              <w:pPrChange w:id="14535" w:author="phuong vu" w:date="2018-11-23T13:48:00Z">
                <w:pPr>
                  <w:jc w:val="center"/>
                </w:pPr>
              </w:pPrChange>
            </w:pPr>
          </w:p>
        </w:tc>
        <w:tc>
          <w:tcPr>
            <w:tcW w:w="823" w:type="dxa"/>
            <w:noWrap/>
            <w:vAlign w:val="center"/>
            <w:hideMark/>
            <w:tcPrChange w:id="14536" w:author="phuong vu" w:date="2018-11-23T13:40:00Z">
              <w:tcPr>
                <w:tcW w:w="823" w:type="dxa"/>
                <w:noWrap/>
                <w:vAlign w:val="center"/>
                <w:hideMark/>
              </w:tcPr>
            </w:tcPrChange>
          </w:tcPr>
          <w:p w14:paraId="409581FC" w14:textId="77777777" w:rsidR="008A7CB0" w:rsidRPr="00BA3432" w:rsidRDefault="008A7CB0">
            <w:pPr>
              <w:spacing w:line="276" w:lineRule="auto"/>
              <w:jc w:val="center"/>
              <w:rPr>
                <w:ins w:id="14537" w:author="phuong vu" w:date="2018-11-23T11:46:00Z"/>
                <w:rPrChange w:id="14538" w:author="phuong vu" w:date="2018-11-25T21:55:00Z">
                  <w:rPr>
                    <w:ins w:id="14539" w:author="phuong vu" w:date="2018-11-23T11:46:00Z"/>
                  </w:rPr>
                </w:rPrChange>
              </w:rPr>
              <w:pPrChange w:id="14540" w:author="phuong vu" w:date="2018-11-23T13:48:00Z">
                <w:pPr>
                  <w:jc w:val="center"/>
                </w:pPr>
              </w:pPrChange>
            </w:pPr>
            <w:ins w:id="14541" w:author="phuong vu" w:date="2018-11-23T11:46:00Z">
              <w:r w:rsidRPr="00BA3432">
                <w:rPr>
                  <w:rPrChange w:id="14542" w:author="phuong vu" w:date="2018-11-25T21:55:00Z">
                    <w:rPr/>
                  </w:rPrChange>
                </w:rPr>
                <w:t>X</w:t>
              </w:r>
            </w:ins>
          </w:p>
        </w:tc>
        <w:tc>
          <w:tcPr>
            <w:tcW w:w="1749" w:type="dxa"/>
            <w:noWrap/>
            <w:hideMark/>
            <w:tcPrChange w:id="14543" w:author="phuong vu" w:date="2018-11-23T13:40:00Z">
              <w:tcPr>
                <w:tcW w:w="2899" w:type="dxa"/>
                <w:noWrap/>
                <w:hideMark/>
              </w:tcPr>
            </w:tcPrChange>
          </w:tcPr>
          <w:p w14:paraId="42A886F9" w14:textId="1BFBE7DA" w:rsidR="008A7CB0" w:rsidRPr="00BA3432" w:rsidRDefault="008A7CB0">
            <w:pPr>
              <w:keepNext/>
              <w:spacing w:line="276" w:lineRule="auto"/>
              <w:rPr>
                <w:ins w:id="14544" w:author="phuong vu" w:date="2018-11-23T11:46:00Z"/>
                <w:lang w:val="en-US"/>
                <w:rPrChange w:id="14545" w:author="phuong vu" w:date="2018-11-25T21:55:00Z">
                  <w:rPr>
                    <w:ins w:id="14546" w:author="phuong vu" w:date="2018-11-23T11:46:00Z"/>
                  </w:rPr>
                </w:rPrChange>
              </w:rPr>
              <w:pPrChange w:id="14547" w:author="phuong vu" w:date="2018-11-23T13:48:00Z">
                <w:pPr/>
              </w:pPrChange>
            </w:pPr>
            <w:ins w:id="14548" w:author="phuong vu" w:date="2018-11-23T11:48:00Z">
              <w:r w:rsidRPr="00BA3432">
                <w:rPr>
                  <w:lang w:val="en-US"/>
                  <w:rPrChange w:id="14549" w:author="phuong vu" w:date="2018-11-25T21:55:00Z">
                    <w:rPr>
                      <w:lang w:val="en-US"/>
                    </w:rPr>
                  </w:rPrChange>
                </w:rPr>
                <w:t>Địa chỉ ảnh</w:t>
              </w:r>
            </w:ins>
          </w:p>
        </w:tc>
      </w:tr>
    </w:tbl>
    <w:p w14:paraId="0DD5A920" w14:textId="452E67F5" w:rsidR="008A7CB0" w:rsidRPr="00BA3432" w:rsidRDefault="002A14AF" w:rsidP="00E6227B">
      <w:pPr>
        <w:pStyle w:val="Caption"/>
        <w:spacing w:line="276" w:lineRule="auto"/>
        <w:rPr>
          <w:ins w:id="14550" w:author="phuong vu" w:date="2018-11-23T13:49:00Z"/>
          <w:rPrChange w:id="14551" w:author="phuong vu" w:date="2018-11-25T21:55:00Z">
            <w:rPr>
              <w:ins w:id="14552" w:author="phuong vu" w:date="2018-11-23T13:49:00Z"/>
              <w:lang w:val="en-US"/>
            </w:rPr>
          </w:rPrChange>
        </w:rPr>
      </w:pPr>
      <w:bookmarkStart w:id="14553" w:name="_Toc530944387"/>
      <w:ins w:id="14554" w:author="phuong vu" w:date="2018-11-23T12:04:00Z">
        <w:r w:rsidRPr="00BA3432">
          <w:rPr>
            <w:rPrChange w:id="14555" w:author="phuong vu" w:date="2018-11-25T21:55:00Z">
              <w:rPr/>
            </w:rPrChange>
          </w:rPr>
          <w:t xml:space="preserve">Bảng </w:t>
        </w:r>
      </w:ins>
      <w:ins w:id="14556" w:author="phuong vu" w:date="2018-11-26T02:10:00Z">
        <w:r w:rsidR="00404CBA">
          <w:fldChar w:fldCharType="begin"/>
        </w:r>
        <w:r w:rsidR="00404CBA">
          <w:instrText xml:space="preserve"> STYLEREF 1 \s </w:instrText>
        </w:r>
      </w:ins>
      <w:r w:rsidR="00404CBA">
        <w:fldChar w:fldCharType="separate"/>
      </w:r>
      <w:r w:rsidR="00404CBA">
        <w:rPr>
          <w:noProof/>
        </w:rPr>
        <w:t>3</w:t>
      </w:r>
      <w:ins w:id="1455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4558" w:author="phuong vu" w:date="2018-11-26T02:10:00Z">
        <w:r w:rsidR="00404CBA">
          <w:rPr>
            <w:noProof/>
          </w:rPr>
          <w:t>10</w:t>
        </w:r>
        <w:r w:rsidR="00404CBA">
          <w:fldChar w:fldCharType="end"/>
        </w:r>
      </w:ins>
      <w:ins w:id="14559" w:author="phuong vu" w:date="2018-11-23T12:04:00Z">
        <w:r w:rsidRPr="00BA3432">
          <w:rPr>
            <w:rPrChange w:id="14560" w:author="phuong vu" w:date="2018-11-25T21:55:00Z">
              <w:rPr>
                <w:lang w:val="en-US"/>
              </w:rPr>
            </w:rPrChange>
          </w:rPr>
          <w:t xml:space="preserve"> Bảng dữ liệu hình ảnh</w:t>
        </w:r>
      </w:ins>
      <w:bookmarkEnd w:id="14553"/>
    </w:p>
    <w:p w14:paraId="304108A4" w14:textId="77777777" w:rsidR="00E6227B" w:rsidRPr="00BA3432" w:rsidRDefault="00E6227B" w:rsidP="00E6227B">
      <w:pPr>
        <w:spacing w:line="276" w:lineRule="auto"/>
        <w:rPr>
          <w:ins w:id="14561" w:author="phuong vu" w:date="2018-11-23T13:49:00Z"/>
          <w:b/>
          <w:lang w:val="en-US"/>
          <w:rPrChange w:id="14562" w:author="phuong vu" w:date="2018-11-25T21:55:00Z">
            <w:rPr>
              <w:ins w:id="14563" w:author="phuong vu" w:date="2018-11-23T13:49:00Z"/>
              <w:b/>
              <w:lang w:val="en-US"/>
            </w:rPr>
          </w:rPrChange>
        </w:rPr>
      </w:pPr>
      <w:ins w:id="14564" w:author="phuong vu" w:date="2018-11-23T13:49:00Z">
        <w:r w:rsidRPr="00AD0E2E">
          <w:rPr>
            <w:b/>
            <w:lang w:val="en-US"/>
          </w:rPr>
          <w:t>B</w:t>
        </w:r>
        <w:r w:rsidRPr="00BA3432">
          <w:rPr>
            <w:b/>
            <w:lang w:val="en-US"/>
            <w:rPrChange w:id="14565" w:author="phuong vu" w:date="2018-11-25T21:55:00Z">
              <w:rPr>
                <w:b/>
                <w:lang w:val="en-US"/>
              </w:rPr>
            </w:rPrChange>
          </w:rPr>
          <w:t>ẢNG ORDER_DETAIL</w:t>
        </w:r>
      </w:ins>
    </w:p>
    <w:tbl>
      <w:tblPr>
        <w:tblStyle w:val="TableGrid"/>
        <w:tblW w:w="8777" w:type="dxa"/>
        <w:tblLook w:val="04A0" w:firstRow="1" w:lastRow="0" w:firstColumn="1" w:lastColumn="0" w:noHBand="0" w:noVBand="1"/>
        <w:tblPrChange w:id="14566" w:author="phuong vu" w:date="2018-11-25T21:54:00Z">
          <w:tblPr>
            <w:tblStyle w:val="TableGrid"/>
            <w:tblW w:w="8725" w:type="dxa"/>
            <w:tblLook w:val="04A0" w:firstRow="1" w:lastRow="0" w:firstColumn="1" w:lastColumn="0" w:noHBand="0" w:noVBand="1"/>
          </w:tblPr>
        </w:tblPrChange>
      </w:tblPr>
      <w:tblGrid>
        <w:gridCol w:w="674"/>
        <w:gridCol w:w="1748"/>
        <w:gridCol w:w="1105"/>
        <w:gridCol w:w="852"/>
        <w:gridCol w:w="870"/>
        <w:gridCol w:w="1054"/>
        <w:gridCol w:w="2474"/>
        <w:tblGridChange w:id="14567">
          <w:tblGrid>
            <w:gridCol w:w="649"/>
            <w:gridCol w:w="1667"/>
            <w:gridCol w:w="1171"/>
            <w:gridCol w:w="899"/>
            <w:gridCol w:w="764"/>
            <w:gridCol w:w="1272"/>
            <w:gridCol w:w="2355"/>
          </w:tblGrid>
        </w:tblGridChange>
      </w:tblGrid>
      <w:tr w:rsidR="00E6227B" w:rsidRPr="00BA3432" w14:paraId="18AA7445" w14:textId="77777777" w:rsidTr="00BA3432">
        <w:trPr>
          <w:trHeight w:val="300"/>
          <w:ins w:id="14568" w:author="phuong vu" w:date="2018-11-23T13:50:00Z"/>
          <w:trPrChange w:id="14569" w:author="phuong vu" w:date="2018-11-25T21:54:00Z">
            <w:trPr>
              <w:trHeight w:val="300"/>
            </w:trPr>
          </w:trPrChange>
        </w:trPr>
        <w:tc>
          <w:tcPr>
            <w:tcW w:w="649" w:type="dxa"/>
            <w:noWrap/>
            <w:vAlign w:val="center"/>
            <w:hideMark/>
            <w:tcPrChange w:id="14570" w:author="phuong vu" w:date="2018-11-25T21:54:00Z">
              <w:tcPr>
                <w:tcW w:w="708" w:type="dxa"/>
                <w:noWrap/>
                <w:vAlign w:val="center"/>
                <w:hideMark/>
              </w:tcPr>
            </w:tcPrChange>
          </w:tcPr>
          <w:p w14:paraId="28D19B90" w14:textId="77777777" w:rsidR="00E6227B" w:rsidRPr="00BA3432" w:rsidRDefault="00E6227B" w:rsidP="00376EE3">
            <w:pPr>
              <w:spacing w:line="276" w:lineRule="auto"/>
              <w:jc w:val="center"/>
              <w:rPr>
                <w:ins w:id="14571" w:author="phuong vu" w:date="2018-11-23T13:50:00Z"/>
                <w:b/>
                <w:bCs/>
                <w:rPrChange w:id="14572" w:author="phuong vu" w:date="2018-11-25T21:55:00Z">
                  <w:rPr>
                    <w:ins w:id="14573" w:author="phuong vu" w:date="2018-11-23T13:50:00Z"/>
                    <w:b/>
                    <w:bCs/>
                  </w:rPr>
                </w:rPrChange>
              </w:rPr>
            </w:pPr>
            <w:ins w:id="14574" w:author="phuong vu" w:date="2018-11-23T13:50:00Z">
              <w:r w:rsidRPr="00BA3432">
                <w:rPr>
                  <w:b/>
                  <w:bCs/>
                  <w:lang w:val="da-DK"/>
                  <w:rPrChange w:id="14575" w:author="phuong vu" w:date="2018-11-25T21:55:00Z">
                    <w:rPr>
                      <w:b/>
                      <w:bCs/>
                      <w:lang w:val="da-DK"/>
                    </w:rPr>
                  </w:rPrChange>
                </w:rPr>
                <w:t>STT</w:t>
              </w:r>
            </w:ins>
          </w:p>
        </w:tc>
        <w:tc>
          <w:tcPr>
            <w:tcW w:w="1667" w:type="dxa"/>
            <w:noWrap/>
            <w:vAlign w:val="center"/>
            <w:hideMark/>
            <w:tcPrChange w:id="14576" w:author="phuong vu" w:date="2018-11-25T21:54:00Z">
              <w:tcPr>
                <w:tcW w:w="1863" w:type="dxa"/>
                <w:noWrap/>
                <w:vAlign w:val="center"/>
                <w:hideMark/>
              </w:tcPr>
            </w:tcPrChange>
          </w:tcPr>
          <w:p w14:paraId="0C49A853" w14:textId="77777777" w:rsidR="00E6227B" w:rsidRPr="00BA3432" w:rsidRDefault="00E6227B" w:rsidP="00376EE3">
            <w:pPr>
              <w:spacing w:line="276" w:lineRule="auto"/>
              <w:jc w:val="center"/>
              <w:rPr>
                <w:ins w:id="14577" w:author="phuong vu" w:date="2018-11-23T13:50:00Z"/>
                <w:b/>
                <w:bCs/>
                <w:rPrChange w:id="14578" w:author="phuong vu" w:date="2018-11-25T21:55:00Z">
                  <w:rPr>
                    <w:ins w:id="14579" w:author="phuong vu" w:date="2018-11-23T13:50:00Z"/>
                    <w:b/>
                    <w:bCs/>
                  </w:rPr>
                </w:rPrChange>
              </w:rPr>
            </w:pPr>
            <w:ins w:id="14580" w:author="phuong vu" w:date="2018-11-23T13:50:00Z">
              <w:r w:rsidRPr="00BA3432">
                <w:rPr>
                  <w:b/>
                  <w:bCs/>
                  <w:lang w:val="da-DK"/>
                  <w:rPrChange w:id="14581" w:author="phuong vu" w:date="2018-11-25T21:55:00Z">
                    <w:rPr>
                      <w:b/>
                      <w:bCs/>
                      <w:lang w:val="da-DK"/>
                    </w:rPr>
                  </w:rPrChange>
                </w:rPr>
                <w:t>Tên trường</w:t>
              </w:r>
            </w:ins>
          </w:p>
        </w:tc>
        <w:tc>
          <w:tcPr>
            <w:tcW w:w="1171" w:type="dxa"/>
            <w:noWrap/>
            <w:vAlign w:val="center"/>
            <w:hideMark/>
            <w:tcPrChange w:id="14582" w:author="phuong vu" w:date="2018-11-25T21:54:00Z">
              <w:tcPr>
                <w:tcW w:w="1300" w:type="dxa"/>
                <w:noWrap/>
                <w:vAlign w:val="center"/>
                <w:hideMark/>
              </w:tcPr>
            </w:tcPrChange>
          </w:tcPr>
          <w:p w14:paraId="00CB36CC" w14:textId="77777777" w:rsidR="00E6227B" w:rsidRPr="00BA3432" w:rsidRDefault="00E6227B" w:rsidP="00376EE3">
            <w:pPr>
              <w:spacing w:line="276" w:lineRule="auto"/>
              <w:jc w:val="center"/>
              <w:rPr>
                <w:ins w:id="14583" w:author="phuong vu" w:date="2018-11-23T13:50:00Z"/>
                <w:b/>
                <w:bCs/>
                <w:rPrChange w:id="14584" w:author="phuong vu" w:date="2018-11-25T21:55:00Z">
                  <w:rPr>
                    <w:ins w:id="14585" w:author="phuong vu" w:date="2018-11-23T13:50:00Z"/>
                    <w:b/>
                    <w:bCs/>
                  </w:rPr>
                </w:rPrChange>
              </w:rPr>
            </w:pPr>
            <w:ins w:id="14586" w:author="phuong vu" w:date="2018-11-23T13:50:00Z">
              <w:r w:rsidRPr="00BA3432">
                <w:rPr>
                  <w:b/>
                  <w:bCs/>
                  <w:lang w:val="da-DK"/>
                  <w:rPrChange w:id="14587" w:author="phuong vu" w:date="2018-11-25T21:55:00Z">
                    <w:rPr>
                      <w:b/>
                      <w:bCs/>
                      <w:lang w:val="da-DK"/>
                    </w:rPr>
                  </w:rPrChange>
                </w:rPr>
                <w:t>Kiểu</w:t>
              </w:r>
            </w:ins>
          </w:p>
        </w:tc>
        <w:tc>
          <w:tcPr>
            <w:tcW w:w="899" w:type="dxa"/>
            <w:noWrap/>
            <w:vAlign w:val="center"/>
            <w:hideMark/>
            <w:tcPrChange w:id="14588" w:author="phuong vu" w:date="2018-11-25T21:54:00Z">
              <w:tcPr>
                <w:tcW w:w="991" w:type="dxa"/>
                <w:noWrap/>
                <w:vAlign w:val="center"/>
                <w:hideMark/>
              </w:tcPr>
            </w:tcPrChange>
          </w:tcPr>
          <w:p w14:paraId="0F01DDE5" w14:textId="77777777" w:rsidR="00E6227B" w:rsidRPr="00BA3432" w:rsidRDefault="00E6227B" w:rsidP="00376EE3">
            <w:pPr>
              <w:spacing w:line="276" w:lineRule="auto"/>
              <w:jc w:val="center"/>
              <w:rPr>
                <w:ins w:id="14589" w:author="phuong vu" w:date="2018-11-23T13:50:00Z"/>
                <w:b/>
                <w:bCs/>
                <w:rPrChange w:id="14590" w:author="phuong vu" w:date="2018-11-25T21:55:00Z">
                  <w:rPr>
                    <w:ins w:id="14591" w:author="phuong vu" w:date="2018-11-23T13:50:00Z"/>
                    <w:b/>
                    <w:bCs/>
                  </w:rPr>
                </w:rPrChange>
              </w:rPr>
            </w:pPr>
            <w:ins w:id="14592" w:author="phuong vu" w:date="2018-11-23T13:50:00Z">
              <w:r w:rsidRPr="00BA3432">
                <w:rPr>
                  <w:b/>
                  <w:bCs/>
                  <w:lang w:val="da-DK"/>
                  <w:rPrChange w:id="14593" w:author="phuong vu" w:date="2018-11-25T21:55:00Z">
                    <w:rPr>
                      <w:b/>
                      <w:bCs/>
                      <w:lang w:val="da-DK"/>
                    </w:rPr>
                  </w:rPrChange>
                </w:rPr>
                <w:t>Chấp nhận Null</w:t>
              </w:r>
            </w:ins>
          </w:p>
        </w:tc>
        <w:tc>
          <w:tcPr>
            <w:tcW w:w="919" w:type="dxa"/>
            <w:noWrap/>
            <w:vAlign w:val="center"/>
            <w:hideMark/>
            <w:tcPrChange w:id="14594" w:author="phuong vu" w:date="2018-11-25T21:54:00Z">
              <w:tcPr>
                <w:tcW w:w="838" w:type="dxa"/>
                <w:noWrap/>
                <w:vAlign w:val="center"/>
                <w:hideMark/>
              </w:tcPr>
            </w:tcPrChange>
          </w:tcPr>
          <w:p w14:paraId="55AA4CFE" w14:textId="77777777" w:rsidR="00E6227B" w:rsidRPr="00BA3432" w:rsidRDefault="00E6227B" w:rsidP="00376EE3">
            <w:pPr>
              <w:spacing w:line="276" w:lineRule="auto"/>
              <w:jc w:val="center"/>
              <w:rPr>
                <w:ins w:id="14595" w:author="phuong vu" w:date="2018-11-23T13:50:00Z"/>
                <w:b/>
                <w:bCs/>
                <w:rPrChange w:id="14596" w:author="phuong vu" w:date="2018-11-25T21:55:00Z">
                  <w:rPr>
                    <w:ins w:id="14597" w:author="phuong vu" w:date="2018-11-23T13:50:00Z"/>
                    <w:b/>
                    <w:bCs/>
                  </w:rPr>
                </w:rPrChange>
              </w:rPr>
            </w:pPr>
            <w:ins w:id="14598" w:author="phuong vu" w:date="2018-11-23T13:50:00Z">
              <w:r w:rsidRPr="00BA3432">
                <w:rPr>
                  <w:b/>
                  <w:bCs/>
                  <w:lang w:val="da-DK"/>
                  <w:rPrChange w:id="14599" w:author="phuong vu" w:date="2018-11-25T21:55:00Z">
                    <w:rPr>
                      <w:b/>
                      <w:bCs/>
                      <w:lang w:val="da-DK"/>
                    </w:rPr>
                  </w:rPrChange>
                </w:rPr>
                <w:t>Khóa chính</w:t>
              </w:r>
            </w:ins>
          </w:p>
        </w:tc>
        <w:tc>
          <w:tcPr>
            <w:tcW w:w="1117" w:type="dxa"/>
            <w:noWrap/>
            <w:vAlign w:val="center"/>
            <w:hideMark/>
            <w:tcPrChange w:id="14600" w:author="phuong vu" w:date="2018-11-25T21:54:00Z">
              <w:tcPr>
                <w:tcW w:w="1414" w:type="dxa"/>
                <w:noWrap/>
                <w:vAlign w:val="center"/>
                <w:hideMark/>
              </w:tcPr>
            </w:tcPrChange>
          </w:tcPr>
          <w:p w14:paraId="01589776" w14:textId="77777777" w:rsidR="00E6227B" w:rsidRPr="00BA3432" w:rsidRDefault="00E6227B" w:rsidP="00376EE3">
            <w:pPr>
              <w:spacing w:line="276" w:lineRule="auto"/>
              <w:jc w:val="center"/>
              <w:rPr>
                <w:ins w:id="14601" w:author="phuong vu" w:date="2018-11-23T13:50:00Z"/>
                <w:b/>
                <w:bCs/>
                <w:rPrChange w:id="14602" w:author="phuong vu" w:date="2018-11-25T21:55:00Z">
                  <w:rPr>
                    <w:ins w:id="14603" w:author="phuong vu" w:date="2018-11-23T13:50:00Z"/>
                    <w:b/>
                    <w:bCs/>
                  </w:rPr>
                </w:rPrChange>
              </w:rPr>
            </w:pPr>
            <w:ins w:id="14604" w:author="phuong vu" w:date="2018-11-23T13:50:00Z">
              <w:r w:rsidRPr="00BA3432">
                <w:rPr>
                  <w:b/>
                  <w:bCs/>
                  <w:lang w:val="da-DK"/>
                  <w:rPrChange w:id="14605" w:author="phuong vu" w:date="2018-11-25T21:55:00Z">
                    <w:rPr>
                      <w:b/>
                      <w:bCs/>
                      <w:lang w:val="da-DK"/>
                    </w:rPr>
                  </w:rPrChange>
                </w:rPr>
                <w:t>Khóa ngoại</w:t>
              </w:r>
            </w:ins>
          </w:p>
        </w:tc>
        <w:tc>
          <w:tcPr>
            <w:tcW w:w="2355" w:type="dxa"/>
            <w:noWrap/>
            <w:vAlign w:val="center"/>
            <w:hideMark/>
            <w:tcPrChange w:id="14606" w:author="phuong vu" w:date="2018-11-25T21:54:00Z">
              <w:tcPr>
                <w:tcW w:w="1611" w:type="dxa"/>
                <w:noWrap/>
                <w:vAlign w:val="center"/>
                <w:hideMark/>
              </w:tcPr>
            </w:tcPrChange>
          </w:tcPr>
          <w:p w14:paraId="3EB74A4E" w14:textId="77777777" w:rsidR="00E6227B" w:rsidRPr="00BA3432" w:rsidRDefault="00E6227B" w:rsidP="00376EE3">
            <w:pPr>
              <w:spacing w:line="276" w:lineRule="auto"/>
              <w:jc w:val="center"/>
              <w:rPr>
                <w:ins w:id="14607" w:author="phuong vu" w:date="2018-11-23T13:50:00Z"/>
                <w:b/>
                <w:bCs/>
                <w:rPrChange w:id="14608" w:author="phuong vu" w:date="2018-11-25T21:55:00Z">
                  <w:rPr>
                    <w:ins w:id="14609" w:author="phuong vu" w:date="2018-11-23T13:50:00Z"/>
                    <w:b/>
                    <w:bCs/>
                  </w:rPr>
                </w:rPrChange>
              </w:rPr>
            </w:pPr>
            <w:ins w:id="14610" w:author="phuong vu" w:date="2018-11-23T13:50:00Z">
              <w:r w:rsidRPr="00BA3432">
                <w:rPr>
                  <w:b/>
                  <w:bCs/>
                  <w:lang w:val="da-DK"/>
                  <w:rPrChange w:id="14611" w:author="phuong vu" w:date="2018-11-25T21:55:00Z">
                    <w:rPr>
                      <w:b/>
                      <w:bCs/>
                      <w:lang w:val="da-DK"/>
                    </w:rPr>
                  </w:rPrChange>
                </w:rPr>
                <w:t>Mô tả</w:t>
              </w:r>
            </w:ins>
          </w:p>
        </w:tc>
      </w:tr>
      <w:tr w:rsidR="00E6227B" w:rsidRPr="00BA3432" w14:paraId="5CF97A04" w14:textId="77777777" w:rsidTr="00BA3432">
        <w:trPr>
          <w:trHeight w:val="300"/>
          <w:ins w:id="14612" w:author="phuong vu" w:date="2018-11-23T13:50:00Z"/>
          <w:trPrChange w:id="14613" w:author="phuong vu" w:date="2018-11-25T21:54:00Z">
            <w:trPr>
              <w:trHeight w:val="300"/>
            </w:trPr>
          </w:trPrChange>
        </w:trPr>
        <w:tc>
          <w:tcPr>
            <w:tcW w:w="649" w:type="dxa"/>
            <w:noWrap/>
            <w:hideMark/>
            <w:tcPrChange w:id="14614" w:author="phuong vu" w:date="2018-11-25T21:54:00Z">
              <w:tcPr>
                <w:tcW w:w="708" w:type="dxa"/>
                <w:noWrap/>
                <w:hideMark/>
              </w:tcPr>
            </w:tcPrChange>
          </w:tcPr>
          <w:p w14:paraId="5E3B4984" w14:textId="77777777" w:rsidR="00E6227B" w:rsidRPr="00BA3432" w:rsidRDefault="00E6227B" w:rsidP="00376EE3">
            <w:pPr>
              <w:spacing w:line="276" w:lineRule="auto"/>
              <w:rPr>
                <w:ins w:id="14615" w:author="phuong vu" w:date="2018-11-23T13:50:00Z"/>
                <w:rPrChange w:id="14616" w:author="phuong vu" w:date="2018-11-25T21:55:00Z">
                  <w:rPr>
                    <w:ins w:id="14617" w:author="phuong vu" w:date="2018-11-23T13:50:00Z"/>
                  </w:rPr>
                </w:rPrChange>
              </w:rPr>
            </w:pPr>
            <w:ins w:id="14618" w:author="phuong vu" w:date="2018-11-23T13:50:00Z">
              <w:r w:rsidRPr="00BA3432">
                <w:rPr>
                  <w:rPrChange w:id="14619" w:author="phuong vu" w:date="2018-11-25T21:55:00Z">
                    <w:rPr/>
                  </w:rPrChange>
                </w:rPr>
                <w:t>1</w:t>
              </w:r>
            </w:ins>
          </w:p>
        </w:tc>
        <w:tc>
          <w:tcPr>
            <w:tcW w:w="1667" w:type="dxa"/>
            <w:noWrap/>
            <w:hideMark/>
            <w:tcPrChange w:id="14620" w:author="phuong vu" w:date="2018-11-25T21:54:00Z">
              <w:tcPr>
                <w:tcW w:w="1863" w:type="dxa"/>
                <w:noWrap/>
                <w:hideMark/>
              </w:tcPr>
            </w:tcPrChange>
          </w:tcPr>
          <w:p w14:paraId="23802D9D" w14:textId="77777777" w:rsidR="00E6227B" w:rsidRPr="00BA3432" w:rsidRDefault="00E6227B" w:rsidP="00376EE3">
            <w:pPr>
              <w:spacing w:line="276" w:lineRule="auto"/>
              <w:rPr>
                <w:ins w:id="14621" w:author="phuong vu" w:date="2018-11-23T13:50:00Z"/>
                <w:rPrChange w:id="14622" w:author="phuong vu" w:date="2018-11-25T21:55:00Z">
                  <w:rPr>
                    <w:ins w:id="14623" w:author="phuong vu" w:date="2018-11-23T13:50:00Z"/>
                  </w:rPr>
                </w:rPrChange>
              </w:rPr>
            </w:pPr>
            <w:ins w:id="14624" w:author="phuong vu" w:date="2018-11-23T13:50:00Z">
              <w:r w:rsidRPr="00BA3432">
                <w:rPr>
                  <w:rPrChange w:id="14625" w:author="phuong vu" w:date="2018-11-25T21:55:00Z">
                    <w:rPr/>
                  </w:rPrChange>
                </w:rPr>
                <w:t>id</w:t>
              </w:r>
            </w:ins>
          </w:p>
        </w:tc>
        <w:tc>
          <w:tcPr>
            <w:tcW w:w="1171" w:type="dxa"/>
            <w:noWrap/>
            <w:hideMark/>
            <w:tcPrChange w:id="14626" w:author="phuong vu" w:date="2018-11-25T21:54:00Z">
              <w:tcPr>
                <w:tcW w:w="1300" w:type="dxa"/>
                <w:noWrap/>
                <w:hideMark/>
              </w:tcPr>
            </w:tcPrChange>
          </w:tcPr>
          <w:p w14:paraId="07629FA7" w14:textId="77777777" w:rsidR="00E6227B" w:rsidRPr="00BA3432" w:rsidRDefault="00E6227B" w:rsidP="00376EE3">
            <w:pPr>
              <w:spacing w:line="276" w:lineRule="auto"/>
              <w:rPr>
                <w:ins w:id="14627" w:author="phuong vu" w:date="2018-11-23T13:50:00Z"/>
                <w:rPrChange w:id="14628" w:author="phuong vu" w:date="2018-11-25T21:55:00Z">
                  <w:rPr>
                    <w:ins w:id="14629" w:author="phuong vu" w:date="2018-11-23T13:50:00Z"/>
                  </w:rPr>
                </w:rPrChange>
              </w:rPr>
            </w:pPr>
            <w:ins w:id="14630" w:author="phuong vu" w:date="2018-11-23T13:50:00Z">
              <w:r w:rsidRPr="00BA3432">
                <w:rPr>
                  <w:rPrChange w:id="14631" w:author="phuong vu" w:date="2018-11-25T21:55:00Z">
                    <w:rPr/>
                  </w:rPrChange>
                </w:rPr>
                <w:t>numeric</w:t>
              </w:r>
            </w:ins>
          </w:p>
        </w:tc>
        <w:tc>
          <w:tcPr>
            <w:tcW w:w="899" w:type="dxa"/>
            <w:noWrap/>
            <w:vAlign w:val="center"/>
            <w:hideMark/>
            <w:tcPrChange w:id="14632" w:author="phuong vu" w:date="2018-11-25T21:54:00Z">
              <w:tcPr>
                <w:tcW w:w="991" w:type="dxa"/>
                <w:noWrap/>
                <w:vAlign w:val="center"/>
                <w:hideMark/>
              </w:tcPr>
            </w:tcPrChange>
          </w:tcPr>
          <w:p w14:paraId="6D93854F" w14:textId="77777777" w:rsidR="00E6227B" w:rsidRPr="00BA3432" w:rsidRDefault="00E6227B" w:rsidP="00376EE3">
            <w:pPr>
              <w:spacing w:line="276" w:lineRule="auto"/>
              <w:jc w:val="center"/>
              <w:rPr>
                <w:ins w:id="14633" w:author="phuong vu" w:date="2018-11-23T13:50:00Z"/>
                <w:rPrChange w:id="14634" w:author="phuong vu" w:date="2018-11-25T21:55:00Z">
                  <w:rPr>
                    <w:ins w:id="14635" w:author="phuong vu" w:date="2018-11-23T13:50:00Z"/>
                  </w:rPr>
                </w:rPrChange>
              </w:rPr>
            </w:pPr>
          </w:p>
        </w:tc>
        <w:tc>
          <w:tcPr>
            <w:tcW w:w="919" w:type="dxa"/>
            <w:noWrap/>
            <w:vAlign w:val="center"/>
            <w:hideMark/>
            <w:tcPrChange w:id="14636" w:author="phuong vu" w:date="2018-11-25T21:54:00Z">
              <w:tcPr>
                <w:tcW w:w="838" w:type="dxa"/>
                <w:noWrap/>
                <w:vAlign w:val="center"/>
                <w:hideMark/>
              </w:tcPr>
            </w:tcPrChange>
          </w:tcPr>
          <w:p w14:paraId="4F6E1804" w14:textId="77777777" w:rsidR="00E6227B" w:rsidRPr="00BA3432" w:rsidRDefault="00E6227B" w:rsidP="00376EE3">
            <w:pPr>
              <w:spacing w:line="276" w:lineRule="auto"/>
              <w:jc w:val="center"/>
              <w:rPr>
                <w:ins w:id="14637" w:author="phuong vu" w:date="2018-11-23T13:50:00Z"/>
                <w:rPrChange w:id="14638" w:author="phuong vu" w:date="2018-11-25T21:55:00Z">
                  <w:rPr>
                    <w:ins w:id="14639" w:author="phuong vu" w:date="2018-11-23T13:50:00Z"/>
                  </w:rPr>
                </w:rPrChange>
              </w:rPr>
            </w:pPr>
            <w:ins w:id="14640" w:author="phuong vu" w:date="2018-11-23T13:50:00Z">
              <w:r w:rsidRPr="00BA3432">
                <w:rPr>
                  <w:rPrChange w:id="14641" w:author="phuong vu" w:date="2018-11-25T21:55:00Z">
                    <w:rPr/>
                  </w:rPrChange>
                </w:rPr>
                <w:t>X</w:t>
              </w:r>
            </w:ins>
          </w:p>
        </w:tc>
        <w:tc>
          <w:tcPr>
            <w:tcW w:w="1117" w:type="dxa"/>
            <w:noWrap/>
            <w:vAlign w:val="center"/>
            <w:hideMark/>
            <w:tcPrChange w:id="14642" w:author="phuong vu" w:date="2018-11-25T21:54:00Z">
              <w:tcPr>
                <w:tcW w:w="1414" w:type="dxa"/>
                <w:noWrap/>
                <w:vAlign w:val="center"/>
                <w:hideMark/>
              </w:tcPr>
            </w:tcPrChange>
          </w:tcPr>
          <w:p w14:paraId="4D9C3615" w14:textId="77777777" w:rsidR="00E6227B" w:rsidRPr="00BA3432" w:rsidRDefault="00E6227B" w:rsidP="00376EE3">
            <w:pPr>
              <w:spacing w:line="276" w:lineRule="auto"/>
              <w:jc w:val="center"/>
              <w:rPr>
                <w:ins w:id="14643" w:author="phuong vu" w:date="2018-11-23T13:50:00Z"/>
                <w:rPrChange w:id="14644" w:author="phuong vu" w:date="2018-11-25T21:55:00Z">
                  <w:rPr>
                    <w:ins w:id="14645" w:author="phuong vu" w:date="2018-11-23T13:50:00Z"/>
                  </w:rPr>
                </w:rPrChange>
              </w:rPr>
            </w:pPr>
          </w:p>
        </w:tc>
        <w:tc>
          <w:tcPr>
            <w:tcW w:w="2355" w:type="dxa"/>
            <w:noWrap/>
            <w:hideMark/>
            <w:tcPrChange w:id="14646" w:author="phuong vu" w:date="2018-11-25T21:54:00Z">
              <w:tcPr>
                <w:tcW w:w="1611" w:type="dxa"/>
                <w:noWrap/>
                <w:hideMark/>
              </w:tcPr>
            </w:tcPrChange>
          </w:tcPr>
          <w:p w14:paraId="7CD39B4B" w14:textId="5498AA02" w:rsidR="00E6227B" w:rsidRPr="00BA3432" w:rsidRDefault="00E6227B" w:rsidP="00376EE3">
            <w:pPr>
              <w:spacing w:line="276" w:lineRule="auto"/>
              <w:rPr>
                <w:ins w:id="14647" w:author="phuong vu" w:date="2018-11-23T13:50:00Z"/>
                <w:lang w:val="en-US"/>
                <w:rPrChange w:id="14648" w:author="phuong vu" w:date="2018-11-25T21:55:00Z">
                  <w:rPr>
                    <w:ins w:id="14649" w:author="phuong vu" w:date="2018-11-23T13:50:00Z"/>
                  </w:rPr>
                </w:rPrChange>
              </w:rPr>
            </w:pPr>
            <w:ins w:id="14650" w:author="phuong vu" w:date="2018-11-23T13:50:00Z">
              <w:r w:rsidRPr="00BA3432">
                <w:rPr>
                  <w:rPrChange w:id="14651" w:author="phuong vu" w:date="2018-11-25T21:55:00Z">
                    <w:rPr/>
                  </w:rPrChange>
                </w:rPr>
                <w:t>ID chi tiết đ</w:t>
              </w:r>
              <w:r w:rsidRPr="00BA3432">
                <w:rPr>
                  <w:lang w:val="en-US"/>
                  <w:rPrChange w:id="14652" w:author="phuong vu" w:date="2018-11-25T21:55:00Z">
                    <w:rPr>
                      <w:lang w:val="en-US"/>
                    </w:rPr>
                  </w:rPrChange>
                </w:rPr>
                <w:t>ơn hàng</w:t>
              </w:r>
            </w:ins>
          </w:p>
        </w:tc>
      </w:tr>
      <w:tr w:rsidR="00E6227B" w:rsidRPr="00BA3432" w14:paraId="1842FB69" w14:textId="77777777" w:rsidTr="00BA3432">
        <w:trPr>
          <w:trHeight w:val="300"/>
          <w:ins w:id="14653" w:author="phuong vu" w:date="2018-11-23T13:50:00Z"/>
          <w:trPrChange w:id="14654" w:author="phuong vu" w:date="2018-11-25T21:54:00Z">
            <w:trPr>
              <w:trHeight w:val="300"/>
            </w:trPr>
          </w:trPrChange>
        </w:trPr>
        <w:tc>
          <w:tcPr>
            <w:tcW w:w="649" w:type="dxa"/>
            <w:noWrap/>
            <w:hideMark/>
            <w:tcPrChange w:id="14655" w:author="phuong vu" w:date="2018-11-25T21:54:00Z">
              <w:tcPr>
                <w:tcW w:w="708" w:type="dxa"/>
                <w:noWrap/>
                <w:hideMark/>
              </w:tcPr>
            </w:tcPrChange>
          </w:tcPr>
          <w:p w14:paraId="69CAC956" w14:textId="77777777" w:rsidR="00E6227B" w:rsidRPr="00BA3432" w:rsidRDefault="00E6227B" w:rsidP="00376EE3">
            <w:pPr>
              <w:spacing w:line="276" w:lineRule="auto"/>
              <w:rPr>
                <w:ins w:id="14656" w:author="phuong vu" w:date="2018-11-23T13:50:00Z"/>
                <w:rPrChange w:id="14657" w:author="phuong vu" w:date="2018-11-25T21:55:00Z">
                  <w:rPr>
                    <w:ins w:id="14658" w:author="phuong vu" w:date="2018-11-23T13:50:00Z"/>
                  </w:rPr>
                </w:rPrChange>
              </w:rPr>
            </w:pPr>
            <w:ins w:id="14659" w:author="phuong vu" w:date="2018-11-23T13:50:00Z">
              <w:r w:rsidRPr="00BA3432">
                <w:rPr>
                  <w:rPrChange w:id="14660" w:author="phuong vu" w:date="2018-11-25T21:55:00Z">
                    <w:rPr/>
                  </w:rPrChange>
                </w:rPr>
                <w:t>2</w:t>
              </w:r>
            </w:ins>
          </w:p>
        </w:tc>
        <w:tc>
          <w:tcPr>
            <w:tcW w:w="1667" w:type="dxa"/>
            <w:noWrap/>
            <w:hideMark/>
            <w:tcPrChange w:id="14661" w:author="phuong vu" w:date="2018-11-25T21:54:00Z">
              <w:tcPr>
                <w:tcW w:w="1863" w:type="dxa"/>
                <w:noWrap/>
                <w:hideMark/>
              </w:tcPr>
            </w:tcPrChange>
          </w:tcPr>
          <w:p w14:paraId="239AD8F0" w14:textId="21D4B921" w:rsidR="00E6227B" w:rsidRPr="00BA3432" w:rsidRDefault="00E6227B" w:rsidP="00376EE3">
            <w:pPr>
              <w:spacing w:line="276" w:lineRule="auto"/>
              <w:rPr>
                <w:ins w:id="14662" w:author="phuong vu" w:date="2018-11-23T13:50:00Z"/>
                <w:rPrChange w:id="14663" w:author="phuong vu" w:date="2018-11-25T21:55:00Z">
                  <w:rPr>
                    <w:ins w:id="14664" w:author="phuong vu" w:date="2018-11-23T13:50:00Z"/>
                  </w:rPr>
                </w:rPrChange>
              </w:rPr>
            </w:pPr>
            <w:ins w:id="14665" w:author="phuong vu" w:date="2018-11-23T13:50:00Z">
              <w:r w:rsidRPr="00BA3432">
                <w:rPr>
                  <w:lang w:val="en-US"/>
                  <w:rPrChange w:id="14666" w:author="phuong vu" w:date="2018-11-25T21:55:00Z">
                    <w:rPr>
                      <w:lang w:val="en-US"/>
                    </w:rPr>
                  </w:rPrChange>
                </w:rPr>
                <w:t>order</w:t>
              </w:r>
              <w:r w:rsidRPr="00BA3432">
                <w:rPr>
                  <w:rPrChange w:id="14667" w:author="phuong vu" w:date="2018-11-25T21:55:00Z">
                    <w:rPr/>
                  </w:rPrChange>
                </w:rPr>
                <w:t>_id</w:t>
              </w:r>
            </w:ins>
          </w:p>
        </w:tc>
        <w:tc>
          <w:tcPr>
            <w:tcW w:w="1171" w:type="dxa"/>
            <w:noWrap/>
            <w:hideMark/>
            <w:tcPrChange w:id="14668" w:author="phuong vu" w:date="2018-11-25T21:54:00Z">
              <w:tcPr>
                <w:tcW w:w="1300" w:type="dxa"/>
                <w:noWrap/>
                <w:hideMark/>
              </w:tcPr>
            </w:tcPrChange>
          </w:tcPr>
          <w:p w14:paraId="068129DC" w14:textId="77777777" w:rsidR="00E6227B" w:rsidRPr="00BA3432" w:rsidRDefault="00E6227B" w:rsidP="00376EE3">
            <w:pPr>
              <w:spacing w:line="276" w:lineRule="auto"/>
              <w:rPr>
                <w:ins w:id="14669" w:author="phuong vu" w:date="2018-11-23T13:50:00Z"/>
                <w:rPrChange w:id="14670" w:author="phuong vu" w:date="2018-11-25T21:55:00Z">
                  <w:rPr>
                    <w:ins w:id="14671" w:author="phuong vu" w:date="2018-11-23T13:50:00Z"/>
                  </w:rPr>
                </w:rPrChange>
              </w:rPr>
            </w:pPr>
            <w:ins w:id="14672" w:author="phuong vu" w:date="2018-11-23T13:50:00Z">
              <w:r w:rsidRPr="00BA3432">
                <w:rPr>
                  <w:rPrChange w:id="14673" w:author="phuong vu" w:date="2018-11-25T21:55:00Z">
                    <w:rPr/>
                  </w:rPrChange>
                </w:rPr>
                <w:t>numeric</w:t>
              </w:r>
            </w:ins>
          </w:p>
        </w:tc>
        <w:tc>
          <w:tcPr>
            <w:tcW w:w="899" w:type="dxa"/>
            <w:noWrap/>
            <w:vAlign w:val="center"/>
            <w:hideMark/>
            <w:tcPrChange w:id="14674" w:author="phuong vu" w:date="2018-11-25T21:54:00Z">
              <w:tcPr>
                <w:tcW w:w="991" w:type="dxa"/>
                <w:noWrap/>
                <w:vAlign w:val="center"/>
                <w:hideMark/>
              </w:tcPr>
            </w:tcPrChange>
          </w:tcPr>
          <w:p w14:paraId="242F9904" w14:textId="77777777" w:rsidR="00E6227B" w:rsidRPr="00BA3432" w:rsidRDefault="00E6227B" w:rsidP="00376EE3">
            <w:pPr>
              <w:spacing w:line="276" w:lineRule="auto"/>
              <w:jc w:val="center"/>
              <w:rPr>
                <w:ins w:id="14675" w:author="phuong vu" w:date="2018-11-23T13:50:00Z"/>
                <w:rPrChange w:id="14676" w:author="phuong vu" w:date="2018-11-25T21:55:00Z">
                  <w:rPr>
                    <w:ins w:id="14677" w:author="phuong vu" w:date="2018-11-23T13:50:00Z"/>
                  </w:rPr>
                </w:rPrChange>
              </w:rPr>
            </w:pPr>
          </w:p>
        </w:tc>
        <w:tc>
          <w:tcPr>
            <w:tcW w:w="919" w:type="dxa"/>
            <w:noWrap/>
            <w:vAlign w:val="center"/>
            <w:hideMark/>
            <w:tcPrChange w:id="14678" w:author="phuong vu" w:date="2018-11-25T21:54:00Z">
              <w:tcPr>
                <w:tcW w:w="838" w:type="dxa"/>
                <w:noWrap/>
                <w:vAlign w:val="center"/>
                <w:hideMark/>
              </w:tcPr>
            </w:tcPrChange>
          </w:tcPr>
          <w:p w14:paraId="510DFBDA" w14:textId="77777777" w:rsidR="00E6227B" w:rsidRPr="00BA3432" w:rsidRDefault="00E6227B" w:rsidP="00376EE3">
            <w:pPr>
              <w:spacing w:line="276" w:lineRule="auto"/>
              <w:jc w:val="center"/>
              <w:rPr>
                <w:ins w:id="14679" w:author="phuong vu" w:date="2018-11-23T13:50:00Z"/>
                <w:rPrChange w:id="14680" w:author="phuong vu" w:date="2018-11-25T21:55:00Z">
                  <w:rPr>
                    <w:ins w:id="14681" w:author="phuong vu" w:date="2018-11-23T13:50:00Z"/>
                  </w:rPr>
                </w:rPrChange>
              </w:rPr>
            </w:pPr>
          </w:p>
        </w:tc>
        <w:tc>
          <w:tcPr>
            <w:tcW w:w="1117" w:type="dxa"/>
            <w:noWrap/>
            <w:vAlign w:val="center"/>
            <w:hideMark/>
            <w:tcPrChange w:id="14682" w:author="phuong vu" w:date="2018-11-25T21:54:00Z">
              <w:tcPr>
                <w:tcW w:w="1414" w:type="dxa"/>
                <w:noWrap/>
                <w:vAlign w:val="center"/>
                <w:hideMark/>
              </w:tcPr>
            </w:tcPrChange>
          </w:tcPr>
          <w:p w14:paraId="2083CC63" w14:textId="77777777" w:rsidR="00E6227B" w:rsidRPr="00BA3432" w:rsidRDefault="00E6227B" w:rsidP="00376EE3">
            <w:pPr>
              <w:spacing w:line="276" w:lineRule="auto"/>
              <w:jc w:val="center"/>
              <w:rPr>
                <w:ins w:id="14683" w:author="phuong vu" w:date="2018-11-23T13:50:00Z"/>
                <w:rPrChange w:id="14684" w:author="phuong vu" w:date="2018-11-25T21:55:00Z">
                  <w:rPr>
                    <w:ins w:id="14685" w:author="phuong vu" w:date="2018-11-23T13:50:00Z"/>
                  </w:rPr>
                </w:rPrChange>
              </w:rPr>
            </w:pPr>
            <w:ins w:id="14686" w:author="phuong vu" w:date="2018-11-23T13:50:00Z">
              <w:r w:rsidRPr="00BA3432">
                <w:rPr>
                  <w:rPrChange w:id="14687" w:author="phuong vu" w:date="2018-11-25T21:55:00Z">
                    <w:rPr/>
                  </w:rPrChange>
                </w:rPr>
                <w:t>X</w:t>
              </w:r>
            </w:ins>
          </w:p>
        </w:tc>
        <w:tc>
          <w:tcPr>
            <w:tcW w:w="2355" w:type="dxa"/>
            <w:noWrap/>
            <w:hideMark/>
            <w:tcPrChange w:id="14688" w:author="phuong vu" w:date="2018-11-25T21:54:00Z">
              <w:tcPr>
                <w:tcW w:w="1611" w:type="dxa"/>
                <w:noWrap/>
                <w:hideMark/>
              </w:tcPr>
            </w:tcPrChange>
          </w:tcPr>
          <w:p w14:paraId="7B44C4E8" w14:textId="4C9E3F56" w:rsidR="00E6227B" w:rsidRPr="00BA3432" w:rsidRDefault="00E6227B" w:rsidP="00376EE3">
            <w:pPr>
              <w:spacing w:line="276" w:lineRule="auto"/>
              <w:rPr>
                <w:ins w:id="14689" w:author="phuong vu" w:date="2018-11-23T13:50:00Z"/>
                <w:lang w:val="en-US"/>
                <w:rPrChange w:id="14690" w:author="phuong vu" w:date="2018-11-25T21:55:00Z">
                  <w:rPr>
                    <w:ins w:id="14691" w:author="phuong vu" w:date="2018-11-23T13:50:00Z"/>
                  </w:rPr>
                </w:rPrChange>
              </w:rPr>
            </w:pPr>
            <w:ins w:id="14692" w:author="phuong vu" w:date="2018-11-23T13:50:00Z">
              <w:r w:rsidRPr="00BA3432">
                <w:rPr>
                  <w:rPrChange w:id="14693" w:author="phuong vu" w:date="2018-11-25T21:55:00Z">
                    <w:rPr/>
                  </w:rPrChange>
                </w:rPr>
                <w:t>ID đ</w:t>
              </w:r>
              <w:r w:rsidRPr="00BA3432">
                <w:rPr>
                  <w:lang w:val="en-US"/>
                  <w:rPrChange w:id="14694" w:author="phuong vu" w:date="2018-11-25T21:55:00Z">
                    <w:rPr>
                      <w:lang w:val="en-US"/>
                    </w:rPr>
                  </w:rPrChange>
                </w:rPr>
                <w:t>ơn hàng</w:t>
              </w:r>
            </w:ins>
          </w:p>
        </w:tc>
      </w:tr>
      <w:tr w:rsidR="00E6227B" w:rsidRPr="00BA3432" w14:paraId="6BD7BD9C" w14:textId="77777777" w:rsidTr="00BA3432">
        <w:trPr>
          <w:trHeight w:val="300"/>
          <w:ins w:id="14695" w:author="phuong vu" w:date="2018-11-23T13:50:00Z"/>
          <w:trPrChange w:id="14696" w:author="phuong vu" w:date="2018-11-25T21:54:00Z">
            <w:trPr>
              <w:trHeight w:val="300"/>
            </w:trPr>
          </w:trPrChange>
        </w:trPr>
        <w:tc>
          <w:tcPr>
            <w:tcW w:w="649" w:type="dxa"/>
            <w:noWrap/>
            <w:hideMark/>
            <w:tcPrChange w:id="14697" w:author="phuong vu" w:date="2018-11-25T21:54:00Z">
              <w:tcPr>
                <w:tcW w:w="708" w:type="dxa"/>
                <w:noWrap/>
                <w:hideMark/>
              </w:tcPr>
            </w:tcPrChange>
          </w:tcPr>
          <w:p w14:paraId="5CB399D3" w14:textId="77777777" w:rsidR="00E6227B" w:rsidRPr="00BA3432" w:rsidRDefault="00E6227B" w:rsidP="00376EE3">
            <w:pPr>
              <w:spacing w:line="276" w:lineRule="auto"/>
              <w:rPr>
                <w:ins w:id="14698" w:author="phuong vu" w:date="2018-11-23T13:50:00Z"/>
                <w:rPrChange w:id="14699" w:author="phuong vu" w:date="2018-11-25T21:55:00Z">
                  <w:rPr>
                    <w:ins w:id="14700" w:author="phuong vu" w:date="2018-11-23T13:50:00Z"/>
                  </w:rPr>
                </w:rPrChange>
              </w:rPr>
            </w:pPr>
            <w:ins w:id="14701" w:author="phuong vu" w:date="2018-11-23T13:50:00Z">
              <w:r w:rsidRPr="00BA3432">
                <w:rPr>
                  <w:rPrChange w:id="14702" w:author="phuong vu" w:date="2018-11-25T21:55:00Z">
                    <w:rPr/>
                  </w:rPrChange>
                </w:rPr>
                <w:t>3</w:t>
              </w:r>
            </w:ins>
          </w:p>
        </w:tc>
        <w:tc>
          <w:tcPr>
            <w:tcW w:w="1667" w:type="dxa"/>
            <w:noWrap/>
            <w:hideMark/>
            <w:tcPrChange w:id="14703" w:author="phuong vu" w:date="2018-11-25T21:54:00Z">
              <w:tcPr>
                <w:tcW w:w="1863" w:type="dxa"/>
                <w:noWrap/>
                <w:hideMark/>
              </w:tcPr>
            </w:tcPrChange>
          </w:tcPr>
          <w:p w14:paraId="712113B5" w14:textId="77777777" w:rsidR="00E6227B" w:rsidRPr="00BA3432" w:rsidRDefault="00E6227B" w:rsidP="00376EE3">
            <w:pPr>
              <w:spacing w:line="276" w:lineRule="auto"/>
              <w:rPr>
                <w:ins w:id="14704" w:author="phuong vu" w:date="2018-11-23T13:50:00Z"/>
                <w:rPrChange w:id="14705" w:author="phuong vu" w:date="2018-11-25T21:55:00Z">
                  <w:rPr>
                    <w:ins w:id="14706" w:author="phuong vu" w:date="2018-11-23T13:50:00Z"/>
                  </w:rPr>
                </w:rPrChange>
              </w:rPr>
            </w:pPr>
            <w:ins w:id="14707" w:author="phuong vu" w:date="2018-11-23T13:50:00Z">
              <w:r w:rsidRPr="00BA3432">
                <w:rPr>
                  <w:rPrChange w:id="14708" w:author="phuong vu" w:date="2018-11-25T21:55:00Z">
                    <w:rPr/>
                  </w:rPrChange>
                </w:rPr>
                <w:t>service_type_id</w:t>
              </w:r>
            </w:ins>
          </w:p>
        </w:tc>
        <w:tc>
          <w:tcPr>
            <w:tcW w:w="1171" w:type="dxa"/>
            <w:noWrap/>
            <w:hideMark/>
            <w:tcPrChange w:id="14709" w:author="phuong vu" w:date="2018-11-25T21:54:00Z">
              <w:tcPr>
                <w:tcW w:w="1300" w:type="dxa"/>
                <w:noWrap/>
                <w:hideMark/>
              </w:tcPr>
            </w:tcPrChange>
          </w:tcPr>
          <w:p w14:paraId="1CFE01B7" w14:textId="77777777" w:rsidR="00E6227B" w:rsidRPr="00BA3432" w:rsidRDefault="00E6227B" w:rsidP="00376EE3">
            <w:pPr>
              <w:spacing w:line="276" w:lineRule="auto"/>
              <w:rPr>
                <w:ins w:id="14710" w:author="phuong vu" w:date="2018-11-23T13:50:00Z"/>
                <w:rPrChange w:id="14711" w:author="phuong vu" w:date="2018-11-25T21:55:00Z">
                  <w:rPr>
                    <w:ins w:id="14712" w:author="phuong vu" w:date="2018-11-23T13:50:00Z"/>
                  </w:rPr>
                </w:rPrChange>
              </w:rPr>
            </w:pPr>
            <w:ins w:id="14713" w:author="phuong vu" w:date="2018-11-23T13:50:00Z">
              <w:r w:rsidRPr="00BA3432">
                <w:rPr>
                  <w:rPrChange w:id="14714" w:author="phuong vu" w:date="2018-11-25T21:55:00Z">
                    <w:rPr/>
                  </w:rPrChange>
                </w:rPr>
                <w:t>numeric</w:t>
              </w:r>
            </w:ins>
          </w:p>
        </w:tc>
        <w:tc>
          <w:tcPr>
            <w:tcW w:w="899" w:type="dxa"/>
            <w:noWrap/>
            <w:vAlign w:val="center"/>
            <w:hideMark/>
            <w:tcPrChange w:id="14715" w:author="phuong vu" w:date="2018-11-25T21:54:00Z">
              <w:tcPr>
                <w:tcW w:w="991" w:type="dxa"/>
                <w:noWrap/>
                <w:vAlign w:val="center"/>
                <w:hideMark/>
              </w:tcPr>
            </w:tcPrChange>
          </w:tcPr>
          <w:p w14:paraId="57947FCD" w14:textId="77777777" w:rsidR="00E6227B" w:rsidRPr="00BA3432" w:rsidRDefault="00E6227B" w:rsidP="00376EE3">
            <w:pPr>
              <w:spacing w:line="276" w:lineRule="auto"/>
              <w:jc w:val="center"/>
              <w:rPr>
                <w:ins w:id="14716" w:author="phuong vu" w:date="2018-11-23T13:50:00Z"/>
                <w:rPrChange w:id="14717" w:author="phuong vu" w:date="2018-11-25T21:55:00Z">
                  <w:rPr>
                    <w:ins w:id="14718" w:author="phuong vu" w:date="2018-11-23T13:50:00Z"/>
                  </w:rPr>
                </w:rPrChange>
              </w:rPr>
            </w:pPr>
          </w:p>
        </w:tc>
        <w:tc>
          <w:tcPr>
            <w:tcW w:w="919" w:type="dxa"/>
            <w:noWrap/>
            <w:vAlign w:val="center"/>
            <w:hideMark/>
            <w:tcPrChange w:id="14719" w:author="phuong vu" w:date="2018-11-25T21:54:00Z">
              <w:tcPr>
                <w:tcW w:w="838" w:type="dxa"/>
                <w:noWrap/>
                <w:vAlign w:val="center"/>
                <w:hideMark/>
              </w:tcPr>
            </w:tcPrChange>
          </w:tcPr>
          <w:p w14:paraId="76F7CFC2" w14:textId="77777777" w:rsidR="00E6227B" w:rsidRPr="00BA3432" w:rsidRDefault="00E6227B" w:rsidP="00376EE3">
            <w:pPr>
              <w:spacing w:line="276" w:lineRule="auto"/>
              <w:jc w:val="center"/>
              <w:rPr>
                <w:ins w:id="14720" w:author="phuong vu" w:date="2018-11-23T13:50:00Z"/>
                <w:rPrChange w:id="14721" w:author="phuong vu" w:date="2018-11-25T21:55:00Z">
                  <w:rPr>
                    <w:ins w:id="14722" w:author="phuong vu" w:date="2018-11-23T13:50:00Z"/>
                  </w:rPr>
                </w:rPrChange>
              </w:rPr>
            </w:pPr>
          </w:p>
        </w:tc>
        <w:tc>
          <w:tcPr>
            <w:tcW w:w="1117" w:type="dxa"/>
            <w:noWrap/>
            <w:vAlign w:val="center"/>
            <w:hideMark/>
            <w:tcPrChange w:id="14723" w:author="phuong vu" w:date="2018-11-25T21:54:00Z">
              <w:tcPr>
                <w:tcW w:w="1414" w:type="dxa"/>
                <w:noWrap/>
                <w:vAlign w:val="center"/>
                <w:hideMark/>
              </w:tcPr>
            </w:tcPrChange>
          </w:tcPr>
          <w:p w14:paraId="1BEA4216" w14:textId="77777777" w:rsidR="00E6227B" w:rsidRPr="00BA3432" w:rsidRDefault="00E6227B" w:rsidP="00376EE3">
            <w:pPr>
              <w:spacing w:line="276" w:lineRule="auto"/>
              <w:jc w:val="center"/>
              <w:rPr>
                <w:ins w:id="14724" w:author="phuong vu" w:date="2018-11-23T13:50:00Z"/>
                <w:rPrChange w:id="14725" w:author="phuong vu" w:date="2018-11-25T21:55:00Z">
                  <w:rPr>
                    <w:ins w:id="14726" w:author="phuong vu" w:date="2018-11-23T13:50:00Z"/>
                  </w:rPr>
                </w:rPrChange>
              </w:rPr>
            </w:pPr>
            <w:ins w:id="14727" w:author="phuong vu" w:date="2018-11-23T13:50:00Z">
              <w:r w:rsidRPr="00BA3432">
                <w:rPr>
                  <w:rPrChange w:id="14728" w:author="phuong vu" w:date="2018-11-25T21:55:00Z">
                    <w:rPr/>
                  </w:rPrChange>
                </w:rPr>
                <w:t>X</w:t>
              </w:r>
            </w:ins>
          </w:p>
        </w:tc>
        <w:tc>
          <w:tcPr>
            <w:tcW w:w="2355" w:type="dxa"/>
            <w:noWrap/>
            <w:hideMark/>
            <w:tcPrChange w:id="14729" w:author="phuong vu" w:date="2018-11-25T21:54:00Z">
              <w:tcPr>
                <w:tcW w:w="1611" w:type="dxa"/>
                <w:noWrap/>
                <w:hideMark/>
              </w:tcPr>
            </w:tcPrChange>
          </w:tcPr>
          <w:p w14:paraId="04F5FC2B" w14:textId="77777777" w:rsidR="00E6227B" w:rsidRPr="00BA3432" w:rsidRDefault="00E6227B" w:rsidP="00376EE3">
            <w:pPr>
              <w:spacing w:line="276" w:lineRule="auto"/>
              <w:rPr>
                <w:ins w:id="14730" w:author="phuong vu" w:date="2018-11-23T13:50:00Z"/>
                <w:rPrChange w:id="14731" w:author="phuong vu" w:date="2018-11-25T21:55:00Z">
                  <w:rPr>
                    <w:ins w:id="14732" w:author="phuong vu" w:date="2018-11-23T13:50:00Z"/>
                  </w:rPr>
                </w:rPrChange>
              </w:rPr>
            </w:pPr>
            <w:ins w:id="14733" w:author="phuong vu" w:date="2018-11-23T13:50:00Z">
              <w:r w:rsidRPr="00BA3432">
                <w:rPr>
                  <w:rPrChange w:id="14734" w:author="phuong vu" w:date="2018-11-25T21:55:00Z">
                    <w:rPr/>
                  </w:rPrChange>
                </w:rPr>
                <w:t xml:space="preserve">ID loại dịch vụ. </w:t>
              </w:r>
            </w:ins>
          </w:p>
        </w:tc>
      </w:tr>
      <w:tr w:rsidR="00E6227B" w:rsidRPr="00BA3432" w14:paraId="367DE58A" w14:textId="77777777" w:rsidTr="00BA3432">
        <w:trPr>
          <w:trHeight w:val="300"/>
          <w:ins w:id="14735" w:author="phuong vu" w:date="2018-11-23T13:50:00Z"/>
          <w:trPrChange w:id="14736" w:author="phuong vu" w:date="2018-11-25T21:54:00Z">
            <w:trPr>
              <w:trHeight w:val="300"/>
            </w:trPr>
          </w:trPrChange>
        </w:trPr>
        <w:tc>
          <w:tcPr>
            <w:tcW w:w="649" w:type="dxa"/>
            <w:noWrap/>
            <w:hideMark/>
            <w:tcPrChange w:id="14737" w:author="phuong vu" w:date="2018-11-25T21:54:00Z">
              <w:tcPr>
                <w:tcW w:w="708" w:type="dxa"/>
                <w:noWrap/>
                <w:hideMark/>
              </w:tcPr>
            </w:tcPrChange>
          </w:tcPr>
          <w:p w14:paraId="4E91E828" w14:textId="77777777" w:rsidR="00E6227B" w:rsidRPr="00BA3432" w:rsidRDefault="00E6227B" w:rsidP="00376EE3">
            <w:pPr>
              <w:spacing w:line="276" w:lineRule="auto"/>
              <w:rPr>
                <w:ins w:id="14738" w:author="phuong vu" w:date="2018-11-23T13:50:00Z"/>
                <w:rPrChange w:id="14739" w:author="phuong vu" w:date="2018-11-25T21:55:00Z">
                  <w:rPr>
                    <w:ins w:id="14740" w:author="phuong vu" w:date="2018-11-23T13:50:00Z"/>
                  </w:rPr>
                </w:rPrChange>
              </w:rPr>
            </w:pPr>
            <w:ins w:id="14741" w:author="phuong vu" w:date="2018-11-23T13:50:00Z">
              <w:r w:rsidRPr="00BA3432">
                <w:rPr>
                  <w:rPrChange w:id="14742" w:author="phuong vu" w:date="2018-11-25T21:55:00Z">
                    <w:rPr/>
                  </w:rPrChange>
                </w:rPr>
                <w:t>4</w:t>
              </w:r>
            </w:ins>
          </w:p>
        </w:tc>
        <w:tc>
          <w:tcPr>
            <w:tcW w:w="1667" w:type="dxa"/>
            <w:noWrap/>
            <w:hideMark/>
            <w:tcPrChange w:id="14743" w:author="phuong vu" w:date="2018-11-25T21:54:00Z">
              <w:tcPr>
                <w:tcW w:w="1863" w:type="dxa"/>
                <w:noWrap/>
                <w:hideMark/>
              </w:tcPr>
            </w:tcPrChange>
          </w:tcPr>
          <w:p w14:paraId="4E842251" w14:textId="77777777" w:rsidR="00E6227B" w:rsidRPr="00BA3432" w:rsidRDefault="00E6227B" w:rsidP="00376EE3">
            <w:pPr>
              <w:spacing w:line="276" w:lineRule="auto"/>
              <w:rPr>
                <w:ins w:id="14744" w:author="phuong vu" w:date="2018-11-23T13:50:00Z"/>
                <w:rPrChange w:id="14745" w:author="phuong vu" w:date="2018-11-25T21:55:00Z">
                  <w:rPr>
                    <w:ins w:id="14746" w:author="phuong vu" w:date="2018-11-23T13:50:00Z"/>
                  </w:rPr>
                </w:rPrChange>
              </w:rPr>
            </w:pPr>
            <w:ins w:id="14747" w:author="phuong vu" w:date="2018-11-23T13:50:00Z">
              <w:r w:rsidRPr="00BA3432">
                <w:rPr>
                  <w:rPrChange w:id="14748" w:author="phuong vu" w:date="2018-11-25T21:55:00Z">
                    <w:rPr/>
                  </w:rPrChange>
                </w:rPr>
                <w:t>unit_id</w:t>
              </w:r>
            </w:ins>
          </w:p>
        </w:tc>
        <w:tc>
          <w:tcPr>
            <w:tcW w:w="1171" w:type="dxa"/>
            <w:noWrap/>
            <w:hideMark/>
            <w:tcPrChange w:id="14749" w:author="phuong vu" w:date="2018-11-25T21:54:00Z">
              <w:tcPr>
                <w:tcW w:w="1300" w:type="dxa"/>
                <w:noWrap/>
                <w:hideMark/>
              </w:tcPr>
            </w:tcPrChange>
          </w:tcPr>
          <w:p w14:paraId="3E256AD2" w14:textId="77777777" w:rsidR="00E6227B" w:rsidRPr="00BA3432" w:rsidRDefault="00E6227B" w:rsidP="00376EE3">
            <w:pPr>
              <w:spacing w:line="276" w:lineRule="auto"/>
              <w:rPr>
                <w:ins w:id="14750" w:author="phuong vu" w:date="2018-11-23T13:50:00Z"/>
                <w:rPrChange w:id="14751" w:author="phuong vu" w:date="2018-11-25T21:55:00Z">
                  <w:rPr>
                    <w:ins w:id="14752" w:author="phuong vu" w:date="2018-11-23T13:50:00Z"/>
                  </w:rPr>
                </w:rPrChange>
              </w:rPr>
            </w:pPr>
            <w:ins w:id="14753" w:author="phuong vu" w:date="2018-11-23T13:50:00Z">
              <w:r w:rsidRPr="00BA3432">
                <w:rPr>
                  <w:rPrChange w:id="14754" w:author="phuong vu" w:date="2018-11-25T21:55:00Z">
                    <w:rPr/>
                  </w:rPrChange>
                </w:rPr>
                <w:t>numeric</w:t>
              </w:r>
            </w:ins>
          </w:p>
        </w:tc>
        <w:tc>
          <w:tcPr>
            <w:tcW w:w="899" w:type="dxa"/>
            <w:noWrap/>
            <w:vAlign w:val="center"/>
            <w:hideMark/>
            <w:tcPrChange w:id="14755" w:author="phuong vu" w:date="2018-11-25T21:54:00Z">
              <w:tcPr>
                <w:tcW w:w="991" w:type="dxa"/>
                <w:noWrap/>
                <w:vAlign w:val="center"/>
                <w:hideMark/>
              </w:tcPr>
            </w:tcPrChange>
          </w:tcPr>
          <w:p w14:paraId="3C7FDB9F" w14:textId="77777777" w:rsidR="00E6227B" w:rsidRPr="00BA3432" w:rsidRDefault="00E6227B" w:rsidP="00376EE3">
            <w:pPr>
              <w:spacing w:line="276" w:lineRule="auto"/>
              <w:jc w:val="center"/>
              <w:rPr>
                <w:ins w:id="14756" w:author="phuong vu" w:date="2018-11-23T13:50:00Z"/>
                <w:rPrChange w:id="14757" w:author="phuong vu" w:date="2018-11-25T21:55:00Z">
                  <w:rPr>
                    <w:ins w:id="14758" w:author="phuong vu" w:date="2018-11-23T13:50:00Z"/>
                  </w:rPr>
                </w:rPrChange>
              </w:rPr>
            </w:pPr>
          </w:p>
        </w:tc>
        <w:tc>
          <w:tcPr>
            <w:tcW w:w="919" w:type="dxa"/>
            <w:noWrap/>
            <w:vAlign w:val="center"/>
            <w:hideMark/>
            <w:tcPrChange w:id="14759" w:author="phuong vu" w:date="2018-11-25T21:54:00Z">
              <w:tcPr>
                <w:tcW w:w="838" w:type="dxa"/>
                <w:noWrap/>
                <w:vAlign w:val="center"/>
                <w:hideMark/>
              </w:tcPr>
            </w:tcPrChange>
          </w:tcPr>
          <w:p w14:paraId="10193ABB" w14:textId="77777777" w:rsidR="00E6227B" w:rsidRPr="00BA3432" w:rsidRDefault="00E6227B" w:rsidP="00376EE3">
            <w:pPr>
              <w:spacing w:line="276" w:lineRule="auto"/>
              <w:jc w:val="center"/>
              <w:rPr>
                <w:ins w:id="14760" w:author="phuong vu" w:date="2018-11-23T13:50:00Z"/>
                <w:rPrChange w:id="14761" w:author="phuong vu" w:date="2018-11-25T21:55:00Z">
                  <w:rPr>
                    <w:ins w:id="14762" w:author="phuong vu" w:date="2018-11-23T13:50:00Z"/>
                  </w:rPr>
                </w:rPrChange>
              </w:rPr>
            </w:pPr>
          </w:p>
        </w:tc>
        <w:tc>
          <w:tcPr>
            <w:tcW w:w="1117" w:type="dxa"/>
            <w:noWrap/>
            <w:vAlign w:val="center"/>
            <w:hideMark/>
            <w:tcPrChange w:id="14763" w:author="phuong vu" w:date="2018-11-25T21:54:00Z">
              <w:tcPr>
                <w:tcW w:w="1414" w:type="dxa"/>
                <w:noWrap/>
                <w:vAlign w:val="center"/>
                <w:hideMark/>
              </w:tcPr>
            </w:tcPrChange>
          </w:tcPr>
          <w:p w14:paraId="32EED4DA" w14:textId="77777777" w:rsidR="00E6227B" w:rsidRPr="00BA3432" w:rsidRDefault="00E6227B" w:rsidP="00376EE3">
            <w:pPr>
              <w:spacing w:line="276" w:lineRule="auto"/>
              <w:jc w:val="center"/>
              <w:rPr>
                <w:ins w:id="14764" w:author="phuong vu" w:date="2018-11-23T13:50:00Z"/>
                <w:rPrChange w:id="14765" w:author="phuong vu" w:date="2018-11-25T21:55:00Z">
                  <w:rPr>
                    <w:ins w:id="14766" w:author="phuong vu" w:date="2018-11-23T13:50:00Z"/>
                  </w:rPr>
                </w:rPrChange>
              </w:rPr>
            </w:pPr>
            <w:ins w:id="14767" w:author="phuong vu" w:date="2018-11-23T13:50:00Z">
              <w:r w:rsidRPr="00BA3432">
                <w:rPr>
                  <w:rPrChange w:id="14768" w:author="phuong vu" w:date="2018-11-25T21:55:00Z">
                    <w:rPr/>
                  </w:rPrChange>
                </w:rPr>
                <w:t>X</w:t>
              </w:r>
            </w:ins>
          </w:p>
        </w:tc>
        <w:tc>
          <w:tcPr>
            <w:tcW w:w="2355" w:type="dxa"/>
            <w:noWrap/>
            <w:hideMark/>
            <w:tcPrChange w:id="14769" w:author="phuong vu" w:date="2018-11-25T21:54:00Z">
              <w:tcPr>
                <w:tcW w:w="1611" w:type="dxa"/>
                <w:noWrap/>
                <w:hideMark/>
              </w:tcPr>
            </w:tcPrChange>
          </w:tcPr>
          <w:p w14:paraId="0F687C86" w14:textId="77777777" w:rsidR="00E6227B" w:rsidRPr="00BA3432" w:rsidRDefault="00E6227B" w:rsidP="00376EE3">
            <w:pPr>
              <w:spacing w:line="276" w:lineRule="auto"/>
              <w:rPr>
                <w:ins w:id="14770" w:author="phuong vu" w:date="2018-11-23T13:50:00Z"/>
                <w:rPrChange w:id="14771" w:author="phuong vu" w:date="2018-11-25T21:55:00Z">
                  <w:rPr>
                    <w:ins w:id="14772" w:author="phuong vu" w:date="2018-11-23T13:50:00Z"/>
                  </w:rPr>
                </w:rPrChange>
              </w:rPr>
            </w:pPr>
            <w:ins w:id="14773" w:author="phuong vu" w:date="2018-11-23T13:50:00Z">
              <w:r w:rsidRPr="00BA3432">
                <w:rPr>
                  <w:rPrChange w:id="14774" w:author="phuong vu" w:date="2018-11-25T21:55:00Z">
                    <w:rPr/>
                  </w:rPrChange>
                </w:rPr>
                <w:t xml:space="preserve">ID đơn vị tính. </w:t>
              </w:r>
            </w:ins>
          </w:p>
        </w:tc>
      </w:tr>
      <w:tr w:rsidR="00E6227B" w:rsidRPr="00BA3432" w14:paraId="0F9382E2" w14:textId="77777777" w:rsidTr="00BA3432">
        <w:trPr>
          <w:trHeight w:val="300"/>
          <w:ins w:id="14775" w:author="phuong vu" w:date="2018-11-23T13:50:00Z"/>
          <w:trPrChange w:id="14776" w:author="phuong vu" w:date="2018-11-25T21:54:00Z">
            <w:trPr>
              <w:trHeight w:val="300"/>
            </w:trPr>
          </w:trPrChange>
        </w:trPr>
        <w:tc>
          <w:tcPr>
            <w:tcW w:w="649" w:type="dxa"/>
            <w:noWrap/>
            <w:hideMark/>
            <w:tcPrChange w:id="14777" w:author="phuong vu" w:date="2018-11-25T21:54:00Z">
              <w:tcPr>
                <w:tcW w:w="708" w:type="dxa"/>
                <w:noWrap/>
                <w:hideMark/>
              </w:tcPr>
            </w:tcPrChange>
          </w:tcPr>
          <w:p w14:paraId="16DBB634" w14:textId="77777777" w:rsidR="00E6227B" w:rsidRPr="00BA3432" w:rsidRDefault="00E6227B" w:rsidP="00376EE3">
            <w:pPr>
              <w:spacing w:line="276" w:lineRule="auto"/>
              <w:rPr>
                <w:ins w:id="14778" w:author="phuong vu" w:date="2018-11-23T13:50:00Z"/>
                <w:rPrChange w:id="14779" w:author="phuong vu" w:date="2018-11-25T21:55:00Z">
                  <w:rPr>
                    <w:ins w:id="14780" w:author="phuong vu" w:date="2018-11-23T13:50:00Z"/>
                  </w:rPr>
                </w:rPrChange>
              </w:rPr>
            </w:pPr>
            <w:ins w:id="14781" w:author="phuong vu" w:date="2018-11-23T13:50:00Z">
              <w:r w:rsidRPr="00BA3432">
                <w:rPr>
                  <w:rPrChange w:id="14782" w:author="phuong vu" w:date="2018-11-25T21:55:00Z">
                    <w:rPr/>
                  </w:rPrChange>
                </w:rPr>
                <w:t>5</w:t>
              </w:r>
            </w:ins>
          </w:p>
        </w:tc>
        <w:tc>
          <w:tcPr>
            <w:tcW w:w="1667" w:type="dxa"/>
            <w:noWrap/>
            <w:hideMark/>
            <w:tcPrChange w:id="14783" w:author="phuong vu" w:date="2018-11-25T21:54:00Z">
              <w:tcPr>
                <w:tcW w:w="1863" w:type="dxa"/>
                <w:noWrap/>
                <w:hideMark/>
              </w:tcPr>
            </w:tcPrChange>
          </w:tcPr>
          <w:p w14:paraId="05E99EEB" w14:textId="77777777" w:rsidR="00E6227B" w:rsidRPr="00BA3432" w:rsidRDefault="00E6227B" w:rsidP="00376EE3">
            <w:pPr>
              <w:spacing w:line="276" w:lineRule="auto"/>
              <w:rPr>
                <w:ins w:id="14784" w:author="phuong vu" w:date="2018-11-23T13:50:00Z"/>
                <w:rPrChange w:id="14785" w:author="phuong vu" w:date="2018-11-25T21:55:00Z">
                  <w:rPr>
                    <w:ins w:id="14786" w:author="phuong vu" w:date="2018-11-23T13:50:00Z"/>
                  </w:rPr>
                </w:rPrChange>
              </w:rPr>
            </w:pPr>
            <w:ins w:id="14787" w:author="phuong vu" w:date="2018-11-23T13:50:00Z">
              <w:r w:rsidRPr="00BA3432">
                <w:rPr>
                  <w:rPrChange w:id="14788" w:author="phuong vu" w:date="2018-11-25T21:55:00Z">
                    <w:rPr/>
                  </w:rPrChange>
                </w:rPr>
                <w:t>label_id</w:t>
              </w:r>
            </w:ins>
          </w:p>
        </w:tc>
        <w:tc>
          <w:tcPr>
            <w:tcW w:w="1171" w:type="dxa"/>
            <w:noWrap/>
            <w:hideMark/>
            <w:tcPrChange w:id="14789" w:author="phuong vu" w:date="2018-11-25T21:54:00Z">
              <w:tcPr>
                <w:tcW w:w="1300" w:type="dxa"/>
                <w:noWrap/>
                <w:hideMark/>
              </w:tcPr>
            </w:tcPrChange>
          </w:tcPr>
          <w:p w14:paraId="6E824F6C" w14:textId="77777777" w:rsidR="00E6227B" w:rsidRPr="00BA3432" w:rsidRDefault="00E6227B" w:rsidP="00376EE3">
            <w:pPr>
              <w:spacing w:line="276" w:lineRule="auto"/>
              <w:rPr>
                <w:ins w:id="14790" w:author="phuong vu" w:date="2018-11-23T13:50:00Z"/>
                <w:rPrChange w:id="14791" w:author="phuong vu" w:date="2018-11-25T21:55:00Z">
                  <w:rPr>
                    <w:ins w:id="14792" w:author="phuong vu" w:date="2018-11-23T13:50:00Z"/>
                  </w:rPr>
                </w:rPrChange>
              </w:rPr>
            </w:pPr>
            <w:ins w:id="14793" w:author="phuong vu" w:date="2018-11-23T13:50:00Z">
              <w:r w:rsidRPr="00BA3432">
                <w:rPr>
                  <w:rPrChange w:id="14794" w:author="phuong vu" w:date="2018-11-25T21:55:00Z">
                    <w:rPr/>
                  </w:rPrChange>
                </w:rPr>
                <w:t>numeric</w:t>
              </w:r>
            </w:ins>
          </w:p>
        </w:tc>
        <w:tc>
          <w:tcPr>
            <w:tcW w:w="899" w:type="dxa"/>
            <w:noWrap/>
            <w:vAlign w:val="center"/>
            <w:hideMark/>
            <w:tcPrChange w:id="14795" w:author="phuong vu" w:date="2018-11-25T21:54:00Z">
              <w:tcPr>
                <w:tcW w:w="991" w:type="dxa"/>
                <w:noWrap/>
                <w:vAlign w:val="center"/>
                <w:hideMark/>
              </w:tcPr>
            </w:tcPrChange>
          </w:tcPr>
          <w:p w14:paraId="182DC8F7" w14:textId="5229A152" w:rsidR="00E6227B" w:rsidRPr="00BA3432" w:rsidRDefault="00E6227B" w:rsidP="00376EE3">
            <w:pPr>
              <w:spacing w:line="276" w:lineRule="auto"/>
              <w:jc w:val="center"/>
              <w:rPr>
                <w:ins w:id="14796" w:author="phuong vu" w:date="2018-11-23T13:50:00Z"/>
                <w:lang w:val="en-US"/>
                <w:rPrChange w:id="14797" w:author="phuong vu" w:date="2018-11-25T21:55:00Z">
                  <w:rPr>
                    <w:ins w:id="14798" w:author="phuong vu" w:date="2018-11-23T13:50:00Z"/>
                  </w:rPr>
                </w:rPrChange>
              </w:rPr>
            </w:pPr>
            <w:ins w:id="14799" w:author="phuong vu" w:date="2018-11-23T13:50:00Z">
              <w:r w:rsidRPr="00BA3432">
                <w:rPr>
                  <w:lang w:val="en-US"/>
                  <w:rPrChange w:id="14800" w:author="phuong vu" w:date="2018-11-25T21:55:00Z">
                    <w:rPr>
                      <w:lang w:val="en-US"/>
                    </w:rPr>
                  </w:rPrChange>
                </w:rPr>
                <w:t>X</w:t>
              </w:r>
            </w:ins>
          </w:p>
        </w:tc>
        <w:tc>
          <w:tcPr>
            <w:tcW w:w="919" w:type="dxa"/>
            <w:noWrap/>
            <w:vAlign w:val="center"/>
            <w:hideMark/>
            <w:tcPrChange w:id="14801" w:author="phuong vu" w:date="2018-11-25T21:54:00Z">
              <w:tcPr>
                <w:tcW w:w="838" w:type="dxa"/>
                <w:noWrap/>
                <w:vAlign w:val="center"/>
                <w:hideMark/>
              </w:tcPr>
            </w:tcPrChange>
          </w:tcPr>
          <w:p w14:paraId="2F836068" w14:textId="77777777" w:rsidR="00E6227B" w:rsidRPr="00AD0E2E" w:rsidRDefault="00E6227B" w:rsidP="00376EE3">
            <w:pPr>
              <w:spacing w:line="276" w:lineRule="auto"/>
              <w:jc w:val="center"/>
              <w:rPr>
                <w:ins w:id="14802" w:author="phuong vu" w:date="2018-11-23T13:50:00Z"/>
              </w:rPr>
            </w:pPr>
          </w:p>
        </w:tc>
        <w:tc>
          <w:tcPr>
            <w:tcW w:w="1117" w:type="dxa"/>
            <w:noWrap/>
            <w:vAlign w:val="center"/>
            <w:hideMark/>
            <w:tcPrChange w:id="14803" w:author="phuong vu" w:date="2018-11-25T21:54:00Z">
              <w:tcPr>
                <w:tcW w:w="1414" w:type="dxa"/>
                <w:noWrap/>
                <w:vAlign w:val="center"/>
                <w:hideMark/>
              </w:tcPr>
            </w:tcPrChange>
          </w:tcPr>
          <w:p w14:paraId="5E1643DB" w14:textId="77777777" w:rsidR="00E6227B" w:rsidRPr="00BA3432" w:rsidRDefault="00E6227B" w:rsidP="00376EE3">
            <w:pPr>
              <w:spacing w:line="276" w:lineRule="auto"/>
              <w:jc w:val="center"/>
              <w:rPr>
                <w:ins w:id="14804" w:author="phuong vu" w:date="2018-11-23T13:50:00Z"/>
                <w:rPrChange w:id="14805" w:author="phuong vu" w:date="2018-11-25T21:55:00Z">
                  <w:rPr>
                    <w:ins w:id="14806" w:author="phuong vu" w:date="2018-11-23T13:50:00Z"/>
                  </w:rPr>
                </w:rPrChange>
              </w:rPr>
            </w:pPr>
            <w:ins w:id="14807" w:author="phuong vu" w:date="2018-11-23T13:50:00Z">
              <w:r w:rsidRPr="00BA3432">
                <w:rPr>
                  <w:rPrChange w:id="14808" w:author="phuong vu" w:date="2018-11-25T21:55:00Z">
                    <w:rPr/>
                  </w:rPrChange>
                </w:rPr>
                <w:t>X</w:t>
              </w:r>
            </w:ins>
          </w:p>
        </w:tc>
        <w:tc>
          <w:tcPr>
            <w:tcW w:w="2355" w:type="dxa"/>
            <w:noWrap/>
            <w:hideMark/>
            <w:tcPrChange w:id="14809" w:author="phuong vu" w:date="2018-11-25T21:54:00Z">
              <w:tcPr>
                <w:tcW w:w="1611" w:type="dxa"/>
                <w:noWrap/>
                <w:hideMark/>
              </w:tcPr>
            </w:tcPrChange>
          </w:tcPr>
          <w:p w14:paraId="17360CBE" w14:textId="77777777" w:rsidR="00E6227B" w:rsidRPr="00BA3432" w:rsidRDefault="00E6227B" w:rsidP="00376EE3">
            <w:pPr>
              <w:spacing w:line="276" w:lineRule="auto"/>
              <w:rPr>
                <w:ins w:id="14810" w:author="phuong vu" w:date="2018-11-23T13:50:00Z"/>
                <w:rPrChange w:id="14811" w:author="phuong vu" w:date="2018-11-25T21:55:00Z">
                  <w:rPr>
                    <w:ins w:id="14812" w:author="phuong vu" w:date="2018-11-23T13:50:00Z"/>
                  </w:rPr>
                </w:rPrChange>
              </w:rPr>
            </w:pPr>
            <w:ins w:id="14813" w:author="phuong vu" w:date="2018-11-23T13:50:00Z">
              <w:r w:rsidRPr="00BA3432">
                <w:rPr>
                  <w:rPrChange w:id="14814" w:author="phuong vu" w:date="2018-11-25T21:55:00Z">
                    <w:rPr/>
                  </w:rPrChange>
                </w:rPr>
                <w:t>ID nhãn hiệu.</w:t>
              </w:r>
            </w:ins>
          </w:p>
        </w:tc>
      </w:tr>
      <w:tr w:rsidR="00E6227B" w:rsidRPr="00BA3432" w14:paraId="06484A2A" w14:textId="77777777" w:rsidTr="00BA3432">
        <w:trPr>
          <w:trHeight w:val="300"/>
          <w:ins w:id="14815" w:author="phuong vu" w:date="2018-11-23T13:50:00Z"/>
          <w:trPrChange w:id="14816" w:author="phuong vu" w:date="2018-11-25T21:54:00Z">
            <w:trPr>
              <w:trHeight w:val="300"/>
            </w:trPr>
          </w:trPrChange>
        </w:trPr>
        <w:tc>
          <w:tcPr>
            <w:tcW w:w="649" w:type="dxa"/>
            <w:noWrap/>
            <w:hideMark/>
            <w:tcPrChange w:id="14817" w:author="phuong vu" w:date="2018-11-25T21:54:00Z">
              <w:tcPr>
                <w:tcW w:w="708" w:type="dxa"/>
                <w:noWrap/>
                <w:hideMark/>
              </w:tcPr>
            </w:tcPrChange>
          </w:tcPr>
          <w:p w14:paraId="2910D1DF" w14:textId="77777777" w:rsidR="00E6227B" w:rsidRPr="00BA3432" w:rsidRDefault="00E6227B" w:rsidP="00376EE3">
            <w:pPr>
              <w:spacing w:line="276" w:lineRule="auto"/>
              <w:rPr>
                <w:ins w:id="14818" w:author="phuong vu" w:date="2018-11-23T13:50:00Z"/>
                <w:rPrChange w:id="14819" w:author="phuong vu" w:date="2018-11-25T21:55:00Z">
                  <w:rPr>
                    <w:ins w:id="14820" w:author="phuong vu" w:date="2018-11-23T13:50:00Z"/>
                  </w:rPr>
                </w:rPrChange>
              </w:rPr>
            </w:pPr>
            <w:ins w:id="14821" w:author="phuong vu" w:date="2018-11-23T13:50:00Z">
              <w:r w:rsidRPr="00BA3432">
                <w:rPr>
                  <w:rPrChange w:id="14822" w:author="phuong vu" w:date="2018-11-25T21:55:00Z">
                    <w:rPr/>
                  </w:rPrChange>
                </w:rPr>
                <w:t>6</w:t>
              </w:r>
            </w:ins>
          </w:p>
        </w:tc>
        <w:tc>
          <w:tcPr>
            <w:tcW w:w="1667" w:type="dxa"/>
            <w:noWrap/>
            <w:hideMark/>
            <w:tcPrChange w:id="14823" w:author="phuong vu" w:date="2018-11-25T21:54:00Z">
              <w:tcPr>
                <w:tcW w:w="1863" w:type="dxa"/>
                <w:noWrap/>
                <w:hideMark/>
              </w:tcPr>
            </w:tcPrChange>
          </w:tcPr>
          <w:p w14:paraId="05503394" w14:textId="77777777" w:rsidR="00E6227B" w:rsidRPr="00BA3432" w:rsidRDefault="00E6227B" w:rsidP="00376EE3">
            <w:pPr>
              <w:spacing w:line="276" w:lineRule="auto"/>
              <w:rPr>
                <w:ins w:id="14824" w:author="phuong vu" w:date="2018-11-23T13:50:00Z"/>
                <w:rPrChange w:id="14825" w:author="phuong vu" w:date="2018-11-25T21:55:00Z">
                  <w:rPr>
                    <w:ins w:id="14826" w:author="phuong vu" w:date="2018-11-23T13:50:00Z"/>
                  </w:rPr>
                </w:rPrChange>
              </w:rPr>
            </w:pPr>
            <w:ins w:id="14827" w:author="phuong vu" w:date="2018-11-23T13:50:00Z">
              <w:r w:rsidRPr="00BA3432">
                <w:rPr>
                  <w:rPrChange w:id="14828" w:author="phuong vu" w:date="2018-11-25T21:55:00Z">
                    <w:rPr/>
                  </w:rPrChange>
                </w:rPr>
                <w:t>color_id</w:t>
              </w:r>
            </w:ins>
          </w:p>
        </w:tc>
        <w:tc>
          <w:tcPr>
            <w:tcW w:w="1171" w:type="dxa"/>
            <w:noWrap/>
            <w:hideMark/>
            <w:tcPrChange w:id="14829" w:author="phuong vu" w:date="2018-11-25T21:54:00Z">
              <w:tcPr>
                <w:tcW w:w="1300" w:type="dxa"/>
                <w:noWrap/>
                <w:hideMark/>
              </w:tcPr>
            </w:tcPrChange>
          </w:tcPr>
          <w:p w14:paraId="70D766E4" w14:textId="77777777" w:rsidR="00E6227B" w:rsidRPr="00BA3432" w:rsidRDefault="00E6227B" w:rsidP="00376EE3">
            <w:pPr>
              <w:spacing w:line="276" w:lineRule="auto"/>
              <w:rPr>
                <w:ins w:id="14830" w:author="phuong vu" w:date="2018-11-23T13:50:00Z"/>
                <w:rPrChange w:id="14831" w:author="phuong vu" w:date="2018-11-25T21:55:00Z">
                  <w:rPr>
                    <w:ins w:id="14832" w:author="phuong vu" w:date="2018-11-23T13:50:00Z"/>
                  </w:rPr>
                </w:rPrChange>
              </w:rPr>
            </w:pPr>
            <w:ins w:id="14833" w:author="phuong vu" w:date="2018-11-23T13:50:00Z">
              <w:r w:rsidRPr="00BA3432">
                <w:rPr>
                  <w:rPrChange w:id="14834" w:author="phuong vu" w:date="2018-11-25T21:55:00Z">
                    <w:rPr/>
                  </w:rPrChange>
                </w:rPr>
                <w:t>numeric</w:t>
              </w:r>
            </w:ins>
          </w:p>
        </w:tc>
        <w:tc>
          <w:tcPr>
            <w:tcW w:w="899" w:type="dxa"/>
            <w:noWrap/>
            <w:vAlign w:val="center"/>
            <w:hideMark/>
            <w:tcPrChange w:id="14835" w:author="phuong vu" w:date="2018-11-25T21:54:00Z">
              <w:tcPr>
                <w:tcW w:w="991" w:type="dxa"/>
                <w:noWrap/>
                <w:vAlign w:val="center"/>
                <w:hideMark/>
              </w:tcPr>
            </w:tcPrChange>
          </w:tcPr>
          <w:p w14:paraId="12932687" w14:textId="221E9983" w:rsidR="00E6227B" w:rsidRPr="00BA3432" w:rsidRDefault="00E6227B" w:rsidP="00376EE3">
            <w:pPr>
              <w:spacing w:line="276" w:lineRule="auto"/>
              <w:jc w:val="center"/>
              <w:rPr>
                <w:ins w:id="14836" w:author="phuong vu" w:date="2018-11-23T13:50:00Z"/>
                <w:lang w:val="en-US"/>
                <w:rPrChange w:id="14837" w:author="phuong vu" w:date="2018-11-25T21:55:00Z">
                  <w:rPr>
                    <w:ins w:id="14838" w:author="phuong vu" w:date="2018-11-23T13:50:00Z"/>
                  </w:rPr>
                </w:rPrChange>
              </w:rPr>
            </w:pPr>
            <w:ins w:id="14839" w:author="phuong vu" w:date="2018-11-23T13:50:00Z">
              <w:r w:rsidRPr="00BA3432">
                <w:rPr>
                  <w:lang w:val="en-US"/>
                  <w:rPrChange w:id="14840" w:author="phuong vu" w:date="2018-11-25T21:55:00Z">
                    <w:rPr>
                      <w:lang w:val="en-US"/>
                    </w:rPr>
                  </w:rPrChange>
                </w:rPr>
                <w:t>X</w:t>
              </w:r>
            </w:ins>
          </w:p>
        </w:tc>
        <w:tc>
          <w:tcPr>
            <w:tcW w:w="919" w:type="dxa"/>
            <w:noWrap/>
            <w:vAlign w:val="center"/>
            <w:hideMark/>
            <w:tcPrChange w:id="14841" w:author="phuong vu" w:date="2018-11-25T21:54:00Z">
              <w:tcPr>
                <w:tcW w:w="838" w:type="dxa"/>
                <w:noWrap/>
                <w:vAlign w:val="center"/>
                <w:hideMark/>
              </w:tcPr>
            </w:tcPrChange>
          </w:tcPr>
          <w:p w14:paraId="3239B986" w14:textId="77777777" w:rsidR="00E6227B" w:rsidRPr="00AD0E2E" w:rsidRDefault="00E6227B" w:rsidP="00376EE3">
            <w:pPr>
              <w:spacing w:line="276" w:lineRule="auto"/>
              <w:jc w:val="center"/>
              <w:rPr>
                <w:ins w:id="14842" w:author="phuong vu" w:date="2018-11-23T13:50:00Z"/>
              </w:rPr>
            </w:pPr>
          </w:p>
        </w:tc>
        <w:tc>
          <w:tcPr>
            <w:tcW w:w="1117" w:type="dxa"/>
            <w:noWrap/>
            <w:vAlign w:val="center"/>
            <w:hideMark/>
            <w:tcPrChange w:id="14843" w:author="phuong vu" w:date="2018-11-25T21:54:00Z">
              <w:tcPr>
                <w:tcW w:w="1414" w:type="dxa"/>
                <w:noWrap/>
                <w:vAlign w:val="center"/>
                <w:hideMark/>
              </w:tcPr>
            </w:tcPrChange>
          </w:tcPr>
          <w:p w14:paraId="6B8F1129" w14:textId="77777777" w:rsidR="00E6227B" w:rsidRPr="00BA3432" w:rsidRDefault="00E6227B" w:rsidP="00376EE3">
            <w:pPr>
              <w:spacing w:line="276" w:lineRule="auto"/>
              <w:jc w:val="center"/>
              <w:rPr>
                <w:ins w:id="14844" w:author="phuong vu" w:date="2018-11-23T13:50:00Z"/>
                <w:rPrChange w:id="14845" w:author="phuong vu" w:date="2018-11-25T21:55:00Z">
                  <w:rPr>
                    <w:ins w:id="14846" w:author="phuong vu" w:date="2018-11-23T13:50:00Z"/>
                  </w:rPr>
                </w:rPrChange>
              </w:rPr>
            </w:pPr>
            <w:ins w:id="14847" w:author="phuong vu" w:date="2018-11-23T13:50:00Z">
              <w:r w:rsidRPr="00BA3432">
                <w:rPr>
                  <w:rPrChange w:id="14848" w:author="phuong vu" w:date="2018-11-25T21:55:00Z">
                    <w:rPr/>
                  </w:rPrChange>
                </w:rPr>
                <w:t>X</w:t>
              </w:r>
            </w:ins>
          </w:p>
        </w:tc>
        <w:tc>
          <w:tcPr>
            <w:tcW w:w="2355" w:type="dxa"/>
            <w:noWrap/>
            <w:hideMark/>
            <w:tcPrChange w:id="14849" w:author="phuong vu" w:date="2018-11-25T21:54:00Z">
              <w:tcPr>
                <w:tcW w:w="1611" w:type="dxa"/>
                <w:noWrap/>
                <w:hideMark/>
              </w:tcPr>
            </w:tcPrChange>
          </w:tcPr>
          <w:p w14:paraId="6A9236AC" w14:textId="77777777" w:rsidR="00E6227B" w:rsidRPr="00BA3432" w:rsidRDefault="00E6227B" w:rsidP="00376EE3">
            <w:pPr>
              <w:spacing w:line="276" w:lineRule="auto"/>
              <w:rPr>
                <w:ins w:id="14850" w:author="phuong vu" w:date="2018-11-23T13:50:00Z"/>
                <w:rPrChange w:id="14851" w:author="phuong vu" w:date="2018-11-25T21:55:00Z">
                  <w:rPr>
                    <w:ins w:id="14852" w:author="phuong vu" w:date="2018-11-23T13:50:00Z"/>
                  </w:rPr>
                </w:rPrChange>
              </w:rPr>
            </w:pPr>
            <w:ins w:id="14853" w:author="phuong vu" w:date="2018-11-23T13:50:00Z">
              <w:r w:rsidRPr="00BA3432">
                <w:rPr>
                  <w:rPrChange w:id="14854" w:author="phuong vu" w:date="2018-11-25T21:55:00Z">
                    <w:rPr/>
                  </w:rPrChange>
                </w:rPr>
                <w:t xml:space="preserve">ID màu sắc. </w:t>
              </w:r>
            </w:ins>
          </w:p>
        </w:tc>
      </w:tr>
      <w:tr w:rsidR="00E6227B" w:rsidRPr="00BA3432" w14:paraId="1740D2D5" w14:textId="77777777" w:rsidTr="00BA3432">
        <w:trPr>
          <w:trHeight w:val="300"/>
          <w:ins w:id="14855" w:author="phuong vu" w:date="2018-11-23T13:50:00Z"/>
          <w:trPrChange w:id="14856" w:author="phuong vu" w:date="2018-11-25T21:54:00Z">
            <w:trPr>
              <w:trHeight w:val="300"/>
            </w:trPr>
          </w:trPrChange>
        </w:trPr>
        <w:tc>
          <w:tcPr>
            <w:tcW w:w="649" w:type="dxa"/>
            <w:noWrap/>
            <w:hideMark/>
            <w:tcPrChange w:id="14857" w:author="phuong vu" w:date="2018-11-25T21:54:00Z">
              <w:tcPr>
                <w:tcW w:w="708" w:type="dxa"/>
                <w:noWrap/>
                <w:hideMark/>
              </w:tcPr>
            </w:tcPrChange>
          </w:tcPr>
          <w:p w14:paraId="1E51F365" w14:textId="77777777" w:rsidR="00E6227B" w:rsidRPr="00BA3432" w:rsidRDefault="00E6227B" w:rsidP="00376EE3">
            <w:pPr>
              <w:spacing w:line="276" w:lineRule="auto"/>
              <w:rPr>
                <w:ins w:id="14858" w:author="phuong vu" w:date="2018-11-23T13:50:00Z"/>
                <w:rPrChange w:id="14859" w:author="phuong vu" w:date="2018-11-25T21:55:00Z">
                  <w:rPr>
                    <w:ins w:id="14860" w:author="phuong vu" w:date="2018-11-23T13:50:00Z"/>
                  </w:rPr>
                </w:rPrChange>
              </w:rPr>
            </w:pPr>
            <w:ins w:id="14861" w:author="phuong vu" w:date="2018-11-23T13:50:00Z">
              <w:r w:rsidRPr="00BA3432">
                <w:rPr>
                  <w:rPrChange w:id="14862" w:author="phuong vu" w:date="2018-11-25T21:55:00Z">
                    <w:rPr/>
                  </w:rPrChange>
                </w:rPr>
                <w:t>7</w:t>
              </w:r>
            </w:ins>
          </w:p>
        </w:tc>
        <w:tc>
          <w:tcPr>
            <w:tcW w:w="1667" w:type="dxa"/>
            <w:noWrap/>
            <w:hideMark/>
            <w:tcPrChange w:id="14863" w:author="phuong vu" w:date="2018-11-25T21:54:00Z">
              <w:tcPr>
                <w:tcW w:w="1863" w:type="dxa"/>
                <w:noWrap/>
                <w:hideMark/>
              </w:tcPr>
            </w:tcPrChange>
          </w:tcPr>
          <w:p w14:paraId="48F31DC4" w14:textId="77777777" w:rsidR="00E6227B" w:rsidRPr="00BA3432" w:rsidRDefault="00E6227B" w:rsidP="00376EE3">
            <w:pPr>
              <w:spacing w:line="276" w:lineRule="auto"/>
              <w:rPr>
                <w:ins w:id="14864" w:author="phuong vu" w:date="2018-11-23T13:50:00Z"/>
                <w:rPrChange w:id="14865" w:author="phuong vu" w:date="2018-11-25T21:55:00Z">
                  <w:rPr>
                    <w:ins w:id="14866" w:author="phuong vu" w:date="2018-11-23T13:50:00Z"/>
                  </w:rPr>
                </w:rPrChange>
              </w:rPr>
            </w:pPr>
            <w:ins w:id="14867" w:author="phuong vu" w:date="2018-11-23T13:50:00Z">
              <w:r w:rsidRPr="00BA3432">
                <w:rPr>
                  <w:rPrChange w:id="14868" w:author="phuong vu" w:date="2018-11-25T21:55:00Z">
                    <w:rPr/>
                  </w:rPrChange>
                </w:rPr>
                <w:t>product_id</w:t>
              </w:r>
            </w:ins>
          </w:p>
        </w:tc>
        <w:tc>
          <w:tcPr>
            <w:tcW w:w="1171" w:type="dxa"/>
            <w:noWrap/>
            <w:hideMark/>
            <w:tcPrChange w:id="14869" w:author="phuong vu" w:date="2018-11-25T21:54:00Z">
              <w:tcPr>
                <w:tcW w:w="1300" w:type="dxa"/>
                <w:noWrap/>
                <w:hideMark/>
              </w:tcPr>
            </w:tcPrChange>
          </w:tcPr>
          <w:p w14:paraId="31C9CB42" w14:textId="77777777" w:rsidR="00E6227B" w:rsidRPr="00BA3432" w:rsidRDefault="00E6227B" w:rsidP="00376EE3">
            <w:pPr>
              <w:spacing w:line="276" w:lineRule="auto"/>
              <w:rPr>
                <w:ins w:id="14870" w:author="phuong vu" w:date="2018-11-23T13:50:00Z"/>
                <w:rPrChange w:id="14871" w:author="phuong vu" w:date="2018-11-25T21:55:00Z">
                  <w:rPr>
                    <w:ins w:id="14872" w:author="phuong vu" w:date="2018-11-23T13:50:00Z"/>
                  </w:rPr>
                </w:rPrChange>
              </w:rPr>
            </w:pPr>
            <w:ins w:id="14873" w:author="phuong vu" w:date="2018-11-23T13:50:00Z">
              <w:r w:rsidRPr="00BA3432">
                <w:rPr>
                  <w:rPrChange w:id="14874" w:author="phuong vu" w:date="2018-11-25T21:55:00Z">
                    <w:rPr/>
                  </w:rPrChange>
                </w:rPr>
                <w:t>numeric</w:t>
              </w:r>
            </w:ins>
          </w:p>
        </w:tc>
        <w:tc>
          <w:tcPr>
            <w:tcW w:w="899" w:type="dxa"/>
            <w:noWrap/>
            <w:vAlign w:val="center"/>
            <w:hideMark/>
            <w:tcPrChange w:id="14875" w:author="phuong vu" w:date="2018-11-25T21:54:00Z">
              <w:tcPr>
                <w:tcW w:w="991" w:type="dxa"/>
                <w:noWrap/>
                <w:vAlign w:val="center"/>
                <w:hideMark/>
              </w:tcPr>
            </w:tcPrChange>
          </w:tcPr>
          <w:p w14:paraId="258781C3" w14:textId="0AF3FE73" w:rsidR="00E6227B" w:rsidRPr="00BA3432" w:rsidRDefault="00E6227B" w:rsidP="00376EE3">
            <w:pPr>
              <w:spacing w:line="276" w:lineRule="auto"/>
              <w:jc w:val="center"/>
              <w:rPr>
                <w:ins w:id="14876" w:author="phuong vu" w:date="2018-11-23T13:50:00Z"/>
                <w:lang w:val="en-US"/>
                <w:rPrChange w:id="14877" w:author="phuong vu" w:date="2018-11-25T21:55:00Z">
                  <w:rPr>
                    <w:ins w:id="14878" w:author="phuong vu" w:date="2018-11-23T13:50:00Z"/>
                  </w:rPr>
                </w:rPrChange>
              </w:rPr>
            </w:pPr>
            <w:ins w:id="14879" w:author="phuong vu" w:date="2018-11-23T13:50:00Z">
              <w:r w:rsidRPr="00BA3432">
                <w:rPr>
                  <w:lang w:val="en-US"/>
                  <w:rPrChange w:id="14880" w:author="phuong vu" w:date="2018-11-25T21:55:00Z">
                    <w:rPr>
                      <w:lang w:val="en-US"/>
                    </w:rPr>
                  </w:rPrChange>
                </w:rPr>
                <w:t>X</w:t>
              </w:r>
            </w:ins>
          </w:p>
        </w:tc>
        <w:tc>
          <w:tcPr>
            <w:tcW w:w="919" w:type="dxa"/>
            <w:noWrap/>
            <w:vAlign w:val="center"/>
            <w:hideMark/>
            <w:tcPrChange w:id="14881" w:author="phuong vu" w:date="2018-11-25T21:54:00Z">
              <w:tcPr>
                <w:tcW w:w="838" w:type="dxa"/>
                <w:noWrap/>
                <w:vAlign w:val="center"/>
                <w:hideMark/>
              </w:tcPr>
            </w:tcPrChange>
          </w:tcPr>
          <w:p w14:paraId="5A89E710" w14:textId="77777777" w:rsidR="00E6227B" w:rsidRPr="00AD0E2E" w:rsidRDefault="00E6227B" w:rsidP="00376EE3">
            <w:pPr>
              <w:spacing w:line="276" w:lineRule="auto"/>
              <w:jc w:val="center"/>
              <w:rPr>
                <w:ins w:id="14882" w:author="phuong vu" w:date="2018-11-23T13:50:00Z"/>
              </w:rPr>
            </w:pPr>
          </w:p>
        </w:tc>
        <w:tc>
          <w:tcPr>
            <w:tcW w:w="1117" w:type="dxa"/>
            <w:noWrap/>
            <w:vAlign w:val="center"/>
            <w:hideMark/>
            <w:tcPrChange w:id="14883" w:author="phuong vu" w:date="2018-11-25T21:54:00Z">
              <w:tcPr>
                <w:tcW w:w="1414" w:type="dxa"/>
                <w:noWrap/>
                <w:vAlign w:val="center"/>
                <w:hideMark/>
              </w:tcPr>
            </w:tcPrChange>
          </w:tcPr>
          <w:p w14:paraId="777226C1" w14:textId="77777777" w:rsidR="00E6227B" w:rsidRPr="00BA3432" w:rsidRDefault="00E6227B" w:rsidP="00376EE3">
            <w:pPr>
              <w:spacing w:line="276" w:lineRule="auto"/>
              <w:jc w:val="center"/>
              <w:rPr>
                <w:ins w:id="14884" w:author="phuong vu" w:date="2018-11-23T13:50:00Z"/>
                <w:rPrChange w:id="14885" w:author="phuong vu" w:date="2018-11-25T21:55:00Z">
                  <w:rPr>
                    <w:ins w:id="14886" w:author="phuong vu" w:date="2018-11-23T13:50:00Z"/>
                  </w:rPr>
                </w:rPrChange>
              </w:rPr>
            </w:pPr>
            <w:ins w:id="14887" w:author="phuong vu" w:date="2018-11-23T13:50:00Z">
              <w:r w:rsidRPr="00BA3432">
                <w:rPr>
                  <w:rPrChange w:id="14888" w:author="phuong vu" w:date="2018-11-25T21:55:00Z">
                    <w:rPr/>
                  </w:rPrChange>
                </w:rPr>
                <w:t>X</w:t>
              </w:r>
            </w:ins>
          </w:p>
        </w:tc>
        <w:tc>
          <w:tcPr>
            <w:tcW w:w="2355" w:type="dxa"/>
            <w:noWrap/>
            <w:hideMark/>
            <w:tcPrChange w:id="14889" w:author="phuong vu" w:date="2018-11-25T21:54:00Z">
              <w:tcPr>
                <w:tcW w:w="1611" w:type="dxa"/>
                <w:noWrap/>
                <w:hideMark/>
              </w:tcPr>
            </w:tcPrChange>
          </w:tcPr>
          <w:p w14:paraId="7145A110" w14:textId="77777777" w:rsidR="00E6227B" w:rsidRPr="00BA3432" w:rsidRDefault="00E6227B" w:rsidP="00376EE3">
            <w:pPr>
              <w:spacing w:line="276" w:lineRule="auto"/>
              <w:rPr>
                <w:ins w:id="14890" w:author="phuong vu" w:date="2018-11-23T13:50:00Z"/>
                <w:rPrChange w:id="14891" w:author="phuong vu" w:date="2018-11-25T21:55:00Z">
                  <w:rPr>
                    <w:ins w:id="14892" w:author="phuong vu" w:date="2018-11-23T13:50:00Z"/>
                  </w:rPr>
                </w:rPrChange>
              </w:rPr>
            </w:pPr>
            <w:ins w:id="14893" w:author="phuong vu" w:date="2018-11-23T13:50:00Z">
              <w:r w:rsidRPr="00BA3432">
                <w:rPr>
                  <w:rPrChange w:id="14894" w:author="phuong vu" w:date="2018-11-25T21:55:00Z">
                    <w:rPr/>
                  </w:rPrChange>
                </w:rPr>
                <w:t>ID quần áo</w:t>
              </w:r>
            </w:ins>
          </w:p>
        </w:tc>
      </w:tr>
      <w:tr w:rsidR="00E6227B" w:rsidRPr="00BA3432" w14:paraId="7276B287" w14:textId="77777777" w:rsidTr="00BA3432">
        <w:trPr>
          <w:trHeight w:val="300"/>
          <w:ins w:id="14895" w:author="phuong vu" w:date="2018-11-23T13:50:00Z"/>
          <w:trPrChange w:id="14896" w:author="phuong vu" w:date="2018-11-25T21:54:00Z">
            <w:trPr>
              <w:trHeight w:val="300"/>
            </w:trPr>
          </w:trPrChange>
        </w:trPr>
        <w:tc>
          <w:tcPr>
            <w:tcW w:w="649" w:type="dxa"/>
            <w:noWrap/>
            <w:hideMark/>
            <w:tcPrChange w:id="14897" w:author="phuong vu" w:date="2018-11-25T21:54:00Z">
              <w:tcPr>
                <w:tcW w:w="708" w:type="dxa"/>
                <w:noWrap/>
                <w:hideMark/>
              </w:tcPr>
            </w:tcPrChange>
          </w:tcPr>
          <w:p w14:paraId="2CE4FE23" w14:textId="77777777" w:rsidR="00E6227B" w:rsidRPr="00BA3432" w:rsidRDefault="00E6227B" w:rsidP="00376EE3">
            <w:pPr>
              <w:spacing w:line="276" w:lineRule="auto"/>
              <w:rPr>
                <w:ins w:id="14898" w:author="phuong vu" w:date="2018-11-23T13:50:00Z"/>
                <w:rPrChange w:id="14899" w:author="phuong vu" w:date="2018-11-25T21:55:00Z">
                  <w:rPr>
                    <w:ins w:id="14900" w:author="phuong vu" w:date="2018-11-23T13:50:00Z"/>
                  </w:rPr>
                </w:rPrChange>
              </w:rPr>
            </w:pPr>
            <w:ins w:id="14901" w:author="phuong vu" w:date="2018-11-23T13:50:00Z">
              <w:r w:rsidRPr="00BA3432">
                <w:rPr>
                  <w:rPrChange w:id="14902" w:author="phuong vu" w:date="2018-11-25T21:55:00Z">
                    <w:rPr/>
                  </w:rPrChange>
                </w:rPr>
                <w:t>8</w:t>
              </w:r>
            </w:ins>
          </w:p>
        </w:tc>
        <w:tc>
          <w:tcPr>
            <w:tcW w:w="1667" w:type="dxa"/>
            <w:noWrap/>
            <w:hideMark/>
            <w:tcPrChange w:id="14903" w:author="phuong vu" w:date="2018-11-25T21:54:00Z">
              <w:tcPr>
                <w:tcW w:w="1863" w:type="dxa"/>
                <w:noWrap/>
                <w:hideMark/>
              </w:tcPr>
            </w:tcPrChange>
          </w:tcPr>
          <w:p w14:paraId="67F64680" w14:textId="77777777" w:rsidR="00E6227B" w:rsidRPr="00BA3432" w:rsidRDefault="00E6227B" w:rsidP="00376EE3">
            <w:pPr>
              <w:spacing w:line="276" w:lineRule="auto"/>
              <w:rPr>
                <w:ins w:id="14904" w:author="phuong vu" w:date="2018-11-23T13:50:00Z"/>
                <w:rPrChange w:id="14905" w:author="phuong vu" w:date="2018-11-25T21:55:00Z">
                  <w:rPr>
                    <w:ins w:id="14906" w:author="phuong vu" w:date="2018-11-23T13:50:00Z"/>
                  </w:rPr>
                </w:rPrChange>
              </w:rPr>
            </w:pPr>
            <w:ins w:id="14907" w:author="phuong vu" w:date="2018-11-23T13:50:00Z">
              <w:r w:rsidRPr="00BA3432">
                <w:rPr>
                  <w:rPrChange w:id="14908" w:author="phuong vu" w:date="2018-11-25T21:55:00Z">
                    <w:rPr/>
                  </w:rPrChange>
                </w:rPr>
                <w:t>material_id</w:t>
              </w:r>
            </w:ins>
          </w:p>
        </w:tc>
        <w:tc>
          <w:tcPr>
            <w:tcW w:w="1171" w:type="dxa"/>
            <w:noWrap/>
            <w:hideMark/>
            <w:tcPrChange w:id="14909" w:author="phuong vu" w:date="2018-11-25T21:54:00Z">
              <w:tcPr>
                <w:tcW w:w="1300" w:type="dxa"/>
                <w:noWrap/>
                <w:hideMark/>
              </w:tcPr>
            </w:tcPrChange>
          </w:tcPr>
          <w:p w14:paraId="6DFB88C5" w14:textId="77777777" w:rsidR="00E6227B" w:rsidRPr="00BA3432" w:rsidRDefault="00E6227B" w:rsidP="00376EE3">
            <w:pPr>
              <w:spacing w:line="276" w:lineRule="auto"/>
              <w:rPr>
                <w:ins w:id="14910" w:author="phuong vu" w:date="2018-11-23T13:50:00Z"/>
                <w:rPrChange w:id="14911" w:author="phuong vu" w:date="2018-11-25T21:55:00Z">
                  <w:rPr>
                    <w:ins w:id="14912" w:author="phuong vu" w:date="2018-11-23T13:50:00Z"/>
                  </w:rPr>
                </w:rPrChange>
              </w:rPr>
            </w:pPr>
            <w:ins w:id="14913" w:author="phuong vu" w:date="2018-11-23T13:50:00Z">
              <w:r w:rsidRPr="00BA3432">
                <w:rPr>
                  <w:rPrChange w:id="14914" w:author="phuong vu" w:date="2018-11-25T21:55:00Z">
                    <w:rPr/>
                  </w:rPrChange>
                </w:rPr>
                <w:t>numeric</w:t>
              </w:r>
            </w:ins>
          </w:p>
        </w:tc>
        <w:tc>
          <w:tcPr>
            <w:tcW w:w="899" w:type="dxa"/>
            <w:noWrap/>
            <w:vAlign w:val="center"/>
            <w:hideMark/>
            <w:tcPrChange w:id="14915" w:author="phuong vu" w:date="2018-11-25T21:54:00Z">
              <w:tcPr>
                <w:tcW w:w="991" w:type="dxa"/>
                <w:noWrap/>
                <w:vAlign w:val="center"/>
                <w:hideMark/>
              </w:tcPr>
            </w:tcPrChange>
          </w:tcPr>
          <w:p w14:paraId="65BAD976" w14:textId="4D753CAC" w:rsidR="00E6227B" w:rsidRPr="00BA3432" w:rsidRDefault="00E6227B" w:rsidP="00376EE3">
            <w:pPr>
              <w:spacing w:line="276" w:lineRule="auto"/>
              <w:jc w:val="center"/>
              <w:rPr>
                <w:ins w:id="14916" w:author="phuong vu" w:date="2018-11-23T13:50:00Z"/>
                <w:lang w:val="en-US"/>
                <w:rPrChange w:id="14917" w:author="phuong vu" w:date="2018-11-25T21:55:00Z">
                  <w:rPr>
                    <w:ins w:id="14918" w:author="phuong vu" w:date="2018-11-23T13:50:00Z"/>
                  </w:rPr>
                </w:rPrChange>
              </w:rPr>
            </w:pPr>
            <w:ins w:id="14919" w:author="phuong vu" w:date="2018-11-23T13:50:00Z">
              <w:r w:rsidRPr="00BA3432">
                <w:rPr>
                  <w:lang w:val="en-US"/>
                  <w:rPrChange w:id="14920" w:author="phuong vu" w:date="2018-11-25T21:55:00Z">
                    <w:rPr>
                      <w:lang w:val="en-US"/>
                    </w:rPr>
                  </w:rPrChange>
                </w:rPr>
                <w:t>X</w:t>
              </w:r>
            </w:ins>
          </w:p>
        </w:tc>
        <w:tc>
          <w:tcPr>
            <w:tcW w:w="919" w:type="dxa"/>
            <w:noWrap/>
            <w:vAlign w:val="center"/>
            <w:hideMark/>
            <w:tcPrChange w:id="14921" w:author="phuong vu" w:date="2018-11-25T21:54:00Z">
              <w:tcPr>
                <w:tcW w:w="838" w:type="dxa"/>
                <w:noWrap/>
                <w:vAlign w:val="center"/>
                <w:hideMark/>
              </w:tcPr>
            </w:tcPrChange>
          </w:tcPr>
          <w:p w14:paraId="4C357349" w14:textId="77777777" w:rsidR="00E6227B" w:rsidRPr="00AD0E2E" w:rsidRDefault="00E6227B" w:rsidP="00376EE3">
            <w:pPr>
              <w:spacing w:line="276" w:lineRule="auto"/>
              <w:jc w:val="center"/>
              <w:rPr>
                <w:ins w:id="14922" w:author="phuong vu" w:date="2018-11-23T13:50:00Z"/>
              </w:rPr>
            </w:pPr>
          </w:p>
        </w:tc>
        <w:tc>
          <w:tcPr>
            <w:tcW w:w="1117" w:type="dxa"/>
            <w:noWrap/>
            <w:vAlign w:val="center"/>
            <w:hideMark/>
            <w:tcPrChange w:id="14923" w:author="phuong vu" w:date="2018-11-25T21:54:00Z">
              <w:tcPr>
                <w:tcW w:w="1414" w:type="dxa"/>
                <w:noWrap/>
                <w:vAlign w:val="center"/>
                <w:hideMark/>
              </w:tcPr>
            </w:tcPrChange>
          </w:tcPr>
          <w:p w14:paraId="3994952E" w14:textId="77777777" w:rsidR="00E6227B" w:rsidRPr="00BA3432" w:rsidRDefault="00E6227B" w:rsidP="00376EE3">
            <w:pPr>
              <w:spacing w:line="276" w:lineRule="auto"/>
              <w:jc w:val="center"/>
              <w:rPr>
                <w:ins w:id="14924" w:author="phuong vu" w:date="2018-11-23T13:50:00Z"/>
                <w:rPrChange w:id="14925" w:author="phuong vu" w:date="2018-11-25T21:55:00Z">
                  <w:rPr>
                    <w:ins w:id="14926" w:author="phuong vu" w:date="2018-11-23T13:50:00Z"/>
                  </w:rPr>
                </w:rPrChange>
              </w:rPr>
            </w:pPr>
            <w:ins w:id="14927" w:author="phuong vu" w:date="2018-11-23T13:50:00Z">
              <w:r w:rsidRPr="00BA3432">
                <w:rPr>
                  <w:rPrChange w:id="14928" w:author="phuong vu" w:date="2018-11-25T21:55:00Z">
                    <w:rPr/>
                  </w:rPrChange>
                </w:rPr>
                <w:t>X</w:t>
              </w:r>
            </w:ins>
          </w:p>
        </w:tc>
        <w:tc>
          <w:tcPr>
            <w:tcW w:w="2355" w:type="dxa"/>
            <w:noWrap/>
            <w:hideMark/>
            <w:tcPrChange w:id="14929" w:author="phuong vu" w:date="2018-11-25T21:54:00Z">
              <w:tcPr>
                <w:tcW w:w="1611" w:type="dxa"/>
                <w:noWrap/>
                <w:hideMark/>
              </w:tcPr>
            </w:tcPrChange>
          </w:tcPr>
          <w:p w14:paraId="142BE180" w14:textId="77777777" w:rsidR="00E6227B" w:rsidRPr="00BA3432" w:rsidRDefault="00E6227B" w:rsidP="00376EE3">
            <w:pPr>
              <w:spacing w:line="276" w:lineRule="auto"/>
              <w:rPr>
                <w:ins w:id="14930" w:author="phuong vu" w:date="2018-11-23T13:50:00Z"/>
                <w:rPrChange w:id="14931" w:author="phuong vu" w:date="2018-11-25T21:55:00Z">
                  <w:rPr>
                    <w:ins w:id="14932" w:author="phuong vu" w:date="2018-11-23T13:50:00Z"/>
                  </w:rPr>
                </w:rPrChange>
              </w:rPr>
            </w:pPr>
            <w:ins w:id="14933" w:author="phuong vu" w:date="2018-11-23T13:50:00Z">
              <w:r w:rsidRPr="00BA3432">
                <w:rPr>
                  <w:rPrChange w:id="14934" w:author="phuong vu" w:date="2018-11-25T21:55:00Z">
                    <w:rPr/>
                  </w:rPrChange>
                </w:rPr>
                <w:t xml:space="preserve">ID chất liệu. </w:t>
              </w:r>
            </w:ins>
          </w:p>
        </w:tc>
      </w:tr>
      <w:tr w:rsidR="00E6227B" w:rsidRPr="00BA3432" w14:paraId="5D7CB90A" w14:textId="77777777" w:rsidTr="00BA3432">
        <w:trPr>
          <w:trHeight w:val="300"/>
          <w:ins w:id="14935" w:author="phuong vu" w:date="2018-11-23T13:50:00Z"/>
          <w:trPrChange w:id="14936" w:author="phuong vu" w:date="2018-11-25T21:54:00Z">
            <w:trPr>
              <w:trHeight w:val="300"/>
            </w:trPr>
          </w:trPrChange>
        </w:trPr>
        <w:tc>
          <w:tcPr>
            <w:tcW w:w="649" w:type="dxa"/>
            <w:noWrap/>
            <w:hideMark/>
            <w:tcPrChange w:id="14937" w:author="phuong vu" w:date="2018-11-25T21:54:00Z">
              <w:tcPr>
                <w:tcW w:w="708" w:type="dxa"/>
                <w:noWrap/>
                <w:hideMark/>
              </w:tcPr>
            </w:tcPrChange>
          </w:tcPr>
          <w:p w14:paraId="4EABECBD" w14:textId="77777777" w:rsidR="00E6227B" w:rsidRPr="00BA3432" w:rsidRDefault="00E6227B" w:rsidP="00376EE3">
            <w:pPr>
              <w:spacing w:line="276" w:lineRule="auto"/>
              <w:rPr>
                <w:ins w:id="14938" w:author="phuong vu" w:date="2018-11-23T13:50:00Z"/>
                <w:rPrChange w:id="14939" w:author="phuong vu" w:date="2018-11-25T21:55:00Z">
                  <w:rPr>
                    <w:ins w:id="14940" w:author="phuong vu" w:date="2018-11-23T13:50:00Z"/>
                  </w:rPr>
                </w:rPrChange>
              </w:rPr>
            </w:pPr>
            <w:ins w:id="14941" w:author="phuong vu" w:date="2018-11-23T13:50:00Z">
              <w:r w:rsidRPr="00BA3432">
                <w:rPr>
                  <w:rPrChange w:id="14942" w:author="phuong vu" w:date="2018-11-25T21:55:00Z">
                    <w:rPr/>
                  </w:rPrChange>
                </w:rPr>
                <w:t>9</w:t>
              </w:r>
            </w:ins>
          </w:p>
        </w:tc>
        <w:tc>
          <w:tcPr>
            <w:tcW w:w="1667" w:type="dxa"/>
            <w:noWrap/>
            <w:hideMark/>
            <w:tcPrChange w:id="14943" w:author="phuong vu" w:date="2018-11-25T21:54:00Z">
              <w:tcPr>
                <w:tcW w:w="1863" w:type="dxa"/>
                <w:noWrap/>
                <w:hideMark/>
              </w:tcPr>
            </w:tcPrChange>
          </w:tcPr>
          <w:p w14:paraId="34A5E6B4" w14:textId="77777777" w:rsidR="00E6227B" w:rsidRPr="00BA3432" w:rsidRDefault="00E6227B" w:rsidP="00376EE3">
            <w:pPr>
              <w:spacing w:line="276" w:lineRule="auto"/>
              <w:rPr>
                <w:ins w:id="14944" w:author="phuong vu" w:date="2018-11-23T13:50:00Z"/>
                <w:rPrChange w:id="14945" w:author="phuong vu" w:date="2018-11-25T21:55:00Z">
                  <w:rPr>
                    <w:ins w:id="14946" w:author="phuong vu" w:date="2018-11-23T13:50:00Z"/>
                  </w:rPr>
                </w:rPrChange>
              </w:rPr>
            </w:pPr>
            <w:ins w:id="14947" w:author="phuong vu" w:date="2018-11-23T13:50:00Z">
              <w:r w:rsidRPr="00BA3432">
                <w:rPr>
                  <w:rPrChange w:id="14948" w:author="phuong vu" w:date="2018-11-25T21:55:00Z">
                    <w:rPr/>
                  </w:rPrChange>
                </w:rPr>
                <w:t>amount</w:t>
              </w:r>
            </w:ins>
          </w:p>
        </w:tc>
        <w:tc>
          <w:tcPr>
            <w:tcW w:w="1171" w:type="dxa"/>
            <w:noWrap/>
            <w:hideMark/>
            <w:tcPrChange w:id="14949" w:author="phuong vu" w:date="2018-11-25T21:54:00Z">
              <w:tcPr>
                <w:tcW w:w="1300" w:type="dxa"/>
                <w:noWrap/>
                <w:hideMark/>
              </w:tcPr>
            </w:tcPrChange>
          </w:tcPr>
          <w:p w14:paraId="5B904B46" w14:textId="23AFEB15" w:rsidR="00E6227B" w:rsidRPr="00BA3432" w:rsidRDefault="00F40B70" w:rsidP="00376EE3">
            <w:pPr>
              <w:spacing w:line="276" w:lineRule="auto"/>
              <w:rPr>
                <w:ins w:id="14950" w:author="phuong vu" w:date="2018-11-23T13:50:00Z"/>
                <w:rPrChange w:id="14951" w:author="phuong vu" w:date="2018-11-25T21:55:00Z">
                  <w:rPr>
                    <w:ins w:id="14952" w:author="phuong vu" w:date="2018-11-23T13:50:00Z"/>
                  </w:rPr>
                </w:rPrChange>
              </w:rPr>
            </w:pPr>
            <w:ins w:id="14953" w:author="phuong vu" w:date="2018-11-23T14:09:00Z">
              <w:r w:rsidRPr="00BA3432">
                <w:rPr>
                  <w:lang w:val="en-US"/>
                  <w:rPrChange w:id="14954" w:author="phuong vu" w:date="2018-11-25T21:55:00Z">
                    <w:rPr>
                      <w:lang w:val="en-US"/>
                    </w:rPr>
                  </w:rPrChange>
                </w:rPr>
                <w:t>double</w:t>
              </w:r>
            </w:ins>
          </w:p>
        </w:tc>
        <w:tc>
          <w:tcPr>
            <w:tcW w:w="899" w:type="dxa"/>
            <w:noWrap/>
            <w:vAlign w:val="center"/>
            <w:hideMark/>
            <w:tcPrChange w:id="14955" w:author="phuong vu" w:date="2018-11-25T21:54:00Z">
              <w:tcPr>
                <w:tcW w:w="991" w:type="dxa"/>
                <w:noWrap/>
                <w:vAlign w:val="center"/>
                <w:hideMark/>
              </w:tcPr>
            </w:tcPrChange>
          </w:tcPr>
          <w:p w14:paraId="49A4ABFF" w14:textId="77777777" w:rsidR="00E6227B" w:rsidRPr="00BA3432" w:rsidRDefault="00E6227B" w:rsidP="00376EE3">
            <w:pPr>
              <w:spacing w:line="276" w:lineRule="auto"/>
              <w:jc w:val="center"/>
              <w:rPr>
                <w:ins w:id="14956" w:author="phuong vu" w:date="2018-11-23T13:50:00Z"/>
                <w:rPrChange w:id="14957" w:author="phuong vu" w:date="2018-11-25T21:55:00Z">
                  <w:rPr>
                    <w:ins w:id="14958" w:author="phuong vu" w:date="2018-11-23T13:50:00Z"/>
                  </w:rPr>
                </w:rPrChange>
              </w:rPr>
            </w:pPr>
          </w:p>
        </w:tc>
        <w:tc>
          <w:tcPr>
            <w:tcW w:w="919" w:type="dxa"/>
            <w:noWrap/>
            <w:vAlign w:val="center"/>
            <w:hideMark/>
            <w:tcPrChange w:id="14959" w:author="phuong vu" w:date="2018-11-25T21:54:00Z">
              <w:tcPr>
                <w:tcW w:w="838" w:type="dxa"/>
                <w:noWrap/>
                <w:vAlign w:val="center"/>
                <w:hideMark/>
              </w:tcPr>
            </w:tcPrChange>
          </w:tcPr>
          <w:p w14:paraId="4D67413C" w14:textId="77777777" w:rsidR="00E6227B" w:rsidRPr="00BA3432" w:rsidRDefault="00E6227B" w:rsidP="00376EE3">
            <w:pPr>
              <w:spacing w:line="276" w:lineRule="auto"/>
              <w:jc w:val="center"/>
              <w:rPr>
                <w:ins w:id="14960" w:author="phuong vu" w:date="2018-11-23T13:50:00Z"/>
                <w:rPrChange w:id="14961" w:author="phuong vu" w:date="2018-11-25T21:55:00Z">
                  <w:rPr>
                    <w:ins w:id="14962" w:author="phuong vu" w:date="2018-11-23T13:50:00Z"/>
                  </w:rPr>
                </w:rPrChange>
              </w:rPr>
            </w:pPr>
          </w:p>
        </w:tc>
        <w:tc>
          <w:tcPr>
            <w:tcW w:w="1117" w:type="dxa"/>
            <w:noWrap/>
            <w:vAlign w:val="center"/>
            <w:hideMark/>
            <w:tcPrChange w:id="14963" w:author="phuong vu" w:date="2018-11-25T21:54:00Z">
              <w:tcPr>
                <w:tcW w:w="1414" w:type="dxa"/>
                <w:noWrap/>
                <w:vAlign w:val="center"/>
                <w:hideMark/>
              </w:tcPr>
            </w:tcPrChange>
          </w:tcPr>
          <w:p w14:paraId="0D3E6E58" w14:textId="77777777" w:rsidR="00E6227B" w:rsidRPr="00BA3432" w:rsidRDefault="00E6227B" w:rsidP="00376EE3">
            <w:pPr>
              <w:spacing w:line="276" w:lineRule="auto"/>
              <w:jc w:val="center"/>
              <w:rPr>
                <w:ins w:id="14964" w:author="phuong vu" w:date="2018-11-23T13:50:00Z"/>
                <w:rPrChange w:id="14965" w:author="phuong vu" w:date="2018-11-25T21:55:00Z">
                  <w:rPr>
                    <w:ins w:id="14966" w:author="phuong vu" w:date="2018-11-23T13:50:00Z"/>
                  </w:rPr>
                </w:rPrChange>
              </w:rPr>
            </w:pPr>
          </w:p>
        </w:tc>
        <w:tc>
          <w:tcPr>
            <w:tcW w:w="2355" w:type="dxa"/>
            <w:noWrap/>
            <w:hideMark/>
            <w:tcPrChange w:id="14967" w:author="phuong vu" w:date="2018-11-25T21:54:00Z">
              <w:tcPr>
                <w:tcW w:w="1611" w:type="dxa"/>
                <w:noWrap/>
                <w:hideMark/>
              </w:tcPr>
            </w:tcPrChange>
          </w:tcPr>
          <w:p w14:paraId="2F1BEDC0" w14:textId="505B6D51" w:rsidR="00E6227B" w:rsidRPr="00BA3432" w:rsidRDefault="00E6227B" w:rsidP="00376EE3">
            <w:pPr>
              <w:spacing w:line="276" w:lineRule="auto"/>
              <w:rPr>
                <w:ins w:id="14968" w:author="phuong vu" w:date="2018-11-23T13:50:00Z"/>
                <w:lang w:val="en-US"/>
                <w:rPrChange w:id="14969" w:author="phuong vu" w:date="2018-11-25T21:55:00Z">
                  <w:rPr>
                    <w:ins w:id="14970" w:author="phuong vu" w:date="2018-11-23T13:50:00Z"/>
                  </w:rPr>
                </w:rPrChange>
              </w:rPr>
            </w:pPr>
            <w:ins w:id="14971" w:author="phuong vu" w:date="2018-11-23T13:50:00Z">
              <w:r w:rsidRPr="00BA3432">
                <w:rPr>
                  <w:rPrChange w:id="14972" w:author="phuong vu" w:date="2018-11-25T21:55:00Z">
                    <w:rPr/>
                  </w:rPrChange>
                </w:rPr>
                <w:t>Số lượng quần</w:t>
              </w:r>
            </w:ins>
            <w:ins w:id="14973" w:author="phuong vu" w:date="2018-11-23T15:11:00Z">
              <w:r w:rsidR="00C1382B" w:rsidRPr="00BA3432">
                <w:rPr>
                  <w:lang w:val="en-US"/>
                  <w:rPrChange w:id="14974" w:author="phuong vu" w:date="2018-11-25T21:55:00Z">
                    <w:rPr>
                      <w:lang w:val="en-US"/>
                    </w:rPr>
                  </w:rPrChange>
                </w:rPr>
                <w:t xml:space="preserve"> áo</w:t>
              </w:r>
            </w:ins>
          </w:p>
        </w:tc>
      </w:tr>
      <w:tr w:rsidR="00E6227B" w:rsidRPr="00BA3432" w14:paraId="7CE6B1A3" w14:textId="77777777" w:rsidTr="00BA3432">
        <w:trPr>
          <w:trHeight w:val="300"/>
          <w:ins w:id="14975" w:author="phuong vu" w:date="2018-11-23T13:50:00Z"/>
          <w:trPrChange w:id="14976" w:author="phuong vu" w:date="2018-11-25T21:54:00Z">
            <w:trPr>
              <w:trHeight w:val="300"/>
            </w:trPr>
          </w:trPrChange>
        </w:trPr>
        <w:tc>
          <w:tcPr>
            <w:tcW w:w="649" w:type="dxa"/>
            <w:noWrap/>
            <w:hideMark/>
            <w:tcPrChange w:id="14977" w:author="phuong vu" w:date="2018-11-25T21:54:00Z">
              <w:tcPr>
                <w:tcW w:w="708" w:type="dxa"/>
                <w:noWrap/>
                <w:hideMark/>
              </w:tcPr>
            </w:tcPrChange>
          </w:tcPr>
          <w:p w14:paraId="14D389C1" w14:textId="77777777" w:rsidR="00E6227B" w:rsidRPr="00BA3432" w:rsidRDefault="00E6227B" w:rsidP="00376EE3">
            <w:pPr>
              <w:spacing w:line="276" w:lineRule="auto"/>
              <w:rPr>
                <w:ins w:id="14978" w:author="phuong vu" w:date="2018-11-23T13:50:00Z"/>
                <w:rPrChange w:id="14979" w:author="phuong vu" w:date="2018-11-25T21:55:00Z">
                  <w:rPr>
                    <w:ins w:id="14980" w:author="phuong vu" w:date="2018-11-23T13:50:00Z"/>
                  </w:rPr>
                </w:rPrChange>
              </w:rPr>
            </w:pPr>
            <w:ins w:id="14981" w:author="phuong vu" w:date="2018-11-23T13:50:00Z">
              <w:r w:rsidRPr="00BA3432">
                <w:rPr>
                  <w:rPrChange w:id="14982" w:author="phuong vu" w:date="2018-11-25T21:55:00Z">
                    <w:rPr/>
                  </w:rPrChange>
                </w:rPr>
                <w:t>10</w:t>
              </w:r>
            </w:ins>
          </w:p>
        </w:tc>
        <w:tc>
          <w:tcPr>
            <w:tcW w:w="1667" w:type="dxa"/>
            <w:noWrap/>
            <w:hideMark/>
            <w:tcPrChange w:id="14983" w:author="phuong vu" w:date="2018-11-25T21:54:00Z">
              <w:tcPr>
                <w:tcW w:w="1863" w:type="dxa"/>
                <w:noWrap/>
                <w:hideMark/>
              </w:tcPr>
            </w:tcPrChange>
          </w:tcPr>
          <w:p w14:paraId="125871C8" w14:textId="77777777" w:rsidR="00E6227B" w:rsidRPr="00BA3432" w:rsidRDefault="00E6227B" w:rsidP="00376EE3">
            <w:pPr>
              <w:spacing w:line="276" w:lineRule="auto"/>
              <w:rPr>
                <w:ins w:id="14984" w:author="phuong vu" w:date="2018-11-23T13:50:00Z"/>
                <w:rPrChange w:id="14985" w:author="phuong vu" w:date="2018-11-25T21:55:00Z">
                  <w:rPr>
                    <w:ins w:id="14986" w:author="phuong vu" w:date="2018-11-23T13:50:00Z"/>
                  </w:rPr>
                </w:rPrChange>
              </w:rPr>
            </w:pPr>
            <w:ins w:id="14987" w:author="phuong vu" w:date="2018-11-23T13:50:00Z">
              <w:r w:rsidRPr="00BA3432">
                <w:rPr>
                  <w:rPrChange w:id="14988" w:author="phuong vu" w:date="2018-11-25T21:55:00Z">
                    <w:rPr/>
                  </w:rPrChange>
                </w:rPr>
                <w:t>note</w:t>
              </w:r>
            </w:ins>
          </w:p>
        </w:tc>
        <w:tc>
          <w:tcPr>
            <w:tcW w:w="1171" w:type="dxa"/>
            <w:noWrap/>
            <w:hideMark/>
            <w:tcPrChange w:id="14989" w:author="phuong vu" w:date="2018-11-25T21:54:00Z">
              <w:tcPr>
                <w:tcW w:w="1300" w:type="dxa"/>
                <w:noWrap/>
                <w:hideMark/>
              </w:tcPr>
            </w:tcPrChange>
          </w:tcPr>
          <w:p w14:paraId="6611AFC4" w14:textId="77777777" w:rsidR="00E6227B" w:rsidRPr="00BA3432" w:rsidRDefault="00E6227B" w:rsidP="00376EE3">
            <w:pPr>
              <w:spacing w:line="276" w:lineRule="auto"/>
              <w:rPr>
                <w:ins w:id="14990" w:author="phuong vu" w:date="2018-11-23T13:50:00Z"/>
                <w:rPrChange w:id="14991" w:author="phuong vu" w:date="2018-11-25T21:55:00Z">
                  <w:rPr>
                    <w:ins w:id="14992" w:author="phuong vu" w:date="2018-11-23T13:50:00Z"/>
                  </w:rPr>
                </w:rPrChange>
              </w:rPr>
            </w:pPr>
            <w:ins w:id="14993" w:author="phuong vu" w:date="2018-11-23T13:50:00Z">
              <w:r w:rsidRPr="00BA3432">
                <w:rPr>
                  <w:rPrChange w:id="14994" w:author="phuong vu" w:date="2018-11-25T21:55:00Z">
                    <w:rPr/>
                  </w:rPrChange>
                </w:rPr>
                <w:t>character varying</w:t>
              </w:r>
            </w:ins>
          </w:p>
        </w:tc>
        <w:tc>
          <w:tcPr>
            <w:tcW w:w="899" w:type="dxa"/>
            <w:noWrap/>
            <w:vAlign w:val="center"/>
            <w:hideMark/>
            <w:tcPrChange w:id="14995" w:author="phuong vu" w:date="2018-11-25T21:54:00Z">
              <w:tcPr>
                <w:tcW w:w="991" w:type="dxa"/>
                <w:noWrap/>
                <w:vAlign w:val="center"/>
                <w:hideMark/>
              </w:tcPr>
            </w:tcPrChange>
          </w:tcPr>
          <w:p w14:paraId="4F90CF30" w14:textId="77777777" w:rsidR="00E6227B" w:rsidRPr="00BA3432" w:rsidRDefault="00E6227B" w:rsidP="00376EE3">
            <w:pPr>
              <w:spacing w:line="276" w:lineRule="auto"/>
              <w:jc w:val="center"/>
              <w:rPr>
                <w:ins w:id="14996" w:author="phuong vu" w:date="2018-11-23T13:50:00Z"/>
                <w:rPrChange w:id="14997" w:author="phuong vu" w:date="2018-11-25T21:55:00Z">
                  <w:rPr>
                    <w:ins w:id="14998" w:author="phuong vu" w:date="2018-11-23T13:50:00Z"/>
                  </w:rPr>
                </w:rPrChange>
              </w:rPr>
            </w:pPr>
            <w:ins w:id="14999" w:author="phuong vu" w:date="2018-11-23T13:50:00Z">
              <w:r w:rsidRPr="00BA3432">
                <w:rPr>
                  <w:rPrChange w:id="15000" w:author="phuong vu" w:date="2018-11-25T21:55:00Z">
                    <w:rPr/>
                  </w:rPrChange>
                </w:rPr>
                <w:t>X</w:t>
              </w:r>
            </w:ins>
          </w:p>
        </w:tc>
        <w:tc>
          <w:tcPr>
            <w:tcW w:w="919" w:type="dxa"/>
            <w:noWrap/>
            <w:vAlign w:val="center"/>
            <w:hideMark/>
            <w:tcPrChange w:id="15001" w:author="phuong vu" w:date="2018-11-25T21:54:00Z">
              <w:tcPr>
                <w:tcW w:w="838" w:type="dxa"/>
                <w:noWrap/>
                <w:vAlign w:val="center"/>
                <w:hideMark/>
              </w:tcPr>
            </w:tcPrChange>
          </w:tcPr>
          <w:p w14:paraId="01694E3E" w14:textId="77777777" w:rsidR="00E6227B" w:rsidRPr="00BA3432" w:rsidRDefault="00E6227B" w:rsidP="00376EE3">
            <w:pPr>
              <w:spacing w:line="276" w:lineRule="auto"/>
              <w:jc w:val="center"/>
              <w:rPr>
                <w:ins w:id="15002" w:author="phuong vu" w:date="2018-11-23T13:50:00Z"/>
                <w:rPrChange w:id="15003" w:author="phuong vu" w:date="2018-11-25T21:55:00Z">
                  <w:rPr>
                    <w:ins w:id="15004" w:author="phuong vu" w:date="2018-11-23T13:50:00Z"/>
                  </w:rPr>
                </w:rPrChange>
              </w:rPr>
            </w:pPr>
          </w:p>
        </w:tc>
        <w:tc>
          <w:tcPr>
            <w:tcW w:w="1117" w:type="dxa"/>
            <w:noWrap/>
            <w:vAlign w:val="center"/>
            <w:hideMark/>
            <w:tcPrChange w:id="15005" w:author="phuong vu" w:date="2018-11-25T21:54:00Z">
              <w:tcPr>
                <w:tcW w:w="1414" w:type="dxa"/>
                <w:noWrap/>
                <w:vAlign w:val="center"/>
                <w:hideMark/>
              </w:tcPr>
            </w:tcPrChange>
          </w:tcPr>
          <w:p w14:paraId="3FEB3FEB" w14:textId="77777777" w:rsidR="00E6227B" w:rsidRPr="00BA3432" w:rsidRDefault="00E6227B" w:rsidP="00376EE3">
            <w:pPr>
              <w:spacing w:line="276" w:lineRule="auto"/>
              <w:jc w:val="center"/>
              <w:rPr>
                <w:ins w:id="15006" w:author="phuong vu" w:date="2018-11-23T13:50:00Z"/>
                <w:rPrChange w:id="15007" w:author="phuong vu" w:date="2018-11-25T21:55:00Z">
                  <w:rPr>
                    <w:ins w:id="15008" w:author="phuong vu" w:date="2018-11-23T13:50:00Z"/>
                  </w:rPr>
                </w:rPrChange>
              </w:rPr>
            </w:pPr>
          </w:p>
        </w:tc>
        <w:tc>
          <w:tcPr>
            <w:tcW w:w="2355" w:type="dxa"/>
            <w:noWrap/>
            <w:hideMark/>
            <w:tcPrChange w:id="15009" w:author="phuong vu" w:date="2018-11-25T21:54:00Z">
              <w:tcPr>
                <w:tcW w:w="1611" w:type="dxa"/>
                <w:noWrap/>
                <w:hideMark/>
              </w:tcPr>
            </w:tcPrChange>
          </w:tcPr>
          <w:p w14:paraId="3EFFF855" w14:textId="77777777" w:rsidR="00E6227B" w:rsidRPr="00BA3432" w:rsidRDefault="00E6227B" w:rsidP="00376EE3">
            <w:pPr>
              <w:spacing w:line="276" w:lineRule="auto"/>
              <w:rPr>
                <w:ins w:id="15010" w:author="phuong vu" w:date="2018-11-23T13:50:00Z"/>
                <w:rPrChange w:id="15011" w:author="phuong vu" w:date="2018-11-25T21:55:00Z">
                  <w:rPr>
                    <w:ins w:id="15012" w:author="phuong vu" w:date="2018-11-23T13:50:00Z"/>
                  </w:rPr>
                </w:rPrChange>
              </w:rPr>
            </w:pPr>
            <w:ins w:id="15013" w:author="phuong vu" w:date="2018-11-23T13:50:00Z">
              <w:r w:rsidRPr="00BA3432">
                <w:rPr>
                  <w:rPrChange w:id="15014" w:author="phuong vu" w:date="2018-11-25T21:55:00Z">
                    <w:rPr/>
                  </w:rPrChange>
                </w:rPr>
                <w:t>Ghi chú</w:t>
              </w:r>
            </w:ins>
          </w:p>
        </w:tc>
      </w:tr>
      <w:tr w:rsidR="00E6227B" w:rsidRPr="00BA3432" w14:paraId="03D6BD52" w14:textId="77777777" w:rsidTr="00BA3432">
        <w:trPr>
          <w:trHeight w:val="300"/>
          <w:ins w:id="15015" w:author="phuong vu" w:date="2018-11-23T13:50:00Z"/>
          <w:trPrChange w:id="15016" w:author="phuong vu" w:date="2018-11-25T21:54:00Z">
            <w:trPr>
              <w:trHeight w:val="300"/>
            </w:trPr>
          </w:trPrChange>
        </w:trPr>
        <w:tc>
          <w:tcPr>
            <w:tcW w:w="649" w:type="dxa"/>
            <w:noWrap/>
            <w:hideMark/>
            <w:tcPrChange w:id="15017" w:author="phuong vu" w:date="2018-11-25T21:54:00Z">
              <w:tcPr>
                <w:tcW w:w="708" w:type="dxa"/>
                <w:noWrap/>
                <w:hideMark/>
              </w:tcPr>
            </w:tcPrChange>
          </w:tcPr>
          <w:p w14:paraId="6E727493" w14:textId="77777777" w:rsidR="00E6227B" w:rsidRPr="00BA3432" w:rsidRDefault="00E6227B" w:rsidP="00376EE3">
            <w:pPr>
              <w:spacing w:line="276" w:lineRule="auto"/>
              <w:rPr>
                <w:ins w:id="15018" w:author="phuong vu" w:date="2018-11-23T13:50:00Z"/>
                <w:rPrChange w:id="15019" w:author="phuong vu" w:date="2018-11-25T21:55:00Z">
                  <w:rPr>
                    <w:ins w:id="15020" w:author="phuong vu" w:date="2018-11-23T13:50:00Z"/>
                  </w:rPr>
                </w:rPrChange>
              </w:rPr>
            </w:pPr>
            <w:ins w:id="15021" w:author="phuong vu" w:date="2018-11-23T13:50:00Z">
              <w:r w:rsidRPr="00BA3432">
                <w:rPr>
                  <w:rPrChange w:id="15022" w:author="phuong vu" w:date="2018-11-25T21:55:00Z">
                    <w:rPr/>
                  </w:rPrChange>
                </w:rPr>
                <w:t>15</w:t>
              </w:r>
            </w:ins>
          </w:p>
        </w:tc>
        <w:tc>
          <w:tcPr>
            <w:tcW w:w="1667" w:type="dxa"/>
            <w:noWrap/>
            <w:hideMark/>
            <w:tcPrChange w:id="15023" w:author="phuong vu" w:date="2018-11-25T21:54:00Z">
              <w:tcPr>
                <w:tcW w:w="1863" w:type="dxa"/>
                <w:noWrap/>
                <w:hideMark/>
              </w:tcPr>
            </w:tcPrChange>
          </w:tcPr>
          <w:p w14:paraId="37EF0B29" w14:textId="77777777" w:rsidR="00E6227B" w:rsidRPr="00BA3432" w:rsidRDefault="00E6227B" w:rsidP="00376EE3">
            <w:pPr>
              <w:spacing w:line="276" w:lineRule="auto"/>
              <w:rPr>
                <w:ins w:id="15024" w:author="phuong vu" w:date="2018-11-23T13:50:00Z"/>
                <w:rPrChange w:id="15025" w:author="phuong vu" w:date="2018-11-25T21:55:00Z">
                  <w:rPr>
                    <w:ins w:id="15026" w:author="phuong vu" w:date="2018-11-23T13:50:00Z"/>
                  </w:rPr>
                </w:rPrChange>
              </w:rPr>
            </w:pPr>
            <w:ins w:id="15027" w:author="phuong vu" w:date="2018-11-23T13:50:00Z">
              <w:r w:rsidRPr="00BA3432">
                <w:rPr>
                  <w:rPrChange w:id="15028" w:author="phuong vu" w:date="2018-11-25T21:55:00Z">
                    <w:rPr/>
                  </w:rPrChange>
                </w:rPr>
                <w:t>status</w:t>
              </w:r>
            </w:ins>
          </w:p>
        </w:tc>
        <w:tc>
          <w:tcPr>
            <w:tcW w:w="1171" w:type="dxa"/>
            <w:noWrap/>
            <w:hideMark/>
            <w:tcPrChange w:id="15029" w:author="phuong vu" w:date="2018-11-25T21:54:00Z">
              <w:tcPr>
                <w:tcW w:w="1300" w:type="dxa"/>
                <w:noWrap/>
                <w:hideMark/>
              </w:tcPr>
            </w:tcPrChange>
          </w:tcPr>
          <w:p w14:paraId="688C0320" w14:textId="77777777" w:rsidR="00E6227B" w:rsidRPr="00BA3432" w:rsidRDefault="00E6227B" w:rsidP="00376EE3">
            <w:pPr>
              <w:spacing w:line="276" w:lineRule="auto"/>
              <w:rPr>
                <w:ins w:id="15030" w:author="phuong vu" w:date="2018-11-23T13:50:00Z"/>
                <w:rPrChange w:id="15031" w:author="phuong vu" w:date="2018-11-25T21:55:00Z">
                  <w:rPr>
                    <w:ins w:id="15032" w:author="phuong vu" w:date="2018-11-23T13:50:00Z"/>
                  </w:rPr>
                </w:rPrChange>
              </w:rPr>
            </w:pPr>
            <w:ins w:id="15033" w:author="phuong vu" w:date="2018-11-23T13:50:00Z">
              <w:r w:rsidRPr="00BA3432">
                <w:rPr>
                  <w:rPrChange w:id="15034" w:author="phuong vu" w:date="2018-11-25T21:55:00Z">
                    <w:rPr/>
                  </w:rPrChange>
                </w:rPr>
                <w:t>character varying</w:t>
              </w:r>
            </w:ins>
          </w:p>
        </w:tc>
        <w:tc>
          <w:tcPr>
            <w:tcW w:w="899" w:type="dxa"/>
            <w:noWrap/>
            <w:vAlign w:val="center"/>
            <w:hideMark/>
            <w:tcPrChange w:id="15035" w:author="phuong vu" w:date="2018-11-25T21:54:00Z">
              <w:tcPr>
                <w:tcW w:w="991" w:type="dxa"/>
                <w:noWrap/>
                <w:vAlign w:val="center"/>
                <w:hideMark/>
              </w:tcPr>
            </w:tcPrChange>
          </w:tcPr>
          <w:p w14:paraId="5E60DDA8" w14:textId="77777777" w:rsidR="00E6227B" w:rsidRPr="00BA3432" w:rsidRDefault="00E6227B" w:rsidP="00376EE3">
            <w:pPr>
              <w:spacing w:line="276" w:lineRule="auto"/>
              <w:jc w:val="center"/>
              <w:rPr>
                <w:ins w:id="15036" w:author="phuong vu" w:date="2018-11-23T13:50:00Z"/>
                <w:rPrChange w:id="15037" w:author="phuong vu" w:date="2018-11-25T21:55:00Z">
                  <w:rPr>
                    <w:ins w:id="15038" w:author="phuong vu" w:date="2018-11-23T13:50:00Z"/>
                  </w:rPr>
                </w:rPrChange>
              </w:rPr>
            </w:pPr>
          </w:p>
        </w:tc>
        <w:tc>
          <w:tcPr>
            <w:tcW w:w="919" w:type="dxa"/>
            <w:noWrap/>
            <w:vAlign w:val="center"/>
            <w:hideMark/>
            <w:tcPrChange w:id="15039" w:author="phuong vu" w:date="2018-11-25T21:54:00Z">
              <w:tcPr>
                <w:tcW w:w="838" w:type="dxa"/>
                <w:noWrap/>
                <w:vAlign w:val="center"/>
                <w:hideMark/>
              </w:tcPr>
            </w:tcPrChange>
          </w:tcPr>
          <w:p w14:paraId="4524599C" w14:textId="77777777" w:rsidR="00E6227B" w:rsidRPr="00BA3432" w:rsidRDefault="00E6227B" w:rsidP="00376EE3">
            <w:pPr>
              <w:spacing w:line="276" w:lineRule="auto"/>
              <w:jc w:val="center"/>
              <w:rPr>
                <w:ins w:id="15040" w:author="phuong vu" w:date="2018-11-23T13:50:00Z"/>
                <w:rPrChange w:id="15041" w:author="phuong vu" w:date="2018-11-25T21:55:00Z">
                  <w:rPr>
                    <w:ins w:id="15042" w:author="phuong vu" w:date="2018-11-23T13:50:00Z"/>
                  </w:rPr>
                </w:rPrChange>
              </w:rPr>
            </w:pPr>
          </w:p>
        </w:tc>
        <w:tc>
          <w:tcPr>
            <w:tcW w:w="1117" w:type="dxa"/>
            <w:noWrap/>
            <w:vAlign w:val="center"/>
            <w:hideMark/>
            <w:tcPrChange w:id="15043" w:author="phuong vu" w:date="2018-11-25T21:54:00Z">
              <w:tcPr>
                <w:tcW w:w="1414" w:type="dxa"/>
                <w:noWrap/>
                <w:vAlign w:val="center"/>
                <w:hideMark/>
              </w:tcPr>
            </w:tcPrChange>
          </w:tcPr>
          <w:p w14:paraId="1E8E9EE0" w14:textId="77777777" w:rsidR="00E6227B" w:rsidRPr="00BA3432" w:rsidRDefault="00E6227B" w:rsidP="00376EE3">
            <w:pPr>
              <w:spacing w:line="276" w:lineRule="auto"/>
              <w:jc w:val="center"/>
              <w:rPr>
                <w:ins w:id="15044" w:author="phuong vu" w:date="2018-11-23T13:50:00Z"/>
                <w:rPrChange w:id="15045" w:author="phuong vu" w:date="2018-11-25T21:55:00Z">
                  <w:rPr>
                    <w:ins w:id="15046" w:author="phuong vu" w:date="2018-11-23T13:50:00Z"/>
                  </w:rPr>
                </w:rPrChange>
              </w:rPr>
            </w:pPr>
          </w:p>
        </w:tc>
        <w:tc>
          <w:tcPr>
            <w:tcW w:w="2355" w:type="dxa"/>
            <w:noWrap/>
            <w:hideMark/>
            <w:tcPrChange w:id="15047" w:author="phuong vu" w:date="2018-11-25T21:54:00Z">
              <w:tcPr>
                <w:tcW w:w="1611" w:type="dxa"/>
                <w:noWrap/>
                <w:hideMark/>
              </w:tcPr>
            </w:tcPrChange>
          </w:tcPr>
          <w:p w14:paraId="6071ABC0" w14:textId="7A8547A7" w:rsidR="00E6227B" w:rsidRPr="00BA3432" w:rsidRDefault="00E6227B" w:rsidP="00376EE3">
            <w:pPr>
              <w:spacing w:line="276" w:lineRule="auto"/>
              <w:rPr>
                <w:ins w:id="15048" w:author="phuong vu" w:date="2018-11-23T13:50:00Z"/>
                <w:lang w:val="en-US"/>
                <w:rPrChange w:id="15049" w:author="phuong vu" w:date="2018-11-25T21:55:00Z">
                  <w:rPr>
                    <w:ins w:id="15050" w:author="phuong vu" w:date="2018-11-23T13:50:00Z"/>
                  </w:rPr>
                </w:rPrChange>
              </w:rPr>
            </w:pPr>
            <w:ins w:id="15051" w:author="phuong vu" w:date="2018-11-23T13:50:00Z">
              <w:r w:rsidRPr="00BA3432">
                <w:rPr>
                  <w:rPrChange w:id="15052" w:author="phuong vu" w:date="2018-11-25T21:55:00Z">
                    <w:rPr/>
                  </w:rPrChange>
                </w:rPr>
                <w:t xml:space="preserve">Trạng thái, cùng trạng thái với </w:t>
              </w:r>
            </w:ins>
            <w:ins w:id="15053" w:author="phuong vu" w:date="2018-11-23T13:51:00Z">
              <w:r w:rsidRPr="00BA3432">
                <w:rPr>
                  <w:lang w:val="en-US"/>
                  <w:rPrChange w:id="15054" w:author="phuong vu" w:date="2018-11-25T21:55:00Z">
                    <w:rPr>
                      <w:lang w:val="en-US"/>
                    </w:rPr>
                  </w:rPrChange>
                </w:rPr>
                <w:lastRenderedPageBreak/>
                <w:t>CUSTOMER_ORDER</w:t>
              </w:r>
            </w:ins>
          </w:p>
        </w:tc>
      </w:tr>
      <w:tr w:rsidR="00E6227B" w:rsidRPr="00BA3432" w14:paraId="648230B7" w14:textId="77777777" w:rsidTr="00BA3432">
        <w:trPr>
          <w:trHeight w:val="300"/>
          <w:ins w:id="15055" w:author="phuong vu" w:date="2018-11-23T13:50:00Z"/>
          <w:trPrChange w:id="15056" w:author="phuong vu" w:date="2018-11-25T21:54:00Z">
            <w:trPr>
              <w:trHeight w:val="300"/>
            </w:trPr>
          </w:trPrChange>
        </w:trPr>
        <w:tc>
          <w:tcPr>
            <w:tcW w:w="649" w:type="dxa"/>
            <w:noWrap/>
            <w:hideMark/>
            <w:tcPrChange w:id="15057" w:author="phuong vu" w:date="2018-11-25T21:54:00Z">
              <w:tcPr>
                <w:tcW w:w="708" w:type="dxa"/>
                <w:noWrap/>
                <w:hideMark/>
              </w:tcPr>
            </w:tcPrChange>
          </w:tcPr>
          <w:p w14:paraId="60299AB9" w14:textId="77777777" w:rsidR="00E6227B" w:rsidRPr="00BA3432" w:rsidRDefault="00E6227B" w:rsidP="00376EE3">
            <w:pPr>
              <w:spacing w:line="276" w:lineRule="auto"/>
              <w:rPr>
                <w:ins w:id="15058" w:author="phuong vu" w:date="2018-11-23T13:50:00Z"/>
                <w:rPrChange w:id="15059" w:author="phuong vu" w:date="2018-11-25T21:55:00Z">
                  <w:rPr>
                    <w:ins w:id="15060" w:author="phuong vu" w:date="2018-11-23T13:50:00Z"/>
                  </w:rPr>
                </w:rPrChange>
              </w:rPr>
            </w:pPr>
            <w:ins w:id="15061" w:author="phuong vu" w:date="2018-11-23T13:50:00Z">
              <w:r w:rsidRPr="00BA3432">
                <w:rPr>
                  <w:rPrChange w:id="15062" w:author="phuong vu" w:date="2018-11-25T21:55:00Z">
                    <w:rPr/>
                  </w:rPrChange>
                </w:rPr>
                <w:lastRenderedPageBreak/>
                <w:t>16</w:t>
              </w:r>
            </w:ins>
          </w:p>
        </w:tc>
        <w:tc>
          <w:tcPr>
            <w:tcW w:w="1667" w:type="dxa"/>
            <w:noWrap/>
            <w:hideMark/>
            <w:tcPrChange w:id="15063" w:author="phuong vu" w:date="2018-11-25T21:54:00Z">
              <w:tcPr>
                <w:tcW w:w="1863" w:type="dxa"/>
                <w:noWrap/>
                <w:hideMark/>
              </w:tcPr>
            </w:tcPrChange>
          </w:tcPr>
          <w:p w14:paraId="3721A44B" w14:textId="77777777" w:rsidR="00E6227B" w:rsidRPr="00BA3432" w:rsidRDefault="00E6227B" w:rsidP="00376EE3">
            <w:pPr>
              <w:spacing w:line="276" w:lineRule="auto"/>
              <w:rPr>
                <w:ins w:id="15064" w:author="phuong vu" w:date="2018-11-23T13:50:00Z"/>
                <w:rPrChange w:id="15065" w:author="phuong vu" w:date="2018-11-25T21:55:00Z">
                  <w:rPr>
                    <w:ins w:id="15066" w:author="phuong vu" w:date="2018-11-23T13:50:00Z"/>
                  </w:rPr>
                </w:rPrChange>
              </w:rPr>
            </w:pPr>
            <w:ins w:id="15067" w:author="phuong vu" w:date="2018-11-23T13:50:00Z">
              <w:r w:rsidRPr="00BA3432">
                <w:rPr>
                  <w:rPrChange w:id="15068" w:author="phuong vu" w:date="2018-11-25T21:55:00Z">
                    <w:rPr/>
                  </w:rPrChange>
                </w:rPr>
                <w:t>unit_price</w:t>
              </w:r>
            </w:ins>
          </w:p>
        </w:tc>
        <w:tc>
          <w:tcPr>
            <w:tcW w:w="1171" w:type="dxa"/>
            <w:noWrap/>
            <w:hideMark/>
            <w:tcPrChange w:id="15069" w:author="phuong vu" w:date="2018-11-25T21:54:00Z">
              <w:tcPr>
                <w:tcW w:w="1300" w:type="dxa"/>
                <w:noWrap/>
                <w:hideMark/>
              </w:tcPr>
            </w:tcPrChange>
          </w:tcPr>
          <w:p w14:paraId="20A8991B" w14:textId="77777777" w:rsidR="00E6227B" w:rsidRPr="00BA3432" w:rsidRDefault="00E6227B" w:rsidP="00376EE3">
            <w:pPr>
              <w:spacing w:line="276" w:lineRule="auto"/>
              <w:rPr>
                <w:ins w:id="15070" w:author="phuong vu" w:date="2018-11-23T13:50:00Z"/>
                <w:rPrChange w:id="15071" w:author="phuong vu" w:date="2018-11-25T21:55:00Z">
                  <w:rPr>
                    <w:ins w:id="15072" w:author="phuong vu" w:date="2018-11-23T13:50:00Z"/>
                  </w:rPr>
                </w:rPrChange>
              </w:rPr>
            </w:pPr>
            <w:ins w:id="15073" w:author="phuong vu" w:date="2018-11-23T13:50:00Z">
              <w:r w:rsidRPr="00BA3432">
                <w:rPr>
                  <w:rPrChange w:id="15074" w:author="phuong vu" w:date="2018-11-25T21:55:00Z">
                    <w:rPr/>
                  </w:rPrChange>
                </w:rPr>
                <w:t>numeric</w:t>
              </w:r>
            </w:ins>
          </w:p>
        </w:tc>
        <w:tc>
          <w:tcPr>
            <w:tcW w:w="899" w:type="dxa"/>
            <w:noWrap/>
            <w:vAlign w:val="center"/>
            <w:hideMark/>
            <w:tcPrChange w:id="15075" w:author="phuong vu" w:date="2018-11-25T21:54:00Z">
              <w:tcPr>
                <w:tcW w:w="991" w:type="dxa"/>
                <w:noWrap/>
                <w:vAlign w:val="center"/>
                <w:hideMark/>
              </w:tcPr>
            </w:tcPrChange>
          </w:tcPr>
          <w:p w14:paraId="7F065BB3" w14:textId="77777777" w:rsidR="00E6227B" w:rsidRPr="00BA3432" w:rsidRDefault="00E6227B" w:rsidP="00376EE3">
            <w:pPr>
              <w:spacing w:line="276" w:lineRule="auto"/>
              <w:jc w:val="center"/>
              <w:rPr>
                <w:ins w:id="15076" w:author="phuong vu" w:date="2018-11-23T13:50:00Z"/>
                <w:rPrChange w:id="15077" w:author="phuong vu" w:date="2018-11-25T21:55:00Z">
                  <w:rPr>
                    <w:ins w:id="15078" w:author="phuong vu" w:date="2018-11-23T13:50:00Z"/>
                  </w:rPr>
                </w:rPrChange>
              </w:rPr>
            </w:pPr>
          </w:p>
        </w:tc>
        <w:tc>
          <w:tcPr>
            <w:tcW w:w="919" w:type="dxa"/>
            <w:noWrap/>
            <w:vAlign w:val="center"/>
            <w:hideMark/>
            <w:tcPrChange w:id="15079" w:author="phuong vu" w:date="2018-11-25T21:54:00Z">
              <w:tcPr>
                <w:tcW w:w="838" w:type="dxa"/>
                <w:noWrap/>
                <w:vAlign w:val="center"/>
                <w:hideMark/>
              </w:tcPr>
            </w:tcPrChange>
          </w:tcPr>
          <w:p w14:paraId="31F8D964" w14:textId="77777777" w:rsidR="00E6227B" w:rsidRPr="00BA3432" w:rsidRDefault="00E6227B" w:rsidP="00376EE3">
            <w:pPr>
              <w:spacing w:line="276" w:lineRule="auto"/>
              <w:jc w:val="center"/>
              <w:rPr>
                <w:ins w:id="15080" w:author="phuong vu" w:date="2018-11-23T13:50:00Z"/>
                <w:rPrChange w:id="15081" w:author="phuong vu" w:date="2018-11-25T21:55:00Z">
                  <w:rPr>
                    <w:ins w:id="15082" w:author="phuong vu" w:date="2018-11-23T13:50:00Z"/>
                  </w:rPr>
                </w:rPrChange>
              </w:rPr>
            </w:pPr>
          </w:p>
        </w:tc>
        <w:tc>
          <w:tcPr>
            <w:tcW w:w="1117" w:type="dxa"/>
            <w:noWrap/>
            <w:vAlign w:val="center"/>
            <w:hideMark/>
            <w:tcPrChange w:id="15083" w:author="phuong vu" w:date="2018-11-25T21:54:00Z">
              <w:tcPr>
                <w:tcW w:w="1414" w:type="dxa"/>
                <w:noWrap/>
                <w:vAlign w:val="center"/>
                <w:hideMark/>
              </w:tcPr>
            </w:tcPrChange>
          </w:tcPr>
          <w:p w14:paraId="32B89271" w14:textId="77777777" w:rsidR="00E6227B" w:rsidRPr="00BA3432" w:rsidRDefault="00E6227B" w:rsidP="00376EE3">
            <w:pPr>
              <w:spacing w:line="276" w:lineRule="auto"/>
              <w:jc w:val="center"/>
              <w:rPr>
                <w:ins w:id="15084" w:author="phuong vu" w:date="2018-11-23T13:50:00Z"/>
                <w:rPrChange w:id="15085" w:author="phuong vu" w:date="2018-11-25T21:55:00Z">
                  <w:rPr>
                    <w:ins w:id="15086" w:author="phuong vu" w:date="2018-11-23T13:50:00Z"/>
                  </w:rPr>
                </w:rPrChange>
              </w:rPr>
            </w:pPr>
            <w:ins w:id="15087" w:author="phuong vu" w:date="2018-11-23T13:50:00Z">
              <w:r w:rsidRPr="00BA3432">
                <w:rPr>
                  <w:rPrChange w:id="15088" w:author="phuong vu" w:date="2018-11-25T21:55:00Z">
                    <w:rPr/>
                  </w:rPrChange>
                </w:rPr>
                <w:t>X</w:t>
              </w:r>
            </w:ins>
          </w:p>
        </w:tc>
        <w:tc>
          <w:tcPr>
            <w:tcW w:w="2355" w:type="dxa"/>
            <w:noWrap/>
            <w:hideMark/>
            <w:tcPrChange w:id="15089" w:author="phuong vu" w:date="2018-11-25T21:54:00Z">
              <w:tcPr>
                <w:tcW w:w="1611" w:type="dxa"/>
                <w:noWrap/>
                <w:hideMark/>
              </w:tcPr>
            </w:tcPrChange>
          </w:tcPr>
          <w:p w14:paraId="6DD6CCF8" w14:textId="77777777" w:rsidR="00E6227B" w:rsidRPr="00BA3432" w:rsidRDefault="00E6227B" w:rsidP="00376EE3">
            <w:pPr>
              <w:keepNext/>
              <w:spacing w:line="276" w:lineRule="auto"/>
              <w:rPr>
                <w:ins w:id="15090" w:author="phuong vu" w:date="2018-11-23T13:50:00Z"/>
                <w:rPrChange w:id="15091" w:author="phuong vu" w:date="2018-11-25T21:55:00Z">
                  <w:rPr>
                    <w:ins w:id="15092" w:author="phuong vu" w:date="2018-11-23T13:50:00Z"/>
                  </w:rPr>
                </w:rPrChange>
              </w:rPr>
            </w:pPr>
            <w:ins w:id="15093" w:author="phuong vu" w:date="2018-11-23T13:50:00Z">
              <w:r w:rsidRPr="00BA3432">
                <w:rPr>
                  <w:rPrChange w:id="15094" w:author="phuong vu" w:date="2018-11-25T21:55:00Z">
                    <w:rPr/>
                  </w:rPrChange>
                </w:rPr>
                <w:t>ID đơn giá</w:t>
              </w:r>
            </w:ins>
          </w:p>
        </w:tc>
      </w:tr>
    </w:tbl>
    <w:p w14:paraId="018396E9" w14:textId="77777777" w:rsidR="00E6227B" w:rsidRPr="00BA3432" w:rsidRDefault="00E6227B">
      <w:pPr>
        <w:rPr>
          <w:ins w:id="15095" w:author="phuong vu" w:date="2018-11-23T11:48:00Z"/>
          <w:lang w:val="en-US"/>
          <w:rPrChange w:id="15096" w:author="phuong vu" w:date="2018-11-25T21:55:00Z">
            <w:rPr>
              <w:ins w:id="15097" w:author="phuong vu" w:date="2018-11-23T11:48:00Z"/>
              <w:b/>
              <w:lang w:val="en-US"/>
            </w:rPr>
          </w:rPrChange>
        </w:rPr>
      </w:pPr>
    </w:p>
    <w:p w14:paraId="3BD3F01D" w14:textId="1A768D85" w:rsidR="008A7CB0" w:rsidRPr="00BA3432" w:rsidRDefault="008A7CB0">
      <w:pPr>
        <w:spacing w:line="276" w:lineRule="auto"/>
        <w:rPr>
          <w:ins w:id="15098" w:author="phuong vu" w:date="2018-11-23T11:49:00Z"/>
          <w:b/>
          <w:lang w:val="en-US"/>
          <w:rPrChange w:id="15099" w:author="phuong vu" w:date="2018-11-25T21:55:00Z">
            <w:rPr>
              <w:ins w:id="15100" w:author="phuong vu" w:date="2018-11-23T11:49:00Z"/>
              <w:b/>
              <w:lang w:val="en-US"/>
            </w:rPr>
          </w:rPrChange>
        </w:rPr>
        <w:pPrChange w:id="15101" w:author="phuong vu" w:date="2018-11-23T13:48:00Z">
          <w:pPr/>
        </w:pPrChange>
      </w:pPr>
      <w:ins w:id="15102" w:author="phuong vu" w:date="2018-11-23T11:48:00Z">
        <w:r w:rsidRPr="00AD0E2E">
          <w:rPr>
            <w:b/>
            <w:lang w:val="en-US"/>
          </w:rPr>
          <w:t>B</w:t>
        </w:r>
      </w:ins>
      <w:ins w:id="15103" w:author="phuong vu" w:date="2018-11-23T11:49:00Z">
        <w:r w:rsidRPr="00BA3432">
          <w:rPr>
            <w:b/>
            <w:lang w:val="en-US"/>
            <w:rPrChange w:id="15104" w:author="phuong vu" w:date="2018-11-25T21:55:00Z">
              <w:rPr>
                <w:b/>
                <w:lang w:val="en-US"/>
              </w:rPr>
            </w:rPrChange>
          </w:rPr>
          <w:t>ẢNG PRODUCT</w:t>
        </w:r>
      </w:ins>
    </w:p>
    <w:tbl>
      <w:tblPr>
        <w:tblStyle w:val="TableGrid"/>
        <w:tblW w:w="8725" w:type="dxa"/>
        <w:tblLook w:val="04A0" w:firstRow="1" w:lastRow="0" w:firstColumn="1" w:lastColumn="0" w:noHBand="0" w:noVBand="1"/>
        <w:tblPrChange w:id="15105"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15106">
          <w:tblGrid>
            <w:gridCol w:w="708"/>
            <w:gridCol w:w="1921"/>
            <w:gridCol w:w="1300"/>
            <w:gridCol w:w="1098"/>
            <w:gridCol w:w="838"/>
            <w:gridCol w:w="823"/>
            <w:gridCol w:w="2899"/>
          </w:tblGrid>
        </w:tblGridChange>
      </w:tblGrid>
      <w:tr w:rsidR="008A7CB0" w:rsidRPr="00BA3432" w14:paraId="6CA178D9" w14:textId="77777777" w:rsidTr="00904AF3">
        <w:trPr>
          <w:trHeight w:val="300"/>
          <w:ins w:id="15107" w:author="phuong vu" w:date="2018-11-23T11:49:00Z"/>
          <w:trPrChange w:id="15108" w:author="phuong vu" w:date="2018-11-23T13:40:00Z">
            <w:trPr>
              <w:trHeight w:val="300"/>
            </w:trPr>
          </w:trPrChange>
        </w:trPr>
        <w:tc>
          <w:tcPr>
            <w:tcW w:w="708" w:type="dxa"/>
            <w:noWrap/>
            <w:vAlign w:val="center"/>
            <w:hideMark/>
            <w:tcPrChange w:id="15109" w:author="phuong vu" w:date="2018-11-23T13:40:00Z">
              <w:tcPr>
                <w:tcW w:w="708" w:type="dxa"/>
                <w:noWrap/>
                <w:vAlign w:val="center"/>
                <w:hideMark/>
              </w:tcPr>
            </w:tcPrChange>
          </w:tcPr>
          <w:p w14:paraId="522A009A" w14:textId="77777777" w:rsidR="008A7CB0" w:rsidRPr="00BA3432" w:rsidRDefault="008A7CB0">
            <w:pPr>
              <w:spacing w:line="276" w:lineRule="auto"/>
              <w:jc w:val="center"/>
              <w:rPr>
                <w:ins w:id="15110" w:author="phuong vu" w:date="2018-11-23T11:49:00Z"/>
                <w:b/>
                <w:bCs/>
                <w:rPrChange w:id="15111" w:author="phuong vu" w:date="2018-11-25T21:55:00Z">
                  <w:rPr>
                    <w:ins w:id="15112" w:author="phuong vu" w:date="2018-11-23T11:49:00Z"/>
                    <w:b/>
                    <w:bCs/>
                  </w:rPr>
                </w:rPrChange>
              </w:rPr>
              <w:pPrChange w:id="15113" w:author="phuong vu" w:date="2018-11-23T13:48:00Z">
                <w:pPr>
                  <w:jc w:val="center"/>
                </w:pPr>
              </w:pPrChange>
            </w:pPr>
            <w:ins w:id="15114" w:author="phuong vu" w:date="2018-11-23T11:49:00Z">
              <w:r w:rsidRPr="00BA3432">
                <w:rPr>
                  <w:b/>
                  <w:bCs/>
                  <w:lang w:val="da-DK"/>
                  <w:rPrChange w:id="15115" w:author="phuong vu" w:date="2018-11-25T21:55:00Z">
                    <w:rPr>
                      <w:b/>
                      <w:bCs/>
                      <w:lang w:val="da-DK"/>
                    </w:rPr>
                  </w:rPrChange>
                </w:rPr>
                <w:t>STT</w:t>
              </w:r>
            </w:ins>
          </w:p>
        </w:tc>
        <w:tc>
          <w:tcPr>
            <w:tcW w:w="1921" w:type="dxa"/>
            <w:noWrap/>
            <w:vAlign w:val="center"/>
            <w:hideMark/>
            <w:tcPrChange w:id="15116" w:author="phuong vu" w:date="2018-11-23T13:40:00Z">
              <w:tcPr>
                <w:tcW w:w="1820" w:type="dxa"/>
                <w:noWrap/>
                <w:vAlign w:val="center"/>
                <w:hideMark/>
              </w:tcPr>
            </w:tcPrChange>
          </w:tcPr>
          <w:p w14:paraId="3065F1AF" w14:textId="77777777" w:rsidR="008A7CB0" w:rsidRPr="00BA3432" w:rsidRDefault="008A7CB0">
            <w:pPr>
              <w:spacing w:line="276" w:lineRule="auto"/>
              <w:jc w:val="center"/>
              <w:rPr>
                <w:ins w:id="15117" w:author="phuong vu" w:date="2018-11-23T11:49:00Z"/>
                <w:b/>
                <w:bCs/>
                <w:rPrChange w:id="15118" w:author="phuong vu" w:date="2018-11-25T21:55:00Z">
                  <w:rPr>
                    <w:ins w:id="15119" w:author="phuong vu" w:date="2018-11-23T11:49:00Z"/>
                    <w:b/>
                    <w:bCs/>
                  </w:rPr>
                </w:rPrChange>
              </w:rPr>
              <w:pPrChange w:id="15120" w:author="phuong vu" w:date="2018-11-23T13:48:00Z">
                <w:pPr>
                  <w:jc w:val="center"/>
                </w:pPr>
              </w:pPrChange>
            </w:pPr>
            <w:ins w:id="15121" w:author="phuong vu" w:date="2018-11-23T11:49:00Z">
              <w:r w:rsidRPr="00BA3432">
                <w:rPr>
                  <w:b/>
                  <w:bCs/>
                  <w:lang w:val="da-DK"/>
                  <w:rPrChange w:id="15122" w:author="phuong vu" w:date="2018-11-25T21:55:00Z">
                    <w:rPr>
                      <w:b/>
                      <w:bCs/>
                      <w:lang w:val="da-DK"/>
                    </w:rPr>
                  </w:rPrChange>
                </w:rPr>
                <w:t>Tên trường</w:t>
              </w:r>
            </w:ins>
          </w:p>
        </w:tc>
        <w:tc>
          <w:tcPr>
            <w:tcW w:w="1300" w:type="dxa"/>
            <w:noWrap/>
            <w:vAlign w:val="center"/>
            <w:hideMark/>
            <w:tcPrChange w:id="15123" w:author="phuong vu" w:date="2018-11-23T13:40:00Z">
              <w:tcPr>
                <w:tcW w:w="1300" w:type="dxa"/>
                <w:noWrap/>
                <w:vAlign w:val="center"/>
                <w:hideMark/>
              </w:tcPr>
            </w:tcPrChange>
          </w:tcPr>
          <w:p w14:paraId="51F582F7" w14:textId="77777777" w:rsidR="008A7CB0" w:rsidRPr="00BA3432" w:rsidRDefault="008A7CB0">
            <w:pPr>
              <w:spacing w:line="276" w:lineRule="auto"/>
              <w:jc w:val="center"/>
              <w:rPr>
                <w:ins w:id="15124" w:author="phuong vu" w:date="2018-11-23T11:49:00Z"/>
                <w:b/>
                <w:bCs/>
                <w:rPrChange w:id="15125" w:author="phuong vu" w:date="2018-11-25T21:55:00Z">
                  <w:rPr>
                    <w:ins w:id="15126" w:author="phuong vu" w:date="2018-11-23T11:49:00Z"/>
                    <w:b/>
                    <w:bCs/>
                  </w:rPr>
                </w:rPrChange>
              </w:rPr>
              <w:pPrChange w:id="15127" w:author="phuong vu" w:date="2018-11-23T13:48:00Z">
                <w:pPr>
                  <w:jc w:val="center"/>
                </w:pPr>
              </w:pPrChange>
            </w:pPr>
            <w:ins w:id="15128" w:author="phuong vu" w:date="2018-11-23T11:49:00Z">
              <w:r w:rsidRPr="00BA3432">
                <w:rPr>
                  <w:b/>
                  <w:bCs/>
                  <w:lang w:val="da-DK"/>
                  <w:rPrChange w:id="15129" w:author="phuong vu" w:date="2018-11-25T21:55:00Z">
                    <w:rPr>
                      <w:b/>
                      <w:bCs/>
                      <w:lang w:val="da-DK"/>
                    </w:rPr>
                  </w:rPrChange>
                </w:rPr>
                <w:t>Kiểu</w:t>
              </w:r>
            </w:ins>
          </w:p>
        </w:tc>
        <w:tc>
          <w:tcPr>
            <w:tcW w:w="1098" w:type="dxa"/>
            <w:noWrap/>
            <w:vAlign w:val="center"/>
            <w:hideMark/>
            <w:tcPrChange w:id="15130" w:author="phuong vu" w:date="2018-11-23T13:40:00Z">
              <w:tcPr>
                <w:tcW w:w="1098" w:type="dxa"/>
                <w:noWrap/>
                <w:vAlign w:val="center"/>
                <w:hideMark/>
              </w:tcPr>
            </w:tcPrChange>
          </w:tcPr>
          <w:p w14:paraId="52AE2701" w14:textId="77777777" w:rsidR="008A7CB0" w:rsidRPr="00BA3432" w:rsidRDefault="008A7CB0">
            <w:pPr>
              <w:spacing w:line="276" w:lineRule="auto"/>
              <w:jc w:val="center"/>
              <w:rPr>
                <w:ins w:id="15131" w:author="phuong vu" w:date="2018-11-23T11:49:00Z"/>
                <w:b/>
                <w:bCs/>
                <w:rPrChange w:id="15132" w:author="phuong vu" w:date="2018-11-25T21:55:00Z">
                  <w:rPr>
                    <w:ins w:id="15133" w:author="phuong vu" w:date="2018-11-23T11:49:00Z"/>
                    <w:b/>
                    <w:bCs/>
                  </w:rPr>
                </w:rPrChange>
              </w:rPr>
              <w:pPrChange w:id="15134" w:author="phuong vu" w:date="2018-11-23T13:48:00Z">
                <w:pPr>
                  <w:jc w:val="center"/>
                </w:pPr>
              </w:pPrChange>
            </w:pPr>
            <w:ins w:id="15135" w:author="phuong vu" w:date="2018-11-23T11:49:00Z">
              <w:r w:rsidRPr="00BA3432">
                <w:rPr>
                  <w:b/>
                  <w:bCs/>
                  <w:lang w:val="da-DK"/>
                  <w:rPrChange w:id="15136" w:author="phuong vu" w:date="2018-11-25T21:55:00Z">
                    <w:rPr>
                      <w:b/>
                      <w:bCs/>
                      <w:lang w:val="da-DK"/>
                    </w:rPr>
                  </w:rPrChange>
                </w:rPr>
                <w:t>Chấp nhận Null</w:t>
              </w:r>
            </w:ins>
          </w:p>
        </w:tc>
        <w:tc>
          <w:tcPr>
            <w:tcW w:w="838" w:type="dxa"/>
            <w:noWrap/>
            <w:vAlign w:val="center"/>
            <w:hideMark/>
            <w:tcPrChange w:id="15137" w:author="phuong vu" w:date="2018-11-23T13:40:00Z">
              <w:tcPr>
                <w:tcW w:w="838" w:type="dxa"/>
                <w:noWrap/>
                <w:vAlign w:val="center"/>
                <w:hideMark/>
              </w:tcPr>
            </w:tcPrChange>
          </w:tcPr>
          <w:p w14:paraId="7E1B3311" w14:textId="77777777" w:rsidR="008A7CB0" w:rsidRPr="00BA3432" w:rsidRDefault="008A7CB0">
            <w:pPr>
              <w:spacing w:line="276" w:lineRule="auto"/>
              <w:jc w:val="center"/>
              <w:rPr>
                <w:ins w:id="15138" w:author="phuong vu" w:date="2018-11-23T11:49:00Z"/>
                <w:b/>
                <w:bCs/>
                <w:rPrChange w:id="15139" w:author="phuong vu" w:date="2018-11-25T21:55:00Z">
                  <w:rPr>
                    <w:ins w:id="15140" w:author="phuong vu" w:date="2018-11-23T11:49:00Z"/>
                    <w:b/>
                    <w:bCs/>
                  </w:rPr>
                </w:rPrChange>
              </w:rPr>
              <w:pPrChange w:id="15141" w:author="phuong vu" w:date="2018-11-23T13:48:00Z">
                <w:pPr>
                  <w:jc w:val="center"/>
                </w:pPr>
              </w:pPrChange>
            </w:pPr>
            <w:ins w:id="15142" w:author="phuong vu" w:date="2018-11-23T11:49:00Z">
              <w:r w:rsidRPr="00BA3432">
                <w:rPr>
                  <w:b/>
                  <w:bCs/>
                  <w:lang w:val="da-DK"/>
                  <w:rPrChange w:id="15143" w:author="phuong vu" w:date="2018-11-25T21:55:00Z">
                    <w:rPr>
                      <w:b/>
                      <w:bCs/>
                      <w:lang w:val="da-DK"/>
                    </w:rPr>
                  </w:rPrChange>
                </w:rPr>
                <w:t>Khóa chính</w:t>
              </w:r>
            </w:ins>
          </w:p>
        </w:tc>
        <w:tc>
          <w:tcPr>
            <w:tcW w:w="823" w:type="dxa"/>
            <w:noWrap/>
            <w:vAlign w:val="center"/>
            <w:hideMark/>
            <w:tcPrChange w:id="15144" w:author="phuong vu" w:date="2018-11-23T13:40:00Z">
              <w:tcPr>
                <w:tcW w:w="823" w:type="dxa"/>
                <w:noWrap/>
                <w:vAlign w:val="center"/>
                <w:hideMark/>
              </w:tcPr>
            </w:tcPrChange>
          </w:tcPr>
          <w:p w14:paraId="74830DFB" w14:textId="77777777" w:rsidR="008A7CB0" w:rsidRPr="00BA3432" w:rsidRDefault="008A7CB0">
            <w:pPr>
              <w:spacing w:line="276" w:lineRule="auto"/>
              <w:jc w:val="center"/>
              <w:rPr>
                <w:ins w:id="15145" w:author="phuong vu" w:date="2018-11-23T11:49:00Z"/>
                <w:b/>
                <w:bCs/>
                <w:rPrChange w:id="15146" w:author="phuong vu" w:date="2018-11-25T21:55:00Z">
                  <w:rPr>
                    <w:ins w:id="15147" w:author="phuong vu" w:date="2018-11-23T11:49:00Z"/>
                    <w:b/>
                    <w:bCs/>
                  </w:rPr>
                </w:rPrChange>
              </w:rPr>
              <w:pPrChange w:id="15148" w:author="phuong vu" w:date="2018-11-23T13:48:00Z">
                <w:pPr>
                  <w:jc w:val="center"/>
                </w:pPr>
              </w:pPrChange>
            </w:pPr>
            <w:ins w:id="15149" w:author="phuong vu" w:date="2018-11-23T11:49:00Z">
              <w:r w:rsidRPr="00BA3432">
                <w:rPr>
                  <w:b/>
                  <w:bCs/>
                  <w:lang w:val="da-DK"/>
                  <w:rPrChange w:id="15150" w:author="phuong vu" w:date="2018-11-25T21:55:00Z">
                    <w:rPr>
                      <w:b/>
                      <w:bCs/>
                      <w:lang w:val="da-DK"/>
                    </w:rPr>
                  </w:rPrChange>
                </w:rPr>
                <w:t>Khóa ngoại</w:t>
              </w:r>
            </w:ins>
          </w:p>
        </w:tc>
        <w:tc>
          <w:tcPr>
            <w:tcW w:w="2037" w:type="dxa"/>
            <w:noWrap/>
            <w:vAlign w:val="center"/>
            <w:hideMark/>
            <w:tcPrChange w:id="15151" w:author="phuong vu" w:date="2018-11-23T13:40:00Z">
              <w:tcPr>
                <w:tcW w:w="2899" w:type="dxa"/>
                <w:noWrap/>
                <w:vAlign w:val="center"/>
                <w:hideMark/>
              </w:tcPr>
            </w:tcPrChange>
          </w:tcPr>
          <w:p w14:paraId="62BC4B4B" w14:textId="77777777" w:rsidR="008A7CB0" w:rsidRPr="00BA3432" w:rsidRDefault="008A7CB0">
            <w:pPr>
              <w:spacing w:line="276" w:lineRule="auto"/>
              <w:ind w:right="226"/>
              <w:jc w:val="center"/>
              <w:rPr>
                <w:ins w:id="15152" w:author="phuong vu" w:date="2018-11-23T11:49:00Z"/>
                <w:b/>
                <w:bCs/>
                <w:rPrChange w:id="15153" w:author="phuong vu" w:date="2018-11-25T21:55:00Z">
                  <w:rPr>
                    <w:ins w:id="15154" w:author="phuong vu" w:date="2018-11-23T11:49:00Z"/>
                    <w:b/>
                    <w:bCs/>
                  </w:rPr>
                </w:rPrChange>
              </w:rPr>
              <w:pPrChange w:id="15155" w:author="phuong vu" w:date="2018-11-23T13:48:00Z">
                <w:pPr>
                  <w:ind w:right="226"/>
                  <w:jc w:val="center"/>
                </w:pPr>
              </w:pPrChange>
            </w:pPr>
            <w:ins w:id="15156" w:author="phuong vu" w:date="2018-11-23T11:49:00Z">
              <w:r w:rsidRPr="00BA3432">
                <w:rPr>
                  <w:b/>
                  <w:bCs/>
                  <w:lang w:val="da-DK"/>
                  <w:rPrChange w:id="15157" w:author="phuong vu" w:date="2018-11-25T21:55:00Z">
                    <w:rPr>
                      <w:b/>
                      <w:bCs/>
                      <w:lang w:val="da-DK"/>
                    </w:rPr>
                  </w:rPrChange>
                </w:rPr>
                <w:t>Mô tả</w:t>
              </w:r>
            </w:ins>
          </w:p>
        </w:tc>
      </w:tr>
      <w:tr w:rsidR="008A7CB0" w:rsidRPr="00BA3432" w14:paraId="07E734DC" w14:textId="77777777" w:rsidTr="00904AF3">
        <w:trPr>
          <w:trHeight w:val="300"/>
          <w:ins w:id="15158" w:author="phuong vu" w:date="2018-11-23T11:49:00Z"/>
          <w:trPrChange w:id="15159" w:author="phuong vu" w:date="2018-11-23T13:40:00Z">
            <w:trPr>
              <w:trHeight w:val="300"/>
            </w:trPr>
          </w:trPrChange>
        </w:trPr>
        <w:tc>
          <w:tcPr>
            <w:tcW w:w="708" w:type="dxa"/>
            <w:noWrap/>
            <w:vAlign w:val="center"/>
            <w:hideMark/>
            <w:tcPrChange w:id="15160" w:author="phuong vu" w:date="2018-11-23T13:40:00Z">
              <w:tcPr>
                <w:tcW w:w="708" w:type="dxa"/>
                <w:noWrap/>
                <w:vAlign w:val="center"/>
                <w:hideMark/>
              </w:tcPr>
            </w:tcPrChange>
          </w:tcPr>
          <w:p w14:paraId="09A61FA9" w14:textId="77777777" w:rsidR="008A7CB0" w:rsidRPr="00BA3432" w:rsidRDefault="008A7CB0">
            <w:pPr>
              <w:spacing w:line="276" w:lineRule="auto"/>
              <w:jc w:val="center"/>
              <w:rPr>
                <w:ins w:id="15161" w:author="phuong vu" w:date="2018-11-23T11:49:00Z"/>
                <w:rPrChange w:id="15162" w:author="phuong vu" w:date="2018-11-25T21:55:00Z">
                  <w:rPr>
                    <w:ins w:id="15163" w:author="phuong vu" w:date="2018-11-23T11:49:00Z"/>
                  </w:rPr>
                </w:rPrChange>
              </w:rPr>
              <w:pPrChange w:id="15164" w:author="phuong vu" w:date="2018-11-23T13:48:00Z">
                <w:pPr>
                  <w:jc w:val="center"/>
                </w:pPr>
              </w:pPrChange>
            </w:pPr>
            <w:ins w:id="15165" w:author="phuong vu" w:date="2018-11-23T11:49:00Z">
              <w:r w:rsidRPr="00BA3432">
                <w:rPr>
                  <w:rPrChange w:id="15166" w:author="phuong vu" w:date="2018-11-25T21:55:00Z">
                    <w:rPr/>
                  </w:rPrChange>
                </w:rPr>
                <w:t>1</w:t>
              </w:r>
            </w:ins>
          </w:p>
        </w:tc>
        <w:tc>
          <w:tcPr>
            <w:tcW w:w="1921" w:type="dxa"/>
            <w:noWrap/>
            <w:hideMark/>
            <w:tcPrChange w:id="15167" w:author="phuong vu" w:date="2018-11-23T13:40:00Z">
              <w:tcPr>
                <w:tcW w:w="1820" w:type="dxa"/>
                <w:noWrap/>
                <w:hideMark/>
              </w:tcPr>
            </w:tcPrChange>
          </w:tcPr>
          <w:p w14:paraId="45194F91" w14:textId="2D704BEB" w:rsidR="008A7CB0" w:rsidRPr="00BA3432" w:rsidRDefault="009F7A90">
            <w:pPr>
              <w:spacing w:line="276" w:lineRule="auto"/>
              <w:rPr>
                <w:ins w:id="15168" w:author="phuong vu" w:date="2018-11-23T11:49:00Z"/>
                <w:rPrChange w:id="15169" w:author="phuong vu" w:date="2018-11-25T21:55:00Z">
                  <w:rPr>
                    <w:ins w:id="15170" w:author="phuong vu" w:date="2018-11-23T11:49:00Z"/>
                  </w:rPr>
                </w:rPrChange>
              </w:rPr>
              <w:pPrChange w:id="15171" w:author="phuong vu" w:date="2018-11-23T13:48:00Z">
                <w:pPr/>
              </w:pPrChange>
            </w:pPr>
            <w:ins w:id="15172" w:author="phuong vu" w:date="2018-11-23T11:49:00Z">
              <w:r w:rsidRPr="00BA3432">
                <w:rPr>
                  <w:rPrChange w:id="15173" w:author="phuong vu" w:date="2018-11-25T21:55:00Z">
                    <w:rPr/>
                  </w:rPrChange>
                </w:rPr>
                <w:t>id</w:t>
              </w:r>
            </w:ins>
          </w:p>
        </w:tc>
        <w:tc>
          <w:tcPr>
            <w:tcW w:w="1300" w:type="dxa"/>
            <w:noWrap/>
            <w:hideMark/>
            <w:tcPrChange w:id="15174" w:author="phuong vu" w:date="2018-11-23T13:40:00Z">
              <w:tcPr>
                <w:tcW w:w="1300" w:type="dxa"/>
                <w:noWrap/>
                <w:hideMark/>
              </w:tcPr>
            </w:tcPrChange>
          </w:tcPr>
          <w:p w14:paraId="770E37DA" w14:textId="77777777" w:rsidR="008A7CB0" w:rsidRPr="00BA3432" w:rsidRDefault="008A7CB0">
            <w:pPr>
              <w:spacing w:line="276" w:lineRule="auto"/>
              <w:rPr>
                <w:ins w:id="15175" w:author="phuong vu" w:date="2018-11-23T11:49:00Z"/>
                <w:rPrChange w:id="15176" w:author="phuong vu" w:date="2018-11-25T21:55:00Z">
                  <w:rPr>
                    <w:ins w:id="15177" w:author="phuong vu" w:date="2018-11-23T11:49:00Z"/>
                  </w:rPr>
                </w:rPrChange>
              </w:rPr>
              <w:pPrChange w:id="15178" w:author="phuong vu" w:date="2018-11-23T13:48:00Z">
                <w:pPr/>
              </w:pPrChange>
            </w:pPr>
            <w:ins w:id="15179" w:author="phuong vu" w:date="2018-11-23T11:49:00Z">
              <w:r w:rsidRPr="00BA3432">
                <w:rPr>
                  <w:rPrChange w:id="15180" w:author="phuong vu" w:date="2018-11-25T21:55:00Z">
                    <w:rPr/>
                  </w:rPrChange>
                </w:rPr>
                <w:t>numeric</w:t>
              </w:r>
            </w:ins>
          </w:p>
        </w:tc>
        <w:tc>
          <w:tcPr>
            <w:tcW w:w="1098" w:type="dxa"/>
            <w:noWrap/>
            <w:vAlign w:val="center"/>
            <w:hideMark/>
            <w:tcPrChange w:id="15181" w:author="phuong vu" w:date="2018-11-23T13:40:00Z">
              <w:tcPr>
                <w:tcW w:w="1098" w:type="dxa"/>
                <w:noWrap/>
                <w:vAlign w:val="center"/>
                <w:hideMark/>
              </w:tcPr>
            </w:tcPrChange>
          </w:tcPr>
          <w:p w14:paraId="77819FA7" w14:textId="77777777" w:rsidR="008A7CB0" w:rsidRPr="00BA3432" w:rsidRDefault="008A7CB0">
            <w:pPr>
              <w:spacing w:line="276" w:lineRule="auto"/>
              <w:jc w:val="center"/>
              <w:rPr>
                <w:ins w:id="15182" w:author="phuong vu" w:date="2018-11-23T11:49:00Z"/>
                <w:rPrChange w:id="15183" w:author="phuong vu" w:date="2018-11-25T21:55:00Z">
                  <w:rPr>
                    <w:ins w:id="15184" w:author="phuong vu" w:date="2018-11-23T11:49:00Z"/>
                  </w:rPr>
                </w:rPrChange>
              </w:rPr>
              <w:pPrChange w:id="15185" w:author="phuong vu" w:date="2018-11-23T13:48:00Z">
                <w:pPr>
                  <w:jc w:val="center"/>
                </w:pPr>
              </w:pPrChange>
            </w:pPr>
          </w:p>
        </w:tc>
        <w:tc>
          <w:tcPr>
            <w:tcW w:w="838" w:type="dxa"/>
            <w:noWrap/>
            <w:vAlign w:val="center"/>
            <w:hideMark/>
            <w:tcPrChange w:id="15186" w:author="phuong vu" w:date="2018-11-23T13:40:00Z">
              <w:tcPr>
                <w:tcW w:w="838" w:type="dxa"/>
                <w:noWrap/>
                <w:vAlign w:val="center"/>
                <w:hideMark/>
              </w:tcPr>
            </w:tcPrChange>
          </w:tcPr>
          <w:p w14:paraId="42D6B471" w14:textId="77777777" w:rsidR="008A7CB0" w:rsidRPr="00BA3432" w:rsidRDefault="008A7CB0">
            <w:pPr>
              <w:spacing w:line="276" w:lineRule="auto"/>
              <w:jc w:val="center"/>
              <w:rPr>
                <w:ins w:id="15187" w:author="phuong vu" w:date="2018-11-23T11:49:00Z"/>
                <w:rPrChange w:id="15188" w:author="phuong vu" w:date="2018-11-25T21:55:00Z">
                  <w:rPr>
                    <w:ins w:id="15189" w:author="phuong vu" w:date="2018-11-23T11:49:00Z"/>
                  </w:rPr>
                </w:rPrChange>
              </w:rPr>
              <w:pPrChange w:id="15190" w:author="phuong vu" w:date="2018-11-23T13:48:00Z">
                <w:pPr>
                  <w:jc w:val="center"/>
                </w:pPr>
              </w:pPrChange>
            </w:pPr>
            <w:ins w:id="15191" w:author="phuong vu" w:date="2018-11-23T11:49:00Z">
              <w:r w:rsidRPr="00BA3432">
                <w:rPr>
                  <w:rPrChange w:id="15192" w:author="phuong vu" w:date="2018-11-25T21:55:00Z">
                    <w:rPr/>
                  </w:rPrChange>
                </w:rPr>
                <w:t>X</w:t>
              </w:r>
            </w:ins>
          </w:p>
        </w:tc>
        <w:tc>
          <w:tcPr>
            <w:tcW w:w="823" w:type="dxa"/>
            <w:noWrap/>
            <w:vAlign w:val="center"/>
            <w:hideMark/>
            <w:tcPrChange w:id="15193" w:author="phuong vu" w:date="2018-11-23T13:40:00Z">
              <w:tcPr>
                <w:tcW w:w="823" w:type="dxa"/>
                <w:noWrap/>
                <w:vAlign w:val="center"/>
                <w:hideMark/>
              </w:tcPr>
            </w:tcPrChange>
          </w:tcPr>
          <w:p w14:paraId="41D526BF" w14:textId="77777777" w:rsidR="008A7CB0" w:rsidRPr="00BA3432" w:rsidRDefault="008A7CB0">
            <w:pPr>
              <w:spacing w:line="276" w:lineRule="auto"/>
              <w:jc w:val="center"/>
              <w:rPr>
                <w:ins w:id="15194" w:author="phuong vu" w:date="2018-11-23T11:49:00Z"/>
                <w:rPrChange w:id="15195" w:author="phuong vu" w:date="2018-11-25T21:55:00Z">
                  <w:rPr>
                    <w:ins w:id="15196" w:author="phuong vu" w:date="2018-11-23T11:49:00Z"/>
                  </w:rPr>
                </w:rPrChange>
              </w:rPr>
              <w:pPrChange w:id="15197" w:author="phuong vu" w:date="2018-11-23T13:48:00Z">
                <w:pPr>
                  <w:jc w:val="center"/>
                </w:pPr>
              </w:pPrChange>
            </w:pPr>
          </w:p>
        </w:tc>
        <w:tc>
          <w:tcPr>
            <w:tcW w:w="2037" w:type="dxa"/>
            <w:noWrap/>
            <w:hideMark/>
            <w:tcPrChange w:id="15198" w:author="phuong vu" w:date="2018-11-23T13:40:00Z">
              <w:tcPr>
                <w:tcW w:w="2899" w:type="dxa"/>
                <w:noWrap/>
                <w:hideMark/>
              </w:tcPr>
            </w:tcPrChange>
          </w:tcPr>
          <w:p w14:paraId="293C431B" w14:textId="7EAB10E5" w:rsidR="008A7CB0" w:rsidRPr="00BA3432" w:rsidRDefault="008A7CB0">
            <w:pPr>
              <w:spacing w:line="276" w:lineRule="auto"/>
              <w:rPr>
                <w:ins w:id="15199" w:author="phuong vu" w:date="2018-11-23T11:49:00Z"/>
                <w:lang w:val="en-US"/>
                <w:rPrChange w:id="15200" w:author="phuong vu" w:date="2018-11-25T21:55:00Z">
                  <w:rPr>
                    <w:ins w:id="15201" w:author="phuong vu" w:date="2018-11-23T11:49:00Z"/>
                    <w:lang w:val="en-US"/>
                  </w:rPr>
                </w:rPrChange>
              </w:rPr>
              <w:pPrChange w:id="15202" w:author="phuong vu" w:date="2018-11-23T13:48:00Z">
                <w:pPr/>
              </w:pPrChange>
            </w:pPr>
            <w:ins w:id="15203" w:author="phuong vu" w:date="2018-11-23T11:49:00Z">
              <w:r w:rsidRPr="00BA3432">
                <w:rPr>
                  <w:rPrChange w:id="15204" w:author="phuong vu" w:date="2018-11-25T21:55:00Z">
                    <w:rPr/>
                  </w:rPrChange>
                </w:rPr>
                <w:t xml:space="preserve">ID </w:t>
              </w:r>
              <w:r w:rsidRPr="00BA3432">
                <w:rPr>
                  <w:lang w:val="en-US"/>
                  <w:rPrChange w:id="15205" w:author="phuong vu" w:date="2018-11-25T21:55:00Z">
                    <w:rPr>
                      <w:lang w:val="en-US"/>
                    </w:rPr>
                  </w:rPrChange>
                </w:rPr>
                <w:t>quần áo</w:t>
              </w:r>
            </w:ins>
          </w:p>
        </w:tc>
      </w:tr>
      <w:tr w:rsidR="008A7CB0" w:rsidRPr="00BA3432" w14:paraId="4B9F7DB8" w14:textId="77777777" w:rsidTr="00904AF3">
        <w:trPr>
          <w:trHeight w:val="300"/>
          <w:ins w:id="15206" w:author="phuong vu" w:date="2018-11-23T11:49:00Z"/>
          <w:trPrChange w:id="15207" w:author="phuong vu" w:date="2018-11-23T13:40:00Z">
            <w:trPr>
              <w:trHeight w:val="300"/>
            </w:trPr>
          </w:trPrChange>
        </w:trPr>
        <w:tc>
          <w:tcPr>
            <w:tcW w:w="708" w:type="dxa"/>
            <w:noWrap/>
            <w:vAlign w:val="center"/>
            <w:hideMark/>
            <w:tcPrChange w:id="15208" w:author="phuong vu" w:date="2018-11-23T13:40:00Z">
              <w:tcPr>
                <w:tcW w:w="708" w:type="dxa"/>
                <w:noWrap/>
                <w:vAlign w:val="center"/>
                <w:hideMark/>
              </w:tcPr>
            </w:tcPrChange>
          </w:tcPr>
          <w:p w14:paraId="4BE38B6D" w14:textId="77777777" w:rsidR="008A7CB0" w:rsidRPr="00BA3432" w:rsidRDefault="008A7CB0">
            <w:pPr>
              <w:spacing w:line="276" w:lineRule="auto"/>
              <w:jc w:val="center"/>
              <w:rPr>
                <w:ins w:id="15209" w:author="phuong vu" w:date="2018-11-23T11:49:00Z"/>
                <w:rPrChange w:id="15210" w:author="phuong vu" w:date="2018-11-25T21:55:00Z">
                  <w:rPr>
                    <w:ins w:id="15211" w:author="phuong vu" w:date="2018-11-23T11:49:00Z"/>
                  </w:rPr>
                </w:rPrChange>
              </w:rPr>
              <w:pPrChange w:id="15212" w:author="phuong vu" w:date="2018-11-23T13:48:00Z">
                <w:pPr>
                  <w:jc w:val="center"/>
                </w:pPr>
              </w:pPrChange>
            </w:pPr>
            <w:ins w:id="15213" w:author="phuong vu" w:date="2018-11-23T11:49:00Z">
              <w:r w:rsidRPr="00BA3432">
                <w:rPr>
                  <w:rPrChange w:id="15214" w:author="phuong vu" w:date="2018-11-25T21:55:00Z">
                    <w:rPr/>
                  </w:rPrChange>
                </w:rPr>
                <w:t>2</w:t>
              </w:r>
            </w:ins>
          </w:p>
        </w:tc>
        <w:tc>
          <w:tcPr>
            <w:tcW w:w="1921" w:type="dxa"/>
            <w:noWrap/>
            <w:hideMark/>
            <w:tcPrChange w:id="15215" w:author="phuong vu" w:date="2018-11-23T13:40:00Z">
              <w:tcPr>
                <w:tcW w:w="1820" w:type="dxa"/>
                <w:noWrap/>
                <w:hideMark/>
              </w:tcPr>
            </w:tcPrChange>
          </w:tcPr>
          <w:p w14:paraId="7368B494" w14:textId="4FD69403" w:rsidR="008A7CB0" w:rsidRPr="00BA3432" w:rsidRDefault="009F7A90">
            <w:pPr>
              <w:spacing w:line="276" w:lineRule="auto"/>
              <w:rPr>
                <w:ins w:id="15216" w:author="phuong vu" w:date="2018-11-23T11:49:00Z"/>
                <w:rPrChange w:id="15217" w:author="phuong vu" w:date="2018-11-25T21:55:00Z">
                  <w:rPr>
                    <w:ins w:id="15218" w:author="phuong vu" w:date="2018-11-23T11:49:00Z"/>
                  </w:rPr>
                </w:rPrChange>
              </w:rPr>
              <w:pPrChange w:id="15219" w:author="phuong vu" w:date="2018-11-23T13:48:00Z">
                <w:pPr/>
              </w:pPrChange>
            </w:pPr>
            <w:ins w:id="15220" w:author="phuong vu" w:date="2018-11-23T11:49:00Z">
              <w:r w:rsidRPr="00BA3432">
                <w:rPr>
                  <w:lang w:val="en-US"/>
                  <w:rPrChange w:id="15221" w:author="phuong vu" w:date="2018-11-25T21:55:00Z">
                    <w:rPr>
                      <w:lang w:val="en-US"/>
                    </w:rPr>
                  </w:rPrChange>
                </w:rPr>
                <w:t>product</w:t>
              </w:r>
              <w:r w:rsidRPr="00BA3432">
                <w:rPr>
                  <w:rPrChange w:id="15222" w:author="phuong vu" w:date="2018-11-25T21:55:00Z">
                    <w:rPr/>
                  </w:rPrChange>
                </w:rPr>
                <w:t>_name</w:t>
              </w:r>
            </w:ins>
          </w:p>
        </w:tc>
        <w:tc>
          <w:tcPr>
            <w:tcW w:w="1300" w:type="dxa"/>
            <w:noWrap/>
            <w:hideMark/>
            <w:tcPrChange w:id="15223" w:author="phuong vu" w:date="2018-11-23T13:40:00Z">
              <w:tcPr>
                <w:tcW w:w="1300" w:type="dxa"/>
                <w:noWrap/>
                <w:hideMark/>
              </w:tcPr>
            </w:tcPrChange>
          </w:tcPr>
          <w:p w14:paraId="12E485C2" w14:textId="77777777" w:rsidR="008A7CB0" w:rsidRPr="00BA3432" w:rsidRDefault="008A7CB0">
            <w:pPr>
              <w:spacing w:line="276" w:lineRule="auto"/>
              <w:rPr>
                <w:ins w:id="15224" w:author="phuong vu" w:date="2018-11-23T11:49:00Z"/>
                <w:rPrChange w:id="15225" w:author="phuong vu" w:date="2018-11-25T21:55:00Z">
                  <w:rPr>
                    <w:ins w:id="15226" w:author="phuong vu" w:date="2018-11-23T11:49:00Z"/>
                  </w:rPr>
                </w:rPrChange>
              </w:rPr>
              <w:pPrChange w:id="15227" w:author="phuong vu" w:date="2018-11-23T13:48:00Z">
                <w:pPr/>
              </w:pPrChange>
            </w:pPr>
            <w:ins w:id="15228" w:author="phuong vu" w:date="2018-11-23T11:49:00Z">
              <w:r w:rsidRPr="00BA3432">
                <w:rPr>
                  <w:rPrChange w:id="15229" w:author="phuong vu" w:date="2018-11-25T21:55:00Z">
                    <w:rPr/>
                  </w:rPrChange>
                </w:rPr>
                <w:t>character varying</w:t>
              </w:r>
            </w:ins>
          </w:p>
        </w:tc>
        <w:tc>
          <w:tcPr>
            <w:tcW w:w="1098" w:type="dxa"/>
            <w:noWrap/>
            <w:vAlign w:val="center"/>
            <w:hideMark/>
            <w:tcPrChange w:id="15230" w:author="phuong vu" w:date="2018-11-23T13:40:00Z">
              <w:tcPr>
                <w:tcW w:w="1098" w:type="dxa"/>
                <w:noWrap/>
                <w:vAlign w:val="center"/>
                <w:hideMark/>
              </w:tcPr>
            </w:tcPrChange>
          </w:tcPr>
          <w:p w14:paraId="63EC1DD8" w14:textId="77777777" w:rsidR="008A7CB0" w:rsidRPr="00BA3432" w:rsidRDefault="008A7CB0">
            <w:pPr>
              <w:spacing w:line="276" w:lineRule="auto"/>
              <w:jc w:val="center"/>
              <w:rPr>
                <w:ins w:id="15231" w:author="phuong vu" w:date="2018-11-23T11:49:00Z"/>
                <w:rPrChange w:id="15232" w:author="phuong vu" w:date="2018-11-25T21:55:00Z">
                  <w:rPr>
                    <w:ins w:id="15233" w:author="phuong vu" w:date="2018-11-23T11:49:00Z"/>
                  </w:rPr>
                </w:rPrChange>
              </w:rPr>
              <w:pPrChange w:id="15234" w:author="phuong vu" w:date="2018-11-23T13:48:00Z">
                <w:pPr>
                  <w:jc w:val="center"/>
                </w:pPr>
              </w:pPrChange>
            </w:pPr>
          </w:p>
        </w:tc>
        <w:tc>
          <w:tcPr>
            <w:tcW w:w="838" w:type="dxa"/>
            <w:noWrap/>
            <w:vAlign w:val="center"/>
            <w:hideMark/>
            <w:tcPrChange w:id="15235" w:author="phuong vu" w:date="2018-11-23T13:40:00Z">
              <w:tcPr>
                <w:tcW w:w="838" w:type="dxa"/>
                <w:noWrap/>
                <w:vAlign w:val="center"/>
                <w:hideMark/>
              </w:tcPr>
            </w:tcPrChange>
          </w:tcPr>
          <w:p w14:paraId="7441D469" w14:textId="77777777" w:rsidR="008A7CB0" w:rsidRPr="00BA3432" w:rsidRDefault="008A7CB0">
            <w:pPr>
              <w:spacing w:line="276" w:lineRule="auto"/>
              <w:jc w:val="center"/>
              <w:rPr>
                <w:ins w:id="15236" w:author="phuong vu" w:date="2018-11-23T11:49:00Z"/>
                <w:rPrChange w:id="15237" w:author="phuong vu" w:date="2018-11-25T21:55:00Z">
                  <w:rPr>
                    <w:ins w:id="15238" w:author="phuong vu" w:date="2018-11-23T11:49:00Z"/>
                  </w:rPr>
                </w:rPrChange>
              </w:rPr>
              <w:pPrChange w:id="15239" w:author="phuong vu" w:date="2018-11-23T13:48:00Z">
                <w:pPr>
                  <w:jc w:val="center"/>
                </w:pPr>
              </w:pPrChange>
            </w:pPr>
          </w:p>
        </w:tc>
        <w:tc>
          <w:tcPr>
            <w:tcW w:w="823" w:type="dxa"/>
            <w:noWrap/>
            <w:vAlign w:val="center"/>
            <w:hideMark/>
            <w:tcPrChange w:id="15240" w:author="phuong vu" w:date="2018-11-23T13:40:00Z">
              <w:tcPr>
                <w:tcW w:w="823" w:type="dxa"/>
                <w:noWrap/>
                <w:vAlign w:val="center"/>
                <w:hideMark/>
              </w:tcPr>
            </w:tcPrChange>
          </w:tcPr>
          <w:p w14:paraId="1C7EC465" w14:textId="77777777" w:rsidR="008A7CB0" w:rsidRPr="00BA3432" w:rsidRDefault="008A7CB0">
            <w:pPr>
              <w:spacing w:line="276" w:lineRule="auto"/>
              <w:jc w:val="center"/>
              <w:rPr>
                <w:ins w:id="15241" w:author="phuong vu" w:date="2018-11-23T11:49:00Z"/>
                <w:rPrChange w:id="15242" w:author="phuong vu" w:date="2018-11-25T21:55:00Z">
                  <w:rPr>
                    <w:ins w:id="15243" w:author="phuong vu" w:date="2018-11-23T11:49:00Z"/>
                  </w:rPr>
                </w:rPrChange>
              </w:rPr>
              <w:pPrChange w:id="15244" w:author="phuong vu" w:date="2018-11-23T13:48:00Z">
                <w:pPr>
                  <w:jc w:val="center"/>
                </w:pPr>
              </w:pPrChange>
            </w:pPr>
          </w:p>
        </w:tc>
        <w:tc>
          <w:tcPr>
            <w:tcW w:w="2037" w:type="dxa"/>
            <w:noWrap/>
            <w:hideMark/>
            <w:tcPrChange w:id="15245" w:author="phuong vu" w:date="2018-11-23T13:40:00Z">
              <w:tcPr>
                <w:tcW w:w="2899" w:type="dxa"/>
                <w:noWrap/>
                <w:hideMark/>
              </w:tcPr>
            </w:tcPrChange>
          </w:tcPr>
          <w:p w14:paraId="46412118" w14:textId="12091954" w:rsidR="008A7CB0" w:rsidRPr="00BA3432" w:rsidRDefault="008A7CB0">
            <w:pPr>
              <w:spacing w:line="276" w:lineRule="auto"/>
              <w:rPr>
                <w:ins w:id="15246" w:author="phuong vu" w:date="2018-11-23T11:49:00Z"/>
                <w:lang w:val="en-US"/>
                <w:rPrChange w:id="15247" w:author="phuong vu" w:date="2018-11-25T21:55:00Z">
                  <w:rPr>
                    <w:ins w:id="15248" w:author="phuong vu" w:date="2018-11-23T11:49:00Z"/>
                    <w:lang w:val="en-US"/>
                  </w:rPr>
                </w:rPrChange>
              </w:rPr>
              <w:pPrChange w:id="15249" w:author="phuong vu" w:date="2018-11-23T13:48:00Z">
                <w:pPr/>
              </w:pPrChange>
            </w:pPr>
            <w:ins w:id="15250" w:author="phuong vu" w:date="2018-11-23T11:49:00Z">
              <w:r w:rsidRPr="00BA3432">
                <w:rPr>
                  <w:lang w:val="en-US"/>
                  <w:rPrChange w:id="15251" w:author="phuong vu" w:date="2018-11-25T21:55:00Z">
                    <w:rPr>
                      <w:lang w:val="en-US"/>
                    </w:rPr>
                  </w:rPrChange>
                </w:rPr>
                <w:t>Tên quần áo</w:t>
              </w:r>
            </w:ins>
          </w:p>
        </w:tc>
      </w:tr>
      <w:tr w:rsidR="008A7CB0" w:rsidRPr="00BA3432" w14:paraId="18AE53FD" w14:textId="77777777" w:rsidTr="00904AF3">
        <w:trPr>
          <w:trHeight w:val="300"/>
          <w:ins w:id="15252" w:author="phuong vu" w:date="2018-11-23T11:49:00Z"/>
          <w:trPrChange w:id="15253" w:author="phuong vu" w:date="2018-11-23T13:40:00Z">
            <w:trPr>
              <w:trHeight w:val="300"/>
            </w:trPr>
          </w:trPrChange>
        </w:trPr>
        <w:tc>
          <w:tcPr>
            <w:tcW w:w="708" w:type="dxa"/>
            <w:noWrap/>
            <w:vAlign w:val="center"/>
            <w:tcPrChange w:id="15254" w:author="phuong vu" w:date="2018-11-23T13:40:00Z">
              <w:tcPr>
                <w:tcW w:w="708" w:type="dxa"/>
                <w:noWrap/>
                <w:vAlign w:val="center"/>
              </w:tcPr>
            </w:tcPrChange>
          </w:tcPr>
          <w:p w14:paraId="36627B9C" w14:textId="2F13E678" w:rsidR="008A7CB0" w:rsidRPr="00BA3432" w:rsidRDefault="008A7CB0">
            <w:pPr>
              <w:spacing w:line="276" w:lineRule="auto"/>
              <w:jc w:val="center"/>
              <w:rPr>
                <w:ins w:id="15255" w:author="phuong vu" w:date="2018-11-23T11:49:00Z"/>
                <w:lang w:val="en-US"/>
                <w:rPrChange w:id="15256" w:author="phuong vu" w:date="2018-11-25T21:55:00Z">
                  <w:rPr>
                    <w:ins w:id="15257" w:author="phuong vu" w:date="2018-11-23T11:49:00Z"/>
                  </w:rPr>
                </w:rPrChange>
              </w:rPr>
              <w:pPrChange w:id="15258" w:author="phuong vu" w:date="2018-11-23T13:48:00Z">
                <w:pPr>
                  <w:jc w:val="center"/>
                </w:pPr>
              </w:pPrChange>
            </w:pPr>
            <w:ins w:id="15259" w:author="phuong vu" w:date="2018-11-23T11:50:00Z">
              <w:r w:rsidRPr="00BA3432">
                <w:rPr>
                  <w:lang w:val="en-US"/>
                  <w:rPrChange w:id="15260" w:author="phuong vu" w:date="2018-11-25T21:55:00Z">
                    <w:rPr>
                      <w:lang w:val="en-US"/>
                    </w:rPr>
                  </w:rPrChange>
                </w:rPr>
                <w:t>3</w:t>
              </w:r>
            </w:ins>
          </w:p>
        </w:tc>
        <w:tc>
          <w:tcPr>
            <w:tcW w:w="1921" w:type="dxa"/>
            <w:noWrap/>
            <w:tcPrChange w:id="15261" w:author="phuong vu" w:date="2018-11-23T13:40:00Z">
              <w:tcPr>
                <w:tcW w:w="1820" w:type="dxa"/>
                <w:noWrap/>
              </w:tcPr>
            </w:tcPrChange>
          </w:tcPr>
          <w:p w14:paraId="7B2CE4F0" w14:textId="39F5A520" w:rsidR="008A7CB0" w:rsidRPr="00BA3432" w:rsidRDefault="009F7A90">
            <w:pPr>
              <w:spacing w:line="276" w:lineRule="auto"/>
              <w:rPr>
                <w:ins w:id="15262" w:author="phuong vu" w:date="2018-11-23T11:49:00Z"/>
                <w:lang w:val="en-US"/>
                <w:rPrChange w:id="15263" w:author="phuong vu" w:date="2018-11-25T21:55:00Z">
                  <w:rPr>
                    <w:ins w:id="15264" w:author="phuong vu" w:date="2018-11-23T11:49:00Z"/>
                    <w:lang w:val="en-US"/>
                  </w:rPr>
                </w:rPrChange>
              </w:rPr>
              <w:pPrChange w:id="15265" w:author="phuong vu" w:date="2018-11-23T13:48:00Z">
                <w:pPr/>
              </w:pPrChange>
            </w:pPr>
            <w:ins w:id="15266" w:author="phuong vu" w:date="2018-11-23T11:50:00Z">
              <w:r w:rsidRPr="00AD0E2E">
                <w:rPr>
                  <w:lang w:val="en-US"/>
                </w:rPr>
                <w:t>pr</w:t>
              </w:r>
              <w:r w:rsidRPr="00BA3432">
                <w:rPr>
                  <w:lang w:val="en-US"/>
                  <w:rPrChange w:id="15267" w:author="phuong vu" w:date="2018-11-25T21:55:00Z">
                    <w:rPr>
                      <w:lang w:val="en-US"/>
                    </w:rPr>
                  </w:rPrChange>
                </w:rPr>
                <w:t>oduct_avatar</w:t>
              </w:r>
            </w:ins>
          </w:p>
        </w:tc>
        <w:tc>
          <w:tcPr>
            <w:tcW w:w="1300" w:type="dxa"/>
            <w:noWrap/>
            <w:tcPrChange w:id="15268" w:author="phuong vu" w:date="2018-11-23T13:40:00Z">
              <w:tcPr>
                <w:tcW w:w="1300" w:type="dxa"/>
                <w:noWrap/>
              </w:tcPr>
            </w:tcPrChange>
          </w:tcPr>
          <w:p w14:paraId="0457C028" w14:textId="43793CD9" w:rsidR="008A7CB0" w:rsidRPr="00BA3432" w:rsidRDefault="008A7CB0">
            <w:pPr>
              <w:spacing w:line="276" w:lineRule="auto"/>
              <w:rPr>
                <w:ins w:id="15269" w:author="phuong vu" w:date="2018-11-23T11:49:00Z"/>
                <w:lang w:val="en-US"/>
                <w:rPrChange w:id="15270" w:author="phuong vu" w:date="2018-11-25T21:55:00Z">
                  <w:rPr>
                    <w:ins w:id="15271" w:author="phuong vu" w:date="2018-11-23T11:49:00Z"/>
                  </w:rPr>
                </w:rPrChange>
              </w:rPr>
              <w:pPrChange w:id="15272" w:author="phuong vu" w:date="2018-11-23T13:48:00Z">
                <w:pPr/>
              </w:pPrChange>
            </w:pPr>
            <w:ins w:id="15273" w:author="phuong vu" w:date="2018-11-23T11:50:00Z">
              <w:r w:rsidRPr="00BA3432">
                <w:rPr>
                  <w:lang w:val="en-US"/>
                  <w:rPrChange w:id="15274" w:author="phuong vu" w:date="2018-11-25T21:55:00Z">
                    <w:rPr>
                      <w:lang w:val="en-US"/>
                    </w:rPr>
                  </w:rPrChange>
                </w:rPr>
                <w:t>numeric</w:t>
              </w:r>
            </w:ins>
          </w:p>
        </w:tc>
        <w:tc>
          <w:tcPr>
            <w:tcW w:w="1098" w:type="dxa"/>
            <w:noWrap/>
            <w:vAlign w:val="center"/>
            <w:tcPrChange w:id="15275" w:author="phuong vu" w:date="2018-11-23T13:40:00Z">
              <w:tcPr>
                <w:tcW w:w="1098" w:type="dxa"/>
                <w:noWrap/>
                <w:vAlign w:val="center"/>
              </w:tcPr>
            </w:tcPrChange>
          </w:tcPr>
          <w:p w14:paraId="3573607A" w14:textId="77777777" w:rsidR="008A7CB0" w:rsidRPr="00AD0E2E" w:rsidRDefault="008A7CB0">
            <w:pPr>
              <w:spacing w:line="276" w:lineRule="auto"/>
              <w:jc w:val="center"/>
              <w:rPr>
                <w:ins w:id="15276" w:author="phuong vu" w:date="2018-11-23T11:49:00Z"/>
              </w:rPr>
              <w:pPrChange w:id="15277" w:author="phuong vu" w:date="2018-11-23T13:48:00Z">
                <w:pPr>
                  <w:jc w:val="center"/>
                </w:pPr>
              </w:pPrChange>
            </w:pPr>
          </w:p>
        </w:tc>
        <w:tc>
          <w:tcPr>
            <w:tcW w:w="838" w:type="dxa"/>
            <w:noWrap/>
            <w:vAlign w:val="center"/>
            <w:tcPrChange w:id="15278" w:author="phuong vu" w:date="2018-11-23T13:40:00Z">
              <w:tcPr>
                <w:tcW w:w="838" w:type="dxa"/>
                <w:noWrap/>
                <w:vAlign w:val="center"/>
              </w:tcPr>
            </w:tcPrChange>
          </w:tcPr>
          <w:p w14:paraId="2648E6AA" w14:textId="77777777" w:rsidR="008A7CB0" w:rsidRPr="00BA3432" w:rsidRDefault="008A7CB0">
            <w:pPr>
              <w:spacing w:line="276" w:lineRule="auto"/>
              <w:jc w:val="center"/>
              <w:rPr>
                <w:ins w:id="15279" w:author="phuong vu" w:date="2018-11-23T11:49:00Z"/>
                <w:rPrChange w:id="15280" w:author="phuong vu" w:date="2018-11-25T21:55:00Z">
                  <w:rPr>
                    <w:ins w:id="15281" w:author="phuong vu" w:date="2018-11-23T11:49:00Z"/>
                  </w:rPr>
                </w:rPrChange>
              </w:rPr>
              <w:pPrChange w:id="15282" w:author="phuong vu" w:date="2018-11-23T13:48:00Z">
                <w:pPr>
                  <w:jc w:val="center"/>
                </w:pPr>
              </w:pPrChange>
            </w:pPr>
          </w:p>
        </w:tc>
        <w:tc>
          <w:tcPr>
            <w:tcW w:w="823" w:type="dxa"/>
            <w:noWrap/>
            <w:vAlign w:val="center"/>
            <w:tcPrChange w:id="15283" w:author="phuong vu" w:date="2018-11-23T13:40:00Z">
              <w:tcPr>
                <w:tcW w:w="823" w:type="dxa"/>
                <w:noWrap/>
                <w:vAlign w:val="center"/>
              </w:tcPr>
            </w:tcPrChange>
          </w:tcPr>
          <w:p w14:paraId="55C5C007" w14:textId="75F8225F" w:rsidR="008A7CB0" w:rsidRPr="00BA3432" w:rsidRDefault="00DB58AC">
            <w:pPr>
              <w:spacing w:line="276" w:lineRule="auto"/>
              <w:jc w:val="center"/>
              <w:rPr>
                <w:ins w:id="15284" w:author="phuong vu" w:date="2018-11-23T11:49:00Z"/>
                <w:lang w:val="en-US"/>
                <w:rPrChange w:id="15285" w:author="phuong vu" w:date="2018-11-25T21:55:00Z">
                  <w:rPr>
                    <w:ins w:id="15286" w:author="phuong vu" w:date="2018-11-23T11:49:00Z"/>
                  </w:rPr>
                </w:rPrChange>
              </w:rPr>
              <w:pPrChange w:id="15287" w:author="phuong vu" w:date="2018-11-23T13:48:00Z">
                <w:pPr>
                  <w:jc w:val="center"/>
                </w:pPr>
              </w:pPrChange>
            </w:pPr>
            <w:ins w:id="15288" w:author="phuong vu" w:date="2018-11-23T11:58:00Z">
              <w:r w:rsidRPr="00BA3432">
                <w:rPr>
                  <w:lang w:val="en-US"/>
                  <w:rPrChange w:id="15289" w:author="phuong vu" w:date="2018-11-25T21:55:00Z">
                    <w:rPr>
                      <w:lang w:val="en-US"/>
                    </w:rPr>
                  </w:rPrChange>
                </w:rPr>
                <w:t>X</w:t>
              </w:r>
            </w:ins>
          </w:p>
        </w:tc>
        <w:tc>
          <w:tcPr>
            <w:tcW w:w="2037" w:type="dxa"/>
            <w:noWrap/>
            <w:tcPrChange w:id="15290" w:author="phuong vu" w:date="2018-11-23T13:40:00Z">
              <w:tcPr>
                <w:tcW w:w="2899" w:type="dxa"/>
                <w:noWrap/>
              </w:tcPr>
            </w:tcPrChange>
          </w:tcPr>
          <w:p w14:paraId="1E64B632" w14:textId="7E2C22C6" w:rsidR="008A7CB0" w:rsidRPr="00BA3432" w:rsidRDefault="00DB58AC">
            <w:pPr>
              <w:spacing w:line="276" w:lineRule="auto"/>
              <w:rPr>
                <w:ins w:id="15291" w:author="phuong vu" w:date="2018-11-23T11:49:00Z"/>
                <w:lang w:val="en-US"/>
                <w:rPrChange w:id="15292" w:author="phuong vu" w:date="2018-11-25T21:55:00Z">
                  <w:rPr>
                    <w:ins w:id="15293" w:author="phuong vu" w:date="2018-11-23T11:49:00Z"/>
                    <w:lang w:val="en-US"/>
                  </w:rPr>
                </w:rPrChange>
              </w:rPr>
              <w:pPrChange w:id="15294" w:author="phuong vu" w:date="2018-11-23T13:48:00Z">
                <w:pPr/>
              </w:pPrChange>
            </w:pPr>
            <w:ins w:id="15295" w:author="phuong vu" w:date="2018-11-23T11:59:00Z">
              <w:r w:rsidRPr="00AD0E2E">
                <w:rPr>
                  <w:lang w:val="en-US"/>
                </w:rPr>
                <w:t xml:space="preserve">ID </w:t>
              </w:r>
              <w:r w:rsidRPr="00BA3432">
                <w:rPr>
                  <w:lang w:val="en-US"/>
                  <w:rPrChange w:id="15296" w:author="phuong vu" w:date="2018-11-25T21:55:00Z">
                    <w:rPr>
                      <w:lang w:val="en-US"/>
                    </w:rPr>
                  </w:rPrChange>
                </w:rPr>
                <w:t xml:space="preserve">ảnh hiển thị. </w:t>
              </w:r>
            </w:ins>
          </w:p>
        </w:tc>
      </w:tr>
      <w:tr w:rsidR="008A7CB0" w:rsidRPr="00BA3432" w14:paraId="207C219B" w14:textId="77777777" w:rsidTr="00904AF3">
        <w:trPr>
          <w:trHeight w:val="300"/>
          <w:ins w:id="15297" w:author="phuong vu" w:date="2018-11-23T11:50:00Z"/>
          <w:trPrChange w:id="15298" w:author="phuong vu" w:date="2018-11-23T13:40:00Z">
            <w:trPr>
              <w:trHeight w:val="300"/>
            </w:trPr>
          </w:trPrChange>
        </w:trPr>
        <w:tc>
          <w:tcPr>
            <w:tcW w:w="708" w:type="dxa"/>
            <w:noWrap/>
            <w:vAlign w:val="center"/>
            <w:tcPrChange w:id="15299" w:author="phuong vu" w:date="2018-11-23T13:40:00Z">
              <w:tcPr>
                <w:tcW w:w="708" w:type="dxa"/>
                <w:noWrap/>
                <w:vAlign w:val="center"/>
              </w:tcPr>
            </w:tcPrChange>
          </w:tcPr>
          <w:p w14:paraId="73B3766C" w14:textId="55220BE7" w:rsidR="008A7CB0" w:rsidRPr="00BA3432" w:rsidRDefault="008A7CB0">
            <w:pPr>
              <w:spacing w:line="276" w:lineRule="auto"/>
              <w:jc w:val="center"/>
              <w:rPr>
                <w:ins w:id="15300" w:author="phuong vu" w:date="2018-11-23T11:50:00Z"/>
                <w:lang w:val="en-US"/>
                <w:rPrChange w:id="15301" w:author="phuong vu" w:date="2018-11-25T21:55:00Z">
                  <w:rPr>
                    <w:ins w:id="15302" w:author="phuong vu" w:date="2018-11-23T11:50:00Z"/>
                    <w:lang w:val="en-US"/>
                  </w:rPr>
                </w:rPrChange>
              </w:rPr>
              <w:pPrChange w:id="15303" w:author="phuong vu" w:date="2018-11-23T13:48:00Z">
                <w:pPr>
                  <w:jc w:val="center"/>
                </w:pPr>
              </w:pPrChange>
            </w:pPr>
            <w:ins w:id="15304" w:author="phuong vu" w:date="2018-11-23T11:50:00Z">
              <w:r w:rsidRPr="00BA3432">
                <w:rPr>
                  <w:lang w:val="en-US"/>
                  <w:rPrChange w:id="15305" w:author="phuong vu" w:date="2018-11-25T21:55:00Z">
                    <w:rPr>
                      <w:lang w:val="en-US"/>
                    </w:rPr>
                  </w:rPrChange>
                </w:rPr>
                <w:t>4</w:t>
              </w:r>
            </w:ins>
          </w:p>
        </w:tc>
        <w:tc>
          <w:tcPr>
            <w:tcW w:w="1921" w:type="dxa"/>
            <w:noWrap/>
            <w:tcPrChange w:id="15306" w:author="phuong vu" w:date="2018-11-23T13:40:00Z">
              <w:tcPr>
                <w:tcW w:w="1820" w:type="dxa"/>
                <w:noWrap/>
              </w:tcPr>
            </w:tcPrChange>
          </w:tcPr>
          <w:p w14:paraId="46D31202" w14:textId="4A22AA9E" w:rsidR="008A7CB0" w:rsidRPr="00BA3432" w:rsidRDefault="009F7A90">
            <w:pPr>
              <w:spacing w:line="276" w:lineRule="auto"/>
              <w:rPr>
                <w:ins w:id="15307" w:author="phuong vu" w:date="2018-11-23T11:50:00Z"/>
                <w:lang w:val="en-US"/>
                <w:rPrChange w:id="15308" w:author="phuong vu" w:date="2018-11-25T21:55:00Z">
                  <w:rPr>
                    <w:ins w:id="15309" w:author="phuong vu" w:date="2018-11-23T11:50:00Z"/>
                    <w:lang w:val="en-US"/>
                  </w:rPr>
                </w:rPrChange>
              </w:rPr>
              <w:pPrChange w:id="15310" w:author="phuong vu" w:date="2018-11-23T13:48:00Z">
                <w:pPr/>
              </w:pPrChange>
            </w:pPr>
            <w:ins w:id="15311" w:author="phuong vu" w:date="2018-11-23T11:50:00Z">
              <w:r w:rsidRPr="00BA3432">
                <w:rPr>
                  <w:lang w:val="en-US"/>
                  <w:rPrChange w:id="15312" w:author="phuong vu" w:date="2018-11-25T21:55:00Z">
                    <w:rPr>
                      <w:lang w:val="en-US"/>
                    </w:rPr>
                  </w:rPrChange>
                </w:rPr>
                <w:t>short_desc</w:t>
              </w:r>
            </w:ins>
          </w:p>
        </w:tc>
        <w:tc>
          <w:tcPr>
            <w:tcW w:w="1300" w:type="dxa"/>
            <w:noWrap/>
            <w:tcPrChange w:id="15313" w:author="phuong vu" w:date="2018-11-23T13:40:00Z">
              <w:tcPr>
                <w:tcW w:w="1300" w:type="dxa"/>
                <w:noWrap/>
              </w:tcPr>
            </w:tcPrChange>
          </w:tcPr>
          <w:p w14:paraId="2A66AB79" w14:textId="5D681940" w:rsidR="008A7CB0" w:rsidRPr="00BA3432" w:rsidRDefault="008A7CB0">
            <w:pPr>
              <w:spacing w:line="276" w:lineRule="auto"/>
              <w:rPr>
                <w:ins w:id="15314" w:author="phuong vu" w:date="2018-11-23T11:50:00Z"/>
                <w:lang w:val="en-US"/>
                <w:rPrChange w:id="15315" w:author="phuong vu" w:date="2018-11-25T21:55:00Z">
                  <w:rPr>
                    <w:ins w:id="15316" w:author="phuong vu" w:date="2018-11-23T11:50:00Z"/>
                    <w:lang w:val="en-US"/>
                  </w:rPr>
                </w:rPrChange>
              </w:rPr>
              <w:pPrChange w:id="15317" w:author="phuong vu" w:date="2018-11-23T13:48:00Z">
                <w:pPr/>
              </w:pPrChange>
            </w:pPr>
            <w:ins w:id="15318" w:author="phuong vu" w:date="2018-11-23T11:50:00Z">
              <w:r w:rsidRPr="00BA3432">
                <w:rPr>
                  <w:rPrChange w:id="15319" w:author="phuong vu" w:date="2018-11-25T21:55:00Z">
                    <w:rPr/>
                  </w:rPrChange>
                </w:rPr>
                <w:t>character varying</w:t>
              </w:r>
            </w:ins>
          </w:p>
        </w:tc>
        <w:tc>
          <w:tcPr>
            <w:tcW w:w="1098" w:type="dxa"/>
            <w:noWrap/>
            <w:vAlign w:val="center"/>
            <w:tcPrChange w:id="15320" w:author="phuong vu" w:date="2018-11-23T13:40:00Z">
              <w:tcPr>
                <w:tcW w:w="1098" w:type="dxa"/>
                <w:noWrap/>
                <w:vAlign w:val="center"/>
              </w:tcPr>
            </w:tcPrChange>
          </w:tcPr>
          <w:p w14:paraId="3FCD0524" w14:textId="77777777" w:rsidR="008A7CB0" w:rsidRPr="00BA3432" w:rsidRDefault="008A7CB0">
            <w:pPr>
              <w:spacing w:line="276" w:lineRule="auto"/>
              <w:jc w:val="center"/>
              <w:rPr>
                <w:ins w:id="15321" w:author="phuong vu" w:date="2018-11-23T11:50:00Z"/>
                <w:rPrChange w:id="15322" w:author="phuong vu" w:date="2018-11-25T21:55:00Z">
                  <w:rPr>
                    <w:ins w:id="15323" w:author="phuong vu" w:date="2018-11-23T11:50:00Z"/>
                  </w:rPr>
                </w:rPrChange>
              </w:rPr>
              <w:pPrChange w:id="15324" w:author="phuong vu" w:date="2018-11-23T13:48:00Z">
                <w:pPr>
                  <w:jc w:val="center"/>
                </w:pPr>
              </w:pPrChange>
            </w:pPr>
          </w:p>
        </w:tc>
        <w:tc>
          <w:tcPr>
            <w:tcW w:w="838" w:type="dxa"/>
            <w:noWrap/>
            <w:vAlign w:val="center"/>
            <w:tcPrChange w:id="15325" w:author="phuong vu" w:date="2018-11-23T13:40:00Z">
              <w:tcPr>
                <w:tcW w:w="838" w:type="dxa"/>
                <w:noWrap/>
                <w:vAlign w:val="center"/>
              </w:tcPr>
            </w:tcPrChange>
          </w:tcPr>
          <w:p w14:paraId="374B1B28" w14:textId="77777777" w:rsidR="008A7CB0" w:rsidRPr="00BA3432" w:rsidRDefault="008A7CB0">
            <w:pPr>
              <w:spacing w:line="276" w:lineRule="auto"/>
              <w:jc w:val="center"/>
              <w:rPr>
                <w:ins w:id="15326" w:author="phuong vu" w:date="2018-11-23T11:50:00Z"/>
                <w:rPrChange w:id="15327" w:author="phuong vu" w:date="2018-11-25T21:55:00Z">
                  <w:rPr>
                    <w:ins w:id="15328" w:author="phuong vu" w:date="2018-11-23T11:50:00Z"/>
                  </w:rPr>
                </w:rPrChange>
              </w:rPr>
              <w:pPrChange w:id="15329" w:author="phuong vu" w:date="2018-11-23T13:48:00Z">
                <w:pPr>
                  <w:jc w:val="center"/>
                </w:pPr>
              </w:pPrChange>
            </w:pPr>
          </w:p>
        </w:tc>
        <w:tc>
          <w:tcPr>
            <w:tcW w:w="823" w:type="dxa"/>
            <w:noWrap/>
            <w:vAlign w:val="center"/>
            <w:tcPrChange w:id="15330" w:author="phuong vu" w:date="2018-11-23T13:40:00Z">
              <w:tcPr>
                <w:tcW w:w="823" w:type="dxa"/>
                <w:noWrap/>
                <w:vAlign w:val="center"/>
              </w:tcPr>
            </w:tcPrChange>
          </w:tcPr>
          <w:p w14:paraId="575DA8A5" w14:textId="77777777" w:rsidR="008A7CB0" w:rsidRPr="00BA3432" w:rsidRDefault="008A7CB0">
            <w:pPr>
              <w:spacing w:line="276" w:lineRule="auto"/>
              <w:jc w:val="center"/>
              <w:rPr>
                <w:ins w:id="15331" w:author="phuong vu" w:date="2018-11-23T11:50:00Z"/>
                <w:rPrChange w:id="15332" w:author="phuong vu" w:date="2018-11-25T21:55:00Z">
                  <w:rPr>
                    <w:ins w:id="15333" w:author="phuong vu" w:date="2018-11-23T11:50:00Z"/>
                  </w:rPr>
                </w:rPrChange>
              </w:rPr>
              <w:pPrChange w:id="15334" w:author="phuong vu" w:date="2018-11-23T13:48:00Z">
                <w:pPr>
                  <w:jc w:val="center"/>
                </w:pPr>
              </w:pPrChange>
            </w:pPr>
          </w:p>
        </w:tc>
        <w:tc>
          <w:tcPr>
            <w:tcW w:w="2037" w:type="dxa"/>
            <w:noWrap/>
            <w:tcPrChange w:id="15335" w:author="phuong vu" w:date="2018-11-23T13:40:00Z">
              <w:tcPr>
                <w:tcW w:w="2899" w:type="dxa"/>
                <w:noWrap/>
              </w:tcPr>
            </w:tcPrChange>
          </w:tcPr>
          <w:p w14:paraId="3F1B96FC" w14:textId="7580B919" w:rsidR="008A7CB0" w:rsidRPr="00BA3432" w:rsidRDefault="00DB58AC">
            <w:pPr>
              <w:spacing w:line="276" w:lineRule="auto"/>
              <w:rPr>
                <w:ins w:id="15336" w:author="phuong vu" w:date="2018-11-23T11:50:00Z"/>
                <w:lang w:val="en-US"/>
                <w:rPrChange w:id="15337" w:author="phuong vu" w:date="2018-11-25T21:55:00Z">
                  <w:rPr>
                    <w:ins w:id="15338" w:author="phuong vu" w:date="2018-11-23T11:50:00Z"/>
                    <w:lang w:val="en-US"/>
                  </w:rPr>
                </w:rPrChange>
              </w:rPr>
              <w:pPrChange w:id="15339" w:author="phuong vu" w:date="2018-11-23T13:48:00Z">
                <w:pPr/>
              </w:pPrChange>
            </w:pPr>
            <w:ins w:id="15340" w:author="phuong vu" w:date="2018-11-23T11:58:00Z">
              <w:r w:rsidRPr="00BA3432">
                <w:rPr>
                  <w:lang w:val="en-US"/>
                  <w:rPrChange w:id="15341" w:author="phuong vu" w:date="2018-11-25T21:55:00Z">
                    <w:rPr>
                      <w:lang w:val="en-US"/>
                    </w:rPr>
                  </w:rPrChange>
                </w:rPr>
                <w:t>Mô t</w:t>
              </w:r>
            </w:ins>
            <w:ins w:id="15342" w:author="phuong vu" w:date="2018-11-23T11:59:00Z">
              <w:r w:rsidRPr="00BA3432">
                <w:rPr>
                  <w:lang w:val="en-US"/>
                  <w:rPrChange w:id="15343" w:author="phuong vu" w:date="2018-11-25T21:55:00Z">
                    <w:rPr>
                      <w:lang w:val="en-US"/>
                    </w:rPr>
                  </w:rPrChange>
                </w:rPr>
                <w:t>ả ngắn</w:t>
              </w:r>
            </w:ins>
          </w:p>
        </w:tc>
      </w:tr>
      <w:tr w:rsidR="009F7A90" w:rsidRPr="00BA3432" w14:paraId="21830023" w14:textId="77777777" w:rsidTr="00904AF3">
        <w:trPr>
          <w:trHeight w:val="300"/>
          <w:ins w:id="15344" w:author="phuong vu" w:date="2018-11-23T11:50:00Z"/>
          <w:trPrChange w:id="15345" w:author="phuong vu" w:date="2018-11-23T13:40:00Z">
            <w:trPr>
              <w:trHeight w:val="300"/>
            </w:trPr>
          </w:trPrChange>
        </w:trPr>
        <w:tc>
          <w:tcPr>
            <w:tcW w:w="708" w:type="dxa"/>
            <w:noWrap/>
            <w:vAlign w:val="center"/>
            <w:tcPrChange w:id="15346" w:author="phuong vu" w:date="2018-11-23T13:40:00Z">
              <w:tcPr>
                <w:tcW w:w="708" w:type="dxa"/>
                <w:noWrap/>
                <w:vAlign w:val="center"/>
              </w:tcPr>
            </w:tcPrChange>
          </w:tcPr>
          <w:p w14:paraId="3655C102" w14:textId="39A8FCD5" w:rsidR="009F7A90" w:rsidRPr="00BA3432" w:rsidRDefault="009F7A90">
            <w:pPr>
              <w:spacing w:line="276" w:lineRule="auto"/>
              <w:jc w:val="center"/>
              <w:rPr>
                <w:ins w:id="15347" w:author="phuong vu" w:date="2018-11-23T11:50:00Z"/>
                <w:lang w:val="en-US"/>
                <w:rPrChange w:id="15348" w:author="phuong vu" w:date="2018-11-25T21:55:00Z">
                  <w:rPr>
                    <w:ins w:id="15349" w:author="phuong vu" w:date="2018-11-23T11:50:00Z"/>
                    <w:lang w:val="en-US"/>
                  </w:rPr>
                </w:rPrChange>
              </w:rPr>
              <w:pPrChange w:id="15350" w:author="phuong vu" w:date="2018-11-23T13:48:00Z">
                <w:pPr>
                  <w:jc w:val="center"/>
                </w:pPr>
              </w:pPrChange>
            </w:pPr>
            <w:ins w:id="15351" w:author="phuong vu" w:date="2018-11-23T11:50:00Z">
              <w:r w:rsidRPr="00BA3432">
                <w:rPr>
                  <w:lang w:val="en-US"/>
                  <w:rPrChange w:id="15352" w:author="phuong vu" w:date="2018-11-25T21:55:00Z">
                    <w:rPr>
                      <w:lang w:val="en-US"/>
                    </w:rPr>
                  </w:rPrChange>
                </w:rPr>
                <w:t>5</w:t>
              </w:r>
            </w:ins>
          </w:p>
        </w:tc>
        <w:tc>
          <w:tcPr>
            <w:tcW w:w="1921" w:type="dxa"/>
            <w:noWrap/>
            <w:tcPrChange w:id="15353" w:author="phuong vu" w:date="2018-11-23T13:40:00Z">
              <w:tcPr>
                <w:tcW w:w="1820" w:type="dxa"/>
                <w:noWrap/>
              </w:tcPr>
            </w:tcPrChange>
          </w:tcPr>
          <w:p w14:paraId="12DA2BAB" w14:textId="55E1ABA8" w:rsidR="009F7A90" w:rsidRPr="00BA3432" w:rsidRDefault="009F7A90">
            <w:pPr>
              <w:spacing w:line="276" w:lineRule="auto"/>
              <w:rPr>
                <w:ins w:id="15354" w:author="phuong vu" w:date="2018-11-23T11:50:00Z"/>
                <w:lang w:val="en-US"/>
                <w:rPrChange w:id="15355" w:author="phuong vu" w:date="2018-11-25T21:55:00Z">
                  <w:rPr>
                    <w:ins w:id="15356" w:author="phuong vu" w:date="2018-11-23T11:50:00Z"/>
                    <w:lang w:val="en-US"/>
                  </w:rPr>
                </w:rPrChange>
              </w:rPr>
              <w:pPrChange w:id="15357" w:author="phuong vu" w:date="2018-11-23T13:48:00Z">
                <w:pPr/>
              </w:pPrChange>
            </w:pPr>
            <w:ins w:id="15358" w:author="phuong vu" w:date="2018-11-23T11:50:00Z">
              <w:r w:rsidRPr="00BA3432">
                <w:rPr>
                  <w:lang w:val="en-US"/>
                  <w:rPrChange w:id="15359" w:author="phuong vu" w:date="2018-11-25T21:55:00Z">
                    <w:rPr>
                      <w:lang w:val="en-US"/>
                    </w:rPr>
                  </w:rPrChange>
                </w:rPr>
                <w:t>product_type_id</w:t>
              </w:r>
            </w:ins>
          </w:p>
        </w:tc>
        <w:tc>
          <w:tcPr>
            <w:tcW w:w="1300" w:type="dxa"/>
            <w:noWrap/>
            <w:tcPrChange w:id="15360" w:author="phuong vu" w:date="2018-11-23T13:40:00Z">
              <w:tcPr>
                <w:tcW w:w="1300" w:type="dxa"/>
                <w:noWrap/>
              </w:tcPr>
            </w:tcPrChange>
          </w:tcPr>
          <w:p w14:paraId="56C9EC9A" w14:textId="4576272B" w:rsidR="009F7A90" w:rsidRPr="00BA3432" w:rsidRDefault="009F7A90">
            <w:pPr>
              <w:spacing w:line="276" w:lineRule="auto"/>
              <w:rPr>
                <w:ins w:id="15361" w:author="phuong vu" w:date="2018-11-23T11:50:00Z"/>
                <w:lang w:val="en-US"/>
                <w:rPrChange w:id="15362" w:author="phuong vu" w:date="2018-11-25T21:55:00Z">
                  <w:rPr>
                    <w:ins w:id="15363" w:author="phuong vu" w:date="2018-11-23T11:50:00Z"/>
                  </w:rPr>
                </w:rPrChange>
              </w:rPr>
              <w:pPrChange w:id="15364" w:author="phuong vu" w:date="2018-11-23T13:48:00Z">
                <w:pPr/>
              </w:pPrChange>
            </w:pPr>
            <w:ins w:id="15365" w:author="phuong vu" w:date="2018-11-23T11:51:00Z">
              <w:r w:rsidRPr="00BA3432">
                <w:rPr>
                  <w:lang w:val="en-US"/>
                  <w:rPrChange w:id="15366" w:author="phuong vu" w:date="2018-11-25T21:55:00Z">
                    <w:rPr>
                      <w:lang w:val="en-US"/>
                    </w:rPr>
                  </w:rPrChange>
                </w:rPr>
                <w:t>numeric</w:t>
              </w:r>
            </w:ins>
          </w:p>
        </w:tc>
        <w:tc>
          <w:tcPr>
            <w:tcW w:w="1098" w:type="dxa"/>
            <w:noWrap/>
            <w:vAlign w:val="center"/>
            <w:tcPrChange w:id="15367" w:author="phuong vu" w:date="2018-11-23T13:40:00Z">
              <w:tcPr>
                <w:tcW w:w="1098" w:type="dxa"/>
                <w:noWrap/>
                <w:vAlign w:val="center"/>
              </w:tcPr>
            </w:tcPrChange>
          </w:tcPr>
          <w:p w14:paraId="1B86B39A" w14:textId="77777777" w:rsidR="009F7A90" w:rsidRPr="00AD0E2E" w:rsidRDefault="009F7A90">
            <w:pPr>
              <w:spacing w:line="276" w:lineRule="auto"/>
              <w:jc w:val="center"/>
              <w:rPr>
                <w:ins w:id="15368" w:author="phuong vu" w:date="2018-11-23T11:50:00Z"/>
              </w:rPr>
              <w:pPrChange w:id="15369" w:author="phuong vu" w:date="2018-11-23T13:48:00Z">
                <w:pPr>
                  <w:jc w:val="center"/>
                </w:pPr>
              </w:pPrChange>
            </w:pPr>
          </w:p>
        </w:tc>
        <w:tc>
          <w:tcPr>
            <w:tcW w:w="838" w:type="dxa"/>
            <w:noWrap/>
            <w:vAlign w:val="center"/>
            <w:tcPrChange w:id="15370" w:author="phuong vu" w:date="2018-11-23T13:40:00Z">
              <w:tcPr>
                <w:tcW w:w="838" w:type="dxa"/>
                <w:noWrap/>
                <w:vAlign w:val="center"/>
              </w:tcPr>
            </w:tcPrChange>
          </w:tcPr>
          <w:p w14:paraId="19A4E4C1" w14:textId="77777777" w:rsidR="009F7A90" w:rsidRPr="00BA3432" w:rsidRDefault="009F7A90">
            <w:pPr>
              <w:spacing w:line="276" w:lineRule="auto"/>
              <w:jc w:val="center"/>
              <w:rPr>
                <w:ins w:id="15371" w:author="phuong vu" w:date="2018-11-23T11:50:00Z"/>
                <w:rPrChange w:id="15372" w:author="phuong vu" w:date="2018-11-25T21:55:00Z">
                  <w:rPr>
                    <w:ins w:id="15373" w:author="phuong vu" w:date="2018-11-23T11:50:00Z"/>
                  </w:rPr>
                </w:rPrChange>
              </w:rPr>
              <w:pPrChange w:id="15374" w:author="phuong vu" w:date="2018-11-23T13:48:00Z">
                <w:pPr>
                  <w:jc w:val="center"/>
                </w:pPr>
              </w:pPrChange>
            </w:pPr>
          </w:p>
        </w:tc>
        <w:tc>
          <w:tcPr>
            <w:tcW w:w="823" w:type="dxa"/>
            <w:noWrap/>
            <w:vAlign w:val="center"/>
            <w:tcPrChange w:id="15375" w:author="phuong vu" w:date="2018-11-23T13:40:00Z">
              <w:tcPr>
                <w:tcW w:w="823" w:type="dxa"/>
                <w:noWrap/>
                <w:vAlign w:val="center"/>
              </w:tcPr>
            </w:tcPrChange>
          </w:tcPr>
          <w:p w14:paraId="65E8705D" w14:textId="4B4B9C7C" w:rsidR="009F7A90" w:rsidRPr="00BA3432" w:rsidRDefault="00DB58AC">
            <w:pPr>
              <w:spacing w:line="276" w:lineRule="auto"/>
              <w:jc w:val="center"/>
              <w:rPr>
                <w:ins w:id="15376" w:author="phuong vu" w:date="2018-11-23T11:50:00Z"/>
                <w:lang w:val="en-US"/>
                <w:rPrChange w:id="15377" w:author="phuong vu" w:date="2018-11-25T21:55:00Z">
                  <w:rPr>
                    <w:ins w:id="15378" w:author="phuong vu" w:date="2018-11-23T11:50:00Z"/>
                  </w:rPr>
                </w:rPrChange>
              </w:rPr>
              <w:pPrChange w:id="15379" w:author="phuong vu" w:date="2018-11-23T13:48:00Z">
                <w:pPr>
                  <w:jc w:val="center"/>
                </w:pPr>
              </w:pPrChange>
            </w:pPr>
            <w:ins w:id="15380" w:author="phuong vu" w:date="2018-11-23T11:58:00Z">
              <w:r w:rsidRPr="00BA3432">
                <w:rPr>
                  <w:lang w:val="en-US"/>
                  <w:rPrChange w:id="15381" w:author="phuong vu" w:date="2018-11-25T21:55:00Z">
                    <w:rPr>
                      <w:lang w:val="en-US"/>
                    </w:rPr>
                  </w:rPrChange>
                </w:rPr>
                <w:t>X</w:t>
              </w:r>
            </w:ins>
          </w:p>
        </w:tc>
        <w:tc>
          <w:tcPr>
            <w:tcW w:w="2037" w:type="dxa"/>
            <w:noWrap/>
            <w:tcPrChange w:id="15382" w:author="phuong vu" w:date="2018-11-23T13:40:00Z">
              <w:tcPr>
                <w:tcW w:w="2899" w:type="dxa"/>
                <w:noWrap/>
              </w:tcPr>
            </w:tcPrChange>
          </w:tcPr>
          <w:p w14:paraId="212B9F17" w14:textId="7706F389" w:rsidR="009F7A90" w:rsidRPr="00BA3432" w:rsidRDefault="00DB58AC">
            <w:pPr>
              <w:spacing w:line="276" w:lineRule="auto"/>
              <w:rPr>
                <w:ins w:id="15383" w:author="phuong vu" w:date="2018-11-23T11:50:00Z"/>
                <w:lang w:val="en-US"/>
                <w:rPrChange w:id="15384" w:author="phuong vu" w:date="2018-11-25T21:55:00Z">
                  <w:rPr>
                    <w:ins w:id="15385" w:author="phuong vu" w:date="2018-11-23T11:50:00Z"/>
                    <w:lang w:val="en-US"/>
                  </w:rPr>
                </w:rPrChange>
              </w:rPr>
              <w:pPrChange w:id="15386" w:author="phuong vu" w:date="2018-11-23T13:48:00Z">
                <w:pPr/>
              </w:pPrChange>
            </w:pPr>
            <w:ins w:id="15387" w:author="phuong vu" w:date="2018-11-23T11:59:00Z">
              <w:r w:rsidRPr="00AD0E2E">
                <w:rPr>
                  <w:lang w:val="en-US"/>
                </w:rPr>
                <w:t>ID lo</w:t>
              </w:r>
              <w:r w:rsidRPr="00BA3432">
                <w:rPr>
                  <w:lang w:val="en-US"/>
                  <w:rPrChange w:id="15388" w:author="phuong vu" w:date="2018-11-25T21:55:00Z">
                    <w:rPr>
                      <w:lang w:val="en-US"/>
                    </w:rPr>
                  </w:rPrChange>
                </w:rPr>
                <w:t xml:space="preserve">ại quần áo. </w:t>
              </w:r>
            </w:ins>
          </w:p>
        </w:tc>
      </w:tr>
      <w:tr w:rsidR="008A7CB0" w:rsidRPr="00BA3432" w14:paraId="353D2E12" w14:textId="77777777" w:rsidTr="00904AF3">
        <w:trPr>
          <w:trHeight w:val="300"/>
          <w:ins w:id="15389" w:author="phuong vu" w:date="2018-11-23T11:49:00Z"/>
          <w:trPrChange w:id="15390" w:author="phuong vu" w:date="2018-11-23T13:40:00Z">
            <w:trPr>
              <w:trHeight w:val="300"/>
            </w:trPr>
          </w:trPrChange>
        </w:trPr>
        <w:tc>
          <w:tcPr>
            <w:tcW w:w="708" w:type="dxa"/>
            <w:noWrap/>
            <w:vAlign w:val="center"/>
            <w:hideMark/>
            <w:tcPrChange w:id="15391" w:author="phuong vu" w:date="2018-11-23T13:40:00Z">
              <w:tcPr>
                <w:tcW w:w="708" w:type="dxa"/>
                <w:noWrap/>
                <w:vAlign w:val="center"/>
                <w:hideMark/>
              </w:tcPr>
            </w:tcPrChange>
          </w:tcPr>
          <w:p w14:paraId="5786C3B9" w14:textId="72F40E15" w:rsidR="008A7CB0" w:rsidRPr="00BA3432" w:rsidRDefault="00F81B12">
            <w:pPr>
              <w:spacing w:line="276" w:lineRule="auto"/>
              <w:jc w:val="center"/>
              <w:rPr>
                <w:ins w:id="15392" w:author="phuong vu" w:date="2018-11-23T11:49:00Z"/>
                <w:lang w:val="en-US"/>
                <w:rPrChange w:id="15393" w:author="phuong vu" w:date="2018-11-25T21:55:00Z">
                  <w:rPr>
                    <w:ins w:id="15394" w:author="phuong vu" w:date="2018-11-23T11:49:00Z"/>
                    <w:lang w:val="en-US"/>
                  </w:rPr>
                </w:rPrChange>
              </w:rPr>
              <w:pPrChange w:id="15395" w:author="phuong vu" w:date="2018-11-23T13:48:00Z">
                <w:pPr>
                  <w:jc w:val="center"/>
                </w:pPr>
              </w:pPrChange>
            </w:pPr>
            <w:ins w:id="15396" w:author="phuong vu" w:date="2018-11-23T13:47:00Z">
              <w:r w:rsidRPr="00BA3432">
                <w:rPr>
                  <w:lang w:val="en-US"/>
                  <w:rPrChange w:id="15397" w:author="phuong vu" w:date="2018-11-25T21:55:00Z">
                    <w:rPr>
                      <w:lang w:val="en-US"/>
                    </w:rPr>
                  </w:rPrChange>
                </w:rPr>
                <w:t>6</w:t>
              </w:r>
            </w:ins>
          </w:p>
        </w:tc>
        <w:tc>
          <w:tcPr>
            <w:tcW w:w="1921" w:type="dxa"/>
            <w:noWrap/>
            <w:hideMark/>
            <w:tcPrChange w:id="15398" w:author="phuong vu" w:date="2018-11-23T13:40:00Z">
              <w:tcPr>
                <w:tcW w:w="1820" w:type="dxa"/>
                <w:noWrap/>
                <w:hideMark/>
              </w:tcPr>
            </w:tcPrChange>
          </w:tcPr>
          <w:p w14:paraId="680F6F24" w14:textId="25342158" w:rsidR="008A7CB0" w:rsidRPr="00BA3432" w:rsidRDefault="009F7A90">
            <w:pPr>
              <w:spacing w:line="276" w:lineRule="auto"/>
              <w:rPr>
                <w:ins w:id="15399" w:author="phuong vu" w:date="2018-11-23T11:49:00Z"/>
                <w:rPrChange w:id="15400" w:author="phuong vu" w:date="2018-11-25T21:55:00Z">
                  <w:rPr>
                    <w:ins w:id="15401" w:author="phuong vu" w:date="2018-11-23T11:49:00Z"/>
                  </w:rPr>
                </w:rPrChange>
              </w:rPr>
              <w:pPrChange w:id="15402" w:author="phuong vu" w:date="2018-11-23T13:48:00Z">
                <w:pPr/>
              </w:pPrChange>
            </w:pPr>
            <w:ins w:id="15403" w:author="phuong vu" w:date="2018-11-23T11:49:00Z">
              <w:r w:rsidRPr="00BA3432">
                <w:rPr>
                  <w:rPrChange w:id="15404" w:author="phuong vu" w:date="2018-11-25T21:55:00Z">
                    <w:rPr/>
                  </w:rPrChange>
                </w:rPr>
                <w:t>status</w:t>
              </w:r>
            </w:ins>
          </w:p>
        </w:tc>
        <w:tc>
          <w:tcPr>
            <w:tcW w:w="1300" w:type="dxa"/>
            <w:noWrap/>
            <w:hideMark/>
            <w:tcPrChange w:id="15405" w:author="phuong vu" w:date="2018-11-23T13:40:00Z">
              <w:tcPr>
                <w:tcW w:w="1300" w:type="dxa"/>
                <w:noWrap/>
                <w:hideMark/>
              </w:tcPr>
            </w:tcPrChange>
          </w:tcPr>
          <w:p w14:paraId="3327973D" w14:textId="77777777" w:rsidR="008A7CB0" w:rsidRPr="00BA3432" w:rsidRDefault="008A7CB0">
            <w:pPr>
              <w:spacing w:line="276" w:lineRule="auto"/>
              <w:rPr>
                <w:ins w:id="15406" w:author="phuong vu" w:date="2018-11-23T11:49:00Z"/>
                <w:rPrChange w:id="15407" w:author="phuong vu" w:date="2018-11-25T21:55:00Z">
                  <w:rPr>
                    <w:ins w:id="15408" w:author="phuong vu" w:date="2018-11-23T11:49:00Z"/>
                  </w:rPr>
                </w:rPrChange>
              </w:rPr>
              <w:pPrChange w:id="15409" w:author="phuong vu" w:date="2018-11-23T13:48:00Z">
                <w:pPr/>
              </w:pPrChange>
            </w:pPr>
            <w:ins w:id="15410" w:author="phuong vu" w:date="2018-11-23T11:49:00Z">
              <w:r w:rsidRPr="00BA3432">
                <w:rPr>
                  <w:rPrChange w:id="15411" w:author="phuong vu" w:date="2018-11-25T21:55:00Z">
                    <w:rPr/>
                  </w:rPrChange>
                </w:rPr>
                <w:t>character varying</w:t>
              </w:r>
            </w:ins>
          </w:p>
        </w:tc>
        <w:tc>
          <w:tcPr>
            <w:tcW w:w="1098" w:type="dxa"/>
            <w:noWrap/>
            <w:vAlign w:val="center"/>
            <w:hideMark/>
            <w:tcPrChange w:id="15412" w:author="phuong vu" w:date="2018-11-23T13:40:00Z">
              <w:tcPr>
                <w:tcW w:w="1098" w:type="dxa"/>
                <w:noWrap/>
                <w:vAlign w:val="center"/>
                <w:hideMark/>
              </w:tcPr>
            </w:tcPrChange>
          </w:tcPr>
          <w:p w14:paraId="10E1CCDD" w14:textId="77777777" w:rsidR="008A7CB0" w:rsidRPr="00BA3432" w:rsidRDefault="008A7CB0">
            <w:pPr>
              <w:spacing w:line="276" w:lineRule="auto"/>
              <w:jc w:val="center"/>
              <w:rPr>
                <w:ins w:id="15413" w:author="phuong vu" w:date="2018-11-23T11:49:00Z"/>
                <w:rPrChange w:id="15414" w:author="phuong vu" w:date="2018-11-25T21:55:00Z">
                  <w:rPr>
                    <w:ins w:id="15415" w:author="phuong vu" w:date="2018-11-23T11:49:00Z"/>
                  </w:rPr>
                </w:rPrChange>
              </w:rPr>
              <w:pPrChange w:id="15416" w:author="phuong vu" w:date="2018-11-23T13:48:00Z">
                <w:pPr>
                  <w:jc w:val="center"/>
                </w:pPr>
              </w:pPrChange>
            </w:pPr>
            <w:ins w:id="15417" w:author="phuong vu" w:date="2018-11-23T11:49:00Z">
              <w:r w:rsidRPr="00BA3432">
                <w:rPr>
                  <w:rPrChange w:id="15418" w:author="phuong vu" w:date="2018-11-25T21:55:00Z">
                    <w:rPr/>
                  </w:rPrChange>
                </w:rPr>
                <w:t>X</w:t>
              </w:r>
            </w:ins>
          </w:p>
        </w:tc>
        <w:tc>
          <w:tcPr>
            <w:tcW w:w="838" w:type="dxa"/>
            <w:noWrap/>
            <w:vAlign w:val="center"/>
            <w:hideMark/>
            <w:tcPrChange w:id="15419" w:author="phuong vu" w:date="2018-11-23T13:40:00Z">
              <w:tcPr>
                <w:tcW w:w="838" w:type="dxa"/>
                <w:noWrap/>
                <w:vAlign w:val="center"/>
                <w:hideMark/>
              </w:tcPr>
            </w:tcPrChange>
          </w:tcPr>
          <w:p w14:paraId="417CFB9F" w14:textId="77777777" w:rsidR="008A7CB0" w:rsidRPr="00BA3432" w:rsidRDefault="008A7CB0">
            <w:pPr>
              <w:spacing w:line="276" w:lineRule="auto"/>
              <w:jc w:val="center"/>
              <w:rPr>
                <w:ins w:id="15420" w:author="phuong vu" w:date="2018-11-23T11:49:00Z"/>
                <w:rPrChange w:id="15421" w:author="phuong vu" w:date="2018-11-25T21:55:00Z">
                  <w:rPr>
                    <w:ins w:id="15422" w:author="phuong vu" w:date="2018-11-23T11:49:00Z"/>
                  </w:rPr>
                </w:rPrChange>
              </w:rPr>
              <w:pPrChange w:id="15423" w:author="phuong vu" w:date="2018-11-23T13:48:00Z">
                <w:pPr>
                  <w:jc w:val="center"/>
                </w:pPr>
              </w:pPrChange>
            </w:pPr>
          </w:p>
        </w:tc>
        <w:tc>
          <w:tcPr>
            <w:tcW w:w="823" w:type="dxa"/>
            <w:noWrap/>
            <w:vAlign w:val="center"/>
            <w:hideMark/>
            <w:tcPrChange w:id="15424" w:author="phuong vu" w:date="2018-11-23T13:40:00Z">
              <w:tcPr>
                <w:tcW w:w="823" w:type="dxa"/>
                <w:noWrap/>
                <w:vAlign w:val="center"/>
                <w:hideMark/>
              </w:tcPr>
            </w:tcPrChange>
          </w:tcPr>
          <w:p w14:paraId="72CDEB95" w14:textId="77777777" w:rsidR="008A7CB0" w:rsidRPr="00BA3432" w:rsidRDefault="008A7CB0">
            <w:pPr>
              <w:spacing w:line="276" w:lineRule="auto"/>
              <w:jc w:val="center"/>
              <w:rPr>
                <w:ins w:id="15425" w:author="phuong vu" w:date="2018-11-23T11:49:00Z"/>
                <w:rPrChange w:id="15426" w:author="phuong vu" w:date="2018-11-25T21:55:00Z">
                  <w:rPr>
                    <w:ins w:id="15427" w:author="phuong vu" w:date="2018-11-23T11:49:00Z"/>
                  </w:rPr>
                </w:rPrChange>
              </w:rPr>
              <w:pPrChange w:id="15428" w:author="phuong vu" w:date="2018-11-23T13:48:00Z">
                <w:pPr>
                  <w:jc w:val="center"/>
                </w:pPr>
              </w:pPrChange>
            </w:pPr>
          </w:p>
        </w:tc>
        <w:tc>
          <w:tcPr>
            <w:tcW w:w="2037" w:type="dxa"/>
            <w:noWrap/>
            <w:hideMark/>
            <w:tcPrChange w:id="15429" w:author="phuong vu" w:date="2018-11-23T13:40:00Z">
              <w:tcPr>
                <w:tcW w:w="2899" w:type="dxa"/>
                <w:noWrap/>
                <w:hideMark/>
              </w:tcPr>
            </w:tcPrChange>
          </w:tcPr>
          <w:p w14:paraId="60D3B7C0" w14:textId="77777777" w:rsidR="008A7CB0" w:rsidRPr="00BA3432" w:rsidRDefault="008A7CB0">
            <w:pPr>
              <w:keepNext/>
              <w:spacing w:line="276" w:lineRule="auto"/>
              <w:rPr>
                <w:ins w:id="15430" w:author="phuong vu" w:date="2018-11-23T11:49:00Z"/>
                <w:rPrChange w:id="15431" w:author="phuong vu" w:date="2018-11-25T21:55:00Z">
                  <w:rPr>
                    <w:ins w:id="15432" w:author="phuong vu" w:date="2018-11-23T11:49:00Z"/>
                  </w:rPr>
                </w:rPrChange>
              </w:rPr>
              <w:pPrChange w:id="15433" w:author="phuong vu" w:date="2018-11-23T13:48:00Z">
                <w:pPr/>
              </w:pPrChange>
            </w:pPr>
            <w:ins w:id="15434" w:author="phuong vu" w:date="2018-11-23T11:49:00Z">
              <w:r w:rsidRPr="00BA3432">
                <w:rPr>
                  <w:rPrChange w:id="15435" w:author="phuong vu" w:date="2018-11-25T21:55:00Z">
                    <w:rPr/>
                  </w:rPrChange>
                </w:rPr>
                <w:t>Trạng thái</w:t>
              </w:r>
            </w:ins>
          </w:p>
        </w:tc>
      </w:tr>
    </w:tbl>
    <w:p w14:paraId="511FF5EA" w14:textId="6298D6C8" w:rsidR="008A7CB0" w:rsidRPr="00BA3432" w:rsidRDefault="002A14AF">
      <w:pPr>
        <w:pStyle w:val="Caption"/>
        <w:spacing w:line="276" w:lineRule="auto"/>
        <w:rPr>
          <w:ins w:id="15436" w:author="phuong vu" w:date="2018-11-23T11:59:00Z"/>
          <w:b/>
          <w:i w:val="0"/>
          <w:iCs w:val="0"/>
          <w:rPrChange w:id="15437" w:author="phuong vu" w:date="2018-11-25T21:55:00Z">
            <w:rPr>
              <w:ins w:id="15438" w:author="phuong vu" w:date="2018-11-23T11:59:00Z"/>
              <w:b/>
              <w:i/>
              <w:iCs/>
              <w:szCs w:val="18"/>
              <w:lang w:val="en-US"/>
            </w:rPr>
          </w:rPrChange>
        </w:rPr>
        <w:pPrChange w:id="15439" w:author="phuong vu" w:date="2018-11-23T13:48:00Z">
          <w:pPr/>
        </w:pPrChange>
      </w:pPr>
      <w:bookmarkStart w:id="15440" w:name="_Toc530944388"/>
      <w:ins w:id="15441" w:author="phuong vu" w:date="2018-11-23T12:04:00Z">
        <w:r w:rsidRPr="00BA3432">
          <w:rPr>
            <w:rPrChange w:id="15442" w:author="phuong vu" w:date="2018-11-25T21:55:00Z">
              <w:rPr/>
            </w:rPrChange>
          </w:rPr>
          <w:t xml:space="preserve">Bảng </w:t>
        </w:r>
      </w:ins>
      <w:ins w:id="15443" w:author="phuong vu" w:date="2018-11-26T02:10:00Z">
        <w:r w:rsidR="00404CBA">
          <w:fldChar w:fldCharType="begin"/>
        </w:r>
        <w:r w:rsidR="00404CBA">
          <w:instrText xml:space="preserve"> STYLEREF 1 \s </w:instrText>
        </w:r>
      </w:ins>
      <w:r w:rsidR="00404CBA">
        <w:fldChar w:fldCharType="separate"/>
      </w:r>
      <w:r w:rsidR="00404CBA">
        <w:rPr>
          <w:noProof/>
        </w:rPr>
        <w:t>3</w:t>
      </w:r>
      <w:ins w:id="1544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5445" w:author="phuong vu" w:date="2018-11-26T02:10:00Z">
        <w:r w:rsidR="00404CBA">
          <w:rPr>
            <w:noProof/>
          </w:rPr>
          <w:t>11</w:t>
        </w:r>
        <w:r w:rsidR="00404CBA">
          <w:fldChar w:fldCharType="end"/>
        </w:r>
      </w:ins>
      <w:ins w:id="15446" w:author="phuong vu" w:date="2018-11-23T12:04:00Z">
        <w:r w:rsidRPr="00BA3432">
          <w:rPr>
            <w:rPrChange w:id="15447" w:author="phuong vu" w:date="2018-11-25T21:55:00Z">
              <w:rPr>
                <w:i/>
                <w:iCs/>
                <w:lang w:val="en-US"/>
              </w:rPr>
            </w:rPrChange>
          </w:rPr>
          <w:t xml:space="preserve"> Bảng dữ liệu quần áo</w:t>
        </w:r>
      </w:ins>
      <w:bookmarkEnd w:id="15440"/>
    </w:p>
    <w:p w14:paraId="7C489977" w14:textId="1CE0B6C1" w:rsidR="00DB58AC" w:rsidRPr="00BA3432" w:rsidRDefault="00DB58AC">
      <w:pPr>
        <w:spacing w:line="276" w:lineRule="auto"/>
        <w:rPr>
          <w:ins w:id="15448" w:author="phuong vu" w:date="2018-11-23T11:59:00Z"/>
          <w:b/>
          <w:lang w:val="en-US"/>
          <w:rPrChange w:id="15449" w:author="phuong vu" w:date="2018-11-25T21:55:00Z">
            <w:rPr>
              <w:ins w:id="15450" w:author="phuong vu" w:date="2018-11-23T11:59:00Z"/>
              <w:b/>
              <w:lang w:val="en-US"/>
            </w:rPr>
          </w:rPrChange>
        </w:rPr>
        <w:pPrChange w:id="15451" w:author="phuong vu" w:date="2018-11-23T13:48:00Z">
          <w:pPr/>
        </w:pPrChange>
      </w:pPr>
      <w:ins w:id="15452" w:author="phuong vu" w:date="2018-11-23T11:59:00Z">
        <w:r w:rsidRPr="00AD0E2E">
          <w:rPr>
            <w:b/>
            <w:lang w:val="en-US"/>
          </w:rPr>
          <w:t>B</w:t>
        </w:r>
        <w:r w:rsidRPr="00BA3432">
          <w:rPr>
            <w:b/>
            <w:lang w:val="en-US"/>
            <w:rPrChange w:id="15453" w:author="phuong vu" w:date="2018-11-25T21:55:00Z">
              <w:rPr>
                <w:b/>
                <w:lang w:val="en-US"/>
              </w:rPr>
            </w:rPrChange>
          </w:rPr>
          <w:t>ẢNG PRODUCT_TYPE</w:t>
        </w:r>
      </w:ins>
    </w:p>
    <w:tbl>
      <w:tblPr>
        <w:tblStyle w:val="TableGrid"/>
        <w:tblW w:w="8815" w:type="dxa"/>
        <w:tblLook w:val="04A0" w:firstRow="1" w:lastRow="0" w:firstColumn="1" w:lastColumn="0" w:noHBand="0" w:noVBand="1"/>
        <w:tblPrChange w:id="15454"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15455">
          <w:tblGrid>
            <w:gridCol w:w="708"/>
            <w:gridCol w:w="2281"/>
            <w:gridCol w:w="1300"/>
            <w:gridCol w:w="1098"/>
            <w:gridCol w:w="838"/>
            <w:gridCol w:w="823"/>
            <w:gridCol w:w="2899"/>
          </w:tblGrid>
        </w:tblGridChange>
      </w:tblGrid>
      <w:tr w:rsidR="00E951FC" w:rsidRPr="00BA3432" w14:paraId="2438064D" w14:textId="77777777" w:rsidTr="00904AF3">
        <w:trPr>
          <w:trHeight w:val="300"/>
          <w:ins w:id="15456" w:author="phuong vu" w:date="2018-11-23T12:05:00Z"/>
          <w:trPrChange w:id="15457" w:author="phuong vu" w:date="2018-11-23T13:40:00Z">
            <w:trPr>
              <w:trHeight w:val="300"/>
            </w:trPr>
          </w:trPrChange>
        </w:trPr>
        <w:tc>
          <w:tcPr>
            <w:tcW w:w="708" w:type="dxa"/>
            <w:noWrap/>
            <w:vAlign w:val="center"/>
            <w:hideMark/>
            <w:tcPrChange w:id="15458" w:author="phuong vu" w:date="2018-11-23T13:40:00Z">
              <w:tcPr>
                <w:tcW w:w="708" w:type="dxa"/>
                <w:noWrap/>
                <w:vAlign w:val="center"/>
                <w:hideMark/>
              </w:tcPr>
            </w:tcPrChange>
          </w:tcPr>
          <w:p w14:paraId="5731AE93" w14:textId="77777777" w:rsidR="00E951FC" w:rsidRPr="00BA3432" w:rsidRDefault="00E951FC">
            <w:pPr>
              <w:spacing w:line="276" w:lineRule="auto"/>
              <w:jc w:val="center"/>
              <w:rPr>
                <w:ins w:id="15459" w:author="phuong vu" w:date="2018-11-23T12:05:00Z"/>
                <w:b/>
                <w:bCs/>
                <w:rPrChange w:id="15460" w:author="phuong vu" w:date="2018-11-25T21:55:00Z">
                  <w:rPr>
                    <w:ins w:id="15461" w:author="phuong vu" w:date="2018-11-23T12:05:00Z"/>
                    <w:b/>
                    <w:bCs/>
                  </w:rPr>
                </w:rPrChange>
              </w:rPr>
              <w:pPrChange w:id="15462" w:author="phuong vu" w:date="2018-11-23T13:48:00Z">
                <w:pPr>
                  <w:jc w:val="center"/>
                </w:pPr>
              </w:pPrChange>
            </w:pPr>
            <w:ins w:id="15463" w:author="phuong vu" w:date="2018-11-23T12:05:00Z">
              <w:r w:rsidRPr="00BA3432">
                <w:rPr>
                  <w:b/>
                  <w:bCs/>
                  <w:lang w:val="da-DK"/>
                  <w:rPrChange w:id="15464" w:author="phuong vu" w:date="2018-11-25T21:55:00Z">
                    <w:rPr>
                      <w:b/>
                      <w:bCs/>
                      <w:lang w:val="da-DK"/>
                    </w:rPr>
                  </w:rPrChange>
                </w:rPr>
                <w:t>STT</w:t>
              </w:r>
            </w:ins>
          </w:p>
        </w:tc>
        <w:tc>
          <w:tcPr>
            <w:tcW w:w="2281" w:type="dxa"/>
            <w:noWrap/>
            <w:vAlign w:val="center"/>
            <w:hideMark/>
            <w:tcPrChange w:id="15465" w:author="phuong vu" w:date="2018-11-23T13:40:00Z">
              <w:tcPr>
                <w:tcW w:w="1820" w:type="dxa"/>
                <w:noWrap/>
                <w:vAlign w:val="center"/>
                <w:hideMark/>
              </w:tcPr>
            </w:tcPrChange>
          </w:tcPr>
          <w:p w14:paraId="28032E19" w14:textId="77777777" w:rsidR="00E951FC" w:rsidRPr="00BA3432" w:rsidRDefault="00E951FC">
            <w:pPr>
              <w:spacing w:line="276" w:lineRule="auto"/>
              <w:jc w:val="center"/>
              <w:rPr>
                <w:ins w:id="15466" w:author="phuong vu" w:date="2018-11-23T12:05:00Z"/>
                <w:b/>
                <w:bCs/>
                <w:rPrChange w:id="15467" w:author="phuong vu" w:date="2018-11-25T21:55:00Z">
                  <w:rPr>
                    <w:ins w:id="15468" w:author="phuong vu" w:date="2018-11-23T12:05:00Z"/>
                    <w:b/>
                    <w:bCs/>
                  </w:rPr>
                </w:rPrChange>
              </w:rPr>
              <w:pPrChange w:id="15469" w:author="phuong vu" w:date="2018-11-23T13:48:00Z">
                <w:pPr>
                  <w:jc w:val="center"/>
                </w:pPr>
              </w:pPrChange>
            </w:pPr>
            <w:ins w:id="15470" w:author="phuong vu" w:date="2018-11-23T12:05:00Z">
              <w:r w:rsidRPr="00BA3432">
                <w:rPr>
                  <w:b/>
                  <w:bCs/>
                  <w:lang w:val="da-DK"/>
                  <w:rPrChange w:id="15471" w:author="phuong vu" w:date="2018-11-25T21:55:00Z">
                    <w:rPr>
                      <w:b/>
                      <w:bCs/>
                      <w:lang w:val="da-DK"/>
                    </w:rPr>
                  </w:rPrChange>
                </w:rPr>
                <w:t>Tên trường</w:t>
              </w:r>
            </w:ins>
          </w:p>
        </w:tc>
        <w:tc>
          <w:tcPr>
            <w:tcW w:w="1300" w:type="dxa"/>
            <w:noWrap/>
            <w:vAlign w:val="center"/>
            <w:hideMark/>
            <w:tcPrChange w:id="15472" w:author="phuong vu" w:date="2018-11-23T13:40:00Z">
              <w:tcPr>
                <w:tcW w:w="1300" w:type="dxa"/>
                <w:noWrap/>
                <w:vAlign w:val="center"/>
                <w:hideMark/>
              </w:tcPr>
            </w:tcPrChange>
          </w:tcPr>
          <w:p w14:paraId="1D0C2FC1" w14:textId="77777777" w:rsidR="00E951FC" w:rsidRPr="00BA3432" w:rsidRDefault="00E951FC">
            <w:pPr>
              <w:spacing w:line="276" w:lineRule="auto"/>
              <w:jc w:val="center"/>
              <w:rPr>
                <w:ins w:id="15473" w:author="phuong vu" w:date="2018-11-23T12:05:00Z"/>
                <w:b/>
                <w:bCs/>
                <w:rPrChange w:id="15474" w:author="phuong vu" w:date="2018-11-25T21:55:00Z">
                  <w:rPr>
                    <w:ins w:id="15475" w:author="phuong vu" w:date="2018-11-23T12:05:00Z"/>
                    <w:b/>
                    <w:bCs/>
                  </w:rPr>
                </w:rPrChange>
              </w:rPr>
              <w:pPrChange w:id="15476" w:author="phuong vu" w:date="2018-11-23T13:48:00Z">
                <w:pPr>
                  <w:jc w:val="center"/>
                </w:pPr>
              </w:pPrChange>
            </w:pPr>
            <w:ins w:id="15477" w:author="phuong vu" w:date="2018-11-23T12:05:00Z">
              <w:r w:rsidRPr="00BA3432">
                <w:rPr>
                  <w:b/>
                  <w:bCs/>
                  <w:lang w:val="da-DK"/>
                  <w:rPrChange w:id="15478" w:author="phuong vu" w:date="2018-11-25T21:55:00Z">
                    <w:rPr>
                      <w:b/>
                      <w:bCs/>
                      <w:lang w:val="da-DK"/>
                    </w:rPr>
                  </w:rPrChange>
                </w:rPr>
                <w:t>Kiểu</w:t>
              </w:r>
            </w:ins>
          </w:p>
        </w:tc>
        <w:tc>
          <w:tcPr>
            <w:tcW w:w="1098" w:type="dxa"/>
            <w:noWrap/>
            <w:vAlign w:val="center"/>
            <w:hideMark/>
            <w:tcPrChange w:id="15479" w:author="phuong vu" w:date="2018-11-23T13:40:00Z">
              <w:tcPr>
                <w:tcW w:w="1098" w:type="dxa"/>
                <w:noWrap/>
                <w:vAlign w:val="center"/>
                <w:hideMark/>
              </w:tcPr>
            </w:tcPrChange>
          </w:tcPr>
          <w:p w14:paraId="7790BB34" w14:textId="77777777" w:rsidR="00E951FC" w:rsidRPr="00BA3432" w:rsidRDefault="00E951FC">
            <w:pPr>
              <w:spacing w:line="276" w:lineRule="auto"/>
              <w:jc w:val="center"/>
              <w:rPr>
                <w:ins w:id="15480" w:author="phuong vu" w:date="2018-11-23T12:05:00Z"/>
                <w:b/>
                <w:bCs/>
                <w:rPrChange w:id="15481" w:author="phuong vu" w:date="2018-11-25T21:55:00Z">
                  <w:rPr>
                    <w:ins w:id="15482" w:author="phuong vu" w:date="2018-11-23T12:05:00Z"/>
                    <w:b/>
                    <w:bCs/>
                  </w:rPr>
                </w:rPrChange>
              </w:rPr>
              <w:pPrChange w:id="15483" w:author="phuong vu" w:date="2018-11-23T13:48:00Z">
                <w:pPr>
                  <w:jc w:val="center"/>
                </w:pPr>
              </w:pPrChange>
            </w:pPr>
            <w:ins w:id="15484" w:author="phuong vu" w:date="2018-11-23T12:05:00Z">
              <w:r w:rsidRPr="00BA3432">
                <w:rPr>
                  <w:b/>
                  <w:bCs/>
                  <w:lang w:val="da-DK"/>
                  <w:rPrChange w:id="15485" w:author="phuong vu" w:date="2018-11-25T21:55:00Z">
                    <w:rPr>
                      <w:b/>
                      <w:bCs/>
                      <w:lang w:val="da-DK"/>
                    </w:rPr>
                  </w:rPrChange>
                </w:rPr>
                <w:t>Chấp nhận Null</w:t>
              </w:r>
            </w:ins>
          </w:p>
        </w:tc>
        <w:tc>
          <w:tcPr>
            <w:tcW w:w="838" w:type="dxa"/>
            <w:noWrap/>
            <w:vAlign w:val="center"/>
            <w:hideMark/>
            <w:tcPrChange w:id="15486" w:author="phuong vu" w:date="2018-11-23T13:40:00Z">
              <w:tcPr>
                <w:tcW w:w="838" w:type="dxa"/>
                <w:noWrap/>
                <w:vAlign w:val="center"/>
                <w:hideMark/>
              </w:tcPr>
            </w:tcPrChange>
          </w:tcPr>
          <w:p w14:paraId="066AADA9" w14:textId="77777777" w:rsidR="00E951FC" w:rsidRPr="00BA3432" w:rsidRDefault="00E951FC">
            <w:pPr>
              <w:spacing w:line="276" w:lineRule="auto"/>
              <w:jc w:val="center"/>
              <w:rPr>
                <w:ins w:id="15487" w:author="phuong vu" w:date="2018-11-23T12:05:00Z"/>
                <w:b/>
                <w:bCs/>
                <w:rPrChange w:id="15488" w:author="phuong vu" w:date="2018-11-25T21:55:00Z">
                  <w:rPr>
                    <w:ins w:id="15489" w:author="phuong vu" w:date="2018-11-23T12:05:00Z"/>
                    <w:b/>
                    <w:bCs/>
                  </w:rPr>
                </w:rPrChange>
              </w:rPr>
              <w:pPrChange w:id="15490" w:author="phuong vu" w:date="2018-11-23T13:48:00Z">
                <w:pPr>
                  <w:jc w:val="center"/>
                </w:pPr>
              </w:pPrChange>
            </w:pPr>
            <w:ins w:id="15491" w:author="phuong vu" w:date="2018-11-23T12:05:00Z">
              <w:r w:rsidRPr="00BA3432">
                <w:rPr>
                  <w:b/>
                  <w:bCs/>
                  <w:lang w:val="da-DK"/>
                  <w:rPrChange w:id="15492" w:author="phuong vu" w:date="2018-11-25T21:55:00Z">
                    <w:rPr>
                      <w:b/>
                      <w:bCs/>
                      <w:lang w:val="da-DK"/>
                    </w:rPr>
                  </w:rPrChange>
                </w:rPr>
                <w:t>Khóa chính</w:t>
              </w:r>
            </w:ins>
          </w:p>
        </w:tc>
        <w:tc>
          <w:tcPr>
            <w:tcW w:w="823" w:type="dxa"/>
            <w:noWrap/>
            <w:vAlign w:val="center"/>
            <w:hideMark/>
            <w:tcPrChange w:id="15493" w:author="phuong vu" w:date="2018-11-23T13:40:00Z">
              <w:tcPr>
                <w:tcW w:w="823" w:type="dxa"/>
                <w:noWrap/>
                <w:vAlign w:val="center"/>
                <w:hideMark/>
              </w:tcPr>
            </w:tcPrChange>
          </w:tcPr>
          <w:p w14:paraId="4594D1EF" w14:textId="77777777" w:rsidR="00E951FC" w:rsidRPr="00BA3432" w:rsidRDefault="00E951FC">
            <w:pPr>
              <w:spacing w:line="276" w:lineRule="auto"/>
              <w:jc w:val="center"/>
              <w:rPr>
                <w:ins w:id="15494" w:author="phuong vu" w:date="2018-11-23T12:05:00Z"/>
                <w:b/>
                <w:bCs/>
                <w:rPrChange w:id="15495" w:author="phuong vu" w:date="2018-11-25T21:55:00Z">
                  <w:rPr>
                    <w:ins w:id="15496" w:author="phuong vu" w:date="2018-11-23T12:05:00Z"/>
                    <w:b/>
                    <w:bCs/>
                  </w:rPr>
                </w:rPrChange>
              </w:rPr>
              <w:pPrChange w:id="15497" w:author="phuong vu" w:date="2018-11-23T13:48:00Z">
                <w:pPr>
                  <w:jc w:val="center"/>
                </w:pPr>
              </w:pPrChange>
            </w:pPr>
            <w:ins w:id="15498" w:author="phuong vu" w:date="2018-11-23T12:05:00Z">
              <w:r w:rsidRPr="00BA3432">
                <w:rPr>
                  <w:b/>
                  <w:bCs/>
                  <w:lang w:val="da-DK"/>
                  <w:rPrChange w:id="15499" w:author="phuong vu" w:date="2018-11-25T21:55:00Z">
                    <w:rPr>
                      <w:b/>
                      <w:bCs/>
                      <w:lang w:val="da-DK"/>
                    </w:rPr>
                  </w:rPrChange>
                </w:rPr>
                <w:t>Khóa ngoại</w:t>
              </w:r>
            </w:ins>
          </w:p>
        </w:tc>
        <w:tc>
          <w:tcPr>
            <w:tcW w:w="1767" w:type="dxa"/>
            <w:noWrap/>
            <w:vAlign w:val="center"/>
            <w:hideMark/>
            <w:tcPrChange w:id="15500" w:author="phuong vu" w:date="2018-11-23T13:40:00Z">
              <w:tcPr>
                <w:tcW w:w="2899" w:type="dxa"/>
                <w:noWrap/>
                <w:vAlign w:val="center"/>
                <w:hideMark/>
              </w:tcPr>
            </w:tcPrChange>
          </w:tcPr>
          <w:p w14:paraId="794697BC" w14:textId="77777777" w:rsidR="00E951FC" w:rsidRPr="00BA3432" w:rsidRDefault="00E951FC">
            <w:pPr>
              <w:spacing w:line="276" w:lineRule="auto"/>
              <w:ind w:right="226"/>
              <w:jc w:val="center"/>
              <w:rPr>
                <w:ins w:id="15501" w:author="phuong vu" w:date="2018-11-23T12:05:00Z"/>
                <w:b/>
                <w:bCs/>
                <w:rPrChange w:id="15502" w:author="phuong vu" w:date="2018-11-25T21:55:00Z">
                  <w:rPr>
                    <w:ins w:id="15503" w:author="phuong vu" w:date="2018-11-23T12:05:00Z"/>
                    <w:b/>
                    <w:bCs/>
                  </w:rPr>
                </w:rPrChange>
              </w:rPr>
              <w:pPrChange w:id="15504" w:author="phuong vu" w:date="2018-11-23T13:48:00Z">
                <w:pPr>
                  <w:ind w:right="226"/>
                  <w:jc w:val="center"/>
                </w:pPr>
              </w:pPrChange>
            </w:pPr>
            <w:ins w:id="15505" w:author="phuong vu" w:date="2018-11-23T12:05:00Z">
              <w:r w:rsidRPr="00BA3432">
                <w:rPr>
                  <w:b/>
                  <w:bCs/>
                  <w:lang w:val="da-DK"/>
                  <w:rPrChange w:id="15506" w:author="phuong vu" w:date="2018-11-25T21:55:00Z">
                    <w:rPr>
                      <w:b/>
                      <w:bCs/>
                      <w:lang w:val="da-DK"/>
                    </w:rPr>
                  </w:rPrChange>
                </w:rPr>
                <w:t>Mô tả</w:t>
              </w:r>
            </w:ins>
          </w:p>
        </w:tc>
      </w:tr>
      <w:tr w:rsidR="00E951FC" w:rsidRPr="00BA3432" w14:paraId="5C5CCC15" w14:textId="77777777" w:rsidTr="00904AF3">
        <w:trPr>
          <w:trHeight w:val="300"/>
          <w:ins w:id="15507" w:author="phuong vu" w:date="2018-11-23T12:05:00Z"/>
          <w:trPrChange w:id="15508" w:author="phuong vu" w:date="2018-11-23T13:40:00Z">
            <w:trPr>
              <w:trHeight w:val="300"/>
            </w:trPr>
          </w:trPrChange>
        </w:trPr>
        <w:tc>
          <w:tcPr>
            <w:tcW w:w="708" w:type="dxa"/>
            <w:noWrap/>
            <w:vAlign w:val="center"/>
            <w:hideMark/>
            <w:tcPrChange w:id="15509" w:author="phuong vu" w:date="2018-11-23T13:40:00Z">
              <w:tcPr>
                <w:tcW w:w="708" w:type="dxa"/>
                <w:noWrap/>
                <w:vAlign w:val="center"/>
                <w:hideMark/>
              </w:tcPr>
            </w:tcPrChange>
          </w:tcPr>
          <w:p w14:paraId="14568D52" w14:textId="77777777" w:rsidR="00E951FC" w:rsidRPr="00BA3432" w:rsidRDefault="00E951FC">
            <w:pPr>
              <w:spacing w:line="276" w:lineRule="auto"/>
              <w:jc w:val="center"/>
              <w:rPr>
                <w:ins w:id="15510" w:author="phuong vu" w:date="2018-11-23T12:05:00Z"/>
                <w:rPrChange w:id="15511" w:author="phuong vu" w:date="2018-11-25T21:55:00Z">
                  <w:rPr>
                    <w:ins w:id="15512" w:author="phuong vu" w:date="2018-11-23T12:05:00Z"/>
                  </w:rPr>
                </w:rPrChange>
              </w:rPr>
              <w:pPrChange w:id="15513" w:author="phuong vu" w:date="2018-11-23T13:48:00Z">
                <w:pPr>
                  <w:jc w:val="center"/>
                </w:pPr>
              </w:pPrChange>
            </w:pPr>
            <w:ins w:id="15514" w:author="phuong vu" w:date="2018-11-23T12:05:00Z">
              <w:r w:rsidRPr="00BA3432">
                <w:rPr>
                  <w:rPrChange w:id="15515" w:author="phuong vu" w:date="2018-11-25T21:55:00Z">
                    <w:rPr/>
                  </w:rPrChange>
                </w:rPr>
                <w:t>1</w:t>
              </w:r>
            </w:ins>
          </w:p>
        </w:tc>
        <w:tc>
          <w:tcPr>
            <w:tcW w:w="2281" w:type="dxa"/>
            <w:noWrap/>
            <w:hideMark/>
            <w:tcPrChange w:id="15516" w:author="phuong vu" w:date="2018-11-23T13:40:00Z">
              <w:tcPr>
                <w:tcW w:w="1820" w:type="dxa"/>
                <w:noWrap/>
                <w:hideMark/>
              </w:tcPr>
            </w:tcPrChange>
          </w:tcPr>
          <w:p w14:paraId="577831FE" w14:textId="77777777" w:rsidR="00E951FC" w:rsidRPr="00BA3432" w:rsidRDefault="00E951FC">
            <w:pPr>
              <w:spacing w:line="276" w:lineRule="auto"/>
              <w:rPr>
                <w:ins w:id="15517" w:author="phuong vu" w:date="2018-11-23T12:05:00Z"/>
                <w:rPrChange w:id="15518" w:author="phuong vu" w:date="2018-11-25T21:55:00Z">
                  <w:rPr>
                    <w:ins w:id="15519" w:author="phuong vu" w:date="2018-11-23T12:05:00Z"/>
                  </w:rPr>
                </w:rPrChange>
              </w:rPr>
              <w:pPrChange w:id="15520" w:author="phuong vu" w:date="2018-11-23T13:48:00Z">
                <w:pPr/>
              </w:pPrChange>
            </w:pPr>
            <w:ins w:id="15521" w:author="phuong vu" w:date="2018-11-23T12:05:00Z">
              <w:r w:rsidRPr="00BA3432">
                <w:rPr>
                  <w:rPrChange w:id="15522" w:author="phuong vu" w:date="2018-11-25T21:55:00Z">
                    <w:rPr/>
                  </w:rPrChange>
                </w:rPr>
                <w:t>id</w:t>
              </w:r>
            </w:ins>
          </w:p>
        </w:tc>
        <w:tc>
          <w:tcPr>
            <w:tcW w:w="1300" w:type="dxa"/>
            <w:noWrap/>
            <w:hideMark/>
            <w:tcPrChange w:id="15523" w:author="phuong vu" w:date="2018-11-23T13:40:00Z">
              <w:tcPr>
                <w:tcW w:w="1300" w:type="dxa"/>
                <w:noWrap/>
                <w:hideMark/>
              </w:tcPr>
            </w:tcPrChange>
          </w:tcPr>
          <w:p w14:paraId="3922C7BF" w14:textId="77777777" w:rsidR="00E951FC" w:rsidRPr="00BA3432" w:rsidRDefault="00E951FC">
            <w:pPr>
              <w:spacing w:line="276" w:lineRule="auto"/>
              <w:rPr>
                <w:ins w:id="15524" w:author="phuong vu" w:date="2018-11-23T12:05:00Z"/>
                <w:rPrChange w:id="15525" w:author="phuong vu" w:date="2018-11-25T21:55:00Z">
                  <w:rPr>
                    <w:ins w:id="15526" w:author="phuong vu" w:date="2018-11-23T12:05:00Z"/>
                  </w:rPr>
                </w:rPrChange>
              </w:rPr>
              <w:pPrChange w:id="15527" w:author="phuong vu" w:date="2018-11-23T13:48:00Z">
                <w:pPr/>
              </w:pPrChange>
            </w:pPr>
            <w:ins w:id="15528" w:author="phuong vu" w:date="2018-11-23T12:05:00Z">
              <w:r w:rsidRPr="00BA3432">
                <w:rPr>
                  <w:rPrChange w:id="15529" w:author="phuong vu" w:date="2018-11-25T21:55:00Z">
                    <w:rPr/>
                  </w:rPrChange>
                </w:rPr>
                <w:t>numeric</w:t>
              </w:r>
            </w:ins>
          </w:p>
        </w:tc>
        <w:tc>
          <w:tcPr>
            <w:tcW w:w="1098" w:type="dxa"/>
            <w:noWrap/>
            <w:vAlign w:val="center"/>
            <w:hideMark/>
            <w:tcPrChange w:id="15530" w:author="phuong vu" w:date="2018-11-23T13:40:00Z">
              <w:tcPr>
                <w:tcW w:w="1098" w:type="dxa"/>
                <w:noWrap/>
                <w:vAlign w:val="center"/>
                <w:hideMark/>
              </w:tcPr>
            </w:tcPrChange>
          </w:tcPr>
          <w:p w14:paraId="0655C880" w14:textId="77777777" w:rsidR="00E951FC" w:rsidRPr="00BA3432" w:rsidRDefault="00E951FC">
            <w:pPr>
              <w:spacing w:line="276" w:lineRule="auto"/>
              <w:jc w:val="center"/>
              <w:rPr>
                <w:ins w:id="15531" w:author="phuong vu" w:date="2018-11-23T12:05:00Z"/>
                <w:rPrChange w:id="15532" w:author="phuong vu" w:date="2018-11-25T21:55:00Z">
                  <w:rPr>
                    <w:ins w:id="15533" w:author="phuong vu" w:date="2018-11-23T12:05:00Z"/>
                  </w:rPr>
                </w:rPrChange>
              </w:rPr>
              <w:pPrChange w:id="15534" w:author="phuong vu" w:date="2018-11-23T13:48:00Z">
                <w:pPr>
                  <w:jc w:val="center"/>
                </w:pPr>
              </w:pPrChange>
            </w:pPr>
          </w:p>
        </w:tc>
        <w:tc>
          <w:tcPr>
            <w:tcW w:w="838" w:type="dxa"/>
            <w:noWrap/>
            <w:vAlign w:val="center"/>
            <w:hideMark/>
            <w:tcPrChange w:id="15535" w:author="phuong vu" w:date="2018-11-23T13:40:00Z">
              <w:tcPr>
                <w:tcW w:w="838" w:type="dxa"/>
                <w:noWrap/>
                <w:vAlign w:val="center"/>
                <w:hideMark/>
              </w:tcPr>
            </w:tcPrChange>
          </w:tcPr>
          <w:p w14:paraId="23F98F5F" w14:textId="77777777" w:rsidR="00E951FC" w:rsidRPr="00BA3432" w:rsidRDefault="00E951FC">
            <w:pPr>
              <w:spacing w:line="276" w:lineRule="auto"/>
              <w:jc w:val="center"/>
              <w:rPr>
                <w:ins w:id="15536" w:author="phuong vu" w:date="2018-11-23T12:05:00Z"/>
                <w:rPrChange w:id="15537" w:author="phuong vu" w:date="2018-11-25T21:55:00Z">
                  <w:rPr>
                    <w:ins w:id="15538" w:author="phuong vu" w:date="2018-11-23T12:05:00Z"/>
                  </w:rPr>
                </w:rPrChange>
              </w:rPr>
              <w:pPrChange w:id="15539" w:author="phuong vu" w:date="2018-11-23T13:48:00Z">
                <w:pPr>
                  <w:jc w:val="center"/>
                </w:pPr>
              </w:pPrChange>
            </w:pPr>
            <w:ins w:id="15540" w:author="phuong vu" w:date="2018-11-23T12:05:00Z">
              <w:r w:rsidRPr="00BA3432">
                <w:rPr>
                  <w:rPrChange w:id="15541" w:author="phuong vu" w:date="2018-11-25T21:55:00Z">
                    <w:rPr/>
                  </w:rPrChange>
                </w:rPr>
                <w:t>X</w:t>
              </w:r>
            </w:ins>
          </w:p>
        </w:tc>
        <w:tc>
          <w:tcPr>
            <w:tcW w:w="823" w:type="dxa"/>
            <w:noWrap/>
            <w:vAlign w:val="center"/>
            <w:hideMark/>
            <w:tcPrChange w:id="15542" w:author="phuong vu" w:date="2018-11-23T13:40:00Z">
              <w:tcPr>
                <w:tcW w:w="823" w:type="dxa"/>
                <w:noWrap/>
                <w:vAlign w:val="center"/>
                <w:hideMark/>
              </w:tcPr>
            </w:tcPrChange>
          </w:tcPr>
          <w:p w14:paraId="37FE042E" w14:textId="77777777" w:rsidR="00E951FC" w:rsidRPr="00BA3432" w:rsidRDefault="00E951FC">
            <w:pPr>
              <w:spacing w:line="276" w:lineRule="auto"/>
              <w:jc w:val="center"/>
              <w:rPr>
                <w:ins w:id="15543" w:author="phuong vu" w:date="2018-11-23T12:05:00Z"/>
                <w:rPrChange w:id="15544" w:author="phuong vu" w:date="2018-11-25T21:55:00Z">
                  <w:rPr>
                    <w:ins w:id="15545" w:author="phuong vu" w:date="2018-11-23T12:05:00Z"/>
                  </w:rPr>
                </w:rPrChange>
              </w:rPr>
              <w:pPrChange w:id="15546" w:author="phuong vu" w:date="2018-11-23T13:48:00Z">
                <w:pPr>
                  <w:jc w:val="center"/>
                </w:pPr>
              </w:pPrChange>
            </w:pPr>
          </w:p>
        </w:tc>
        <w:tc>
          <w:tcPr>
            <w:tcW w:w="1767" w:type="dxa"/>
            <w:noWrap/>
            <w:hideMark/>
            <w:tcPrChange w:id="15547" w:author="phuong vu" w:date="2018-11-23T13:40:00Z">
              <w:tcPr>
                <w:tcW w:w="2899" w:type="dxa"/>
                <w:noWrap/>
                <w:hideMark/>
              </w:tcPr>
            </w:tcPrChange>
          </w:tcPr>
          <w:p w14:paraId="26F33C4B" w14:textId="62100914" w:rsidR="00E951FC" w:rsidRPr="00BA3432" w:rsidRDefault="00E951FC">
            <w:pPr>
              <w:spacing w:line="276" w:lineRule="auto"/>
              <w:rPr>
                <w:ins w:id="15548" w:author="phuong vu" w:date="2018-11-23T12:05:00Z"/>
                <w:lang w:val="en-US"/>
                <w:rPrChange w:id="15549" w:author="phuong vu" w:date="2018-11-25T21:55:00Z">
                  <w:rPr>
                    <w:ins w:id="15550" w:author="phuong vu" w:date="2018-11-23T12:05:00Z"/>
                    <w:lang w:val="en-US"/>
                  </w:rPr>
                </w:rPrChange>
              </w:rPr>
              <w:pPrChange w:id="15551" w:author="phuong vu" w:date="2018-11-23T13:48:00Z">
                <w:pPr/>
              </w:pPrChange>
            </w:pPr>
            <w:ins w:id="15552" w:author="phuong vu" w:date="2018-11-23T12:05:00Z">
              <w:r w:rsidRPr="00BA3432">
                <w:rPr>
                  <w:rPrChange w:id="15553" w:author="phuong vu" w:date="2018-11-25T21:55:00Z">
                    <w:rPr/>
                  </w:rPrChange>
                </w:rPr>
                <w:t xml:space="preserve">ID </w:t>
              </w:r>
              <w:r w:rsidRPr="00BA3432">
                <w:rPr>
                  <w:lang w:val="en-US"/>
                  <w:rPrChange w:id="15554" w:author="phuong vu" w:date="2018-11-25T21:55:00Z">
                    <w:rPr>
                      <w:lang w:val="en-US"/>
                    </w:rPr>
                  </w:rPrChange>
                </w:rPr>
                <w:t>loại quần áo</w:t>
              </w:r>
            </w:ins>
          </w:p>
        </w:tc>
      </w:tr>
      <w:tr w:rsidR="00E951FC" w:rsidRPr="00BA3432" w14:paraId="4EFA216F" w14:textId="77777777" w:rsidTr="00904AF3">
        <w:trPr>
          <w:trHeight w:val="300"/>
          <w:ins w:id="15555" w:author="phuong vu" w:date="2018-11-23T12:05:00Z"/>
          <w:trPrChange w:id="15556" w:author="phuong vu" w:date="2018-11-23T13:40:00Z">
            <w:trPr>
              <w:trHeight w:val="300"/>
            </w:trPr>
          </w:trPrChange>
        </w:trPr>
        <w:tc>
          <w:tcPr>
            <w:tcW w:w="708" w:type="dxa"/>
            <w:noWrap/>
            <w:vAlign w:val="center"/>
            <w:hideMark/>
            <w:tcPrChange w:id="15557" w:author="phuong vu" w:date="2018-11-23T13:40:00Z">
              <w:tcPr>
                <w:tcW w:w="708" w:type="dxa"/>
                <w:noWrap/>
                <w:vAlign w:val="center"/>
                <w:hideMark/>
              </w:tcPr>
            </w:tcPrChange>
          </w:tcPr>
          <w:p w14:paraId="6F0E1C5D" w14:textId="77777777" w:rsidR="00E951FC" w:rsidRPr="00BA3432" w:rsidRDefault="00E951FC">
            <w:pPr>
              <w:spacing w:line="276" w:lineRule="auto"/>
              <w:jc w:val="center"/>
              <w:rPr>
                <w:ins w:id="15558" w:author="phuong vu" w:date="2018-11-23T12:05:00Z"/>
                <w:rPrChange w:id="15559" w:author="phuong vu" w:date="2018-11-25T21:55:00Z">
                  <w:rPr>
                    <w:ins w:id="15560" w:author="phuong vu" w:date="2018-11-23T12:05:00Z"/>
                  </w:rPr>
                </w:rPrChange>
              </w:rPr>
              <w:pPrChange w:id="15561" w:author="phuong vu" w:date="2018-11-23T13:48:00Z">
                <w:pPr>
                  <w:jc w:val="center"/>
                </w:pPr>
              </w:pPrChange>
            </w:pPr>
            <w:ins w:id="15562" w:author="phuong vu" w:date="2018-11-23T12:05:00Z">
              <w:r w:rsidRPr="00BA3432">
                <w:rPr>
                  <w:rPrChange w:id="15563" w:author="phuong vu" w:date="2018-11-25T21:55:00Z">
                    <w:rPr/>
                  </w:rPrChange>
                </w:rPr>
                <w:t>2</w:t>
              </w:r>
            </w:ins>
          </w:p>
        </w:tc>
        <w:tc>
          <w:tcPr>
            <w:tcW w:w="2281" w:type="dxa"/>
            <w:noWrap/>
            <w:hideMark/>
            <w:tcPrChange w:id="15564" w:author="phuong vu" w:date="2018-11-23T13:40:00Z">
              <w:tcPr>
                <w:tcW w:w="1820" w:type="dxa"/>
                <w:noWrap/>
                <w:hideMark/>
              </w:tcPr>
            </w:tcPrChange>
          </w:tcPr>
          <w:p w14:paraId="0B631AB8" w14:textId="091262F4" w:rsidR="00E951FC" w:rsidRPr="00BA3432" w:rsidRDefault="00E951FC">
            <w:pPr>
              <w:spacing w:line="276" w:lineRule="auto"/>
              <w:rPr>
                <w:ins w:id="15565" w:author="phuong vu" w:date="2018-11-23T12:05:00Z"/>
                <w:rPrChange w:id="15566" w:author="phuong vu" w:date="2018-11-25T21:55:00Z">
                  <w:rPr>
                    <w:ins w:id="15567" w:author="phuong vu" w:date="2018-11-23T12:05:00Z"/>
                  </w:rPr>
                </w:rPrChange>
              </w:rPr>
              <w:pPrChange w:id="15568" w:author="phuong vu" w:date="2018-11-23T13:48:00Z">
                <w:pPr/>
              </w:pPrChange>
            </w:pPr>
            <w:ins w:id="15569" w:author="phuong vu" w:date="2018-11-23T12:05:00Z">
              <w:r w:rsidRPr="00BA3432">
                <w:rPr>
                  <w:lang w:val="en-US"/>
                  <w:rPrChange w:id="15570" w:author="phuong vu" w:date="2018-11-25T21:55:00Z">
                    <w:rPr>
                      <w:lang w:val="en-US"/>
                    </w:rPr>
                  </w:rPrChange>
                </w:rPr>
                <w:t>product_type</w:t>
              </w:r>
              <w:r w:rsidRPr="00BA3432">
                <w:rPr>
                  <w:rPrChange w:id="15571" w:author="phuong vu" w:date="2018-11-25T21:55:00Z">
                    <w:rPr/>
                  </w:rPrChange>
                </w:rPr>
                <w:t>_name</w:t>
              </w:r>
            </w:ins>
          </w:p>
        </w:tc>
        <w:tc>
          <w:tcPr>
            <w:tcW w:w="1300" w:type="dxa"/>
            <w:noWrap/>
            <w:hideMark/>
            <w:tcPrChange w:id="15572" w:author="phuong vu" w:date="2018-11-23T13:40:00Z">
              <w:tcPr>
                <w:tcW w:w="1300" w:type="dxa"/>
                <w:noWrap/>
                <w:hideMark/>
              </w:tcPr>
            </w:tcPrChange>
          </w:tcPr>
          <w:p w14:paraId="7404ACED" w14:textId="77777777" w:rsidR="00E951FC" w:rsidRPr="00BA3432" w:rsidRDefault="00E951FC">
            <w:pPr>
              <w:spacing w:line="276" w:lineRule="auto"/>
              <w:rPr>
                <w:ins w:id="15573" w:author="phuong vu" w:date="2018-11-23T12:05:00Z"/>
                <w:rPrChange w:id="15574" w:author="phuong vu" w:date="2018-11-25T21:55:00Z">
                  <w:rPr>
                    <w:ins w:id="15575" w:author="phuong vu" w:date="2018-11-23T12:05:00Z"/>
                  </w:rPr>
                </w:rPrChange>
              </w:rPr>
              <w:pPrChange w:id="15576" w:author="phuong vu" w:date="2018-11-23T13:48:00Z">
                <w:pPr/>
              </w:pPrChange>
            </w:pPr>
            <w:ins w:id="15577" w:author="phuong vu" w:date="2018-11-23T12:05:00Z">
              <w:r w:rsidRPr="00BA3432">
                <w:rPr>
                  <w:rPrChange w:id="15578" w:author="phuong vu" w:date="2018-11-25T21:55:00Z">
                    <w:rPr/>
                  </w:rPrChange>
                </w:rPr>
                <w:t>character varying</w:t>
              </w:r>
            </w:ins>
          </w:p>
        </w:tc>
        <w:tc>
          <w:tcPr>
            <w:tcW w:w="1098" w:type="dxa"/>
            <w:noWrap/>
            <w:vAlign w:val="center"/>
            <w:hideMark/>
            <w:tcPrChange w:id="15579" w:author="phuong vu" w:date="2018-11-23T13:40:00Z">
              <w:tcPr>
                <w:tcW w:w="1098" w:type="dxa"/>
                <w:noWrap/>
                <w:vAlign w:val="center"/>
                <w:hideMark/>
              </w:tcPr>
            </w:tcPrChange>
          </w:tcPr>
          <w:p w14:paraId="726B071E" w14:textId="77777777" w:rsidR="00E951FC" w:rsidRPr="00BA3432" w:rsidRDefault="00E951FC">
            <w:pPr>
              <w:spacing w:line="276" w:lineRule="auto"/>
              <w:jc w:val="center"/>
              <w:rPr>
                <w:ins w:id="15580" w:author="phuong vu" w:date="2018-11-23T12:05:00Z"/>
                <w:rPrChange w:id="15581" w:author="phuong vu" w:date="2018-11-25T21:55:00Z">
                  <w:rPr>
                    <w:ins w:id="15582" w:author="phuong vu" w:date="2018-11-23T12:05:00Z"/>
                  </w:rPr>
                </w:rPrChange>
              </w:rPr>
              <w:pPrChange w:id="15583" w:author="phuong vu" w:date="2018-11-23T13:48:00Z">
                <w:pPr>
                  <w:jc w:val="center"/>
                </w:pPr>
              </w:pPrChange>
            </w:pPr>
          </w:p>
        </w:tc>
        <w:tc>
          <w:tcPr>
            <w:tcW w:w="838" w:type="dxa"/>
            <w:noWrap/>
            <w:vAlign w:val="center"/>
            <w:hideMark/>
            <w:tcPrChange w:id="15584" w:author="phuong vu" w:date="2018-11-23T13:40:00Z">
              <w:tcPr>
                <w:tcW w:w="838" w:type="dxa"/>
                <w:noWrap/>
                <w:vAlign w:val="center"/>
                <w:hideMark/>
              </w:tcPr>
            </w:tcPrChange>
          </w:tcPr>
          <w:p w14:paraId="0EFCF007" w14:textId="77777777" w:rsidR="00E951FC" w:rsidRPr="00BA3432" w:rsidRDefault="00E951FC">
            <w:pPr>
              <w:spacing w:line="276" w:lineRule="auto"/>
              <w:jc w:val="center"/>
              <w:rPr>
                <w:ins w:id="15585" w:author="phuong vu" w:date="2018-11-23T12:05:00Z"/>
                <w:rPrChange w:id="15586" w:author="phuong vu" w:date="2018-11-25T21:55:00Z">
                  <w:rPr>
                    <w:ins w:id="15587" w:author="phuong vu" w:date="2018-11-23T12:05:00Z"/>
                  </w:rPr>
                </w:rPrChange>
              </w:rPr>
              <w:pPrChange w:id="15588" w:author="phuong vu" w:date="2018-11-23T13:48:00Z">
                <w:pPr>
                  <w:jc w:val="center"/>
                </w:pPr>
              </w:pPrChange>
            </w:pPr>
          </w:p>
        </w:tc>
        <w:tc>
          <w:tcPr>
            <w:tcW w:w="823" w:type="dxa"/>
            <w:noWrap/>
            <w:vAlign w:val="center"/>
            <w:hideMark/>
            <w:tcPrChange w:id="15589" w:author="phuong vu" w:date="2018-11-23T13:40:00Z">
              <w:tcPr>
                <w:tcW w:w="823" w:type="dxa"/>
                <w:noWrap/>
                <w:vAlign w:val="center"/>
                <w:hideMark/>
              </w:tcPr>
            </w:tcPrChange>
          </w:tcPr>
          <w:p w14:paraId="18910633" w14:textId="77777777" w:rsidR="00E951FC" w:rsidRPr="00BA3432" w:rsidRDefault="00E951FC">
            <w:pPr>
              <w:spacing w:line="276" w:lineRule="auto"/>
              <w:jc w:val="center"/>
              <w:rPr>
                <w:ins w:id="15590" w:author="phuong vu" w:date="2018-11-23T12:05:00Z"/>
                <w:rPrChange w:id="15591" w:author="phuong vu" w:date="2018-11-25T21:55:00Z">
                  <w:rPr>
                    <w:ins w:id="15592" w:author="phuong vu" w:date="2018-11-23T12:05:00Z"/>
                  </w:rPr>
                </w:rPrChange>
              </w:rPr>
              <w:pPrChange w:id="15593" w:author="phuong vu" w:date="2018-11-23T13:48:00Z">
                <w:pPr>
                  <w:jc w:val="center"/>
                </w:pPr>
              </w:pPrChange>
            </w:pPr>
          </w:p>
        </w:tc>
        <w:tc>
          <w:tcPr>
            <w:tcW w:w="1767" w:type="dxa"/>
            <w:noWrap/>
            <w:hideMark/>
            <w:tcPrChange w:id="15594" w:author="phuong vu" w:date="2018-11-23T13:40:00Z">
              <w:tcPr>
                <w:tcW w:w="2899" w:type="dxa"/>
                <w:noWrap/>
                <w:hideMark/>
              </w:tcPr>
            </w:tcPrChange>
          </w:tcPr>
          <w:p w14:paraId="0EA79B36" w14:textId="4C5EE08C" w:rsidR="00E951FC" w:rsidRPr="00BA3432" w:rsidRDefault="00E951FC">
            <w:pPr>
              <w:spacing w:line="276" w:lineRule="auto"/>
              <w:rPr>
                <w:ins w:id="15595" w:author="phuong vu" w:date="2018-11-23T12:05:00Z"/>
                <w:lang w:val="en-US"/>
                <w:rPrChange w:id="15596" w:author="phuong vu" w:date="2018-11-25T21:55:00Z">
                  <w:rPr>
                    <w:ins w:id="15597" w:author="phuong vu" w:date="2018-11-23T12:05:00Z"/>
                    <w:lang w:val="en-US"/>
                  </w:rPr>
                </w:rPrChange>
              </w:rPr>
              <w:pPrChange w:id="15598" w:author="phuong vu" w:date="2018-11-23T13:48:00Z">
                <w:pPr/>
              </w:pPrChange>
            </w:pPr>
            <w:ins w:id="15599" w:author="phuong vu" w:date="2018-11-23T12:05:00Z">
              <w:r w:rsidRPr="00BA3432">
                <w:rPr>
                  <w:lang w:val="en-US"/>
                  <w:rPrChange w:id="15600" w:author="phuong vu" w:date="2018-11-25T21:55:00Z">
                    <w:rPr>
                      <w:lang w:val="en-US"/>
                    </w:rPr>
                  </w:rPrChange>
                </w:rPr>
                <w:t>Tên loại</w:t>
              </w:r>
            </w:ins>
          </w:p>
        </w:tc>
      </w:tr>
      <w:tr w:rsidR="00E951FC" w:rsidRPr="00BA3432" w14:paraId="1ADE2D56" w14:textId="77777777" w:rsidTr="00904AF3">
        <w:trPr>
          <w:trHeight w:val="300"/>
          <w:ins w:id="15601" w:author="phuong vu" w:date="2018-11-23T12:05:00Z"/>
          <w:trPrChange w:id="15602" w:author="phuong vu" w:date="2018-11-23T13:40:00Z">
            <w:trPr>
              <w:trHeight w:val="300"/>
            </w:trPr>
          </w:trPrChange>
        </w:trPr>
        <w:tc>
          <w:tcPr>
            <w:tcW w:w="708" w:type="dxa"/>
            <w:noWrap/>
            <w:vAlign w:val="center"/>
            <w:hideMark/>
            <w:tcPrChange w:id="15603" w:author="phuong vu" w:date="2018-11-23T13:40:00Z">
              <w:tcPr>
                <w:tcW w:w="708" w:type="dxa"/>
                <w:noWrap/>
                <w:vAlign w:val="center"/>
                <w:hideMark/>
              </w:tcPr>
            </w:tcPrChange>
          </w:tcPr>
          <w:p w14:paraId="5E83695B" w14:textId="1D919DC4" w:rsidR="00E951FC" w:rsidRPr="00BA3432" w:rsidRDefault="00F81B12">
            <w:pPr>
              <w:spacing w:line="276" w:lineRule="auto"/>
              <w:jc w:val="center"/>
              <w:rPr>
                <w:ins w:id="15604" w:author="phuong vu" w:date="2018-11-23T12:05:00Z"/>
                <w:lang w:val="en-US"/>
                <w:rPrChange w:id="15605" w:author="phuong vu" w:date="2018-11-25T21:55:00Z">
                  <w:rPr>
                    <w:ins w:id="15606" w:author="phuong vu" w:date="2018-11-23T12:05:00Z"/>
                    <w:lang w:val="en-US"/>
                  </w:rPr>
                </w:rPrChange>
              </w:rPr>
              <w:pPrChange w:id="15607" w:author="phuong vu" w:date="2018-11-23T13:48:00Z">
                <w:pPr>
                  <w:jc w:val="center"/>
                </w:pPr>
              </w:pPrChange>
            </w:pPr>
            <w:ins w:id="15608" w:author="phuong vu" w:date="2018-11-23T13:47:00Z">
              <w:r w:rsidRPr="00BA3432">
                <w:rPr>
                  <w:lang w:val="en-US"/>
                  <w:rPrChange w:id="15609" w:author="phuong vu" w:date="2018-11-25T21:55:00Z">
                    <w:rPr>
                      <w:lang w:val="en-US"/>
                    </w:rPr>
                  </w:rPrChange>
                </w:rPr>
                <w:t>3</w:t>
              </w:r>
            </w:ins>
          </w:p>
        </w:tc>
        <w:tc>
          <w:tcPr>
            <w:tcW w:w="2281" w:type="dxa"/>
            <w:noWrap/>
            <w:hideMark/>
            <w:tcPrChange w:id="15610" w:author="phuong vu" w:date="2018-11-23T13:40:00Z">
              <w:tcPr>
                <w:tcW w:w="1820" w:type="dxa"/>
                <w:noWrap/>
                <w:hideMark/>
              </w:tcPr>
            </w:tcPrChange>
          </w:tcPr>
          <w:p w14:paraId="726DA8B7" w14:textId="77777777" w:rsidR="00E951FC" w:rsidRPr="00BA3432" w:rsidRDefault="00E951FC">
            <w:pPr>
              <w:spacing w:line="276" w:lineRule="auto"/>
              <w:rPr>
                <w:ins w:id="15611" w:author="phuong vu" w:date="2018-11-23T12:05:00Z"/>
                <w:rPrChange w:id="15612" w:author="phuong vu" w:date="2018-11-25T21:55:00Z">
                  <w:rPr>
                    <w:ins w:id="15613" w:author="phuong vu" w:date="2018-11-23T12:05:00Z"/>
                  </w:rPr>
                </w:rPrChange>
              </w:rPr>
              <w:pPrChange w:id="15614" w:author="phuong vu" w:date="2018-11-23T13:48:00Z">
                <w:pPr/>
              </w:pPrChange>
            </w:pPr>
            <w:ins w:id="15615" w:author="phuong vu" w:date="2018-11-23T12:05:00Z">
              <w:r w:rsidRPr="00BA3432">
                <w:rPr>
                  <w:rPrChange w:id="15616" w:author="phuong vu" w:date="2018-11-25T21:55:00Z">
                    <w:rPr/>
                  </w:rPrChange>
                </w:rPr>
                <w:t>status</w:t>
              </w:r>
            </w:ins>
          </w:p>
        </w:tc>
        <w:tc>
          <w:tcPr>
            <w:tcW w:w="1300" w:type="dxa"/>
            <w:noWrap/>
            <w:hideMark/>
            <w:tcPrChange w:id="15617" w:author="phuong vu" w:date="2018-11-23T13:40:00Z">
              <w:tcPr>
                <w:tcW w:w="1300" w:type="dxa"/>
                <w:noWrap/>
                <w:hideMark/>
              </w:tcPr>
            </w:tcPrChange>
          </w:tcPr>
          <w:p w14:paraId="73EE5A74" w14:textId="77777777" w:rsidR="00E951FC" w:rsidRPr="00BA3432" w:rsidRDefault="00E951FC">
            <w:pPr>
              <w:spacing w:line="276" w:lineRule="auto"/>
              <w:rPr>
                <w:ins w:id="15618" w:author="phuong vu" w:date="2018-11-23T12:05:00Z"/>
                <w:rPrChange w:id="15619" w:author="phuong vu" w:date="2018-11-25T21:55:00Z">
                  <w:rPr>
                    <w:ins w:id="15620" w:author="phuong vu" w:date="2018-11-23T12:05:00Z"/>
                  </w:rPr>
                </w:rPrChange>
              </w:rPr>
              <w:pPrChange w:id="15621" w:author="phuong vu" w:date="2018-11-23T13:48:00Z">
                <w:pPr/>
              </w:pPrChange>
            </w:pPr>
            <w:ins w:id="15622" w:author="phuong vu" w:date="2018-11-23T12:05:00Z">
              <w:r w:rsidRPr="00BA3432">
                <w:rPr>
                  <w:rPrChange w:id="15623" w:author="phuong vu" w:date="2018-11-25T21:55:00Z">
                    <w:rPr/>
                  </w:rPrChange>
                </w:rPr>
                <w:t>character varying</w:t>
              </w:r>
            </w:ins>
          </w:p>
        </w:tc>
        <w:tc>
          <w:tcPr>
            <w:tcW w:w="1098" w:type="dxa"/>
            <w:noWrap/>
            <w:vAlign w:val="center"/>
            <w:hideMark/>
            <w:tcPrChange w:id="15624" w:author="phuong vu" w:date="2018-11-23T13:40:00Z">
              <w:tcPr>
                <w:tcW w:w="1098" w:type="dxa"/>
                <w:noWrap/>
                <w:vAlign w:val="center"/>
                <w:hideMark/>
              </w:tcPr>
            </w:tcPrChange>
          </w:tcPr>
          <w:p w14:paraId="1A111C96" w14:textId="77777777" w:rsidR="00E951FC" w:rsidRPr="00BA3432" w:rsidRDefault="00E951FC">
            <w:pPr>
              <w:spacing w:line="276" w:lineRule="auto"/>
              <w:jc w:val="center"/>
              <w:rPr>
                <w:ins w:id="15625" w:author="phuong vu" w:date="2018-11-23T12:05:00Z"/>
                <w:rPrChange w:id="15626" w:author="phuong vu" w:date="2018-11-25T21:55:00Z">
                  <w:rPr>
                    <w:ins w:id="15627" w:author="phuong vu" w:date="2018-11-23T12:05:00Z"/>
                  </w:rPr>
                </w:rPrChange>
              </w:rPr>
              <w:pPrChange w:id="15628" w:author="phuong vu" w:date="2018-11-23T13:48:00Z">
                <w:pPr>
                  <w:jc w:val="center"/>
                </w:pPr>
              </w:pPrChange>
            </w:pPr>
            <w:ins w:id="15629" w:author="phuong vu" w:date="2018-11-23T12:05:00Z">
              <w:r w:rsidRPr="00BA3432">
                <w:rPr>
                  <w:rPrChange w:id="15630" w:author="phuong vu" w:date="2018-11-25T21:55:00Z">
                    <w:rPr/>
                  </w:rPrChange>
                </w:rPr>
                <w:t>X</w:t>
              </w:r>
            </w:ins>
          </w:p>
        </w:tc>
        <w:tc>
          <w:tcPr>
            <w:tcW w:w="838" w:type="dxa"/>
            <w:noWrap/>
            <w:vAlign w:val="center"/>
            <w:hideMark/>
            <w:tcPrChange w:id="15631" w:author="phuong vu" w:date="2018-11-23T13:40:00Z">
              <w:tcPr>
                <w:tcW w:w="838" w:type="dxa"/>
                <w:noWrap/>
                <w:vAlign w:val="center"/>
                <w:hideMark/>
              </w:tcPr>
            </w:tcPrChange>
          </w:tcPr>
          <w:p w14:paraId="1D82777E" w14:textId="77777777" w:rsidR="00E951FC" w:rsidRPr="00BA3432" w:rsidRDefault="00E951FC">
            <w:pPr>
              <w:spacing w:line="276" w:lineRule="auto"/>
              <w:jc w:val="center"/>
              <w:rPr>
                <w:ins w:id="15632" w:author="phuong vu" w:date="2018-11-23T12:05:00Z"/>
                <w:rPrChange w:id="15633" w:author="phuong vu" w:date="2018-11-25T21:55:00Z">
                  <w:rPr>
                    <w:ins w:id="15634" w:author="phuong vu" w:date="2018-11-23T12:05:00Z"/>
                  </w:rPr>
                </w:rPrChange>
              </w:rPr>
              <w:pPrChange w:id="15635" w:author="phuong vu" w:date="2018-11-23T13:48:00Z">
                <w:pPr>
                  <w:jc w:val="center"/>
                </w:pPr>
              </w:pPrChange>
            </w:pPr>
          </w:p>
        </w:tc>
        <w:tc>
          <w:tcPr>
            <w:tcW w:w="823" w:type="dxa"/>
            <w:noWrap/>
            <w:vAlign w:val="center"/>
            <w:hideMark/>
            <w:tcPrChange w:id="15636" w:author="phuong vu" w:date="2018-11-23T13:40:00Z">
              <w:tcPr>
                <w:tcW w:w="823" w:type="dxa"/>
                <w:noWrap/>
                <w:vAlign w:val="center"/>
                <w:hideMark/>
              </w:tcPr>
            </w:tcPrChange>
          </w:tcPr>
          <w:p w14:paraId="312EDDD0" w14:textId="77777777" w:rsidR="00E951FC" w:rsidRPr="00BA3432" w:rsidRDefault="00E951FC">
            <w:pPr>
              <w:spacing w:line="276" w:lineRule="auto"/>
              <w:jc w:val="center"/>
              <w:rPr>
                <w:ins w:id="15637" w:author="phuong vu" w:date="2018-11-23T12:05:00Z"/>
                <w:rPrChange w:id="15638" w:author="phuong vu" w:date="2018-11-25T21:55:00Z">
                  <w:rPr>
                    <w:ins w:id="15639" w:author="phuong vu" w:date="2018-11-23T12:05:00Z"/>
                  </w:rPr>
                </w:rPrChange>
              </w:rPr>
              <w:pPrChange w:id="15640" w:author="phuong vu" w:date="2018-11-23T13:48:00Z">
                <w:pPr>
                  <w:jc w:val="center"/>
                </w:pPr>
              </w:pPrChange>
            </w:pPr>
          </w:p>
        </w:tc>
        <w:tc>
          <w:tcPr>
            <w:tcW w:w="1767" w:type="dxa"/>
            <w:noWrap/>
            <w:hideMark/>
            <w:tcPrChange w:id="15641" w:author="phuong vu" w:date="2018-11-23T13:40:00Z">
              <w:tcPr>
                <w:tcW w:w="2899" w:type="dxa"/>
                <w:noWrap/>
                <w:hideMark/>
              </w:tcPr>
            </w:tcPrChange>
          </w:tcPr>
          <w:p w14:paraId="6E004183" w14:textId="77777777" w:rsidR="00E951FC" w:rsidRPr="00BA3432" w:rsidRDefault="00E951FC">
            <w:pPr>
              <w:keepNext/>
              <w:spacing w:line="276" w:lineRule="auto"/>
              <w:rPr>
                <w:ins w:id="15642" w:author="phuong vu" w:date="2018-11-23T12:05:00Z"/>
                <w:rPrChange w:id="15643" w:author="phuong vu" w:date="2018-11-25T21:55:00Z">
                  <w:rPr>
                    <w:ins w:id="15644" w:author="phuong vu" w:date="2018-11-23T12:05:00Z"/>
                  </w:rPr>
                </w:rPrChange>
              </w:rPr>
              <w:pPrChange w:id="15645" w:author="phuong vu" w:date="2018-11-23T13:48:00Z">
                <w:pPr>
                  <w:keepNext/>
                </w:pPr>
              </w:pPrChange>
            </w:pPr>
            <w:ins w:id="15646" w:author="phuong vu" w:date="2018-11-23T12:05:00Z">
              <w:r w:rsidRPr="00BA3432">
                <w:rPr>
                  <w:rPrChange w:id="15647" w:author="phuong vu" w:date="2018-11-25T21:55:00Z">
                    <w:rPr/>
                  </w:rPrChange>
                </w:rPr>
                <w:t>Trạng thái</w:t>
              </w:r>
            </w:ins>
          </w:p>
        </w:tc>
      </w:tr>
    </w:tbl>
    <w:p w14:paraId="4A5BD1C4" w14:textId="69015172" w:rsidR="00E951FC" w:rsidRPr="00BA3432" w:rsidRDefault="00E951FC">
      <w:pPr>
        <w:pStyle w:val="Caption"/>
        <w:spacing w:line="276" w:lineRule="auto"/>
        <w:rPr>
          <w:ins w:id="15648" w:author="phuong vu" w:date="2018-11-23T12:06:00Z"/>
          <w:rPrChange w:id="15649" w:author="phuong vu" w:date="2018-11-25T21:55:00Z">
            <w:rPr>
              <w:ins w:id="15650" w:author="phuong vu" w:date="2018-11-23T12:06:00Z"/>
              <w:lang w:val="en-US"/>
            </w:rPr>
          </w:rPrChange>
        </w:rPr>
        <w:pPrChange w:id="15651" w:author="phuong vu" w:date="2018-11-23T13:48:00Z">
          <w:pPr>
            <w:pStyle w:val="Caption"/>
          </w:pPr>
        </w:pPrChange>
      </w:pPr>
      <w:bookmarkStart w:id="15652" w:name="_Toc530944389"/>
      <w:ins w:id="15653" w:author="phuong vu" w:date="2018-11-23T12:05:00Z">
        <w:r w:rsidRPr="00BA3432">
          <w:rPr>
            <w:rPrChange w:id="15654" w:author="phuong vu" w:date="2018-11-25T21:55:00Z">
              <w:rPr/>
            </w:rPrChange>
          </w:rPr>
          <w:t xml:space="preserve">Bảng </w:t>
        </w:r>
      </w:ins>
      <w:ins w:id="15655" w:author="phuong vu" w:date="2018-11-26T02:10:00Z">
        <w:r w:rsidR="00404CBA">
          <w:fldChar w:fldCharType="begin"/>
        </w:r>
        <w:r w:rsidR="00404CBA">
          <w:instrText xml:space="preserve"> STYLEREF 1 \s </w:instrText>
        </w:r>
      </w:ins>
      <w:r w:rsidR="00404CBA">
        <w:fldChar w:fldCharType="separate"/>
      </w:r>
      <w:r w:rsidR="00404CBA">
        <w:rPr>
          <w:noProof/>
        </w:rPr>
        <w:t>3</w:t>
      </w:r>
      <w:ins w:id="1565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5657" w:author="phuong vu" w:date="2018-11-26T02:10:00Z">
        <w:r w:rsidR="00404CBA">
          <w:rPr>
            <w:noProof/>
          </w:rPr>
          <w:t>12</w:t>
        </w:r>
        <w:r w:rsidR="00404CBA">
          <w:fldChar w:fldCharType="end"/>
        </w:r>
      </w:ins>
      <w:ins w:id="15658" w:author="phuong vu" w:date="2018-11-23T12:05:00Z">
        <w:r w:rsidRPr="00BA3432">
          <w:rPr>
            <w:rPrChange w:id="15659" w:author="phuong vu" w:date="2018-11-25T21:55:00Z">
              <w:rPr>
                <w:lang w:val="en-US"/>
              </w:rPr>
            </w:rPrChange>
          </w:rPr>
          <w:t xml:space="preserve"> Bảng dữ liệu loại quần áo</w:t>
        </w:r>
      </w:ins>
      <w:bookmarkEnd w:id="15652"/>
    </w:p>
    <w:p w14:paraId="401940FF" w14:textId="4BA50C24" w:rsidR="00E951FC" w:rsidRPr="00BA3432" w:rsidRDefault="00E951FC">
      <w:pPr>
        <w:spacing w:line="276" w:lineRule="auto"/>
        <w:rPr>
          <w:ins w:id="15660" w:author="phuong vu" w:date="2018-11-23T12:06:00Z"/>
          <w:b/>
          <w:lang w:val="en-US"/>
          <w:rPrChange w:id="15661" w:author="phuong vu" w:date="2018-11-25T21:55:00Z">
            <w:rPr>
              <w:ins w:id="15662" w:author="phuong vu" w:date="2018-11-23T12:06:00Z"/>
              <w:b/>
              <w:lang w:val="en-US"/>
            </w:rPr>
          </w:rPrChange>
        </w:rPr>
        <w:pPrChange w:id="15663" w:author="phuong vu" w:date="2018-11-23T13:48:00Z">
          <w:pPr/>
        </w:pPrChange>
      </w:pPr>
      <w:ins w:id="15664" w:author="phuong vu" w:date="2018-11-23T12:06:00Z">
        <w:r w:rsidRPr="00AD0E2E">
          <w:rPr>
            <w:b/>
            <w:lang w:val="en-US"/>
          </w:rPr>
          <w:t>B</w:t>
        </w:r>
        <w:r w:rsidRPr="00BA3432">
          <w:rPr>
            <w:b/>
            <w:lang w:val="en-US"/>
            <w:rPrChange w:id="15665" w:author="phuong vu" w:date="2018-11-25T21:55:00Z">
              <w:rPr>
                <w:b/>
                <w:lang w:val="en-US"/>
              </w:rPr>
            </w:rPrChange>
          </w:rPr>
          <w:t>ẢNG PROMOTION</w:t>
        </w:r>
      </w:ins>
    </w:p>
    <w:tbl>
      <w:tblPr>
        <w:tblStyle w:val="TableGrid"/>
        <w:tblW w:w="8815" w:type="dxa"/>
        <w:tblLook w:val="04A0" w:firstRow="1" w:lastRow="0" w:firstColumn="1" w:lastColumn="0" w:noHBand="0" w:noVBand="1"/>
        <w:tblPrChange w:id="15666"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15667">
          <w:tblGrid>
            <w:gridCol w:w="708"/>
            <w:gridCol w:w="1993"/>
            <w:gridCol w:w="1300"/>
            <w:gridCol w:w="1098"/>
            <w:gridCol w:w="838"/>
            <w:gridCol w:w="823"/>
            <w:gridCol w:w="2899"/>
          </w:tblGrid>
        </w:tblGridChange>
      </w:tblGrid>
      <w:tr w:rsidR="002E1BE3" w:rsidRPr="00BA3432" w14:paraId="634468E3" w14:textId="77777777" w:rsidTr="00904AF3">
        <w:trPr>
          <w:trHeight w:val="300"/>
          <w:ins w:id="15668" w:author="phuong vu" w:date="2018-11-23T12:59:00Z"/>
          <w:trPrChange w:id="15669" w:author="phuong vu" w:date="2018-11-23T13:40:00Z">
            <w:trPr>
              <w:trHeight w:val="300"/>
            </w:trPr>
          </w:trPrChange>
        </w:trPr>
        <w:tc>
          <w:tcPr>
            <w:tcW w:w="708" w:type="dxa"/>
            <w:noWrap/>
            <w:vAlign w:val="center"/>
            <w:hideMark/>
            <w:tcPrChange w:id="15670" w:author="phuong vu" w:date="2018-11-23T13:40:00Z">
              <w:tcPr>
                <w:tcW w:w="708" w:type="dxa"/>
                <w:noWrap/>
                <w:vAlign w:val="center"/>
                <w:hideMark/>
              </w:tcPr>
            </w:tcPrChange>
          </w:tcPr>
          <w:p w14:paraId="2349C939" w14:textId="77777777" w:rsidR="002E1BE3" w:rsidRPr="00BA3432" w:rsidRDefault="002E1BE3">
            <w:pPr>
              <w:spacing w:line="276" w:lineRule="auto"/>
              <w:jc w:val="center"/>
              <w:rPr>
                <w:ins w:id="15671" w:author="phuong vu" w:date="2018-11-23T12:59:00Z"/>
                <w:b/>
                <w:bCs/>
                <w:rPrChange w:id="15672" w:author="phuong vu" w:date="2018-11-25T21:55:00Z">
                  <w:rPr>
                    <w:ins w:id="15673" w:author="phuong vu" w:date="2018-11-23T12:59:00Z"/>
                    <w:b/>
                    <w:bCs/>
                  </w:rPr>
                </w:rPrChange>
              </w:rPr>
              <w:pPrChange w:id="15674" w:author="phuong vu" w:date="2018-11-23T13:48:00Z">
                <w:pPr>
                  <w:jc w:val="center"/>
                </w:pPr>
              </w:pPrChange>
            </w:pPr>
            <w:ins w:id="15675" w:author="phuong vu" w:date="2018-11-23T12:59:00Z">
              <w:r w:rsidRPr="00BA3432">
                <w:rPr>
                  <w:b/>
                  <w:bCs/>
                  <w:lang w:val="da-DK"/>
                  <w:rPrChange w:id="15676" w:author="phuong vu" w:date="2018-11-25T21:55:00Z">
                    <w:rPr>
                      <w:b/>
                      <w:bCs/>
                      <w:lang w:val="da-DK"/>
                    </w:rPr>
                  </w:rPrChange>
                </w:rPr>
                <w:t>STT</w:t>
              </w:r>
            </w:ins>
          </w:p>
        </w:tc>
        <w:tc>
          <w:tcPr>
            <w:tcW w:w="1993" w:type="dxa"/>
            <w:noWrap/>
            <w:vAlign w:val="center"/>
            <w:hideMark/>
            <w:tcPrChange w:id="15677" w:author="phuong vu" w:date="2018-11-23T13:40:00Z">
              <w:tcPr>
                <w:tcW w:w="1820" w:type="dxa"/>
                <w:noWrap/>
                <w:vAlign w:val="center"/>
                <w:hideMark/>
              </w:tcPr>
            </w:tcPrChange>
          </w:tcPr>
          <w:p w14:paraId="60B95337" w14:textId="77777777" w:rsidR="002E1BE3" w:rsidRPr="00BA3432" w:rsidRDefault="002E1BE3">
            <w:pPr>
              <w:spacing w:line="276" w:lineRule="auto"/>
              <w:jc w:val="center"/>
              <w:rPr>
                <w:ins w:id="15678" w:author="phuong vu" w:date="2018-11-23T12:59:00Z"/>
                <w:b/>
                <w:bCs/>
                <w:rPrChange w:id="15679" w:author="phuong vu" w:date="2018-11-25T21:55:00Z">
                  <w:rPr>
                    <w:ins w:id="15680" w:author="phuong vu" w:date="2018-11-23T12:59:00Z"/>
                    <w:b/>
                    <w:bCs/>
                  </w:rPr>
                </w:rPrChange>
              </w:rPr>
              <w:pPrChange w:id="15681" w:author="phuong vu" w:date="2018-11-23T13:48:00Z">
                <w:pPr>
                  <w:jc w:val="center"/>
                </w:pPr>
              </w:pPrChange>
            </w:pPr>
            <w:ins w:id="15682" w:author="phuong vu" w:date="2018-11-23T12:59:00Z">
              <w:r w:rsidRPr="00BA3432">
                <w:rPr>
                  <w:b/>
                  <w:bCs/>
                  <w:lang w:val="da-DK"/>
                  <w:rPrChange w:id="15683" w:author="phuong vu" w:date="2018-11-25T21:55:00Z">
                    <w:rPr>
                      <w:b/>
                      <w:bCs/>
                      <w:lang w:val="da-DK"/>
                    </w:rPr>
                  </w:rPrChange>
                </w:rPr>
                <w:t>Tên trường</w:t>
              </w:r>
            </w:ins>
          </w:p>
        </w:tc>
        <w:tc>
          <w:tcPr>
            <w:tcW w:w="1300" w:type="dxa"/>
            <w:noWrap/>
            <w:vAlign w:val="center"/>
            <w:hideMark/>
            <w:tcPrChange w:id="15684" w:author="phuong vu" w:date="2018-11-23T13:40:00Z">
              <w:tcPr>
                <w:tcW w:w="1300" w:type="dxa"/>
                <w:noWrap/>
                <w:vAlign w:val="center"/>
                <w:hideMark/>
              </w:tcPr>
            </w:tcPrChange>
          </w:tcPr>
          <w:p w14:paraId="40BA5812" w14:textId="77777777" w:rsidR="002E1BE3" w:rsidRPr="00BA3432" w:rsidRDefault="002E1BE3">
            <w:pPr>
              <w:spacing w:line="276" w:lineRule="auto"/>
              <w:jc w:val="center"/>
              <w:rPr>
                <w:ins w:id="15685" w:author="phuong vu" w:date="2018-11-23T12:59:00Z"/>
                <w:b/>
                <w:bCs/>
                <w:rPrChange w:id="15686" w:author="phuong vu" w:date="2018-11-25T21:55:00Z">
                  <w:rPr>
                    <w:ins w:id="15687" w:author="phuong vu" w:date="2018-11-23T12:59:00Z"/>
                    <w:b/>
                    <w:bCs/>
                  </w:rPr>
                </w:rPrChange>
              </w:rPr>
              <w:pPrChange w:id="15688" w:author="phuong vu" w:date="2018-11-23T13:48:00Z">
                <w:pPr>
                  <w:jc w:val="center"/>
                </w:pPr>
              </w:pPrChange>
            </w:pPr>
            <w:ins w:id="15689" w:author="phuong vu" w:date="2018-11-23T12:59:00Z">
              <w:r w:rsidRPr="00BA3432">
                <w:rPr>
                  <w:b/>
                  <w:bCs/>
                  <w:lang w:val="da-DK"/>
                  <w:rPrChange w:id="15690" w:author="phuong vu" w:date="2018-11-25T21:55:00Z">
                    <w:rPr>
                      <w:b/>
                      <w:bCs/>
                      <w:lang w:val="da-DK"/>
                    </w:rPr>
                  </w:rPrChange>
                </w:rPr>
                <w:t>Kiểu</w:t>
              </w:r>
            </w:ins>
          </w:p>
        </w:tc>
        <w:tc>
          <w:tcPr>
            <w:tcW w:w="1098" w:type="dxa"/>
            <w:noWrap/>
            <w:vAlign w:val="center"/>
            <w:hideMark/>
            <w:tcPrChange w:id="15691" w:author="phuong vu" w:date="2018-11-23T13:40:00Z">
              <w:tcPr>
                <w:tcW w:w="1098" w:type="dxa"/>
                <w:noWrap/>
                <w:vAlign w:val="center"/>
                <w:hideMark/>
              </w:tcPr>
            </w:tcPrChange>
          </w:tcPr>
          <w:p w14:paraId="47D18461" w14:textId="77777777" w:rsidR="002E1BE3" w:rsidRPr="00BA3432" w:rsidRDefault="002E1BE3">
            <w:pPr>
              <w:spacing w:line="276" w:lineRule="auto"/>
              <w:jc w:val="center"/>
              <w:rPr>
                <w:ins w:id="15692" w:author="phuong vu" w:date="2018-11-23T12:59:00Z"/>
                <w:b/>
                <w:bCs/>
                <w:rPrChange w:id="15693" w:author="phuong vu" w:date="2018-11-25T21:55:00Z">
                  <w:rPr>
                    <w:ins w:id="15694" w:author="phuong vu" w:date="2018-11-23T12:59:00Z"/>
                    <w:b/>
                    <w:bCs/>
                  </w:rPr>
                </w:rPrChange>
              </w:rPr>
              <w:pPrChange w:id="15695" w:author="phuong vu" w:date="2018-11-23T13:48:00Z">
                <w:pPr>
                  <w:jc w:val="center"/>
                </w:pPr>
              </w:pPrChange>
            </w:pPr>
            <w:ins w:id="15696" w:author="phuong vu" w:date="2018-11-23T12:59:00Z">
              <w:r w:rsidRPr="00BA3432">
                <w:rPr>
                  <w:b/>
                  <w:bCs/>
                  <w:lang w:val="da-DK"/>
                  <w:rPrChange w:id="15697" w:author="phuong vu" w:date="2018-11-25T21:55:00Z">
                    <w:rPr>
                      <w:b/>
                      <w:bCs/>
                      <w:lang w:val="da-DK"/>
                    </w:rPr>
                  </w:rPrChange>
                </w:rPr>
                <w:t>Chấp nhận Null</w:t>
              </w:r>
            </w:ins>
          </w:p>
        </w:tc>
        <w:tc>
          <w:tcPr>
            <w:tcW w:w="838" w:type="dxa"/>
            <w:noWrap/>
            <w:vAlign w:val="center"/>
            <w:hideMark/>
            <w:tcPrChange w:id="15698" w:author="phuong vu" w:date="2018-11-23T13:40:00Z">
              <w:tcPr>
                <w:tcW w:w="838" w:type="dxa"/>
                <w:noWrap/>
                <w:vAlign w:val="center"/>
                <w:hideMark/>
              </w:tcPr>
            </w:tcPrChange>
          </w:tcPr>
          <w:p w14:paraId="4BD04EE9" w14:textId="77777777" w:rsidR="002E1BE3" w:rsidRPr="00BA3432" w:rsidRDefault="002E1BE3">
            <w:pPr>
              <w:spacing w:line="276" w:lineRule="auto"/>
              <w:jc w:val="center"/>
              <w:rPr>
                <w:ins w:id="15699" w:author="phuong vu" w:date="2018-11-23T12:59:00Z"/>
                <w:b/>
                <w:bCs/>
                <w:rPrChange w:id="15700" w:author="phuong vu" w:date="2018-11-25T21:55:00Z">
                  <w:rPr>
                    <w:ins w:id="15701" w:author="phuong vu" w:date="2018-11-23T12:59:00Z"/>
                    <w:b/>
                    <w:bCs/>
                  </w:rPr>
                </w:rPrChange>
              </w:rPr>
              <w:pPrChange w:id="15702" w:author="phuong vu" w:date="2018-11-23T13:48:00Z">
                <w:pPr>
                  <w:jc w:val="center"/>
                </w:pPr>
              </w:pPrChange>
            </w:pPr>
            <w:ins w:id="15703" w:author="phuong vu" w:date="2018-11-23T12:59:00Z">
              <w:r w:rsidRPr="00BA3432">
                <w:rPr>
                  <w:b/>
                  <w:bCs/>
                  <w:lang w:val="da-DK"/>
                  <w:rPrChange w:id="15704" w:author="phuong vu" w:date="2018-11-25T21:55:00Z">
                    <w:rPr>
                      <w:b/>
                      <w:bCs/>
                      <w:lang w:val="da-DK"/>
                    </w:rPr>
                  </w:rPrChange>
                </w:rPr>
                <w:t>Khóa chính</w:t>
              </w:r>
            </w:ins>
          </w:p>
        </w:tc>
        <w:tc>
          <w:tcPr>
            <w:tcW w:w="823" w:type="dxa"/>
            <w:noWrap/>
            <w:vAlign w:val="center"/>
            <w:hideMark/>
            <w:tcPrChange w:id="15705" w:author="phuong vu" w:date="2018-11-23T13:40:00Z">
              <w:tcPr>
                <w:tcW w:w="823" w:type="dxa"/>
                <w:noWrap/>
                <w:vAlign w:val="center"/>
                <w:hideMark/>
              </w:tcPr>
            </w:tcPrChange>
          </w:tcPr>
          <w:p w14:paraId="11701A0A" w14:textId="77777777" w:rsidR="002E1BE3" w:rsidRPr="00BA3432" w:rsidRDefault="002E1BE3">
            <w:pPr>
              <w:spacing w:line="276" w:lineRule="auto"/>
              <w:jc w:val="center"/>
              <w:rPr>
                <w:ins w:id="15706" w:author="phuong vu" w:date="2018-11-23T12:59:00Z"/>
                <w:b/>
                <w:bCs/>
                <w:rPrChange w:id="15707" w:author="phuong vu" w:date="2018-11-25T21:55:00Z">
                  <w:rPr>
                    <w:ins w:id="15708" w:author="phuong vu" w:date="2018-11-23T12:59:00Z"/>
                    <w:b/>
                    <w:bCs/>
                  </w:rPr>
                </w:rPrChange>
              </w:rPr>
              <w:pPrChange w:id="15709" w:author="phuong vu" w:date="2018-11-23T13:48:00Z">
                <w:pPr>
                  <w:jc w:val="center"/>
                </w:pPr>
              </w:pPrChange>
            </w:pPr>
            <w:ins w:id="15710" w:author="phuong vu" w:date="2018-11-23T12:59:00Z">
              <w:r w:rsidRPr="00BA3432">
                <w:rPr>
                  <w:b/>
                  <w:bCs/>
                  <w:lang w:val="da-DK"/>
                  <w:rPrChange w:id="15711" w:author="phuong vu" w:date="2018-11-25T21:55:00Z">
                    <w:rPr>
                      <w:b/>
                      <w:bCs/>
                      <w:lang w:val="da-DK"/>
                    </w:rPr>
                  </w:rPrChange>
                </w:rPr>
                <w:t>Khóa ngoại</w:t>
              </w:r>
            </w:ins>
          </w:p>
        </w:tc>
        <w:tc>
          <w:tcPr>
            <w:tcW w:w="2055" w:type="dxa"/>
            <w:noWrap/>
            <w:vAlign w:val="center"/>
            <w:hideMark/>
            <w:tcPrChange w:id="15712" w:author="phuong vu" w:date="2018-11-23T13:40:00Z">
              <w:tcPr>
                <w:tcW w:w="2899" w:type="dxa"/>
                <w:noWrap/>
                <w:vAlign w:val="center"/>
                <w:hideMark/>
              </w:tcPr>
            </w:tcPrChange>
          </w:tcPr>
          <w:p w14:paraId="14A3997F" w14:textId="77777777" w:rsidR="002E1BE3" w:rsidRPr="00BA3432" w:rsidRDefault="002E1BE3">
            <w:pPr>
              <w:spacing w:line="276" w:lineRule="auto"/>
              <w:ind w:right="226"/>
              <w:jc w:val="center"/>
              <w:rPr>
                <w:ins w:id="15713" w:author="phuong vu" w:date="2018-11-23T12:59:00Z"/>
                <w:b/>
                <w:bCs/>
                <w:rPrChange w:id="15714" w:author="phuong vu" w:date="2018-11-25T21:55:00Z">
                  <w:rPr>
                    <w:ins w:id="15715" w:author="phuong vu" w:date="2018-11-23T12:59:00Z"/>
                    <w:b/>
                    <w:bCs/>
                  </w:rPr>
                </w:rPrChange>
              </w:rPr>
              <w:pPrChange w:id="15716" w:author="phuong vu" w:date="2018-11-23T13:48:00Z">
                <w:pPr>
                  <w:ind w:right="226"/>
                  <w:jc w:val="center"/>
                </w:pPr>
              </w:pPrChange>
            </w:pPr>
            <w:ins w:id="15717" w:author="phuong vu" w:date="2018-11-23T12:59:00Z">
              <w:r w:rsidRPr="00BA3432">
                <w:rPr>
                  <w:b/>
                  <w:bCs/>
                  <w:lang w:val="da-DK"/>
                  <w:rPrChange w:id="15718" w:author="phuong vu" w:date="2018-11-25T21:55:00Z">
                    <w:rPr>
                      <w:b/>
                      <w:bCs/>
                      <w:lang w:val="da-DK"/>
                    </w:rPr>
                  </w:rPrChange>
                </w:rPr>
                <w:t>Mô tả</w:t>
              </w:r>
            </w:ins>
          </w:p>
        </w:tc>
      </w:tr>
      <w:tr w:rsidR="002E1BE3" w:rsidRPr="00BA3432" w14:paraId="5F2DC5A8" w14:textId="77777777" w:rsidTr="00904AF3">
        <w:trPr>
          <w:trHeight w:val="300"/>
          <w:ins w:id="15719" w:author="phuong vu" w:date="2018-11-23T12:59:00Z"/>
          <w:trPrChange w:id="15720" w:author="phuong vu" w:date="2018-11-23T13:40:00Z">
            <w:trPr>
              <w:trHeight w:val="300"/>
            </w:trPr>
          </w:trPrChange>
        </w:trPr>
        <w:tc>
          <w:tcPr>
            <w:tcW w:w="708" w:type="dxa"/>
            <w:noWrap/>
            <w:vAlign w:val="center"/>
            <w:hideMark/>
            <w:tcPrChange w:id="15721" w:author="phuong vu" w:date="2018-11-23T13:40:00Z">
              <w:tcPr>
                <w:tcW w:w="708" w:type="dxa"/>
                <w:noWrap/>
                <w:vAlign w:val="center"/>
                <w:hideMark/>
              </w:tcPr>
            </w:tcPrChange>
          </w:tcPr>
          <w:p w14:paraId="5278BECE" w14:textId="77777777" w:rsidR="002E1BE3" w:rsidRPr="00BA3432" w:rsidRDefault="002E1BE3">
            <w:pPr>
              <w:spacing w:line="276" w:lineRule="auto"/>
              <w:jc w:val="center"/>
              <w:rPr>
                <w:ins w:id="15722" w:author="phuong vu" w:date="2018-11-23T12:59:00Z"/>
                <w:rPrChange w:id="15723" w:author="phuong vu" w:date="2018-11-25T21:55:00Z">
                  <w:rPr>
                    <w:ins w:id="15724" w:author="phuong vu" w:date="2018-11-23T12:59:00Z"/>
                  </w:rPr>
                </w:rPrChange>
              </w:rPr>
              <w:pPrChange w:id="15725" w:author="phuong vu" w:date="2018-11-23T13:48:00Z">
                <w:pPr>
                  <w:jc w:val="center"/>
                </w:pPr>
              </w:pPrChange>
            </w:pPr>
            <w:ins w:id="15726" w:author="phuong vu" w:date="2018-11-23T12:59:00Z">
              <w:r w:rsidRPr="00BA3432">
                <w:rPr>
                  <w:rPrChange w:id="15727" w:author="phuong vu" w:date="2018-11-25T21:55:00Z">
                    <w:rPr/>
                  </w:rPrChange>
                </w:rPr>
                <w:t>1</w:t>
              </w:r>
            </w:ins>
          </w:p>
        </w:tc>
        <w:tc>
          <w:tcPr>
            <w:tcW w:w="1993" w:type="dxa"/>
            <w:noWrap/>
            <w:hideMark/>
            <w:tcPrChange w:id="15728" w:author="phuong vu" w:date="2018-11-23T13:40:00Z">
              <w:tcPr>
                <w:tcW w:w="1820" w:type="dxa"/>
                <w:noWrap/>
                <w:hideMark/>
              </w:tcPr>
            </w:tcPrChange>
          </w:tcPr>
          <w:p w14:paraId="7D3CC5B7" w14:textId="540BD7FC" w:rsidR="002E1BE3" w:rsidRPr="00BA3432" w:rsidRDefault="002E1BE3">
            <w:pPr>
              <w:spacing w:line="276" w:lineRule="auto"/>
              <w:rPr>
                <w:ins w:id="15729" w:author="phuong vu" w:date="2018-11-23T12:59:00Z"/>
                <w:rPrChange w:id="15730" w:author="phuong vu" w:date="2018-11-25T21:55:00Z">
                  <w:rPr>
                    <w:ins w:id="15731" w:author="phuong vu" w:date="2018-11-23T12:59:00Z"/>
                  </w:rPr>
                </w:rPrChange>
              </w:rPr>
              <w:pPrChange w:id="15732" w:author="phuong vu" w:date="2018-11-23T13:48:00Z">
                <w:pPr/>
              </w:pPrChange>
            </w:pPr>
            <w:ins w:id="15733" w:author="phuong vu" w:date="2018-11-23T12:59:00Z">
              <w:r w:rsidRPr="00BA3432">
                <w:rPr>
                  <w:rPrChange w:id="15734" w:author="phuong vu" w:date="2018-11-25T21:55:00Z">
                    <w:rPr/>
                  </w:rPrChange>
                </w:rPr>
                <w:t>id</w:t>
              </w:r>
            </w:ins>
          </w:p>
        </w:tc>
        <w:tc>
          <w:tcPr>
            <w:tcW w:w="1300" w:type="dxa"/>
            <w:noWrap/>
            <w:hideMark/>
            <w:tcPrChange w:id="15735" w:author="phuong vu" w:date="2018-11-23T13:40:00Z">
              <w:tcPr>
                <w:tcW w:w="1300" w:type="dxa"/>
                <w:noWrap/>
                <w:hideMark/>
              </w:tcPr>
            </w:tcPrChange>
          </w:tcPr>
          <w:p w14:paraId="1F79F85D" w14:textId="77777777" w:rsidR="002E1BE3" w:rsidRPr="00BA3432" w:rsidRDefault="002E1BE3">
            <w:pPr>
              <w:spacing w:line="276" w:lineRule="auto"/>
              <w:rPr>
                <w:ins w:id="15736" w:author="phuong vu" w:date="2018-11-23T12:59:00Z"/>
                <w:rPrChange w:id="15737" w:author="phuong vu" w:date="2018-11-25T21:55:00Z">
                  <w:rPr>
                    <w:ins w:id="15738" w:author="phuong vu" w:date="2018-11-23T12:59:00Z"/>
                  </w:rPr>
                </w:rPrChange>
              </w:rPr>
              <w:pPrChange w:id="15739" w:author="phuong vu" w:date="2018-11-23T13:48:00Z">
                <w:pPr/>
              </w:pPrChange>
            </w:pPr>
            <w:ins w:id="15740" w:author="phuong vu" w:date="2018-11-23T12:59:00Z">
              <w:r w:rsidRPr="00BA3432">
                <w:rPr>
                  <w:rPrChange w:id="15741" w:author="phuong vu" w:date="2018-11-25T21:55:00Z">
                    <w:rPr/>
                  </w:rPrChange>
                </w:rPr>
                <w:t>numeric</w:t>
              </w:r>
            </w:ins>
          </w:p>
        </w:tc>
        <w:tc>
          <w:tcPr>
            <w:tcW w:w="1098" w:type="dxa"/>
            <w:noWrap/>
            <w:vAlign w:val="center"/>
            <w:hideMark/>
            <w:tcPrChange w:id="15742" w:author="phuong vu" w:date="2018-11-23T13:40:00Z">
              <w:tcPr>
                <w:tcW w:w="1098" w:type="dxa"/>
                <w:noWrap/>
                <w:vAlign w:val="center"/>
                <w:hideMark/>
              </w:tcPr>
            </w:tcPrChange>
          </w:tcPr>
          <w:p w14:paraId="2539DD6E" w14:textId="77777777" w:rsidR="002E1BE3" w:rsidRPr="00BA3432" w:rsidRDefault="002E1BE3">
            <w:pPr>
              <w:spacing w:line="276" w:lineRule="auto"/>
              <w:jc w:val="center"/>
              <w:rPr>
                <w:ins w:id="15743" w:author="phuong vu" w:date="2018-11-23T12:59:00Z"/>
                <w:rPrChange w:id="15744" w:author="phuong vu" w:date="2018-11-25T21:55:00Z">
                  <w:rPr>
                    <w:ins w:id="15745" w:author="phuong vu" w:date="2018-11-23T12:59:00Z"/>
                  </w:rPr>
                </w:rPrChange>
              </w:rPr>
              <w:pPrChange w:id="15746" w:author="phuong vu" w:date="2018-11-23T13:48:00Z">
                <w:pPr>
                  <w:jc w:val="center"/>
                </w:pPr>
              </w:pPrChange>
            </w:pPr>
          </w:p>
        </w:tc>
        <w:tc>
          <w:tcPr>
            <w:tcW w:w="838" w:type="dxa"/>
            <w:noWrap/>
            <w:vAlign w:val="center"/>
            <w:hideMark/>
            <w:tcPrChange w:id="15747" w:author="phuong vu" w:date="2018-11-23T13:40:00Z">
              <w:tcPr>
                <w:tcW w:w="838" w:type="dxa"/>
                <w:noWrap/>
                <w:vAlign w:val="center"/>
                <w:hideMark/>
              </w:tcPr>
            </w:tcPrChange>
          </w:tcPr>
          <w:p w14:paraId="37F0900A" w14:textId="77777777" w:rsidR="002E1BE3" w:rsidRPr="00BA3432" w:rsidRDefault="002E1BE3">
            <w:pPr>
              <w:spacing w:line="276" w:lineRule="auto"/>
              <w:jc w:val="center"/>
              <w:rPr>
                <w:ins w:id="15748" w:author="phuong vu" w:date="2018-11-23T12:59:00Z"/>
                <w:rPrChange w:id="15749" w:author="phuong vu" w:date="2018-11-25T21:55:00Z">
                  <w:rPr>
                    <w:ins w:id="15750" w:author="phuong vu" w:date="2018-11-23T12:59:00Z"/>
                  </w:rPr>
                </w:rPrChange>
              </w:rPr>
              <w:pPrChange w:id="15751" w:author="phuong vu" w:date="2018-11-23T13:48:00Z">
                <w:pPr>
                  <w:jc w:val="center"/>
                </w:pPr>
              </w:pPrChange>
            </w:pPr>
            <w:ins w:id="15752" w:author="phuong vu" w:date="2018-11-23T12:59:00Z">
              <w:r w:rsidRPr="00BA3432">
                <w:rPr>
                  <w:rPrChange w:id="15753" w:author="phuong vu" w:date="2018-11-25T21:55:00Z">
                    <w:rPr/>
                  </w:rPrChange>
                </w:rPr>
                <w:t>X</w:t>
              </w:r>
            </w:ins>
          </w:p>
        </w:tc>
        <w:tc>
          <w:tcPr>
            <w:tcW w:w="823" w:type="dxa"/>
            <w:noWrap/>
            <w:vAlign w:val="center"/>
            <w:hideMark/>
            <w:tcPrChange w:id="15754" w:author="phuong vu" w:date="2018-11-23T13:40:00Z">
              <w:tcPr>
                <w:tcW w:w="823" w:type="dxa"/>
                <w:noWrap/>
                <w:vAlign w:val="center"/>
                <w:hideMark/>
              </w:tcPr>
            </w:tcPrChange>
          </w:tcPr>
          <w:p w14:paraId="22D2A9A0" w14:textId="77777777" w:rsidR="002E1BE3" w:rsidRPr="00BA3432" w:rsidRDefault="002E1BE3">
            <w:pPr>
              <w:spacing w:line="276" w:lineRule="auto"/>
              <w:jc w:val="center"/>
              <w:rPr>
                <w:ins w:id="15755" w:author="phuong vu" w:date="2018-11-23T12:59:00Z"/>
                <w:rPrChange w:id="15756" w:author="phuong vu" w:date="2018-11-25T21:55:00Z">
                  <w:rPr>
                    <w:ins w:id="15757" w:author="phuong vu" w:date="2018-11-23T12:59:00Z"/>
                  </w:rPr>
                </w:rPrChange>
              </w:rPr>
              <w:pPrChange w:id="15758" w:author="phuong vu" w:date="2018-11-23T13:48:00Z">
                <w:pPr>
                  <w:jc w:val="center"/>
                </w:pPr>
              </w:pPrChange>
            </w:pPr>
          </w:p>
        </w:tc>
        <w:tc>
          <w:tcPr>
            <w:tcW w:w="2055" w:type="dxa"/>
            <w:noWrap/>
            <w:hideMark/>
            <w:tcPrChange w:id="15759" w:author="phuong vu" w:date="2018-11-23T13:40:00Z">
              <w:tcPr>
                <w:tcW w:w="2899" w:type="dxa"/>
                <w:noWrap/>
                <w:hideMark/>
              </w:tcPr>
            </w:tcPrChange>
          </w:tcPr>
          <w:p w14:paraId="06C21860" w14:textId="77777777" w:rsidR="002E1BE3" w:rsidRPr="00BA3432" w:rsidRDefault="002E1BE3">
            <w:pPr>
              <w:spacing w:line="276" w:lineRule="auto"/>
              <w:rPr>
                <w:ins w:id="15760" w:author="phuong vu" w:date="2018-11-23T12:59:00Z"/>
                <w:lang w:val="en-US"/>
                <w:rPrChange w:id="15761" w:author="phuong vu" w:date="2018-11-25T21:55:00Z">
                  <w:rPr>
                    <w:ins w:id="15762" w:author="phuong vu" w:date="2018-11-23T12:59:00Z"/>
                    <w:lang w:val="en-US"/>
                  </w:rPr>
                </w:rPrChange>
              </w:rPr>
              <w:pPrChange w:id="15763" w:author="phuong vu" w:date="2018-11-23T13:48:00Z">
                <w:pPr/>
              </w:pPrChange>
            </w:pPr>
            <w:ins w:id="15764" w:author="phuong vu" w:date="2018-11-23T12:59:00Z">
              <w:r w:rsidRPr="00BA3432">
                <w:rPr>
                  <w:rPrChange w:id="15765" w:author="phuong vu" w:date="2018-11-25T21:55:00Z">
                    <w:rPr/>
                  </w:rPrChange>
                </w:rPr>
                <w:t xml:space="preserve">ID </w:t>
              </w:r>
              <w:r w:rsidRPr="00BA3432">
                <w:rPr>
                  <w:lang w:val="en-US"/>
                  <w:rPrChange w:id="15766" w:author="phuong vu" w:date="2018-11-25T21:55:00Z">
                    <w:rPr>
                      <w:lang w:val="en-US"/>
                    </w:rPr>
                  </w:rPrChange>
                </w:rPr>
                <w:t>chất liệu</w:t>
              </w:r>
            </w:ins>
          </w:p>
        </w:tc>
      </w:tr>
      <w:tr w:rsidR="002E1BE3" w:rsidRPr="00BA3432" w14:paraId="518D9D62" w14:textId="77777777" w:rsidTr="00904AF3">
        <w:trPr>
          <w:trHeight w:val="300"/>
          <w:ins w:id="15767" w:author="phuong vu" w:date="2018-11-23T12:59:00Z"/>
          <w:trPrChange w:id="15768" w:author="phuong vu" w:date="2018-11-23T13:40:00Z">
            <w:trPr>
              <w:trHeight w:val="300"/>
            </w:trPr>
          </w:trPrChange>
        </w:trPr>
        <w:tc>
          <w:tcPr>
            <w:tcW w:w="708" w:type="dxa"/>
            <w:noWrap/>
            <w:vAlign w:val="center"/>
            <w:hideMark/>
            <w:tcPrChange w:id="15769" w:author="phuong vu" w:date="2018-11-23T13:40:00Z">
              <w:tcPr>
                <w:tcW w:w="708" w:type="dxa"/>
                <w:noWrap/>
                <w:vAlign w:val="center"/>
                <w:hideMark/>
              </w:tcPr>
            </w:tcPrChange>
          </w:tcPr>
          <w:p w14:paraId="7A04B35E" w14:textId="77777777" w:rsidR="002E1BE3" w:rsidRPr="00BA3432" w:rsidRDefault="002E1BE3">
            <w:pPr>
              <w:spacing w:line="276" w:lineRule="auto"/>
              <w:jc w:val="center"/>
              <w:rPr>
                <w:ins w:id="15770" w:author="phuong vu" w:date="2018-11-23T12:59:00Z"/>
                <w:rPrChange w:id="15771" w:author="phuong vu" w:date="2018-11-25T21:55:00Z">
                  <w:rPr>
                    <w:ins w:id="15772" w:author="phuong vu" w:date="2018-11-23T12:59:00Z"/>
                  </w:rPr>
                </w:rPrChange>
              </w:rPr>
              <w:pPrChange w:id="15773" w:author="phuong vu" w:date="2018-11-23T13:48:00Z">
                <w:pPr>
                  <w:jc w:val="center"/>
                </w:pPr>
              </w:pPrChange>
            </w:pPr>
            <w:ins w:id="15774" w:author="phuong vu" w:date="2018-11-23T12:59:00Z">
              <w:r w:rsidRPr="00BA3432">
                <w:rPr>
                  <w:rPrChange w:id="15775" w:author="phuong vu" w:date="2018-11-25T21:55:00Z">
                    <w:rPr/>
                  </w:rPrChange>
                </w:rPr>
                <w:lastRenderedPageBreak/>
                <w:t>2</w:t>
              </w:r>
            </w:ins>
          </w:p>
        </w:tc>
        <w:tc>
          <w:tcPr>
            <w:tcW w:w="1993" w:type="dxa"/>
            <w:noWrap/>
            <w:hideMark/>
            <w:tcPrChange w:id="15776" w:author="phuong vu" w:date="2018-11-23T13:40:00Z">
              <w:tcPr>
                <w:tcW w:w="1820" w:type="dxa"/>
                <w:noWrap/>
                <w:hideMark/>
              </w:tcPr>
            </w:tcPrChange>
          </w:tcPr>
          <w:p w14:paraId="21620839" w14:textId="5C4E625A" w:rsidR="002E1BE3" w:rsidRPr="00BA3432" w:rsidRDefault="002E1BE3">
            <w:pPr>
              <w:spacing w:line="276" w:lineRule="auto"/>
              <w:rPr>
                <w:ins w:id="15777" w:author="phuong vu" w:date="2018-11-23T12:59:00Z"/>
                <w:rPrChange w:id="15778" w:author="phuong vu" w:date="2018-11-25T21:55:00Z">
                  <w:rPr>
                    <w:ins w:id="15779" w:author="phuong vu" w:date="2018-11-23T12:59:00Z"/>
                  </w:rPr>
                </w:rPrChange>
              </w:rPr>
              <w:pPrChange w:id="15780" w:author="phuong vu" w:date="2018-11-23T13:48:00Z">
                <w:pPr/>
              </w:pPrChange>
            </w:pPr>
            <w:ins w:id="15781" w:author="phuong vu" w:date="2018-11-23T12:59:00Z">
              <w:r w:rsidRPr="00BA3432">
                <w:rPr>
                  <w:lang w:val="en-US"/>
                  <w:rPrChange w:id="15782" w:author="phuong vu" w:date="2018-11-25T21:55:00Z">
                    <w:rPr>
                      <w:lang w:val="en-US"/>
                    </w:rPr>
                  </w:rPrChange>
                </w:rPr>
                <w:t>promotion</w:t>
              </w:r>
              <w:r w:rsidRPr="00BA3432">
                <w:rPr>
                  <w:rPrChange w:id="15783" w:author="phuong vu" w:date="2018-11-25T21:55:00Z">
                    <w:rPr/>
                  </w:rPrChange>
                </w:rPr>
                <w:t>_name</w:t>
              </w:r>
            </w:ins>
          </w:p>
        </w:tc>
        <w:tc>
          <w:tcPr>
            <w:tcW w:w="1300" w:type="dxa"/>
            <w:noWrap/>
            <w:hideMark/>
            <w:tcPrChange w:id="15784" w:author="phuong vu" w:date="2018-11-23T13:40:00Z">
              <w:tcPr>
                <w:tcW w:w="1300" w:type="dxa"/>
                <w:noWrap/>
                <w:hideMark/>
              </w:tcPr>
            </w:tcPrChange>
          </w:tcPr>
          <w:p w14:paraId="48E23BE9" w14:textId="77777777" w:rsidR="002E1BE3" w:rsidRPr="00BA3432" w:rsidRDefault="002E1BE3">
            <w:pPr>
              <w:spacing w:line="276" w:lineRule="auto"/>
              <w:rPr>
                <w:ins w:id="15785" w:author="phuong vu" w:date="2018-11-23T12:59:00Z"/>
                <w:rPrChange w:id="15786" w:author="phuong vu" w:date="2018-11-25T21:55:00Z">
                  <w:rPr>
                    <w:ins w:id="15787" w:author="phuong vu" w:date="2018-11-23T12:59:00Z"/>
                  </w:rPr>
                </w:rPrChange>
              </w:rPr>
              <w:pPrChange w:id="15788" w:author="phuong vu" w:date="2018-11-23T13:48:00Z">
                <w:pPr/>
              </w:pPrChange>
            </w:pPr>
            <w:ins w:id="15789" w:author="phuong vu" w:date="2018-11-23T12:59:00Z">
              <w:r w:rsidRPr="00BA3432">
                <w:rPr>
                  <w:rPrChange w:id="15790" w:author="phuong vu" w:date="2018-11-25T21:55:00Z">
                    <w:rPr/>
                  </w:rPrChange>
                </w:rPr>
                <w:t>character varying</w:t>
              </w:r>
            </w:ins>
          </w:p>
        </w:tc>
        <w:tc>
          <w:tcPr>
            <w:tcW w:w="1098" w:type="dxa"/>
            <w:noWrap/>
            <w:vAlign w:val="center"/>
            <w:hideMark/>
            <w:tcPrChange w:id="15791" w:author="phuong vu" w:date="2018-11-23T13:40:00Z">
              <w:tcPr>
                <w:tcW w:w="1098" w:type="dxa"/>
                <w:noWrap/>
                <w:vAlign w:val="center"/>
                <w:hideMark/>
              </w:tcPr>
            </w:tcPrChange>
          </w:tcPr>
          <w:p w14:paraId="2A21453E" w14:textId="77777777" w:rsidR="002E1BE3" w:rsidRPr="00BA3432" w:rsidRDefault="002E1BE3">
            <w:pPr>
              <w:spacing w:line="276" w:lineRule="auto"/>
              <w:jc w:val="center"/>
              <w:rPr>
                <w:ins w:id="15792" w:author="phuong vu" w:date="2018-11-23T12:59:00Z"/>
                <w:rPrChange w:id="15793" w:author="phuong vu" w:date="2018-11-25T21:55:00Z">
                  <w:rPr>
                    <w:ins w:id="15794" w:author="phuong vu" w:date="2018-11-23T12:59:00Z"/>
                  </w:rPr>
                </w:rPrChange>
              </w:rPr>
              <w:pPrChange w:id="15795" w:author="phuong vu" w:date="2018-11-23T13:48:00Z">
                <w:pPr>
                  <w:jc w:val="center"/>
                </w:pPr>
              </w:pPrChange>
            </w:pPr>
          </w:p>
        </w:tc>
        <w:tc>
          <w:tcPr>
            <w:tcW w:w="838" w:type="dxa"/>
            <w:noWrap/>
            <w:vAlign w:val="center"/>
            <w:hideMark/>
            <w:tcPrChange w:id="15796" w:author="phuong vu" w:date="2018-11-23T13:40:00Z">
              <w:tcPr>
                <w:tcW w:w="838" w:type="dxa"/>
                <w:noWrap/>
                <w:vAlign w:val="center"/>
                <w:hideMark/>
              </w:tcPr>
            </w:tcPrChange>
          </w:tcPr>
          <w:p w14:paraId="596A2F11" w14:textId="77777777" w:rsidR="002E1BE3" w:rsidRPr="00BA3432" w:rsidRDefault="002E1BE3">
            <w:pPr>
              <w:spacing w:line="276" w:lineRule="auto"/>
              <w:jc w:val="center"/>
              <w:rPr>
                <w:ins w:id="15797" w:author="phuong vu" w:date="2018-11-23T12:59:00Z"/>
                <w:rPrChange w:id="15798" w:author="phuong vu" w:date="2018-11-25T21:55:00Z">
                  <w:rPr>
                    <w:ins w:id="15799" w:author="phuong vu" w:date="2018-11-23T12:59:00Z"/>
                  </w:rPr>
                </w:rPrChange>
              </w:rPr>
              <w:pPrChange w:id="15800" w:author="phuong vu" w:date="2018-11-23T13:48:00Z">
                <w:pPr>
                  <w:jc w:val="center"/>
                </w:pPr>
              </w:pPrChange>
            </w:pPr>
          </w:p>
        </w:tc>
        <w:tc>
          <w:tcPr>
            <w:tcW w:w="823" w:type="dxa"/>
            <w:noWrap/>
            <w:vAlign w:val="center"/>
            <w:hideMark/>
            <w:tcPrChange w:id="15801" w:author="phuong vu" w:date="2018-11-23T13:40:00Z">
              <w:tcPr>
                <w:tcW w:w="823" w:type="dxa"/>
                <w:noWrap/>
                <w:vAlign w:val="center"/>
                <w:hideMark/>
              </w:tcPr>
            </w:tcPrChange>
          </w:tcPr>
          <w:p w14:paraId="599C8D52" w14:textId="77777777" w:rsidR="002E1BE3" w:rsidRPr="00BA3432" w:rsidRDefault="002E1BE3">
            <w:pPr>
              <w:spacing w:line="276" w:lineRule="auto"/>
              <w:jc w:val="center"/>
              <w:rPr>
                <w:ins w:id="15802" w:author="phuong vu" w:date="2018-11-23T12:59:00Z"/>
                <w:rPrChange w:id="15803" w:author="phuong vu" w:date="2018-11-25T21:55:00Z">
                  <w:rPr>
                    <w:ins w:id="15804" w:author="phuong vu" w:date="2018-11-23T12:59:00Z"/>
                  </w:rPr>
                </w:rPrChange>
              </w:rPr>
              <w:pPrChange w:id="15805" w:author="phuong vu" w:date="2018-11-23T13:48:00Z">
                <w:pPr>
                  <w:jc w:val="center"/>
                </w:pPr>
              </w:pPrChange>
            </w:pPr>
          </w:p>
        </w:tc>
        <w:tc>
          <w:tcPr>
            <w:tcW w:w="2055" w:type="dxa"/>
            <w:noWrap/>
            <w:hideMark/>
            <w:tcPrChange w:id="15806" w:author="phuong vu" w:date="2018-11-23T13:40:00Z">
              <w:tcPr>
                <w:tcW w:w="2899" w:type="dxa"/>
                <w:noWrap/>
                <w:hideMark/>
              </w:tcPr>
            </w:tcPrChange>
          </w:tcPr>
          <w:p w14:paraId="65E65D13" w14:textId="77777777" w:rsidR="002E1BE3" w:rsidRPr="00BA3432" w:rsidRDefault="002E1BE3">
            <w:pPr>
              <w:spacing w:line="276" w:lineRule="auto"/>
              <w:rPr>
                <w:ins w:id="15807" w:author="phuong vu" w:date="2018-11-23T12:59:00Z"/>
                <w:lang w:val="en-US"/>
                <w:rPrChange w:id="15808" w:author="phuong vu" w:date="2018-11-25T21:55:00Z">
                  <w:rPr>
                    <w:ins w:id="15809" w:author="phuong vu" w:date="2018-11-23T12:59:00Z"/>
                    <w:lang w:val="en-US"/>
                  </w:rPr>
                </w:rPrChange>
              </w:rPr>
              <w:pPrChange w:id="15810" w:author="phuong vu" w:date="2018-11-23T13:48:00Z">
                <w:pPr/>
              </w:pPrChange>
            </w:pPr>
            <w:ins w:id="15811" w:author="phuong vu" w:date="2018-11-23T12:59:00Z">
              <w:r w:rsidRPr="00BA3432">
                <w:rPr>
                  <w:lang w:val="en-US"/>
                  <w:rPrChange w:id="15812" w:author="phuong vu" w:date="2018-11-25T21:55:00Z">
                    <w:rPr>
                      <w:lang w:val="en-US"/>
                    </w:rPr>
                  </w:rPrChange>
                </w:rPr>
                <w:t>Tên chất liệu</w:t>
              </w:r>
            </w:ins>
          </w:p>
        </w:tc>
      </w:tr>
      <w:tr w:rsidR="002E1BE3" w:rsidRPr="00BA3432" w14:paraId="16A7DE70" w14:textId="77777777" w:rsidTr="00904AF3">
        <w:trPr>
          <w:trHeight w:val="300"/>
          <w:ins w:id="15813" w:author="phuong vu" w:date="2018-11-23T12:59:00Z"/>
          <w:trPrChange w:id="15814" w:author="phuong vu" w:date="2018-11-23T13:40:00Z">
            <w:trPr>
              <w:trHeight w:val="300"/>
            </w:trPr>
          </w:trPrChange>
        </w:trPr>
        <w:tc>
          <w:tcPr>
            <w:tcW w:w="708" w:type="dxa"/>
            <w:noWrap/>
            <w:vAlign w:val="center"/>
            <w:tcPrChange w:id="15815" w:author="phuong vu" w:date="2018-11-23T13:40:00Z">
              <w:tcPr>
                <w:tcW w:w="708" w:type="dxa"/>
                <w:noWrap/>
                <w:vAlign w:val="center"/>
              </w:tcPr>
            </w:tcPrChange>
          </w:tcPr>
          <w:p w14:paraId="4371BCC8" w14:textId="410D34AC" w:rsidR="002E1BE3" w:rsidRPr="00BA3432" w:rsidRDefault="002E1BE3">
            <w:pPr>
              <w:spacing w:line="276" w:lineRule="auto"/>
              <w:jc w:val="center"/>
              <w:rPr>
                <w:ins w:id="15816" w:author="phuong vu" w:date="2018-11-23T12:59:00Z"/>
                <w:lang w:val="en-US"/>
                <w:rPrChange w:id="15817" w:author="phuong vu" w:date="2018-11-25T21:55:00Z">
                  <w:rPr>
                    <w:ins w:id="15818" w:author="phuong vu" w:date="2018-11-23T12:59:00Z"/>
                  </w:rPr>
                </w:rPrChange>
              </w:rPr>
              <w:pPrChange w:id="15819" w:author="phuong vu" w:date="2018-11-23T13:48:00Z">
                <w:pPr>
                  <w:jc w:val="center"/>
                </w:pPr>
              </w:pPrChange>
            </w:pPr>
            <w:ins w:id="15820" w:author="phuong vu" w:date="2018-11-23T12:59:00Z">
              <w:r w:rsidRPr="00BA3432">
                <w:rPr>
                  <w:lang w:val="en-US"/>
                  <w:rPrChange w:id="15821" w:author="phuong vu" w:date="2018-11-25T21:55:00Z">
                    <w:rPr>
                      <w:lang w:val="en-US"/>
                    </w:rPr>
                  </w:rPrChange>
                </w:rPr>
                <w:t>3</w:t>
              </w:r>
            </w:ins>
          </w:p>
        </w:tc>
        <w:tc>
          <w:tcPr>
            <w:tcW w:w="1993" w:type="dxa"/>
            <w:noWrap/>
            <w:tcPrChange w:id="15822" w:author="phuong vu" w:date="2018-11-23T13:40:00Z">
              <w:tcPr>
                <w:tcW w:w="1820" w:type="dxa"/>
                <w:noWrap/>
              </w:tcPr>
            </w:tcPrChange>
          </w:tcPr>
          <w:p w14:paraId="7D641EDE" w14:textId="54D3ECFD" w:rsidR="002E1BE3" w:rsidRPr="00BA3432" w:rsidRDefault="002E1BE3">
            <w:pPr>
              <w:spacing w:line="276" w:lineRule="auto"/>
              <w:rPr>
                <w:ins w:id="15823" w:author="phuong vu" w:date="2018-11-23T12:59:00Z"/>
                <w:lang w:val="en-US"/>
                <w:rPrChange w:id="15824" w:author="phuong vu" w:date="2018-11-25T21:55:00Z">
                  <w:rPr>
                    <w:ins w:id="15825" w:author="phuong vu" w:date="2018-11-23T12:59:00Z"/>
                    <w:lang w:val="en-US"/>
                  </w:rPr>
                </w:rPrChange>
              </w:rPr>
              <w:pPrChange w:id="15826" w:author="phuong vu" w:date="2018-11-23T13:48:00Z">
                <w:pPr/>
              </w:pPrChange>
            </w:pPr>
            <w:ins w:id="15827" w:author="phuong vu" w:date="2018-11-23T12:59:00Z">
              <w:r w:rsidRPr="00AD0E2E">
                <w:rPr>
                  <w:lang w:val="en-US"/>
                </w:rPr>
                <w:t>sale</w:t>
              </w:r>
            </w:ins>
          </w:p>
        </w:tc>
        <w:tc>
          <w:tcPr>
            <w:tcW w:w="1300" w:type="dxa"/>
            <w:noWrap/>
            <w:tcPrChange w:id="15828" w:author="phuong vu" w:date="2018-11-23T13:40:00Z">
              <w:tcPr>
                <w:tcW w:w="1300" w:type="dxa"/>
                <w:noWrap/>
              </w:tcPr>
            </w:tcPrChange>
          </w:tcPr>
          <w:p w14:paraId="0501362B" w14:textId="014F4A92" w:rsidR="002E1BE3" w:rsidRPr="00BA3432" w:rsidRDefault="002E1BE3">
            <w:pPr>
              <w:spacing w:line="276" w:lineRule="auto"/>
              <w:rPr>
                <w:ins w:id="15829" w:author="phuong vu" w:date="2018-11-23T12:59:00Z"/>
                <w:lang w:val="en-US"/>
                <w:rPrChange w:id="15830" w:author="phuong vu" w:date="2018-11-25T21:55:00Z">
                  <w:rPr>
                    <w:ins w:id="15831" w:author="phuong vu" w:date="2018-11-23T12:59:00Z"/>
                  </w:rPr>
                </w:rPrChange>
              </w:rPr>
              <w:pPrChange w:id="15832" w:author="phuong vu" w:date="2018-11-23T13:48:00Z">
                <w:pPr/>
              </w:pPrChange>
            </w:pPr>
            <w:ins w:id="15833" w:author="phuong vu" w:date="2018-11-23T12:59:00Z">
              <w:r w:rsidRPr="00BA3432">
                <w:rPr>
                  <w:lang w:val="en-US"/>
                  <w:rPrChange w:id="15834" w:author="phuong vu" w:date="2018-11-25T21:55:00Z">
                    <w:rPr>
                      <w:lang w:val="en-US"/>
                    </w:rPr>
                  </w:rPrChange>
                </w:rPr>
                <w:t>integer</w:t>
              </w:r>
            </w:ins>
          </w:p>
        </w:tc>
        <w:tc>
          <w:tcPr>
            <w:tcW w:w="1098" w:type="dxa"/>
            <w:noWrap/>
            <w:vAlign w:val="center"/>
            <w:tcPrChange w:id="15835" w:author="phuong vu" w:date="2018-11-23T13:40:00Z">
              <w:tcPr>
                <w:tcW w:w="1098" w:type="dxa"/>
                <w:noWrap/>
                <w:vAlign w:val="center"/>
              </w:tcPr>
            </w:tcPrChange>
          </w:tcPr>
          <w:p w14:paraId="1A87CB7E" w14:textId="77777777" w:rsidR="002E1BE3" w:rsidRPr="00AD0E2E" w:rsidRDefault="002E1BE3">
            <w:pPr>
              <w:spacing w:line="276" w:lineRule="auto"/>
              <w:jc w:val="center"/>
              <w:rPr>
                <w:ins w:id="15836" w:author="phuong vu" w:date="2018-11-23T12:59:00Z"/>
              </w:rPr>
              <w:pPrChange w:id="15837" w:author="phuong vu" w:date="2018-11-23T13:48:00Z">
                <w:pPr>
                  <w:jc w:val="center"/>
                </w:pPr>
              </w:pPrChange>
            </w:pPr>
          </w:p>
        </w:tc>
        <w:tc>
          <w:tcPr>
            <w:tcW w:w="838" w:type="dxa"/>
            <w:noWrap/>
            <w:vAlign w:val="center"/>
            <w:tcPrChange w:id="15838" w:author="phuong vu" w:date="2018-11-23T13:40:00Z">
              <w:tcPr>
                <w:tcW w:w="838" w:type="dxa"/>
                <w:noWrap/>
                <w:vAlign w:val="center"/>
              </w:tcPr>
            </w:tcPrChange>
          </w:tcPr>
          <w:p w14:paraId="66965944" w14:textId="77777777" w:rsidR="002E1BE3" w:rsidRPr="00BA3432" w:rsidRDefault="002E1BE3">
            <w:pPr>
              <w:spacing w:line="276" w:lineRule="auto"/>
              <w:jc w:val="center"/>
              <w:rPr>
                <w:ins w:id="15839" w:author="phuong vu" w:date="2018-11-23T12:59:00Z"/>
                <w:rPrChange w:id="15840" w:author="phuong vu" w:date="2018-11-25T21:55:00Z">
                  <w:rPr>
                    <w:ins w:id="15841" w:author="phuong vu" w:date="2018-11-23T12:59:00Z"/>
                  </w:rPr>
                </w:rPrChange>
              </w:rPr>
              <w:pPrChange w:id="15842" w:author="phuong vu" w:date="2018-11-23T13:48:00Z">
                <w:pPr>
                  <w:jc w:val="center"/>
                </w:pPr>
              </w:pPrChange>
            </w:pPr>
          </w:p>
        </w:tc>
        <w:tc>
          <w:tcPr>
            <w:tcW w:w="823" w:type="dxa"/>
            <w:noWrap/>
            <w:vAlign w:val="center"/>
            <w:tcPrChange w:id="15843" w:author="phuong vu" w:date="2018-11-23T13:40:00Z">
              <w:tcPr>
                <w:tcW w:w="823" w:type="dxa"/>
                <w:noWrap/>
                <w:vAlign w:val="center"/>
              </w:tcPr>
            </w:tcPrChange>
          </w:tcPr>
          <w:p w14:paraId="30EB8442" w14:textId="77777777" w:rsidR="002E1BE3" w:rsidRPr="00BA3432" w:rsidRDefault="002E1BE3">
            <w:pPr>
              <w:spacing w:line="276" w:lineRule="auto"/>
              <w:jc w:val="center"/>
              <w:rPr>
                <w:ins w:id="15844" w:author="phuong vu" w:date="2018-11-23T12:59:00Z"/>
                <w:rPrChange w:id="15845" w:author="phuong vu" w:date="2018-11-25T21:55:00Z">
                  <w:rPr>
                    <w:ins w:id="15846" w:author="phuong vu" w:date="2018-11-23T12:59:00Z"/>
                  </w:rPr>
                </w:rPrChange>
              </w:rPr>
              <w:pPrChange w:id="15847" w:author="phuong vu" w:date="2018-11-23T13:48:00Z">
                <w:pPr>
                  <w:jc w:val="center"/>
                </w:pPr>
              </w:pPrChange>
            </w:pPr>
          </w:p>
        </w:tc>
        <w:tc>
          <w:tcPr>
            <w:tcW w:w="2055" w:type="dxa"/>
            <w:noWrap/>
            <w:tcPrChange w:id="15848" w:author="phuong vu" w:date="2018-11-23T13:40:00Z">
              <w:tcPr>
                <w:tcW w:w="2899" w:type="dxa"/>
                <w:noWrap/>
              </w:tcPr>
            </w:tcPrChange>
          </w:tcPr>
          <w:p w14:paraId="563DA9CC" w14:textId="7EE76D77" w:rsidR="002E1BE3" w:rsidRPr="00BA3432" w:rsidRDefault="002E1BE3">
            <w:pPr>
              <w:spacing w:line="276" w:lineRule="auto"/>
              <w:rPr>
                <w:ins w:id="15849" w:author="phuong vu" w:date="2018-11-23T12:59:00Z"/>
                <w:lang w:val="en-US"/>
                <w:rPrChange w:id="15850" w:author="phuong vu" w:date="2018-11-25T21:55:00Z">
                  <w:rPr>
                    <w:ins w:id="15851" w:author="phuong vu" w:date="2018-11-23T12:59:00Z"/>
                    <w:lang w:val="en-US"/>
                  </w:rPr>
                </w:rPrChange>
              </w:rPr>
              <w:pPrChange w:id="15852" w:author="phuong vu" w:date="2018-11-23T13:48:00Z">
                <w:pPr/>
              </w:pPrChange>
            </w:pPr>
            <w:ins w:id="15853" w:author="phuong vu" w:date="2018-11-23T13:06:00Z">
              <w:r w:rsidRPr="00BA3432">
                <w:rPr>
                  <w:lang w:val="en-US"/>
                  <w:rPrChange w:id="15854" w:author="phuong vu" w:date="2018-11-25T21:55:00Z">
                    <w:rPr>
                      <w:lang w:val="en-US"/>
                    </w:rPr>
                  </w:rPrChange>
                </w:rPr>
                <w:t>Phần trăm giảm</w:t>
              </w:r>
            </w:ins>
          </w:p>
        </w:tc>
      </w:tr>
      <w:tr w:rsidR="002E1BE3" w:rsidRPr="00BA3432" w14:paraId="038B78BB" w14:textId="77777777" w:rsidTr="00904AF3">
        <w:trPr>
          <w:trHeight w:val="300"/>
          <w:ins w:id="15855" w:author="phuong vu" w:date="2018-11-23T12:59:00Z"/>
          <w:trPrChange w:id="15856" w:author="phuong vu" w:date="2018-11-23T13:40:00Z">
            <w:trPr>
              <w:trHeight w:val="300"/>
            </w:trPr>
          </w:trPrChange>
        </w:trPr>
        <w:tc>
          <w:tcPr>
            <w:tcW w:w="708" w:type="dxa"/>
            <w:noWrap/>
            <w:vAlign w:val="center"/>
            <w:tcPrChange w:id="15857" w:author="phuong vu" w:date="2018-11-23T13:40:00Z">
              <w:tcPr>
                <w:tcW w:w="708" w:type="dxa"/>
                <w:noWrap/>
                <w:vAlign w:val="center"/>
              </w:tcPr>
            </w:tcPrChange>
          </w:tcPr>
          <w:p w14:paraId="66A3ABD8" w14:textId="18A35921" w:rsidR="002E1BE3" w:rsidRPr="00BA3432" w:rsidRDefault="002E1BE3">
            <w:pPr>
              <w:spacing w:line="276" w:lineRule="auto"/>
              <w:jc w:val="center"/>
              <w:rPr>
                <w:ins w:id="15858" w:author="phuong vu" w:date="2018-11-23T12:59:00Z"/>
                <w:lang w:val="en-US"/>
                <w:rPrChange w:id="15859" w:author="phuong vu" w:date="2018-11-25T21:55:00Z">
                  <w:rPr>
                    <w:ins w:id="15860" w:author="phuong vu" w:date="2018-11-23T12:59:00Z"/>
                    <w:lang w:val="en-US"/>
                  </w:rPr>
                </w:rPrChange>
              </w:rPr>
              <w:pPrChange w:id="15861" w:author="phuong vu" w:date="2018-11-23T13:48:00Z">
                <w:pPr>
                  <w:jc w:val="center"/>
                </w:pPr>
              </w:pPrChange>
            </w:pPr>
            <w:ins w:id="15862" w:author="phuong vu" w:date="2018-11-23T12:59:00Z">
              <w:r w:rsidRPr="00BA3432">
                <w:rPr>
                  <w:lang w:val="en-US"/>
                  <w:rPrChange w:id="15863" w:author="phuong vu" w:date="2018-11-25T21:55:00Z">
                    <w:rPr>
                      <w:lang w:val="en-US"/>
                    </w:rPr>
                  </w:rPrChange>
                </w:rPr>
                <w:t>4</w:t>
              </w:r>
            </w:ins>
          </w:p>
        </w:tc>
        <w:tc>
          <w:tcPr>
            <w:tcW w:w="1993" w:type="dxa"/>
            <w:noWrap/>
            <w:tcPrChange w:id="15864" w:author="phuong vu" w:date="2018-11-23T13:40:00Z">
              <w:tcPr>
                <w:tcW w:w="1820" w:type="dxa"/>
                <w:noWrap/>
              </w:tcPr>
            </w:tcPrChange>
          </w:tcPr>
          <w:p w14:paraId="30047355" w14:textId="2CC1CABA" w:rsidR="002E1BE3" w:rsidRPr="00BA3432" w:rsidRDefault="002E1BE3">
            <w:pPr>
              <w:spacing w:line="276" w:lineRule="auto"/>
              <w:rPr>
                <w:ins w:id="15865" w:author="phuong vu" w:date="2018-11-23T12:59:00Z"/>
                <w:lang w:val="en-US"/>
                <w:rPrChange w:id="15866" w:author="phuong vu" w:date="2018-11-25T21:55:00Z">
                  <w:rPr>
                    <w:ins w:id="15867" w:author="phuong vu" w:date="2018-11-23T12:59:00Z"/>
                    <w:lang w:val="en-US"/>
                  </w:rPr>
                </w:rPrChange>
              </w:rPr>
              <w:pPrChange w:id="15868" w:author="phuong vu" w:date="2018-11-23T13:48:00Z">
                <w:pPr/>
              </w:pPrChange>
            </w:pPr>
            <w:ins w:id="15869" w:author="phuong vu" w:date="2018-11-23T13:00:00Z">
              <w:r w:rsidRPr="00BA3432">
                <w:rPr>
                  <w:lang w:val="en-US"/>
                  <w:rPrChange w:id="15870" w:author="phuong vu" w:date="2018-11-25T21:55:00Z">
                    <w:rPr>
                      <w:lang w:val="en-US"/>
                    </w:rPr>
                  </w:rPrChange>
                </w:rPr>
                <w:t>date_start</w:t>
              </w:r>
            </w:ins>
          </w:p>
        </w:tc>
        <w:tc>
          <w:tcPr>
            <w:tcW w:w="1300" w:type="dxa"/>
            <w:noWrap/>
            <w:tcPrChange w:id="15871" w:author="phuong vu" w:date="2018-11-23T13:40:00Z">
              <w:tcPr>
                <w:tcW w:w="1300" w:type="dxa"/>
                <w:noWrap/>
              </w:tcPr>
            </w:tcPrChange>
          </w:tcPr>
          <w:p w14:paraId="35C95301" w14:textId="10386A76" w:rsidR="002E1BE3" w:rsidRPr="00BA3432" w:rsidRDefault="002E1BE3">
            <w:pPr>
              <w:spacing w:line="276" w:lineRule="auto"/>
              <w:rPr>
                <w:ins w:id="15872" w:author="phuong vu" w:date="2018-11-23T12:59:00Z"/>
                <w:lang w:val="en-US"/>
                <w:rPrChange w:id="15873" w:author="phuong vu" w:date="2018-11-25T21:55:00Z">
                  <w:rPr>
                    <w:ins w:id="15874" w:author="phuong vu" w:date="2018-11-23T12:59:00Z"/>
                    <w:lang w:val="en-US"/>
                  </w:rPr>
                </w:rPrChange>
              </w:rPr>
              <w:pPrChange w:id="15875" w:author="phuong vu" w:date="2018-11-23T13:48:00Z">
                <w:pPr/>
              </w:pPrChange>
            </w:pPr>
            <w:ins w:id="15876" w:author="phuong vu" w:date="2018-11-23T13:05:00Z">
              <w:r w:rsidRPr="00BA3432">
                <w:rPr>
                  <w:lang w:val="en-US"/>
                  <w:rPrChange w:id="15877" w:author="phuong vu" w:date="2018-11-25T21:55:00Z">
                    <w:rPr>
                      <w:lang w:val="en-US"/>
                    </w:rPr>
                  </w:rPrChange>
                </w:rPr>
                <w:t>date</w:t>
              </w:r>
            </w:ins>
          </w:p>
        </w:tc>
        <w:tc>
          <w:tcPr>
            <w:tcW w:w="1098" w:type="dxa"/>
            <w:noWrap/>
            <w:vAlign w:val="center"/>
            <w:tcPrChange w:id="15878" w:author="phuong vu" w:date="2018-11-23T13:40:00Z">
              <w:tcPr>
                <w:tcW w:w="1098" w:type="dxa"/>
                <w:noWrap/>
                <w:vAlign w:val="center"/>
              </w:tcPr>
            </w:tcPrChange>
          </w:tcPr>
          <w:p w14:paraId="07822003" w14:textId="77777777" w:rsidR="002E1BE3" w:rsidRPr="00BA3432" w:rsidRDefault="002E1BE3">
            <w:pPr>
              <w:spacing w:line="276" w:lineRule="auto"/>
              <w:jc w:val="center"/>
              <w:rPr>
                <w:ins w:id="15879" w:author="phuong vu" w:date="2018-11-23T12:59:00Z"/>
                <w:rPrChange w:id="15880" w:author="phuong vu" w:date="2018-11-25T21:55:00Z">
                  <w:rPr>
                    <w:ins w:id="15881" w:author="phuong vu" w:date="2018-11-23T12:59:00Z"/>
                  </w:rPr>
                </w:rPrChange>
              </w:rPr>
              <w:pPrChange w:id="15882" w:author="phuong vu" w:date="2018-11-23T13:48:00Z">
                <w:pPr>
                  <w:jc w:val="center"/>
                </w:pPr>
              </w:pPrChange>
            </w:pPr>
          </w:p>
        </w:tc>
        <w:tc>
          <w:tcPr>
            <w:tcW w:w="838" w:type="dxa"/>
            <w:noWrap/>
            <w:vAlign w:val="center"/>
            <w:tcPrChange w:id="15883" w:author="phuong vu" w:date="2018-11-23T13:40:00Z">
              <w:tcPr>
                <w:tcW w:w="838" w:type="dxa"/>
                <w:noWrap/>
                <w:vAlign w:val="center"/>
              </w:tcPr>
            </w:tcPrChange>
          </w:tcPr>
          <w:p w14:paraId="2612D3FB" w14:textId="77777777" w:rsidR="002E1BE3" w:rsidRPr="00BA3432" w:rsidRDefault="002E1BE3">
            <w:pPr>
              <w:spacing w:line="276" w:lineRule="auto"/>
              <w:jc w:val="center"/>
              <w:rPr>
                <w:ins w:id="15884" w:author="phuong vu" w:date="2018-11-23T12:59:00Z"/>
                <w:rPrChange w:id="15885" w:author="phuong vu" w:date="2018-11-25T21:55:00Z">
                  <w:rPr>
                    <w:ins w:id="15886" w:author="phuong vu" w:date="2018-11-23T12:59:00Z"/>
                  </w:rPr>
                </w:rPrChange>
              </w:rPr>
              <w:pPrChange w:id="15887" w:author="phuong vu" w:date="2018-11-23T13:48:00Z">
                <w:pPr>
                  <w:jc w:val="center"/>
                </w:pPr>
              </w:pPrChange>
            </w:pPr>
          </w:p>
        </w:tc>
        <w:tc>
          <w:tcPr>
            <w:tcW w:w="823" w:type="dxa"/>
            <w:noWrap/>
            <w:vAlign w:val="center"/>
            <w:tcPrChange w:id="15888" w:author="phuong vu" w:date="2018-11-23T13:40:00Z">
              <w:tcPr>
                <w:tcW w:w="823" w:type="dxa"/>
                <w:noWrap/>
                <w:vAlign w:val="center"/>
              </w:tcPr>
            </w:tcPrChange>
          </w:tcPr>
          <w:p w14:paraId="3B5B0333" w14:textId="77777777" w:rsidR="002E1BE3" w:rsidRPr="00BA3432" w:rsidRDefault="002E1BE3">
            <w:pPr>
              <w:spacing w:line="276" w:lineRule="auto"/>
              <w:jc w:val="center"/>
              <w:rPr>
                <w:ins w:id="15889" w:author="phuong vu" w:date="2018-11-23T12:59:00Z"/>
                <w:rPrChange w:id="15890" w:author="phuong vu" w:date="2018-11-25T21:55:00Z">
                  <w:rPr>
                    <w:ins w:id="15891" w:author="phuong vu" w:date="2018-11-23T12:59:00Z"/>
                  </w:rPr>
                </w:rPrChange>
              </w:rPr>
              <w:pPrChange w:id="15892" w:author="phuong vu" w:date="2018-11-23T13:48:00Z">
                <w:pPr>
                  <w:jc w:val="center"/>
                </w:pPr>
              </w:pPrChange>
            </w:pPr>
          </w:p>
        </w:tc>
        <w:tc>
          <w:tcPr>
            <w:tcW w:w="2055" w:type="dxa"/>
            <w:noWrap/>
            <w:tcPrChange w:id="15893" w:author="phuong vu" w:date="2018-11-23T13:40:00Z">
              <w:tcPr>
                <w:tcW w:w="2899" w:type="dxa"/>
                <w:noWrap/>
              </w:tcPr>
            </w:tcPrChange>
          </w:tcPr>
          <w:p w14:paraId="2D968C27" w14:textId="2993BCAD" w:rsidR="002E1BE3" w:rsidRPr="00BA3432" w:rsidRDefault="002E1BE3">
            <w:pPr>
              <w:spacing w:line="276" w:lineRule="auto"/>
              <w:rPr>
                <w:ins w:id="15894" w:author="phuong vu" w:date="2018-11-23T12:59:00Z"/>
                <w:lang w:val="en-US"/>
                <w:rPrChange w:id="15895" w:author="phuong vu" w:date="2018-11-25T21:55:00Z">
                  <w:rPr>
                    <w:ins w:id="15896" w:author="phuong vu" w:date="2018-11-23T12:59:00Z"/>
                    <w:lang w:val="en-US"/>
                  </w:rPr>
                </w:rPrChange>
              </w:rPr>
              <w:pPrChange w:id="15897" w:author="phuong vu" w:date="2018-11-23T13:48:00Z">
                <w:pPr/>
              </w:pPrChange>
            </w:pPr>
            <w:ins w:id="15898" w:author="phuong vu" w:date="2018-11-23T13:06:00Z">
              <w:r w:rsidRPr="00BA3432">
                <w:rPr>
                  <w:lang w:val="en-US"/>
                  <w:rPrChange w:id="15899" w:author="phuong vu" w:date="2018-11-25T21:55:00Z">
                    <w:rPr>
                      <w:lang w:val="en-US"/>
                    </w:rPr>
                  </w:rPrChange>
                </w:rPr>
                <w:t>Ngày bắt đầu</w:t>
              </w:r>
            </w:ins>
          </w:p>
        </w:tc>
      </w:tr>
      <w:tr w:rsidR="002E1BE3" w:rsidRPr="00BA3432" w14:paraId="38FD0A88" w14:textId="77777777" w:rsidTr="00904AF3">
        <w:trPr>
          <w:trHeight w:val="300"/>
          <w:ins w:id="15900" w:author="phuong vu" w:date="2018-11-23T13:00:00Z"/>
          <w:trPrChange w:id="15901" w:author="phuong vu" w:date="2018-11-23T13:40:00Z">
            <w:trPr>
              <w:trHeight w:val="300"/>
            </w:trPr>
          </w:trPrChange>
        </w:trPr>
        <w:tc>
          <w:tcPr>
            <w:tcW w:w="708" w:type="dxa"/>
            <w:noWrap/>
            <w:vAlign w:val="center"/>
            <w:tcPrChange w:id="15902" w:author="phuong vu" w:date="2018-11-23T13:40:00Z">
              <w:tcPr>
                <w:tcW w:w="708" w:type="dxa"/>
                <w:noWrap/>
                <w:vAlign w:val="center"/>
              </w:tcPr>
            </w:tcPrChange>
          </w:tcPr>
          <w:p w14:paraId="66639F9D" w14:textId="5E89D91F" w:rsidR="002E1BE3" w:rsidRPr="00BA3432" w:rsidRDefault="002E1BE3">
            <w:pPr>
              <w:spacing w:line="276" w:lineRule="auto"/>
              <w:jc w:val="center"/>
              <w:rPr>
                <w:ins w:id="15903" w:author="phuong vu" w:date="2018-11-23T13:00:00Z"/>
                <w:lang w:val="en-US"/>
                <w:rPrChange w:id="15904" w:author="phuong vu" w:date="2018-11-25T21:55:00Z">
                  <w:rPr>
                    <w:ins w:id="15905" w:author="phuong vu" w:date="2018-11-23T13:00:00Z"/>
                    <w:lang w:val="en-US"/>
                  </w:rPr>
                </w:rPrChange>
              </w:rPr>
              <w:pPrChange w:id="15906" w:author="phuong vu" w:date="2018-11-23T13:48:00Z">
                <w:pPr>
                  <w:jc w:val="center"/>
                </w:pPr>
              </w:pPrChange>
            </w:pPr>
            <w:ins w:id="15907" w:author="phuong vu" w:date="2018-11-23T13:00:00Z">
              <w:r w:rsidRPr="00BA3432">
                <w:rPr>
                  <w:lang w:val="en-US"/>
                  <w:rPrChange w:id="15908" w:author="phuong vu" w:date="2018-11-25T21:55:00Z">
                    <w:rPr>
                      <w:lang w:val="en-US"/>
                    </w:rPr>
                  </w:rPrChange>
                </w:rPr>
                <w:t>5</w:t>
              </w:r>
            </w:ins>
          </w:p>
        </w:tc>
        <w:tc>
          <w:tcPr>
            <w:tcW w:w="1993" w:type="dxa"/>
            <w:noWrap/>
            <w:tcPrChange w:id="15909" w:author="phuong vu" w:date="2018-11-23T13:40:00Z">
              <w:tcPr>
                <w:tcW w:w="1820" w:type="dxa"/>
                <w:noWrap/>
              </w:tcPr>
            </w:tcPrChange>
          </w:tcPr>
          <w:p w14:paraId="16EF4392" w14:textId="7A4B43BB" w:rsidR="002E1BE3" w:rsidRPr="00BA3432" w:rsidRDefault="002E1BE3">
            <w:pPr>
              <w:spacing w:line="276" w:lineRule="auto"/>
              <w:rPr>
                <w:ins w:id="15910" w:author="phuong vu" w:date="2018-11-23T13:00:00Z"/>
                <w:lang w:val="en-US"/>
                <w:rPrChange w:id="15911" w:author="phuong vu" w:date="2018-11-25T21:55:00Z">
                  <w:rPr>
                    <w:ins w:id="15912" w:author="phuong vu" w:date="2018-11-23T13:00:00Z"/>
                    <w:lang w:val="en-US"/>
                  </w:rPr>
                </w:rPrChange>
              </w:rPr>
              <w:pPrChange w:id="15913" w:author="phuong vu" w:date="2018-11-23T13:48:00Z">
                <w:pPr/>
              </w:pPrChange>
            </w:pPr>
            <w:ins w:id="15914" w:author="phuong vu" w:date="2018-11-23T13:00:00Z">
              <w:r w:rsidRPr="00BA3432">
                <w:rPr>
                  <w:lang w:val="en-US"/>
                  <w:rPrChange w:id="15915" w:author="phuong vu" w:date="2018-11-25T21:55:00Z">
                    <w:rPr>
                      <w:lang w:val="en-US"/>
                    </w:rPr>
                  </w:rPrChange>
                </w:rPr>
                <w:t>date_end</w:t>
              </w:r>
            </w:ins>
          </w:p>
        </w:tc>
        <w:tc>
          <w:tcPr>
            <w:tcW w:w="1300" w:type="dxa"/>
            <w:noWrap/>
            <w:tcPrChange w:id="15916" w:author="phuong vu" w:date="2018-11-23T13:40:00Z">
              <w:tcPr>
                <w:tcW w:w="1300" w:type="dxa"/>
                <w:noWrap/>
              </w:tcPr>
            </w:tcPrChange>
          </w:tcPr>
          <w:p w14:paraId="74000357" w14:textId="149A442F" w:rsidR="002E1BE3" w:rsidRPr="00BA3432" w:rsidRDefault="002E1BE3">
            <w:pPr>
              <w:spacing w:line="276" w:lineRule="auto"/>
              <w:rPr>
                <w:ins w:id="15917" w:author="phuong vu" w:date="2018-11-23T13:00:00Z"/>
                <w:lang w:val="en-US"/>
                <w:rPrChange w:id="15918" w:author="phuong vu" w:date="2018-11-25T21:55:00Z">
                  <w:rPr>
                    <w:ins w:id="15919" w:author="phuong vu" w:date="2018-11-23T13:00:00Z"/>
                    <w:lang w:val="en-US"/>
                  </w:rPr>
                </w:rPrChange>
              </w:rPr>
              <w:pPrChange w:id="15920" w:author="phuong vu" w:date="2018-11-23T13:48:00Z">
                <w:pPr/>
              </w:pPrChange>
            </w:pPr>
            <w:ins w:id="15921" w:author="phuong vu" w:date="2018-11-23T13:05:00Z">
              <w:r w:rsidRPr="00BA3432">
                <w:rPr>
                  <w:lang w:val="en-US"/>
                  <w:rPrChange w:id="15922" w:author="phuong vu" w:date="2018-11-25T21:55:00Z">
                    <w:rPr>
                      <w:lang w:val="en-US"/>
                    </w:rPr>
                  </w:rPrChange>
                </w:rPr>
                <w:t>date</w:t>
              </w:r>
            </w:ins>
          </w:p>
        </w:tc>
        <w:tc>
          <w:tcPr>
            <w:tcW w:w="1098" w:type="dxa"/>
            <w:noWrap/>
            <w:vAlign w:val="center"/>
            <w:tcPrChange w:id="15923" w:author="phuong vu" w:date="2018-11-23T13:40:00Z">
              <w:tcPr>
                <w:tcW w:w="1098" w:type="dxa"/>
                <w:noWrap/>
                <w:vAlign w:val="center"/>
              </w:tcPr>
            </w:tcPrChange>
          </w:tcPr>
          <w:p w14:paraId="3F8D0F80" w14:textId="77777777" w:rsidR="002E1BE3" w:rsidRPr="00BA3432" w:rsidRDefault="002E1BE3">
            <w:pPr>
              <w:spacing w:line="276" w:lineRule="auto"/>
              <w:jc w:val="center"/>
              <w:rPr>
                <w:ins w:id="15924" w:author="phuong vu" w:date="2018-11-23T13:00:00Z"/>
                <w:rPrChange w:id="15925" w:author="phuong vu" w:date="2018-11-25T21:55:00Z">
                  <w:rPr>
                    <w:ins w:id="15926" w:author="phuong vu" w:date="2018-11-23T13:00:00Z"/>
                  </w:rPr>
                </w:rPrChange>
              </w:rPr>
              <w:pPrChange w:id="15927" w:author="phuong vu" w:date="2018-11-23T13:48:00Z">
                <w:pPr>
                  <w:jc w:val="center"/>
                </w:pPr>
              </w:pPrChange>
            </w:pPr>
          </w:p>
        </w:tc>
        <w:tc>
          <w:tcPr>
            <w:tcW w:w="838" w:type="dxa"/>
            <w:noWrap/>
            <w:vAlign w:val="center"/>
            <w:tcPrChange w:id="15928" w:author="phuong vu" w:date="2018-11-23T13:40:00Z">
              <w:tcPr>
                <w:tcW w:w="838" w:type="dxa"/>
                <w:noWrap/>
                <w:vAlign w:val="center"/>
              </w:tcPr>
            </w:tcPrChange>
          </w:tcPr>
          <w:p w14:paraId="219874BF" w14:textId="77777777" w:rsidR="002E1BE3" w:rsidRPr="00BA3432" w:rsidRDefault="002E1BE3">
            <w:pPr>
              <w:spacing w:line="276" w:lineRule="auto"/>
              <w:jc w:val="center"/>
              <w:rPr>
                <w:ins w:id="15929" w:author="phuong vu" w:date="2018-11-23T13:00:00Z"/>
                <w:rPrChange w:id="15930" w:author="phuong vu" w:date="2018-11-25T21:55:00Z">
                  <w:rPr>
                    <w:ins w:id="15931" w:author="phuong vu" w:date="2018-11-23T13:00:00Z"/>
                  </w:rPr>
                </w:rPrChange>
              </w:rPr>
              <w:pPrChange w:id="15932" w:author="phuong vu" w:date="2018-11-23T13:48:00Z">
                <w:pPr>
                  <w:jc w:val="center"/>
                </w:pPr>
              </w:pPrChange>
            </w:pPr>
          </w:p>
        </w:tc>
        <w:tc>
          <w:tcPr>
            <w:tcW w:w="823" w:type="dxa"/>
            <w:noWrap/>
            <w:vAlign w:val="center"/>
            <w:tcPrChange w:id="15933" w:author="phuong vu" w:date="2018-11-23T13:40:00Z">
              <w:tcPr>
                <w:tcW w:w="823" w:type="dxa"/>
                <w:noWrap/>
                <w:vAlign w:val="center"/>
              </w:tcPr>
            </w:tcPrChange>
          </w:tcPr>
          <w:p w14:paraId="70C395A8" w14:textId="77777777" w:rsidR="002E1BE3" w:rsidRPr="00BA3432" w:rsidRDefault="002E1BE3">
            <w:pPr>
              <w:spacing w:line="276" w:lineRule="auto"/>
              <w:jc w:val="center"/>
              <w:rPr>
                <w:ins w:id="15934" w:author="phuong vu" w:date="2018-11-23T13:00:00Z"/>
                <w:rPrChange w:id="15935" w:author="phuong vu" w:date="2018-11-25T21:55:00Z">
                  <w:rPr>
                    <w:ins w:id="15936" w:author="phuong vu" w:date="2018-11-23T13:00:00Z"/>
                  </w:rPr>
                </w:rPrChange>
              </w:rPr>
              <w:pPrChange w:id="15937" w:author="phuong vu" w:date="2018-11-23T13:48:00Z">
                <w:pPr>
                  <w:jc w:val="center"/>
                </w:pPr>
              </w:pPrChange>
            </w:pPr>
          </w:p>
        </w:tc>
        <w:tc>
          <w:tcPr>
            <w:tcW w:w="2055" w:type="dxa"/>
            <w:noWrap/>
            <w:tcPrChange w:id="15938" w:author="phuong vu" w:date="2018-11-23T13:40:00Z">
              <w:tcPr>
                <w:tcW w:w="2899" w:type="dxa"/>
                <w:noWrap/>
              </w:tcPr>
            </w:tcPrChange>
          </w:tcPr>
          <w:p w14:paraId="1A5138CF" w14:textId="1E04BEAB" w:rsidR="002E1BE3" w:rsidRPr="00BA3432" w:rsidRDefault="002E1BE3">
            <w:pPr>
              <w:spacing w:line="276" w:lineRule="auto"/>
              <w:rPr>
                <w:ins w:id="15939" w:author="phuong vu" w:date="2018-11-23T13:00:00Z"/>
                <w:lang w:val="en-US"/>
                <w:rPrChange w:id="15940" w:author="phuong vu" w:date="2018-11-25T21:55:00Z">
                  <w:rPr>
                    <w:ins w:id="15941" w:author="phuong vu" w:date="2018-11-23T13:00:00Z"/>
                    <w:lang w:val="en-US"/>
                  </w:rPr>
                </w:rPrChange>
              </w:rPr>
              <w:pPrChange w:id="15942" w:author="phuong vu" w:date="2018-11-23T13:48:00Z">
                <w:pPr/>
              </w:pPrChange>
            </w:pPr>
            <w:ins w:id="15943" w:author="phuong vu" w:date="2018-11-23T13:06:00Z">
              <w:r w:rsidRPr="00BA3432">
                <w:rPr>
                  <w:lang w:val="en-US"/>
                  <w:rPrChange w:id="15944" w:author="phuong vu" w:date="2018-11-25T21:55:00Z">
                    <w:rPr>
                      <w:lang w:val="en-US"/>
                    </w:rPr>
                  </w:rPrChange>
                </w:rPr>
                <w:t>Ngày kết thúc</w:t>
              </w:r>
            </w:ins>
          </w:p>
        </w:tc>
      </w:tr>
      <w:tr w:rsidR="002E1BE3" w:rsidRPr="00BA3432" w14:paraId="22731F68" w14:textId="77777777" w:rsidTr="00904AF3">
        <w:trPr>
          <w:trHeight w:val="300"/>
          <w:ins w:id="15945" w:author="phuong vu" w:date="2018-11-23T13:00:00Z"/>
          <w:trPrChange w:id="15946" w:author="phuong vu" w:date="2018-11-23T13:40:00Z">
            <w:trPr>
              <w:trHeight w:val="300"/>
            </w:trPr>
          </w:trPrChange>
        </w:trPr>
        <w:tc>
          <w:tcPr>
            <w:tcW w:w="708" w:type="dxa"/>
            <w:noWrap/>
            <w:vAlign w:val="center"/>
            <w:tcPrChange w:id="15947" w:author="phuong vu" w:date="2018-11-23T13:40:00Z">
              <w:tcPr>
                <w:tcW w:w="708" w:type="dxa"/>
                <w:noWrap/>
                <w:vAlign w:val="center"/>
              </w:tcPr>
            </w:tcPrChange>
          </w:tcPr>
          <w:p w14:paraId="2EC88CCF" w14:textId="35888A9C" w:rsidR="002E1BE3" w:rsidRPr="00BA3432" w:rsidRDefault="002E1BE3">
            <w:pPr>
              <w:spacing w:line="276" w:lineRule="auto"/>
              <w:jc w:val="center"/>
              <w:rPr>
                <w:ins w:id="15948" w:author="phuong vu" w:date="2018-11-23T13:00:00Z"/>
                <w:lang w:val="en-US"/>
                <w:rPrChange w:id="15949" w:author="phuong vu" w:date="2018-11-25T21:55:00Z">
                  <w:rPr>
                    <w:ins w:id="15950" w:author="phuong vu" w:date="2018-11-23T13:00:00Z"/>
                    <w:lang w:val="en-US"/>
                  </w:rPr>
                </w:rPrChange>
              </w:rPr>
              <w:pPrChange w:id="15951" w:author="phuong vu" w:date="2018-11-23T13:48:00Z">
                <w:pPr>
                  <w:jc w:val="center"/>
                </w:pPr>
              </w:pPrChange>
            </w:pPr>
            <w:ins w:id="15952" w:author="phuong vu" w:date="2018-11-23T13:00:00Z">
              <w:r w:rsidRPr="00BA3432">
                <w:rPr>
                  <w:lang w:val="en-US"/>
                  <w:rPrChange w:id="15953" w:author="phuong vu" w:date="2018-11-25T21:55:00Z">
                    <w:rPr>
                      <w:lang w:val="en-US"/>
                    </w:rPr>
                  </w:rPrChange>
                </w:rPr>
                <w:t>6</w:t>
              </w:r>
            </w:ins>
          </w:p>
        </w:tc>
        <w:tc>
          <w:tcPr>
            <w:tcW w:w="1993" w:type="dxa"/>
            <w:noWrap/>
            <w:tcPrChange w:id="15954" w:author="phuong vu" w:date="2018-11-23T13:40:00Z">
              <w:tcPr>
                <w:tcW w:w="1820" w:type="dxa"/>
                <w:noWrap/>
              </w:tcPr>
            </w:tcPrChange>
          </w:tcPr>
          <w:p w14:paraId="5ECEB4D1" w14:textId="13B1087D" w:rsidR="002E1BE3" w:rsidRPr="00BA3432" w:rsidRDefault="002E1BE3">
            <w:pPr>
              <w:spacing w:line="276" w:lineRule="auto"/>
              <w:rPr>
                <w:ins w:id="15955" w:author="phuong vu" w:date="2018-11-23T13:00:00Z"/>
                <w:lang w:val="en-US"/>
                <w:rPrChange w:id="15956" w:author="phuong vu" w:date="2018-11-25T21:55:00Z">
                  <w:rPr>
                    <w:ins w:id="15957" w:author="phuong vu" w:date="2018-11-23T13:00:00Z"/>
                    <w:lang w:val="en-US"/>
                  </w:rPr>
                </w:rPrChange>
              </w:rPr>
              <w:pPrChange w:id="15958" w:author="phuong vu" w:date="2018-11-23T13:48:00Z">
                <w:pPr/>
              </w:pPrChange>
            </w:pPr>
            <w:ins w:id="15959" w:author="phuong vu" w:date="2018-11-23T13:00:00Z">
              <w:r w:rsidRPr="00BA3432">
                <w:rPr>
                  <w:lang w:val="en-US"/>
                  <w:rPrChange w:id="15960" w:author="phuong vu" w:date="2018-11-25T21:55:00Z">
                    <w:rPr>
                      <w:lang w:val="en-US"/>
                    </w:rPr>
                  </w:rPrChange>
                </w:rPr>
                <w:t>promotion_code</w:t>
              </w:r>
            </w:ins>
          </w:p>
        </w:tc>
        <w:tc>
          <w:tcPr>
            <w:tcW w:w="1300" w:type="dxa"/>
            <w:noWrap/>
            <w:tcPrChange w:id="15961" w:author="phuong vu" w:date="2018-11-23T13:40:00Z">
              <w:tcPr>
                <w:tcW w:w="1300" w:type="dxa"/>
                <w:noWrap/>
              </w:tcPr>
            </w:tcPrChange>
          </w:tcPr>
          <w:p w14:paraId="3AFBAB0A" w14:textId="2C626212" w:rsidR="002E1BE3" w:rsidRPr="00BA3432" w:rsidRDefault="002E1BE3">
            <w:pPr>
              <w:spacing w:line="276" w:lineRule="auto"/>
              <w:rPr>
                <w:ins w:id="15962" w:author="phuong vu" w:date="2018-11-23T13:00:00Z"/>
                <w:lang w:val="en-US"/>
                <w:rPrChange w:id="15963" w:author="phuong vu" w:date="2018-11-25T21:55:00Z">
                  <w:rPr>
                    <w:ins w:id="15964" w:author="phuong vu" w:date="2018-11-23T13:00:00Z"/>
                    <w:lang w:val="en-US"/>
                  </w:rPr>
                </w:rPrChange>
              </w:rPr>
              <w:pPrChange w:id="15965" w:author="phuong vu" w:date="2018-11-23T13:48:00Z">
                <w:pPr/>
              </w:pPrChange>
            </w:pPr>
            <w:ins w:id="15966" w:author="phuong vu" w:date="2018-11-23T13:05:00Z">
              <w:r w:rsidRPr="00BA3432">
                <w:rPr>
                  <w:rPrChange w:id="15967" w:author="phuong vu" w:date="2018-11-25T21:55:00Z">
                    <w:rPr/>
                  </w:rPrChange>
                </w:rPr>
                <w:t>character varying</w:t>
              </w:r>
            </w:ins>
          </w:p>
        </w:tc>
        <w:tc>
          <w:tcPr>
            <w:tcW w:w="1098" w:type="dxa"/>
            <w:noWrap/>
            <w:vAlign w:val="center"/>
            <w:tcPrChange w:id="15968" w:author="phuong vu" w:date="2018-11-23T13:40:00Z">
              <w:tcPr>
                <w:tcW w:w="1098" w:type="dxa"/>
                <w:noWrap/>
                <w:vAlign w:val="center"/>
              </w:tcPr>
            </w:tcPrChange>
          </w:tcPr>
          <w:p w14:paraId="63DD74CC" w14:textId="77777777" w:rsidR="002E1BE3" w:rsidRPr="00BA3432" w:rsidRDefault="002E1BE3">
            <w:pPr>
              <w:spacing w:line="276" w:lineRule="auto"/>
              <w:jc w:val="center"/>
              <w:rPr>
                <w:ins w:id="15969" w:author="phuong vu" w:date="2018-11-23T13:00:00Z"/>
                <w:rPrChange w:id="15970" w:author="phuong vu" w:date="2018-11-25T21:55:00Z">
                  <w:rPr>
                    <w:ins w:id="15971" w:author="phuong vu" w:date="2018-11-23T13:00:00Z"/>
                  </w:rPr>
                </w:rPrChange>
              </w:rPr>
              <w:pPrChange w:id="15972" w:author="phuong vu" w:date="2018-11-23T13:48:00Z">
                <w:pPr>
                  <w:jc w:val="center"/>
                </w:pPr>
              </w:pPrChange>
            </w:pPr>
          </w:p>
        </w:tc>
        <w:tc>
          <w:tcPr>
            <w:tcW w:w="838" w:type="dxa"/>
            <w:noWrap/>
            <w:vAlign w:val="center"/>
            <w:tcPrChange w:id="15973" w:author="phuong vu" w:date="2018-11-23T13:40:00Z">
              <w:tcPr>
                <w:tcW w:w="838" w:type="dxa"/>
                <w:noWrap/>
                <w:vAlign w:val="center"/>
              </w:tcPr>
            </w:tcPrChange>
          </w:tcPr>
          <w:p w14:paraId="41D6B1F7" w14:textId="77777777" w:rsidR="002E1BE3" w:rsidRPr="00BA3432" w:rsidRDefault="002E1BE3">
            <w:pPr>
              <w:spacing w:line="276" w:lineRule="auto"/>
              <w:jc w:val="center"/>
              <w:rPr>
                <w:ins w:id="15974" w:author="phuong vu" w:date="2018-11-23T13:00:00Z"/>
                <w:rPrChange w:id="15975" w:author="phuong vu" w:date="2018-11-25T21:55:00Z">
                  <w:rPr>
                    <w:ins w:id="15976" w:author="phuong vu" w:date="2018-11-23T13:00:00Z"/>
                  </w:rPr>
                </w:rPrChange>
              </w:rPr>
              <w:pPrChange w:id="15977" w:author="phuong vu" w:date="2018-11-23T13:48:00Z">
                <w:pPr>
                  <w:jc w:val="center"/>
                </w:pPr>
              </w:pPrChange>
            </w:pPr>
          </w:p>
        </w:tc>
        <w:tc>
          <w:tcPr>
            <w:tcW w:w="823" w:type="dxa"/>
            <w:noWrap/>
            <w:vAlign w:val="center"/>
            <w:tcPrChange w:id="15978" w:author="phuong vu" w:date="2018-11-23T13:40:00Z">
              <w:tcPr>
                <w:tcW w:w="823" w:type="dxa"/>
                <w:noWrap/>
                <w:vAlign w:val="center"/>
              </w:tcPr>
            </w:tcPrChange>
          </w:tcPr>
          <w:p w14:paraId="6476343C" w14:textId="77777777" w:rsidR="002E1BE3" w:rsidRPr="00BA3432" w:rsidRDefault="002E1BE3">
            <w:pPr>
              <w:spacing w:line="276" w:lineRule="auto"/>
              <w:jc w:val="center"/>
              <w:rPr>
                <w:ins w:id="15979" w:author="phuong vu" w:date="2018-11-23T13:00:00Z"/>
                <w:rPrChange w:id="15980" w:author="phuong vu" w:date="2018-11-25T21:55:00Z">
                  <w:rPr>
                    <w:ins w:id="15981" w:author="phuong vu" w:date="2018-11-23T13:00:00Z"/>
                  </w:rPr>
                </w:rPrChange>
              </w:rPr>
              <w:pPrChange w:id="15982" w:author="phuong vu" w:date="2018-11-23T13:48:00Z">
                <w:pPr>
                  <w:jc w:val="center"/>
                </w:pPr>
              </w:pPrChange>
            </w:pPr>
          </w:p>
        </w:tc>
        <w:tc>
          <w:tcPr>
            <w:tcW w:w="2055" w:type="dxa"/>
            <w:noWrap/>
            <w:tcPrChange w:id="15983" w:author="phuong vu" w:date="2018-11-23T13:40:00Z">
              <w:tcPr>
                <w:tcW w:w="2899" w:type="dxa"/>
                <w:noWrap/>
              </w:tcPr>
            </w:tcPrChange>
          </w:tcPr>
          <w:p w14:paraId="25BEC408" w14:textId="691751BF" w:rsidR="002E1BE3" w:rsidRPr="00BA3432" w:rsidRDefault="002E1BE3">
            <w:pPr>
              <w:spacing w:line="276" w:lineRule="auto"/>
              <w:rPr>
                <w:ins w:id="15984" w:author="phuong vu" w:date="2018-11-23T13:00:00Z"/>
                <w:lang w:val="en-US"/>
                <w:rPrChange w:id="15985" w:author="phuong vu" w:date="2018-11-25T21:55:00Z">
                  <w:rPr>
                    <w:ins w:id="15986" w:author="phuong vu" w:date="2018-11-23T13:00:00Z"/>
                    <w:lang w:val="en-US"/>
                  </w:rPr>
                </w:rPrChange>
              </w:rPr>
              <w:pPrChange w:id="15987" w:author="phuong vu" w:date="2018-11-23T13:48:00Z">
                <w:pPr/>
              </w:pPrChange>
            </w:pPr>
            <w:ins w:id="15988" w:author="phuong vu" w:date="2018-11-23T13:06:00Z">
              <w:r w:rsidRPr="00BA3432">
                <w:rPr>
                  <w:lang w:val="en-US"/>
                  <w:rPrChange w:id="15989" w:author="phuong vu" w:date="2018-11-25T21:55:00Z">
                    <w:rPr>
                      <w:lang w:val="en-US"/>
                    </w:rPr>
                  </w:rPrChange>
                </w:rPr>
                <w:t>Mã áp dụng</w:t>
              </w:r>
            </w:ins>
          </w:p>
        </w:tc>
      </w:tr>
      <w:tr w:rsidR="002E1BE3" w:rsidRPr="00BA3432" w14:paraId="33A5DA50" w14:textId="77777777" w:rsidTr="00904AF3">
        <w:trPr>
          <w:trHeight w:val="300"/>
          <w:ins w:id="15990" w:author="phuong vu" w:date="2018-11-23T12:59:00Z"/>
          <w:trPrChange w:id="15991" w:author="phuong vu" w:date="2018-11-23T13:40:00Z">
            <w:trPr>
              <w:trHeight w:val="300"/>
            </w:trPr>
          </w:trPrChange>
        </w:trPr>
        <w:tc>
          <w:tcPr>
            <w:tcW w:w="708" w:type="dxa"/>
            <w:noWrap/>
            <w:vAlign w:val="center"/>
            <w:hideMark/>
            <w:tcPrChange w:id="15992" w:author="phuong vu" w:date="2018-11-23T13:40:00Z">
              <w:tcPr>
                <w:tcW w:w="708" w:type="dxa"/>
                <w:noWrap/>
                <w:vAlign w:val="center"/>
                <w:hideMark/>
              </w:tcPr>
            </w:tcPrChange>
          </w:tcPr>
          <w:p w14:paraId="7B0D8062" w14:textId="77777777" w:rsidR="002E1BE3" w:rsidRPr="00BA3432" w:rsidRDefault="002E1BE3">
            <w:pPr>
              <w:spacing w:line="276" w:lineRule="auto"/>
              <w:jc w:val="center"/>
              <w:rPr>
                <w:ins w:id="15993" w:author="phuong vu" w:date="2018-11-23T12:59:00Z"/>
                <w:lang w:val="en-US"/>
                <w:rPrChange w:id="15994" w:author="phuong vu" w:date="2018-11-25T21:55:00Z">
                  <w:rPr>
                    <w:ins w:id="15995" w:author="phuong vu" w:date="2018-11-23T12:59:00Z"/>
                    <w:lang w:val="en-US"/>
                  </w:rPr>
                </w:rPrChange>
              </w:rPr>
              <w:pPrChange w:id="15996" w:author="phuong vu" w:date="2018-11-23T13:48:00Z">
                <w:pPr>
                  <w:jc w:val="center"/>
                </w:pPr>
              </w:pPrChange>
            </w:pPr>
            <w:ins w:id="15997" w:author="phuong vu" w:date="2018-11-23T12:59:00Z">
              <w:r w:rsidRPr="00BA3432">
                <w:rPr>
                  <w:lang w:val="en-US"/>
                  <w:rPrChange w:id="15998" w:author="phuong vu" w:date="2018-11-25T21:55:00Z">
                    <w:rPr>
                      <w:lang w:val="en-US"/>
                    </w:rPr>
                  </w:rPrChange>
                </w:rPr>
                <w:t>7</w:t>
              </w:r>
            </w:ins>
          </w:p>
        </w:tc>
        <w:tc>
          <w:tcPr>
            <w:tcW w:w="1993" w:type="dxa"/>
            <w:noWrap/>
            <w:hideMark/>
            <w:tcPrChange w:id="15999" w:author="phuong vu" w:date="2018-11-23T13:40:00Z">
              <w:tcPr>
                <w:tcW w:w="1820" w:type="dxa"/>
                <w:noWrap/>
                <w:hideMark/>
              </w:tcPr>
            </w:tcPrChange>
          </w:tcPr>
          <w:p w14:paraId="5003332D" w14:textId="7193026A" w:rsidR="002E1BE3" w:rsidRPr="00BA3432" w:rsidRDefault="002E1BE3">
            <w:pPr>
              <w:spacing w:line="276" w:lineRule="auto"/>
              <w:rPr>
                <w:ins w:id="16000" w:author="phuong vu" w:date="2018-11-23T12:59:00Z"/>
                <w:rPrChange w:id="16001" w:author="phuong vu" w:date="2018-11-25T21:55:00Z">
                  <w:rPr>
                    <w:ins w:id="16002" w:author="phuong vu" w:date="2018-11-23T12:59:00Z"/>
                  </w:rPr>
                </w:rPrChange>
              </w:rPr>
              <w:pPrChange w:id="16003" w:author="phuong vu" w:date="2018-11-23T13:48:00Z">
                <w:pPr/>
              </w:pPrChange>
            </w:pPr>
            <w:ins w:id="16004" w:author="phuong vu" w:date="2018-11-23T12:59:00Z">
              <w:r w:rsidRPr="00BA3432">
                <w:rPr>
                  <w:rPrChange w:id="16005" w:author="phuong vu" w:date="2018-11-25T21:55:00Z">
                    <w:rPr/>
                  </w:rPrChange>
                </w:rPr>
                <w:t>status</w:t>
              </w:r>
            </w:ins>
          </w:p>
        </w:tc>
        <w:tc>
          <w:tcPr>
            <w:tcW w:w="1300" w:type="dxa"/>
            <w:noWrap/>
            <w:hideMark/>
            <w:tcPrChange w:id="16006" w:author="phuong vu" w:date="2018-11-23T13:40:00Z">
              <w:tcPr>
                <w:tcW w:w="1300" w:type="dxa"/>
                <w:noWrap/>
                <w:hideMark/>
              </w:tcPr>
            </w:tcPrChange>
          </w:tcPr>
          <w:p w14:paraId="25CF1DB1" w14:textId="77777777" w:rsidR="002E1BE3" w:rsidRPr="00BA3432" w:rsidRDefault="002E1BE3">
            <w:pPr>
              <w:spacing w:line="276" w:lineRule="auto"/>
              <w:rPr>
                <w:ins w:id="16007" w:author="phuong vu" w:date="2018-11-23T12:59:00Z"/>
                <w:rPrChange w:id="16008" w:author="phuong vu" w:date="2018-11-25T21:55:00Z">
                  <w:rPr>
                    <w:ins w:id="16009" w:author="phuong vu" w:date="2018-11-23T12:59:00Z"/>
                  </w:rPr>
                </w:rPrChange>
              </w:rPr>
              <w:pPrChange w:id="16010" w:author="phuong vu" w:date="2018-11-23T13:48:00Z">
                <w:pPr/>
              </w:pPrChange>
            </w:pPr>
            <w:ins w:id="16011" w:author="phuong vu" w:date="2018-11-23T12:59:00Z">
              <w:r w:rsidRPr="00BA3432">
                <w:rPr>
                  <w:rPrChange w:id="16012" w:author="phuong vu" w:date="2018-11-25T21:55:00Z">
                    <w:rPr/>
                  </w:rPrChange>
                </w:rPr>
                <w:t>character varying</w:t>
              </w:r>
            </w:ins>
          </w:p>
        </w:tc>
        <w:tc>
          <w:tcPr>
            <w:tcW w:w="1098" w:type="dxa"/>
            <w:noWrap/>
            <w:vAlign w:val="center"/>
            <w:hideMark/>
            <w:tcPrChange w:id="16013" w:author="phuong vu" w:date="2018-11-23T13:40:00Z">
              <w:tcPr>
                <w:tcW w:w="1098" w:type="dxa"/>
                <w:noWrap/>
                <w:vAlign w:val="center"/>
                <w:hideMark/>
              </w:tcPr>
            </w:tcPrChange>
          </w:tcPr>
          <w:p w14:paraId="15B2C8B3" w14:textId="77777777" w:rsidR="002E1BE3" w:rsidRPr="00BA3432" w:rsidRDefault="002E1BE3">
            <w:pPr>
              <w:spacing w:line="276" w:lineRule="auto"/>
              <w:jc w:val="center"/>
              <w:rPr>
                <w:ins w:id="16014" w:author="phuong vu" w:date="2018-11-23T12:59:00Z"/>
                <w:rPrChange w:id="16015" w:author="phuong vu" w:date="2018-11-25T21:55:00Z">
                  <w:rPr>
                    <w:ins w:id="16016" w:author="phuong vu" w:date="2018-11-23T12:59:00Z"/>
                  </w:rPr>
                </w:rPrChange>
              </w:rPr>
              <w:pPrChange w:id="16017" w:author="phuong vu" w:date="2018-11-23T13:48:00Z">
                <w:pPr>
                  <w:jc w:val="center"/>
                </w:pPr>
              </w:pPrChange>
            </w:pPr>
            <w:ins w:id="16018" w:author="phuong vu" w:date="2018-11-23T12:59:00Z">
              <w:r w:rsidRPr="00BA3432">
                <w:rPr>
                  <w:rPrChange w:id="16019" w:author="phuong vu" w:date="2018-11-25T21:55:00Z">
                    <w:rPr/>
                  </w:rPrChange>
                </w:rPr>
                <w:t>X</w:t>
              </w:r>
            </w:ins>
          </w:p>
        </w:tc>
        <w:tc>
          <w:tcPr>
            <w:tcW w:w="838" w:type="dxa"/>
            <w:noWrap/>
            <w:vAlign w:val="center"/>
            <w:hideMark/>
            <w:tcPrChange w:id="16020" w:author="phuong vu" w:date="2018-11-23T13:40:00Z">
              <w:tcPr>
                <w:tcW w:w="838" w:type="dxa"/>
                <w:noWrap/>
                <w:vAlign w:val="center"/>
                <w:hideMark/>
              </w:tcPr>
            </w:tcPrChange>
          </w:tcPr>
          <w:p w14:paraId="06CA33C0" w14:textId="77777777" w:rsidR="002E1BE3" w:rsidRPr="00BA3432" w:rsidRDefault="002E1BE3">
            <w:pPr>
              <w:spacing w:line="276" w:lineRule="auto"/>
              <w:jc w:val="center"/>
              <w:rPr>
                <w:ins w:id="16021" w:author="phuong vu" w:date="2018-11-23T12:59:00Z"/>
                <w:rPrChange w:id="16022" w:author="phuong vu" w:date="2018-11-25T21:55:00Z">
                  <w:rPr>
                    <w:ins w:id="16023" w:author="phuong vu" w:date="2018-11-23T12:59:00Z"/>
                  </w:rPr>
                </w:rPrChange>
              </w:rPr>
              <w:pPrChange w:id="16024" w:author="phuong vu" w:date="2018-11-23T13:48:00Z">
                <w:pPr>
                  <w:jc w:val="center"/>
                </w:pPr>
              </w:pPrChange>
            </w:pPr>
          </w:p>
        </w:tc>
        <w:tc>
          <w:tcPr>
            <w:tcW w:w="823" w:type="dxa"/>
            <w:noWrap/>
            <w:vAlign w:val="center"/>
            <w:hideMark/>
            <w:tcPrChange w:id="16025" w:author="phuong vu" w:date="2018-11-23T13:40:00Z">
              <w:tcPr>
                <w:tcW w:w="823" w:type="dxa"/>
                <w:noWrap/>
                <w:vAlign w:val="center"/>
                <w:hideMark/>
              </w:tcPr>
            </w:tcPrChange>
          </w:tcPr>
          <w:p w14:paraId="1630137C" w14:textId="77777777" w:rsidR="002E1BE3" w:rsidRPr="00BA3432" w:rsidRDefault="002E1BE3">
            <w:pPr>
              <w:spacing w:line="276" w:lineRule="auto"/>
              <w:jc w:val="center"/>
              <w:rPr>
                <w:ins w:id="16026" w:author="phuong vu" w:date="2018-11-23T12:59:00Z"/>
                <w:rPrChange w:id="16027" w:author="phuong vu" w:date="2018-11-25T21:55:00Z">
                  <w:rPr>
                    <w:ins w:id="16028" w:author="phuong vu" w:date="2018-11-23T12:59:00Z"/>
                  </w:rPr>
                </w:rPrChange>
              </w:rPr>
              <w:pPrChange w:id="16029" w:author="phuong vu" w:date="2018-11-23T13:48:00Z">
                <w:pPr>
                  <w:jc w:val="center"/>
                </w:pPr>
              </w:pPrChange>
            </w:pPr>
          </w:p>
        </w:tc>
        <w:tc>
          <w:tcPr>
            <w:tcW w:w="2055" w:type="dxa"/>
            <w:noWrap/>
            <w:hideMark/>
            <w:tcPrChange w:id="16030" w:author="phuong vu" w:date="2018-11-23T13:40:00Z">
              <w:tcPr>
                <w:tcW w:w="2899" w:type="dxa"/>
                <w:noWrap/>
                <w:hideMark/>
              </w:tcPr>
            </w:tcPrChange>
          </w:tcPr>
          <w:p w14:paraId="4D684181" w14:textId="77777777" w:rsidR="002E1BE3" w:rsidRPr="00BA3432" w:rsidRDefault="002E1BE3">
            <w:pPr>
              <w:keepNext/>
              <w:spacing w:line="276" w:lineRule="auto"/>
              <w:rPr>
                <w:ins w:id="16031" w:author="phuong vu" w:date="2018-11-23T12:59:00Z"/>
                <w:rPrChange w:id="16032" w:author="phuong vu" w:date="2018-11-25T21:55:00Z">
                  <w:rPr>
                    <w:ins w:id="16033" w:author="phuong vu" w:date="2018-11-23T12:59:00Z"/>
                  </w:rPr>
                </w:rPrChange>
              </w:rPr>
              <w:pPrChange w:id="16034" w:author="phuong vu" w:date="2018-11-23T14:20:00Z">
                <w:pPr>
                  <w:keepNext/>
                </w:pPr>
              </w:pPrChange>
            </w:pPr>
            <w:ins w:id="16035" w:author="phuong vu" w:date="2018-11-23T12:59:00Z">
              <w:r w:rsidRPr="00BA3432">
                <w:rPr>
                  <w:rPrChange w:id="16036" w:author="phuong vu" w:date="2018-11-25T21:55:00Z">
                    <w:rPr/>
                  </w:rPrChange>
                </w:rPr>
                <w:t>Trạng thái</w:t>
              </w:r>
            </w:ins>
          </w:p>
        </w:tc>
      </w:tr>
    </w:tbl>
    <w:p w14:paraId="15CF9D05" w14:textId="2FBFC5CE" w:rsidR="00E951FC" w:rsidRPr="00BA3432" w:rsidRDefault="00376EE3">
      <w:pPr>
        <w:pStyle w:val="Caption"/>
        <w:rPr>
          <w:ins w:id="16037" w:author="phuong vu" w:date="2018-11-23T13:07:00Z"/>
          <w:b/>
          <w:i w:val="0"/>
          <w:iCs w:val="0"/>
          <w:rPrChange w:id="16038" w:author="phuong vu" w:date="2018-11-25T21:55:00Z">
            <w:rPr>
              <w:ins w:id="16039" w:author="phuong vu" w:date="2018-11-23T13:07:00Z"/>
              <w:b/>
              <w:i/>
              <w:iCs/>
              <w:szCs w:val="18"/>
              <w:lang w:val="en-US"/>
            </w:rPr>
          </w:rPrChange>
        </w:rPr>
        <w:pPrChange w:id="16040" w:author="phuong vu" w:date="2018-11-23T14:20:00Z">
          <w:pPr/>
        </w:pPrChange>
      </w:pPr>
      <w:bookmarkStart w:id="16041" w:name="_Toc530944390"/>
      <w:ins w:id="16042" w:author="phuong vu" w:date="2018-11-23T14:20:00Z">
        <w:r w:rsidRPr="00BA3432">
          <w:rPr>
            <w:rPrChange w:id="16043" w:author="phuong vu" w:date="2018-11-25T21:55:00Z">
              <w:rPr/>
            </w:rPrChange>
          </w:rPr>
          <w:t xml:space="preserve">Bảng </w:t>
        </w:r>
      </w:ins>
      <w:ins w:id="16044" w:author="phuong vu" w:date="2018-11-26T02:10:00Z">
        <w:r w:rsidR="00404CBA">
          <w:fldChar w:fldCharType="begin"/>
        </w:r>
        <w:r w:rsidR="00404CBA">
          <w:instrText xml:space="preserve"> STYLEREF 1 \s </w:instrText>
        </w:r>
      </w:ins>
      <w:r w:rsidR="00404CBA">
        <w:fldChar w:fldCharType="separate"/>
      </w:r>
      <w:r w:rsidR="00404CBA">
        <w:rPr>
          <w:noProof/>
        </w:rPr>
        <w:t>3</w:t>
      </w:r>
      <w:ins w:id="16045"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6046" w:author="phuong vu" w:date="2018-11-26T02:10:00Z">
        <w:r w:rsidR="00404CBA">
          <w:rPr>
            <w:noProof/>
          </w:rPr>
          <w:t>13</w:t>
        </w:r>
        <w:r w:rsidR="00404CBA">
          <w:fldChar w:fldCharType="end"/>
        </w:r>
      </w:ins>
      <w:ins w:id="16047" w:author="phuong vu" w:date="2018-11-23T14:20:00Z">
        <w:r w:rsidRPr="00BA3432">
          <w:rPr>
            <w:rPrChange w:id="16048" w:author="phuong vu" w:date="2018-11-25T21:55:00Z">
              <w:rPr>
                <w:i/>
                <w:iCs/>
                <w:lang w:val="en-US"/>
              </w:rPr>
            </w:rPrChange>
          </w:rPr>
          <w:t xml:space="preserve"> Bảng dữ liệu khuyến mãi</w:t>
        </w:r>
      </w:ins>
      <w:bookmarkEnd w:id="16041"/>
    </w:p>
    <w:p w14:paraId="4BAAE00F" w14:textId="3363FAFC" w:rsidR="002E1BE3" w:rsidRPr="00BA3432" w:rsidRDefault="002E1BE3">
      <w:pPr>
        <w:spacing w:line="276" w:lineRule="auto"/>
        <w:rPr>
          <w:ins w:id="16049" w:author="phuong vu" w:date="2018-11-23T13:07:00Z"/>
          <w:b/>
          <w:lang w:val="en-US"/>
          <w:rPrChange w:id="16050" w:author="phuong vu" w:date="2018-11-25T21:55:00Z">
            <w:rPr>
              <w:ins w:id="16051" w:author="phuong vu" w:date="2018-11-23T13:07:00Z"/>
              <w:b/>
              <w:lang w:val="en-US"/>
            </w:rPr>
          </w:rPrChange>
        </w:rPr>
        <w:pPrChange w:id="16052" w:author="phuong vu" w:date="2018-11-23T13:48:00Z">
          <w:pPr/>
        </w:pPrChange>
      </w:pPr>
      <w:ins w:id="16053" w:author="phuong vu" w:date="2018-11-23T13:07:00Z">
        <w:r w:rsidRPr="00AD0E2E">
          <w:rPr>
            <w:b/>
            <w:lang w:val="en-US"/>
          </w:rPr>
          <w:t>B</w:t>
        </w:r>
        <w:r w:rsidRPr="00BA3432">
          <w:rPr>
            <w:b/>
            <w:lang w:val="en-US"/>
            <w:rPrChange w:id="16054" w:author="phuong vu" w:date="2018-11-25T21:55:00Z">
              <w:rPr>
                <w:b/>
                <w:lang w:val="en-US"/>
              </w:rPr>
            </w:rPrChange>
          </w:rPr>
          <w:t>ẢNG PROMOTION_BRANCH</w:t>
        </w:r>
      </w:ins>
    </w:p>
    <w:tbl>
      <w:tblPr>
        <w:tblStyle w:val="TableGrid"/>
        <w:tblW w:w="8815" w:type="dxa"/>
        <w:tblLook w:val="04A0" w:firstRow="1" w:lastRow="0" w:firstColumn="1" w:lastColumn="0" w:noHBand="0" w:noVBand="1"/>
        <w:tblPrChange w:id="16055"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16056">
          <w:tblGrid>
            <w:gridCol w:w="708"/>
            <w:gridCol w:w="1820"/>
            <w:gridCol w:w="1300"/>
            <w:gridCol w:w="1098"/>
            <w:gridCol w:w="838"/>
            <w:gridCol w:w="823"/>
            <w:gridCol w:w="2899"/>
          </w:tblGrid>
        </w:tblGridChange>
      </w:tblGrid>
      <w:tr w:rsidR="002E1BE3" w:rsidRPr="00BA3432" w14:paraId="2E3107CB" w14:textId="77777777" w:rsidTr="00904AF3">
        <w:trPr>
          <w:trHeight w:val="300"/>
          <w:ins w:id="16057" w:author="phuong vu" w:date="2018-11-23T13:07:00Z"/>
          <w:trPrChange w:id="16058" w:author="phuong vu" w:date="2018-11-23T13:40:00Z">
            <w:trPr>
              <w:trHeight w:val="300"/>
            </w:trPr>
          </w:trPrChange>
        </w:trPr>
        <w:tc>
          <w:tcPr>
            <w:tcW w:w="708" w:type="dxa"/>
            <w:noWrap/>
            <w:vAlign w:val="center"/>
            <w:hideMark/>
            <w:tcPrChange w:id="16059" w:author="phuong vu" w:date="2018-11-23T13:40:00Z">
              <w:tcPr>
                <w:tcW w:w="708" w:type="dxa"/>
                <w:noWrap/>
                <w:vAlign w:val="center"/>
                <w:hideMark/>
              </w:tcPr>
            </w:tcPrChange>
          </w:tcPr>
          <w:p w14:paraId="6311E41F" w14:textId="77777777" w:rsidR="002E1BE3" w:rsidRPr="00BA3432" w:rsidRDefault="002E1BE3">
            <w:pPr>
              <w:spacing w:line="276" w:lineRule="auto"/>
              <w:jc w:val="center"/>
              <w:rPr>
                <w:ins w:id="16060" w:author="phuong vu" w:date="2018-11-23T13:07:00Z"/>
                <w:b/>
                <w:bCs/>
                <w:rPrChange w:id="16061" w:author="phuong vu" w:date="2018-11-25T21:55:00Z">
                  <w:rPr>
                    <w:ins w:id="16062" w:author="phuong vu" w:date="2018-11-23T13:07:00Z"/>
                    <w:b/>
                    <w:bCs/>
                  </w:rPr>
                </w:rPrChange>
              </w:rPr>
              <w:pPrChange w:id="16063" w:author="phuong vu" w:date="2018-11-23T13:48:00Z">
                <w:pPr>
                  <w:jc w:val="center"/>
                </w:pPr>
              </w:pPrChange>
            </w:pPr>
            <w:ins w:id="16064" w:author="phuong vu" w:date="2018-11-23T13:07:00Z">
              <w:r w:rsidRPr="00BA3432">
                <w:rPr>
                  <w:b/>
                  <w:bCs/>
                  <w:lang w:val="da-DK"/>
                  <w:rPrChange w:id="16065" w:author="phuong vu" w:date="2018-11-25T21:55:00Z">
                    <w:rPr>
                      <w:b/>
                      <w:bCs/>
                      <w:lang w:val="da-DK"/>
                    </w:rPr>
                  </w:rPrChange>
                </w:rPr>
                <w:t>STT</w:t>
              </w:r>
            </w:ins>
          </w:p>
        </w:tc>
        <w:tc>
          <w:tcPr>
            <w:tcW w:w="1820" w:type="dxa"/>
            <w:noWrap/>
            <w:vAlign w:val="center"/>
            <w:hideMark/>
            <w:tcPrChange w:id="16066" w:author="phuong vu" w:date="2018-11-23T13:40:00Z">
              <w:tcPr>
                <w:tcW w:w="1820" w:type="dxa"/>
                <w:noWrap/>
                <w:vAlign w:val="center"/>
                <w:hideMark/>
              </w:tcPr>
            </w:tcPrChange>
          </w:tcPr>
          <w:p w14:paraId="40695413" w14:textId="77777777" w:rsidR="002E1BE3" w:rsidRPr="00BA3432" w:rsidRDefault="002E1BE3">
            <w:pPr>
              <w:spacing w:line="276" w:lineRule="auto"/>
              <w:jc w:val="center"/>
              <w:rPr>
                <w:ins w:id="16067" w:author="phuong vu" w:date="2018-11-23T13:07:00Z"/>
                <w:b/>
                <w:bCs/>
                <w:rPrChange w:id="16068" w:author="phuong vu" w:date="2018-11-25T21:55:00Z">
                  <w:rPr>
                    <w:ins w:id="16069" w:author="phuong vu" w:date="2018-11-23T13:07:00Z"/>
                    <w:b/>
                    <w:bCs/>
                  </w:rPr>
                </w:rPrChange>
              </w:rPr>
              <w:pPrChange w:id="16070" w:author="phuong vu" w:date="2018-11-23T13:48:00Z">
                <w:pPr>
                  <w:jc w:val="center"/>
                </w:pPr>
              </w:pPrChange>
            </w:pPr>
            <w:ins w:id="16071" w:author="phuong vu" w:date="2018-11-23T13:07:00Z">
              <w:r w:rsidRPr="00BA3432">
                <w:rPr>
                  <w:b/>
                  <w:bCs/>
                  <w:lang w:val="da-DK"/>
                  <w:rPrChange w:id="16072" w:author="phuong vu" w:date="2018-11-25T21:55:00Z">
                    <w:rPr>
                      <w:b/>
                      <w:bCs/>
                      <w:lang w:val="da-DK"/>
                    </w:rPr>
                  </w:rPrChange>
                </w:rPr>
                <w:t>Tên trường</w:t>
              </w:r>
            </w:ins>
          </w:p>
        </w:tc>
        <w:tc>
          <w:tcPr>
            <w:tcW w:w="1300" w:type="dxa"/>
            <w:noWrap/>
            <w:vAlign w:val="center"/>
            <w:hideMark/>
            <w:tcPrChange w:id="16073" w:author="phuong vu" w:date="2018-11-23T13:40:00Z">
              <w:tcPr>
                <w:tcW w:w="1300" w:type="dxa"/>
                <w:noWrap/>
                <w:vAlign w:val="center"/>
                <w:hideMark/>
              </w:tcPr>
            </w:tcPrChange>
          </w:tcPr>
          <w:p w14:paraId="23CB3C70" w14:textId="77777777" w:rsidR="002E1BE3" w:rsidRPr="00BA3432" w:rsidRDefault="002E1BE3">
            <w:pPr>
              <w:spacing w:line="276" w:lineRule="auto"/>
              <w:jc w:val="center"/>
              <w:rPr>
                <w:ins w:id="16074" w:author="phuong vu" w:date="2018-11-23T13:07:00Z"/>
                <w:b/>
                <w:bCs/>
                <w:rPrChange w:id="16075" w:author="phuong vu" w:date="2018-11-25T21:55:00Z">
                  <w:rPr>
                    <w:ins w:id="16076" w:author="phuong vu" w:date="2018-11-23T13:07:00Z"/>
                    <w:b/>
                    <w:bCs/>
                  </w:rPr>
                </w:rPrChange>
              </w:rPr>
              <w:pPrChange w:id="16077" w:author="phuong vu" w:date="2018-11-23T13:48:00Z">
                <w:pPr>
                  <w:jc w:val="center"/>
                </w:pPr>
              </w:pPrChange>
            </w:pPr>
            <w:ins w:id="16078" w:author="phuong vu" w:date="2018-11-23T13:07:00Z">
              <w:r w:rsidRPr="00BA3432">
                <w:rPr>
                  <w:b/>
                  <w:bCs/>
                  <w:lang w:val="da-DK"/>
                  <w:rPrChange w:id="16079" w:author="phuong vu" w:date="2018-11-25T21:55:00Z">
                    <w:rPr>
                      <w:b/>
                      <w:bCs/>
                      <w:lang w:val="da-DK"/>
                    </w:rPr>
                  </w:rPrChange>
                </w:rPr>
                <w:t>Kiểu</w:t>
              </w:r>
            </w:ins>
          </w:p>
        </w:tc>
        <w:tc>
          <w:tcPr>
            <w:tcW w:w="1098" w:type="dxa"/>
            <w:noWrap/>
            <w:vAlign w:val="center"/>
            <w:hideMark/>
            <w:tcPrChange w:id="16080" w:author="phuong vu" w:date="2018-11-23T13:40:00Z">
              <w:tcPr>
                <w:tcW w:w="1098" w:type="dxa"/>
                <w:noWrap/>
                <w:vAlign w:val="center"/>
                <w:hideMark/>
              </w:tcPr>
            </w:tcPrChange>
          </w:tcPr>
          <w:p w14:paraId="46DA5EDE" w14:textId="77777777" w:rsidR="002E1BE3" w:rsidRPr="00BA3432" w:rsidRDefault="002E1BE3">
            <w:pPr>
              <w:spacing w:line="276" w:lineRule="auto"/>
              <w:jc w:val="center"/>
              <w:rPr>
                <w:ins w:id="16081" w:author="phuong vu" w:date="2018-11-23T13:07:00Z"/>
                <w:b/>
                <w:bCs/>
                <w:rPrChange w:id="16082" w:author="phuong vu" w:date="2018-11-25T21:55:00Z">
                  <w:rPr>
                    <w:ins w:id="16083" w:author="phuong vu" w:date="2018-11-23T13:07:00Z"/>
                    <w:b/>
                    <w:bCs/>
                  </w:rPr>
                </w:rPrChange>
              </w:rPr>
              <w:pPrChange w:id="16084" w:author="phuong vu" w:date="2018-11-23T13:48:00Z">
                <w:pPr>
                  <w:jc w:val="center"/>
                </w:pPr>
              </w:pPrChange>
            </w:pPr>
            <w:ins w:id="16085" w:author="phuong vu" w:date="2018-11-23T13:07:00Z">
              <w:r w:rsidRPr="00BA3432">
                <w:rPr>
                  <w:b/>
                  <w:bCs/>
                  <w:lang w:val="da-DK"/>
                  <w:rPrChange w:id="16086" w:author="phuong vu" w:date="2018-11-25T21:55:00Z">
                    <w:rPr>
                      <w:b/>
                      <w:bCs/>
                      <w:lang w:val="da-DK"/>
                    </w:rPr>
                  </w:rPrChange>
                </w:rPr>
                <w:t>Chấp nhận Null</w:t>
              </w:r>
            </w:ins>
          </w:p>
        </w:tc>
        <w:tc>
          <w:tcPr>
            <w:tcW w:w="838" w:type="dxa"/>
            <w:noWrap/>
            <w:vAlign w:val="center"/>
            <w:hideMark/>
            <w:tcPrChange w:id="16087" w:author="phuong vu" w:date="2018-11-23T13:40:00Z">
              <w:tcPr>
                <w:tcW w:w="838" w:type="dxa"/>
                <w:noWrap/>
                <w:vAlign w:val="center"/>
                <w:hideMark/>
              </w:tcPr>
            </w:tcPrChange>
          </w:tcPr>
          <w:p w14:paraId="42763DBE" w14:textId="77777777" w:rsidR="002E1BE3" w:rsidRPr="00BA3432" w:rsidRDefault="002E1BE3">
            <w:pPr>
              <w:spacing w:line="276" w:lineRule="auto"/>
              <w:jc w:val="center"/>
              <w:rPr>
                <w:ins w:id="16088" w:author="phuong vu" w:date="2018-11-23T13:07:00Z"/>
                <w:b/>
                <w:bCs/>
                <w:rPrChange w:id="16089" w:author="phuong vu" w:date="2018-11-25T21:55:00Z">
                  <w:rPr>
                    <w:ins w:id="16090" w:author="phuong vu" w:date="2018-11-23T13:07:00Z"/>
                    <w:b/>
                    <w:bCs/>
                  </w:rPr>
                </w:rPrChange>
              </w:rPr>
              <w:pPrChange w:id="16091" w:author="phuong vu" w:date="2018-11-23T13:48:00Z">
                <w:pPr>
                  <w:jc w:val="center"/>
                </w:pPr>
              </w:pPrChange>
            </w:pPr>
            <w:ins w:id="16092" w:author="phuong vu" w:date="2018-11-23T13:07:00Z">
              <w:r w:rsidRPr="00BA3432">
                <w:rPr>
                  <w:b/>
                  <w:bCs/>
                  <w:lang w:val="da-DK"/>
                  <w:rPrChange w:id="16093" w:author="phuong vu" w:date="2018-11-25T21:55:00Z">
                    <w:rPr>
                      <w:b/>
                      <w:bCs/>
                      <w:lang w:val="da-DK"/>
                    </w:rPr>
                  </w:rPrChange>
                </w:rPr>
                <w:t>Khóa chính</w:t>
              </w:r>
            </w:ins>
          </w:p>
        </w:tc>
        <w:tc>
          <w:tcPr>
            <w:tcW w:w="823" w:type="dxa"/>
            <w:noWrap/>
            <w:vAlign w:val="center"/>
            <w:hideMark/>
            <w:tcPrChange w:id="16094" w:author="phuong vu" w:date="2018-11-23T13:40:00Z">
              <w:tcPr>
                <w:tcW w:w="823" w:type="dxa"/>
                <w:noWrap/>
                <w:vAlign w:val="center"/>
                <w:hideMark/>
              </w:tcPr>
            </w:tcPrChange>
          </w:tcPr>
          <w:p w14:paraId="4D2B8CB9" w14:textId="77777777" w:rsidR="002E1BE3" w:rsidRPr="00BA3432" w:rsidRDefault="002E1BE3">
            <w:pPr>
              <w:spacing w:line="276" w:lineRule="auto"/>
              <w:jc w:val="center"/>
              <w:rPr>
                <w:ins w:id="16095" w:author="phuong vu" w:date="2018-11-23T13:07:00Z"/>
                <w:b/>
                <w:bCs/>
                <w:rPrChange w:id="16096" w:author="phuong vu" w:date="2018-11-25T21:55:00Z">
                  <w:rPr>
                    <w:ins w:id="16097" w:author="phuong vu" w:date="2018-11-23T13:07:00Z"/>
                    <w:b/>
                    <w:bCs/>
                  </w:rPr>
                </w:rPrChange>
              </w:rPr>
              <w:pPrChange w:id="16098" w:author="phuong vu" w:date="2018-11-23T13:48:00Z">
                <w:pPr>
                  <w:jc w:val="center"/>
                </w:pPr>
              </w:pPrChange>
            </w:pPr>
            <w:ins w:id="16099" w:author="phuong vu" w:date="2018-11-23T13:07:00Z">
              <w:r w:rsidRPr="00BA3432">
                <w:rPr>
                  <w:b/>
                  <w:bCs/>
                  <w:lang w:val="da-DK"/>
                  <w:rPrChange w:id="16100" w:author="phuong vu" w:date="2018-11-25T21:55:00Z">
                    <w:rPr>
                      <w:b/>
                      <w:bCs/>
                      <w:lang w:val="da-DK"/>
                    </w:rPr>
                  </w:rPrChange>
                </w:rPr>
                <w:t>Khóa ngoại</w:t>
              </w:r>
            </w:ins>
          </w:p>
        </w:tc>
        <w:tc>
          <w:tcPr>
            <w:tcW w:w="2228" w:type="dxa"/>
            <w:noWrap/>
            <w:vAlign w:val="center"/>
            <w:hideMark/>
            <w:tcPrChange w:id="16101" w:author="phuong vu" w:date="2018-11-23T13:40:00Z">
              <w:tcPr>
                <w:tcW w:w="2899" w:type="dxa"/>
                <w:noWrap/>
                <w:vAlign w:val="center"/>
                <w:hideMark/>
              </w:tcPr>
            </w:tcPrChange>
          </w:tcPr>
          <w:p w14:paraId="1AC261DC" w14:textId="77777777" w:rsidR="002E1BE3" w:rsidRPr="00BA3432" w:rsidRDefault="002E1BE3">
            <w:pPr>
              <w:spacing w:line="276" w:lineRule="auto"/>
              <w:ind w:right="226"/>
              <w:jc w:val="center"/>
              <w:rPr>
                <w:ins w:id="16102" w:author="phuong vu" w:date="2018-11-23T13:07:00Z"/>
                <w:b/>
                <w:bCs/>
                <w:rPrChange w:id="16103" w:author="phuong vu" w:date="2018-11-25T21:55:00Z">
                  <w:rPr>
                    <w:ins w:id="16104" w:author="phuong vu" w:date="2018-11-23T13:07:00Z"/>
                    <w:b/>
                    <w:bCs/>
                  </w:rPr>
                </w:rPrChange>
              </w:rPr>
              <w:pPrChange w:id="16105" w:author="phuong vu" w:date="2018-11-23T13:48:00Z">
                <w:pPr>
                  <w:ind w:right="226"/>
                  <w:jc w:val="center"/>
                </w:pPr>
              </w:pPrChange>
            </w:pPr>
            <w:ins w:id="16106" w:author="phuong vu" w:date="2018-11-23T13:07:00Z">
              <w:r w:rsidRPr="00BA3432">
                <w:rPr>
                  <w:b/>
                  <w:bCs/>
                  <w:lang w:val="da-DK"/>
                  <w:rPrChange w:id="16107" w:author="phuong vu" w:date="2018-11-25T21:55:00Z">
                    <w:rPr>
                      <w:b/>
                      <w:bCs/>
                      <w:lang w:val="da-DK"/>
                    </w:rPr>
                  </w:rPrChange>
                </w:rPr>
                <w:t>Mô tả</w:t>
              </w:r>
            </w:ins>
          </w:p>
        </w:tc>
      </w:tr>
      <w:tr w:rsidR="002E1BE3" w:rsidRPr="00BA3432" w14:paraId="446519DD" w14:textId="77777777" w:rsidTr="00904AF3">
        <w:trPr>
          <w:trHeight w:val="300"/>
          <w:ins w:id="16108" w:author="phuong vu" w:date="2018-11-23T13:07:00Z"/>
          <w:trPrChange w:id="16109" w:author="phuong vu" w:date="2018-11-23T13:40:00Z">
            <w:trPr>
              <w:trHeight w:val="300"/>
            </w:trPr>
          </w:trPrChange>
        </w:trPr>
        <w:tc>
          <w:tcPr>
            <w:tcW w:w="708" w:type="dxa"/>
            <w:noWrap/>
            <w:vAlign w:val="center"/>
            <w:hideMark/>
            <w:tcPrChange w:id="16110" w:author="phuong vu" w:date="2018-11-23T13:40:00Z">
              <w:tcPr>
                <w:tcW w:w="708" w:type="dxa"/>
                <w:noWrap/>
                <w:vAlign w:val="center"/>
                <w:hideMark/>
              </w:tcPr>
            </w:tcPrChange>
          </w:tcPr>
          <w:p w14:paraId="2A04CC8A" w14:textId="77777777" w:rsidR="002E1BE3" w:rsidRPr="00BA3432" w:rsidRDefault="002E1BE3">
            <w:pPr>
              <w:spacing w:line="276" w:lineRule="auto"/>
              <w:jc w:val="center"/>
              <w:rPr>
                <w:ins w:id="16111" w:author="phuong vu" w:date="2018-11-23T13:07:00Z"/>
                <w:rPrChange w:id="16112" w:author="phuong vu" w:date="2018-11-25T21:55:00Z">
                  <w:rPr>
                    <w:ins w:id="16113" w:author="phuong vu" w:date="2018-11-23T13:07:00Z"/>
                  </w:rPr>
                </w:rPrChange>
              </w:rPr>
            </w:pPr>
            <w:ins w:id="16114" w:author="phuong vu" w:date="2018-11-23T13:07:00Z">
              <w:r w:rsidRPr="00BA3432">
                <w:rPr>
                  <w:rPrChange w:id="16115" w:author="phuong vu" w:date="2018-11-25T21:55:00Z">
                    <w:rPr/>
                  </w:rPrChange>
                </w:rPr>
                <w:t>1</w:t>
              </w:r>
            </w:ins>
          </w:p>
        </w:tc>
        <w:tc>
          <w:tcPr>
            <w:tcW w:w="1820" w:type="dxa"/>
            <w:noWrap/>
            <w:hideMark/>
            <w:tcPrChange w:id="16116" w:author="phuong vu" w:date="2018-11-23T13:40:00Z">
              <w:tcPr>
                <w:tcW w:w="1820" w:type="dxa"/>
                <w:noWrap/>
                <w:hideMark/>
              </w:tcPr>
            </w:tcPrChange>
          </w:tcPr>
          <w:p w14:paraId="1527A327" w14:textId="77777777" w:rsidR="002E1BE3" w:rsidRPr="00BA3432" w:rsidRDefault="002E1BE3">
            <w:pPr>
              <w:spacing w:line="276" w:lineRule="auto"/>
              <w:rPr>
                <w:ins w:id="16117" w:author="phuong vu" w:date="2018-11-23T13:07:00Z"/>
                <w:rPrChange w:id="16118" w:author="phuong vu" w:date="2018-11-25T21:55:00Z">
                  <w:rPr>
                    <w:ins w:id="16119" w:author="phuong vu" w:date="2018-11-23T13:07:00Z"/>
                  </w:rPr>
                </w:rPrChange>
              </w:rPr>
            </w:pPr>
            <w:ins w:id="16120" w:author="phuong vu" w:date="2018-11-23T13:07:00Z">
              <w:r w:rsidRPr="00BA3432">
                <w:rPr>
                  <w:rPrChange w:id="16121" w:author="phuong vu" w:date="2018-11-25T21:55:00Z">
                    <w:rPr/>
                  </w:rPrChange>
                </w:rPr>
                <w:t>id</w:t>
              </w:r>
            </w:ins>
          </w:p>
        </w:tc>
        <w:tc>
          <w:tcPr>
            <w:tcW w:w="1300" w:type="dxa"/>
            <w:noWrap/>
            <w:hideMark/>
            <w:tcPrChange w:id="16122" w:author="phuong vu" w:date="2018-11-23T13:40:00Z">
              <w:tcPr>
                <w:tcW w:w="1300" w:type="dxa"/>
                <w:noWrap/>
                <w:hideMark/>
              </w:tcPr>
            </w:tcPrChange>
          </w:tcPr>
          <w:p w14:paraId="2CAABA8E" w14:textId="77777777" w:rsidR="002E1BE3" w:rsidRPr="00BA3432" w:rsidRDefault="002E1BE3">
            <w:pPr>
              <w:spacing w:line="276" w:lineRule="auto"/>
              <w:rPr>
                <w:ins w:id="16123" w:author="phuong vu" w:date="2018-11-23T13:07:00Z"/>
                <w:rPrChange w:id="16124" w:author="phuong vu" w:date="2018-11-25T21:55:00Z">
                  <w:rPr>
                    <w:ins w:id="16125" w:author="phuong vu" w:date="2018-11-23T13:07:00Z"/>
                  </w:rPr>
                </w:rPrChange>
              </w:rPr>
            </w:pPr>
            <w:ins w:id="16126" w:author="phuong vu" w:date="2018-11-23T13:07:00Z">
              <w:r w:rsidRPr="00BA3432">
                <w:rPr>
                  <w:rPrChange w:id="16127" w:author="phuong vu" w:date="2018-11-25T21:55:00Z">
                    <w:rPr/>
                  </w:rPrChange>
                </w:rPr>
                <w:t>numeric</w:t>
              </w:r>
            </w:ins>
          </w:p>
        </w:tc>
        <w:tc>
          <w:tcPr>
            <w:tcW w:w="1098" w:type="dxa"/>
            <w:noWrap/>
            <w:vAlign w:val="center"/>
            <w:hideMark/>
            <w:tcPrChange w:id="16128" w:author="phuong vu" w:date="2018-11-23T13:40:00Z">
              <w:tcPr>
                <w:tcW w:w="1098" w:type="dxa"/>
                <w:noWrap/>
                <w:vAlign w:val="center"/>
                <w:hideMark/>
              </w:tcPr>
            </w:tcPrChange>
          </w:tcPr>
          <w:p w14:paraId="2CC39395" w14:textId="77777777" w:rsidR="002E1BE3" w:rsidRPr="00BA3432" w:rsidRDefault="002E1BE3">
            <w:pPr>
              <w:spacing w:line="276" w:lineRule="auto"/>
              <w:jc w:val="center"/>
              <w:rPr>
                <w:ins w:id="16129" w:author="phuong vu" w:date="2018-11-23T13:07:00Z"/>
                <w:rPrChange w:id="16130" w:author="phuong vu" w:date="2018-11-25T21:55:00Z">
                  <w:rPr>
                    <w:ins w:id="16131" w:author="phuong vu" w:date="2018-11-23T13:07:00Z"/>
                  </w:rPr>
                </w:rPrChange>
              </w:rPr>
            </w:pPr>
          </w:p>
        </w:tc>
        <w:tc>
          <w:tcPr>
            <w:tcW w:w="838" w:type="dxa"/>
            <w:noWrap/>
            <w:vAlign w:val="center"/>
            <w:hideMark/>
            <w:tcPrChange w:id="16132" w:author="phuong vu" w:date="2018-11-23T13:40:00Z">
              <w:tcPr>
                <w:tcW w:w="838" w:type="dxa"/>
                <w:noWrap/>
                <w:vAlign w:val="center"/>
                <w:hideMark/>
              </w:tcPr>
            </w:tcPrChange>
          </w:tcPr>
          <w:p w14:paraId="6601853B" w14:textId="77777777" w:rsidR="002E1BE3" w:rsidRPr="00BA3432" w:rsidRDefault="002E1BE3">
            <w:pPr>
              <w:spacing w:line="276" w:lineRule="auto"/>
              <w:jc w:val="center"/>
              <w:rPr>
                <w:ins w:id="16133" w:author="phuong vu" w:date="2018-11-23T13:07:00Z"/>
                <w:rPrChange w:id="16134" w:author="phuong vu" w:date="2018-11-25T21:55:00Z">
                  <w:rPr>
                    <w:ins w:id="16135" w:author="phuong vu" w:date="2018-11-23T13:07:00Z"/>
                  </w:rPr>
                </w:rPrChange>
              </w:rPr>
            </w:pPr>
            <w:ins w:id="16136" w:author="phuong vu" w:date="2018-11-23T13:07:00Z">
              <w:r w:rsidRPr="00BA3432">
                <w:rPr>
                  <w:rPrChange w:id="16137" w:author="phuong vu" w:date="2018-11-25T21:55:00Z">
                    <w:rPr/>
                  </w:rPrChange>
                </w:rPr>
                <w:t>X</w:t>
              </w:r>
            </w:ins>
          </w:p>
        </w:tc>
        <w:tc>
          <w:tcPr>
            <w:tcW w:w="823" w:type="dxa"/>
            <w:noWrap/>
            <w:vAlign w:val="center"/>
            <w:hideMark/>
            <w:tcPrChange w:id="16138" w:author="phuong vu" w:date="2018-11-23T13:40:00Z">
              <w:tcPr>
                <w:tcW w:w="823" w:type="dxa"/>
                <w:noWrap/>
                <w:vAlign w:val="center"/>
                <w:hideMark/>
              </w:tcPr>
            </w:tcPrChange>
          </w:tcPr>
          <w:p w14:paraId="63611AEC" w14:textId="77777777" w:rsidR="002E1BE3" w:rsidRPr="00BA3432" w:rsidRDefault="002E1BE3">
            <w:pPr>
              <w:spacing w:line="276" w:lineRule="auto"/>
              <w:jc w:val="center"/>
              <w:rPr>
                <w:ins w:id="16139" w:author="phuong vu" w:date="2018-11-23T13:07:00Z"/>
                <w:rPrChange w:id="16140" w:author="phuong vu" w:date="2018-11-25T21:55:00Z">
                  <w:rPr>
                    <w:ins w:id="16141" w:author="phuong vu" w:date="2018-11-23T13:07:00Z"/>
                  </w:rPr>
                </w:rPrChange>
              </w:rPr>
            </w:pPr>
          </w:p>
        </w:tc>
        <w:tc>
          <w:tcPr>
            <w:tcW w:w="2228" w:type="dxa"/>
            <w:noWrap/>
            <w:hideMark/>
            <w:tcPrChange w:id="16142" w:author="phuong vu" w:date="2018-11-23T13:40:00Z">
              <w:tcPr>
                <w:tcW w:w="2899" w:type="dxa"/>
                <w:noWrap/>
                <w:hideMark/>
              </w:tcPr>
            </w:tcPrChange>
          </w:tcPr>
          <w:p w14:paraId="1F52BE8E" w14:textId="37F0732C" w:rsidR="002E1BE3" w:rsidRPr="00BA3432" w:rsidRDefault="002E1BE3">
            <w:pPr>
              <w:spacing w:line="276" w:lineRule="auto"/>
              <w:rPr>
                <w:ins w:id="16143" w:author="phuong vu" w:date="2018-11-23T13:07:00Z"/>
                <w:lang w:val="en-US"/>
                <w:rPrChange w:id="16144" w:author="phuong vu" w:date="2018-11-25T21:55:00Z">
                  <w:rPr>
                    <w:ins w:id="16145" w:author="phuong vu" w:date="2018-11-23T13:07:00Z"/>
                    <w:lang w:val="en-US"/>
                  </w:rPr>
                </w:rPrChange>
              </w:rPr>
            </w:pPr>
            <w:ins w:id="16146" w:author="phuong vu" w:date="2018-11-23T13:07:00Z">
              <w:r w:rsidRPr="00BA3432">
                <w:rPr>
                  <w:rPrChange w:id="16147" w:author="phuong vu" w:date="2018-11-25T21:55:00Z">
                    <w:rPr/>
                  </w:rPrChange>
                </w:rPr>
                <w:t>ID</w:t>
              </w:r>
            </w:ins>
          </w:p>
        </w:tc>
      </w:tr>
      <w:tr w:rsidR="002E1BE3" w:rsidRPr="00BA3432" w14:paraId="7FBBAEF8" w14:textId="77777777" w:rsidTr="00904AF3">
        <w:trPr>
          <w:trHeight w:val="300"/>
          <w:ins w:id="16148" w:author="phuong vu" w:date="2018-11-23T13:07:00Z"/>
          <w:trPrChange w:id="16149" w:author="phuong vu" w:date="2018-11-23T13:40:00Z">
            <w:trPr>
              <w:trHeight w:val="300"/>
            </w:trPr>
          </w:trPrChange>
        </w:trPr>
        <w:tc>
          <w:tcPr>
            <w:tcW w:w="708" w:type="dxa"/>
            <w:noWrap/>
            <w:vAlign w:val="center"/>
            <w:hideMark/>
            <w:tcPrChange w:id="16150" w:author="phuong vu" w:date="2018-11-23T13:40:00Z">
              <w:tcPr>
                <w:tcW w:w="708" w:type="dxa"/>
                <w:noWrap/>
                <w:vAlign w:val="center"/>
                <w:hideMark/>
              </w:tcPr>
            </w:tcPrChange>
          </w:tcPr>
          <w:p w14:paraId="759E09AD" w14:textId="77777777" w:rsidR="002E1BE3" w:rsidRPr="00BA3432" w:rsidRDefault="002E1BE3">
            <w:pPr>
              <w:spacing w:line="276" w:lineRule="auto"/>
              <w:jc w:val="center"/>
              <w:rPr>
                <w:ins w:id="16151" w:author="phuong vu" w:date="2018-11-23T13:07:00Z"/>
                <w:rPrChange w:id="16152" w:author="phuong vu" w:date="2018-11-25T21:55:00Z">
                  <w:rPr>
                    <w:ins w:id="16153" w:author="phuong vu" w:date="2018-11-23T13:07:00Z"/>
                  </w:rPr>
                </w:rPrChange>
              </w:rPr>
            </w:pPr>
            <w:ins w:id="16154" w:author="phuong vu" w:date="2018-11-23T13:07:00Z">
              <w:r w:rsidRPr="00BA3432">
                <w:rPr>
                  <w:rPrChange w:id="16155" w:author="phuong vu" w:date="2018-11-25T21:55:00Z">
                    <w:rPr/>
                  </w:rPrChange>
                </w:rPr>
                <w:t>2</w:t>
              </w:r>
            </w:ins>
          </w:p>
        </w:tc>
        <w:tc>
          <w:tcPr>
            <w:tcW w:w="1820" w:type="dxa"/>
            <w:noWrap/>
            <w:hideMark/>
            <w:tcPrChange w:id="16156" w:author="phuong vu" w:date="2018-11-23T13:40:00Z">
              <w:tcPr>
                <w:tcW w:w="1820" w:type="dxa"/>
                <w:noWrap/>
                <w:hideMark/>
              </w:tcPr>
            </w:tcPrChange>
          </w:tcPr>
          <w:p w14:paraId="4AE61C3F" w14:textId="25625687" w:rsidR="002E1BE3" w:rsidRPr="00BA3432" w:rsidRDefault="002E1BE3">
            <w:pPr>
              <w:spacing w:line="276" w:lineRule="auto"/>
              <w:rPr>
                <w:ins w:id="16157" w:author="phuong vu" w:date="2018-11-23T13:07:00Z"/>
                <w:lang w:val="en-US"/>
                <w:rPrChange w:id="16158" w:author="phuong vu" w:date="2018-11-25T21:55:00Z">
                  <w:rPr>
                    <w:ins w:id="16159" w:author="phuong vu" w:date="2018-11-23T13:07:00Z"/>
                  </w:rPr>
                </w:rPrChange>
              </w:rPr>
            </w:pPr>
            <w:ins w:id="16160" w:author="phuong vu" w:date="2018-11-23T13:07:00Z">
              <w:r w:rsidRPr="00BA3432">
                <w:rPr>
                  <w:lang w:val="en-US"/>
                  <w:rPrChange w:id="16161" w:author="phuong vu" w:date="2018-11-25T21:55:00Z">
                    <w:rPr>
                      <w:lang w:val="en-US"/>
                    </w:rPr>
                  </w:rPrChange>
                </w:rPr>
                <w:t>branch</w:t>
              </w:r>
              <w:r w:rsidRPr="00BA3432">
                <w:rPr>
                  <w:rPrChange w:id="16162" w:author="phuong vu" w:date="2018-11-25T21:55:00Z">
                    <w:rPr/>
                  </w:rPrChange>
                </w:rPr>
                <w:t>_</w:t>
              </w:r>
              <w:r w:rsidRPr="00BA3432">
                <w:rPr>
                  <w:lang w:val="en-US"/>
                  <w:rPrChange w:id="16163" w:author="phuong vu" w:date="2018-11-25T21:55:00Z">
                    <w:rPr>
                      <w:lang w:val="en-US"/>
                    </w:rPr>
                  </w:rPrChange>
                </w:rPr>
                <w:t>id</w:t>
              </w:r>
            </w:ins>
          </w:p>
        </w:tc>
        <w:tc>
          <w:tcPr>
            <w:tcW w:w="1300" w:type="dxa"/>
            <w:noWrap/>
            <w:hideMark/>
            <w:tcPrChange w:id="16164" w:author="phuong vu" w:date="2018-11-23T13:40:00Z">
              <w:tcPr>
                <w:tcW w:w="1300" w:type="dxa"/>
                <w:noWrap/>
                <w:hideMark/>
              </w:tcPr>
            </w:tcPrChange>
          </w:tcPr>
          <w:p w14:paraId="78D67406" w14:textId="44FF77AF" w:rsidR="002E1BE3" w:rsidRPr="00BA3432" w:rsidRDefault="00994B94">
            <w:pPr>
              <w:spacing w:line="276" w:lineRule="auto"/>
              <w:rPr>
                <w:ins w:id="16165" w:author="phuong vu" w:date="2018-11-23T13:07:00Z"/>
                <w:lang w:val="en-US"/>
                <w:rPrChange w:id="16166" w:author="phuong vu" w:date="2018-11-25T21:55:00Z">
                  <w:rPr>
                    <w:ins w:id="16167" w:author="phuong vu" w:date="2018-11-23T13:07:00Z"/>
                  </w:rPr>
                </w:rPrChange>
              </w:rPr>
            </w:pPr>
            <w:ins w:id="16168" w:author="phuong vu" w:date="2018-11-23T13:27:00Z">
              <w:r w:rsidRPr="00AD0E2E">
                <w:rPr>
                  <w:lang w:val="en-US"/>
                </w:rPr>
                <w:t>numeric</w:t>
              </w:r>
            </w:ins>
          </w:p>
        </w:tc>
        <w:tc>
          <w:tcPr>
            <w:tcW w:w="1098" w:type="dxa"/>
            <w:noWrap/>
            <w:vAlign w:val="center"/>
            <w:hideMark/>
            <w:tcPrChange w:id="16169" w:author="phuong vu" w:date="2018-11-23T13:40:00Z">
              <w:tcPr>
                <w:tcW w:w="1098" w:type="dxa"/>
                <w:noWrap/>
                <w:vAlign w:val="center"/>
                <w:hideMark/>
              </w:tcPr>
            </w:tcPrChange>
          </w:tcPr>
          <w:p w14:paraId="562E13E6" w14:textId="77777777" w:rsidR="002E1BE3" w:rsidRPr="00AD0E2E" w:rsidRDefault="002E1BE3">
            <w:pPr>
              <w:spacing w:line="276" w:lineRule="auto"/>
              <w:jc w:val="center"/>
              <w:rPr>
                <w:ins w:id="16170" w:author="phuong vu" w:date="2018-11-23T13:07:00Z"/>
              </w:rPr>
            </w:pPr>
          </w:p>
        </w:tc>
        <w:tc>
          <w:tcPr>
            <w:tcW w:w="838" w:type="dxa"/>
            <w:noWrap/>
            <w:vAlign w:val="center"/>
            <w:hideMark/>
            <w:tcPrChange w:id="16171" w:author="phuong vu" w:date="2018-11-23T13:40:00Z">
              <w:tcPr>
                <w:tcW w:w="838" w:type="dxa"/>
                <w:noWrap/>
                <w:vAlign w:val="center"/>
                <w:hideMark/>
              </w:tcPr>
            </w:tcPrChange>
          </w:tcPr>
          <w:p w14:paraId="40BE3300" w14:textId="77777777" w:rsidR="002E1BE3" w:rsidRPr="00BA3432" w:rsidRDefault="002E1BE3">
            <w:pPr>
              <w:spacing w:line="276" w:lineRule="auto"/>
              <w:jc w:val="center"/>
              <w:rPr>
                <w:ins w:id="16172" w:author="phuong vu" w:date="2018-11-23T13:07:00Z"/>
                <w:rPrChange w:id="16173" w:author="phuong vu" w:date="2018-11-25T21:55:00Z">
                  <w:rPr>
                    <w:ins w:id="16174" w:author="phuong vu" w:date="2018-11-23T13:07:00Z"/>
                  </w:rPr>
                </w:rPrChange>
              </w:rPr>
            </w:pPr>
          </w:p>
        </w:tc>
        <w:tc>
          <w:tcPr>
            <w:tcW w:w="823" w:type="dxa"/>
            <w:noWrap/>
            <w:vAlign w:val="center"/>
            <w:hideMark/>
            <w:tcPrChange w:id="16175" w:author="phuong vu" w:date="2018-11-23T13:40:00Z">
              <w:tcPr>
                <w:tcW w:w="823" w:type="dxa"/>
                <w:noWrap/>
                <w:vAlign w:val="center"/>
                <w:hideMark/>
              </w:tcPr>
            </w:tcPrChange>
          </w:tcPr>
          <w:p w14:paraId="5BB755AC" w14:textId="4368EFBC" w:rsidR="002E1BE3" w:rsidRPr="00BA3432" w:rsidRDefault="00994B94">
            <w:pPr>
              <w:spacing w:line="276" w:lineRule="auto"/>
              <w:jc w:val="center"/>
              <w:rPr>
                <w:ins w:id="16176" w:author="phuong vu" w:date="2018-11-23T13:07:00Z"/>
                <w:lang w:val="en-US"/>
                <w:rPrChange w:id="16177" w:author="phuong vu" w:date="2018-11-25T21:55:00Z">
                  <w:rPr>
                    <w:ins w:id="16178" w:author="phuong vu" w:date="2018-11-23T13:07:00Z"/>
                  </w:rPr>
                </w:rPrChange>
              </w:rPr>
            </w:pPr>
            <w:ins w:id="16179" w:author="phuong vu" w:date="2018-11-23T13:28:00Z">
              <w:r w:rsidRPr="00BA3432">
                <w:rPr>
                  <w:lang w:val="en-US"/>
                  <w:rPrChange w:id="16180" w:author="phuong vu" w:date="2018-11-25T21:55:00Z">
                    <w:rPr>
                      <w:lang w:val="en-US"/>
                    </w:rPr>
                  </w:rPrChange>
                </w:rPr>
                <w:t>X</w:t>
              </w:r>
            </w:ins>
          </w:p>
        </w:tc>
        <w:tc>
          <w:tcPr>
            <w:tcW w:w="2228" w:type="dxa"/>
            <w:noWrap/>
            <w:hideMark/>
            <w:tcPrChange w:id="16181" w:author="phuong vu" w:date="2018-11-23T13:40:00Z">
              <w:tcPr>
                <w:tcW w:w="2899" w:type="dxa"/>
                <w:noWrap/>
                <w:hideMark/>
              </w:tcPr>
            </w:tcPrChange>
          </w:tcPr>
          <w:p w14:paraId="235E9D0D" w14:textId="31D81677" w:rsidR="002E1BE3" w:rsidRPr="00BA3432" w:rsidRDefault="002E1BE3">
            <w:pPr>
              <w:spacing w:line="276" w:lineRule="auto"/>
              <w:rPr>
                <w:ins w:id="16182" w:author="phuong vu" w:date="2018-11-23T13:07:00Z"/>
                <w:lang w:val="en-US"/>
                <w:rPrChange w:id="16183" w:author="phuong vu" w:date="2018-11-25T21:55:00Z">
                  <w:rPr>
                    <w:ins w:id="16184" w:author="phuong vu" w:date="2018-11-23T13:07:00Z"/>
                    <w:lang w:val="en-US"/>
                  </w:rPr>
                </w:rPrChange>
              </w:rPr>
            </w:pPr>
            <w:ins w:id="16185" w:author="phuong vu" w:date="2018-11-23T13:07:00Z">
              <w:r w:rsidRPr="00AD0E2E">
                <w:rPr>
                  <w:lang w:val="en-US"/>
                </w:rPr>
                <w:t>ID chi nhánh.</w:t>
              </w:r>
            </w:ins>
          </w:p>
        </w:tc>
      </w:tr>
      <w:tr w:rsidR="002E1BE3" w:rsidRPr="00BA3432" w14:paraId="2286A17E" w14:textId="77777777" w:rsidTr="00904AF3">
        <w:trPr>
          <w:trHeight w:val="300"/>
          <w:ins w:id="16186" w:author="phuong vu" w:date="2018-11-23T13:08:00Z"/>
          <w:trPrChange w:id="16187" w:author="phuong vu" w:date="2018-11-23T13:40:00Z">
            <w:trPr>
              <w:trHeight w:val="300"/>
            </w:trPr>
          </w:trPrChange>
        </w:trPr>
        <w:tc>
          <w:tcPr>
            <w:tcW w:w="708" w:type="dxa"/>
            <w:noWrap/>
            <w:vAlign w:val="center"/>
            <w:tcPrChange w:id="16188" w:author="phuong vu" w:date="2018-11-23T13:40:00Z">
              <w:tcPr>
                <w:tcW w:w="708" w:type="dxa"/>
                <w:noWrap/>
                <w:vAlign w:val="center"/>
              </w:tcPr>
            </w:tcPrChange>
          </w:tcPr>
          <w:p w14:paraId="251C1BAD" w14:textId="21EE274E" w:rsidR="002E1BE3" w:rsidRPr="00BA3432" w:rsidRDefault="002E1BE3">
            <w:pPr>
              <w:spacing w:line="276" w:lineRule="auto"/>
              <w:jc w:val="center"/>
              <w:rPr>
                <w:ins w:id="16189" w:author="phuong vu" w:date="2018-11-23T13:08:00Z"/>
                <w:lang w:val="en-US"/>
                <w:rPrChange w:id="16190" w:author="phuong vu" w:date="2018-11-25T21:55:00Z">
                  <w:rPr>
                    <w:ins w:id="16191" w:author="phuong vu" w:date="2018-11-23T13:08:00Z"/>
                  </w:rPr>
                </w:rPrChange>
              </w:rPr>
            </w:pPr>
            <w:ins w:id="16192" w:author="phuong vu" w:date="2018-11-23T13:08:00Z">
              <w:r w:rsidRPr="00BA3432">
                <w:rPr>
                  <w:lang w:val="en-US"/>
                  <w:rPrChange w:id="16193" w:author="phuong vu" w:date="2018-11-25T21:55:00Z">
                    <w:rPr>
                      <w:lang w:val="en-US"/>
                    </w:rPr>
                  </w:rPrChange>
                </w:rPr>
                <w:t>3</w:t>
              </w:r>
            </w:ins>
          </w:p>
        </w:tc>
        <w:tc>
          <w:tcPr>
            <w:tcW w:w="1820" w:type="dxa"/>
            <w:noWrap/>
            <w:tcPrChange w:id="16194" w:author="phuong vu" w:date="2018-11-23T13:40:00Z">
              <w:tcPr>
                <w:tcW w:w="1820" w:type="dxa"/>
                <w:noWrap/>
              </w:tcPr>
            </w:tcPrChange>
          </w:tcPr>
          <w:p w14:paraId="425E934A" w14:textId="25273CE0" w:rsidR="002E1BE3" w:rsidRPr="00BA3432" w:rsidRDefault="00994B94">
            <w:pPr>
              <w:spacing w:line="276" w:lineRule="auto"/>
              <w:rPr>
                <w:ins w:id="16195" w:author="phuong vu" w:date="2018-11-23T13:08:00Z"/>
                <w:lang w:val="en-US"/>
                <w:rPrChange w:id="16196" w:author="phuong vu" w:date="2018-11-25T21:55:00Z">
                  <w:rPr>
                    <w:ins w:id="16197" w:author="phuong vu" w:date="2018-11-23T13:08:00Z"/>
                    <w:lang w:val="en-US"/>
                  </w:rPr>
                </w:rPrChange>
              </w:rPr>
            </w:pPr>
            <w:ins w:id="16198" w:author="phuong vu" w:date="2018-11-23T13:27:00Z">
              <w:r w:rsidRPr="00AD0E2E">
                <w:rPr>
                  <w:lang w:val="en-US"/>
                </w:rPr>
                <w:t>promotion_id</w:t>
              </w:r>
            </w:ins>
          </w:p>
        </w:tc>
        <w:tc>
          <w:tcPr>
            <w:tcW w:w="1300" w:type="dxa"/>
            <w:noWrap/>
            <w:tcPrChange w:id="16199" w:author="phuong vu" w:date="2018-11-23T13:40:00Z">
              <w:tcPr>
                <w:tcW w:w="1300" w:type="dxa"/>
                <w:noWrap/>
              </w:tcPr>
            </w:tcPrChange>
          </w:tcPr>
          <w:p w14:paraId="414556BF" w14:textId="53EC5D0F" w:rsidR="002E1BE3" w:rsidRPr="00BA3432" w:rsidRDefault="00994B94">
            <w:pPr>
              <w:spacing w:line="276" w:lineRule="auto"/>
              <w:rPr>
                <w:ins w:id="16200" w:author="phuong vu" w:date="2018-11-23T13:08:00Z"/>
                <w:rPrChange w:id="16201" w:author="phuong vu" w:date="2018-11-25T21:55:00Z">
                  <w:rPr>
                    <w:ins w:id="16202" w:author="phuong vu" w:date="2018-11-23T13:08:00Z"/>
                  </w:rPr>
                </w:rPrChange>
              </w:rPr>
            </w:pPr>
            <w:ins w:id="16203" w:author="phuong vu" w:date="2018-11-23T13:27:00Z">
              <w:r w:rsidRPr="00BA3432">
                <w:rPr>
                  <w:lang w:val="en-US"/>
                  <w:rPrChange w:id="16204" w:author="phuong vu" w:date="2018-11-25T21:55:00Z">
                    <w:rPr>
                      <w:lang w:val="en-US"/>
                    </w:rPr>
                  </w:rPrChange>
                </w:rPr>
                <w:t>numeric</w:t>
              </w:r>
            </w:ins>
          </w:p>
        </w:tc>
        <w:tc>
          <w:tcPr>
            <w:tcW w:w="1098" w:type="dxa"/>
            <w:noWrap/>
            <w:vAlign w:val="center"/>
            <w:tcPrChange w:id="16205" w:author="phuong vu" w:date="2018-11-23T13:40:00Z">
              <w:tcPr>
                <w:tcW w:w="1098" w:type="dxa"/>
                <w:noWrap/>
                <w:vAlign w:val="center"/>
              </w:tcPr>
            </w:tcPrChange>
          </w:tcPr>
          <w:p w14:paraId="1C1DC790" w14:textId="77777777" w:rsidR="002E1BE3" w:rsidRPr="00BA3432" w:rsidRDefault="002E1BE3">
            <w:pPr>
              <w:spacing w:line="276" w:lineRule="auto"/>
              <w:jc w:val="center"/>
              <w:rPr>
                <w:ins w:id="16206" w:author="phuong vu" w:date="2018-11-23T13:08:00Z"/>
                <w:rPrChange w:id="16207" w:author="phuong vu" w:date="2018-11-25T21:55:00Z">
                  <w:rPr>
                    <w:ins w:id="16208" w:author="phuong vu" w:date="2018-11-23T13:08:00Z"/>
                  </w:rPr>
                </w:rPrChange>
              </w:rPr>
            </w:pPr>
          </w:p>
        </w:tc>
        <w:tc>
          <w:tcPr>
            <w:tcW w:w="838" w:type="dxa"/>
            <w:noWrap/>
            <w:vAlign w:val="center"/>
            <w:tcPrChange w:id="16209" w:author="phuong vu" w:date="2018-11-23T13:40:00Z">
              <w:tcPr>
                <w:tcW w:w="838" w:type="dxa"/>
                <w:noWrap/>
                <w:vAlign w:val="center"/>
              </w:tcPr>
            </w:tcPrChange>
          </w:tcPr>
          <w:p w14:paraId="3D7DA18D" w14:textId="77777777" w:rsidR="002E1BE3" w:rsidRPr="00BA3432" w:rsidRDefault="002E1BE3">
            <w:pPr>
              <w:spacing w:line="276" w:lineRule="auto"/>
              <w:jc w:val="center"/>
              <w:rPr>
                <w:ins w:id="16210" w:author="phuong vu" w:date="2018-11-23T13:08:00Z"/>
                <w:rPrChange w:id="16211" w:author="phuong vu" w:date="2018-11-25T21:55:00Z">
                  <w:rPr>
                    <w:ins w:id="16212" w:author="phuong vu" w:date="2018-11-23T13:08:00Z"/>
                  </w:rPr>
                </w:rPrChange>
              </w:rPr>
            </w:pPr>
          </w:p>
        </w:tc>
        <w:tc>
          <w:tcPr>
            <w:tcW w:w="823" w:type="dxa"/>
            <w:noWrap/>
            <w:vAlign w:val="center"/>
            <w:tcPrChange w:id="16213" w:author="phuong vu" w:date="2018-11-23T13:40:00Z">
              <w:tcPr>
                <w:tcW w:w="823" w:type="dxa"/>
                <w:noWrap/>
                <w:vAlign w:val="center"/>
              </w:tcPr>
            </w:tcPrChange>
          </w:tcPr>
          <w:p w14:paraId="17AB6795" w14:textId="2E77C262" w:rsidR="002E1BE3" w:rsidRPr="00BA3432" w:rsidRDefault="00994B94">
            <w:pPr>
              <w:spacing w:line="276" w:lineRule="auto"/>
              <w:jc w:val="center"/>
              <w:rPr>
                <w:ins w:id="16214" w:author="phuong vu" w:date="2018-11-23T13:08:00Z"/>
                <w:lang w:val="en-US"/>
                <w:rPrChange w:id="16215" w:author="phuong vu" w:date="2018-11-25T21:55:00Z">
                  <w:rPr>
                    <w:ins w:id="16216" w:author="phuong vu" w:date="2018-11-23T13:08:00Z"/>
                  </w:rPr>
                </w:rPrChange>
              </w:rPr>
            </w:pPr>
            <w:ins w:id="16217" w:author="phuong vu" w:date="2018-11-23T13:28:00Z">
              <w:r w:rsidRPr="00BA3432">
                <w:rPr>
                  <w:lang w:val="en-US"/>
                  <w:rPrChange w:id="16218" w:author="phuong vu" w:date="2018-11-25T21:55:00Z">
                    <w:rPr>
                      <w:lang w:val="en-US"/>
                    </w:rPr>
                  </w:rPrChange>
                </w:rPr>
                <w:t>X</w:t>
              </w:r>
            </w:ins>
          </w:p>
        </w:tc>
        <w:tc>
          <w:tcPr>
            <w:tcW w:w="2228" w:type="dxa"/>
            <w:noWrap/>
            <w:tcPrChange w:id="16219" w:author="phuong vu" w:date="2018-11-23T13:40:00Z">
              <w:tcPr>
                <w:tcW w:w="2899" w:type="dxa"/>
                <w:noWrap/>
              </w:tcPr>
            </w:tcPrChange>
          </w:tcPr>
          <w:p w14:paraId="25B16BF0" w14:textId="7F51DD63" w:rsidR="002E1BE3" w:rsidRPr="00BA3432" w:rsidRDefault="00994B94">
            <w:pPr>
              <w:spacing w:line="276" w:lineRule="auto"/>
              <w:rPr>
                <w:ins w:id="16220" w:author="phuong vu" w:date="2018-11-23T13:08:00Z"/>
                <w:lang w:val="en-US"/>
                <w:rPrChange w:id="16221" w:author="phuong vu" w:date="2018-11-25T21:55:00Z">
                  <w:rPr>
                    <w:ins w:id="16222" w:author="phuong vu" w:date="2018-11-23T13:08:00Z"/>
                    <w:lang w:val="en-US"/>
                  </w:rPr>
                </w:rPrChange>
              </w:rPr>
            </w:pPr>
            <w:ins w:id="16223" w:author="phuong vu" w:date="2018-11-23T13:28:00Z">
              <w:r w:rsidRPr="00AD0E2E">
                <w:rPr>
                  <w:lang w:val="en-US"/>
                </w:rPr>
                <w:t>ID khuy</w:t>
              </w:r>
              <w:r w:rsidRPr="00BA3432">
                <w:rPr>
                  <w:lang w:val="en-US"/>
                  <w:rPrChange w:id="16224" w:author="phuong vu" w:date="2018-11-25T21:55:00Z">
                    <w:rPr>
                      <w:lang w:val="en-US"/>
                    </w:rPr>
                  </w:rPrChange>
                </w:rPr>
                <w:t xml:space="preserve">ến mãi. </w:t>
              </w:r>
            </w:ins>
          </w:p>
        </w:tc>
      </w:tr>
      <w:tr w:rsidR="002E1BE3" w:rsidRPr="00BA3432" w14:paraId="2607CF99" w14:textId="77777777" w:rsidTr="00904AF3">
        <w:trPr>
          <w:trHeight w:val="300"/>
          <w:ins w:id="16225" w:author="phuong vu" w:date="2018-11-23T13:07:00Z"/>
          <w:trPrChange w:id="16226" w:author="phuong vu" w:date="2018-11-23T13:40:00Z">
            <w:trPr>
              <w:trHeight w:val="300"/>
            </w:trPr>
          </w:trPrChange>
        </w:trPr>
        <w:tc>
          <w:tcPr>
            <w:tcW w:w="708" w:type="dxa"/>
            <w:noWrap/>
            <w:vAlign w:val="center"/>
            <w:hideMark/>
            <w:tcPrChange w:id="16227" w:author="phuong vu" w:date="2018-11-23T13:40:00Z">
              <w:tcPr>
                <w:tcW w:w="708" w:type="dxa"/>
                <w:noWrap/>
                <w:vAlign w:val="center"/>
                <w:hideMark/>
              </w:tcPr>
            </w:tcPrChange>
          </w:tcPr>
          <w:p w14:paraId="5076F0CE" w14:textId="5BC6BBCC" w:rsidR="002E1BE3" w:rsidRPr="00BA3432" w:rsidRDefault="00F81B12">
            <w:pPr>
              <w:spacing w:line="276" w:lineRule="auto"/>
              <w:jc w:val="center"/>
              <w:rPr>
                <w:ins w:id="16228" w:author="phuong vu" w:date="2018-11-23T13:07:00Z"/>
                <w:lang w:val="en-US"/>
                <w:rPrChange w:id="16229" w:author="phuong vu" w:date="2018-11-25T21:55:00Z">
                  <w:rPr>
                    <w:ins w:id="16230" w:author="phuong vu" w:date="2018-11-23T13:07:00Z"/>
                    <w:lang w:val="en-US"/>
                  </w:rPr>
                </w:rPrChange>
              </w:rPr>
            </w:pPr>
            <w:ins w:id="16231" w:author="phuong vu" w:date="2018-11-23T13:48:00Z">
              <w:r w:rsidRPr="00BA3432">
                <w:rPr>
                  <w:lang w:val="en-US"/>
                  <w:rPrChange w:id="16232" w:author="phuong vu" w:date="2018-11-25T21:55:00Z">
                    <w:rPr>
                      <w:lang w:val="en-US"/>
                    </w:rPr>
                  </w:rPrChange>
                </w:rPr>
                <w:t>4</w:t>
              </w:r>
            </w:ins>
          </w:p>
        </w:tc>
        <w:tc>
          <w:tcPr>
            <w:tcW w:w="1820" w:type="dxa"/>
            <w:noWrap/>
            <w:hideMark/>
            <w:tcPrChange w:id="16233" w:author="phuong vu" w:date="2018-11-23T13:40:00Z">
              <w:tcPr>
                <w:tcW w:w="1820" w:type="dxa"/>
                <w:noWrap/>
                <w:hideMark/>
              </w:tcPr>
            </w:tcPrChange>
          </w:tcPr>
          <w:p w14:paraId="7E00E7EC" w14:textId="77777777" w:rsidR="002E1BE3" w:rsidRPr="00BA3432" w:rsidRDefault="002E1BE3">
            <w:pPr>
              <w:spacing w:line="276" w:lineRule="auto"/>
              <w:rPr>
                <w:ins w:id="16234" w:author="phuong vu" w:date="2018-11-23T13:07:00Z"/>
                <w:rPrChange w:id="16235" w:author="phuong vu" w:date="2018-11-25T21:55:00Z">
                  <w:rPr>
                    <w:ins w:id="16236" w:author="phuong vu" w:date="2018-11-23T13:07:00Z"/>
                  </w:rPr>
                </w:rPrChange>
              </w:rPr>
            </w:pPr>
            <w:ins w:id="16237" w:author="phuong vu" w:date="2018-11-23T13:07:00Z">
              <w:r w:rsidRPr="00BA3432">
                <w:rPr>
                  <w:rPrChange w:id="16238" w:author="phuong vu" w:date="2018-11-25T21:55:00Z">
                    <w:rPr/>
                  </w:rPrChange>
                </w:rPr>
                <w:t>status</w:t>
              </w:r>
            </w:ins>
          </w:p>
        </w:tc>
        <w:tc>
          <w:tcPr>
            <w:tcW w:w="1300" w:type="dxa"/>
            <w:noWrap/>
            <w:hideMark/>
            <w:tcPrChange w:id="16239" w:author="phuong vu" w:date="2018-11-23T13:40:00Z">
              <w:tcPr>
                <w:tcW w:w="1300" w:type="dxa"/>
                <w:noWrap/>
                <w:hideMark/>
              </w:tcPr>
            </w:tcPrChange>
          </w:tcPr>
          <w:p w14:paraId="03CE47D1" w14:textId="77777777" w:rsidR="002E1BE3" w:rsidRPr="00BA3432" w:rsidRDefault="002E1BE3">
            <w:pPr>
              <w:spacing w:line="276" w:lineRule="auto"/>
              <w:rPr>
                <w:ins w:id="16240" w:author="phuong vu" w:date="2018-11-23T13:07:00Z"/>
                <w:rPrChange w:id="16241" w:author="phuong vu" w:date="2018-11-25T21:55:00Z">
                  <w:rPr>
                    <w:ins w:id="16242" w:author="phuong vu" w:date="2018-11-23T13:07:00Z"/>
                  </w:rPr>
                </w:rPrChange>
              </w:rPr>
            </w:pPr>
            <w:ins w:id="16243" w:author="phuong vu" w:date="2018-11-23T13:07:00Z">
              <w:r w:rsidRPr="00BA3432">
                <w:rPr>
                  <w:rPrChange w:id="16244" w:author="phuong vu" w:date="2018-11-25T21:55:00Z">
                    <w:rPr/>
                  </w:rPrChange>
                </w:rPr>
                <w:t>character varying</w:t>
              </w:r>
            </w:ins>
          </w:p>
        </w:tc>
        <w:tc>
          <w:tcPr>
            <w:tcW w:w="1098" w:type="dxa"/>
            <w:noWrap/>
            <w:vAlign w:val="center"/>
            <w:hideMark/>
            <w:tcPrChange w:id="16245" w:author="phuong vu" w:date="2018-11-23T13:40:00Z">
              <w:tcPr>
                <w:tcW w:w="1098" w:type="dxa"/>
                <w:noWrap/>
                <w:vAlign w:val="center"/>
                <w:hideMark/>
              </w:tcPr>
            </w:tcPrChange>
          </w:tcPr>
          <w:p w14:paraId="1BA5D2CD" w14:textId="77777777" w:rsidR="002E1BE3" w:rsidRPr="00BA3432" w:rsidRDefault="002E1BE3">
            <w:pPr>
              <w:spacing w:line="276" w:lineRule="auto"/>
              <w:jc w:val="center"/>
              <w:rPr>
                <w:ins w:id="16246" w:author="phuong vu" w:date="2018-11-23T13:07:00Z"/>
                <w:rPrChange w:id="16247" w:author="phuong vu" w:date="2018-11-25T21:55:00Z">
                  <w:rPr>
                    <w:ins w:id="16248" w:author="phuong vu" w:date="2018-11-23T13:07:00Z"/>
                  </w:rPr>
                </w:rPrChange>
              </w:rPr>
            </w:pPr>
            <w:ins w:id="16249" w:author="phuong vu" w:date="2018-11-23T13:07:00Z">
              <w:r w:rsidRPr="00BA3432">
                <w:rPr>
                  <w:rPrChange w:id="16250" w:author="phuong vu" w:date="2018-11-25T21:55:00Z">
                    <w:rPr/>
                  </w:rPrChange>
                </w:rPr>
                <w:t>X</w:t>
              </w:r>
            </w:ins>
          </w:p>
        </w:tc>
        <w:tc>
          <w:tcPr>
            <w:tcW w:w="838" w:type="dxa"/>
            <w:noWrap/>
            <w:vAlign w:val="center"/>
            <w:hideMark/>
            <w:tcPrChange w:id="16251" w:author="phuong vu" w:date="2018-11-23T13:40:00Z">
              <w:tcPr>
                <w:tcW w:w="838" w:type="dxa"/>
                <w:noWrap/>
                <w:vAlign w:val="center"/>
                <w:hideMark/>
              </w:tcPr>
            </w:tcPrChange>
          </w:tcPr>
          <w:p w14:paraId="4394CCF4" w14:textId="77777777" w:rsidR="002E1BE3" w:rsidRPr="00BA3432" w:rsidRDefault="002E1BE3">
            <w:pPr>
              <w:spacing w:line="276" w:lineRule="auto"/>
              <w:jc w:val="center"/>
              <w:rPr>
                <w:ins w:id="16252" w:author="phuong vu" w:date="2018-11-23T13:07:00Z"/>
                <w:rPrChange w:id="16253" w:author="phuong vu" w:date="2018-11-25T21:55:00Z">
                  <w:rPr>
                    <w:ins w:id="16254" w:author="phuong vu" w:date="2018-11-23T13:07:00Z"/>
                  </w:rPr>
                </w:rPrChange>
              </w:rPr>
            </w:pPr>
          </w:p>
        </w:tc>
        <w:tc>
          <w:tcPr>
            <w:tcW w:w="823" w:type="dxa"/>
            <w:noWrap/>
            <w:vAlign w:val="center"/>
            <w:hideMark/>
            <w:tcPrChange w:id="16255" w:author="phuong vu" w:date="2018-11-23T13:40:00Z">
              <w:tcPr>
                <w:tcW w:w="823" w:type="dxa"/>
                <w:noWrap/>
                <w:vAlign w:val="center"/>
                <w:hideMark/>
              </w:tcPr>
            </w:tcPrChange>
          </w:tcPr>
          <w:p w14:paraId="3E87753F" w14:textId="77777777" w:rsidR="002E1BE3" w:rsidRPr="00BA3432" w:rsidRDefault="002E1BE3">
            <w:pPr>
              <w:spacing w:line="276" w:lineRule="auto"/>
              <w:jc w:val="center"/>
              <w:rPr>
                <w:ins w:id="16256" w:author="phuong vu" w:date="2018-11-23T13:07:00Z"/>
                <w:rPrChange w:id="16257" w:author="phuong vu" w:date="2018-11-25T21:55:00Z">
                  <w:rPr>
                    <w:ins w:id="16258" w:author="phuong vu" w:date="2018-11-23T13:07:00Z"/>
                  </w:rPr>
                </w:rPrChange>
              </w:rPr>
            </w:pPr>
          </w:p>
        </w:tc>
        <w:tc>
          <w:tcPr>
            <w:tcW w:w="2228" w:type="dxa"/>
            <w:noWrap/>
            <w:hideMark/>
            <w:tcPrChange w:id="16259" w:author="phuong vu" w:date="2018-11-23T13:40:00Z">
              <w:tcPr>
                <w:tcW w:w="2899" w:type="dxa"/>
                <w:noWrap/>
                <w:hideMark/>
              </w:tcPr>
            </w:tcPrChange>
          </w:tcPr>
          <w:p w14:paraId="6DA9CC19" w14:textId="77777777" w:rsidR="002E1BE3" w:rsidRPr="00BA3432" w:rsidRDefault="002E1BE3">
            <w:pPr>
              <w:keepNext/>
              <w:spacing w:line="276" w:lineRule="auto"/>
              <w:rPr>
                <w:ins w:id="16260" w:author="phuong vu" w:date="2018-11-23T13:07:00Z"/>
                <w:rPrChange w:id="16261" w:author="phuong vu" w:date="2018-11-25T21:55:00Z">
                  <w:rPr>
                    <w:ins w:id="16262" w:author="phuong vu" w:date="2018-11-23T13:07:00Z"/>
                  </w:rPr>
                </w:rPrChange>
              </w:rPr>
            </w:pPr>
            <w:ins w:id="16263" w:author="phuong vu" w:date="2018-11-23T13:07:00Z">
              <w:r w:rsidRPr="00BA3432">
                <w:rPr>
                  <w:rPrChange w:id="16264" w:author="phuong vu" w:date="2018-11-25T21:55:00Z">
                    <w:rPr/>
                  </w:rPrChange>
                </w:rPr>
                <w:t>Trạng thái</w:t>
              </w:r>
            </w:ins>
          </w:p>
        </w:tc>
      </w:tr>
    </w:tbl>
    <w:p w14:paraId="1DA05684" w14:textId="39C17DCC" w:rsidR="002E1BE3" w:rsidRPr="00BA3432" w:rsidRDefault="00376EE3">
      <w:pPr>
        <w:pStyle w:val="Caption"/>
        <w:rPr>
          <w:ins w:id="16265" w:author="phuong vu" w:date="2018-11-23T13:28:00Z"/>
          <w:b/>
          <w:i w:val="0"/>
          <w:iCs w:val="0"/>
          <w:rPrChange w:id="16266" w:author="phuong vu" w:date="2018-11-25T21:55:00Z">
            <w:rPr>
              <w:ins w:id="16267" w:author="phuong vu" w:date="2018-11-23T13:28:00Z"/>
              <w:b/>
              <w:i/>
              <w:iCs/>
              <w:szCs w:val="18"/>
              <w:lang w:val="en-US"/>
            </w:rPr>
          </w:rPrChange>
        </w:rPr>
        <w:pPrChange w:id="16268" w:author="phuong vu" w:date="2018-11-23T14:20:00Z">
          <w:pPr/>
        </w:pPrChange>
      </w:pPr>
      <w:bookmarkStart w:id="16269" w:name="_Toc530944391"/>
      <w:ins w:id="16270" w:author="phuong vu" w:date="2018-11-23T14:20:00Z">
        <w:r w:rsidRPr="00BA3432">
          <w:rPr>
            <w:rPrChange w:id="16271" w:author="phuong vu" w:date="2018-11-25T21:55:00Z">
              <w:rPr/>
            </w:rPrChange>
          </w:rPr>
          <w:t xml:space="preserve">Bảng </w:t>
        </w:r>
      </w:ins>
      <w:ins w:id="16272" w:author="phuong vu" w:date="2018-11-26T02:10:00Z">
        <w:r w:rsidR="00404CBA">
          <w:fldChar w:fldCharType="begin"/>
        </w:r>
        <w:r w:rsidR="00404CBA">
          <w:instrText xml:space="preserve"> STYLEREF 1 \s </w:instrText>
        </w:r>
      </w:ins>
      <w:r w:rsidR="00404CBA">
        <w:fldChar w:fldCharType="separate"/>
      </w:r>
      <w:r w:rsidR="00404CBA">
        <w:rPr>
          <w:noProof/>
        </w:rPr>
        <w:t>3</w:t>
      </w:r>
      <w:ins w:id="16273"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6274" w:author="phuong vu" w:date="2018-11-26T02:10:00Z">
        <w:r w:rsidR="00404CBA">
          <w:rPr>
            <w:noProof/>
          </w:rPr>
          <w:t>14</w:t>
        </w:r>
        <w:r w:rsidR="00404CBA">
          <w:fldChar w:fldCharType="end"/>
        </w:r>
      </w:ins>
      <w:ins w:id="16275" w:author="phuong vu" w:date="2018-11-23T14:20:00Z">
        <w:r w:rsidRPr="00BA3432">
          <w:rPr>
            <w:rPrChange w:id="16276" w:author="phuong vu" w:date="2018-11-25T21:55:00Z">
              <w:rPr>
                <w:i/>
                <w:iCs/>
                <w:lang w:val="en-US"/>
              </w:rPr>
            </w:rPrChange>
          </w:rPr>
          <w:t xml:space="preserve"> Bảng dữ liệu theo chi nhánh</w:t>
        </w:r>
      </w:ins>
      <w:bookmarkEnd w:id="16269"/>
    </w:p>
    <w:p w14:paraId="46CAE45A" w14:textId="0F840D27" w:rsidR="00994B94" w:rsidRPr="00BA3432" w:rsidRDefault="00994B94">
      <w:pPr>
        <w:spacing w:line="276" w:lineRule="auto"/>
        <w:rPr>
          <w:ins w:id="16277" w:author="phuong vu" w:date="2018-11-23T13:28:00Z"/>
          <w:b/>
          <w:lang w:val="en-US"/>
          <w:rPrChange w:id="16278" w:author="phuong vu" w:date="2018-11-25T21:55:00Z">
            <w:rPr>
              <w:ins w:id="16279" w:author="phuong vu" w:date="2018-11-23T13:28:00Z"/>
              <w:b/>
              <w:lang w:val="en-US"/>
            </w:rPr>
          </w:rPrChange>
        </w:rPr>
        <w:pPrChange w:id="16280" w:author="phuong vu" w:date="2018-11-23T13:48:00Z">
          <w:pPr/>
        </w:pPrChange>
      </w:pPr>
      <w:ins w:id="16281" w:author="phuong vu" w:date="2018-11-23T13:28:00Z">
        <w:r w:rsidRPr="00AD0E2E">
          <w:rPr>
            <w:b/>
            <w:lang w:val="en-US"/>
          </w:rPr>
          <w:t>B</w:t>
        </w:r>
        <w:r w:rsidRPr="00BA3432">
          <w:rPr>
            <w:b/>
            <w:lang w:val="en-US"/>
            <w:rPrChange w:id="16282" w:author="phuong vu" w:date="2018-11-25T21:55:00Z">
              <w:rPr>
                <w:b/>
                <w:lang w:val="en-US"/>
              </w:rPr>
            </w:rPrChange>
          </w:rPr>
          <w:t>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BA3432" w14:paraId="5739F85A" w14:textId="77777777" w:rsidTr="00376EE3">
        <w:trPr>
          <w:trHeight w:val="300"/>
          <w:ins w:id="16283" w:author="phuong vu" w:date="2018-11-23T13:54:00Z"/>
        </w:trPr>
        <w:tc>
          <w:tcPr>
            <w:tcW w:w="708" w:type="dxa"/>
            <w:noWrap/>
            <w:vAlign w:val="center"/>
            <w:hideMark/>
          </w:tcPr>
          <w:p w14:paraId="177AA99D" w14:textId="77777777" w:rsidR="00E6227B" w:rsidRPr="00BA3432" w:rsidRDefault="00E6227B" w:rsidP="00376EE3">
            <w:pPr>
              <w:spacing w:line="276" w:lineRule="auto"/>
              <w:jc w:val="center"/>
              <w:rPr>
                <w:ins w:id="16284" w:author="phuong vu" w:date="2018-11-23T13:54:00Z"/>
                <w:b/>
                <w:bCs/>
                <w:rPrChange w:id="16285" w:author="phuong vu" w:date="2018-11-25T21:55:00Z">
                  <w:rPr>
                    <w:ins w:id="16286" w:author="phuong vu" w:date="2018-11-23T13:54:00Z"/>
                    <w:b/>
                    <w:bCs/>
                  </w:rPr>
                </w:rPrChange>
              </w:rPr>
            </w:pPr>
            <w:ins w:id="16287" w:author="phuong vu" w:date="2018-11-23T13:54:00Z">
              <w:r w:rsidRPr="00BA3432">
                <w:rPr>
                  <w:b/>
                  <w:bCs/>
                  <w:lang w:val="da-DK"/>
                  <w:rPrChange w:id="16288" w:author="phuong vu" w:date="2018-11-25T21:55:00Z">
                    <w:rPr>
                      <w:b/>
                      <w:bCs/>
                      <w:lang w:val="da-DK"/>
                    </w:rPr>
                  </w:rPrChange>
                </w:rPr>
                <w:t>STT</w:t>
              </w:r>
            </w:ins>
          </w:p>
        </w:tc>
        <w:tc>
          <w:tcPr>
            <w:tcW w:w="1993" w:type="dxa"/>
            <w:noWrap/>
            <w:vAlign w:val="center"/>
            <w:hideMark/>
          </w:tcPr>
          <w:p w14:paraId="57C9AD26" w14:textId="77777777" w:rsidR="00E6227B" w:rsidRPr="00BA3432" w:rsidRDefault="00E6227B" w:rsidP="00376EE3">
            <w:pPr>
              <w:spacing w:line="276" w:lineRule="auto"/>
              <w:jc w:val="center"/>
              <w:rPr>
                <w:ins w:id="16289" w:author="phuong vu" w:date="2018-11-23T13:54:00Z"/>
                <w:b/>
                <w:bCs/>
                <w:rPrChange w:id="16290" w:author="phuong vu" w:date="2018-11-25T21:55:00Z">
                  <w:rPr>
                    <w:ins w:id="16291" w:author="phuong vu" w:date="2018-11-23T13:54:00Z"/>
                    <w:b/>
                    <w:bCs/>
                  </w:rPr>
                </w:rPrChange>
              </w:rPr>
            </w:pPr>
            <w:ins w:id="16292" w:author="phuong vu" w:date="2018-11-23T13:54:00Z">
              <w:r w:rsidRPr="00BA3432">
                <w:rPr>
                  <w:b/>
                  <w:bCs/>
                  <w:lang w:val="da-DK"/>
                  <w:rPrChange w:id="16293" w:author="phuong vu" w:date="2018-11-25T21:55:00Z">
                    <w:rPr>
                      <w:b/>
                      <w:bCs/>
                      <w:lang w:val="da-DK"/>
                    </w:rPr>
                  </w:rPrChange>
                </w:rPr>
                <w:t>Tên trường</w:t>
              </w:r>
            </w:ins>
          </w:p>
        </w:tc>
        <w:tc>
          <w:tcPr>
            <w:tcW w:w="1300" w:type="dxa"/>
            <w:noWrap/>
            <w:vAlign w:val="center"/>
            <w:hideMark/>
          </w:tcPr>
          <w:p w14:paraId="6F045EB9" w14:textId="77777777" w:rsidR="00E6227B" w:rsidRPr="00BA3432" w:rsidRDefault="00E6227B" w:rsidP="00376EE3">
            <w:pPr>
              <w:spacing w:line="276" w:lineRule="auto"/>
              <w:jc w:val="center"/>
              <w:rPr>
                <w:ins w:id="16294" w:author="phuong vu" w:date="2018-11-23T13:54:00Z"/>
                <w:b/>
                <w:bCs/>
                <w:rPrChange w:id="16295" w:author="phuong vu" w:date="2018-11-25T21:55:00Z">
                  <w:rPr>
                    <w:ins w:id="16296" w:author="phuong vu" w:date="2018-11-23T13:54:00Z"/>
                    <w:b/>
                    <w:bCs/>
                  </w:rPr>
                </w:rPrChange>
              </w:rPr>
            </w:pPr>
            <w:ins w:id="16297" w:author="phuong vu" w:date="2018-11-23T13:54:00Z">
              <w:r w:rsidRPr="00BA3432">
                <w:rPr>
                  <w:b/>
                  <w:bCs/>
                  <w:lang w:val="da-DK"/>
                  <w:rPrChange w:id="16298" w:author="phuong vu" w:date="2018-11-25T21:55:00Z">
                    <w:rPr>
                      <w:b/>
                      <w:bCs/>
                      <w:lang w:val="da-DK"/>
                    </w:rPr>
                  </w:rPrChange>
                </w:rPr>
                <w:t>Kiểu</w:t>
              </w:r>
            </w:ins>
          </w:p>
        </w:tc>
        <w:tc>
          <w:tcPr>
            <w:tcW w:w="1054" w:type="dxa"/>
            <w:noWrap/>
            <w:vAlign w:val="center"/>
            <w:hideMark/>
          </w:tcPr>
          <w:p w14:paraId="15B2C9D5" w14:textId="77777777" w:rsidR="00E6227B" w:rsidRPr="00BA3432" w:rsidRDefault="00E6227B" w:rsidP="00376EE3">
            <w:pPr>
              <w:spacing w:line="276" w:lineRule="auto"/>
              <w:jc w:val="center"/>
              <w:rPr>
                <w:ins w:id="16299" w:author="phuong vu" w:date="2018-11-23T13:54:00Z"/>
                <w:b/>
                <w:bCs/>
                <w:rPrChange w:id="16300" w:author="phuong vu" w:date="2018-11-25T21:55:00Z">
                  <w:rPr>
                    <w:ins w:id="16301" w:author="phuong vu" w:date="2018-11-23T13:54:00Z"/>
                    <w:b/>
                    <w:bCs/>
                  </w:rPr>
                </w:rPrChange>
              </w:rPr>
            </w:pPr>
            <w:ins w:id="16302" w:author="phuong vu" w:date="2018-11-23T13:54:00Z">
              <w:r w:rsidRPr="00BA3432">
                <w:rPr>
                  <w:b/>
                  <w:bCs/>
                  <w:lang w:val="da-DK"/>
                  <w:rPrChange w:id="16303" w:author="phuong vu" w:date="2018-11-25T21:55:00Z">
                    <w:rPr>
                      <w:b/>
                      <w:bCs/>
                      <w:lang w:val="da-DK"/>
                    </w:rPr>
                  </w:rPrChange>
                </w:rPr>
                <w:t>Chấp nhận Null</w:t>
              </w:r>
            </w:ins>
          </w:p>
        </w:tc>
        <w:tc>
          <w:tcPr>
            <w:tcW w:w="838" w:type="dxa"/>
            <w:noWrap/>
            <w:vAlign w:val="center"/>
            <w:hideMark/>
          </w:tcPr>
          <w:p w14:paraId="06F5B624" w14:textId="77777777" w:rsidR="00E6227B" w:rsidRPr="00BA3432" w:rsidRDefault="00E6227B" w:rsidP="00376EE3">
            <w:pPr>
              <w:spacing w:line="276" w:lineRule="auto"/>
              <w:jc w:val="center"/>
              <w:rPr>
                <w:ins w:id="16304" w:author="phuong vu" w:date="2018-11-23T13:54:00Z"/>
                <w:b/>
                <w:bCs/>
                <w:rPrChange w:id="16305" w:author="phuong vu" w:date="2018-11-25T21:55:00Z">
                  <w:rPr>
                    <w:ins w:id="16306" w:author="phuong vu" w:date="2018-11-23T13:54:00Z"/>
                    <w:b/>
                    <w:bCs/>
                  </w:rPr>
                </w:rPrChange>
              </w:rPr>
            </w:pPr>
            <w:ins w:id="16307" w:author="phuong vu" w:date="2018-11-23T13:54:00Z">
              <w:r w:rsidRPr="00BA3432">
                <w:rPr>
                  <w:b/>
                  <w:bCs/>
                  <w:lang w:val="da-DK"/>
                  <w:rPrChange w:id="16308" w:author="phuong vu" w:date="2018-11-25T21:55:00Z">
                    <w:rPr>
                      <w:b/>
                      <w:bCs/>
                      <w:lang w:val="da-DK"/>
                    </w:rPr>
                  </w:rPrChange>
                </w:rPr>
                <w:t>Khóa chính</w:t>
              </w:r>
            </w:ins>
          </w:p>
        </w:tc>
        <w:tc>
          <w:tcPr>
            <w:tcW w:w="962" w:type="dxa"/>
            <w:noWrap/>
            <w:vAlign w:val="center"/>
            <w:hideMark/>
          </w:tcPr>
          <w:p w14:paraId="1B593AAD" w14:textId="77777777" w:rsidR="00E6227B" w:rsidRPr="00BA3432" w:rsidRDefault="00E6227B" w:rsidP="00376EE3">
            <w:pPr>
              <w:spacing w:line="276" w:lineRule="auto"/>
              <w:jc w:val="center"/>
              <w:rPr>
                <w:ins w:id="16309" w:author="phuong vu" w:date="2018-11-23T13:54:00Z"/>
                <w:b/>
                <w:bCs/>
                <w:rPrChange w:id="16310" w:author="phuong vu" w:date="2018-11-25T21:55:00Z">
                  <w:rPr>
                    <w:ins w:id="16311" w:author="phuong vu" w:date="2018-11-23T13:54:00Z"/>
                    <w:b/>
                    <w:bCs/>
                  </w:rPr>
                </w:rPrChange>
              </w:rPr>
            </w:pPr>
            <w:ins w:id="16312" w:author="phuong vu" w:date="2018-11-23T13:54:00Z">
              <w:r w:rsidRPr="00BA3432">
                <w:rPr>
                  <w:b/>
                  <w:bCs/>
                  <w:lang w:val="da-DK"/>
                  <w:rPrChange w:id="16313" w:author="phuong vu" w:date="2018-11-25T21:55:00Z">
                    <w:rPr>
                      <w:b/>
                      <w:bCs/>
                      <w:lang w:val="da-DK"/>
                    </w:rPr>
                  </w:rPrChange>
                </w:rPr>
                <w:t>Khóa ngoại</w:t>
              </w:r>
            </w:ins>
          </w:p>
        </w:tc>
        <w:tc>
          <w:tcPr>
            <w:tcW w:w="1875" w:type="dxa"/>
            <w:noWrap/>
            <w:vAlign w:val="center"/>
            <w:hideMark/>
          </w:tcPr>
          <w:p w14:paraId="492CD025" w14:textId="77777777" w:rsidR="00E6227B" w:rsidRPr="00BA3432" w:rsidRDefault="00E6227B" w:rsidP="00376EE3">
            <w:pPr>
              <w:spacing w:line="276" w:lineRule="auto"/>
              <w:jc w:val="center"/>
              <w:rPr>
                <w:ins w:id="16314" w:author="phuong vu" w:date="2018-11-23T13:54:00Z"/>
                <w:b/>
                <w:bCs/>
                <w:rPrChange w:id="16315" w:author="phuong vu" w:date="2018-11-25T21:55:00Z">
                  <w:rPr>
                    <w:ins w:id="16316" w:author="phuong vu" w:date="2018-11-23T13:54:00Z"/>
                    <w:b/>
                    <w:bCs/>
                  </w:rPr>
                </w:rPrChange>
              </w:rPr>
            </w:pPr>
            <w:ins w:id="16317" w:author="phuong vu" w:date="2018-11-23T13:54:00Z">
              <w:r w:rsidRPr="00BA3432">
                <w:rPr>
                  <w:b/>
                  <w:bCs/>
                  <w:lang w:val="da-DK"/>
                  <w:rPrChange w:id="16318" w:author="phuong vu" w:date="2018-11-25T21:55:00Z">
                    <w:rPr>
                      <w:b/>
                      <w:bCs/>
                      <w:lang w:val="da-DK"/>
                    </w:rPr>
                  </w:rPrChange>
                </w:rPr>
                <w:t>Mô tả</w:t>
              </w:r>
            </w:ins>
          </w:p>
        </w:tc>
      </w:tr>
      <w:tr w:rsidR="00E6227B" w:rsidRPr="00BA3432" w14:paraId="155B946B" w14:textId="77777777" w:rsidTr="00376EE3">
        <w:trPr>
          <w:trHeight w:val="300"/>
          <w:ins w:id="16319" w:author="phuong vu" w:date="2018-11-23T13:54:00Z"/>
        </w:trPr>
        <w:tc>
          <w:tcPr>
            <w:tcW w:w="708" w:type="dxa"/>
            <w:noWrap/>
            <w:vAlign w:val="center"/>
            <w:hideMark/>
          </w:tcPr>
          <w:p w14:paraId="65F97786" w14:textId="77777777" w:rsidR="00E6227B" w:rsidRPr="00BA3432" w:rsidRDefault="00E6227B" w:rsidP="00376EE3">
            <w:pPr>
              <w:spacing w:line="276" w:lineRule="auto"/>
              <w:jc w:val="center"/>
              <w:rPr>
                <w:ins w:id="16320" w:author="phuong vu" w:date="2018-11-23T13:54:00Z"/>
                <w:rPrChange w:id="16321" w:author="phuong vu" w:date="2018-11-25T21:55:00Z">
                  <w:rPr>
                    <w:ins w:id="16322" w:author="phuong vu" w:date="2018-11-23T13:54:00Z"/>
                  </w:rPr>
                </w:rPrChange>
              </w:rPr>
            </w:pPr>
            <w:ins w:id="16323" w:author="phuong vu" w:date="2018-11-23T13:54:00Z">
              <w:r w:rsidRPr="00BA3432">
                <w:rPr>
                  <w:rPrChange w:id="16324" w:author="phuong vu" w:date="2018-11-25T21:55:00Z">
                    <w:rPr/>
                  </w:rPrChange>
                </w:rPr>
                <w:t>1</w:t>
              </w:r>
            </w:ins>
          </w:p>
        </w:tc>
        <w:tc>
          <w:tcPr>
            <w:tcW w:w="1993" w:type="dxa"/>
            <w:noWrap/>
            <w:hideMark/>
          </w:tcPr>
          <w:p w14:paraId="2E6B3FEC" w14:textId="77777777" w:rsidR="00E6227B" w:rsidRPr="00BA3432" w:rsidRDefault="00E6227B" w:rsidP="00376EE3">
            <w:pPr>
              <w:spacing w:line="276" w:lineRule="auto"/>
              <w:rPr>
                <w:ins w:id="16325" w:author="phuong vu" w:date="2018-11-23T13:54:00Z"/>
                <w:rPrChange w:id="16326" w:author="phuong vu" w:date="2018-11-25T21:55:00Z">
                  <w:rPr>
                    <w:ins w:id="16327" w:author="phuong vu" w:date="2018-11-23T13:54:00Z"/>
                  </w:rPr>
                </w:rPrChange>
              </w:rPr>
            </w:pPr>
            <w:ins w:id="16328" w:author="phuong vu" w:date="2018-11-23T13:54:00Z">
              <w:r w:rsidRPr="00BA3432">
                <w:rPr>
                  <w:rPrChange w:id="16329" w:author="phuong vu" w:date="2018-11-25T21:55:00Z">
                    <w:rPr/>
                  </w:rPrChange>
                </w:rPr>
                <w:t>id</w:t>
              </w:r>
            </w:ins>
          </w:p>
        </w:tc>
        <w:tc>
          <w:tcPr>
            <w:tcW w:w="1300" w:type="dxa"/>
            <w:noWrap/>
            <w:hideMark/>
          </w:tcPr>
          <w:p w14:paraId="63801E51" w14:textId="77777777" w:rsidR="00E6227B" w:rsidRPr="00BA3432" w:rsidRDefault="00E6227B" w:rsidP="00376EE3">
            <w:pPr>
              <w:spacing w:line="276" w:lineRule="auto"/>
              <w:rPr>
                <w:ins w:id="16330" w:author="phuong vu" w:date="2018-11-23T13:54:00Z"/>
                <w:rPrChange w:id="16331" w:author="phuong vu" w:date="2018-11-25T21:55:00Z">
                  <w:rPr>
                    <w:ins w:id="16332" w:author="phuong vu" w:date="2018-11-23T13:54:00Z"/>
                  </w:rPr>
                </w:rPrChange>
              </w:rPr>
            </w:pPr>
            <w:ins w:id="16333" w:author="phuong vu" w:date="2018-11-23T13:54:00Z">
              <w:r w:rsidRPr="00BA3432">
                <w:rPr>
                  <w:rPrChange w:id="16334" w:author="phuong vu" w:date="2018-11-25T21:55:00Z">
                    <w:rPr/>
                  </w:rPrChange>
                </w:rPr>
                <w:t>numeric</w:t>
              </w:r>
            </w:ins>
          </w:p>
        </w:tc>
        <w:tc>
          <w:tcPr>
            <w:tcW w:w="1054" w:type="dxa"/>
            <w:noWrap/>
            <w:hideMark/>
          </w:tcPr>
          <w:p w14:paraId="4518049C" w14:textId="77777777" w:rsidR="00E6227B" w:rsidRPr="00BA3432" w:rsidRDefault="00E6227B" w:rsidP="00376EE3">
            <w:pPr>
              <w:spacing w:line="276" w:lineRule="auto"/>
              <w:jc w:val="center"/>
              <w:rPr>
                <w:ins w:id="16335" w:author="phuong vu" w:date="2018-11-23T13:54:00Z"/>
                <w:rPrChange w:id="16336" w:author="phuong vu" w:date="2018-11-25T21:55:00Z">
                  <w:rPr>
                    <w:ins w:id="16337" w:author="phuong vu" w:date="2018-11-23T13:54:00Z"/>
                  </w:rPr>
                </w:rPrChange>
              </w:rPr>
            </w:pPr>
          </w:p>
        </w:tc>
        <w:tc>
          <w:tcPr>
            <w:tcW w:w="838" w:type="dxa"/>
            <w:noWrap/>
            <w:hideMark/>
          </w:tcPr>
          <w:p w14:paraId="45759FD3" w14:textId="77777777" w:rsidR="00E6227B" w:rsidRPr="00BA3432" w:rsidRDefault="00E6227B" w:rsidP="00376EE3">
            <w:pPr>
              <w:spacing w:line="276" w:lineRule="auto"/>
              <w:jc w:val="center"/>
              <w:rPr>
                <w:ins w:id="16338" w:author="phuong vu" w:date="2018-11-23T13:54:00Z"/>
                <w:rPrChange w:id="16339" w:author="phuong vu" w:date="2018-11-25T21:55:00Z">
                  <w:rPr>
                    <w:ins w:id="16340" w:author="phuong vu" w:date="2018-11-23T13:54:00Z"/>
                  </w:rPr>
                </w:rPrChange>
              </w:rPr>
            </w:pPr>
            <w:ins w:id="16341" w:author="phuong vu" w:date="2018-11-23T13:54:00Z">
              <w:r w:rsidRPr="00BA3432">
                <w:rPr>
                  <w:rPrChange w:id="16342" w:author="phuong vu" w:date="2018-11-25T21:55:00Z">
                    <w:rPr/>
                  </w:rPrChange>
                </w:rPr>
                <w:t>X</w:t>
              </w:r>
            </w:ins>
          </w:p>
        </w:tc>
        <w:tc>
          <w:tcPr>
            <w:tcW w:w="962" w:type="dxa"/>
            <w:noWrap/>
            <w:hideMark/>
          </w:tcPr>
          <w:p w14:paraId="4C81429C" w14:textId="77777777" w:rsidR="00E6227B" w:rsidRPr="00BA3432" w:rsidRDefault="00E6227B" w:rsidP="00376EE3">
            <w:pPr>
              <w:spacing w:line="276" w:lineRule="auto"/>
              <w:jc w:val="center"/>
              <w:rPr>
                <w:ins w:id="16343" w:author="phuong vu" w:date="2018-11-23T13:54:00Z"/>
                <w:rPrChange w:id="16344" w:author="phuong vu" w:date="2018-11-25T21:55:00Z">
                  <w:rPr>
                    <w:ins w:id="16345" w:author="phuong vu" w:date="2018-11-23T13:54:00Z"/>
                  </w:rPr>
                </w:rPrChange>
              </w:rPr>
            </w:pPr>
          </w:p>
        </w:tc>
        <w:tc>
          <w:tcPr>
            <w:tcW w:w="1875" w:type="dxa"/>
            <w:noWrap/>
            <w:hideMark/>
          </w:tcPr>
          <w:p w14:paraId="15E5362A" w14:textId="3C7693B0" w:rsidR="00E6227B" w:rsidRPr="00BA3432" w:rsidRDefault="00E6227B" w:rsidP="00376EE3">
            <w:pPr>
              <w:spacing w:line="276" w:lineRule="auto"/>
              <w:rPr>
                <w:ins w:id="16346" w:author="phuong vu" w:date="2018-11-23T13:54:00Z"/>
                <w:lang w:val="en-US"/>
                <w:rPrChange w:id="16347" w:author="phuong vu" w:date="2018-11-25T21:55:00Z">
                  <w:rPr>
                    <w:ins w:id="16348" w:author="phuong vu" w:date="2018-11-23T13:54:00Z"/>
                    <w:lang w:val="en-US"/>
                  </w:rPr>
                </w:rPrChange>
              </w:rPr>
            </w:pPr>
            <w:ins w:id="16349" w:author="phuong vu" w:date="2018-11-23T13:54:00Z">
              <w:r w:rsidRPr="00BA3432">
                <w:rPr>
                  <w:rPrChange w:id="16350" w:author="phuong vu" w:date="2018-11-25T21:55:00Z">
                    <w:rPr/>
                  </w:rPrChange>
                </w:rPr>
                <w:t xml:space="preserve">ID </w:t>
              </w:r>
            </w:ins>
            <w:ins w:id="16351" w:author="phuong vu" w:date="2018-11-23T13:56:00Z">
              <w:r w:rsidRPr="00BA3432">
                <w:rPr>
                  <w:lang w:val="en-US"/>
                  <w:rPrChange w:id="16352" w:author="phuong vu" w:date="2018-11-25T21:55:00Z">
                    <w:rPr>
                      <w:lang w:val="en-US"/>
                    </w:rPr>
                  </w:rPrChange>
                </w:rPr>
                <w:t>biên nhận</w:t>
              </w:r>
            </w:ins>
          </w:p>
        </w:tc>
      </w:tr>
      <w:tr w:rsidR="00E6227B" w:rsidRPr="00BA3432" w14:paraId="6AC7D8E9" w14:textId="77777777" w:rsidTr="00376EE3">
        <w:trPr>
          <w:trHeight w:val="300"/>
          <w:ins w:id="16353" w:author="phuong vu" w:date="2018-11-23T13:54:00Z"/>
        </w:trPr>
        <w:tc>
          <w:tcPr>
            <w:tcW w:w="708" w:type="dxa"/>
            <w:noWrap/>
            <w:vAlign w:val="center"/>
            <w:hideMark/>
          </w:tcPr>
          <w:p w14:paraId="75599852" w14:textId="77777777" w:rsidR="00E6227B" w:rsidRPr="00BA3432" w:rsidRDefault="00E6227B" w:rsidP="00376EE3">
            <w:pPr>
              <w:spacing w:line="276" w:lineRule="auto"/>
              <w:jc w:val="center"/>
              <w:rPr>
                <w:ins w:id="16354" w:author="phuong vu" w:date="2018-11-23T13:54:00Z"/>
                <w:rPrChange w:id="16355" w:author="phuong vu" w:date="2018-11-25T21:55:00Z">
                  <w:rPr>
                    <w:ins w:id="16356" w:author="phuong vu" w:date="2018-11-23T13:54:00Z"/>
                  </w:rPr>
                </w:rPrChange>
              </w:rPr>
            </w:pPr>
            <w:ins w:id="16357" w:author="phuong vu" w:date="2018-11-23T13:54:00Z">
              <w:r w:rsidRPr="00BA3432">
                <w:rPr>
                  <w:rPrChange w:id="16358" w:author="phuong vu" w:date="2018-11-25T21:55:00Z">
                    <w:rPr/>
                  </w:rPrChange>
                </w:rPr>
                <w:t>2</w:t>
              </w:r>
            </w:ins>
          </w:p>
        </w:tc>
        <w:tc>
          <w:tcPr>
            <w:tcW w:w="1993" w:type="dxa"/>
            <w:noWrap/>
            <w:hideMark/>
          </w:tcPr>
          <w:p w14:paraId="09357EA0" w14:textId="0E787109" w:rsidR="00E6227B" w:rsidRPr="00BA3432" w:rsidRDefault="00E6227B" w:rsidP="00376EE3">
            <w:pPr>
              <w:spacing w:line="276" w:lineRule="auto"/>
              <w:rPr>
                <w:ins w:id="16359" w:author="phuong vu" w:date="2018-11-23T13:54:00Z"/>
                <w:rPrChange w:id="16360" w:author="phuong vu" w:date="2018-11-25T21:55:00Z">
                  <w:rPr>
                    <w:ins w:id="16361" w:author="phuong vu" w:date="2018-11-23T13:54:00Z"/>
                  </w:rPr>
                </w:rPrChange>
              </w:rPr>
            </w:pPr>
            <w:ins w:id="16362" w:author="phuong vu" w:date="2018-11-23T13:56:00Z">
              <w:r w:rsidRPr="00BA3432">
                <w:rPr>
                  <w:lang w:val="en-US"/>
                  <w:rPrChange w:id="16363" w:author="phuong vu" w:date="2018-11-25T21:55:00Z">
                    <w:rPr>
                      <w:lang w:val="en-US"/>
                    </w:rPr>
                  </w:rPrChange>
                </w:rPr>
                <w:t>order</w:t>
              </w:r>
            </w:ins>
            <w:ins w:id="16364" w:author="phuong vu" w:date="2018-11-23T13:54:00Z">
              <w:r w:rsidRPr="00BA3432">
                <w:rPr>
                  <w:rPrChange w:id="16365" w:author="phuong vu" w:date="2018-11-25T21:55:00Z">
                    <w:rPr/>
                  </w:rPrChange>
                </w:rPr>
                <w:t>_id</w:t>
              </w:r>
            </w:ins>
          </w:p>
        </w:tc>
        <w:tc>
          <w:tcPr>
            <w:tcW w:w="1300" w:type="dxa"/>
            <w:noWrap/>
            <w:hideMark/>
          </w:tcPr>
          <w:p w14:paraId="644764EA" w14:textId="77777777" w:rsidR="00E6227B" w:rsidRPr="00BA3432" w:rsidRDefault="00E6227B" w:rsidP="00376EE3">
            <w:pPr>
              <w:spacing w:line="276" w:lineRule="auto"/>
              <w:rPr>
                <w:ins w:id="16366" w:author="phuong vu" w:date="2018-11-23T13:54:00Z"/>
                <w:rPrChange w:id="16367" w:author="phuong vu" w:date="2018-11-25T21:55:00Z">
                  <w:rPr>
                    <w:ins w:id="16368" w:author="phuong vu" w:date="2018-11-23T13:54:00Z"/>
                  </w:rPr>
                </w:rPrChange>
              </w:rPr>
            </w:pPr>
            <w:ins w:id="16369" w:author="phuong vu" w:date="2018-11-23T13:54:00Z">
              <w:r w:rsidRPr="00BA3432">
                <w:rPr>
                  <w:rPrChange w:id="16370" w:author="phuong vu" w:date="2018-11-25T21:55:00Z">
                    <w:rPr/>
                  </w:rPrChange>
                </w:rPr>
                <w:t>numeric</w:t>
              </w:r>
            </w:ins>
          </w:p>
        </w:tc>
        <w:tc>
          <w:tcPr>
            <w:tcW w:w="1054" w:type="dxa"/>
            <w:noWrap/>
            <w:hideMark/>
          </w:tcPr>
          <w:p w14:paraId="21F745F8" w14:textId="77777777" w:rsidR="00E6227B" w:rsidRPr="00BA3432" w:rsidRDefault="00E6227B" w:rsidP="00376EE3">
            <w:pPr>
              <w:spacing w:line="276" w:lineRule="auto"/>
              <w:jc w:val="center"/>
              <w:rPr>
                <w:ins w:id="16371" w:author="phuong vu" w:date="2018-11-23T13:54:00Z"/>
                <w:rPrChange w:id="16372" w:author="phuong vu" w:date="2018-11-25T21:55:00Z">
                  <w:rPr>
                    <w:ins w:id="16373" w:author="phuong vu" w:date="2018-11-23T13:54:00Z"/>
                  </w:rPr>
                </w:rPrChange>
              </w:rPr>
            </w:pPr>
          </w:p>
        </w:tc>
        <w:tc>
          <w:tcPr>
            <w:tcW w:w="838" w:type="dxa"/>
            <w:noWrap/>
            <w:hideMark/>
          </w:tcPr>
          <w:p w14:paraId="2643F038" w14:textId="77777777" w:rsidR="00E6227B" w:rsidRPr="00BA3432" w:rsidRDefault="00E6227B" w:rsidP="00376EE3">
            <w:pPr>
              <w:spacing w:line="276" w:lineRule="auto"/>
              <w:jc w:val="center"/>
              <w:rPr>
                <w:ins w:id="16374" w:author="phuong vu" w:date="2018-11-23T13:54:00Z"/>
                <w:rPrChange w:id="16375" w:author="phuong vu" w:date="2018-11-25T21:55:00Z">
                  <w:rPr>
                    <w:ins w:id="16376" w:author="phuong vu" w:date="2018-11-23T13:54:00Z"/>
                  </w:rPr>
                </w:rPrChange>
              </w:rPr>
            </w:pPr>
          </w:p>
        </w:tc>
        <w:tc>
          <w:tcPr>
            <w:tcW w:w="962" w:type="dxa"/>
            <w:noWrap/>
            <w:hideMark/>
          </w:tcPr>
          <w:p w14:paraId="176365DE" w14:textId="77777777" w:rsidR="00E6227B" w:rsidRPr="00BA3432" w:rsidRDefault="00E6227B" w:rsidP="00376EE3">
            <w:pPr>
              <w:spacing w:line="276" w:lineRule="auto"/>
              <w:jc w:val="center"/>
              <w:rPr>
                <w:ins w:id="16377" w:author="phuong vu" w:date="2018-11-23T13:54:00Z"/>
                <w:rPrChange w:id="16378" w:author="phuong vu" w:date="2018-11-25T21:55:00Z">
                  <w:rPr>
                    <w:ins w:id="16379" w:author="phuong vu" w:date="2018-11-23T13:54:00Z"/>
                  </w:rPr>
                </w:rPrChange>
              </w:rPr>
            </w:pPr>
            <w:ins w:id="16380" w:author="phuong vu" w:date="2018-11-23T13:54:00Z">
              <w:r w:rsidRPr="00BA3432">
                <w:rPr>
                  <w:rPrChange w:id="16381" w:author="phuong vu" w:date="2018-11-25T21:55:00Z">
                    <w:rPr/>
                  </w:rPrChange>
                </w:rPr>
                <w:t>X</w:t>
              </w:r>
            </w:ins>
          </w:p>
        </w:tc>
        <w:tc>
          <w:tcPr>
            <w:tcW w:w="1875" w:type="dxa"/>
            <w:noWrap/>
            <w:hideMark/>
          </w:tcPr>
          <w:p w14:paraId="5B47C11A" w14:textId="1547FC7A" w:rsidR="00E6227B" w:rsidRPr="00BA3432" w:rsidRDefault="00E6227B" w:rsidP="00376EE3">
            <w:pPr>
              <w:spacing w:line="276" w:lineRule="auto"/>
              <w:rPr>
                <w:ins w:id="16382" w:author="phuong vu" w:date="2018-11-23T13:54:00Z"/>
                <w:lang w:val="en-US"/>
                <w:rPrChange w:id="16383" w:author="phuong vu" w:date="2018-11-25T21:55:00Z">
                  <w:rPr>
                    <w:ins w:id="16384" w:author="phuong vu" w:date="2018-11-23T13:54:00Z"/>
                    <w:lang w:val="en-US"/>
                  </w:rPr>
                </w:rPrChange>
              </w:rPr>
            </w:pPr>
            <w:ins w:id="16385" w:author="phuong vu" w:date="2018-11-23T13:54:00Z">
              <w:r w:rsidRPr="00BA3432">
                <w:rPr>
                  <w:lang w:val="en-US"/>
                  <w:rPrChange w:id="16386" w:author="phuong vu" w:date="2018-11-25T21:55:00Z">
                    <w:rPr>
                      <w:lang w:val="en-US"/>
                    </w:rPr>
                  </w:rPrChange>
                </w:rPr>
                <w:t xml:space="preserve">ID </w:t>
              </w:r>
            </w:ins>
            <w:ins w:id="16387" w:author="phuong vu" w:date="2018-11-23T13:57:00Z">
              <w:r w:rsidRPr="00BA3432">
                <w:rPr>
                  <w:lang w:val="en-US"/>
                  <w:rPrChange w:id="16388" w:author="phuong vu" w:date="2018-11-25T21:55:00Z">
                    <w:rPr>
                      <w:lang w:val="en-US"/>
                    </w:rPr>
                  </w:rPrChange>
                </w:rPr>
                <w:t>đơn hàng</w:t>
              </w:r>
            </w:ins>
          </w:p>
        </w:tc>
      </w:tr>
      <w:tr w:rsidR="00E6227B" w:rsidRPr="00BA3432" w14:paraId="29FFFDD4" w14:textId="77777777" w:rsidTr="00376EE3">
        <w:trPr>
          <w:trHeight w:val="300"/>
          <w:ins w:id="16389" w:author="phuong vu" w:date="2018-11-23T13:54:00Z"/>
        </w:trPr>
        <w:tc>
          <w:tcPr>
            <w:tcW w:w="708" w:type="dxa"/>
            <w:noWrap/>
            <w:vAlign w:val="center"/>
          </w:tcPr>
          <w:p w14:paraId="0EAD9D3F" w14:textId="1E651526" w:rsidR="00E6227B" w:rsidRPr="00BA3432" w:rsidRDefault="00F40B70" w:rsidP="00376EE3">
            <w:pPr>
              <w:spacing w:line="276" w:lineRule="auto"/>
              <w:jc w:val="center"/>
              <w:rPr>
                <w:ins w:id="16390" w:author="phuong vu" w:date="2018-11-23T13:54:00Z"/>
                <w:lang w:val="en-US"/>
                <w:rPrChange w:id="16391" w:author="phuong vu" w:date="2018-11-25T21:55:00Z">
                  <w:rPr>
                    <w:ins w:id="16392" w:author="phuong vu" w:date="2018-11-23T13:54:00Z"/>
                    <w:lang w:val="en-US"/>
                  </w:rPr>
                </w:rPrChange>
              </w:rPr>
            </w:pPr>
            <w:ins w:id="16393" w:author="phuong vu" w:date="2018-11-23T14:03:00Z">
              <w:r w:rsidRPr="00BA3432">
                <w:rPr>
                  <w:lang w:val="en-US"/>
                  <w:rPrChange w:id="16394" w:author="phuong vu" w:date="2018-11-25T21:55:00Z">
                    <w:rPr>
                      <w:lang w:val="en-US"/>
                    </w:rPr>
                  </w:rPrChange>
                </w:rPr>
                <w:t>3</w:t>
              </w:r>
            </w:ins>
          </w:p>
        </w:tc>
        <w:tc>
          <w:tcPr>
            <w:tcW w:w="1993" w:type="dxa"/>
            <w:noWrap/>
          </w:tcPr>
          <w:p w14:paraId="3576292B" w14:textId="77777777" w:rsidR="00E6227B" w:rsidRPr="00BA3432" w:rsidRDefault="00E6227B" w:rsidP="00376EE3">
            <w:pPr>
              <w:spacing w:line="276" w:lineRule="auto"/>
              <w:rPr>
                <w:ins w:id="16395" w:author="phuong vu" w:date="2018-11-23T13:54:00Z"/>
                <w:lang w:val="en-US"/>
                <w:rPrChange w:id="16396" w:author="phuong vu" w:date="2018-11-25T21:55:00Z">
                  <w:rPr>
                    <w:ins w:id="16397" w:author="phuong vu" w:date="2018-11-23T13:54:00Z"/>
                    <w:lang w:val="en-US"/>
                  </w:rPr>
                </w:rPrChange>
              </w:rPr>
            </w:pPr>
            <w:ins w:id="16398" w:author="phuong vu" w:date="2018-11-23T13:54:00Z">
              <w:r w:rsidRPr="00BA3432">
                <w:rPr>
                  <w:lang w:val="en-US"/>
                  <w:rPrChange w:id="16399" w:author="phuong vu" w:date="2018-11-25T21:55:00Z">
                    <w:rPr>
                      <w:lang w:val="en-US"/>
                    </w:rPr>
                  </w:rPrChange>
                </w:rPr>
                <w:t>pick_up_date</w:t>
              </w:r>
            </w:ins>
          </w:p>
        </w:tc>
        <w:tc>
          <w:tcPr>
            <w:tcW w:w="1300" w:type="dxa"/>
            <w:noWrap/>
          </w:tcPr>
          <w:p w14:paraId="111621B4" w14:textId="3BC10B5F" w:rsidR="00E6227B" w:rsidRPr="00BA3432" w:rsidRDefault="00E6227B" w:rsidP="00376EE3">
            <w:pPr>
              <w:spacing w:line="276" w:lineRule="auto"/>
              <w:rPr>
                <w:ins w:id="16400" w:author="phuong vu" w:date="2018-11-23T13:54:00Z"/>
                <w:lang w:val="en-US"/>
                <w:rPrChange w:id="16401" w:author="phuong vu" w:date="2018-11-25T21:55:00Z">
                  <w:rPr>
                    <w:ins w:id="16402" w:author="phuong vu" w:date="2018-11-23T13:54:00Z"/>
                  </w:rPr>
                </w:rPrChange>
              </w:rPr>
            </w:pPr>
            <w:ins w:id="16403" w:author="phuong vu" w:date="2018-11-23T13:57:00Z">
              <w:r w:rsidRPr="00BA3432">
                <w:rPr>
                  <w:lang w:val="en-US"/>
                  <w:rPrChange w:id="16404" w:author="phuong vu" w:date="2018-11-25T21:55:00Z">
                    <w:rPr>
                      <w:lang w:val="en-US"/>
                    </w:rPr>
                  </w:rPrChange>
                </w:rPr>
                <w:t>date</w:t>
              </w:r>
            </w:ins>
          </w:p>
        </w:tc>
        <w:tc>
          <w:tcPr>
            <w:tcW w:w="1054" w:type="dxa"/>
            <w:noWrap/>
          </w:tcPr>
          <w:p w14:paraId="1917AA05" w14:textId="7AF8D0B5" w:rsidR="00E6227B" w:rsidRPr="00BA3432" w:rsidRDefault="00F40B70" w:rsidP="00376EE3">
            <w:pPr>
              <w:spacing w:line="276" w:lineRule="auto"/>
              <w:jc w:val="center"/>
              <w:rPr>
                <w:ins w:id="16405" w:author="phuong vu" w:date="2018-11-23T13:54:00Z"/>
                <w:lang w:val="en-US"/>
                <w:rPrChange w:id="16406" w:author="phuong vu" w:date="2018-11-25T21:55:00Z">
                  <w:rPr>
                    <w:ins w:id="16407" w:author="phuong vu" w:date="2018-11-23T13:54:00Z"/>
                  </w:rPr>
                </w:rPrChange>
              </w:rPr>
            </w:pPr>
            <w:ins w:id="16408" w:author="phuong vu" w:date="2018-11-23T14:02:00Z">
              <w:r w:rsidRPr="00AD0E2E">
                <w:rPr>
                  <w:lang w:val="en-US"/>
                </w:rPr>
                <w:t>X</w:t>
              </w:r>
            </w:ins>
          </w:p>
        </w:tc>
        <w:tc>
          <w:tcPr>
            <w:tcW w:w="838" w:type="dxa"/>
            <w:noWrap/>
          </w:tcPr>
          <w:p w14:paraId="3BE23B10" w14:textId="77777777" w:rsidR="00E6227B" w:rsidRPr="00AD0E2E" w:rsidRDefault="00E6227B" w:rsidP="00376EE3">
            <w:pPr>
              <w:spacing w:line="276" w:lineRule="auto"/>
              <w:jc w:val="center"/>
              <w:rPr>
                <w:ins w:id="16409" w:author="phuong vu" w:date="2018-11-23T13:54:00Z"/>
              </w:rPr>
            </w:pPr>
          </w:p>
        </w:tc>
        <w:tc>
          <w:tcPr>
            <w:tcW w:w="962" w:type="dxa"/>
            <w:noWrap/>
          </w:tcPr>
          <w:p w14:paraId="7100A5F5" w14:textId="77777777" w:rsidR="00E6227B" w:rsidRPr="00BA3432" w:rsidRDefault="00E6227B" w:rsidP="00376EE3">
            <w:pPr>
              <w:spacing w:line="276" w:lineRule="auto"/>
              <w:jc w:val="center"/>
              <w:rPr>
                <w:ins w:id="16410" w:author="phuong vu" w:date="2018-11-23T13:54:00Z"/>
                <w:rPrChange w:id="16411" w:author="phuong vu" w:date="2018-11-25T21:55:00Z">
                  <w:rPr>
                    <w:ins w:id="16412" w:author="phuong vu" w:date="2018-11-23T13:54:00Z"/>
                  </w:rPr>
                </w:rPrChange>
              </w:rPr>
            </w:pPr>
          </w:p>
        </w:tc>
        <w:tc>
          <w:tcPr>
            <w:tcW w:w="1875" w:type="dxa"/>
            <w:noWrap/>
          </w:tcPr>
          <w:p w14:paraId="40EB9D58" w14:textId="77777777" w:rsidR="00E6227B" w:rsidRPr="00BA3432" w:rsidRDefault="00E6227B" w:rsidP="00376EE3">
            <w:pPr>
              <w:spacing w:line="276" w:lineRule="auto"/>
              <w:rPr>
                <w:ins w:id="16413" w:author="phuong vu" w:date="2018-11-23T13:54:00Z"/>
                <w:lang w:val="en-US"/>
                <w:rPrChange w:id="16414" w:author="phuong vu" w:date="2018-11-25T21:55:00Z">
                  <w:rPr>
                    <w:ins w:id="16415" w:author="phuong vu" w:date="2018-11-23T13:54:00Z"/>
                    <w:lang w:val="en-US"/>
                  </w:rPr>
                </w:rPrChange>
              </w:rPr>
            </w:pPr>
            <w:ins w:id="16416" w:author="phuong vu" w:date="2018-11-23T13:54:00Z">
              <w:r w:rsidRPr="00BA3432">
                <w:rPr>
                  <w:lang w:val="en-US"/>
                  <w:rPrChange w:id="16417" w:author="phuong vu" w:date="2018-11-25T21:55:00Z">
                    <w:rPr>
                      <w:lang w:val="en-US"/>
                    </w:rPr>
                  </w:rPrChange>
                </w:rPr>
                <w:t>Ngày nhận quần áo</w:t>
              </w:r>
            </w:ins>
          </w:p>
        </w:tc>
      </w:tr>
      <w:tr w:rsidR="00E6227B" w:rsidRPr="00BA3432" w14:paraId="5D53C929" w14:textId="77777777" w:rsidTr="00376EE3">
        <w:trPr>
          <w:trHeight w:val="300"/>
          <w:ins w:id="16418" w:author="phuong vu" w:date="2018-11-23T13:54:00Z"/>
        </w:trPr>
        <w:tc>
          <w:tcPr>
            <w:tcW w:w="708" w:type="dxa"/>
            <w:noWrap/>
            <w:vAlign w:val="center"/>
          </w:tcPr>
          <w:p w14:paraId="5CB98515" w14:textId="67946596" w:rsidR="00E6227B" w:rsidRPr="00BA3432" w:rsidRDefault="00F40B70">
            <w:pPr>
              <w:spacing w:line="276" w:lineRule="auto"/>
              <w:jc w:val="center"/>
              <w:rPr>
                <w:ins w:id="16419" w:author="phuong vu" w:date="2018-11-23T13:54:00Z"/>
                <w:lang w:val="en-US"/>
                <w:rPrChange w:id="16420" w:author="phuong vu" w:date="2018-11-25T21:55:00Z">
                  <w:rPr>
                    <w:ins w:id="16421" w:author="phuong vu" w:date="2018-11-23T13:54:00Z"/>
                    <w:lang w:val="en-US"/>
                  </w:rPr>
                </w:rPrChange>
              </w:rPr>
            </w:pPr>
            <w:ins w:id="16422" w:author="phuong vu" w:date="2018-11-23T14:03:00Z">
              <w:r w:rsidRPr="00BA3432">
                <w:rPr>
                  <w:lang w:val="en-US"/>
                  <w:rPrChange w:id="16423" w:author="phuong vu" w:date="2018-11-25T21:55:00Z">
                    <w:rPr>
                      <w:lang w:val="en-US"/>
                    </w:rPr>
                  </w:rPrChange>
                </w:rPr>
                <w:t>4</w:t>
              </w:r>
            </w:ins>
          </w:p>
        </w:tc>
        <w:tc>
          <w:tcPr>
            <w:tcW w:w="1993" w:type="dxa"/>
            <w:noWrap/>
          </w:tcPr>
          <w:p w14:paraId="54335304" w14:textId="77DE15DF" w:rsidR="00E6227B" w:rsidRPr="00BA3432" w:rsidRDefault="00E6227B" w:rsidP="00376EE3">
            <w:pPr>
              <w:spacing w:line="276" w:lineRule="auto"/>
              <w:rPr>
                <w:ins w:id="16424" w:author="phuong vu" w:date="2018-11-23T13:54:00Z"/>
                <w:lang w:val="en-US"/>
                <w:rPrChange w:id="16425" w:author="phuong vu" w:date="2018-11-25T21:55:00Z">
                  <w:rPr>
                    <w:ins w:id="16426" w:author="phuong vu" w:date="2018-11-23T13:54:00Z"/>
                    <w:lang w:val="en-US"/>
                  </w:rPr>
                </w:rPrChange>
              </w:rPr>
            </w:pPr>
            <w:ins w:id="16427" w:author="phuong vu" w:date="2018-11-23T13:54:00Z">
              <w:r w:rsidRPr="00BA3432">
                <w:rPr>
                  <w:lang w:val="en-US"/>
                  <w:rPrChange w:id="16428" w:author="phuong vu" w:date="2018-11-25T21:55:00Z">
                    <w:rPr>
                      <w:lang w:val="en-US"/>
                    </w:rPr>
                  </w:rPrChange>
                </w:rPr>
                <w:t>pick_up_time</w:t>
              </w:r>
            </w:ins>
          </w:p>
        </w:tc>
        <w:tc>
          <w:tcPr>
            <w:tcW w:w="1300" w:type="dxa"/>
            <w:noWrap/>
          </w:tcPr>
          <w:p w14:paraId="500498DE" w14:textId="082C3A39" w:rsidR="00E6227B" w:rsidRPr="00BA3432" w:rsidRDefault="00E6227B" w:rsidP="00376EE3">
            <w:pPr>
              <w:spacing w:line="276" w:lineRule="auto"/>
              <w:rPr>
                <w:ins w:id="16429" w:author="phuong vu" w:date="2018-11-23T13:54:00Z"/>
                <w:lang w:val="en-US"/>
                <w:rPrChange w:id="16430" w:author="phuong vu" w:date="2018-11-25T21:55:00Z">
                  <w:rPr>
                    <w:ins w:id="16431" w:author="phuong vu" w:date="2018-11-23T13:54:00Z"/>
                  </w:rPr>
                </w:rPrChange>
              </w:rPr>
            </w:pPr>
            <w:ins w:id="16432" w:author="phuong vu" w:date="2018-11-23T13:57:00Z">
              <w:r w:rsidRPr="00BA3432">
                <w:rPr>
                  <w:lang w:val="en-US"/>
                  <w:rPrChange w:id="16433" w:author="phuong vu" w:date="2018-11-25T21:55:00Z">
                    <w:rPr>
                      <w:lang w:val="en-US"/>
                    </w:rPr>
                  </w:rPrChange>
                </w:rPr>
                <w:t>time</w:t>
              </w:r>
            </w:ins>
          </w:p>
        </w:tc>
        <w:tc>
          <w:tcPr>
            <w:tcW w:w="1054" w:type="dxa"/>
            <w:noWrap/>
          </w:tcPr>
          <w:p w14:paraId="5B696360" w14:textId="366BA3AB" w:rsidR="00E6227B" w:rsidRPr="00BA3432" w:rsidRDefault="00F40B70" w:rsidP="00376EE3">
            <w:pPr>
              <w:spacing w:line="276" w:lineRule="auto"/>
              <w:jc w:val="center"/>
              <w:rPr>
                <w:ins w:id="16434" w:author="phuong vu" w:date="2018-11-23T13:54:00Z"/>
                <w:lang w:val="en-US"/>
                <w:rPrChange w:id="16435" w:author="phuong vu" w:date="2018-11-25T21:55:00Z">
                  <w:rPr>
                    <w:ins w:id="16436" w:author="phuong vu" w:date="2018-11-23T13:54:00Z"/>
                  </w:rPr>
                </w:rPrChange>
              </w:rPr>
            </w:pPr>
            <w:ins w:id="16437" w:author="phuong vu" w:date="2018-11-23T14:02:00Z">
              <w:r w:rsidRPr="00AD0E2E">
                <w:rPr>
                  <w:lang w:val="en-US"/>
                </w:rPr>
                <w:t>X</w:t>
              </w:r>
            </w:ins>
          </w:p>
        </w:tc>
        <w:tc>
          <w:tcPr>
            <w:tcW w:w="838" w:type="dxa"/>
            <w:noWrap/>
          </w:tcPr>
          <w:p w14:paraId="751634D6" w14:textId="77777777" w:rsidR="00E6227B" w:rsidRPr="00AD0E2E" w:rsidRDefault="00E6227B" w:rsidP="00376EE3">
            <w:pPr>
              <w:spacing w:line="276" w:lineRule="auto"/>
              <w:jc w:val="center"/>
              <w:rPr>
                <w:ins w:id="16438" w:author="phuong vu" w:date="2018-11-23T13:54:00Z"/>
              </w:rPr>
            </w:pPr>
          </w:p>
        </w:tc>
        <w:tc>
          <w:tcPr>
            <w:tcW w:w="962" w:type="dxa"/>
            <w:noWrap/>
          </w:tcPr>
          <w:p w14:paraId="6FF5E336" w14:textId="77777777" w:rsidR="00E6227B" w:rsidRPr="00BA3432" w:rsidRDefault="00E6227B" w:rsidP="00376EE3">
            <w:pPr>
              <w:spacing w:line="276" w:lineRule="auto"/>
              <w:jc w:val="center"/>
              <w:rPr>
                <w:ins w:id="16439" w:author="phuong vu" w:date="2018-11-23T13:54:00Z"/>
                <w:rPrChange w:id="16440" w:author="phuong vu" w:date="2018-11-25T21:55:00Z">
                  <w:rPr>
                    <w:ins w:id="16441" w:author="phuong vu" w:date="2018-11-23T13:54:00Z"/>
                  </w:rPr>
                </w:rPrChange>
              </w:rPr>
            </w:pPr>
          </w:p>
        </w:tc>
        <w:tc>
          <w:tcPr>
            <w:tcW w:w="1875" w:type="dxa"/>
            <w:noWrap/>
          </w:tcPr>
          <w:p w14:paraId="471A76FE" w14:textId="4585916D" w:rsidR="00E6227B" w:rsidRPr="00BA3432" w:rsidRDefault="00F40B70" w:rsidP="00376EE3">
            <w:pPr>
              <w:spacing w:line="276" w:lineRule="auto"/>
              <w:rPr>
                <w:ins w:id="16442" w:author="phuong vu" w:date="2018-11-23T13:54:00Z"/>
                <w:lang w:val="en-US"/>
                <w:rPrChange w:id="16443" w:author="phuong vu" w:date="2018-11-25T21:55:00Z">
                  <w:rPr>
                    <w:ins w:id="16444" w:author="phuong vu" w:date="2018-11-23T13:54:00Z"/>
                    <w:lang w:val="en-US"/>
                  </w:rPr>
                </w:rPrChange>
              </w:rPr>
            </w:pPr>
            <w:ins w:id="16445" w:author="phuong vu" w:date="2018-11-23T14:02:00Z">
              <w:r w:rsidRPr="00BA3432">
                <w:rPr>
                  <w:lang w:val="en-US"/>
                  <w:rPrChange w:id="16446" w:author="phuong vu" w:date="2018-11-25T21:55:00Z">
                    <w:rPr>
                      <w:lang w:val="en-US"/>
                    </w:rPr>
                  </w:rPrChange>
                </w:rPr>
                <w:t>Giờ nhận quần áo</w:t>
              </w:r>
            </w:ins>
          </w:p>
        </w:tc>
      </w:tr>
      <w:tr w:rsidR="00E6227B" w:rsidRPr="00BA3432" w14:paraId="0323EABE" w14:textId="77777777" w:rsidTr="00376EE3">
        <w:trPr>
          <w:trHeight w:val="300"/>
          <w:ins w:id="16447" w:author="phuong vu" w:date="2018-11-23T13:54:00Z"/>
        </w:trPr>
        <w:tc>
          <w:tcPr>
            <w:tcW w:w="708" w:type="dxa"/>
            <w:noWrap/>
            <w:vAlign w:val="center"/>
          </w:tcPr>
          <w:p w14:paraId="72591065" w14:textId="748C47C0" w:rsidR="00E6227B" w:rsidRPr="00BA3432" w:rsidRDefault="00F40B70" w:rsidP="00376EE3">
            <w:pPr>
              <w:spacing w:line="276" w:lineRule="auto"/>
              <w:jc w:val="center"/>
              <w:rPr>
                <w:ins w:id="16448" w:author="phuong vu" w:date="2018-11-23T13:54:00Z"/>
                <w:lang w:val="en-US"/>
                <w:rPrChange w:id="16449" w:author="phuong vu" w:date="2018-11-25T21:55:00Z">
                  <w:rPr>
                    <w:ins w:id="16450" w:author="phuong vu" w:date="2018-11-23T13:54:00Z"/>
                    <w:lang w:val="en-US"/>
                  </w:rPr>
                </w:rPrChange>
              </w:rPr>
            </w:pPr>
            <w:ins w:id="16451" w:author="phuong vu" w:date="2018-11-23T14:03:00Z">
              <w:r w:rsidRPr="00BA3432">
                <w:rPr>
                  <w:lang w:val="en-US"/>
                  <w:rPrChange w:id="16452" w:author="phuong vu" w:date="2018-11-25T21:55:00Z">
                    <w:rPr>
                      <w:lang w:val="en-US"/>
                    </w:rPr>
                  </w:rPrChange>
                </w:rPr>
                <w:t>5</w:t>
              </w:r>
            </w:ins>
          </w:p>
        </w:tc>
        <w:tc>
          <w:tcPr>
            <w:tcW w:w="1993" w:type="dxa"/>
            <w:noWrap/>
          </w:tcPr>
          <w:p w14:paraId="5DD6DF1C" w14:textId="77777777" w:rsidR="00E6227B" w:rsidRPr="00BA3432" w:rsidRDefault="00E6227B" w:rsidP="00376EE3">
            <w:pPr>
              <w:spacing w:line="276" w:lineRule="auto"/>
              <w:rPr>
                <w:ins w:id="16453" w:author="phuong vu" w:date="2018-11-23T13:54:00Z"/>
                <w:lang w:val="en-US"/>
                <w:rPrChange w:id="16454" w:author="phuong vu" w:date="2018-11-25T21:55:00Z">
                  <w:rPr>
                    <w:ins w:id="16455" w:author="phuong vu" w:date="2018-11-23T13:54:00Z"/>
                    <w:lang w:val="en-US"/>
                  </w:rPr>
                </w:rPrChange>
              </w:rPr>
            </w:pPr>
            <w:ins w:id="16456" w:author="phuong vu" w:date="2018-11-23T13:54:00Z">
              <w:r w:rsidRPr="00BA3432">
                <w:rPr>
                  <w:lang w:val="en-US"/>
                  <w:rPrChange w:id="16457" w:author="phuong vu" w:date="2018-11-25T21:55:00Z">
                    <w:rPr>
                      <w:lang w:val="en-US"/>
                    </w:rPr>
                  </w:rPrChange>
                </w:rPr>
                <w:t>delivery_date</w:t>
              </w:r>
            </w:ins>
          </w:p>
        </w:tc>
        <w:tc>
          <w:tcPr>
            <w:tcW w:w="1300" w:type="dxa"/>
            <w:noWrap/>
          </w:tcPr>
          <w:p w14:paraId="173A2F15" w14:textId="77777777" w:rsidR="00E6227B" w:rsidRPr="00BA3432" w:rsidRDefault="00E6227B" w:rsidP="00376EE3">
            <w:pPr>
              <w:spacing w:line="276" w:lineRule="auto"/>
              <w:rPr>
                <w:ins w:id="16458" w:author="phuong vu" w:date="2018-11-23T13:54:00Z"/>
                <w:rPrChange w:id="16459" w:author="phuong vu" w:date="2018-11-25T21:55:00Z">
                  <w:rPr>
                    <w:ins w:id="16460" w:author="phuong vu" w:date="2018-11-23T13:54:00Z"/>
                  </w:rPr>
                </w:rPrChange>
              </w:rPr>
            </w:pPr>
          </w:p>
        </w:tc>
        <w:tc>
          <w:tcPr>
            <w:tcW w:w="1054" w:type="dxa"/>
            <w:noWrap/>
          </w:tcPr>
          <w:p w14:paraId="2E2D0069" w14:textId="5A72B0F5" w:rsidR="00E6227B" w:rsidRPr="00BA3432" w:rsidRDefault="00F40B70" w:rsidP="00376EE3">
            <w:pPr>
              <w:spacing w:line="276" w:lineRule="auto"/>
              <w:jc w:val="center"/>
              <w:rPr>
                <w:ins w:id="16461" w:author="phuong vu" w:date="2018-11-23T13:54:00Z"/>
                <w:lang w:val="en-US"/>
                <w:rPrChange w:id="16462" w:author="phuong vu" w:date="2018-11-25T21:55:00Z">
                  <w:rPr>
                    <w:ins w:id="16463" w:author="phuong vu" w:date="2018-11-23T13:54:00Z"/>
                  </w:rPr>
                </w:rPrChange>
              </w:rPr>
            </w:pPr>
            <w:ins w:id="16464" w:author="phuong vu" w:date="2018-11-23T14:02:00Z">
              <w:r w:rsidRPr="00BA3432">
                <w:rPr>
                  <w:lang w:val="en-US"/>
                  <w:rPrChange w:id="16465" w:author="phuong vu" w:date="2018-11-25T21:55:00Z">
                    <w:rPr>
                      <w:lang w:val="en-US"/>
                    </w:rPr>
                  </w:rPrChange>
                </w:rPr>
                <w:t>X</w:t>
              </w:r>
            </w:ins>
          </w:p>
        </w:tc>
        <w:tc>
          <w:tcPr>
            <w:tcW w:w="838" w:type="dxa"/>
            <w:noWrap/>
          </w:tcPr>
          <w:p w14:paraId="0F759670" w14:textId="77777777" w:rsidR="00E6227B" w:rsidRPr="00AD0E2E" w:rsidRDefault="00E6227B" w:rsidP="00376EE3">
            <w:pPr>
              <w:spacing w:line="276" w:lineRule="auto"/>
              <w:jc w:val="center"/>
              <w:rPr>
                <w:ins w:id="16466" w:author="phuong vu" w:date="2018-11-23T13:54:00Z"/>
              </w:rPr>
            </w:pPr>
          </w:p>
        </w:tc>
        <w:tc>
          <w:tcPr>
            <w:tcW w:w="962" w:type="dxa"/>
            <w:noWrap/>
          </w:tcPr>
          <w:p w14:paraId="2D18F572" w14:textId="77777777" w:rsidR="00E6227B" w:rsidRPr="00BA3432" w:rsidRDefault="00E6227B" w:rsidP="00376EE3">
            <w:pPr>
              <w:spacing w:line="276" w:lineRule="auto"/>
              <w:jc w:val="center"/>
              <w:rPr>
                <w:ins w:id="16467" w:author="phuong vu" w:date="2018-11-23T13:54:00Z"/>
                <w:rPrChange w:id="16468" w:author="phuong vu" w:date="2018-11-25T21:55:00Z">
                  <w:rPr>
                    <w:ins w:id="16469" w:author="phuong vu" w:date="2018-11-23T13:54:00Z"/>
                  </w:rPr>
                </w:rPrChange>
              </w:rPr>
            </w:pPr>
          </w:p>
        </w:tc>
        <w:tc>
          <w:tcPr>
            <w:tcW w:w="1875" w:type="dxa"/>
            <w:noWrap/>
          </w:tcPr>
          <w:p w14:paraId="318CD714" w14:textId="77777777" w:rsidR="00E6227B" w:rsidRPr="00BA3432" w:rsidRDefault="00E6227B" w:rsidP="00376EE3">
            <w:pPr>
              <w:spacing w:line="276" w:lineRule="auto"/>
              <w:rPr>
                <w:ins w:id="16470" w:author="phuong vu" w:date="2018-11-23T13:54:00Z"/>
                <w:lang w:val="en-US"/>
                <w:rPrChange w:id="16471" w:author="phuong vu" w:date="2018-11-25T21:55:00Z">
                  <w:rPr>
                    <w:ins w:id="16472" w:author="phuong vu" w:date="2018-11-23T13:54:00Z"/>
                    <w:lang w:val="en-US"/>
                  </w:rPr>
                </w:rPrChange>
              </w:rPr>
            </w:pPr>
            <w:ins w:id="16473" w:author="phuong vu" w:date="2018-11-23T13:54:00Z">
              <w:r w:rsidRPr="00BA3432">
                <w:rPr>
                  <w:lang w:val="en-US"/>
                  <w:rPrChange w:id="16474" w:author="phuong vu" w:date="2018-11-25T21:55:00Z">
                    <w:rPr>
                      <w:lang w:val="en-US"/>
                    </w:rPr>
                  </w:rPrChange>
                </w:rPr>
                <w:t>Ngày trả quần áo</w:t>
              </w:r>
            </w:ins>
          </w:p>
        </w:tc>
      </w:tr>
      <w:tr w:rsidR="00E6227B" w:rsidRPr="00BA3432" w14:paraId="4D4718F4" w14:textId="77777777" w:rsidTr="00376EE3">
        <w:trPr>
          <w:trHeight w:val="300"/>
          <w:ins w:id="16475" w:author="phuong vu" w:date="2018-11-23T13:54:00Z"/>
        </w:trPr>
        <w:tc>
          <w:tcPr>
            <w:tcW w:w="708" w:type="dxa"/>
            <w:noWrap/>
            <w:vAlign w:val="center"/>
          </w:tcPr>
          <w:p w14:paraId="13F131A6" w14:textId="397263A5" w:rsidR="00E6227B" w:rsidRPr="00BA3432" w:rsidRDefault="00F40B70" w:rsidP="00376EE3">
            <w:pPr>
              <w:spacing w:line="276" w:lineRule="auto"/>
              <w:jc w:val="center"/>
              <w:rPr>
                <w:ins w:id="16476" w:author="phuong vu" w:date="2018-11-23T13:54:00Z"/>
                <w:lang w:val="en-US"/>
                <w:rPrChange w:id="16477" w:author="phuong vu" w:date="2018-11-25T21:55:00Z">
                  <w:rPr>
                    <w:ins w:id="16478" w:author="phuong vu" w:date="2018-11-23T13:54:00Z"/>
                    <w:lang w:val="en-US"/>
                  </w:rPr>
                </w:rPrChange>
              </w:rPr>
            </w:pPr>
            <w:ins w:id="16479" w:author="phuong vu" w:date="2018-11-23T14:03:00Z">
              <w:r w:rsidRPr="00BA3432">
                <w:rPr>
                  <w:lang w:val="en-US"/>
                  <w:rPrChange w:id="16480" w:author="phuong vu" w:date="2018-11-25T21:55:00Z">
                    <w:rPr>
                      <w:lang w:val="en-US"/>
                    </w:rPr>
                  </w:rPrChange>
                </w:rPr>
                <w:t>6</w:t>
              </w:r>
            </w:ins>
          </w:p>
        </w:tc>
        <w:tc>
          <w:tcPr>
            <w:tcW w:w="1993" w:type="dxa"/>
            <w:noWrap/>
          </w:tcPr>
          <w:p w14:paraId="270A70BF" w14:textId="33D93CDD" w:rsidR="00E6227B" w:rsidRPr="00BA3432" w:rsidRDefault="00E6227B" w:rsidP="00376EE3">
            <w:pPr>
              <w:spacing w:line="276" w:lineRule="auto"/>
              <w:rPr>
                <w:ins w:id="16481" w:author="phuong vu" w:date="2018-11-23T13:54:00Z"/>
                <w:lang w:val="en-US"/>
                <w:rPrChange w:id="16482" w:author="phuong vu" w:date="2018-11-25T21:55:00Z">
                  <w:rPr>
                    <w:ins w:id="16483" w:author="phuong vu" w:date="2018-11-23T13:54:00Z"/>
                    <w:lang w:val="en-US"/>
                  </w:rPr>
                </w:rPrChange>
              </w:rPr>
            </w:pPr>
            <w:ins w:id="16484" w:author="phuong vu" w:date="2018-11-23T13:54:00Z">
              <w:r w:rsidRPr="00BA3432">
                <w:rPr>
                  <w:lang w:val="en-US"/>
                  <w:rPrChange w:id="16485" w:author="phuong vu" w:date="2018-11-25T21:55:00Z">
                    <w:rPr>
                      <w:lang w:val="en-US"/>
                    </w:rPr>
                  </w:rPrChange>
                </w:rPr>
                <w:t>delivery_time</w:t>
              </w:r>
            </w:ins>
          </w:p>
        </w:tc>
        <w:tc>
          <w:tcPr>
            <w:tcW w:w="1300" w:type="dxa"/>
            <w:noWrap/>
          </w:tcPr>
          <w:p w14:paraId="569405C9" w14:textId="77777777" w:rsidR="00E6227B" w:rsidRPr="00BA3432" w:rsidRDefault="00E6227B" w:rsidP="00376EE3">
            <w:pPr>
              <w:spacing w:line="276" w:lineRule="auto"/>
              <w:rPr>
                <w:ins w:id="16486" w:author="phuong vu" w:date="2018-11-23T13:54:00Z"/>
                <w:rPrChange w:id="16487" w:author="phuong vu" w:date="2018-11-25T21:55:00Z">
                  <w:rPr>
                    <w:ins w:id="16488" w:author="phuong vu" w:date="2018-11-23T13:54:00Z"/>
                  </w:rPr>
                </w:rPrChange>
              </w:rPr>
            </w:pPr>
            <w:ins w:id="16489" w:author="phuong vu" w:date="2018-11-23T13:54:00Z">
              <w:r w:rsidRPr="00BA3432">
                <w:rPr>
                  <w:rPrChange w:id="16490" w:author="phuong vu" w:date="2018-11-25T21:55:00Z">
                    <w:rPr/>
                  </w:rPrChange>
                </w:rPr>
                <w:t>numeric</w:t>
              </w:r>
            </w:ins>
          </w:p>
        </w:tc>
        <w:tc>
          <w:tcPr>
            <w:tcW w:w="1054" w:type="dxa"/>
            <w:noWrap/>
          </w:tcPr>
          <w:p w14:paraId="07AEC4EB" w14:textId="7CFB9F09" w:rsidR="00E6227B" w:rsidRPr="00BA3432" w:rsidRDefault="00F40B70" w:rsidP="00376EE3">
            <w:pPr>
              <w:spacing w:line="276" w:lineRule="auto"/>
              <w:jc w:val="center"/>
              <w:rPr>
                <w:ins w:id="16491" w:author="phuong vu" w:date="2018-11-23T13:54:00Z"/>
                <w:lang w:val="en-US"/>
                <w:rPrChange w:id="16492" w:author="phuong vu" w:date="2018-11-25T21:55:00Z">
                  <w:rPr>
                    <w:ins w:id="16493" w:author="phuong vu" w:date="2018-11-23T13:54:00Z"/>
                  </w:rPr>
                </w:rPrChange>
              </w:rPr>
            </w:pPr>
            <w:ins w:id="16494" w:author="phuong vu" w:date="2018-11-23T14:02:00Z">
              <w:r w:rsidRPr="00BA3432">
                <w:rPr>
                  <w:lang w:val="en-US"/>
                  <w:rPrChange w:id="16495" w:author="phuong vu" w:date="2018-11-25T21:55:00Z">
                    <w:rPr>
                      <w:lang w:val="en-US"/>
                    </w:rPr>
                  </w:rPrChange>
                </w:rPr>
                <w:t>X</w:t>
              </w:r>
            </w:ins>
          </w:p>
        </w:tc>
        <w:tc>
          <w:tcPr>
            <w:tcW w:w="838" w:type="dxa"/>
            <w:noWrap/>
          </w:tcPr>
          <w:p w14:paraId="56C51721" w14:textId="77777777" w:rsidR="00E6227B" w:rsidRPr="00AD0E2E" w:rsidRDefault="00E6227B" w:rsidP="00376EE3">
            <w:pPr>
              <w:spacing w:line="276" w:lineRule="auto"/>
              <w:jc w:val="center"/>
              <w:rPr>
                <w:ins w:id="16496" w:author="phuong vu" w:date="2018-11-23T13:54:00Z"/>
              </w:rPr>
            </w:pPr>
          </w:p>
        </w:tc>
        <w:tc>
          <w:tcPr>
            <w:tcW w:w="962" w:type="dxa"/>
            <w:noWrap/>
          </w:tcPr>
          <w:p w14:paraId="621529D3" w14:textId="77777777" w:rsidR="00E6227B" w:rsidRPr="00BA3432" w:rsidRDefault="00E6227B" w:rsidP="00376EE3">
            <w:pPr>
              <w:spacing w:line="276" w:lineRule="auto"/>
              <w:jc w:val="center"/>
              <w:rPr>
                <w:ins w:id="16497" w:author="phuong vu" w:date="2018-11-23T13:54:00Z"/>
                <w:rPrChange w:id="16498" w:author="phuong vu" w:date="2018-11-25T21:55:00Z">
                  <w:rPr>
                    <w:ins w:id="16499" w:author="phuong vu" w:date="2018-11-23T13:54:00Z"/>
                  </w:rPr>
                </w:rPrChange>
              </w:rPr>
            </w:pPr>
          </w:p>
        </w:tc>
        <w:tc>
          <w:tcPr>
            <w:tcW w:w="1875" w:type="dxa"/>
            <w:noWrap/>
          </w:tcPr>
          <w:p w14:paraId="60F25F83" w14:textId="676C0D5B" w:rsidR="00E6227B" w:rsidRPr="00BA3432" w:rsidRDefault="00F40B70" w:rsidP="00376EE3">
            <w:pPr>
              <w:spacing w:line="276" w:lineRule="auto"/>
              <w:rPr>
                <w:ins w:id="16500" w:author="phuong vu" w:date="2018-11-23T13:54:00Z"/>
                <w:lang w:val="en-US"/>
                <w:rPrChange w:id="16501" w:author="phuong vu" w:date="2018-11-25T21:55:00Z">
                  <w:rPr>
                    <w:ins w:id="16502" w:author="phuong vu" w:date="2018-11-23T13:54:00Z"/>
                    <w:lang w:val="en-US"/>
                  </w:rPr>
                </w:rPrChange>
              </w:rPr>
            </w:pPr>
            <w:ins w:id="16503" w:author="phuong vu" w:date="2018-11-23T14:02:00Z">
              <w:r w:rsidRPr="00BA3432">
                <w:rPr>
                  <w:lang w:val="en-US"/>
                  <w:rPrChange w:id="16504" w:author="phuong vu" w:date="2018-11-25T21:55:00Z">
                    <w:rPr>
                      <w:lang w:val="en-US"/>
                    </w:rPr>
                  </w:rPrChange>
                </w:rPr>
                <w:t>Giờ trả quần áo</w:t>
              </w:r>
            </w:ins>
          </w:p>
        </w:tc>
      </w:tr>
      <w:tr w:rsidR="00E6227B" w:rsidRPr="00BA3432" w14:paraId="65115C2F" w14:textId="77777777" w:rsidTr="00376EE3">
        <w:trPr>
          <w:trHeight w:val="300"/>
          <w:ins w:id="16505" w:author="phuong vu" w:date="2018-11-23T13:54:00Z"/>
        </w:trPr>
        <w:tc>
          <w:tcPr>
            <w:tcW w:w="708" w:type="dxa"/>
            <w:noWrap/>
            <w:vAlign w:val="center"/>
          </w:tcPr>
          <w:p w14:paraId="3B9525DA" w14:textId="7619D15E" w:rsidR="00E6227B" w:rsidRPr="00BA3432" w:rsidRDefault="00F40B70" w:rsidP="00376EE3">
            <w:pPr>
              <w:spacing w:line="276" w:lineRule="auto"/>
              <w:jc w:val="center"/>
              <w:rPr>
                <w:ins w:id="16506" w:author="phuong vu" w:date="2018-11-23T13:54:00Z"/>
                <w:lang w:val="en-US"/>
                <w:rPrChange w:id="16507" w:author="phuong vu" w:date="2018-11-25T21:55:00Z">
                  <w:rPr>
                    <w:ins w:id="16508" w:author="phuong vu" w:date="2018-11-23T13:54:00Z"/>
                    <w:lang w:val="en-US"/>
                  </w:rPr>
                </w:rPrChange>
              </w:rPr>
            </w:pPr>
            <w:ins w:id="16509" w:author="phuong vu" w:date="2018-11-23T14:03:00Z">
              <w:r w:rsidRPr="00BA3432">
                <w:rPr>
                  <w:lang w:val="en-US"/>
                  <w:rPrChange w:id="16510" w:author="phuong vu" w:date="2018-11-25T21:55:00Z">
                    <w:rPr>
                      <w:lang w:val="en-US"/>
                    </w:rPr>
                  </w:rPrChange>
                </w:rPr>
                <w:t>7</w:t>
              </w:r>
            </w:ins>
          </w:p>
        </w:tc>
        <w:tc>
          <w:tcPr>
            <w:tcW w:w="1993" w:type="dxa"/>
            <w:noWrap/>
          </w:tcPr>
          <w:p w14:paraId="63D9F489" w14:textId="77777777" w:rsidR="00E6227B" w:rsidRPr="00BA3432" w:rsidRDefault="00E6227B" w:rsidP="00376EE3">
            <w:pPr>
              <w:spacing w:line="276" w:lineRule="auto"/>
              <w:rPr>
                <w:ins w:id="16511" w:author="phuong vu" w:date="2018-11-23T13:54:00Z"/>
                <w:lang w:val="en-US"/>
                <w:rPrChange w:id="16512" w:author="phuong vu" w:date="2018-11-25T21:55:00Z">
                  <w:rPr>
                    <w:ins w:id="16513" w:author="phuong vu" w:date="2018-11-23T13:54:00Z"/>
                    <w:lang w:val="en-US"/>
                  </w:rPr>
                </w:rPrChange>
              </w:rPr>
            </w:pPr>
            <w:ins w:id="16514" w:author="phuong vu" w:date="2018-11-23T13:54:00Z">
              <w:r w:rsidRPr="00BA3432">
                <w:rPr>
                  <w:lang w:val="en-US"/>
                  <w:rPrChange w:id="16515" w:author="phuong vu" w:date="2018-11-25T21:55:00Z">
                    <w:rPr>
                      <w:lang w:val="en-US"/>
                    </w:rPr>
                  </w:rPrChange>
                </w:rPr>
                <w:t>pick_up_place</w:t>
              </w:r>
            </w:ins>
          </w:p>
        </w:tc>
        <w:tc>
          <w:tcPr>
            <w:tcW w:w="1300" w:type="dxa"/>
            <w:noWrap/>
          </w:tcPr>
          <w:p w14:paraId="3B870B87" w14:textId="77777777" w:rsidR="00E6227B" w:rsidRPr="00BA3432" w:rsidRDefault="00E6227B" w:rsidP="00376EE3">
            <w:pPr>
              <w:spacing w:line="276" w:lineRule="auto"/>
              <w:rPr>
                <w:ins w:id="16516" w:author="phuong vu" w:date="2018-11-23T13:54:00Z"/>
                <w:rPrChange w:id="16517" w:author="phuong vu" w:date="2018-11-25T21:55:00Z">
                  <w:rPr>
                    <w:ins w:id="16518" w:author="phuong vu" w:date="2018-11-23T13:54:00Z"/>
                  </w:rPr>
                </w:rPrChange>
              </w:rPr>
            </w:pPr>
          </w:p>
        </w:tc>
        <w:tc>
          <w:tcPr>
            <w:tcW w:w="1054" w:type="dxa"/>
            <w:noWrap/>
          </w:tcPr>
          <w:p w14:paraId="46D21920" w14:textId="5C111C05" w:rsidR="00E6227B" w:rsidRPr="00BA3432" w:rsidRDefault="00F40B70" w:rsidP="00376EE3">
            <w:pPr>
              <w:spacing w:line="276" w:lineRule="auto"/>
              <w:jc w:val="center"/>
              <w:rPr>
                <w:ins w:id="16519" w:author="phuong vu" w:date="2018-11-23T13:54:00Z"/>
                <w:lang w:val="en-US"/>
                <w:rPrChange w:id="16520" w:author="phuong vu" w:date="2018-11-25T21:55:00Z">
                  <w:rPr>
                    <w:ins w:id="16521" w:author="phuong vu" w:date="2018-11-23T13:54:00Z"/>
                  </w:rPr>
                </w:rPrChange>
              </w:rPr>
            </w:pPr>
            <w:ins w:id="16522" w:author="phuong vu" w:date="2018-11-23T14:02:00Z">
              <w:r w:rsidRPr="00BA3432">
                <w:rPr>
                  <w:lang w:val="en-US"/>
                  <w:rPrChange w:id="16523" w:author="phuong vu" w:date="2018-11-25T21:55:00Z">
                    <w:rPr>
                      <w:lang w:val="en-US"/>
                    </w:rPr>
                  </w:rPrChange>
                </w:rPr>
                <w:t>X</w:t>
              </w:r>
            </w:ins>
          </w:p>
        </w:tc>
        <w:tc>
          <w:tcPr>
            <w:tcW w:w="838" w:type="dxa"/>
            <w:noWrap/>
          </w:tcPr>
          <w:p w14:paraId="051ACDB9" w14:textId="77777777" w:rsidR="00E6227B" w:rsidRPr="00AD0E2E" w:rsidRDefault="00E6227B" w:rsidP="00376EE3">
            <w:pPr>
              <w:spacing w:line="276" w:lineRule="auto"/>
              <w:jc w:val="center"/>
              <w:rPr>
                <w:ins w:id="16524" w:author="phuong vu" w:date="2018-11-23T13:54:00Z"/>
              </w:rPr>
            </w:pPr>
          </w:p>
        </w:tc>
        <w:tc>
          <w:tcPr>
            <w:tcW w:w="962" w:type="dxa"/>
            <w:noWrap/>
          </w:tcPr>
          <w:p w14:paraId="7052F7AA" w14:textId="77777777" w:rsidR="00E6227B" w:rsidRPr="00BA3432" w:rsidRDefault="00E6227B" w:rsidP="00376EE3">
            <w:pPr>
              <w:spacing w:line="276" w:lineRule="auto"/>
              <w:jc w:val="center"/>
              <w:rPr>
                <w:ins w:id="16525" w:author="phuong vu" w:date="2018-11-23T13:54:00Z"/>
                <w:rPrChange w:id="16526" w:author="phuong vu" w:date="2018-11-25T21:55:00Z">
                  <w:rPr>
                    <w:ins w:id="16527" w:author="phuong vu" w:date="2018-11-23T13:54:00Z"/>
                  </w:rPr>
                </w:rPrChange>
              </w:rPr>
            </w:pPr>
          </w:p>
        </w:tc>
        <w:tc>
          <w:tcPr>
            <w:tcW w:w="1875" w:type="dxa"/>
            <w:noWrap/>
          </w:tcPr>
          <w:p w14:paraId="39F41D35" w14:textId="77777777" w:rsidR="00E6227B" w:rsidRPr="00BA3432" w:rsidRDefault="00E6227B" w:rsidP="00376EE3">
            <w:pPr>
              <w:spacing w:line="276" w:lineRule="auto"/>
              <w:rPr>
                <w:ins w:id="16528" w:author="phuong vu" w:date="2018-11-23T13:54:00Z"/>
                <w:lang w:val="en-US"/>
                <w:rPrChange w:id="16529" w:author="phuong vu" w:date="2018-11-25T21:55:00Z">
                  <w:rPr>
                    <w:ins w:id="16530" w:author="phuong vu" w:date="2018-11-23T13:54:00Z"/>
                    <w:lang w:val="en-US"/>
                  </w:rPr>
                </w:rPrChange>
              </w:rPr>
            </w:pPr>
            <w:ins w:id="16531" w:author="phuong vu" w:date="2018-11-23T13:54:00Z">
              <w:r w:rsidRPr="00BA3432">
                <w:rPr>
                  <w:lang w:val="en-US"/>
                  <w:rPrChange w:id="16532" w:author="phuong vu" w:date="2018-11-25T21:55:00Z">
                    <w:rPr>
                      <w:lang w:val="en-US"/>
                    </w:rPr>
                  </w:rPrChange>
                </w:rPr>
                <w:t>Nơi nhận quần áo</w:t>
              </w:r>
            </w:ins>
          </w:p>
        </w:tc>
      </w:tr>
      <w:tr w:rsidR="00E6227B" w:rsidRPr="00BA3432" w14:paraId="0870B98F" w14:textId="77777777" w:rsidTr="00376EE3">
        <w:trPr>
          <w:trHeight w:val="300"/>
          <w:ins w:id="16533" w:author="phuong vu" w:date="2018-11-23T13:54:00Z"/>
        </w:trPr>
        <w:tc>
          <w:tcPr>
            <w:tcW w:w="708" w:type="dxa"/>
            <w:noWrap/>
            <w:vAlign w:val="center"/>
          </w:tcPr>
          <w:p w14:paraId="660A606C" w14:textId="32CFD98C" w:rsidR="00E6227B" w:rsidRPr="00BA3432" w:rsidRDefault="00F40B70" w:rsidP="00376EE3">
            <w:pPr>
              <w:spacing w:line="276" w:lineRule="auto"/>
              <w:jc w:val="center"/>
              <w:rPr>
                <w:ins w:id="16534" w:author="phuong vu" w:date="2018-11-23T13:54:00Z"/>
                <w:lang w:val="en-US"/>
                <w:rPrChange w:id="16535" w:author="phuong vu" w:date="2018-11-25T21:55:00Z">
                  <w:rPr>
                    <w:ins w:id="16536" w:author="phuong vu" w:date="2018-11-23T13:54:00Z"/>
                    <w:lang w:val="en-US"/>
                  </w:rPr>
                </w:rPrChange>
              </w:rPr>
            </w:pPr>
            <w:ins w:id="16537" w:author="phuong vu" w:date="2018-11-23T14:03:00Z">
              <w:r w:rsidRPr="00BA3432">
                <w:rPr>
                  <w:lang w:val="en-US"/>
                  <w:rPrChange w:id="16538" w:author="phuong vu" w:date="2018-11-25T21:55:00Z">
                    <w:rPr>
                      <w:lang w:val="en-US"/>
                    </w:rPr>
                  </w:rPrChange>
                </w:rPr>
                <w:t>8</w:t>
              </w:r>
            </w:ins>
          </w:p>
        </w:tc>
        <w:tc>
          <w:tcPr>
            <w:tcW w:w="1993" w:type="dxa"/>
            <w:noWrap/>
          </w:tcPr>
          <w:p w14:paraId="3721F7E9" w14:textId="77777777" w:rsidR="00E6227B" w:rsidRPr="00BA3432" w:rsidRDefault="00E6227B" w:rsidP="00376EE3">
            <w:pPr>
              <w:spacing w:line="276" w:lineRule="auto"/>
              <w:rPr>
                <w:ins w:id="16539" w:author="phuong vu" w:date="2018-11-23T13:54:00Z"/>
                <w:lang w:val="en-US"/>
                <w:rPrChange w:id="16540" w:author="phuong vu" w:date="2018-11-25T21:55:00Z">
                  <w:rPr>
                    <w:ins w:id="16541" w:author="phuong vu" w:date="2018-11-23T13:54:00Z"/>
                    <w:lang w:val="en-US"/>
                  </w:rPr>
                </w:rPrChange>
              </w:rPr>
            </w:pPr>
            <w:ins w:id="16542" w:author="phuong vu" w:date="2018-11-23T13:54:00Z">
              <w:r w:rsidRPr="00BA3432">
                <w:rPr>
                  <w:lang w:val="en-US"/>
                  <w:rPrChange w:id="16543" w:author="phuong vu" w:date="2018-11-25T21:55:00Z">
                    <w:rPr>
                      <w:lang w:val="en-US"/>
                    </w:rPr>
                  </w:rPrChange>
                </w:rPr>
                <w:t>delivery_place</w:t>
              </w:r>
            </w:ins>
          </w:p>
        </w:tc>
        <w:tc>
          <w:tcPr>
            <w:tcW w:w="1300" w:type="dxa"/>
            <w:noWrap/>
          </w:tcPr>
          <w:p w14:paraId="2D3075F8" w14:textId="77777777" w:rsidR="00E6227B" w:rsidRPr="00BA3432" w:rsidRDefault="00E6227B" w:rsidP="00376EE3">
            <w:pPr>
              <w:spacing w:line="276" w:lineRule="auto"/>
              <w:rPr>
                <w:ins w:id="16544" w:author="phuong vu" w:date="2018-11-23T13:54:00Z"/>
                <w:rPrChange w:id="16545" w:author="phuong vu" w:date="2018-11-25T21:55:00Z">
                  <w:rPr>
                    <w:ins w:id="16546" w:author="phuong vu" w:date="2018-11-23T13:54:00Z"/>
                  </w:rPr>
                </w:rPrChange>
              </w:rPr>
            </w:pPr>
          </w:p>
        </w:tc>
        <w:tc>
          <w:tcPr>
            <w:tcW w:w="1054" w:type="dxa"/>
            <w:noWrap/>
          </w:tcPr>
          <w:p w14:paraId="372A7A25" w14:textId="176CE07C" w:rsidR="00E6227B" w:rsidRPr="00BA3432" w:rsidRDefault="00F40B70" w:rsidP="00376EE3">
            <w:pPr>
              <w:spacing w:line="276" w:lineRule="auto"/>
              <w:jc w:val="center"/>
              <w:rPr>
                <w:ins w:id="16547" w:author="phuong vu" w:date="2018-11-23T13:54:00Z"/>
                <w:lang w:val="en-US"/>
                <w:rPrChange w:id="16548" w:author="phuong vu" w:date="2018-11-25T21:55:00Z">
                  <w:rPr>
                    <w:ins w:id="16549" w:author="phuong vu" w:date="2018-11-23T13:54:00Z"/>
                  </w:rPr>
                </w:rPrChange>
              </w:rPr>
            </w:pPr>
            <w:ins w:id="16550" w:author="phuong vu" w:date="2018-11-23T14:02:00Z">
              <w:r w:rsidRPr="00BA3432">
                <w:rPr>
                  <w:lang w:val="en-US"/>
                  <w:rPrChange w:id="16551" w:author="phuong vu" w:date="2018-11-25T21:55:00Z">
                    <w:rPr>
                      <w:lang w:val="en-US"/>
                    </w:rPr>
                  </w:rPrChange>
                </w:rPr>
                <w:t>X</w:t>
              </w:r>
            </w:ins>
          </w:p>
        </w:tc>
        <w:tc>
          <w:tcPr>
            <w:tcW w:w="838" w:type="dxa"/>
            <w:noWrap/>
          </w:tcPr>
          <w:p w14:paraId="739CA91E" w14:textId="77777777" w:rsidR="00E6227B" w:rsidRPr="00AD0E2E" w:rsidRDefault="00E6227B" w:rsidP="00376EE3">
            <w:pPr>
              <w:spacing w:line="276" w:lineRule="auto"/>
              <w:jc w:val="center"/>
              <w:rPr>
                <w:ins w:id="16552" w:author="phuong vu" w:date="2018-11-23T13:54:00Z"/>
              </w:rPr>
            </w:pPr>
          </w:p>
        </w:tc>
        <w:tc>
          <w:tcPr>
            <w:tcW w:w="962" w:type="dxa"/>
            <w:noWrap/>
          </w:tcPr>
          <w:p w14:paraId="5C10CF45" w14:textId="77777777" w:rsidR="00E6227B" w:rsidRPr="00BA3432" w:rsidRDefault="00E6227B" w:rsidP="00376EE3">
            <w:pPr>
              <w:spacing w:line="276" w:lineRule="auto"/>
              <w:jc w:val="center"/>
              <w:rPr>
                <w:ins w:id="16553" w:author="phuong vu" w:date="2018-11-23T13:54:00Z"/>
                <w:rPrChange w:id="16554" w:author="phuong vu" w:date="2018-11-25T21:55:00Z">
                  <w:rPr>
                    <w:ins w:id="16555" w:author="phuong vu" w:date="2018-11-23T13:54:00Z"/>
                  </w:rPr>
                </w:rPrChange>
              </w:rPr>
            </w:pPr>
          </w:p>
        </w:tc>
        <w:tc>
          <w:tcPr>
            <w:tcW w:w="1875" w:type="dxa"/>
            <w:noWrap/>
          </w:tcPr>
          <w:p w14:paraId="0BEC6F26" w14:textId="77777777" w:rsidR="00E6227B" w:rsidRPr="00BA3432" w:rsidRDefault="00E6227B" w:rsidP="00376EE3">
            <w:pPr>
              <w:spacing w:line="276" w:lineRule="auto"/>
              <w:rPr>
                <w:ins w:id="16556" w:author="phuong vu" w:date="2018-11-23T13:54:00Z"/>
                <w:lang w:val="en-US"/>
                <w:rPrChange w:id="16557" w:author="phuong vu" w:date="2018-11-25T21:55:00Z">
                  <w:rPr>
                    <w:ins w:id="16558" w:author="phuong vu" w:date="2018-11-23T13:54:00Z"/>
                    <w:lang w:val="en-US"/>
                  </w:rPr>
                </w:rPrChange>
              </w:rPr>
            </w:pPr>
            <w:ins w:id="16559" w:author="phuong vu" w:date="2018-11-23T13:54:00Z">
              <w:r w:rsidRPr="00BA3432">
                <w:rPr>
                  <w:lang w:val="en-US"/>
                  <w:rPrChange w:id="16560" w:author="phuong vu" w:date="2018-11-25T21:55:00Z">
                    <w:rPr>
                      <w:lang w:val="en-US"/>
                    </w:rPr>
                  </w:rPrChange>
                </w:rPr>
                <w:t>Nơi trả quần áo</w:t>
              </w:r>
            </w:ins>
          </w:p>
        </w:tc>
      </w:tr>
      <w:tr w:rsidR="00E6227B" w:rsidRPr="00BA3432" w14:paraId="3F9EAC45" w14:textId="77777777" w:rsidTr="00376EE3">
        <w:trPr>
          <w:trHeight w:val="300"/>
          <w:ins w:id="16561" w:author="phuong vu" w:date="2018-11-23T13:54:00Z"/>
        </w:trPr>
        <w:tc>
          <w:tcPr>
            <w:tcW w:w="708" w:type="dxa"/>
            <w:noWrap/>
            <w:vAlign w:val="center"/>
          </w:tcPr>
          <w:p w14:paraId="678B51A1" w14:textId="4E2BF766" w:rsidR="00E6227B" w:rsidRPr="00BA3432" w:rsidRDefault="00F40B70" w:rsidP="00376EE3">
            <w:pPr>
              <w:spacing w:line="276" w:lineRule="auto"/>
              <w:jc w:val="center"/>
              <w:rPr>
                <w:ins w:id="16562" w:author="phuong vu" w:date="2018-11-23T13:54:00Z"/>
                <w:lang w:val="en-US"/>
                <w:rPrChange w:id="16563" w:author="phuong vu" w:date="2018-11-25T21:55:00Z">
                  <w:rPr>
                    <w:ins w:id="16564" w:author="phuong vu" w:date="2018-11-23T13:54:00Z"/>
                    <w:lang w:val="en-US"/>
                  </w:rPr>
                </w:rPrChange>
              </w:rPr>
            </w:pPr>
            <w:ins w:id="16565" w:author="phuong vu" w:date="2018-11-23T14:03:00Z">
              <w:r w:rsidRPr="00BA3432">
                <w:rPr>
                  <w:lang w:val="en-US"/>
                  <w:rPrChange w:id="16566" w:author="phuong vu" w:date="2018-11-25T21:55:00Z">
                    <w:rPr>
                      <w:lang w:val="en-US"/>
                    </w:rPr>
                  </w:rPrChange>
                </w:rPr>
                <w:lastRenderedPageBreak/>
                <w:t>9</w:t>
              </w:r>
            </w:ins>
          </w:p>
        </w:tc>
        <w:tc>
          <w:tcPr>
            <w:tcW w:w="1993" w:type="dxa"/>
            <w:noWrap/>
          </w:tcPr>
          <w:p w14:paraId="66C76D8B" w14:textId="57F4BE14" w:rsidR="00E6227B" w:rsidRPr="00BA3432" w:rsidRDefault="00F40B70" w:rsidP="00376EE3">
            <w:pPr>
              <w:spacing w:line="276" w:lineRule="auto"/>
              <w:rPr>
                <w:ins w:id="16567" w:author="phuong vu" w:date="2018-11-23T13:54:00Z"/>
                <w:lang w:val="en-US"/>
                <w:rPrChange w:id="16568" w:author="phuong vu" w:date="2018-11-25T21:55:00Z">
                  <w:rPr>
                    <w:ins w:id="16569" w:author="phuong vu" w:date="2018-11-23T13:54:00Z"/>
                    <w:lang w:val="en-US"/>
                  </w:rPr>
                </w:rPrChange>
              </w:rPr>
            </w:pPr>
            <w:ins w:id="16570" w:author="phuong vu" w:date="2018-11-23T14:00:00Z">
              <w:r w:rsidRPr="00BA3432">
                <w:rPr>
                  <w:lang w:val="en-US"/>
                  <w:rPrChange w:id="16571" w:author="phuong vu" w:date="2018-11-25T21:55:00Z">
                    <w:rPr>
                      <w:lang w:val="en-US"/>
                    </w:rPr>
                  </w:rPrChange>
                </w:rPr>
                <w:t>Staff_pick_up</w:t>
              </w:r>
            </w:ins>
          </w:p>
        </w:tc>
        <w:tc>
          <w:tcPr>
            <w:tcW w:w="1300" w:type="dxa"/>
            <w:noWrap/>
          </w:tcPr>
          <w:p w14:paraId="0BC26875" w14:textId="77777777" w:rsidR="00E6227B" w:rsidRPr="00BA3432" w:rsidRDefault="00E6227B" w:rsidP="00376EE3">
            <w:pPr>
              <w:spacing w:line="276" w:lineRule="auto"/>
              <w:rPr>
                <w:ins w:id="16572" w:author="phuong vu" w:date="2018-11-23T13:54:00Z"/>
                <w:rPrChange w:id="16573" w:author="phuong vu" w:date="2018-11-25T21:55:00Z">
                  <w:rPr>
                    <w:ins w:id="16574" w:author="phuong vu" w:date="2018-11-23T13:54:00Z"/>
                  </w:rPr>
                </w:rPrChange>
              </w:rPr>
            </w:pPr>
            <w:ins w:id="16575" w:author="phuong vu" w:date="2018-11-23T13:54:00Z">
              <w:r w:rsidRPr="00BA3432">
                <w:rPr>
                  <w:rPrChange w:id="16576" w:author="phuong vu" w:date="2018-11-25T21:55:00Z">
                    <w:rPr/>
                  </w:rPrChange>
                </w:rPr>
                <w:t>numeric</w:t>
              </w:r>
            </w:ins>
          </w:p>
        </w:tc>
        <w:tc>
          <w:tcPr>
            <w:tcW w:w="1054" w:type="dxa"/>
            <w:noWrap/>
          </w:tcPr>
          <w:p w14:paraId="3C2E06C1" w14:textId="2E224412" w:rsidR="00E6227B" w:rsidRPr="00BA3432" w:rsidRDefault="00F40B70" w:rsidP="00376EE3">
            <w:pPr>
              <w:spacing w:line="276" w:lineRule="auto"/>
              <w:jc w:val="center"/>
              <w:rPr>
                <w:ins w:id="16577" w:author="phuong vu" w:date="2018-11-23T13:54:00Z"/>
                <w:lang w:val="en-US"/>
                <w:rPrChange w:id="16578" w:author="phuong vu" w:date="2018-11-25T21:55:00Z">
                  <w:rPr>
                    <w:ins w:id="16579" w:author="phuong vu" w:date="2018-11-23T13:54:00Z"/>
                  </w:rPr>
                </w:rPrChange>
              </w:rPr>
            </w:pPr>
            <w:ins w:id="16580" w:author="phuong vu" w:date="2018-11-23T14:01:00Z">
              <w:r w:rsidRPr="00BA3432">
                <w:rPr>
                  <w:lang w:val="en-US"/>
                  <w:rPrChange w:id="16581" w:author="phuong vu" w:date="2018-11-25T21:55:00Z">
                    <w:rPr>
                      <w:lang w:val="en-US"/>
                    </w:rPr>
                  </w:rPrChange>
                </w:rPr>
                <w:t>X</w:t>
              </w:r>
            </w:ins>
          </w:p>
        </w:tc>
        <w:tc>
          <w:tcPr>
            <w:tcW w:w="838" w:type="dxa"/>
            <w:noWrap/>
          </w:tcPr>
          <w:p w14:paraId="4CC5E112" w14:textId="77777777" w:rsidR="00E6227B" w:rsidRPr="00AD0E2E" w:rsidRDefault="00E6227B" w:rsidP="00376EE3">
            <w:pPr>
              <w:spacing w:line="276" w:lineRule="auto"/>
              <w:jc w:val="center"/>
              <w:rPr>
                <w:ins w:id="16582" w:author="phuong vu" w:date="2018-11-23T13:54:00Z"/>
              </w:rPr>
            </w:pPr>
          </w:p>
        </w:tc>
        <w:tc>
          <w:tcPr>
            <w:tcW w:w="962" w:type="dxa"/>
            <w:noWrap/>
          </w:tcPr>
          <w:p w14:paraId="5E5849E7" w14:textId="77777777" w:rsidR="00E6227B" w:rsidRPr="00BA3432" w:rsidRDefault="00E6227B" w:rsidP="00376EE3">
            <w:pPr>
              <w:spacing w:line="276" w:lineRule="auto"/>
              <w:jc w:val="center"/>
              <w:rPr>
                <w:ins w:id="16583" w:author="phuong vu" w:date="2018-11-23T13:54:00Z"/>
                <w:rPrChange w:id="16584" w:author="phuong vu" w:date="2018-11-25T21:55:00Z">
                  <w:rPr>
                    <w:ins w:id="16585" w:author="phuong vu" w:date="2018-11-23T13:54:00Z"/>
                  </w:rPr>
                </w:rPrChange>
              </w:rPr>
            </w:pPr>
          </w:p>
        </w:tc>
        <w:tc>
          <w:tcPr>
            <w:tcW w:w="1875" w:type="dxa"/>
            <w:noWrap/>
          </w:tcPr>
          <w:p w14:paraId="7C17FF00" w14:textId="66EF8198" w:rsidR="00E6227B" w:rsidRPr="00BA3432" w:rsidRDefault="00E6227B" w:rsidP="00376EE3">
            <w:pPr>
              <w:spacing w:line="276" w:lineRule="auto"/>
              <w:rPr>
                <w:ins w:id="16586" w:author="phuong vu" w:date="2018-11-23T13:54:00Z"/>
                <w:rPrChange w:id="16587" w:author="phuong vu" w:date="2018-11-25T21:55:00Z">
                  <w:rPr>
                    <w:ins w:id="16588" w:author="phuong vu" w:date="2018-11-23T13:54:00Z"/>
                    <w:lang w:val="en-US"/>
                  </w:rPr>
                </w:rPrChange>
              </w:rPr>
            </w:pPr>
            <w:ins w:id="16589" w:author="phuong vu" w:date="2018-11-23T13:54:00Z">
              <w:r w:rsidRPr="00BA3432">
                <w:rPr>
                  <w:rPrChange w:id="16590" w:author="phuong vu" w:date="2018-11-25T21:55:00Z">
                    <w:rPr>
                      <w:lang w:val="en-US"/>
                    </w:rPr>
                  </w:rPrChange>
                </w:rPr>
                <w:t xml:space="preserve">ID </w:t>
              </w:r>
            </w:ins>
            <w:ins w:id="16591" w:author="phuong vu" w:date="2018-11-23T14:00:00Z">
              <w:r w:rsidR="00F40B70" w:rsidRPr="00BA3432">
                <w:rPr>
                  <w:rPrChange w:id="16592" w:author="phuong vu" w:date="2018-11-25T21:55:00Z">
                    <w:rPr>
                      <w:lang w:val="en-US"/>
                    </w:rPr>
                  </w:rPrChange>
                </w:rPr>
                <w:t>nhân viên nhận quần áo</w:t>
              </w:r>
            </w:ins>
            <w:ins w:id="16593" w:author="phuong vu" w:date="2018-11-23T14:01:00Z">
              <w:r w:rsidR="00F40B70" w:rsidRPr="00BA3432">
                <w:rPr>
                  <w:rPrChange w:id="16594" w:author="phuong vu" w:date="2018-11-25T21:55:00Z">
                    <w:rPr>
                      <w:lang w:val="en-US"/>
                    </w:rPr>
                  </w:rPrChange>
                </w:rPr>
                <w:t>.</w:t>
              </w:r>
            </w:ins>
          </w:p>
        </w:tc>
      </w:tr>
      <w:tr w:rsidR="00E6227B" w:rsidRPr="00BA3432" w14:paraId="609A8A97" w14:textId="77777777" w:rsidTr="00376EE3">
        <w:trPr>
          <w:trHeight w:val="300"/>
          <w:ins w:id="16595" w:author="phuong vu" w:date="2018-11-23T13:54:00Z"/>
        </w:trPr>
        <w:tc>
          <w:tcPr>
            <w:tcW w:w="708" w:type="dxa"/>
            <w:noWrap/>
            <w:vAlign w:val="center"/>
          </w:tcPr>
          <w:p w14:paraId="4543A3EA" w14:textId="4222370B" w:rsidR="00E6227B" w:rsidRPr="00BA3432" w:rsidRDefault="00E6227B" w:rsidP="00376EE3">
            <w:pPr>
              <w:spacing w:line="276" w:lineRule="auto"/>
              <w:jc w:val="center"/>
              <w:rPr>
                <w:ins w:id="16596" w:author="phuong vu" w:date="2018-11-23T13:54:00Z"/>
                <w:lang w:val="en-US"/>
                <w:rPrChange w:id="16597" w:author="phuong vu" w:date="2018-11-25T21:55:00Z">
                  <w:rPr>
                    <w:ins w:id="16598" w:author="phuong vu" w:date="2018-11-23T13:54:00Z"/>
                    <w:lang w:val="en-US"/>
                  </w:rPr>
                </w:rPrChange>
              </w:rPr>
            </w:pPr>
            <w:ins w:id="16599" w:author="phuong vu" w:date="2018-11-23T13:54:00Z">
              <w:r w:rsidRPr="00BA3432">
                <w:rPr>
                  <w:lang w:val="en-US"/>
                  <w:rPrChange w:id="16600" w:author="phuong vu" w:date="2018-11-25T21:55:00Z">
                    <w:rPr>
                      <w:lang w:val="en-US"/>
                    </w:rPr>
                  </w:rPrChange>
                </w:rPr>
                <w:t>1</w:t>
              </w:r>
            </w:ins>
            <w:ins w:id="16601" w:author="phuong vu" w:date="2018-11-23T14:03:00Z">
              <w:r w:rsidR="00F40B70" w:rsidRPr="00BA3432">
                <w:rPr>
                  <w:lang w:val="en-US"/>
                  <w:rPrChange w:id="16602" w:author="phuong vu" w:date="2018-11-25T21:55:00Z">
                    <w:rPr>
                      <w:lang w:val="en-US"/>
                    </w:rPr>
                  </w:rPrChange>
                </w:rPr>
                <w:t>0</w:t>
              </w:r>
            </w:ins>
          </w:p>
        </w:tc>
        <w:tc>
          <w:tcPr>
            <w:tcW w:w="1993" w:type="dxa"/>
            <w:noWrap/>
          </w:tcPr>
          <w:p w14:paraId="06B4F428" w14:textId="23FE6DE8" w:rsidR="00E6227B" w:rsidRPr="00BA3432" w:rsidRDefault="00F40B70" w:rsidP="00376EE3">
            <w:pPr>
              <w:spacing w:line="276" w:lineRule="auto"/>
              <w:rPr>
                <w:ins w:id="16603" w:author="phuong vu" w:date="2018-11-23T13:54:00Z"/>
                <w:lang w:val="en-US"/>
                <w:rPrChange w:id="16604" w:author="phuong vu" w:date="2018-11-25T21:55:00Z">
                  <w:rPr>
                    <w:ins w:id="16605" w:author="phuong vu" w:date="2018-11-23T13:54:00Z"/>
                    <w:lang w:val="en-US"/>
                  </w:rPr>
                </w:rPrChange>
              </w:rPr>
            </w:pPr>
            <w:ins w:id="16606" w:author="phuong vu" w:date="2018-11-23T14:00:00Z">
              <w:r w:rsidRPr="00BA3432">
                <w:rPr>
                  <w:lang w:val="en-US"/>
                  <w:rPrChange w:id="16607" w:author="phuong vu" w:date="2018-11-25T21:55:00Z">
                    <w:rPr>
                      <w:lang w:val="en-US"/>
                    </w:rPr>
                  </w:rPrChange>
                </w:rPr>
                <w:t>Staff_delivery</w:t>
              </w:r>
            </w:ins>
          </w:p>
        </w:tc>
        <w:tc>
          <w:tcPr>
            <w:tcW w:w="1300" w:type="dxa"/>
            <w:noWrap/>
          </w:tcPr>
          <w:p w14:paraId="670743CC" w14:textId="2BF3EE6F" w:rsidR="00E6227B" w:rsidRPr="00BA3432" w:rsidRDefault="00F40B70" w:rsidP="00376EE3">
            <w:pPr>
              <w:spacing w:line="276" w:lineRule="auto"/>
              <w:rPr>
                <w:ins w:id="16608" w:author="phuong vu" w:date="2018-11-23T13:54:00Z"/>
                <w:lang w:val="en-US"/>
                <w:rPrChange w:id="16609" w:author="phuong vu" w:date="2018-11-25T21:55:00Z">
                  <w:rPr>
                    <w:ins w:id="16610" w:author="phuong vu" w:date="2018-11-23T13:54:00Z"/>
                    <w:lang w:val="en-US"/>
                  </w:rPr>
                </w:rPrChange>
              </w:rPr>
            </w:pPr>
            <w:ins w:id="16611" w:author="phuong vu" w:date="2018-11-23T14:00:00Z">
              <w:r w:rsidRPr="00BA3432">
                <w:rPr>
                  <w:rPrChange w:id="16612" w:author="phuong vu" w:date="2018-11-25T21:55:00Z">
                    <w:rPr/>
                  </w:rPrChange>
                </w:rPr>
                <w:t>numeric</w:t>
              </w:r>
            </w:ins>
          </w:p>
        </w:tc>
        <w:tc>
          <w:tcPr>
            <w:tcW w:w="1054" w:type="dxa"/>
            <w:noWrap/>
          </w:tcPr>
          <w:p w14:paraId="1CC0DBD4" w14:textId="739A2135" w:rsidR="00E6227B" w:rsidRPr="00BA3432" w:rsidRDefault="00F40B70" w:rsidP="00376EE3">
            <w:pPr>
              <w:spacing w:line="276" w:lineRule="auto"/>
              <w:jc w:val="center"/>
              <w:rPr>
                <w:ins w:id="16613" w:author="phuong vu" w:date="2018-11-23T13:54:00Z"/>
                <w:lang w:val="en-US"/>
                <w:rPrChange w:id="16614" w:author="phuong vu" w:date="2018-11-25T21:55:00Z">
                  <w:rPr>
                    <w:ins w:id="16615" w:author="phuong vu" w:date="2018-11-23T13:54:00Z"/>
                  </w:rPr>
                </w:rPrChange>
              </w:rPr>
            </w:pPr>
            <w:ins w:id="16616" w:author="phuong vu" w:date="2018-11-23T14:01:00Z">
              <w:r w:rsidRPr="00BA3432">
                <w:rPr>
                  <w:lang w:val="en-US"/>
                  <w:rPrChange w:id="16617" w:author="phuong vu" w:date="2018-11-25T21:55:00Z">
                    <w:rPr>
                      <w:lang w:val="en-US"/>
                    </w:rPr>
                  </w:rPrChange>
                </w:rPr>
                <w:t>X</w:t>
              </w:r>
            </w:ins>
          </w:p>
        </w:tc>
        <w:tc>
          <w:tcPr>
            <w:tcW w:w="838" w:type="dxa"/>
            <w:noWrap/>
          </w:tcPr>
          <w:p w14:paraId="2DBE0B04" w14:textId="77777777" w:rsidR="00E6227B" w:rsidRPr="00AD0E2E" w:rsidRDefault="00E6227B" w:rsidP="00376EE3">
            <w:pPr>
              <w:spacing w:line="276" w:lineRule="auto"/>
              <w:jc w:val="center"/>
              <w:rPr>
                <w:ins w:id="16618" w:author="phuong vu" w:date="2018-11-23T13:54:00Z"/>
              </w:rPr>
            </w:pPr>
          </w:p>
        </w:tc>
        <w:tc>
          <w:tcPr>
            <w:tcW w:w="962" w:type="dxa"/>
            <w:noWrap/>
          </w:tcPr>
          <w:p w14:paraId="6EB9585D" w14:textId="77777777" w:rsidR="00E6227B" w:rsidRPr="00BA3432" w:rsidRDefault="00E6227B" w:rsidP="00376EE3">
            <w:pPr>
              <w:spacing w:line="276" w:lineRule="auto"/>
              <w:jc w:val="center"/>
              <w:rPr>
                <w:ins w:id="16619" w:author="phuong vu" w:date="2018-11-23T13:54:00Z"/>
                <w:rPrChange w:id="16620" w:author="phuong vu" w:date="2018-11-25T21:55:00Z">
                  <w:rPr>
                    <w:ins w:id="16621" w:author="phuong vu" w:date="2018-11-23T13:54:00Z"/>
                  </w:rPr>
                </w:rPrChange>
              </w:rPr>
            </w:pPr>
          </w:p>
        </w:tc>
        <w:tc>
          <w:tcPr>
            <w:tcW w:w="1875" w:type="dxa"/>
            <w:noWrap/>
          </w:tcPr>
          <w:p w14:paraId="577FE5AA" w14:textId="6B40A5DF" w:rsidR="00E6227B" w:rsidRPr="00BA3432" w:rsidRDefault="00F40B70" w:rsidP="00376EE3">
            <w:pPr>
              <w:spacing w:line="276" w:lineRule="auto"/>
              <w:rPr>
                <w:ins w:id="16622" w:author="phuong vu" w:date="2018-11-23T13:54:00Z"/>
                <w:rPrChange w:id="16623" w:author="phuong vu" w:date="2018-11-25T21:55:00Z">
                  <w:rPr>
                    <w:ins w:id="16624" w:author="phuong vu" w:date="2018-11-23T13:54:00Z"/>
                    <w:lang w:val="en-US"/>
                  </w:rPr>
                </w:rPrChange>
              </w:rPr>
            </w:pPr>
            <w:ins w:id="16625" w:author="phuong vu" w:date="2018-11-23T14:01:00Z">
              <w:r w:rsidRPr="00BA3432">
                <w:rPr>
                  <w:rPrChange w:id="16626" w:author="phuong vu" w:date="2018-11-25T21:55:00Z">
                    <w:rPr>
                      <w:lang w:val="en-US"/>
                    </w:rPr>
                  </w:rPrChange>
                </w:rPr>
                <w:t>ID nhân viên trả quần áo.</w:t>
              </w:r>
            </w:ins>
          </w:p>
        </w:tc>
      </w:tr>
      <w:tr w:rsidR="00E6227B" w:rsidRPr="00BA3432" w14:paraId="3DE4CAB8" w14:textId="77777777" w:rsidTr="00376EE3">
        <w:trPr>
          <w:trHeight w:val="300"/>
          <w:ins w:id="16627" w:author="phuong vu" w:date="2018-11-23T13:54:00Z"/>
        </w:trPr>
        <w:tc>
          <w:tcPr>
            <w:tcW w:w="708" w:type="dxa"/>
            <w:noWrap/>
            <w:vAlign w:val="center"/>
            <w:hideMark/>
          </w:tcPr>
          <w:p w14:paraId="23C3A8E9" w14:textId="4CFFE9B8" w:rsidR="00E6227B" w:rsidRPr="00BA3432" w:rsidRDefault="00E6227B" w:rsidP="00376EE3">
            <w:pPr>
              <w:spacing w:line="276" w:lineRule="auto"/>
              <w:jc w:val="center"/>
              <w:rPr>
                <w:ins w:id="16628" w:author="phuong vu" w:date="2018-11-23T13:54:00Z"/>
                <w:lang w:val="en-US"/>
                <w:rPrChange w:id="16629" w:author="phuong vu" w:date="2018-11-25T21:55:00Z">
                  <w:rPr>
                    <w:ins w:id="16630" w:author="phuong vu" w:date="2018-11-23T13:54:00Z"/>
                    <w:lang w:val="en-US"/>
                  </w:rPr>
                </w:rPrChange>
              </w:rPr>
            </w:pPr>
            <w:ins w:id="16631" w:author="phuong vu" w:date="2018-11-23T13:54:00Z">
              <w:r w:rsidRPr="00BA3432">
                <w:rPr>
                  <w:lang w:val="en-US"/>
                  <w:rPrChange w:id="16632" w:author="phuong vu" w:date="2018-11-25T21:55:00Z">
                    <w:rPr>
                      <w:lang w:val="en-US"/>
                    </w:rPr>
                  </w:rPrChange>
                </w:rPr>
                <w:t>1</w:t>
              </w:r>
            </w:ins>
            <w:ins w:id="16633" w:author="phuong vu" w:date="2018-11-23T14:03:00Z">
              <w:r w:rsidR="00F40B70" w:rsidRPr="00BA3432">
                <w:rPr>
                  <w:lang w:val="en-US"/>
                  <w:rPrChange w:id="16634" w:author="phuong vu" w:date="2018-11-25T21:55:00Z">
                    <w:rPr>
                      <w:lang w:val="en-US"/>
                    </w:rPr>
                  </w:rPrChange>
                </w:rPr>
                <w:t>1</w:t>
              </w:r>
            </w:ins>
          </w:p>
        </w:tc>
        <w:tc>
          <w:tcPr>
            <w:tcW w:w="1993" w:type="dxa"/>
            <w:noWrap/>
            <w:hideMark/>
          </w:tcPr>
          <w:p w14:paraId="2433B542" w14:textId="77777777" w:rsidR="00E6227B" w:rsidRPr="00BA3432" w:rsidRDefault="00E6227B" w:rsidP="00376EE3">
            <w:pPr>
              <w:spacing w:line="276" w:lineRule="auto"/>
              <w:rPr>
                <w:ins w:id="16635" w:author="phuong vu" w:date="2018-11-23T13:54:00Z"/>
                <w:rPrChange w:id="16636" w:author="phuong vu" w:date="2018-11-25T21:55:00Z">
                  <w:rPr>
                    <w:ins w:id="16637" w:author="phuong vu" w:date="2018-11-23T13:54:00Z"/>
                  </w:rPr>
                </w:rPrChange>
              </w:rPr>
            </w:pPr>
            <w:ins w:id="16638" w:author="phuong vu" w:date="2018-11-23T13:54:00Z">
              <w:r w:rsidRPr="00BA3432">
                <w:rPr>
                  <w:rPrChange w:id="16639" w:author="phuong vu" w:date="2018-11-25T21:55:00Z">
                    <w:rPr/>
                  </w:rPrChange>
                </w:rPr>
                <w:t>status</w:t>
              </w:r>
            </w:ins>
          </w:p>
        </w:tc>
        <w:tc>
          <w:tcPr>
            <w:tcW w:w="1300" w:type="dxa"/>
            <w:noWrap/>
            <w:hideMark/>
          </w:tcPr>
          <w:p w14:paraId="6EBD6ACF" w14:textId="77777777" w:rsidR="00E6227B" w:rsidRPr="00BA3432" w:rsidRDefault="00E6227B" w:rsidP="00376EE3">
            <w:pPr>
              <w:spacing w:line="276" w:lineRule="auto"/>
              <w:rPr>
                <w:ins w:id="16640" w:author="phuong vu" w:date="2018-11-23T13:54:00Z"/>
                <w:lang w:val="en-US"/>
                <w:rPrChange w:id="16641" w:author="phuong vu" w:date="2018-11-25T21:55:00Z">
                  <w:rPr>
                    <w:ins w:id="16642" w:author="phuong vu" w:date="2018-11-23T13:54:00Z"/>
                    <w:lang w:val="en-US"/>
                  </w:rPr>
                </w:rPrChange>
              </w:rPr>
            </w:pPr>
            <w:ins w:id="16643" w:author="phuong vu" w:date="2018-11-23T13:54:00Z">
              <w:r w:rsidRPr="00BA3432">
                <w:rPr>
                  <w:rPrChange w:id="16644" w:author="phuong vu" w:date="2018-11-25T21:55:00Z">
                    <w:rPr/>
                  </w:rPrChange>
                </w:rPr>
                <w:t>character varying</w:t>
              </w:r>
            </w:ins>
          </w:p>
        </w:tc>
        <w:tc>
          <w:tcPr>
            <w:tcW w:w="1054" w:type="dxa"/>
            <w:noWrap/>
            <w:hideMark/>
          </w:tcPr>
          <w:p w14:paraId="73B76C20" w14:textId="2A283D93" w:rsidR="00E6227B" w:rsidRPr="00BA3432" w:rsidRDefault="00E6227B" w:rsidP="00376EE3">
            <w:pPr>
              <w:spacing w:line="276" w:lineRule="auto"/>
              <w:jc w:val="center"/>
              <w:rPr>
                <w:ins w:id="16645" w:author="phuong vu" w:date="2018-11-23T13:54:00Z"/>
                <w:rPrChange w:id="16646" w:author="phuong vu" w:date="2018-11-25T21:55:00Z">
                  <w:rPr>
                    <w:ins w:id="16647" w:author="phuong vu" w:date="2018-11-23T13:54:00Z"/>
                  </w:rPr>
                </w:rPrChange>
              </w:rPr>
            </w:pPr>
          </w:p>
        </w:tc>
        <w:tc>
          <w:tcPr>
            <w:tcW w:w="838" w:type="dxa"/>
            <w:noWrap/>
            <w:hideMark/>
          </w:tcPr>
          <w:p w14:paraId="5EBBFB3D" w14:textId="77777777" w:rsidR="00E6227B" w:rsidRPr="00BA3432" w:rsidRDefault="00E6227B" w:rsidP="00376EE3">
            <w:pPr>
              <w:spacing w:line="276" w:lineRule="auto"/>
              <w:jc w:val="center"/>
              <w:rPr>
                <w:ins w:id="16648" w:author="phuong vu" w:date="2018-11-23T13:54:00Z"/>
                <w:rPrChange w:id="16649" w:author="phuong vu" w:date="2018-11-25T21:55:00Z">
                  <w:rPr>
                    <w:ins w:id="16650" w:author="phuong vu" w:date="2018-11-23T13:54:00Z"/>
                  </w:rPr>
                </w:rPrChange>
              </w:rPr>
            </w:pPr>
          </w:p>
        </w:tc>
        <w:tc>
          <w:tcPr>
            <w:tcW w:w="962" w:type="dxa"/>
            <w:noWrap/>
            <w:hideMark/>
          </w:tcPr>
          <w:p w14:paraId="6CA2377D" w14:textId="77777777" w:rsidR="00E6227B" w:rsidRPr="00BA3432" w:rsidRDefault="00E6227B" w:rsidP="00376EE3">
            <w:pPr>
              <w:spacing w:line="276" w:lineRule="auto"/>
              <w:jc w:val="center"/>
              <w:rPr>
                <w:ins w:id="16651" w:author="phuong vu" w:date="2018-11-23T13:54:00Z"/>
                <w:rPrChange w:id="16652" w:author="phuong vu" w:date="2018-11-25T21:55:00Z">
                  <w:rPr>
                    <w:ins w:id="16653" w:author="phuong vu" w:date="2018-11-23T13:54:00Z"/>
                  </w:rPr>
                </w:rPrChange>
              </w:rPr>
            </w:pPr>
          </w:p>
        </w:tc>
        <w:tc>
          <w:tcPr>
            <w:tcW w:w="1875" w:type="dxa"/>
            <w:noWrap/>
            <w:hideMark/>
          </w:tcPr>
          <w:p w14:paraId="26379891" w14:textId="317F28BB" w:rsidR="00E6227B" w:rsidRPr="00BA3432" w:rsidRDefault="00E6227B">
            <w:pPr>
              <w:keepNext/>
              <w:spacing w:line="276" w:lineRule="auto"/>
              <w:rPr>
                <w:ins w:id="16654" w:author="phuong vu" w:date="2018-11-23T13:54:00Z"/>
                <w:lang w:val="en-US"/>
                <w:rPrChange w:id="16655" w:author="phuong vu" w:date="2018-11-25T21:55:00Z">
                  <w:rPr>
                    <w:ins w:id="16656" w:author="phuong vu" w:date="2018-11-23T13:54:00Z"/>
                  </w:rPr>
                </w:rPrChange>
              </w:rPr>
            </w:pPr>
            <w:ins w:id="16657" w:author="phuong vu" w:date="2018-11-23T13:54:00Z">
              <w:r w:rsidRPr="00BA3432">
                <w:rPr>
                  <w:rPrChange w:id="16658" w:author="phuong vu" w:date="2018-11-25T21:55:00Z">
                    <w:rPr/>
                  </w:rPrChange>
                </w:rPr>
                <w:t xml:space="preserve">Trạng thái </w:t>
              </w:r>
            </w:ins>
            <w:ins w:id="16659" w:author="phuong vu" w:date="2018-11-23T14:02:00Z">
              <w:r w:rsidR="00F40B70" w:rsidRPr="00BA3432">
                <w:rPr>
                  <w:lang w:val="en-US"/>
                  <w:rPrChange w:id="16660" w:author="phuong vu" w:date="2018-11-25T21:55:00Z">
                    <w:rPr>
                      <w:lang w:val="en-US"/>
                    </w:rPr>
                  </w:rPrChange>
                </w:rPr>
                <w:t>biên nhận</w:t>
              </w:r>
            </w:ins>
          </w:p>
        </w:tc>
      </w:tr>
    </w:tbl>
    <w:p w14:paraId="431FAAF7" w14:textId="7B9580EC" w:rsidR="00F40B70" w:rsidRPr="00BA3432" w:rsidRDefault="00376EE3">
      <w:pPr>
        <w:pStyle w:val="Caption"/>
        <w:rPr>
          <w:ins w:id="16661" w:author="phuong vu" w:date="2018-11-23T14:04:00Z"/>
          <w:b/>
          <w:i w:val="0"/>
          <w:iCs w:val="0"/>
          <w:rPrChange w:id="16662" w:author="phuong vu" w:date="2018-11-25T21:55:00Z">
            <w:rPr>
              <w:ins w:id="16663" w:author="phuong vu" w:date="2018-11-23T14:04:00Z"/>
              <w:b/>
              <w:i/>
              <w:iCs/>
              <w:szCs w:val="18"/>
              <w:lang w:val="en-US"/>
            </w:rPr>
          </w:rPrChange>
        </w:rPr>
        <w:pPrChange w:id="16664" w:author="phuong vu" w:date="2018-11-23T14:21:00Z">
          <w:pPr>
            <w:jc w:val="left"/>
          </w:pPr>
        </w:pPrChange>
      </w:pPr>
      <w:bookmarkStart w:id="16665" w:name="_Toc530944392"/>
      <w:ins w:id="16666" w:author="phuong vu" w:date="2018-11-23T14:21:00Z">
        <w:r w:rsidRPr="00BA3432">
          <w:rPr>
            <w:rPrChange w:id="16667" w:author="phuong vu" w:date="2018-11-25T21:55:00Z">
              <w:rPr/>
            </w:rPrChange>
          </w:rPr>
          <w:t xml:space="preserve">Bảng </w:t>
        </w:r>
      </w:ins>
      <w:ins w:id="16668" w:author="phuong vu" w:date="2018-11-26T02:10:00Z">
        <w:r w:rsidR="00404CBA">
          <w:fldChar w:fldCharType="begin"/>
        </w:r>
        <w:r w:rsidR="00404CBA">
          <w:instrText xml:space="preserve"> STYLEREF 1 \s </w:instrText>
        </w:r>
      </w:ins>
      <w:r w:rsidR="00404CBA">
        <w:fldChar w:fldCharType="separate"/>
      </w:r>
      <w:r w:rsidR="00404CBA">
        <w:rPr>
          <w:noProof/>
        </w:rPr>
        <w:t>3</w:t>
      </w:r>
      <w:ins w:id="1666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6670" w:author="phuong vu" w:date="2018-11-26T02:10:00Z">
        <w:r w:rsidR="00404CBA">
          <w:rPr>
            <w:noProof/>
          </w:rPr>
          <w:t>15</w:t>
        </w:r>
        <w:r w:rsidR="00404CBA">
          <w:fldChar w:fldCharType="end"/>
        </w:r>
      </w:ins>
      <w:ins w:id="16671" w:author="phuong vu" w:date="2018-11-23T14:21:00Z">
        <w:r w:rsidRPr="00BA3432">
          <w:rPr>
            <w:rPrChange w:id="16672" w:author="phuong vu" w:date="2018-11-25T21:55:00Z">
              <w:rPr>
                <w:i/>
                <w:iCs/>
                <w:lang w:val="en-US"/>
              </w:rPr>
            </w:rPrChange>
          </w:rPr>
          <w:t xml:space="preserve"> Bảng dữ liệu biên nhận</w:t>
        </w:r>
      </w:ins>
      <w:bookmarkEnd w:id="16665"/>
    </w:p>
    <w:p w14:paraId="32F9A1F2" w14:textId="35C284DB" w:rsidR="00F40B70" w:rsidRPr="00BA3432" w:rsidRDefault="00F40B70" w:rsidP="00E6227B">
      <w:pPr>
        <w:spacing w:line="276" w:lineRule="auto"/>
        <w:rPr>
          <w:ins w:id="16673" w:author="phuong vu" w:date="2018-11-23T14:06:00Z"/>
          <w:b/>
          <w:lang w:val="en-US"/>
          <w:rPrChange w:id="16674" w:author="phuong vu" w:date="2018-11-25T21:55:00Z">
            <w:rPr>
              <w:ins w:id="16675" w:author="phuong vu" w:date="2018-11-23T14:06:00Z"/>
              <w:b/>
              <w:lang w:val="en-US"/>
            </w:rPr>
          </w:rPrChange>
        </w:rPr>
      </w:pPr>
      <w:ins w:id="16676" w:author="phuong vu" w:date="2018-11-23T14:04:00Z">
        <w:r w:rsidRPr="00AD0E2E">
          <w:rPr>
            <w:b/>
            <w:lang w:val="en-US"/>
          </w:rPr>
          <w:t>B</w:t>
        </w:r>
        <w:r w:rsidRPr="00BA3432">
          <w:rPr>
            <w:b/>
            <w:lang w:val="en-US"/>
            <w:rPrChange w:id="16677" w:author="phuong vu" w:date="2018-11-25T21:55:00Z">
              <w:rPr>
                <w:b/>
                <w:lang w:val="en-US"/>
              </w:rPr>
            </w:rPrChange>
          </w:rPr>
          <w:t>ẢNG</w:t>
        </w:r>
      </w:ins>
      <w:ins w:id="16678" w:author="phuong vu" w:date="2018-11-23T14:05:00Z">
        <w:r w:rsidRPr="00BA3432">
          <w:rPr>
            <w:b/>
            <w:lang w:val="en-US"/>
            <w:rPrChange w:id="16679" w:author="phuong vu" w:date="2018-11-25T21:55:00Z">
              <w:rPr>
                <w:b/>
                <w:lang w:val="en-US"/>
              </w:rPr>
            </w:rPrChange>
          </w:rPr>
          <w:t xml:space="preserve"> RECEIPT_DETAIL</w:t>
        </w:r>
      </w:ins>
    </w:p>
    <w:tbl>
      <w:tblPr>
        <w:tblStyle w:val="TableGrid"/>
        <w:tblW w:w="8725" w:type="dxa"/>
        <w:tblLook w:val="04A0" w:firstRow="1" w:lastRow="0" w:firstColumn="1" w:lastColumn="0" w:noHBand="0" w:noVBand="1"/>
      </w:tblPr>
      <w:tblGrid>
        <w:gridCol w:w="702"/>
        <w:gridCol w:w="1985"/>
        <w:gridCol w:w="1286"/>
        <w:gridCol w:w="981"/>
        <w:gridCol w:w="830"/>
        <w:gridCol w:w="1399"/>
        <w:gridCol w:w="1594"/>
      </w:tblGrid>
      <w:tr w:rsidR="00DB4132" w:rsidRPr="00BA3432" w14:paraId="4BCE3729" w14:textId="77777777" w:rsidTr="00376EE3">
        <w:trPr>
          <w:trHeight w:val="300"/>
          <w:ins w:id="16680" w:author="phuong vu" w:date="2018-11-23T14:07:00Z"/>
        </w:trPr>
        <w:tc>
          <w:tcPr>
            <w:tcW w:w="708" w:type="dxa"/>
            <w:noWrap/>
            <w:vAlign w:val="center"/>
            <w:hideMark/>
          </w:tcPr>
          <w:p w14:paraId="56936AF9" w14:textId="77777777" w:rsidR="00F40B70" w:rsidRPr="00BA3432" w:rsidRDefault="00F40B70" w:rsidP="00376EE3">
            <w:pPr>
              <w:spacing w:line="276" w:lineRule="auto"/>
              <w:jc w:val="center"/>
              <w:rPr>
                <w:ins w:id="16681" w:author="phuong vu" w:date="2018-11-23T14:07:00Z"/>
                <w:b/>
                <w:bCs/>
                <w:rPrChange w:id="16682" w:author="phuong vu" w:date="2018-11-25T21:55:00Z">
                  <w:rPr>
                    <w:ins w:id="16683" w:author="phuong vu" w:date="2018-11-23T14:07:00Z"/>
                    <w:b/>
                    <w:bCs/>
                  </w:rPr>
                </w:rPrChange>
              </w:rPr>
            </w:pPr>
            <w:ins w:id="16684" w:author="phuong vu" w:date="2018-11-23T14:07:00Z">
              <w:r w:rsidRPr="00BA3432">
                <w:rPr>
                  <w:b/>
                  <w:bCs/>
                  <w:lang w:val="da-DK"/>
                  <w:rPrChange w:id="16685" w:author="phuong vu" w:date="2018-11-25T21:55:00Z">
                    <w:rPr>
                      <w:b/>
                      <w:bCs/>
                      <w:lang w:val="da-DK"/>
                    </w:rPr>
                  </w:rPrChange>
                </w:rPr>
                <w:t>STT</w:t>
              </w:r>
            </w:ins>
          </w:p>
        </w:tc>
        <w:tc>
          <w:tcPr>
            <w:tcW w:w="1863" w:type="dxa"/>
            <w:noWrap/>
            <w:vAlign w:val="center"/>
            <w:hideMark/>
          </w:tcPr>
          <w:p w14:paraId="707BB9A1" w14:textId="77777777" w:rsidR="00F40B70" w:rsidRPr="00BA3432" w:rsidRDefault="00F40B70" w:rsidP="00376EE3">
            <w:pPr>
              <w:spacing w:line="276" w:lineRule="auto"/>
              <w:jc w:val="center"/>
              <w:rPr>
                <w:ins w:id="16686" w:author="phuong vu" w:date="2018-11-23T14:07:00Z"/>
                <w:b/>
                <w:bCs/>
                <w:rPrChange w:id="16687" w:author="phuong vu" w:date="2018-11-25T21:55:00Z">
                  <w:rPr>
                    <w:ins w:id="16688" w:author="phuong vu" w:date="2018-11-23T14:07:00Z"/>
                    <w:b/>
                    <w:bCs/>
                  </w:rPr>
                </w:rPrChange>
              </w:rPr>
            </w:pPr>
            <w:ins w:id="16689" w:author="phuong vu" w:date="2018-11-23T14:07:00Z">
              <w:r w:rsidRPr="00BA3432">
                <w:rPr>
                  <w:b/>
                  <w:bCs/>
                  <w:lang w:val="da-DK"/>
                  <w:rPrChange w:id="16690" w:author="phuong vu" w:date="2018-11-25T21:55:00Z">
                    <w:rPr>
                      <w:b/>
                      <w:bCs/>
                      <w:lang w:val="da-DK"/>
                    </w:rPr>
                  </w:rPrChange>
                </w:rPr>
                <w:t>Tên trường</w:t>
              </w:r>
            </w:ins>
          </w:p>
        </w:tc>
        <w:tc>
          <w:tcPr>
            <w:tcW w:w="1300" w:type="dxa"/>
            <w:noWrap/>
            <w:vAlign w:val="center"/>
            <w:hideMark/>
          </w:tcPr>
          <w:p w14:paraId="558D5A43" w14:textId="77777777" w:rsidR="00F40B70" w:rsidRPr="00BA3432" w:rsidRDefault="00F40B70" w:rsidP="00376EE3">
            <w:pPr>
              <w:spacing w:line="276" w:lineRule="auto"/>
              <w:jc w:val="center"/>
              <w:rPr>
                <w:ins w:id="16691" w:author="phuong vu" w:date="2018-11-23T14:07:00Z"/>
                <w:b/>
                <w:bCs/>
                <w:rPrChange w:id="16692" w:author="phuong vu" w:date="2018-11-25T21:55:00Z">
                  <w:rPr>
                    <w:ins w:id="16693" w:author="phuong vu" w:date="2018-11-23T14:07:00Z"/>
                    <w:b/>
                    <w:bCs/>
                  </w:rPr>
                </w:rPrChange>
              </w:rPr>
            </w:pPr>
            <w:ins w:id="16694" w:author="phuong vu" w:date="2018-11-23T14:07:00Z">
              <w:r w:rsidRPr="00BA3432">
                <w:rPr>
                  <w:b/>
                  <w:bCs/>
                  <w:lang w:val="da-DK"/>
                  <w:rPrChange w:id="16695" w:author="phuong vu" w:date="2018-11-25T21:55:00Z">
                    <w:rPr>
                      <w:b/>
                      <w:bCs/>
                      <w:lang w:val="da-DK"/>
                    </w:rPr>
                  </w:rPrChange>
                </w:rPr>
                <w:t>Kiểu</w:t>
              </w:r>
            </w:ins>
          </w:p>
        </w:tc>
        <w:tc>
          <w:tcPr>
            <w:tcW w:w="991" w:type="dxa"/>
            <w:noWrap/>
            <w:vAlign w:val="center"/>
            <w:hideMark/>
          </w:tcPr>
          <w:p w14:paraId="2ACC9116" w14:textId="77777777" w:rsidR="00F40B70" w:rsidRPr="00BA3432" w:rsidRDefault="00F40B70" w:rsidP="00376EE3">
            <w:pPr>
              <w:spacing w:line="276" w:lineRule="auto"/>
              <w:jc w:val="center"/>
              <w:rPr>
                <w:ins w:id="16696" w:author="phuong vu" w:date="2018-11-23T14:07:00Z"/>
                <w:b/>
                <w:bCs/>
                <w:rPrChange w:id="16697" w:author="phuong vu" w:date="2018-11-25T21:55:00Z">
                  <w:rPr>
                    <w:ins w:id="16698" w:author="phuong vu" w:date="2018-11-23T14:07:00Z"/>
                    <w:b/>
                    <w:bCs/>
                  </w:rPr>
                </w:rPrChange>
              </w:rPr>
            </w:pPr>
            <w:ins w:id="16699" w:author="phuong vu" w:date="2018-11-23T14:07:00Z">
              <w:r w:rsidRPr="00BA3432">
                <w:rPr>
                  <w:b/>
                  <w:bCs/>
                  <w:lang w:val="da-DK"/>
                  <w:rPrChange w:id="16700" w:author="phuong vu" w:date="2018-11-25T21:55:00Z">
                    <w:rPr>
                      <w:b/>
                      <w:bCs/>
                      <w:lang w:val="da-DK"/>
                    </w:rPr>
                  </w:rPrChange>
                </w:rPr>
                <w:t>Chấp nhận Null</w:t>
              </w:r>
            </w:ins>
          </w:p>
        </w:tc>
        <w:tc>
          <w:tcPr>
            <w:tcW w:w="838" w:type="dxa"/>
            <w:noWrap/>
            <w:vAlign w:val="center"/>
            <w:hideMark/>
          </w:tcPr>
          <w:p w14:paraId="04E6BD2E" w14:textId="77777777" w:rsidR="00F40B70" w:rsidRPr="00BA3432" w:rsidRDefault="00F40B70" w:rsidP="00376EE3">
            <w:pPr>
              <w:spacing w:line="276" w:lineRule="auto"/>
              <w:jc w:val="center"/>
              <w:rPr>
                <w:ins w:id="16701" w:author="phuong vu" w:date="2018-11-23T14:07:00Z"/>
                <w:b/>
                <w:bCs/>
                <w:rPrChange w:id="16702" w:author="phuong vu" w:date="2018-11-25T21:55:00Z">
                  <w:rPr>
                    <w:ins w:id="16703" w:author="phuong vu" w:date="2018-11-23T14:07:00Z"/>
                    <w:b/>
                    <w:bCs/>
                  </w:rPr>
                </w:rPrChange>
              </w:rPr>
            </w:pPr>
            <w:ins w:id="16704" w:author="phuong vu" w:date="2018-11-23T14:07:00Z">
              <w:r w:rsidRPr="00BA3432">
                <w:rPr>
                  <w:b/>
                  <w:bCs/>
                  <w:lang w:val="da-DK"/>
                  <w:rPrChange w:id="16705" w:author="phuong vu" w:date="2018-11-25T21:55:00Z">
                    <w:rPr>
                      <w:b/>
                      <w:bCs/>
                      <w:lang w:val="da-DK"/>
                    </w:rPr>
                  </w:rPrChange>
                </w:rPr>
                <w:t>Khóa chính</w:t>
              </w:r>
            </w:ins>
          </w:p>
        </w:tc>
        <w:tc>
          <w:tcPr>
            <w:tcW w:w="1414" w:type="dxa"/>
            <w:noWrap/>
            <w:vAlign w:val="center"/>
            <w:hideMark/>
          </w:tcPr>
          <w:p w14:paraId="22F44C6E" w14:textId="77777777" w:rsidR="00F40B70" w:rsidRPr="00BA3432" w:rsidRDefault="00F40B70" w:rsidP="00376EE3">
            <w:pPr>
              <w:spacing w:line="276" w:lineRule="auto"/>
              <w:jc w:val="center"/>
              <w:rPr>
                <w:ins w:id="16706" w:author="phuong vu" w:date="2018-11-23T14:07:00Z"/>
                <w:b/>
                <w:bCs/>
                <w:rPrChange w:id="16707" w:author="phuong vu" w:date="2018-11-25T21:55:00Z">
                  <w:rPr>
                    <w:ins w:id="16708" w:author="phuong vu" w:date="2018-11-23T14:07:00Z"/>
                    <w:b/>
                    <w:bCs/>
                  </w:rPr>
                </w:rPrChange>
              </w:rPr>
            </w:pPr>
            <w:ins w:id="16709" w:author="phuong vu" w:date="2018-11-23T14:07:00Z">
              <w:r w:rsidRPr="00BA3432">
                <w:rPr>
                  <w:b/>
                  <w:bCs/>
                  <w:lang w:val="da-DK"/>
                  <w:rPrChange w:id="16710" w:author="phuong vu" w:date="2018-11-25T21:55:00Z">
                    <w:rPr>
                      <w:b/>
                      <w:bCs/>
                      <w:lang w:val="da-DK"/>
                    </w:rPr>
                  </w:rPrChange>
                </w:rPr>
                <w:t>Khóa ngoại</w:t>
              </w:r>
            </w:ins>
          </w:p>
        </w:tc>
        <w:tc>
          <w:tcPr>
            <w:tcW w:w="1611" w:type="dxa"/>
            <w:noWrap/>
            <w:vAlign w:val="center"/>
            <w:hideMark/>
          </w:tcPr>
          <w:p w14:paraId="1124CCB7" w14:textId="77777777" w:rsidR="00F40B70" w:rsidRPr="00BA3432" w:rsidRDefault="00F40B70" w:rsidP="00376EE3">
            <w:pPr>
              <w:spacing w:line="276" w:lineRule="auto"/>
              <w:jc w:val="center"/>
              <w:rPr>
                <w:ins w:id="16711" w:author="phuong vu" w:date="2018-11-23T14:07:00Z"/>
                <w:b/>
                <w:bCs/>
                <w:rPrChange w:id="16712" w:author="phuong vu" w:date="2018-11-25T21:55:00Z">
                  <w:rPr>
                    <w:ins w:id="16713" w:author="phuong vu" w:date="2018-11-23T14:07:00Z"/>
                    <w:b/>
                    <w:bCs/>
                  </w:rPr>
                </w:rPrChange>
              </w:rPr>
            </w:pPr>
            <w:ins w:id="16714" w:author="phuong vu" w:date="2018-11-23T14:07:00Z">
              <w:r w:rsidRPr="00BA3432">
                <w:rPr>
                  <w:b/>
                  <w:bCs/>
                  <w:lang w:val="da-DK"/>
                  <w:rPrChange w:id="16715" w:author="phuong vu" w:date="2018-11-25T21:55:00Z">
                    <w:rPr>
                      <w:b/>
                      <w:bCs/>
                      <w:lang w:val="da-DK"/>
                    </w:rPr>
                  </w:rPrChange>
                </w:rPr>
                <w:t>Mô tả</w:t>
              </w:r>
            </w:ins>
          </w:p>
        </w:tc>
      </w:tr>
      <w:tr w:rsidR="00DB4132" w:rsidRPr="00BA3432" w14:paraId="0948BE73" w14:textId="77777777" w:rsidTr="00376EE3">
        <w:trPr>
          <w:trHeight w:val="300"/>
          <w:ins w:id="16716" w:author="phuong vu" w:date="2018-11-23T14:07:00Z"/>
        </w:trPr>
        <w:tc>
          <w:tcPr>
            <w:tcW w:w="708" w:type="dxa"/>
            <w:noWrap/>
            <w:hideMark/>
          </w:tcPr>
          <w:p w14:paraId="4126FFF4" w14:textId="77777777" w:rsidR="00F40B70" w:rsidRPr="00BA3432" w:rsidRDefault="00F40B70" w:rsidP="00376EE3">
            <w:pPr>
              <w:spacing w:line="276" w:lineRule="auto"/>
              <w:rPr>
                <w:ins w:id="16717" w:author="phuong vu" w:date="2018-11-23T14:07:00Z"/>
                <w:rPrChange w:id="16718" w:author="phuong vu" w:date="2018-11-25T21:55:00Z">
                  <w:rPr>
                    <w:ins w:id="16719" w:author="phuong vu" w:date="2018-11-23T14:07:00Z"/>
                  </w:rPr>
                </w:rPrChange>
              </w:rPr>
            </w:pPr>
            <w:ins w:id="16720" w:author="phuong vu" w:date="2018-11-23T14:07:00Z">
              <w:r w:rsidRPr="00BA3432">
                <w:rPr>
                  <w:rPrChange w:id="16721" w:author="phuong vu" w:date="2018-11-25T21:55:00Z">
                    <w:rPr/>
                  </w:rPrChange>
                </w:rPr>
                <w:t>1</w:t>
              </w:r>
            </w:ins>
          </w:p>
        </w:tc>
        <w:tc>
          <w:tcPr>
            <w:tcW w:w="1863" w:type="dxa"/>
            <w:noWrap/>
            <w:hideMark/>
          </w:tcPr>
          <w:p w14:paraId="1036083D" w14:textId="77777777" w:rsidR="00F40B70" w:rsidRPr="00BA3432" w:rsidRDefault="00F40B70" w:rsidP="00376EE3">
            <w:pPr>
              <w:spacing w:line="276" w:lineRule="auto"/>
              <w:rPr>
                <w:ins w:id="16722" w:author="phuong vu" w:date="2018-11-23T14:07:00Z"/>
                <w:rPrChange w:id="16723" w:author="phuong vu" w:date="2018-11-25T21:55:00Z">
                  <w:rPr>
                    <w:ins w:id="16724" w:author="phuong vu" w:date="2018-11-23T14:07:00Z"/>
                  </w:rPr>
                </w:rPrChange>
              </w:rPr>
            </w:pPr>
            <w:ins w:id="16725" w:author="phuong vu" w:date="2018-11-23T14:07:00Z">
              <w:r w:rsidRPr="00BA3432">
                <w:rPr>
                  <w:rPrChange w:id="16726" w:author="phuong vu" w:date="2018-11-25T21:55:00Z">
                    <w:rPr/>
                  </w:rPrChange>
                </w:rPr>
                <w:t>id</w:t>
              </w:r>
            </w:ins>
          </w:p>
        </w:tc>
        <w:tc>
          <w:tcPr>
            <w:tcW w:w="1300" w:type="dxa"/>
            <w:noWrap/>
            <w:hideMark/>
          </w:tcPr>
          <w:p w14:paraId="03E6C26A" w14:textId="77777777" w:rsidR="00F40B70" w:rsidRPr="00BA3432" w:rsidRDefault="00F40B70" w:rsidP="00376EE3">
            <w:pPr>
              <w:spacing w:line="276" w:lineRule="auto"/>
              <w:rPr>
                <w:ins w:id="16727" w:author="phuong vu" w:date="2018-11-23T14:07:00Z"/>
                <w:rPrChange w:id="16728" w:author="phuong vu" w:date="2018-11-25T21:55:00Z">
                  <w:rPr>
                    <w:ins w:id="16729" w:author="phuong vu" w:date="2018-11-23T14:07:00Z"/>
                  </w:rPr>
                </w:rPrChange>
              </w:rPr>
            </w:pPr>
            <w:ins w:id="16730" w:author="phuong vu" w:date="2018-11-23T14:07:00Z">
              <w:r w:rsidRPr="00BA3432">
                <w:rPr>
                  <w:rPrChange w:id="16731" w:author="phuong vu" w:date="2018-11-25T21:55:00Z">
                    <w:rPr/>
                  </w:rPrChange>
                </w:rPr>
                <w:t>numeric</w:t>
              </w:r>
            </w:ins>
          </w:p>
        </w:tc>
        <w:tc>
          <w:tcPr>
            <w:tcW w:w="991" w:type="dxa"/>
            <w:noWrap/>
            <w:vAlign w:val="center"/>
            <w:hideMark/>
          </w:tcPr>
          <w:p w14:paraId="46BCFD1A" w14:textId="77777777" w:rsidR="00F40B70" w:rsidRPr="00BA3432" w:rsidRDefault="00F40B70" w:rsidP="00376EE3">
            <w:pPr>
              <w:spacing w:line="276" w:lineRule="auto"/>
              <w:jc w:val="center"/>
              <w:rPr>
                <w:ins w:id="16732" w:author="phuong vu" w:date="2018-11-23T14:07:00Z"/>
                <w:rPrChange w:id="16733" w:author="phuong vu" w:date="2018-11-25T21:55:00Z">
                  <w:rPr>
                    <w:ins w:id="16734" w:author="phuong vu" w:date="2018-11-23T14:07:00Z"/>
                  </w:rPr>
                </w:rPrChange>
              </w:rPr>
            </w:pPr>
          </w:p>
        </w:tc>
        <w:tc>
          <w:tcPr>
            <w:tcW w:w="838" w:type="dxa"/>
            <w:noWrap/>
            <w:vAlign w:val="center"/>
            <w:hideMark/>
          </w:tcPr>
          <w:p w14:paraId="5B46A8CF" w14:textId="77777777" w:rsidR="00F40B70" w:rsidRPr="00BA3432" w:rsidRDefault="00F40B70" w:rsidP="00376EE3">
            <w:pPr>
              <w:spacing w:line="276" w:lineRule="auto"/>
              <w:jc w:val="center"/>
              <w:rPr>
                <w:ins w:id="16735" w:author="phuong vu" w:date="2018-11-23T14:07:00Z"/>
                <w:rPrChange w:id="16736" w:author="phuong vu" w:date="2018-11-25T21:55:00Z">
                  <w:rPr>
                    <w:ins w:id="16737" w:author="phuong vu" w:date="2018-11-23T14:07:00Z"/>
                  </w:rPr>
                </w:rPrChange>
              </w:rPr>
            </w:pPr>
            <w:ins w:id="16738" w:author="phuong vu" w:date="2018-11-23T14:07:00Z">
              <w:r w:rsidRPr="00BA3432">
                <w:rPr>
                  <w:rPrChange w:id="16739" w:author="phuong vu" w:date="2018-11-25T21:55:00Z">
                    <w:rPr/>
                  </w:rPrChange>
                </w:rPr>
                <w:t>X</w:t>
              </w:r>
            </w:ins>
          </w:p>
        </w:tc>
        <w:tc>
          <w:tcPr>
            <w:tcW w:w="1414" w:type="dxa"/>
            <w:noWrap/>
            <w:vAlign w:val="center"/>
            <w:hideMark/>
          </w:tcPr>
          <w:p w14:paraId="40C6E949" w14:textId="77777777" w:rsidR="00F40B70" w:rsidRPr="00BA3432" w:rsidRDefault="00F40B70" w:rsidP="00376EE3">
            <w:pPr>
              <w:spacing w:line="276" w:lineRule="auto"/>
              <w:jc w:val="center"/>
              <w:rPr>
                <w:ins w:id="16740" w:author="phuong vu" w:date="2018-11-23T14:07:00Z"/>
                <w:rPrChange w:id="16741" w:author="phuong vu" w:date="2018-11-25T21:55:00Z">
                  <w:rPr>
                    <w:ins w:id="16742" w:author="phuong vu" w:date="2018-11-23T14:07:00Z"/>
                  </w:rPr>
                </w:rPrChange>
              </w:rPr>
            </w:pPr>
          </w:p>
        </w:tc>
        <w:tc>
          <w:tcPr>
            <w:tcW w:w="1611" w:type="dxa"/>
            <w:noWrap/>
            <w:hideMark/>
          </w:tcPr>
          <w:p w14:paraId="29F0786D" w14:textId="690184FE" w:rsidR="00F40B70" w:rsidRPr="00BA3432" w:rsidRDefault="00F40B70" w:rsidP="00376EE3">
            <w:pPr>
              <w:spacing w:line="276" w:lineRule="auto"/>
              <w:rPr>
                <w:ins w:id="16743" w:author="phuong vu" w:date="2018-11-23T14:07:00Z"/>
                <w:lang w:val="en-US"/>
                <w:rPrChange w:id="16744" w:author="phuong vu" w:date="2018-11-25T21:55:00Z">
                  <w:rPr>
                    <w:ins w:id="16745" w:author="phuong vu" w:date="2018-11-23T14:07:00Z"/>
                  </w:rPr>
                </w:rPrChange>
              </w:rPr>
            </w:pPr>
            <w:ins w:id="16746" w:author="phuong vu" w:date="2018-11-23T14:07:00Z">
              <w:r w:rsidRPr="00BA3432">
                <w:rPr>
                  <w:rPrChange w:id="16747" w:author="phuong vu" w:date="2018-11-25T21:55:00Z">
                    <w:rPr/>
                  </w:rPrChange>
                </w:rPr>
                <w:t xml:space="preserve">ID chi tiết </w:t>
              </w:r>
            </w:ins>
            <w:ins w:id="16748" w:author="phuong vu" w:date="2018-11-23T14:08:00Z">
              <w:r w:rsidRPr="00BA3432">
                <w:rPr>
                  <w:lang w:val="en-US"/>
                  <w:rPrChange w:id="16749" w:author="phuong vu" w:date="2018-11-25T21:55:00Z">
                    <w:rPr>
                      <w:lang w:val="en-US"/>
                    </w:rPr>
                  </w:rPrChange>
                </w:rPr>
                <w:t>biên nhận</w:t>
              </w:r>
            </w:ins>
          </w:p>
        </w:tc>
      </w:tr>
      <w:tr w:rsidR="00DB4132" w:rsidRPr="00BA3432" w14:paraId="2ACD0A11" w14:textId="77777777" w:rsidTr="00376EE3">
        <w:trPr>
          <w:trHeight w:val="300"/>
          <w:ins w:id="16750" w:author="phuong vu" w:date="2018-11-23T14:07:00Z"/>
        </w:trPr>
        <w:tc>
          <w:tcPr>
            <w:tcW w:w="708" w:type="dxa"/>
            <w:noWrap/>
            <w:hideMark/>
          </w:tcPr>
          <w:p w14:paraId="46BEF4E1" w14:textId="77777777" w:rsidR="00F40B70" w:rsidRPr="00BA3432" w:rsidRDefault="00F40B70" w:rsidP="00376EE3">
            <w:pPr>
              <w:spacing w:line="276" w:lineRule="auto"/>
              <w:rPr>
                <w:ins w:id="16751" w:author="phuong vu" w:date="2018-11-23T14:07:00Z"/>
                <w:rPrChange w:id="16752" w:author="phuong vu" w:date="2018-11-25T21:55:00Z">
                  <w:rPr>
                    <w:ins w:id="16753" w:author="phuong vu" w:date="2018-11-23T14:07:00Z"/>
                  </w:rPr>
                </w:rPrChange>
              </w:rPr>
            </w:pPr>
            <w:ins w:id="16754" w:author="phuong vu" w:date="2018-11-23T14:07:00Z">
              <w:r w:rsidRPr="00BA3432">
                <w:rPr>
                  <w:rPrChange w:id="16755" w:author="phuong vu" w:date="2018-11-25T21:55:00Z">
                    <w:rPr/>
                  </w:rPrChange>
                </w:rPr>
                <w:t>2</w:t>
              </w:r>
            </w:ins>
          </w:p>
        </w:tc>
        <w:tc>
          <w:tcPr>
            <w:tcW w:w="1863" w:type="dxa"/>
            <w:noWrap/>
            <w:hideMark/>
          </w:tcPr>
          <w:p w14:paraId="26C530EF" w14:textId="292AB324" w:rsidR="00F40B70" w:rsidRPr="00BA3432" w:rsidRDefault="00F40B70" w:rsidP="00376EE3">
            <w:pPr>
              <w:spacing w:line="276" w:lineRule="auto"/>
              <w:rPr>
                <w:ins w:id="16756" w:author="phuong vu" w:date="2018-11-23T14:07:00Z"/>
                <w:rPrChange w:id="16757" w:author="phuong vu" w:date="2018-11-25T21:55:00Z">
                  <w:rPr>
                    <w:ins w:id="16758" w:author="phuong vu" w:date="2018-11-23T14:07:00Z"/>
                  </w:rPr>
                </w:rPrChange>
              </w:rPr>
            </w:pPr>
            <w:ins w:id="16759" w:author="phuong vu" w:date="2018-11-23T14:08:00Z">
              <w:r w:rsidRPr="00BA3432">
                <w:rPr>
                  <w:lang w:val="en-US"/>
                  <w:rPrChange w:id="16760" w:author="phuong vu" w:date="2018-11-25T21:55:00Z">
                    <w:rPr>
                      <w:lang w:val="en-US"/>
                    </w:rPr>
                  </w:rPrChange>
                </w:rPr>
                <w:t>receipt</w:t>
              </w:r>
            </w:ins>
            <w:ins w:id="16761" w:author="phuong vu" w:date="2018-11-23T14:07:00Z">
              <w:r w:rsidRPr="00BA3432">
                <w:rPr>
                  <w:rPrChange w:id="16762" w:author="phuong vu" w:date="2018-11-25T21:55:00Z">
                    <w:rPr/>
                  </w:rPrChange>
                </w:rPr>
                <w:t>_id</w:t>
              </w:r>
            </w:ins>
          </w:p>
        </w:tc>
        <w:tc>
          <w:tcPr>
            <w:tcW w:w="1300" w:type="dxa"/>
            <w:noWrap/>
            <w:hideMark/>
          </w:tcPr>
          <w:p w14:paraId="75F30874" w14:textId="77777777" w:rsidR="00F40B70" w:rsidRPr="00BA3432" w:rsidRDefault="00F40B70" w:rsidP="00376EE3">
            <w:pPr>
              <w:spacing w:line="276" w:lineRule="auto"/>
              <w:rPr>
                <w:ins w:id="16763" w:author="phuong vu" w:date="2018-11-23T14:07:00Z"/>
                <w:rPrChange w:id="16764" w:author="phuong vu" w:date="2018-11-25T21:55:00Z">
                  <w:rPr>
                    <w:ins w:id="16765" w:author="phuong vu" w:date="2018-11-23T14:07:00Z"/>
                  </w:rPr>
                </w:rPrChange>
              </w:rPr>
            </w:pPr>
            <w:ins w:id="16766" w:author="phuong vu" w:date="2018-11-23T14:07:00Z">
              <w:r w:rsidRPr="00BA3432">
                <w:rPr>
                  <w:rPrChange w:id="16767" w:author="phuong vu" w:date="2018-11-25T21:55:00Z">
                    <w:rPr/>
                  </w:rPrChange>
                </w:rPr>
                <w:t>numeric</w:t>
              </w:r>
            </w:ins>
          </w:p>
        </w:tc>
        <w:tc>
          <w:tcPr>
            <w:tcW w:w="991" w:type="dxa"/>
            <w:noWrap/>
            <w:vAlign w:val="center"/>
            <w:hideMark/>
          </w:tcPr>
          <w:p w14:paraId="07983CDC" w14:textId="77777777" w:rsidR="00F40B70" w:rsidRPr="00BA3432" w:rsidRDefault="00F40B70" w:rsidP="00376EE3">
            <w:pPr>
              <w:spacing w:line="276" w:lineRule="auto"/>
              <w:jc w:val="center"/>
              <w:rPr>
                <w:ins w:id="16768" w:author="phuong vu" w:date="2018-11-23T14:07:00Z"/>
                <w:rPrChange w:id="16769" w:author="phuong vu" w:date="2018-11-25T21:55:00Z">
                  <w:rPr>
                    <w:ins w:id="16770" w:author="phuong vu" w:date="2018-11-23T14:07:00Z"/>
                  </w:rPr>
                </w:rPrChange>
              </w:rPr>
            </w:pPr>
          </w:p>
        </w:tc>
        <w:tc>
          <w:tcPr>
            <w:tcW w:w="838" w:type="dxa"/>
            <w:noWrap/>
            <w:vAlign w:val="center"/>
            <w:hideMark/>
          </w:tcPr>
          <w:p w14:paraId="76637AFE" w14:textId="77777777" w:rsidR="00F40B70" w:rsidRPr="00BA3432" w:rsidRDefault="00F40B70" w:rsidP="00376EE3">
            <w:pPr>
              <w:spacing w:line="276" w:lineRule="auto"/>
              <w:jc w:val="center"/>
              <w:rPr>
                <w:ins w:id="16771" w:author="phuong vu" w:date="2018-11-23T14:07:00Z"/>
                <w:rPrChange w:id="16772" w:author="phuong vu" w:date="2018-11-25T21:55:00Z">
                  <w:rPr>
                    <w:ins w:id="16773" w:author="phuong vu" w:date="2018-11-23T14:07:00Z"/>
                  </w:rPr>
                </w:rPrChange>
              </w:rPr>
            </w:pPr>
          </w:p>
        </w:tc>
        <w:tc>
          <w:tcPr>
            <w:tcW w:w="1414" w:type="dxa"/>
            <w:noWrap/>
            <w:vAlign w:val="center"/>
            <w:hideMark/>
          </w:tcPr>
          <w:p w14:paraId="61724F84" w14:textId="77777777" w:rsidR="00F40B70" w:rsidRPr="00BA3432" w:rsidRDefault="00F40B70" w:rsidP="00376EE3">
            <w:pPr>
              <w:spacing w:line="276" w:lineRule="auto"/>
              <w:jc w:val="center"/>
              <w:rPr>
                <w:ins w:id="16774" w:author="phuong vu" w:date="2018-11-23T14:07:00Z"/>
                <w:rPrChange w:id="16775" w:author="phuong vu" w:date="2018-11-25T21:55:00Z">
                  <w:rPr>
                    <w:ins w:id="16776" w:author="phuong vu" w:date="2018-11-23T14:07:00Z"/>
                  </w:rPr>
                </w:rPrChange>
              </w:rPr>
            </w:pPr>
            <w:ins w:id="16777" w:author="phuong vu" w:date="2018-11-23T14:07:00Z">
              <w:r w:rsidRPr="00BA3432">
                <w:rPr>
                  <w:rPrChange w:id="16778" w:author="phuong vu" w:date="2018-11-25T21:55:00Z">
                    <w:rPr/>
                  </w:rPrChange>
                </w:rPr>
                <w:t>X</w:t>
              </w:r>
            </w:ins>
          </w:p>
        </w:tc>
        <w:tc>
          <w:tcPr>
            <w:tcW w:w="1611" w:type="dxa"/>
            <w:noWrap/>
            <w:hideMark/>
          </w:tcPr>
          <w:p w14:paraId="796174DC" w14:textId="1367B456" w:rsidR="00F40B70" w:rsidRPr="00BA3432" w:rsidRDefault="00F40B70" w:rsidP="00376EE3">
            <w:pPr>
              <w:spacing w:line="276" w:lineRule="auto"/>
              <w:rPr>
                <w:ins w:id="16779" w:author="phuong vu" w:date="2018-11-23T14:07:00Z"/>
                <w:lang w:val="en-US"/>
                <w:rPrChange w:id="16780" w:author="phuong vu" w:date="2018-11-25T21:55:00Z">
                  <w:rPr>
                    <w:ins w:id="16781" w:author="phuong vu" w:date="2018-11-23T14:07:00Z"/>
                  </w:rPr>
                </w:rPrChange>
              </w:rPr>
            </w:pPr>
            <w:ins w:id="16782" w:author="phuong vu" w:date="2018-11-23T14:07:00Z">
              <w:r w:rsidRPr="00BA3432">
                <w:rPr>
                  <w:rPrChange w:id="16783" w:author="phuong vu" w:date="2018-11-25T21:55:00Z">
                    <w:rPr/>
                  </w:rPrChange>
                </w:rPr>
                <w:t xml:space="preserve">ID </w:t>
              </w:r>
            </w:ins>
            <w:ins w:id="16784" w:author="phuong vu" w:date="2018-11-23T14:08:00Z">
              <w:r w:rsidRPr="00BA3432">
                <w:rPr>
                  <w:lang w:val="en-US"/>
                  <w:rPrChange w:id="16785" w:author="phuong vu" w:date="2018-11-25T21:55:00Z">
                    <w:rPr>
                      <w:lang w:val="en-US"/>
                    </w:rPr>
                  </w:rPrChange>
                </w:rPr>
                <w:t>biên nhận</w:t>
              </w:r>
            </w:ins>
          </w:p>
        </w:tc>
      </w:tr>
      <w:tr w:rsidR="00DB4132" w:rsidRPr="00BA3432" w14:paraId="24D5E303" w14:textId="77777777" w:rsidTr="00376EE3">
        <w:trPr>
          <w:trHeight w:val="300"/>
          <w:ins w:id="16786" w:author="phuong vu" w:date="2018-11-23T14:07:00Z"/>
        </w:trPr>
        <w:tc>
          <w:tcPr>
            <w:tcW w:w="708" w:type="dxa"/>
            <w:noWrap/>
            <w:hideMark/>
          </w:tcPr>
          <w:p w14:paraId="1708089E" w14:textId="77777777" w:rsidR="00F40B70" w:rsidRPr="00BA3432" w:rsidRDefault="00F40B70" w:rsidP="00376EE3">
            <w:pPr>
              <w:spacing w:line="276" w:lineRule="auto"/>
              <w:rPr>
                <w:ins w:id="16787" w:author="phuong vu" w:date="2018-11-23T14:07:00Z"/>
                <w:rPrChange w:id="16788" w:author="phuong vu" w:date="2018-11-25T21:55:00Z">
                  <w:rPr>
                    <w:ins w:id="16789" w:author="phuong vu" w:date="2018-11-23T14:07:00Z"/>
                  </w:rPr>
                </w:rPrChange>
              </w:rPr>
            </w:pPr>
            <w:ins w:id="16790" w:author="phuong vu" w:date="2018-11-23T14:07:00Z">
              <w:r w:rsidRPr="00BA3432">
                <w:rPr>
                  <w:rPrChange w:id="16791" w:author="phuong vu" w:date="2018-11-25T21:55:00Z">
                    <w:rPr/>
                  </w:rPrChange>
                </w:rPr>
                <w:t>3</w:t>
              </w:r>
            </w:ins>
          </w:p>
        </w:tc>
        <w:tc>
          <w:tcPr>
            <w:tcW w:w="1863" w:type="dxa"/>
            <w:noWrap/>
            <w:hideMark/>
          </w:tcPr>
          <w:p w14:paraId="2A3F5218" w14:textId="77777777" w:rsidR="00F40B70" w:rsidRPr="00BA3432" w:rsidRDefault="00F40B70" w:rsidP="00376EE3">
            <w:pPr>
              <w:spacing w:line="276" w:lineRule="auto"/>
              <w:rPr>
                <w:ins w:id="16792" w:author="phuong vu" w:date="2018-11-23T14:07:00Z"/>
                <w:rPrChange w:id="16793" w:author="phuong vu" w:date="2018-11-25T21:55:00Z">
                  <w:rPr>
                    <w:ins w:id="16794" w:author="phuong vu" w:date="2018-11-23T14:07:00Z"/>
                  </w:rPr>
                </w:rPrChange>
              </w:rPr>
            </w:pPr>
            <w:ins w:id="16795" w:author="phuong vu" w:date="2018-11-23T14:07:00Z">
              <w:r w:rsidRPr="00BA3432">
                <w:rPr>
                  <w:rPrChange w:id="16796" w:author="phuong vu" w:date="2018-11-25T21:55:00Z">
                    <w:rPr/>
                  </w:rPrChange>
                </w:rPr>
                <w:t>service_type_id</w:t>
              </w:r>
            </w:ins>
          </w:p>
        </w:tc>
        <w:tc>
          <w:tcPr>
            <w:tcW w:w="1300" w:type="dxa"/>
            <w:noWrap/>
            <w:hideMark/>
          </w:tcPr>
          <w:p w14:paraId="5A3D1B23" w14:textId="77777777" w:rsidR="00F40B70" w:rsidRPr="00BA3432" w:rsidRDefault="00F40B70" w:rsidP="00376EE3">
            <w:pPr>
              <w:spacing w:line="276" w:lineRule="auto"/>
              <w:rPr>
                <w:ins w:id="16797" w:author="phuong vu" w:date="2018-11-23T14:07:00Z"/>
                <w:rPrChange w:id="16798" w:author="phuong vu" w:date="2018-11-25T21:55:00Z">
                  <w:rPr>
                    <w:ins w:id="16799" w:author="phuong vu" w:date="2018-11-23T14:07:00Z"/>
                  </w:rPr>
                </w:rPrChange>
              </w:rPr>
            </w:pPr>
            <w:ins w:id="16800" w:author="phuong vu" w:date="2018-11-23T14:07:00Z">
              <w:r w:rsidRPr="00BA3432">
                <w:rPr>
                  <w:rPrChange w:id="16801" w:author="phuong vu" w:date="2018-11-25T21:55:00Z">
                    <w:rPr/>
                  </w:rPrChange>
                </w:rPr>
                <w:t>numeric</w:t>
              </w:r>
            </w:ins>
          </w:p>
        </w:tc>
        <w:tc>
          <w:tcPr>
            <w:tcW w:w="991" w:type="dxa"/>
            <w:noWrap/>
            <w:vAlign w:val="center"/>
            <w:hideMark/>
          </w:tcPr>
          <w:p w14:paraId="7547054C" w14:textId="77777777" w:rsidR="00F40B70" w:rsidRPr="00BA3432" w:rsidRDefault="00F40B70" w:rsidP="00376EE3">
            <w:pPr>
              <w:spacing w:line="276" w:lineRule="auto"/>
              <w:jc w:val="center"/>
              <w:rPr>
                <w:ins w:id="16802" w:author="phuong vu" w:date="2018-11-23T14:07:00Z"/>
                <w:rPrChange w:id="16803" w:author="phuong vu" w:date="2018-11-25T21:55:00Z">
                  <w:rPr>
                    <w:ins w:id="16804" w:author="phuong vu" w:date="2018-11-23T14:07:00Z"/>
                  </w:rPr>
                </w:rPrChange>
              </w:rPr>
            </w:pPr>
          </w:p>
        </w:tc>
        <w:tc>
          <w:tcPr>
            <w:tcW w:w="838" w:type="dxa"/>
            <w:noWrap/>
            <w:vAlign w:val="center"/>
            <w:hideMark/>
          </w:tcPr>
          <w:p w14:paraId="40A330EA" w14:textId="77777777" w:rsidR="00F40B70" w:rsidRPr="00BA3432" w:rsidRDefault="00F40B70" w:rsidP="00376EE3">
            <w:pPr>
              <w:spacing w:line="276" w:lineRule="auto"/>
              <w:jc w:val="center"/>
              <w:rPr>
                <w:ins w:id="16805" w:author="phuong vu" w:date="2018-11-23T14:07:00Z"/>
                <w:rPrChange w:id="16806" w:author="phuong vu" w:date="2018-11-25T21:55:00Z">
                  <w:rPr>
                    <w:ins w:id="16807" w:author="phuong vu" w:date="2018-11-23T14:07:00Z"/>
                  </w:rPr>
                </w:rPrChange>
              </w:rPr>
            </w:pPr>
          </w:p>
        </w:tc>
        <w:tc>
          <w:tcPr>
            <w:tcW w:w="1414" w:type="dxa"/>
            <w:noWrap/>
            <w:vAlign w:val="center"/>
            <w:hideMark/>
          </w:tcPr>
          <w:p w14:paraId="4F986809" w14:textId="77777777" w:rsidR="00F40B70" w:rsidRPr="00BA3432" w:rsidRDefault="00F40B70" w:rsidP="00376EE3">
            <w:pPr>
              <w:spacing w:line="276" w:lineRule="auto"/>
              <w:jc w:val="center"/>
              <w:rPr>
                <w:ins w:id="16808" w:author="phuong vu" w:date="2018-11-23T14:07:00Z"/>
                <w:rPrChange w:id="16809" w:author="phuong vu" w:date="2018-11-25T21:55:00Z">
                  <w:rPr>
                    <w:ins w:id="16810" w:author="phuong vu" w:date="2018-11-23T14:07:00Z"/>
                  </w:rPr>
                </w:rPrChange>
              </w:rPr>
            </w:pPr>
            <w:ins w:id="16811" w:author="phuong vu" w:date="2018-11-23T14:07:00Z">
              <w:r w:rsidRPr="00BA3432">
                <w:rPr>
                  <w:rPrChange w:id="16812" w:author="phuong vu" w:date="2018-11-25T21:55:00Z">
                    <w:rPr/>
                  </w:rPrChange>
                </w:rPr>
                <w:t>X</w:t>
              </w:r>
            </w:ins>
          </w:p>
        </w:tc>
        <w:tc>
          <w:tcPr>
            <w:tcW w:w="1611" w:type="dxa"/>
            <w:noWrap/>
            <w:hideMark/>
          </w:tcPr>
          <w:p w14:paraId="24DBF1BF" w14:textId="77777777" w:rsidR="00F40B70" w:rsidRPr="00BA3432" w:rsidRDefault="00F40B70" w:rsidP="00376EE3">
            <w:pPr>
              <w:spacing w:line="276" w:lineRule="auto"/>
              <w:rPr>
                <w:ins w:id="16813" w:author="phuong vu" w:date="2018-11-23T14:07:00Z"/>
                <w:rPrChange w:id="16814" w:author="phuong vu" w:date="2018-11-25T21:55:00Z">
                  <w:rPr>
                    <w:ins w:id="16815" w:author="phuong vu" w:date="2018-11-23T14:07:00Z"/>
                  </w:rPr>
                </w:rPrChange>
              </w:rPr>
            </w:pPr>
            <w:ins w:id="16816" w:author="phuong vu" w:date="2018-11-23T14:07:00Z">
              <w:r w:rsidRPr="00BA3432">
                <w:rPr>
                  <w:rPrChange w:id="16817" w:author="phuong vu" w:date="2018-11-25T21:55:00Z">
                    <w:rPr/>
                  </w:rPrChange>
                </w:rPr>
                <w:t xml:space="preserve">ID loại dịch vụ. </w:t>
              </w:r>
            </w:ins>
          </w:p>
        </w:tc>
      </w:tr>
      <w:tr w:rsidR="00DB4132" w:rsidRPr="00BA3432" w14:paraId="2381B9EC" w14:textId="77777777" w:rsidTr="00376EE3">
        <w:trPr>
          <w:trHeight w:val="300"/>
          <w:ins w:id="16818" w:author="phuong vu" w:date="2018-11-23T14:07:00Z"/>
        </w:trPr>
        <w:tc>
          <w:tcPr>
            <w:tcW w:w="708" w:type="dxa"/>
            <w:noWrap/>
            <w:hideMark/>
          </w:tcPr>
          <w:p w14:paraId="3C72AD87" w14:textId="77777777" w:rsidR="00F40B70" w:rsidRPr="00BA3432" w:rsidRDefault="00F40B70" w:rsidP="00376EE3">
            <w:pPr>
              <w:spacing w:line="276" w:lineRule="auto"/>
              <w:rPr>
                <w:ins w:id="16819" w:author="phuong vu" w:date="2018-11-23T14:07:00Z"/>
                <w:rPrChange w:id="16820" w:author="phuong vu" w:date="2018-11-25T21:55:00Z">
                  <w:rPr>
                    <w:ins w:id="16821" w:author="phuong vu" w:date="2018-11-23T14:07:00Z"/>
                  </w:rPr>
                </w:rPrChange>
              </w:rPr>
            </w:pPr>
            <w:ins w:id="16822" w:author="phuong vu" w:date="2018-11-23T14:07:00Z">
              <w:r w:rsidRPr="00BA3432">
                <w:rPr>
                  <w:rPrChange w:id="16823" w:author="phuong vu" w:date="2018-11-25T21:55:00Z">
                    <w:rPr/>
                  </w:rPrChange>
                </w:rPr>
                <w:t>4</w:t>
              </w:r>
            </w:ins>
          </w:p>
        </w:tc>
        <w:tc>
          <w:tcPr>
            <w:tcW w:w="1863" w:type="dxa"/>
            <w:noWrap/>
            <w:hideMark/>
          </w:tcPr>
          <w:p w14:paraId="1677D9CE" w14:textId="77777777" w:rsidR="00F40B70" w:rsidRPr="00BA3432" w:rsidRDefault="00F40B70" w:rsidP="00376EE3">
            <w:pPr>
              <w:spacing w:line="276" w:lineRule="auto"/>
              <w:rPr>
                <w:ins w:id="16824" w:author="phuong vu" w:date="2018-11-23T14:07:00Z"/>
                <w:rPrChange w:id="16825" w:author="phuong vu" w:date="2018-11-25T21:55:00Z">
                  <w:rPr>
                    <w:ins w:id="16826" w:author="phuong vu" w:date="2018-11-23T14:07:00Z"/>
                  </w:rPr>
                </w:rPrChange>
              </w:rPr>
            </w:pPr>
            <w:ins w:id="16827" w:author="phuong vu" w:date="2018-11-23T14:07:00Z">
              <w:r w:rsidRPr="00BA3432">
                <w:rPr>
                  <w:rPrChange w:id="16828" w:author="phuong vu" w:date="2018-11-25T21:55:00Z">
                    <w:rPr/>
                  </w:rPrChange>
                </w:rPr>
                <w:t>unit_id</w:t>
              </w:r>
            </w:ins>
          </w:p>
        </w:tc>
        <w:tc>
          <w:tcPr>
            <w:tcW w:w="1300" w:type="dxa"/>
            <w:noWrap/>
            <w:hideMark/>
          </w:tcPr>
          <w:p w14:paraId="0EEB6B70" w14:textId="77777777" w:rsidR="00F40B70" w:rsidRPr="00BA3432" w:rsidRDefault="00F40B70" w:rsidP="00376EE3">
            <w:pPr>
              <w:spacing w:line="276" w:lineRule="auto"/>
              <w:rPr>
                <w:ins w:id="16829" w:author="phuong vu" w:date="2018-11-23T14:07:00Z"/>
                <w:rPrChange w:id="16830" w:author="phuong vu" w:date="2018-11-25T21:55:00Z">
                  <w:rPr>
                    <w:ins w:id="16831" w:author="phuong vu" w:date="2018-11-23T14:07:00Z"/>
                  </w:rPr>
                </w:rPrChange>
              </w:rPr>
            </w:pPr>
            <w:ins w:id="16832" w:author="phuong vu" w:date="2018-11-23T14:07:00Z">
              <w:r w:rsidRPr="00BA3432">
                <w:rPr>
                  <w:rPrChange w:id="16833" w:author="phuong vu" w:date="2018-11-25T21:55:00Z">
                    <w:rPr/>
                  </w:rPrChange>
                </w:rPr>
                <w:t>numeric</w:t>
              </w:r>
            </w:ins>
          </w:p>
        </w:tc>
        <w:tc>
          <w:tcPr>
            <w:tcW w:w="991" w:type="dxa"/>
            <w:noWrap/>
            <w:vAlign w:val="center"/>
            <w:hideMark/>
          </w:tcPr>
          <w:p w14:paraId="7885529E" w14:textId="77777777" w:rsidR="00F40B70" w:rsidRPr="00BA3432" w:rsidRDefault="00F40B70" w:rsidP="00376EE3">
            <w:pPr>
              <w:spacing w:line="276" w:lineRule="auto"/>
              <w:jc w:val="center"/>
              <w:rPr>
                <w:ins w:id="16834" w:author="phuong vu" w:date="2018-11-23T14:07:00Z"/>
                <w:rPrChange w:id="16835" w:author="phuong vu" w:date="2018-11-25T21:55:00Z">
                  <w:rPr>
                    <w:ins w:id="16836" w:author="phuong vu" w:date="2018-11-23T14:07:00Z"/>
                  </w:rPr>
                </w:rPrChange>
              </w:rPr>
            </w:pPr>
          </w:p>
        </w:tc>
        <w:tc>
          <w:tcPr>
            <w:tcW w:w="838" w:type="dxa"/>
            <w:noWrap/>
            <w:vAlign w:val="center"/>
            <w:hideMark/>
          </w:tcPr>
          <w:p w14:paraId="2DBF7AAD" w14:textId="77777777" w:rsidR="00F40B70" w:rsidRPr="00BA3432" w:rsidRDefault="00F40B70" w:rsidP="00376EE3">
            <w:pPr>
              <w:spacing w:line="276" w:lineRule="auto"/>
              <w:jc w:val="center"/>
              <w:rPr>
                <w:ins w:id="16837" w:author="phuong vu" w:date="2018-11-23T14:07:00Z"/>
                <w:rPrChange w:id="16838" w:author="phuong vu" w:date="2018-11-25T21:55:00Z">
                  <w:rPr>
                    <w:ins w:id="16839" w:author="phuong vu" w:date="2018-11-23T14:07:00Z"/>
                  </w:rPr>
                </w:rPrChange>
              </w:rPr>
            </w:pPr>
          </w:p>
        </w:tc>
        <w:tc>
          <w:tcPr>
            <w:tcW w:w="1414" w:type="dxa"/>
            <w:noWrap/>
            <w:vAlign w:val="center"/>
            <w:hideMark/>
          </w:tcPr>
          <w:p w14:paraId="25D1FB51" w14:textId="77777777" w:rsidR="00F40B70" w:rsidRPr="00BA3432" w:rsidRDefault="00F40B70" w:rsidP="00376EE3">
            <w:pPr>
              <w:spacing w:line="276" w:lineRule="auto"/>
              <w:jc w:val="center"/>
              <w:rPr>
                <w:ins w:id="16840" w:author="phuong vu" w:date="2018-11-23T14:07:00Z"/>
                <w:rPrChange w:id="16841" w:author="phuong vu" w:date="2018-11-25T21:55:00Z">
                  <w:rPr>
                    <w:ins w:id="16842" w:author="phuong vu" w:date="2018-11-23T14:07:00Z"/>
                  </w:rPr>
                </w:rPrChange>
              </w:rPr>
            </w:pPr>
            <w:ins w:id="16843" w:author="phuong vu" w:date="2018-11-23T14:07:00Z">
              <w:r w:rsidRPr="00BA3432">
                <w:rPr>
                  <w:rPrChange w:id="16844" w:author="phuong vu" w:date="2018-11-25T21:55:00Z">
                    <w:rPr/>
                  </w:rPrChange>
                </w:rPr>
                <w:t>X</w:t>
              </w:r>
            </w:ins>
          </w:p>
        </w:tc>
        <w:tc>
          <w:tcPr>
            <w:tcW w:w="1611" w:type="dxa"/>
            <w:noWrap/>
            <w:hideMark/>
          </w:tcPr>
          <w:p w14:paraId="03A31C4F" w14:textId="77777777" w:rsidR="00F40B70" w:rsidRPr="00BA3432" w:rsidRDefault="00F40B70" w:rsidP="00376EE3">
            <w:pPr>
              <w:spacing w:line="276" w:lineRule="auto"/>
              <w:rPr>
                <w:ins w:id="16845" w:author="phuong vu" w:date="2018-11-23T14:07:00Z"/>
                <w:rPrChange w:id="16846" w:author="phuong vu" w:date="2018-11-25T21:55:00Z">
                  <w:rPr>
                    <w:ins w:id="16847" w:author="phuong vu" w:date="2018-11-23T14:07:00Z"/>
                  </w:rPr>
                </w:rPrChange>
              </w:rPr>
            </w:pPr>
            <w:ins w:id="16848" w:author="phuong vu" w:date="2018-11-23T14:07:00Z">
              <w:r w:rsidRPr="00BA3432">
                <w:rPr>
                  <w:rPrChange w:id="16849" w:author="phuong vu" w:date="2018-11-25T21:55:00Z">
                    <w:rPr/>
                  </w:rPrChange>
                </w:rPr>
                <w:t xml:space="preserve">ID đơn vị tính. </w:t>
              </w:r>
            </w:ins>
          </w:p>
        </w:tc>
      </w:tr>
      <w:tr w:rsidR="00DB4132" w:rsidRPr="00BA3432" w14:paraId="3F1E309E" w14:textId="77777777" w:rsidTr="00376EE3">
        <w:trPr>
          <w:trHeight w:val="300"/>
          <w:ins w:id="16850" w:author="phuong vu" w:date="2018-11-23T14:07:00Z"/>
        </w:trPr>
        <w:tc>
          <w:tcPr>
            <w:tcW w:w="708" w:type="dxa"/>
            <w:noWrap/>
            <w:hideMark/>
          </w:tcPr>
          <w:p w14:paraId="42C6678E" w14:textId="77777777" w:rsidR="00F40B70" w:rsidRPr="00BA3432" w:rsidRDefault="00F40B70" w:rsidP="00376EE3">
            <w:pPr>
              <w:spacing w:line="276" w:lineRule="auto"/>
              <w:rPr>
                <w:ins w:id="16851" w:author="phuong vu" w:date="2018-11-23T14:07:00Z"/>
                <w:rPrChange w:id="16852" w:author="phuong vu" w:date="2018-11-25T21:55:00Z">
                  <w:rPr>
                    <w:ins w:id="16853" w:author="phuong vu" w:date="2018-11-23T14:07:00Z"/>
                  </w:rPr>
                </w:rPrChange>
              </w:rPr>
            </w:pPr>
            <w:ins w:id="16854" w:author="phuong vu" w:date="2018-11-23T14:07:00Z">
              <w:r w:rsidRPr="00BA3432">
                <w:rPr>
                  <w:rPrChange w:id="16855" w:author="phuong vu" w:date="2018-11-25T21:55:00Z">
                    <w:rPr/>
                  </w:rPrChange>
                </w:rPr>
                <w:t>5</w:t>
              </w:r>
            </w:ins>
          </w:p>
        </w:tc>
        <w:tc>
          <w:tcPr>
            <w:tcW w:w="1863" w:type="dxa"/>
            <w:noWrap/>
            <w:hideMark/>
          </w:tcPr>
          <w:p w14:paraId="507F7DBD" w14:textId="77777777" w:rsidR="00F40B70" w:rsidRPr="00BA3432" w:rsidRDefault="00F40B70" w:rsidP="00376EE3">
            <w:pPr>
              <w:spacing w:line="276" w:lineRule="auto"/>
              <w:rPr>
                <w:ins w:id="16856" w:author="phuong vu" w:date="2018-11-23T14:07:00Z"/>
                <w:rPrChange w:id="16857" w:author="phuong vu" w:date="2018-11-25T21:55:00Z">
                  <w:rPr>
                    <w:ins w:id="16858" w:author="phuong vu" w:date="2018-11-23T14:07:00Z"/>
                  </w:rPr>
                </w:rPrChange>
              </w:rPr>
            </w:pPr>
            <w:ins w:id="16859" w:author="phuong vu" w:date="2018-11-23T14:07:00Z">
              <w:r w:rsidRPr="00BA3432">
                <w:rPr>
                  <w:rPrChange w:id="16860" w:author="phuong vu" w:date="2018-11-25T21:55:00Z">
                    <w:rPr/>
                  </w:rPrChange>
                </w:rPr>
                <w:t>label_id</w:t>
              </w:r>
            </w:ins>
          </w:p>
        </w:tc>
        <w:tc>
          <w:tcPr>
            <w:tcW w:w="1300" w:type="dxa"/>
            <w:noWrap/>
            <w:hideMark/>
          </w:tcPr>
          <w:p w14:paraId="46079C9E" w14:textId="77777777" w:rsidR="00F40B70" w:rsidRPr="00BA3432" w:rsidRDefault="00F40B70" w:rsidP="00376EE3">
            <w:pPr>
              <w:spacing w:line="276" w:lineRule="auto"/>
              <w:rPr>
                <w:ins w:id="16861" w:author="phuong vu" w:date="2018-11-23T14:07:00Z"/>
                <w:rPrChange w:id="16862" w:author="phuong vu" w:date="2018-11-25T21:55:00Z">
                  <w:rPr>
                    <w:ins w:id="16863" w:author="phuong vu" w:date="2018-11-23T14:07:00Z"/>
                  </w:rPr>
                </w:rPrChange>
              </w:rPr>
            </w:pPr>
            <w:ins w:id="16864" w:author="phuong vu" w:date="2018-11-23T14:07:00Z">
              <w:r w:rsidRPr="00BA3432">
                <w:rPr>
                  <w:rPrChange w:id="16865" w:author="phuong vu" w:date="2018-11-25T21:55:00Z">
                    <w:rPr/>
                  </w:rPrChange>
                </w:rPr>
                <w:t>numeric</w:t>
              </w:r>
            </w:ins>
          </w:p>
        </w:tc>
        <w:tc>
          <w:tcPr>
            <w:tcW w:w="991" w:type="dxa"/>
            <w:noWrap/>
            <w:vAlign w:val="center"/>
            <w:hideMark/>
          </w:tcPr>
          <w:p w14:paraId="2D1034E3" w14:textId="5E181F75" w:rsidR="00F40B70" w:rsidRPr="00BA3432" w:rsidRDefault="009A0B4E" w:rsidP="00376EE3">
            <w:pPr>
              <w:spacing w:line="276" w:lineRule="auto"/>
              <w:jc w:val="center"/>
              <w:rPr>
                <w:ins w:id="16866" w:author="phuong vu" w:date="2018-11-23T14:07:00Z"/>
                <w:lang w:val="en-US"/>
                <w:rPrChange w:id="16867" w:author="phuong vu" w:date="2018-11-25T21:55:00Z">
                  <w:rPr>
                    <w:ins w:id="16868" w:author="phuong vu" w:date="2018-11-23T14:07:00Z"/>
                  </w:rPr>
                </w:rPrChange>
              </w:rPr>
            </w:pPr>
            <w:ins w:id="16869" w:author="phuong vu" w:date="2018-11-23T14:10:00Z">
              <w:r w:rsidRPr="00BA3432">
                <w:rPr>
                  <w:lang w:val="en-US"/>
                  <w:rPrChange w:id="16870" w:author="phuong vu" w:date="2018-11-25T21:55:00Z">
                    <w:rPr>
                      <w:lang w:val="en-US"/>
                    </w:rPr>
                  </w:rPrChange>
                </w:rPr>
                <w:t>X</w:t>
              </w:r>
            </w:ins>
          </w:p>
        </w:tc>
        <w:tc>
          <w:tcPr>
            <w:tcW w:w="838" w:type="dxa"/>
            <w:noWrap/>
            <w:vAlign w:val="center"/>
            <w:hideMark/>
          </w:tcPr>
          <w:p w14:paraId="61C9B9FC" w14:textId="77777777" w:rsidR="00F40B70" w:rsidRPr="00AD0E2E" w:rsidRDefault="00F40B70" w:rsidP="00376EE3">
            <w:pPr>
              <w:spacing w:line="276" w:lineRule="auto"/>
              <w:jc w:val="center"/>
              <w:rPr>
                <w:ins w:id="16871" w:author="phuong vu" w:date="2018-11-23T14:07:00Z"/>
              </w:rPr>
            </w:pPr>
          </w:p>
        </w:tc>
        <w:tc>
          <w:tcPr>
            <w:tcW w:w="1414" w:type="dxa"/>
            <w:noWrap/>
            <w:vAlign w:val="center"/>
            <w:hideMark/>
          </w:tcPr>
          <w:p w14:paraId="12F0EA5E" w14:textId="77777777" w:rsidR="00F40B70" w:rsidRPr="00BA3432" w:rsidRDefault="00F40B70" w:rsidP="00376EE3">
            <w:pPr>
              <w:spacing w:line="276" w:lineRule="auto"/>
              <w:jc w:val="center"/>
              <w:rPr>
                <w:ins w:id="16872" w:author="phuong vu" w:date="2018-11-23T14:07:00Z"/>
                <w:rPrChange w:id="16873" w:author="phuong vu" w:date="2018-11-25T21:55:00Z">
                  <w:rPr>
                    <w:ins w:id="16874" w:author="phuong vu" w:date="2018-11-23T14:07:00Z"/>
                  </w:rPr>
                </w:rPrChange>
              </w:rPr>
            </w:pPr>
            <w:ins w:id="16875" w:author="phuong vu" w:date="2018-11-23T14:07:00Z">
              <w:r w:rsidRPr="00BA3432">
                <w:rPr>
                  <w:rPrChange w:id="16876" w:author="phuong vu" w:date="2018-11-25T21:55:00Z">
                    <w:rPr/>
                  </w:rPrChange>
                </w:rPr>
                <w:t>X</w:t>
              </w:r>
            </w:ins>
          </w:p>
        </w:tc>
        <w:tc>
          <w:tcPr>
            <w:tcW w:w="1611" w:type="dxa"/>
            <w:noWrap/>
            <w:hideMark/>
          </w:tcPr>
          <w:p w14:paraId="3F5BC841" w14:textId="77777777" w:rsidR="00F40B70" w:rsidRPr="00BA3432" w:rsidRDefault="00F40B70" w:rsidP="00376EE3">
            <w:pPr>
              <w:spacing w:line="276" w:lineRule="auto"/>
              <w:rPr>
                <w:ins w:id="16877" w:author="phuong vu" w:date="2018-11-23T14:07:00Z"/>
                <w:rPrChange w:id="16878" w:author="phuong vu" w:date="2018-11-25T21:55:00Z">
                  <w:rPr>
                    <w:ins w:id="16879" w:author="phuong vu" w:date="2018-11-23T14:07:00Z"/>
                  </w:rPr>
                </w:rPrChange>
              </w:rPr>
            </w:pPr>
            <w:ins w:id="16880" w:author="phuong vu" w:date="2018-11-23T14:07:00Z">
              <w:r w:rsidRPr="00BA3432">
                <w:rPr>
                  <w:rPrChange w:id="16881" w:author="phuong vu" w:date="2018-11-25T21:55:00Z">
                    <w:rPr/>
                  </w:rPrChange>
                </w:rPr>
                <w:t>ID nhãn hiệu.</w:t>
              </w:r>
            </w:ins>
          </w:p>
        </w:tc>
      </w:tr>
      <w:tr w:rsidR="00DB4132" w:rsidRPr="00BA3432" w14:paraId="6914D068" w14:textId="77777777" w:rsidTr="00376EE3">
        <w:trPr>
          <w:trHeight w:val="300"/>
          <w:ins w:id="16882" w:author="phuong vu" w:date="2018-11-23T14:07:00Z"/>
        </w:trPr>
        <w:tc>
          <w:tcPr>
            <w:tcW w:w="708" w:type="dxa"/>
            <w:noWrap/>
            <w:hideMark/>
          </w:tcPr>
          <w:p w14:paraId="043BF06C" w14:textId="77777777" w:rsidR="00F40B70" w:rsidRPr="00BA3432" w:rsidRDefault="00F40B70" w:rsidP="00376EE3">
            <w:pPr>
              <w:spacing w:line="276" w:lineRule="auto"/>
              <w:rPr>
                <w:ins w:id="16883" w:author="phuong vu" w:date="2018-11-23T14:07:00Z"/>
                <w:rPrChange w:id="16884" w:author="phuong vu" w:date="2018-11-25T21:55:00Z">
                  <w:rPr>
                    <w:ins w:id="16885" w:author="phuong vu" w:date="2018-11-23T14:07:00Z"/>
                  </w:rPr>
                </w:rPrChange>
              </w:rPr>
            </w:pPr>
            <w:ins w:id="16886" w:author="phuong vu" w:date="2018-11-23T14:07:00Z">
              <w:r w:rsidRPr="00BA3432">
                <w:rPr>
                  <w:rPrChange w:id="16887" w:author="phuong vu" w:date="2018-11-25T21:55:00Z">
                    <w:rPr/>
                  </w:rPrChange>
                </w:rPr>
                <w:t>6</w:t>
              </w:r>
            </w:ins>
          </w:p>
        </w:tc>
        <w:tc>
          <w:tcPr>
            <w:tcW w:w="1863" w:type="dxa"/>
            <w:noWrap/>
            <w:hideMark/>
          </w:tcPr>
          <w:p w14:paraId="0A831C9B" w14:textId="77777777" w:rsidR="00F40B70" w:rsidRPr="00BA3432" w:rsidRDefault="00F40B70" w:rsidP="00376EE3">
            <w:pPr>
              <w:spacing w:line="276" w:lineRule="auto"/>
              <w:rPr>
                <w:ins w:id="16888" w:author="phuong vu" w:date="2018-11-23T14:07:00Z"/>
                <w:rPrChange w:id="16889" w:author="phuong vu" w:date="2018-11-25T21:55:00Z">
                  <w:rPr>
                    <w:ins w:id="16890" w:author="phuong vu" w:date="2018-11-23T14:07:00Z"/>
                  </w:rPr>
                </w:rPrChange>
              </w:rPr>
            </w:pPr>
            <w:ins w:id="16891" w:author="phuong vu" w:date="2018-11-23T14:07:00Z">
              <w:r w:rsidRPr="00BA3432">
                <w:rPr>
                  <w:rPrChange w:id="16892" w:author="phuong vu" w:date="2018-11-25T21:55:00Z">
                    <w:rPr/>
                  </w:rPrChange>
                </w:rPr>
                <w:t>color_id</w:t>
              </w:r>
            </w:ins>
          </w:p>
        </w:tc>
        <w:tc>
          <w:tcPr>
            <w:tcW w:w="1300" w:type="dxa"/>
            <w:noWrap/>
            <w:hideMark/>
          </w:tcPr>
          <w:p w14:paraId="62ED10B7" w14:textId="77777777" w:rsidR="00F40B70" w:rsidRPr="00BA3432" w:rsidRDefault="00F40B70" w:rsidP="00376EE3">
            <w:pPr>
              <w:spacing w:line="276" w:lineRule="auto"/>
              <w:rPr>
                <w:ins w:id="16893" w:author="phuong vu" w:date="2018-11-23T14:07:00Z"/>
                <w:rPrChange w:id="16894" w:author="phuong vu" w:date="2018-11-25T21:55:00Z">
                  <w:rPr>
                    <w:ins w:id="16895" w:author="phuong vu" w:date="2018-11-23T14:07:00Z"/>
                  </w:rPr>
                </w:rPrChange>
              </w:rPr>
            </w:pPr>
            <w:ins w:id="16896" w:author="phuong vu" w:date="2018-11-23T14:07:00Z">
              <w:r w:rsidRPr="00BA3432">
                <w:rPr>
                  <w:rPrChange w:id="16897" w:author="phuong vu" w:date="2018-11-25T21:55:00Z">
                    <w:rPr/>
                  </w:rPrChange>
                </w:rPr>
                <w:t>numeric</w:t>
              </w:r>
            </w:ins>
          </w:p>
        </w:tc>
        <w:tc>
          <w:tcPr>
            <w:tcW w:w="991" w:type="dxa"/>
            <w:noWrap/>
            <w:vAlign w:val="center"/>
            <w:hideMark/>
          </w:tcPr>
          <w:p w14:paraId="3BA73557" w14:textId="5E7BA617" w:rsidR="00F40B70" w:rsidRPr="00BA3432" w:rsidRDefault="009A0B4E" w:rsidP="00376EE3">
            <w:pPr>
              <w:spacing w:line="276" w:lineRule="auto"/>
              <w:jc w:val="center"/>
              <w:rPr>
                <w:ins w:id="16898" w:author="phuong vu" w:date="2018-11-23T14:07:00Z"/>
                <w:lang w:val="en-US"/>
                <w:rPrChange w:id="16899" w:author="phuong vu" w:date="2018-11-25T21:55:00Z">
                  <w:rPr>
                    <w:ins w:id="16900" w:author="phuong vu" w:date="2018-11-23T14:07:00Z"/>
                  </w:rPr>
                </w:rPrChange>
              </w:rPr>
            </w:pPr>
            <w:ins w:id="16901" w:author="phuong vu" w:date="2018-11-23T14:10:00Z">
              <w:r w:rsidRPr="00BA3432">
                <w:rPr>
                  <w:lang w:val="en-US"/>
                  <w:rPrChange w:id="16902" w:author="phuong vu" w:date="2018-11-25T21:55:00Z">
                    <w:rPr>
                      <w:lang w:val="en-US"/>
                    </w:rPr>
                  </w:rPrChange>
                </w:rPr>
                <w:t>X</w:t>
              </w:r>
            </w:ins>
          </w:p>
        </w:tc>
        <w:tc>
          <w:tcPr>
            <w:tcW w:w="838" w:type="dxa"/>
            <w:noWrap/>
            <w:vAlign w:val="center"/>
            <w:hideMark/>
          </w:tcPr>
          <w:p w14:paraId="18B623EC" w14:textId="77777777" w:rsidR="00F40B70" w:rsidRPr="00AD0E2E" w:rsidRDefault="00F40B70" w:rsidP="00376EE3">
            <w:pPr>
              <w:spacing w:line="276" w:lineRule="auto"/>
              <w:jc w:val="center"/>
              <w:rPr>
                <w:ins w:id="16903" w:author="phuong vu" w:date="2018-11-23T14:07:00Z"/>
              </w:rPr>
            </w:pPr>
          </w:p>
        </w:tc>
        <w:tc>
          <w:tcPr>
            <w:tcW w:w="1414" w:type="dxa"/>
            <w:noWrap/>
            <w:vAlign w:val="center"/>
            <w:hideMark/>
          </w:tcPr>
          <w:p w14:paraId="1E8CDBFE" w14:textId="77777777" w:rsidR="00F40B70" w:rsidRPr="00BA3432" w:rsidRDefault="00F40B70" w:rsidP="00376EE3">
            <w:pPr>
              <w:spacing w:line="276" w:lineRule="auto"/>
              <w:jc w:val="center"/>
              <w:rPr>
                <w:ins w:id="16904" w:author="phuong vu" w:date="2018-11-23T14:07:00Z"/>
                <w:rPrChange w:id="16905" w:author="phuong vu" w:date="2018-11-25T21:55:00Z">
                  <w:rPr>
                    <w:ins w:id="16906" w:author="phuong vu" w:date="2018-11-23T14:07:00Z"/>
                  </w:rPr>
                </w:rPrChange>
              </w:rPr>
            </w:pPr>
            <w:ins w:id="16907" w:author="phuong vu" w:date="2018-11-23T14:07:00Z">
              <w:r w:rsidRPr="00BA3432">
                <w:rPr>
                  <w:rPrChange w:id="16908" w:author="phuong vu" w:date="2018-11-25T21:55:00Z">
                    <w:rPr/>
                  </w:rPrChange>
                </w:rPr>
                <w:t>X</w:t>
              </w:r>
            </w:ins>
          </w:p>
        </w:tc>
        <w:tc>
          <w:tcPr>
            <w:tcW w:w="1611" w:type="dxa"/>
            <w:noWrap/>
            <w:hideMark/>
          </w:tcPr>
          <w:p w14:paraId="1CE06F26" w14:textId="77777777" w:rsidR="00F40B70" w:rsidRPr="00BA3432" w:rsidRDefault="00F40B70" w:rsidP="00376EE3">
            <w:pPr>
              <w:spacing w:line="276" w:lineRule="auto"/>
              <w:rPr>
                <w:ins w:id="16909" w:author="phuong vu" w:date="2018-11-23T14:07:00Z"/>
                <w:rPrChange w:id="16910" w:author="phuong vu" w:date="2018-11-25T21:55:00Z">
                  <w:rPr>
                    <w:ins w:id="16911" w:author="phuong vu" w:date="2018-11-23T14:07:00Z"/>
                  </w:rPr>
                </w:rPrChange>
              </w:rPr>
            </w:pPr>
            <w:ins w:id="16912" w:author="phuong vu" w:date="2018-11-23T14:07:00Z">
              <w:r w:rsidRPr="00BA3432">
                <w:rPr>
                  <w:rPrChange w:id="16913" w:author="phuong vu" w:date="2018-11-25T21:55:00Z">
                    <w:rPr/>
                  </w:rPrChange>
                </w:rPr>
                <w:t xml:space="preserve">ID màu sắc. </w:t>
              </w:r>
            </w:ins>
          </w:p>
        </w:tc>
      </w:tr>
      <w:tr w:rsidR="00DB4132" w:rsidRPr="00BA3432" w14:paraId="70BCC4CE" w14:textId="77777777" w:rsidTr="00376EE3">
        <w:trPr>
          <w:trHeight w:val="300"/>
          <w:ins w:id="16914" w:author="phuong vu" w:date="2018-11-23T14:07:00Z"/>
        </w:trPr>
        <w:tc>
          <w:tcPr>
            <w:tcW w:w="708" w:type="dxa"/>
            <w:noWrap/>
            <w:hideMark/>
          </w:tcPr>
          <w:p w14:paraId="5E8C0A2F" w14:textId="77777777" w:rsidR="00F40B70" w:rsidRPr="00BA3432" w:rsidRDefault="00F40B70" w:rsidP="00376EE3">
            <w:pPr>
              <w:spacing w:line="276" w:lineRule="auto"/>
              <w:rPr>
                <w:ins w:id="16915" w:author="phuong vu" w:date="2018-11-23T14:07:00Z"/>
                <w:rPrChange w:id="16916" w:author="phuong vu" w:date="2018-11-25T21:55:00Z">
                  <w:rPr>
                    <w:ins w:id="16917" w:author="phuong vu" w:date="2018-11-23T14:07:00Z"/>
                  </w:rPr>
                </w:rPrChange>
              </w:rPr>
            </w:pPr>
            <w:ins w:id="16918" w:author="phuong vu" w:date="2018-11-23T14:07:00Z">
              <w:r w:rsidRPr="00BA3432">
                <w:rPr>
                  <w:rPrChange w:id="16919" w:author="phuong vu" w:date="2018-11-25T21:55:00Z">
                    <w:rPr/>
                  </w:rPrChange>
                </w:rPr>
                <w:t>7</w:t>
              </w:r>
            </w:ins>
          </w:p>
        </w:tc>
        <w:tc>
          <w:tcPr>
            <w:tcW w:w="1863" w:type="dxa"/>
            <w:noWrap/>
            <w:hideMark/>
          </w:tcPr>
          <w:p w14:paraId="3D6F9633" w14:textId="77777777" w:rsidR="00F40B70" w:rsidRPr="00BA3432" w:rsidRDefault="00F40B70" w:rsidP="00376EE3">
            <w:pPr>
              <w:spacing w:line="276" w:lineRule="auto"/>
              <w:rPr>
                <w:ins w:id="16920" w:author="phuong vu" w:date="2018-11-23T14:07:00Z"/>
                <w:rPrChange w:id="16921" w:author="phuong vu" w:date="2018-11-25T21:55:00Z">
                  <w:rPr>
                    <w:ins w:id="16922" w:author="phuong vu" w:date="2018-11-23T14:07:00Z"/>
                  </w:rPr>
                </w:rPrChange>
              </w:rPr>
            </w:pPr>
            <w:ins w:id="16923" w:author="phuong vu" w:date="2018-11-23T14:07:00Z">
              <w:r w:rsidRPr="00BA3432">
                <w:rPr>
                  <w:rPrChange w:id="16924" w:author="phuong vu" w:date="2018-11-25T21:55:00Z">
                    <w:rPr/>
                  </w:rPrChange>
                </w:rPr>
                <w:t>product_id</w:t>
              </w:r>
            </w:ins>
          </w:p>
        </w:tc>
        <w:tc>
          <w:tcPr>
            <w:tcW w:w="1300" w:type="dxa"/>
            <w:noWrap/>
            <w:hideMark/>
          </w:tcPr>
          <w:p w14:paraId="7CE1F64B" w14:textId="77777777" w:rsidR="00F40B70" w:rsidRPr="00BA3432" w:rsidRDefault="00F40B70" w:rsidP="00376EE3">
            <w:pPr>
              <w:spacing w:line="276" w:lineRule="auto"/>
              <w:rPr>
                <w:ins w:id="16925" w:author="phuong vu" w:date="2018-11-23T14:07:00Z"/>
                <w:rPrChange w:id="16926" w:author="phuong vu" w:date="2018-11-25T21:55:00Z">
                  <w:rPr>
                    <w:ins w:id="16927" w:author="phuong vu" w:date="2018-11-23T14:07:00Z"/>
                  </w:rPr>
                </w:rPrChange>
              </w:rPr>
            </w:pPr>
            <w:ins w:id="16928" w:author="phuong vu" w:date="2018-11-23T14:07:00Z">
              <w:r w:rsidRPr="00BA3432">
                <w:rPr>
                  <w:rPrChange w:id="16929" w:author="phuong vu" w:date="2018-11-25T21:55:00Z">
                    <w:rPr/>
                  </w:rPrChange>
                </w:rPr>
                <w:t>numeric</w:t>
              </w:r>
            </w:ins>
          </w:p>
        </w:tc>
        <w:tc>
          <w:tcPr>
            <w:tcW w:w="991" w:type="dxa"/>
            <w:noWrap/>
            <w:vAlign w:val="center"/>
            <w:hideMark/>
          </w:tcPr>
          <w:p w14:paraId="03B29E4D" w14:textId="50475859" w:rsidR="00F40B70" w:rsidRPr="00BA3432" w:rsidRDefault="00F40B70" w:rsidP="00376EE3">
            <w:pPr>
              <w:spacing w:line="276" w:lineRule="auto"/>
              <w:jc w:val="center"/>
              <w:rPr>
                <w:ins w:id="16930" w:author="phuong vu" w:date="2018-11-23T14:07:00Z"/>
                <w:lang w:val="en-US"/>
                <w:rPrChange w:id="16931" w:author="phuong vu" w:date="2018-11-25T21:55:00Z">
                  <w:rPr>
                    <w:ins w:id="16932" w:author="phuong vu" w:date="2018-11-23T14:07:00Z"/>
                  </w:rPr>
                </w:rPrChange>
              </w:rPr>
            </w:pPr>
          </w:p>
        </w:tc>
        <w:tc>
          <w:tcPr>
            <w:tcW w:w="838" w:type="dxa"/>
            <w:noWrap/>
            <w:vAlign w:val="center"/>
            <w:hideMark/>
          </w:tcPr>
          <w:p w14:paraId="766F979B" w14:textId="77777777" w:rsidR="00F40B70" w:rsidRPr="00AD0E2E" w:rsidRDefault="00F40B70" w:rsidP="00376EE3">
            <w:pPr>
              <w:spacing w:line="276" w:lineRule="auto"/>
              <w:jc w:val="center"/>
              <w:rPr>
                <w:ins w:id="16933" w:author="phuong vu" w:date="2018-11-23T14:07:00Z"/>
              </w:rPr>
            </w:pPr>
          </w:p>
        </w:tc>
        <w:tc>
          <w:tcPr>
            <w:tcW w:w="1414" w:type="dxa"/>
            <w:noWrap/>
            <w:vAlign w:val="center"/>
            <w:hideMark/>
          </w:tcPr>
          <w:p w14:paraId="321818E2" w14:textId="77777777" w:rsidR="00F40B70" w:rsidRPr="00BA3432" w:rsidRDefault="00F40B70" w:rsidP="00376EE3">
            <w:pPr>
              <w:spacing w:line="276" w:lineRule="auto"/>
              <w:jc w:val="center"/>
              <w:rPr>
                <w:ins w:id="16934" w:author="phuong vu" w:date="2018-11-23T14:07:00Z"/>
                <w:rPrChange w:id="16935" w:author="phuong vu" w:date="2018-11-25T21:55:00Z">
                  <w:rPr>
                    <w:ins w:id="16936" w:author="phuong vu" w:date="2018-11-23T14:07:00Z"/>
                  </w:rPr>
                </w:rPrChange>
              </w:rPr>
            </w:pPr>
            <w:ins w:id="16937" w:author="phuong vu" w:date="2018-11-23T14:07:00Z">
              <w:r w:rsidRPr="00BA3432">
                <w:rPr>
                  <w:rPrChange w:id="16938" w:author="phuong vu" w:date="2018-11-25T21:55:00Z">
                    <w:rPr/>
                  </w:rPrChange>
                </w:rPr>
                <w:t>X</w:t>
              </w:r>
            </w:ins>
          </w:p>
        </w:tc>
        <w:tc>
          <w:tcPr>
            <w:tcW w:w="1611" w:type="dxa"/>
            <w:noWrap/>
            <w:hideMark/>
          </w:tcPr>
          <w:p w14:paraId="617F6E71" w14:textId="77777777" w:rsidR="00F40B70" w:rsidRPr="00BA3432" w:rsidRDefault="00F40B70" w:rsidP="00376EE3">
            <w:pPr>
              <w:spacing w:line="276" w:lineRule="auto"/>
              <w:rPr>
                <w:ins w:id="16939" w:author="phuong vu" w:date="2018-11-23T14:07:00Z"/>
                <w:rPrChange w:id="16940" w:author="phuong vu" w:date="2018-11-25T21:55:00Z">
                  <w:rPr>
                    <w:ins w:id="16941" w:author="phuong vu" w:date="2018-11-23T14:07:00Z"/>
                  </w:rPr>
                </w:rPrChange>
              </w:rPr>
            </w:pPr>
            <w:ins w:id="16942" w:author="phuong vu" w:date="2018-11-23T14:07:00Z">
              <w:r w:rsidRPr="00BA3432">
                <w:rPr>
                  <w:rPrChange w:id="16943" w:author="phuong vu" w:date="2018-11-25T21:55:00Z">
                    <w:rPr/>
                  </w:rPrChange>
                </w:rPr>
                <w:t>ID quần áo</w:t>
              </w:r>
            </w:ins>
          </w:p>
        </w:tc>
      </w:tr>
      <w:tr w:rsidR="00DB4132" w:rsidRPr="00BA3432" w14:paraId="0ED2DC00" w14:textId="77777777" w:rsidTr="00376EE3">
        <w:trPr>
          <w:trHeight w:val="300"/>
          <w:ins w:id="16944" w:author="phuong vu" w:date="2018-11-23T14:07:00Z"/>
        </w:trPr>
        <w:tc>
          <w:tcPr>
            <w:tcW w:w="708" w:type="dxa"/>
            <w:noWrap/>
            <w:hideMark/>
          </w:tcPr>
          <w:p w14:paraId="14D71849" w14:textId="77777777" w:rsidR="00F40B70" w:rsidRPr="00BA3432" w:rsidRDefault="00F40B70" w:rsidP="00376EE3">
            <w:pPr>
              <w:spacing w:line="276" w:lineRule="auto"/>
              <w:rPr>
                <w:ins w:id="16945" w:author="phuong vu" w:date="2018-11-23T14:07:00Z"/>
                <w:rPrChange w:id="16946" w:author="phuong vu" w:date="2018-11-25T21:55:00Z">
                  <w:rPr>
                    <w:ins w:id="16947" w:author="phuong vu" w:date="2018-11-23T14:07:00Z"/>
                  </w:rPr>
                </w:rPrChange>
              </w:rPr>
            </w:pPr>
            <w:ins w:id="16948" w:author="phuong vu" w:date="2018-11-23T14:07:00Z">
              <w:r w:rsidRPr="00BA3432">
                <w:rPr>
                  <w:rPrChange w:id="16949" w:author="phuong vu" w:date="2018-11-25T21:55:00Z">
                    <w:rPr/>
                  </w:rPrChange>
                </w:rPr>
                <w:t>8</w:t>
              </w:r>
            </w:ins>
          </w:p>
        </w:tc>
        <w:tc>
          <w:tcPr>
            <w:tcW w:w="1863" w:type="dxa"/>
            <w:noWrap/>
            <w:hideMark/>
          </w:tcPr>
          <w:p w14:paraId="1ACB6F54" w14:textId="5329F4EA" w:rsidR="00F40B70" w:rsidRPr="00BA3432" w:rsidRDefault="00DB4132" w:rsidP="00376EE3">
            <w:pPr>
              <w:spacing w:line="276" w:lineRule="auto"/>
              <w:rPr>
                <w:ins w:id="16950" w:author="phuong vu" w:date="2018-11-23T14:07:00Z"/>
                <w:rPrChange w:id="16951" w:author="phuong vu" w:date="2018-11-25T21:55:00Z">
                  <w:rPr>
                    <w:ins w:id="16952" w:author="phuong vu" w:date="2018-11-23T14:07:00Z"/>
                  </w:rPr>
                </w:rPrChange>
              </w:rPr>
            </w:pPr>
            <w:ins w:id="16953" w:author="phuong vu" w:date="2018-11-23T14:07:00Z">
              <w:r w:rsidRPr="00BA3432">
                <w:rPr>
                  <w:rPrChange w:id="16954" w:author="phuong vu" w:date="2018-11-25T21:55:00Z">
                    <w:rPr/>
                  </w:rPrChange>
                </w:rPr>
                <w:t>material_id</w:t>
              </w:r>
            </w:ins>
          </w:p>
        </w:tc>
        <w:tc>
          <w:tcPr>
            <w:tcW w:w="1300" w:type="dxa"/>
            <w:noWrap/>
            <w:hideMark/>
          </w:tcPr>
          <w:p w14:paraId="097AB5F2" w14:textId="77777777" w:rsidR="00F40B70" w:rsidRPr="00BA3432" w:rsidRDefault="00F40B70" w:rsidP="00376EE3">
            <w:pPr>
              <w:spacing w:line="276" w:lineRule="auto"/>
              <w:rPr>
                <w:ins w:id="16955" w:author="phuong vu" w:date="2018-11-23T14:07:00Z"/>
                <w:rPrChange w:id="16956" w:author="phuong vu" w:date="2018-11-25T21:55:00Z">
                  <w:rPr>
                    <w:ins w:id="16957" w:author="phuong vu" w:date="2018-11-23T14:07:00Z"/>
                  </w:rPr>
                </w:rPrChange>
              </w:rPr>
            </w:pPr>
            <w:ins w:id="16958" w:author="phuong vu" w:date="2018-11-23T14:07:00Z">
              <w:r w:rsidRPr="00BA3432">
                <w:rPr>
                  <w:rPrChange w:id="16959" w:author="phuong vu" w:date="2018-11-25T21:55:00Z">
                    <w:rPr/>
                  </w:rPrChange>
                </w:rPr>
                <w:t>numeric</w:t>
              </w:r>
            </w:ins>
          </w:p>
        </w:tc>
        <w:tc>
          <w:tcPr>
            <w:tcW w:w="991" w:type="dxa"/>
            <w:noWrap/>
            <w:vAlign w:val="center"/>
            <w:hideMark/>
          </w:tcPr>
          <w:p w14:paraId="43A2C2E1" w14:textId="316379E0" w:rsidR="00F40B70" w:rsidRPr="00BA3432" w:rsidRDefault="009A0B4E" w:rsidP="00376EE3">
            <w:pPr>
              <w:spacing w:line="276" w:lineRule="auto"/>
              <w:jc w:val="center"/>
              <w:rPr>
                <w:ins w:id="16960" w:author="phuong vu" w:date="2018-11-23T14:07:00Z"/>
                <w:lang w:val="en-US"/>
                <w:rPrChange w:id="16961" w:author="phuong vu" w:date="2018-11-25T21:55:00Z">
                  <w:rPr>
                    <w:ins w:id="16962" w:author="phuong vu" w:date="2018-11-23T14:07:00Z"/>
                  </w:rPr>
                </w:rPrChange>
              </w:rPr>
            </w:pPr>
            <w:ins w:id="16963" w:author="phuong vu" w:date="2018-11-23T14:10:00Z">
              <w:r w:rsidRPr="00BA3432">
                <w:rPr>
                  <w:lang w:val="en-US"/>
                  <w:rPrChange w:id="16964" w:author="phuong vu" w:date="2018-11-25T21:55:00Z">
                    <w:rPr>
                      <w:lang w:val="en-US"/>
                    </w:rPr>
                  </w:rPrChange>
                </w:rPr>
                <w:t>X</w:t>
              </w:r>
            </w:ins>
          </w:p>
        </w:tc>
        <w:tc>
          <w:tcPr>
            <w:tcW w:w="838" w:type="dxa"/>
            <w:noWrap/>
            <w:vAlign w:val="center"/>
            <w:hideMark/>
          </w:tcPr>
          <w:p w14:paraId="561B13E5" w14:textId="77777777" w:rsidR="00F40B70" w:rsidRPr="00AD0E2E" w:rsidRDefault="00F40B70" w:rsidP="00376EE3">
            <w:pPr>
              <w:spacing w:line="276" w:lineRule="auto"/>
              <w:jc w:val="center"/>
              <w:rPr>
                <w:ins w:id="16965" w:author="phuong vu" w:date="2018-11-23T14:07:00Z"/>
              </w:rPr>
            </w:pPr>
          </w:p>
        </w:tc>
        <w:tc>
          <w:tcPr>
            <w:tcW w:w="1414" w:type="dxa"/>
            <w:noWrap/>
            <w:vAlign w:val="center"/>
            <w:hideMark/>
          </w:tcPr>
          <w:p w14:paraId="67D71015" w14:textId="77777777" w:rsidR="00F40B70" w:rsidRPr="00BA3432" w:rsidRDefault="00F40B70" w:rsidP="00376EE3">
            <w:pPr>
              <w:spacing w:line="276" w:lineRule="auto"/>
              <w:jc w:val="center"/>
              <w:rPr>
                <w:ins w:id="16966" w:author="phuong vu" w:date="2018-11-23T14:07:00Z"/>
                <w:rPrChange w:id="16967" w:author="phuong vu" w:date="2018-11-25T21:55:00Z">
                  <w:rPr>
                    <w:ins w:id="16968" w:author="phuong vu" w:date="2018-11-23T14:07:00Z"/>
                  </w:rPr>
                </w:rPrChange>
              </w:rPr>
            </w:pPr>
            <w:ins w:id="16969" w:author="phuong vu" w:date="2018-11-23T14:07:00Z">
              <w:r w:rsidRPr="00BA3432">
                <w:rPr>
                  <w:rPrChange w:id="16970" w:author="phuong vu" w:date="2018-11-25T21:55:00Z">
                    <w:rPr/>
                  </w:rPrChange>
                </w:rPr>
                <w:t>X</w:t>
              </w:r>
            </w:ins>
          </w:p>
        </w:tc>
        <w:tc>
          <w:tcPr>
            <w:tcW w:w="1611" w:type="dxa"/>
            <w:noWrap/>
            <w:hideMark/>
          </w:tcPr>
          <w:p w14:paraId="4090D1F1" w14:textId="77777777" w:rsidR="00F40B70" w:rsidRPr="00BA3432" w:rsidRDefault="00F40B70" w:rsidP="00376EE3">
            <w:pPr>
              <w:spacing w:line="276" w:lineRule="auto"/>
              <w:rPr>
                <w:ins w:id="16971" w:author="phuong vu" w:date="2018-11-23T14:07:00Z"/>
                <w:rPrChange w:id="16972" w:author="phuong vu" w:date="2018-11-25T21:55:00Z">
                  <w:rPr>
                    <w:ins w:id="16973" w:author="phuong vu" w:date="2018-11-23T14:07:00Z"/>
                  </w:rPr>
                </w:rPrChange>
              </w:rPr>
            </w:pPr>
            <w:ins w:id="16974" w:author="phuong vu" w:date="2018-11-23T14:07:00Z">
              <w:r w:rsidRPr="00BA3432">
                <w:rPr>
                  <w:rPrChange w:id="16975" w:author="phuong vu" w:date="2018-11-25T21:55:00Z">
                    <w:rPr/>
                  </w:rPrChange>
                </w:rPr>
                <w:t xml:space="preserve">ID chất liệu. </w:t>
              </w:r>
            </w:ins>
          </w:p>
        </w:tc>
      </w:tr>
      <w:tr w:rsidR="00DB4132" w:rsidRPr="00BA3432" w14:paraId="0B803DF6" w14:textId="77777777" w:rsidTr="00376EE3">
        <w:trPr>
          <w:trHeight w:val="300"/>
          <w:ins w:id="16976" w:author="phuong vu" w:date="2018-11-23T14:07:00Z"/>
        </w:trPr>
        <w:tc>
          <w:tcPr>
            <w:tcW w:w="708" w:type="dxa"/>
            <w:noWrap/>
            <w:hideMark/>
          </w:tcPr>
          <w:p w14:paraId="4A4EB07C" w14:textId="77777777" w:rsidR="00F40B70" w:rsidRPr="00BA3432" w:rsidRDefault="00F40B70" w:rsidP="00376EE3">
            <w:pPr>
              <w:spacing w:line="276" w:lineRule="auto"/>
              <w:rPr>
                <w:ins w:id="16977" w:author="phuong vu" w:date="2018-11-23T14:07:00Z"/>
                <w:rPrChange w:id="16978" w:author="phuong vu" w:date="2018-11-25T21:55:00Z">
                  <w:rPr>
                    <w:ins w:id="16979" w:author="phuong vu" w:date="2018-11-23T14:07:00Z"/>
                  </w:rPr>
                </w:rPrChange>
              </w:rPr>
            </w:pPr>
            <w:ins w:id="16980" w:author="phuong vu" w:date="2018-11-23T14:07:00Z">
              <w:r w:rsidRPr="00BA3432">
                <w:rPr>
                  <w:rPrChange w:id="16981" w:author="phuong vu" w:date="2018-11-25T21:55:00Z">
                    <w:rPr/>
                  </w:rPrChange>
                </w:rPr>
                <w:t>9</w:t>
              </w:r>
            </w:ins>
          </w:p>
        </w:tc>
        <w:tc>
          <w:tcPr>
            <w:tcW w:w="1863" w:type="dxa"/>
            <w:noWrap/>
            <w:hideMark/>
          </w:tcPr>
          <w:p w14:paraId="47D55FA3" w14:textId="6D09429A" w:rsidR="00F40B70" w:rsidRPr="00BA3432" w:rsidRDefault="00DB4132" w:rsidP="00376EE3">
            <w:pPr>
              <w:spacing w:line="276" w:lineRule="auto"/>
              <w:rPr>
                <w:ins w:id="16982" w:author="phuong vu" w:date="2018-11-23T14:07:00Z"/>
                <w:rPrChange w:id="16983" w:author="phuong vu" w:date="2018-11-25T21:55:00Z">
                  <w:rPr>
                    <w:ins w:id="16984" w:author="phuong vu" w:date="2018-11-23T14:07:00Z"/>
                  </w:rPr>
                </w:rPrChange>
              </w:rPr>
            </w:pPr>
            <w:ins w:id="16985" w:author="phuong vu" w:date="2018-11-23T14:07:00Z">
              <w:r w:rsidRPr="00BA3432">
                <w:rPr>
                  <w:rPrChange w:id="16986" w:author="phuong vu" w:date="2018-11-25T21:55:00Z">
                    <w:rPr/>
                  </w:rPrChange>
                </w:rPr>
                <w:t>amount</w:t>
              </w:r>
            </w:ins>
          </w:p>
        </w:tc>
        <w:tc>
          <w:tcPr>
            <w:tcW w:w="1300" w:type="dxa"/>
            <w:noWrap/>
            <w:hideMark/>
          </w:tcPr>
          <w:p w14:paraId="5FC2BAD8" w14:textId="135E61ED" w:rsidR="00F40B70" w:rsidRPr="00BA3432" w:rsidRDefault="00F40B70" w:rsidP="00376EE3">
            <w:pPr>
              <w:spacing w:line="276" w:lineRule="auto"/>
              <w:rPr>
                <w:ins w:id="16987" w:author="phuong vu" w:date="2018-11-23T14:07:00Z"/>
                <w:lang w:val="en-US"/>
                <w:rPrChange w:id="16988" w:author="phuong vu" w:date="2018-11-25T21:55:00Z">
                  <w:rPr>
                    <w:ins w:id="16989" w:author="phuong vu" w:date="2018-11-23T14:07:00Z"/>
                  </w:rPr>
                </w:rPrChange>
              </w:rPr>
            </w:pPr>
            <w:ins w:id="16990" w:author="phuong vu" w:date="2018-11-23T14:09:00Z">
              <w:r w:rsidRPr="00BA3432">
                <w:rPr>
                  <w:lang w:val="en-US"/>
                  <w:rPrChange w:id="16991" w:author="phuong vu" w:date="2018-11-25T21:55:00Z">
                    <w:rPr>
                      <w:lang w:val="en-US"/>
                    </w:rPr>
                  </w:rPrChange>
                </w:rPr>
                <w:t>double</w:t>
              </w:r>
            </w:ins>
          </w:p>
        </w:tc>
        <w:tc>
          <w:tcPr>
            <w:tcW w:w="991" w:type="dxa"/>
            <w:noWrap/>
            <w:vAlign w:val="center"/>
            <w:hideMark/>
          </w:tcPr>
          <w:p w14:paraId="4C86C703" w14:textId="77777777" w:rsidR="00F40B70" w:rsidRPr="00AD0E2E" w:rsidRDefault="00F40B70" w:rsidP="00376EE3">
            <w:pPr>
              <w:spacing w:line="276" w:lineRule="auto"/>
              <w:jc w:val="center"/>
              <w:rPr>
                <w:ins w:id="16992" w:author="phuong vu" w:date="2018-11-23T14:07:00Z"/>
              </w:rPr>
            </w:pPr>
          </w:p>
        </w:tc>
        <w:tc>
          <w:tcPr>
            <w:tcW w:w="838" w:type="dxa"/>
            <w:noWrap/>
            <w:vAlign w:val="center"/>
            <w:hideMark/>
          </w:tcPr>
          <w:p w14:paraId="698D900F" w14:textId="77777777" w:rsidR="00F40B70" w:rsidRPr="00BA3432" w:rsidRDefault="00F40B70" w:rsidP="00376EE3">
            <w:pPr>
              <w:spacing w:line="276" w:lineRule="auto"/>
              <w:jc w:val="center"/>
              <w:rPr>
                <w:ins w:id="16993" w:author="phuong vu" w:date="2018-11-23T14:07:00Z"/>
                <w:rPrChange w:id="16994" w:author="phuong vu" w:date="2018-11-25T21:55:00Z">
                  <w:rPr>
                    <w:ins w:id="16995" w:author="phuong vu" w:date="2018-11-23T14:07:00Z"/>
                  </w:rPr>
                </w:rPrChange>
              </w:rPr>
            </w:pPr>
          </w:p>
        </w:tc>
        <w:tc>
          <w:tcPr>
            <w:tcW w:w="1414" w:type="dxa"/>
            <w:noWrap/>
            <w:vAlign w:val="center"/>
            <w:hideMark/>
          </w:tcPr>
          <w:p w14:paraId="76DC84B5" w14:textId="77777777" w:rsidR="00F40B70" w:rsidRPr="00BA3432" w:rsidRDefault="00F40B70" w:rsidP="00376EE3">
            <w:pPr>
              <w:spacing w:line="276" w:lineRule="auto"/>
              <w:jc w:val="center"/>
              <w:rPr>
                <w:ins w:id="16996" w:author="phuong vu" w:date="2018-11-23T14:07:00Z"/>
                <w:rPrChange w:id="16997" w:author="phuong vu" w:date="2018-11-25T21:55:00Z">
                  <w:rPr>
                    <w:ins w:id="16998" w:author="phuong vu" w:date="2018-11-23T14:07:00Z"/>
                  </w:rPr>
                </w:rPrChange>
              </w:rPr>
            </w:pPr>
          </w:p>
        </w:tc>
        <w:tc>
          <w:tcPr>
            <w:tcW w:w="1611" w:type="dxa"/>
            <w:noWrap/>
            <w:hideMark/>
          </w:tcPr>
          <w:p w14:paraId="04DC1E3A" w14:textId="68BAEE44" w:rsidR="00F40B70" w:rsidRPr="00BA3432" w:rsidRDefault="00F40B70" w:rsidP="00376EE3">
            <w:pPr>
              <w:spacing w:line="276" w:lineRule="auto"/>
              <w:rPr>
                <w:ins w:id="16999" w:author="phuong vu" w:date="2018-11-23T14:07:00Z"/>
                <w:lang w:val="en-US"/>
                <w:rPrChange w:id="17000" w:author="phuong vu" w:date="2018-11-25T21:55:00Z">
                  <w:rPr>
                    <w:ins w:id="17001" w:author="phuong vu" w:date="2018-11-23T14:07:00Z"/>
                  </w:rPr>
                </w:rPrChange>
              </w:rPr>
            </w:pPr>
            <w:ins w:id="17002" w:author="phuong vu" w:date="2018-11-23T14:07:00Z">
              <w:r w:rsidRPr="00BA3432">
                <w:rPr>
                  <w:rPrChange w:id="17003" w:author="phuong vu" w:date="2018-11-25T21:55:00Z">
                    <w:rPr/>
                  </w:rPrChange>
                </w:rPr>
                <w:t>Số lượng quần</w:t>
              </w:r>
            </w:ins>
            <w:ins w:id="17004" w:author="phuong vu" w:date="2018-11-23T14:10:00Z">
              <w:r w:rsidR="00DB4132" w:rsidRPr="00BA3432">
                <w:rPr>
                  <w:lang w:val="en-US"/>
                  <w:rPrChange w:id="17005" w:author="phuong vu" w:date="2018-11-25T21:55:00Z">
                    <w:rPr>
                      <w:lang w:val="en-US"/>
                    </w:rPr>
                  </w:rPrChange>
                </w:rPr>
                <w:t xml:space="preserve"> áo</w:t>
              </w:r>
            </w:ins>
          </w:p>
        </w:tc>
      </w:tr>
      <w:tr w:rsidR="00DB4132" w:rsidRPr="00BA3432" w14:paraId="4C68C083" w14:textId="77777777" w:rsidTr="00376EE3">
        <w:trPr>
          <w:trHeight w:val="300"/>
          <w:ins w:id="17006" w:author="phuong vu" w:date="2018-11-23T14:07:00Z"/>
        </w:trPr>
        <w:tc>
          <w:tcPr>
            <w:tcW w:w="708" w:type="dxa"/>
            <w:noWrap/>
            <w:hideMark/>
          </w:tcPr>
          <w:p w14:paraId="51D5C442" w14:textId="77777777" w:rsidR="00F40B70" w:rsidRPr="00BA3432" w:rsidRDefault="00F40B70" w:rsidP="00376EE3">
            <w:pPr>
              <w:spacing w:line="276" w:lineRule="auto"/>
              <w:rPr>
                <w:ins w:id="17007" w:author="phuong vu" w:date="2018-11-23T14:07:00Z"/>
                <w:rPrChange w:id="17008" w:author="phuong vu" w:date="2018-11-25T21:55:00Z">
                  <w:rPr>
                    <w:ins w:id="17009" w:author="phuong vu" w:date="2018-11-23T14:07:00Z"/>
                  </w:rPr>
                </w:rPrChange>
              </w:rPr>
            </w:pPr>
            <w:ins w:id="17010" w:author="phuong vu" w:date="2018-11-23T14:07:00Z">
              <w:r w:rsidRPr="00BA3432">
                <w:rPr>
                  <w:rPrChange w:id="17011" w:author="phuong vu" w:date="2018-11-25T21:55:00Z">
                    <w:rPr/>
                  </w:rPrChange>
                </w:rPr>
                <w:t>10</w:t>
              </w:r>
            </w:ins>
          </w:p>
        </w:tc>
        <w:tc>
          <w:tcPr>
            <w:tcW w:w="1863" w:type="dxa"/>
            <w:noWrap/>
            <w:hideMark/>
          </w:tcPr>
          <w:p w14:paraId="10D6F32B" w14:textId="7BA94A99" w:rsidR="00F40B70" w:rsidRPr="00BA3432" w:rsidRDefault="00DB4132" w:rsidP="00376EE3">
            <w:pPr>
              <w:spacing w:line="276" w:lineRule="auto"/>
              <w:rPr>
                <w:ins w:id="17012" w:author="phuong vu" w:date="2018-11-23T14:07:00Z"/>
                <w:lang w:val="en-US"/>
                <w:rPrChange w:id="17013" w:author="phuong vu" w:date="2018-11-25T21:55:00Z">
                  <w:rPr>
                    <w:ins w:id="17014" w:author="phuong vu" w:date="2018-11-23T14:07:00Z"/>
                  </w:rPr>
                </w:rPrChange>
              </w:rPr>
            </w:pPr>
            <w:ins w:id="17015" w:author="phuong vu" w:date="2018-11-23T14:08:00Z">
              <w:r w:rsidRPr="00BA3432">
                <w:rPr>
                  <w:lang w:val="en-US"/>
                  <w:rPrChange w:id="17016" w:author="phuong vu" w:date="2018-11-25T21:55:00Z">
                    <w:rPr>
                      <w:lang w:val="en-US"/>
                    </w:rPr>
                  </w:rPrChange>
                </w:rPr>
                <w:t>received_amount</w:t>
              </w:r>
            </w:ins>
          </w:p>
        </w:tc>
        <w:tc>
          <w:tcPr>
            <w:tcW w:w="1300" w:type="dxa"/>
            <w:noWrap/>
            <w:hideMark/>
          </w:tcPr>
          <w:p w14:paraId="213B6E46" w14:textId="0DCDDC9C" w:rsidR="00F40B70" w:rsidRPr="00BA3432" w:rsidRDefault="00F40B70" w:rsidP="00376EE3">
            <w:pPr>
              <w:spacing w:line="276" w:lineRule="auto"/>
              <w:rPr>
                <w:ins w:id="17017" w:author="phuong vu" w:date="2018-11-23T14:07:00Z"/>
                <w:rPrChange w:id="17018" w:author="phuong vu" w:date="2018-11-25T21:55:00Z">
                  <w:rPr>
                    <w:ins w:id="17019" w:author="phuong vu" w:date="2018-11-23T14:07:00Z"/>
                  </w:rPr>
                </w:rPrChange>
              </w:rPr>
            </w:pPr>
            <w:ins w:id="17020" w:author="phuong vu" w:date="2018-11-23T14:09:00Z">
              <w:r w:rsidRPr="00AD0E2E">
                <w:rPr>
                  <w:lang w:val="en-US"/>
                </w:rPr>
                <w:t>double</w:t>
              </w:r>
            </w:ins>
          </w:p>
        </w:tc>
        <w:tc>
          <w:tcPr>
            <w:tcW w:w="991" w:type="dxa"/>
            <w:noWrap/>
            <w:vAlign w:val="center"/>
            <w:hideMark/>
          </w:tcPr>
          <w:p w14:paraId="00022902" w14:textId="77777777" w:rsidR="00F40B70" w:rsidRPr="00BA3432" w:rsidRDefault="00F40B70" w:rsidP="00376EE3">
            <w:pPr>
              <w:spacing w:line="276" w:lineRule="auto"/>
              <w:jc w:val="center"/>
              <w:rPr>
                <w:ins w:id="17021" w:author="phuong vu" w:date="2018-11-23T14:07:00Z"/>
                <w:rPrChange w:id="17022" w:author="phuong vu" w:date="2018-11-25T21:55:00Z">
                  <w:rPr>
                    <w:ins w:id="17023" w:author="phuong vu" w:date="2018-11-23T14:07:00Z"/>
                  </w:rPr>
                </w:rPrChange>
              </w:rPr>
            </w:pPr>
            <w:ins w:id="17024" w:author="phuong vu" w:date="2018-11-23T14:07:00Z">
              <w:r w:rsidRPr="00BA3432">
                <w:rPr>
                  <w:rPrChange w:id="17025" w:author="phuong vu" w:date="2018-11-25T21:55:00Z">
                    <w:rPr/>
                  </w:rPrChange>
                </w:rPr>
                <w:t>X</w:t>
              </w:r>
            </w:ins>
          </w:p>
        </w:tc>
        <w:tc>
          <w:tcPr>
            <w:tcW w:w="838" w:type="dxa"/>
            <w:noWrap/>
            <w:vAlign w:val="center"/>
            <w:hideMark/>
          </w:tcPr>
          <w:p w14:paraId="6DEBE054" w14:textId="77777777" w:rsidR="00F40B70" w:rsidRPr="00BA3432" w:rsidRDefault="00F40B70" w:rsidP="00376EE3">
            <w:pPr>
              <w:spacing w:line="276" w:lineRule="auto"/>
              <w:jc w:val="center"/>
              <w:rPr>
                <w:ins w:id="17026" w:author="phuong vu" w:date="2018-11-23T14:07:00Z"/>
                <w:rPrChange w:id="17027" w:author="phuong vu" w:date="2018-11-25T21:55:00Z">
                  <w:rPr>
                    <w:ins w:id="17028" w:author="phuong vu" w:date="2018-11-23T14:07:00Z"/>
                  </w:rPr>
                </w:rPrChange>
              </w:rPr>
            </w:pPr>
          </w:p>
        </w:tc>
        <w:tc>
          <w:tcPr>
            <w:tcW w:w="1414" w:type="dxa"/>
            <w:noWrap/>
            <w:vAlign w:val="center"/>
            <w:hideMark/>
          </w:tcPr>
          <w:p w14:paraId="0D09F5F9" w14:textId="77777777" w:rsidR="00F40B70" w:rsidRPr="00BA3432" w:rsidRDefault="00F40B70" w:rsidP="00376EE3">
            <w:pPr>
              <w:spacing w:line="276" w:lineRule="auto"/>
              <w:jc w:val="center"/>
              <w:rPr>
                <w:ins w:id="17029" w:author="phuong vu" w:date="2018-11-23T14:07:00Z"/>
                <w:rPrChange w:id="17030" w:author="phuong vu" w:date="2018-11-25T21:55:00Z">
                  <w:rPr>
                    <w:ins w:id="17031" w:author="phuong vu" w:date="2018-11-23T14:07:00Z"/>
                  </w:rPr>
                </w:rPrChange>
              </w:rPr>
            </w:pPr>
          </w:p>
        </w:tc>
        <w:tc>
          <w:tcPr>
            <w:tcW w:w="1611" w:type="dxa"/>
            <w:noWrap/>
            <w:hideMark/>
          </w:tcPr>
          <w:p w14:paraId="522E11AB" w14:textId="597B2B68" w:rsidR="00F40B70" w:rsidRPr="00BA3432" w:rsidRDefault="00DB4132" w:rsidP="00376EE3">
            <w:pPr>
              <w:spacing w:line="276" w:lineRule="auto"/>
              <w:rPr>
                <w:ins w:id="17032" w:author="phuong vu" w:date="2018-11-23T14:07:00Z"/>
                <w:lang w:val="en-US"/>
                <w:rPrChange w:id="17033" w:author="phuong vu" w:date="2018-11-25T21:55:00Z">
                  <w:rPr>
                    <w:ins w:id="17034" w:author="phuong vu" w:date="2018-11-23T14:07:00Z"/>
                  </w:rPr>
                </w:rPrChange>
              </w:rPr>
            </w:pPr>
            <w:ins w:id="17035" w:author="phuong vu" w:date="2018-11-23T14:10:00Z">
              <w:r w:rsidRPr="00BA3432">
                <w:rPr>
                  <w:lang w:val="en-US"/>
                  <w:rPrChange w:id="17036" w:author="phuong vu" w:date="2018-11-25T21:55:00Z">
                    <w:rPr>
                      <w:lang w:val="en-US"/>
                    </w:rPr>
                  </w:rPrChange>
                </w:rPr>
                <w:t>Số lượng đã nhận</w:t>
              </w:r>
            </w:ins>
          </w:p>
        </w:tc>
      </w:tr>
      <w:tr w:rsidR="009A0B4E" w:rsidRPr="00BA3432" w14:paraId="396A1DB8" w14:textId="77777777" w:rsidTr="00376EE3">
        <w:trPr>
          <w:trHeight w:val="300"/>
          <w:ins w:id="17037" w:author="phuong vu" w:date="2018-11-23T14:09:00Z"/>
        </w:trPr>
        <w:tc>
          <w:tcPr>
            <w:tcW w:w="708" w:type="dxa"/>
            <w:noWrap/>
          </w:tcPr>
          <w:p w14:paraId="16D7F3AB" w14:textId="0464E81C" w:rsidR="009A0B4E" w:rsidRPr="00BA3432" w:rsidRDefault="009A0B4E" w:rsidP="00376EE3">
            <w:pPr>
              <w:spacing w:line="276" w:lineRule="auto"/>
              <w:rPr>
                <w:ins w:id="17038" w:author="phuong vu" w:date="2018-11-23T14:09:00Z"/>
                <w:lang w:val="en-US"/>
                <w:rPrChange w:id="17039" w:author="phuong vu" w:date="2018-11-25T21:55:00Z">
                  <w:rPr>
                    <w:ins w:id="17040" w:author="phuong vu" w:date="2018-11-23T14:09:00Z"/>
                  </w:rPr>
                </w:rPrChange>
              </w:rPr>
            </w:pPr>
            <w:ins w:id="17041" w:author="phuong vu" w:date="2018-11-23T14:09:00Z">
              <w:r w:rsidRPr="00BA3432">
                <w:rPr>
                  <w:lang w:val="en-US"/>
                  <w:rPrChange w:id="17042" w:author="phuong vu" w:date="2018-11-25T21:55:00Z">
                    <w:rPr>
                      <w:lang w:val="en-US"/>
                    </w:rPr>
                  </w:rPrChange>
                </w:rPr>
                <w:t>11</w:t>
              </w:r>
            </w:ins>
          </w:p>
        </w:tc>
        <w:tc>
          <w:tcPr>
            <w:tcW w:w="1863" w:type="dxa"/>
            <w:noWrap/>
          </w:tcPr>
          <w:p w14:paraId="75ABA4DC" w14:textId="7C25C376" w:rsidR="009A0B4E" w:rsidRPr="00BA3432" w:rsidRDefault="00DB4132" w:rsidP="00376EE3">
            <w:pPr>
              <w:spacing w:line="276" w:lineRule="auto"/>
              <w:rPr>
                <w:ins w:id="17043" w:author="phuong vu" w:date="2018-11-23T14:09:00Z"/>
                <w:lang w:val="en-US"/>
                <w:rPrChange w:id="17044" w:author="phuong vu" w:date="2018-11-25T21:55:00Z">
                  <w:rPr>
                    <w:ins w:id="17045" w:author="phuong vu" w:date="2018-11-23T14:09:00Z"/>
                    <w:lang w:val="en-US"/>
                  </w:rPr>
                </w:rPrChange>
              </w:rPr>
            </w:pPr>
            <w:ins w:id="17046" w:author="phuong vu" w:date="2018-11-23T14:09:00Z">
              <w:r w:rsidRPr="00AD0E2E">
                <w:rPr>
                  <w:lang w:val="en-US"/>
                </w:rPr>
                <w:t>delivery_amount</w:t>
              </w:r>
            </w:ins>
          </w:p>
        </w:tc>
        <w:tc>
          <w:tcPr>
            <w:tcW w:w="1300" w:type="dxa"/>
            <w:noWrap/>
          </w:tcPr>
          <w:p w14:paraId="54E07F89" w14:textId="215DD1A2" w:rsidR="009A0B4E" w:rsidRPr="00BA3432" w:rsidRDefault="009A0B4E" w:rsidP="00376EE3">
            <w:pPr>
              <w:spacing w:line="276" w:lineRule="auto"/>
              <w:rPr>
                <w:ins w:id="17047" w:author="phuong vu" w:date="2018-11-23T14:09:00Z"/>
                <w:lang w:val="en-US"/>
                <w:rPrChange w:id="17048" w:author="phuong vu" w:date="2018-11-25T21:55:00Z">
                  <w:rPr>
                    <w:ins w:id="17049" w:author="phuong vu" w:date="2018-11-23T14:09:00Z"/>
                    <w:lang w:val="en-US"/>
                  </w:rPr>
                </w:rPrChange>
              </w:rPr>
            </w:pPr>
            <w:ins w:id="17050" w:author="phuong vu" w:date="2018-11-23T14:10:00Z">
              <w:r w:rsidRPr="00BA3432">
                <w:rPr>
                  <w:lang w:val="en-US"/>
                  <w:rPrChange w:id="17051" w:author="phuong vu" w:date="2018-11-25T21:55:00Z">
                    <w:rPr>
                      <w:lang w:val="en-US"/>
                    </w:rPr>
                  </w:rPrChange>
                </w:rPr>
                <w:t>double</w:t>
              </w:r>
            </w:ins>
          </w:p>
        </w:tc>
        <w:tc>
          <w:tcPr>
            <w:tcW w:w="991" w:type="dxa"/>
            <w:noWrap/>
            <w:vAlign w:val="center"/>
          </w:tcPr>
          <w:p w14:paraId="43898F19" w14:textId="2740054D" w:rsidR="009A0B4E" w:rsidRPr="00BA3432" w:rsidRDefault="009A0B4E" w:rsidP="00376EE3">
            <w:pPr>
              <w:spacing w:line="276" w:lineRule="auto"/>
              <w:jc w:val="center"/>
              <w:rPr>
                <w:ins w:id="17052" w:author="phuong vu" w:date="2018-11-23T14:09:00Z"/>
                <w:lang w:val="en-US"/>
                <w:rPrChange w:id="17053" w:author="phuong vu" w:date="2018-11-25T21:55:00Z">
                  <w:rPr>
                    <w:ins w:id="17054" w:author="phuong vu" w:date="2018-11-23T14:09:00Z"/>
                  </w:rPr>
                </w:rPrChange>
              </w:rPr>
            </w:pPr>
            <w:ins w:id="17055" w:author="phuong vu" w:date="2018-11-23T14:10:00Z">
              <w:r w:rsidRPr="00BA3432">
                <w:rPr>
                  <w:lang w:val="en-US"/>
                  <w:rPrChange w:id="17056" w:author="phuong vu" w:date="2018-11-25T21:55:00Z">
                    <w:rPr>
                      <w:lang w:val="en-US"/>
                    </w:rPr>
                  </w:rPrChange>
                </w:rPr>
                <w:t>X</w:t>
              </w:r>
            </w:ins>
          </w:p>
        </w:tc>
        <w:tc>
          <w:tcPr>
            <w:tcW w:w="838" w:type="dxa"/>
            <w:noWrap/>
            <w:vAlign w:val="center"/>
          </w:tcPr>
          <w:p w14:paraId="0F43943E" w14:textId="77777777" w:rsidR="009A0B4E" w:rsidRPr="00AD0E2E" w:rsidRDefault="009A0B4E" w:rsidP="00376EE3">
            <w:pPr>
              <w:spacing w:line="276" w:lineRule="auto"/>
              <w:jc w:val="center"/>
              <w:rPr>
                <w:ins w:id="17057" w:author="phuong vu" w:date="2018-11-23T14:09:00Z"/>
              </w:rPr>
            </w:pPr>
          </w:p>
        </w:tc>
        <w:tc>
          <w:tcPr>
            <w:tcW w:w="1414" w:type="dxa"/>
            <w:noWrap/>
            <w:vAlign w:val="center"/>
          </w:tcPr>
          <w:p w14:paraId="2E9AC00D" w14:textId="77777777" w:rsidR="009A0B4E" w:rsidRPr="00BA3432" w:rsidRDefault="009A0B4E" w:rsidP="00376EE3">
            <w:pPr>
              <w:spacing w:line="276" w:lineRule="auto"/>
              <w:jc w:val="center"/>
              <w:rPr>
                <w:ins w:id="17058" w:author="phuong vu" w:date="2018-11-23T14:09:00Z"/>
                <w:rPrChange w:id="17059" w:author="phuong vu" w:date="2018-11-25T21:55:00Z">
                  <w:rPr>
                    <w:ins w:id="17060" w:author="phuong vu" w:date="2018-11-23T14:09:00Z"/>
                  </w:rPr>
                </w:rPrChange>
              </w:rPr>
            </w:pPr>
          </w:p>
        </w:tc>
        <w:tc>
          <w:tcPr>
            <w:tcW w:w="1611" w:type="dxa"/>
            <w:noWrap/>
          </w:tcPr>
          <w:p w14:paraId="01C68F0A" w14:textId="23B4728E" w:rsidR="009A0B4E" w:rsidRPr="00BA3432" w:rsidRDefault="00DB4132" w:rsidP="00376EE3">
            <w:pPr>
              <w:spacing w:line="276" w:lineRule="auto"/>
              <w:rPr>
                <w:ins w:id="17061" w:author="phuong vu" w:date="2018-11-23T14:09:00Z"/>
                <w:lang w:val="en-US"/>
                <w:rPrChange w:id="17062" w:author="phuong vu" w:date="2018-11-25T21:55:00Z">
                  <w:rPr>
                    <w:ins w:id="17063" w:author="phuong vu" w:date="2018-11-23T14:09:00Z"/>
                  </w:rPr>
                </w:rPrChange>
              </w:rPr>
            </w:pPr>
            <w:ins w:id="17064" w:author="phuong vu" w:date="2018-11-23T14:10:00Z">
              <w:r w:rsidRPr="00BA3432">
                <w:rPr>
                  <w:lang w:val="en-US"/>
                  <w:rPrChange w:id="17065" w:author="phuong vu" w:date="2018-11-25T21:55:00Z">
                    <w:rPr>
                      <w:lang w:val="en-US"/>
                    </w:rPr>
                  </w:rPrChange>
                </w:rPr>
                <w:t>Số lượng đã giao</w:t>
              </w:r>
            </w:ins>
          </w:p>
        </w:tc>
      </w:tr>
      <w:tr w:rsidR="00DB4132" w:rsidRPr="00BA3432" w14:paraId="11FF6E33" w14:textId="77777777" w:rsidTr="00376EE3">
        <w:trPr>
          <w:trHeight w:val="300"/>
          <w:ins w:id="17066" w:author="phuong vu" w:date="2018-11-23T14:07:00Z"/>
        </w:trPr>
        <w:tc>
          <w:tcPr>
            <w:tcW w:w="708" w:type="dxa"/>
            <w:noWrap/>
            <w:hideMark/>
          </w:tcPr>
          <w:p w14:paraId="69AE30F0" w14:textId="77777777" w:rsidR="00F40B70" w:rsidRPr="00BA3432" w:rsidRDefault="00F40B70" w:rsidP="00376EE3">
            <w:pPr>
              <w:spacing w:line="276" w:lineRule="auto"/>
              <w:rPr>
                <w:ins w:id="17067" w:author="phuong vu" w:date="2018-11-23T14:07:00Z"/>
                <w:lang w:val="en-US"/>
                <w:rPrChange w:id="17068" w:author="phuong vu" w:date="2018-11-25T21:55:00Z">
                  <w:rPr>
                    <w:ins w:id="17069" w:author="phuong vu" w:date="2018-11-23T14:07:00Z"/>
                    <w:lang w:val="en-US"/>
                  </w:rPr>
                </w:rPrChange>
              </w:rPr>
            </w:pPr>
            <w:ins w:id="17070" w:author="phuong vu" w:date="2018-11-23T14:07:00Z">
              <w:r w:rsidRPr="00BA3432">
                <w:rPr>
                  <w:lang w:val="en-US"/>
                  <w:rPrChange w:id="17071" w:author="phuong vu" w:date="2018-11-25T21:55:00Z">
                    <w:rPr>
                      <w:lang w:val="en-US"/>
                    </w:rPr>
                  </w:rPrChange>
                </w:rPr>
                <w:t>11</w:t>
              </w:r>
            </w:ins>
          </w:p>
        </w:tc>
        <w:tc>
          <w:tcPr>
            <w:tcW w:w="1863" w:type="dxa"/>
            <w:noWrap/>
            <w:hideMark/>
          </w:tcPr>
          <w:p w14:paraId="5A984EBD" w14:textId="77777777" w:rsidR="00F40B70" w:rsidRPr="00BA3432" w:rsidRDefault="00F40B70" w:rsidP="00376EE3">
            <w:pPr>
              <w:spacing w:line="276" w:lineRule="auto"/>
              <w:rPr>
                <w:ins w:id="17072" w:author="phuong vu" w:date="2018-11-23T14:07:00Z"/>
                <w:rPrChange w:id="17073" w:author="phuong vu" w:date="2018-11-25T21:55:00Z">
                  <w:rPr>
                    <w:ins w:id="17074" w:author="phuong vu" w:date="2018-11-23T14:07:00Z"/>
                  </w:rPr>
                </w:rPrChange>
              </w:rPr>
            </w:pPr>
            <w:ins w:id="17075" w:author="phuong vu" w:date="2018-11-23T14:07:00Z">
              <w:r w:rsidRPr="00BA3432">
                <w:rPr>
                  <w:rPrChange w:id="17076" w:author="phuong vu" w:date="2018-11-25T21:55:00Z">
                    <w:rPr/>
                  </w:rPrChange>
                </w:rPr>
                <w:t>unit_price</w:t>
              </w:r>
            </w:ins>
          </w:p>
        </w:tc>
        <w:tc>
          <w:tcPr>
            <w:tcW w:w="1300" w:type="dxa"/>
            <w:noWrap/>
            <w:hideMark/>
          </w:tcPr>
          <w:p w14:paraId="2011838D" w14:textId="77777777" w:rsidR="00F40B70" w:rsidRPr="00BA3432" w:rsidRDefault="00F40B70" w:rsidP="00376EE3">
            <w:pPr>
              <w:spacing w:line="276" w:lineRule="auto"/>
              <w:rPr>
                <w:ins w:id="17077" w:author="phuong vu" w:date="2018-11-23T14:07:00Z"/>
                <w:rPrChange w:id="17078" w:author="phuong vu" w:date="2018-11-25T21:55:00Z">
                  <w:rPr>
                    <w:ins w:id="17079" w:author="phuong vu" w:date="2018-11-23T14:07:00Z"/>
                  </w:rPr>
                </w:rPrChange>
              </w:rPr>
            </w:pPr>
            <w:ins w:id="17080" w:author="phuong vu" w:date="2018-11-23T14:07:00Z">
              <w:r w:rsidRPr="00BA3432">
                <w:rPr>
                  <w:rPrChange w:id="17081" w:author="phuong vu" w:date="2018-11-25T21:55:00Z">
                    <w:rPr/>
                  </w:rPrChange>
                </w:rPr>
                <w:t>numeric</w:t>
              </w:r>
            </w:ins>
          </w:p>
        </w:tc>
        <w:tc>
          <w:tcPr>
            <w:tcW w:w="991" w:type="dxa"/>
            <w:noWrap/>
            <w:vAlign w:val="center"/>
            <w:hideMark/>
          </w:tcPr>
          <w:p w14:paraId="5AF0785C" w14:textId="77777777" w:rsidR="00F40B70" w:rsidRPr="00BA3432" w:rsidRDefault="00F40B70" w:rsidP="00376EE3">
            <w:pPr>
              <w:spacing w:line="276" w:lineRule="auto"/>
              <w:jc w:val="center"/>
              <w:rPr>
                <w:ins w:id="17082" w:author="phuong vu" w:date="2018-11-23T14:07:00Z"/>
                <w:rPrChange w:id="17083" w:author="phuong vu" w:date="2018-11-25T21:55:00Z">
                  <w:rPr>
                    <w:ins w:id="17084" w:author="phuong vu" w:date="2018-11-23T14:07:00Z"/>
                  </w:rPr>
                </w:rPrChange>
              </w:rPr>
            </w:pPr>
          </w:p>
        </w:tc>
        <w:tc>
          <w:tcPr>
            <w:tcW w:w="838" w:type="dxa"/>
            <w:noWrap/>
            <w:vAlign w:val="center"/>
            <w:hideMark/>
          </w:tcPr>
          <w:p w14:paraId="56464DD8" w14:textId="77777777" w:rsidR="00F40B70" w:rsidRPr="00BA3432" w:rsidRDefault="00F40B70" w:rsidP="00376EE3">
            <w:pPr>
              <w:spacing w:line="276" w:lineRule="auto"/>
              <w:jc w:val="center"/>
              <w:rPr>
                <w:ins w:id="17085" w:author="phuong vu" w:date="2018-11-23T14:07:00Z"/>
                <w:rPrChange w:id="17086" w:author="phuong vu" w:date="2018-11-25T21:55:00Z">
                  <w:rPr>
                    <w:ins w:id="17087" w:author="phuong vu" w:date="2018-11-23T14:07:00Z"/>
                  </w:rPr>
                </w:rPrChange>
              </w:rPr>
            </w:pPr>
          </w:p>
        </w:tc>
        <w:tc>
          <w:tcPr>
            <w:tcW w:w="1414" w:type="dxa"/>
            <w:noWrap/>
            <w:vAlign w:val="center"/>
            <w:hideMark/>
          </w:tcPr>
          <w:p w14:paraId="62252AF0" w14:textId="77777777" w:rsidR="00F40B70" w:rsidRPr="00BA3432" w:rsidRDefault="00F40B70" w:rsidP="00376EE3">
            <w:pPr>
              <w:spacing w:line="276" w:lineRule="auto"/>
              <w:jc w:val="center"/>
              <w:rPr>
                <w:ins w:id="17088" w:author="phuong vu" w:date="2018-11-23T14:07:00Z"/>
                <w:rPrChange w:id="17089" w:author="phuong vu" w:date="2018-11-25T21:55:00Z">
                  <w:rPr>
                    <w:ins w:id="17090" w:author="phuong vu" w:date="2018-11-23T14:07:00Z"/>
                  </w:rPr>
                </w:rPrChange>
              </w:rPr>
            </w:pPr>
            <w:ins w:id="17091" w:author="phuong vu" w:date="2018-11-23T14:07:00Z">
              <w:r w:rsidRPr="00BA3432">
                <w:rPr>
                  <w:rPrChange w:id="17092" w:author="phuong vu" w:date="2018-11-25T21:55:00Z">
                    <w:rPr/>
                  </w:rPrChange>
                </w:rPr>
                <w:t>X</w:t>
              </w:r>
            </w:ins>
          </w:p>
        </w:tc>
        <w:tc>
          <w:tcPr>
            <w:tcW w:w="1611" w:type="dxa"/>
            <w:noWrap/>
            <w:hideMark/>
          </w:tcPr>
          <w:p w14:paraId="46ED205D" w14:textId="77777777" w:rsidR="00F40B70" w:rsidRPr="00BA3432" w:rsidRDefault="00F40B70">
            <w:pPr>
              <w:keepNext/>
              <w:spacing w:line="276" w:lineRule="auto"/>
              <w:rPr>
                <w:ins w:id="17093" w:author="phuong vu" w:date="2018-11-23T14:07:00Z"/>
                <w:rPrChange w:id="17094" w:author="phuong vu" w:date="2018-11-25T21:55:00Z">
                  <w:rPr>
                    <w:ins w:id="17095" w:author="phuong vu" w:date="2018-11-23T14:07:00Z"/>
                  </w:rPr>
                </w:rPrChange>
              </w:rPr>
            </w:pPr>
            <w:ins w:id="17096" w:author="phuong vu" w:date="2018-11-23T14:07:00Z">
              <w:r w:rsidRPr="00BA3432">
                <w:rPr>
                  <w:rPrChange w:id="17097" w:author="phuong vu" w:date="2018-11-25T21:55:00Z">
                    <w:rPr/>
                  </w:rPrChange>
                </w:rPr>
                <w:t>ID đơn giá</w:t>
              </w:r>
            </w:ins>
          </w:p>
        </w:tc>
      </w:tr>
    </w:tbl>
    <w:p w14:paraId="026F9390" w14:textId="422D7999" w:rsidR="00F40B70" w:rsidRPr="00BA3432" w:rsidRDefault="00376EE3">
      <w:pPr>
        <w:pStyle w:val="Caption"/>
        <w:rPr>
          <w:ins w:id="17098" w:author="phuong vu" w:date="2018-11-23T14:11:00Z"/>
          <w:b/>
          <w:i w:val="0"/>
          <w:iCs w:val="0"/>
          <w:rPrChange w:id="17099" w:author="phuong vu" w:date="2018-11-25T21:55:00Z">
            <w:rPr>
              <w:ins w:id="17100" w:author="phuong vu" w:date="2018-11-23T14:11:00Z"/>
              <w:b/>
              <w:i/>
              <w:iCs/>
              <w:szCs w:val="18"/>
              <w:lang w:val="en-US"/>
            </w:rPr>
          </w:rPrChange>
        </w:rPr>
        <w:pPrChange w:id="17101" w:author="phuong vu" w:date="2018-11-23T14:21:00Z">
          <w:pPr>
            <w:spacing w:line="276" w:lineRule="auto"/>
          </w:pPr>
        </w:pPrChange>
      </w:pPr>
      <w:bookmarkStart w:id="17102" w:name="_Toc530944393"/>
      <w:ins w:id="17103" w:author="phuong vu" w:date="2018-11-23T14:21:00Z">
        <w:r w:rsidRPr="00BA3432">
          <w:rPr>
            <w:rPrChange w:id="17104" w:author="phuong vu" w:date="2018-11-25T21:55:00Z">
              <w:rPr/>
            </w:rPrChange>
          </w:rPr>
          <w:t xml:space="preserve">Bảng </w:t>
        </w:r>
      </w:ins>
      <w:ins w:id="17105" w:author="phuong vu" w:date="2018-11-26T02:10:00Z">
        <w:r w:rsidR="00404CBA">
          <w:fldChar w:fldCharType="begin"/>
        </w:r>
        <w:r w:rsidR="00404CBA">
          <w:instrText xml:space="preserve"> STYLEREF 1 \s </w:instrText>
        </w:r>
      </w:ins>
      <w:r w:rsidR="00404CBA">
        <w:fldChar w:fldCharType="separate"/>
      </w:r>
      <w:r w:rsidR="00404CBA">
        <w:rPr>
          <w:noProof/>
        </w:rPr>
        <w:t>3</w:t>
      </w:r>
      <w:ins w:id="1710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7107" w:author="phuong vu" w:date="2018-11-26T02:10:00Z">
        <w:r w:rsidR="00404CBA">
          <w:rPr>
            <w:noProof/>
          </w:rPr>
          <w:t>16</w:t>
        </w:r>
        <w:r w:rsidR="00404CBA">
          <w:fldChar w:fldCharType="end"/>
        </w:r>
      </w:ins>
      <w:ins w:id="17108" w:author="phuong vu" w:date="2018-11-23T14:21:00Z">
        <w:r w:rsidRPr="00BA3432">
          <w:rPr>
            <w:rPrChange w:id="17109" w:author="phuong vu" w:date="2018-11-25T21:55:00Z">
              <w:rPr>
                <w:i/>
                <w:iCs/>
                <w:lang w:val="en-US"/>
              </w:rPr>
            </w:rPrChange>
          </w:rPr>
          <w:t xml:space="preserve"> Bảng dữ liệu chi tiết biên nhận</w:t>
        </w:r>
      </w:ins>
      <w:bookmarkEnd w:id="17102"/>
    </w:p>
    <w:p w14:paraId="53218A39" w14:textId="198A6034" w:rsidR="00DB4132" w:rsidRPr="00BA3432" w:rsidRDefault="00DB4132" w:rsidP="00E6227B">
      <w:pPr>
        <w:spacing w:line="276" w:lineRule="auto"/>
        <w:rPr>
          <w:ins w:id="17110" w:author="phuong vu" w:date="2018-11-23T14:11:00Z"/>
          <w:b/>
          <w:lang w:val="en-US"/>
          <w:rPrChange w:id="17111" w:author="phuong vu" w:date="2018-11-25T21:55:00Z">
            <w:rPr>
              <w:ins w:id="17112" w:author="phuong vu" w:date="2018-11-23T14:11:00Z"/>
              <w:b/>
              <w:lang w:val="en-US"/>
            </w:rPr>
          </w:rPrChange>
        </w:rPr>
      </w:pPr>
      <w:ins w:id="17113" w:author="phuong vu" w:date="2018-11-23T14:11:00Z">
        <w:r w:rsidRPr="00AD0E2E">
          <w:rPr>
            <w:b/>
            <w:lang w:val="en-US"/>
          </w:rPr>
          <w:t>B</w:t>
        </w:r>
        <w:r w:rsidRPr="00BA3432">
          <w:rPr>
            <w:b/>
            <w:lang w:val="en-US"/>
            <w:rPrChange w:id="17114" w:author="phuong vu" w:date="2018-11-25T21:55:00Z">
              <w:rPr>
                <w:b/>
                <w:lang w:val="en-US"/>
              </w:rPr>
            </w:rPrChange>
          </w:rPr>
          <w:t>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BA3432" w14:paraId="24D9891A" w14:textId="77777777" w:rsidTr="00376EE3">
        <w:trPr>
          <w:trHeight w:val="300"/>
          <w:ins w:id="17115" w:author="phuong vu" w:date="2018-11-23T14:11:00Z"/>
        </w:trPr>
        <w:tc>
          <w:tcPr>
            <w:tcW w:w="708" w:type="dxa"/>
            <w:noWrap/>
            <w:vAlign w:val="center"/>
            <w:hideMark/>
          </w:tcPr>
          <w:p w14:paraId="4B43E15F" w14:textId="77777777" w:rsidR="00DB4132" w:rsidRPr="00BA3432" w:rsidRDefault="00DB4132" w:rsidP="00376EE3">
            <w:pPr>
              <w:spacing w:line="276" w:lineRule="auto"/>
              <w:jc w:val="center"/>
              <w:rPr>
                <w:ins w:id="17116" w:author="phuong vu" w:date="2018-11-23T14:11:00Z"/>
                <w:b/>
                <w:bCs/>
                <w:rPrChange w:id="17117" w:author="phuong vu" w:date="2018-11-25T21:55:00Z">
                  <w:rPr>
                    <w:ins w:id="17118" w:author="phuong vu" w:date="2018-11-23T14:11:00Z"/>
                    <w:b/>
                    <w:bCs/>
                  </w:rPr>
                </w:rPrChange>
              </w:rPr>
            </w:pPr>
            <w:ins w:id="17119" w:author="phuong vu" w:date="2018-11-23T14:11:00Z">
              <w:r w:rsidRPr="00BA3432">
                <w:rPr>
                  <w:b/>
                  <w:bCs/>
                  <w:lang w:val="da-DK"/>
                  <w:rPrChange w:id="17120" w:author="phuong vu" w:date="2018-11-25T21:55:00Z">
                    <w:rPr>
                      <w:b/>
                      <w:bCs/>
                      <w:lang w:val="da-DK"/>
                    </w:rPr>
                  </w:rPrChange>
                </w:rPr>
                <w:t>STT</w:t>
              </w:r>
            </w:ins>
          </w:p>
        </w:tc>
        <w:tc>
          <w:tcPr>
            <w:tcW w:w="1820" w:type="dxa"/>
            <w:noWrap/>
            <w:vAlign w:val="center"/>
            <w:hideMark/>
          </w:tcPr>
          <w:p w14:paraId="0629D1EE" w14:textId="77777777" w:rsidR="00DB4132" w:rsidRPr="00BA3432" w:rsidRDefault="00DB4132" w:rsidP="00376EE3">
            <w:pPr>
              <w:spacing w:line="276" w:lineRule="auto"/>
              <w:jc w:val="center"/>
              <w:rPr>
                <w:ins w:id="17121" w:author="phuong vu" w:date="2018-11-23T14:11:00Z"/>
                <w:b/>
                <w:bCs/>
                <w:rPrChange w:id="17122" w:author="phuong vu" w:date="2018-11-25T21:55:00Z">
                  <w:rPr>
                    <w:ins w:id="17123" w:author="phuong vu" w:date="2018-11-23T14:11:00Z"/>
                    <w:b/>
                    <w:bCs/>
                  </w:rPr>
                </w:rPrChange>
              </w:rPr>
            </w:pPr>
            <w:ins w:id="17124" w:author="phuong vu" w:date="2018-11-23T14:11:00Z">
              <w:r w:rsidRPr="00BA3432">
                <w:rPr>
                  <w:b/>
                  <w:bCs/>
                  <w:lang w:val="da-DK"/>
                  <w:rPrChange w:id="17125" w:author="phuong vu" w:date="2018-11-25T21:55:00Z">
                    <w:rPr>
                      <w:b/>
                      <w:bCs/>
                      <w:lang w:val="da-DK"/>
                    </w:rPr>
                  </w:rPrChange>
                </w:rPr>
                <w:t>Tên trường</w:t>
              </w:r>
            </w:ins>
          </w:p>
        </w:tc>
        <w:tc>
          <w:tcPr>
            <w:tcW w:w="1300" w:type="dxa"/>
            <w:noWrap/>
            <w:vAlign w:val="center"/>
            <w:hideMark/>
          </w:tcPr>
          <w:p w14:paraId="0D6757D4" w14:textId="77777777" w:rsidR="00DB4132" w:rsidRPr="00BA3432" w:rsidRDefault="00DB4132" w:rsidP="00376EE3">
            <w:pPr>
              <w:spacing w:line="276" w:lineRule="auto"/>
              <w:jc w:val="center"/>
              <w:rPr>
                <w:ins w:id="17126" w:author="phuong vu" w:date="2018-11-23T14:11:00Z"/>
                <w:b/>
                <w:bCs/>
                <w:rPrChange w:id="17127" w:author="phuong vu" w:date="2018-11-25T21:55:00Z">
                  <w:rPr>
                    <w:ins w:id="17128" w:author="phuong vu" w:date="2018-11-23T14:11:00Z"/>
                    <w:b/>
                    <w:bCs/>
                  </w:rPr>
                </w:rPrChange>
              </w:rPr>
            </w:pPr>
            <w:ins w:id="17129" w:author="phuong vu" w:date="2018-11-23T14:11:00Z">
              <w:r w:rsidRPr="00BA3432">
                <w:rPr>
                  <w:b/>
                  <w:bCs/>
                  <w:lang w:val="da-DK"/>
                  <w:rPrChange w:id="17130" w:author="phuong vu" w:date="2018-11-25T21:55:00Z">
                    <w:rPr>
                      <w:b/>
                      <w:bCs/>
                      <w:lang w:val="da-DK"/>
                    </w:rPr>
                  </w:rPrChange>
                </w:rPr>
                <w:t>Kiểu</w:t>
              </w:r>
            </w:ins>
          </w:p>
        </w:tc>
        <w:tc>
          <w:tcPr>
            <w:tcW w:w="1098" w:type="dxa"/>
            <w:noWrap/>
            <w:vAlign w:val="center"/>
            <w:hideMark/>
          </w:tcPr>
          <w:p w14:paraId="50A1149D" w14:textId="77777777" w:rsidR="00DB4132" w:rsidRPr="00BA3432" w:rsidRDefault="00DB4132" w:rsidP="00376EE3">
            <w:pPr>
              <w:spacing w:line="276" w:lineRule="auto"/>
              <w:jc w:val="center"/>
              <w:rPr>
                <w:ins w:id="17131" w:author="phuong vu" w:date="2018-11-23T14:11:00Z"/>
                <w:b/>
                <w:bCs/>
                <w:rPrChange w:id="17132" w:author="phuong vu" w:date="2018-11-25T21:55:00Z">
                  <w:rPr>
                    <w:ins w:id="17133" w:author="phuong vu" w:date="2018-11-23T14:11:00Z"/>
                    <w:b/>
                    <w:bCs/>
                  </w:rPr>
                </w:rPrChange>
              </w:rPr>
            </w:pPr>
            <w:ins w:id="17134" w:author="phuong vu" w:date="2018-11-23T14:11:00Z">
              <w:r w:rsidRPr="00BA3432">
                <w:rPr>
                  <w:b/>
                  <w:bCs/>
                  <w:lang w:val="da-DK"/>
                  <w:rPrChange w:id="17135" w:author="phuong vu" w:date="2018-11-25T21:55:00Z">
                    <w:rPr>
                      <w:b/>
                      <w:bCs/>
                      <w:lang w:val="da-DK"/>
                    </w:rPr>
                  </w:rPrChange>
                </w:rPr>
                <w:t>Chấp nhận Null</w:t>
              </w:r>
            </w:ins>
          </w:p>
        </w:tc>
        <w:tc>
          <w:tcPr>
            <w:tcW w:w="838" w:type="dxa"/>
            <w:noWrap/>
            <w:vAlign w:val="center"/>
            <w:hideMark/>
          </w:tcPr>
          <w:p w14:paraId="4EA0B881" w14:textId="77777777" w:rsidR="00DB4132" w:rsidRPr="00BA3432" w:rsidRDefault="00DB4132" w:rsidP="00376EE3">
            <w:pPr>
              <w:spacing w:line="276" w:lineRule="auto"/>
              <w:jc w:val="center"/>
              <w:rPr>
                <w:ins w:id="17136" w:author="phuong vu" w:date="2018-11-23T14:11:00Z"/>
                <w:b/>
                <w:bCs/>
                <w:rPrChange w:id="17137" w:author="phuong vu" w:date="2018-11-25T21:55:00Z">
                  <w:rPr>
                    <w:ins w:id="17138" w:author="phuong vu" w:date="2018-11-23T14:11:00Z"/>
                    <w:b/>
                    <w:bCs/>
                  </w:rPr>
                </w:rPrChange>
              </w:rPr>
            </w:pPr>
            <w:ins w:id="17139" w:author="phuong vu" w:date="2018-11-23T14:11:00Z">
              <w:r w:rsidRPr="00BA3432">
                <w:rPr>
                  <w:b/>
                  <w:bCs/>
                  <w:lang w:val="da-DK"/>
                  <w:rPrChange w:id="17140" w:author="phuong vu" w:date="2018-11-25T21:55:00Z">
                    <w:rPr>
                      <w:b/>
                      <w:bCs/>
                      <w:lang w:val="da-DK"/>
                    </w:rPr>
                  </w:rPrChange>
                </w:rPr>
                <w:t>Khóa chính</w:t>
              </w:r>
            </w:ins>
          </w:p>
        </w:tc>
        <w:tc>
          <w:tcPr>
            <w:tcW w:w="823" w:type="dxa"/>
            <w:noWrap/>
            <w:vAlign w:val="center"/>
            <w:hideMark/>
          </w:tcPr>
          <w:p w14:paraId="06D3152B" w14:textId="77777777" w:rsidR="00DB4132" w:rsidRPr="00BA3432" w:rsidRDefault="00DB4132" w:rsidP="00376EE3">
            <w:pPr>
              <w:spacing w:line="276" w:lineRule="auto"/>
              <w:jc w:val="center"/>
              <w:rPr>
                <w:ins w:id="17141" w:author="phuong vu" w:date="2018-11-23T14:11:00Z"/>
                <w:b/>
                <w:bCs/>
                <w:rPrChange w:id="17142" w:author="phuong vu" w:date="2018-11-25T21:55:00Z">
                  <w:rPr>
                    <w:ins w:id="17143" w:author="phuong vu" w:date="2018-11-23T14:11:00Z"/>
                    <w:b/>
                    <w:bCs/>
                  </w:rPr>
                </w:rPrChange>
              </w:rPr>
            </w:pPr>
            <w:ins w:id="17144" w:author="phuong vu" w:date="2018-11-23T14:11:00Z">
              <w:r w:rsidRPr="00BA3432">
                <w:rPr>
                  <w:b/>
                  <w:bCs/>
                  <w:lang w:val="da-DK"/>
                  <w:rPrChange w:id="17145" w:author="phuong vu" w:date="2018-11-25T21:55:00Z">
                    <w:rPr>
                      <w:b/>
                      <w:bCs/>
                      <w:lang w:val="da-DK"/>
                    </w:rPr>
                  </w:rPrChange>
                </w:rPr>
                <w:t>Khóa ngoại</w:t>
              </w:r>
            </w:ins>
          </w:p>
        </w:tc>
        <w:tc>
          <w:tcPr>
            <w:tcW w:w="2228" w:type="dxa"/>
            <w:noWrap/>
            <w:vAlign w:val="center"/>
            <w:hideMark/>
          </w:tcPr>
          <w:p w14:paraId="6ADFC01A" w14:textId="77777777" w:rsidR="00DB4132" w:rsidRPr="00BA3432" w:rsidRDefault="00DB4132" w:rsidP="00376EE3">
            <w:pPr>
              <w:spacing w:line="276" w:lineRule="auto"/>
              <w:ind w:right="226"/>
              <w:jc w:val="center"/>
              <w:rPr>
                <w:ins w:id="17146" w:author="phuong vu" w:date="2018-11-23T14:11:00Z"/>
                <w:b/>
                <w:bCs/>
                <w:rPrChange w:id="17147" w:author="phuong vu" w:date="2018-11-25T21:55:00Z">
                  <w:rPr>
                    <w:ins w:id="17148" w:author="phuong vu" w:date="2018-11-23T14:11:00Z"/>
                    <w:b/>
                    <w:bCs/>
                  </w:rPr>
                </w:rPrChange>
              </w:rPr>
            </w:pPr>
            <w:ins w:id="17149" w:author="phuong vu" w:date="2018-11-23T14:11:00Z">
              <w:r w:rsidRPr="00BA3432">
                <w:rPr>
                  <w:b/>
                  <w:bCs/>
                  <w:lang w:val="da-DK"/>
                  <w:rPrChange w:id="17150" w:author="phuong vu" w:date="2018-11-25T21:55:00Z">
                    <w:rPr>
                      <w:b/>
                      <w:bCs/>
                      <w:lang w:val="da-DK"/>
                    </w:rPr>
                  </w:rPrChange>
                </w:rPr>
                <w:t>Mô tả</w:t>
              </w:r>
            </w:ins>
          </w:p>
        </w:tc>
      </w:tr>
      <w:tr w:rsidR="00DB4132" w:rsidRPr="00BA3432" w14:paraId="43435AB2" w14:textId="77777777" w:rsidTr="00376EE3">
        <w:trPr>
          <w:trHeight w:val="300"/>
          <w:ins w:id="17151" w:author="phuong vu" w:date="2018-11-23T14:11:00Z"/>
        </w:trPr>
        <w:tc>
          <w:tcPr>
            <w:tcW w:w="708" w:type="dxa"/>
            <w:noWrap/>
            <w:vAlign w:val="center"/>
            <w:hideMark/>
          </w:tcPr>
          <w:p w14:paraId="486D7466" w14:textId="77777777" w:rsidR="00DB4132" w:rsidRPr="00BA3432" w:rsidRDefault="00DB4132" w:rsidP="00376EE3">
            <w:pPr>
              <w:spacing w:line="276" w:lineRule="auto"/>
              <w:jc w:val="center"/>
              <w:rPr>
                <w:ins w:id="17152" w:author="phuong vu" w:date="2018-11-23T14:11:00Z"/>
                <w:rPrChange w:id="17153" w:author="phuong vu" w:date="2018-11-25T21:55:00Z">
                  <w:rPr>
                    <w:ins w:id="17154" w:author="phuong vu" w:date="2018-11-23T14:11:00Z"/>
                  </w:rPr>
                </w:rPrChange>
              </w:rPr>
            </w:pPr>
            <w:ins w:id="17155" w:author="phuong vu" w:date="2018-11-23T14:11:00Z">
              <w:r w:rsidRPr="00BA3432">
                <w:rPr>
                  <w:rPrChange w:id="17156" w:author="phuong vu" w:date="2018-11-25T21:55:00Z">
                    <w:rPr/>
                  </w:rPrChange>
                </w:rPr>
                <w:t>1</w:t>
              </w:r>
            </w:ins>
          </w:p>
        </w:tc>
        <w:tc>
          <w:tcPr>
            <w:tcW w:w="1820" w:type="dxa"/>
            <w:noWrap/>
            <w:hideMark/>
          </w:tcPr>
          <w:p w14:paraId="2A17519C" w14:textId="77777777" w:rsidR="00DB4132" w:rsidRPr="00BA3432" w:rsidRDefault="00DB4132" w:rsidP="00376EE3">
            <w:pPr>
              <w:spacing w:line="276" w:lineRule="auto"/>
              <w:rPr>
                <w:ins w:id="17157" w:author="phuong vu" w:date="2018-11-23T14:11:00Z"/>
                <w:rPrChange w:id="17158" w:author="phuong vu" w:date="2018-11-25T21:55:00Z">
                  <w:rPr>
                    <w:ins w:id="17159" w:author="phuong vu" w:date="2018-11-23T14:11:00Z"/>
                  </w:rPr>
                </w:rPrChange>
              </w:rPr>
            </w:pPr>
            <w:ins w:id="17160" w:author="phuong vu" w:date="2018-11-23T14:11:00Z">
              <w:r w:rsidRPr="00BA3432">
                <w:rPr>
                  <w:rPrChange w:id="17161" w:author="phuong vu" w:date="2018-11-25T21:55:00Z">
                    <w:rPr/>
                  </w:rPrChange>
                </w:rPr>
                <w:t>id</w:t>
              </w:r>
            </w:ins>
          </w:p>
        </w:tc>
        <w:tc>
          <w:tcPr>
            <w:tcW w:w="1300" w:type="dxa"/>
            <w:noWrap/>
            <w:hideMark/>
          </w:tcPr>
          <w:p w14:paraId="5BA29E5E" w14:textId="77777777" w:rsidR="00DB4132" w:rsidRPr="00BA3432" w:rsidRDefault="00DB4132" w:rsidP="00376EE3">
            <w:pPr>
              <w:spacing w:line="276" w:lineRule="auto"/>
              <w:rPr>
                <w:ins w:id="17162" w:author="phuong vu" w:date="2018-11-23T14:11:00Z"/>
                <w:rPrChange w:id="17163" w:author="phuong vu" w:date="2018-11-25T21:55:00Z">
                  <w:rPr>
                    <w:ins w:id="17164" w:author="phuong vu" w:date="2018-11-23T14:11:00Z"/>
                  </w:rPr>
                </w:rPrChange>
              </w:rPr>
            </w:pPr>
            <w:ins w:id="17165" w:author="phuong vu" w:date="2018-11-23T14:11:00Z">
              <w:r w:rsidRPr="00BA3432">
                <w:rPr>
                  <w:rPrChange w:id="17166" w:author="phuong vu" w:date="2018-11-25T21:55:00Z">
                    <w:rPr/>
                  </w:rPrChange>
                </w:rPr>
                <w:t>numeric</w:t>
              </w:r>
            </w:ins>
          </w:p>
        </w:tc>
        <w:tc>
          <w:tcPr>
            <w:tcW w:w="1098" w:type="dxa"/>
            <w:noWrap/>
            <w:vAlign w:val="center"/>
            <w:hideMark/>
          </w:tcPr>
          <w:p w14:paraId="08A26E0B" w14:textId="77777777" w:rsidR="00DB4132" w:rsidRPr="00BA3432" w:rsidRDefault="00DB4132" w:rsidP="00376EE3">
            <w:pPr>
              <w:spacing w:line="276" w:lineRule="auto"/>
              <w:jc w:val="center"/>
              <w:rPr>
                <w:ins w:id="17167" w:author="phuong vu" w:date="2018-11-23T14:11:00Z"/>
                <w:rPrChange w:id="17168" w:author="phuong vu" w:date="2018-11-25T21:55:00Z">
                  <w:rPr>
                    <w:ins w:id="17169" w:author="phuong vu" w:date="2018-11-23T14:11:00Z"/>
                  </w:rPr>
                </w:rPrChange>
              </w:rPr>
            </w:pPr>
          </w:p>
        </w:tc>
        <w:tc>
          <w:tcPr>
            <w:tcW w:w="838" w:type="dxa"/>
            <w:noWrap/>
            <w:vAlign w:val="center"/>
            <w:hideMark/>
          </w:tcPr>
          <w:p w14:paraId="5A645311" w14:textId="77777777" w:rsidR="00DB4132" w:rsidRPr="00BA3432" w:rsidRDefault="00DB4132" w:rsidP="00376EE3">
            <w:pPr>
              <w:spacing w:line="276" w:lineRule="auto"/>
              <w:jc w:val="center"/>
              <w:rPr>
                <w:ins w:id="17170" w:author="phuong vu" w:date="2018-11-23T14:11:00Z"/>
                <w:rPrChange w:id="17171" w:author="phuong vu" w:date="2018-11-25T21:55:00Z">
                  <w:rPr>
                    <w:ins w:id="17172" w:author="phuong vu" w:date="2018-11-23T14:11:00Z"/>
                  </w:rPr>
                </w:rPrChange>
              </w:rPr>
            </w:pPr>
            <w:ins w:id="17173" w:author="phuong vu" w:date="2018-11-23T14:11:00Z">
              <w:r w:rsidRPr="00BA3432">
                <w:rPr>
                  <w:rPrChange w:id="17174" w:author="phuong vu" w:date="2018-11-25T21:55:00Z">
                    <w:rPr/>
                  </w:rPrChange>
                </w:rPr>
                <w:t>X</w:t>
              </w:r>
            </w:ins>
          </w:p>
        </w:tc>
        <w:tc>
          <w:tcPr>
            <w:tcW w:w="823" w:type="dxa"/>
            <w:noWrap/>
            <w:vAlign w:val="center"/>
            <w:hideMark/>
          </w:tcPr>
          <w:p w14:paraId="55D3A06C" w14:textId="77777777" w:rsidR="00DB4132" w:rsidRPr="00BA3432" w:rsidRDefault="00DB4132" w:rsidP="00376EE3">
            <w:pPr>
              <w:spacing w:line="276" w:lineRule="auto"/>
              <w:jc w:val="center"/>
              <w:rPr>
                <w:ins w:id="17175" w:author="phuong vu" w:date="2018-11-23T14:11:00Z"/>
                <w:rPrChange w:id="17176" w:author="phuong vu" w:date="2018-11-25T21:55:00Z">
                  <w:rPr>
                    <w:ins w:id="17177" w:author="phuong vu" w:date="2018-11-23T14:11:00Z"/>
                  </w:rPr>
                </w:rPrChange>
              </w:rPr>
            </w:pPr>
          </w:p>
        </w:tc>
        <w:tc>
          <w:tcPr>
            <w:tcW w:w="2228" w:type="dxa"/>
            <w:noWrap/>
            <w:hideMark/>
          </w:tcPr>
          <w:p w14:paraId="32BE22A1" w14:textId="77777777" w:rsidR="00DB4132" w:rsidRPr="00BA3432" w:rsidRDefault="00DB4132" w:rsidP="00376EE3">
            <w:pPr>
              <w:spacing w:line="276" w:lineRule="auto"/>
              <w:rPr>
                <w:ins w:id="17178" w:author="phuong vu" w:date="2018-11-23T14:11:00Z"/>
                <w:lang w:val="en-US"/>
                <w:rPrChange w:id="17179" w:author="phuong vu" w:date="2018-11-25T21:55:00Z">
                  <w:rPr>
                    <w:ins w:id="17180" w:author="phuong vu" w:date="2018-11-23T14:11:00Z"/>
                    <w:lang w:val="en-US"/>
                  </w:rPr>
                </w:rPrChange>
              </w:rPr>
            </w:pPr>
            <w:ins w:id="17181" w:author="phuong vu" w:date="2018-11-23T14:11:00Z">
              <w:r w:rsidRPr="00BA3432">
                <w:rPr>
                  <w:rPrChange w:id="17182" w:author="phuong vu" w:date="2018-11-25T21:55:00Z">
                    <w:rPr/>
                  </w:rPrChange>
                </w:rPr>
                <w:t>ID</w:t>
              </w:r>
            </w:ins>
          </w:p>
        </w:tc>
      </w:tr>
      <w:tr w:rsidR="00DB4132" w:rsidRPr="00BA3432" w14:paraId="1E95FA12" w14:textId="77777777" w:rsidTr="00376EE3">
        <w:trPr>
          <w:trHeight w:val="300"/>
          <w:ins w:id="17183" w:author="phuong vu" w:date="2018-11-23T14:11:00Z"/>
        </w:trPr>
        <w:tc>
          <w:tcPr>
            <w:tcW w:w="708" w:type="dxa"/>
            <w:noWrap/>
            <w:vAlign w:val="center"/>
            <w:hideMark/>
          </w:tcPr>
          <w:p w14:paraId="09FB4133" w14:textId="77777777" w:rsidR="00DB4132" w:rsidRPr="00BA3432" w:rsidRDefault="00DB4132" w:rsidP="00376EE3">
            <w:pPr>
              <w:spacing w:line="276" w:lineRule="auto"/>
              <w:jc w:val="center"/>
              <w:rPr>
                <w:ins w:id="17184" w:author="phuong vu" w:date="2018-11-23T14:11:00Z"/>
                <w:rPrChange w:id="17185" w:author="phuong vu" w:date="2018-11-25T21:55:00Z">
                  <w:rPr>
                    <w:ins w:id="17186" w:author="phuong vu" w:date="2018-11-23T14:11:00Z"/>
                  </w:rPr>
                </w:rPrChange>
              </w:rPr>
            </w:pPr>
            <w:ins w:id="17187" w:author="phuong vu" w:date="2018-11-23T14:11:00Z">
              <w:r w:rsidRPr="00BA3432">
                <w:rPr>
                  <w:rPrChange w:id="17188" w:author="phuong vu" w:date="2018-11-25T21:55:00Z">
                    <w:rPr/>
                  </w:rPrChange>
                </w:rPr>
                <w:lastRenderedPageBreak/>
                <w:t>2</w:t>
              </w:r>
            </w:ins>
          </w:p>
        </w:tc>
        <w:tc>
          <w:tcPr>
            <w:tcW w:w="1820" w:type="dxa"/>
            <w:noWrap/>
            <w:hideMark/>
          </w:tcPr>
          <w:p w14:paraId="0700EF8A" w14:textId="0031B588" w:rsidR="00DB4132" w:rsidRPr="00BA3432" w:rsidRDefault="00FD2E65" w:rsidP="00376EE3">
            <w:pPr>
              <w:spacing w:line="276" w:lineRule="auto"/>
              <w:rPr>
                <w:ins w:id="17189" w:author="phuong vu" w:date="2018-11-23T14:11:00Z"/>
                <w:lang w:val="en-US"/>
                <w:rPrChange w:id="17190" w:author="phuong vu" w:date="2018-11-25T21:55:00Z">
                  <w:rPr>
                    <w:ins w:id="17191" w:author="phuong vu" w:date="2018-11-23T14:11:00Z"/>
                    <w:lang w:val="en-US"/>
                  </w:rPr>
                </w:rPrChange>
              </w:rPr>
            </w:pPr>
            <w:ins w:id="17192" w:author="phuong vu" w:date="2018-11-23T14:11:00Z">
              <w:r w:rsidRPr="00BA3432">
                <w:rPr>
                  <w:lang w:val="en-US"/>
                  <w:rPrChange w:id="17193" w:author="phuong vu" w:date="2018-11-25T21:55:00Z">
                    <w:rPr>
                      <w:lang w:val="en-US"/>
                    </w:rPr>
                  </w:rPrChange>
                </w:rPr>
                <w:t>service</w:t>
              </w:r>
              <w:r w:rsidR="00DB4132" w:rsidRPr="00BA3432">
                <w:rPr>
                  <w:rPrChange w:id="17194" w:author="phuong vu" w:date="2018-11-25T21:55:00Z">
                    <w:rPr/>
                  </w:rPrChange>
                </w:rPr>
                <w:t>_</w:t>
              </w:r>
            </w:ins>
            <w:ins w:id="17195" w:author="phuong vu" w:date="2018-11-23T14:12:00Z">
              <w:r w:rsidR="00DB4132" w:rsidRPr="00BA3432">
                <w:rPr>
                  <w:lang w:val="en-US"/>
                  <w:rPrChange w:id="17196" w:author="phuong vu" w:date="2018-11-25T21:55:00Z">
                    <w:rPr>
                      <w:lang w:val="en-US"/>
                    </w:rPr>
                  </w:rPrChange>
                </w:rPr>
                <w:t>type_</w:t>
              </w:r>
            </w:ins>
            <w:ins w:id="17197" w:author="phuong vu" w:date="2018-11-23T14:11:00Z">
              <w:r w:rsidR="00DB4132" w:rsidRPr="00BA3432">
                <w:rPr>
                  <w:lang w:val="en-US"/>
                  <w:rPrChange w:id="17198" w:author="phuong vu" w:date="2018-11-25T21:55:00Z">
                    <w:rPr>
                      <w:lang w:val="en-US"/>
                    </w:rPr>
                  </w:rPrChange>
                </w:rPr>
                <w:t>id</w:t>
              </w:r>
            </w:ins>
          </w:p>
        </w:tc>
        <w:tc>
          <w:tcPr>
            <w:tcW w:w="1300" w:type="dxa"/>
            <w:noWrap/>
            <w:hideMark/>
          </w:tcPr>
          <w:p w14:paraId="49F2227A" w14:textId="77777777" w:rsidR="00DB4132" w:rsidRPr="00BA3432" w:rsidRDefault="00DB4132" w:rsidP="00376EE3">
            <w:pPr>
              <w:spacing w:line="276" w:lineRule="auto"/>
              <w:rPr>
                <w:ins w:id="17199" w:author="phuong vu" w:date="2018-11-23T14:11:00Z"/>
                <w:lang w:val="en-US"/>
                <w:rPrChange w:id="17200" w:author="phuong vu" w:date="2018-11-25T21:55:00Z">
                  <w:rPr>
                    <w:ins w:id="17201" w:author="phuong vu" w:date="2018-11-23T14:11:00Z"/>
                    <w:lang w:val="en-US"/>
                  </w:rPr>
                </w:rPrChange>
              </w:rPr>
            </w:pPr>
            <w:ins w:id="17202" w:author="phuong vu" w:date="2018-11-23T14:11:00Z">
              <w:r w:rsidRPr="00BA3432">
                <w:rPr>
                  <w:lang w:val="en-US"/>
                  <w:rPrChange w:id="17203" w:author="phuong vu" w:date="2018-11-25T21:55:00Z">
                    <w:rPr>
                      <w:lang w:val="en-US"/>
                    </w:rPr>
                  </w:rPrChange>
                </w:rPr>
                <w:t>numeric</w:t>
              </w:r>
            </w:ins>
          </w:p>
        </w:tc>
        <w:tc>
          <w:tcPr>
            <w:tcW w:w="1098" w:type="dxa"/>
            <w:noWrap/>
            <w:vAlign w:val="center"/>
            <w:hideMark/>
          </w:tcPr>
          <w:p w14:paraId="692175A3" w14:textId="77777777" w:rsidR="00DB4132" w:rsidRPr="00BA3432" w:rsidRDefault="00DB4132" w:rsidP="00376EE3">
            <w:pPr>
              <w:spacing w:line="276" w:lineRule="auto"/>
              <w:jc w:val="center"/>
              <w:rPr>
                <w:ins w:id="17204" w:author="phuong vu" w:date="2018-11-23T14:11:00Z"/>
                <w:rPrChange w:id="17205" w:author="phuong vu" w:date="2018-11-25T21:55:00Z">
                  <w:rPr>
                    <w:ins w:id="17206" w:author="phuong vu" w:date="2018-11-23T14:11:00Z"/>
                  </w:rPr>
                </w:rPrChange>
              </w:rPr>
            </w:pPr>
          </w:p>
        </w:tc>
        <w:tc>
          <w:tcPr>
            <w:tcW w:w="838" w:type="dxa"/>
            <w:noWrap/>
            <w:vAlign w:val="center"/>
            <w:hideMark/>
          </w:tcPr>
          <w:p w14:paraId="43AAEDD1" w14:textId="77777777" w:rsidR="00DB4132" w:rsidRPr="00BA3432" w:rsidRDefault="00DB4132" w:rsidP="00376EE3">
            <w:pPr>
              <w:spacing w:line="276" w:lineRule="auto"/>
              <w:jc w:val="center"/>
              <w:rPr>
                <w:ins w:id="17207" w:author="phuong vu" w:date="2018-11-23T14:11:00Z"/>
                <w:rPrChange w:id="17208" w:author="phuong vu" w:date="2018-11-25T21:55:00Z">
                  <w:rPr>
                    <w:ins w:id="17209" w:author="phuong vu" w:date="2018-11-23T14:11:00Z"/>
                  </w:rPr>
                </w:rPrChange>
              </w:rPr>
            </w:pPr>
          </w:p>
        </w:tc>
        <w:tc>
          <w:tcPr>
            <w:tcW w:w="823" w:type="dxa"/>
            <w:noWrap/>
            <w:vAlign w:val="center"/>
            <w:hideMark/>
          </w:tcPr>
          <w:p w14:paraId="0F725195" w14:textId="77777777" w:rsidR="00DB4132" w:rsidRPr="00BA3432" w:rsidRDefault="00DB4132" w:rsidP="00376EE3">
            <w:pPr>
              <w:spacing w:line="276" w:lineRule="auto"/>
              <w:jc w:val="center"/>
              <w:rPr>
                <w:ins w:id="17210" w:author="phuong vu" w:date="2018-11-23T14:11:00Z"/>
                <w:lang w:val="en-US"/>
                <w:rPrChange w:id="17211" w:author="phuong vu" w:date="2018-11-25T21:55:00Z">
                  <w:rPr>
                    <w:ins w:id="17212" w:author="phuong vu" w:date="2018-11-23T14:11:00Z"/>
                    <w:lang w:val="en-US"/>
                  </w:rPr>
                </w:rPrChange>
              </w:rPr>
            </w:pPr>
            <w:ins w:id="17213" w:author="phuong vu" w:date="2018-11-23T14:11:00Z">
              <w:r w:rsidRPr="00BA3432">
                <w:rPr>
                  <w:lang w:val="en-US"/>
                  <w:rPrChange w:id="17214" w:author="phuong vu" w:date="2018-11-25T21:55:00Z">
                    <w:rPr>
                      <w:lang w:val="en-US"/>
                    </w:rPr>
                  </w:rPrChange>
                </w:rPr>
                <w:t>X</w:t>
              </w:r>
            </w:ins>
          </w:p>
        </w:tc>
        <w:tc>
          <w:tcPr>
            <w:tcW w:w="2228" w:type="dxa"/>
            <w:noWrap/>
            <w:hideMark/>
          </w:tcPr>
          <w:p w14:paraId="2FB06EC3" w14:textId="3D02EBF2" w:rsidR="00DB4132" w:rsidRPr="00BA3432" w:rsidRDefault="00DB4132" w:rsidP="00376EE3">
            <w:pPr>
              <w:spacing w:line="276" w:lineRule="auto"/>
              <w:rPr>
                <w:ins w:id="17215" w:author="phuong vu" w:date="2018-11-23T14:11:00Z"/>
                <w:lang w:val="en-US"/>
                <w:rPrChange w:id="17216" w:author="phuong vu" w:date="2018-11-25T21:55:00Z">
                  <w:rPr>
                    <w:ins w:id="17217" w:author="phuong vu" w:date="2018-11-23T14:11:00Z"/>
                    <w:lang w:val="en-US"/>
                  </w:rPr>
                </w:rPrChange>
              </w:rPr>
            </w:pPr>
            <w:ins w:id="17218" w:author="phuong vu" w:date="2018-11-23T14:11:00Z">
              <w:r w:rsidRPr="00BA3432">
                <w:rPr>
                  <w:lang w:val="en-US"/>
                  <w:rPrChange w:id="17219" w:author="phuong vu" w:date="2018-11-25T21:55:00Z">
                    <w:rPr>
                      <w:lang w:val="en-US"/>
                    </w:rPr>
                  </w:rPrChange>
                </w:rPr>
                <w:t xml:space="preserve">ID </w:t>
              </w:r>
            </w:ins>
            <w:ins w:id="17220" w:author="phuong vu" w:date="2018-11-23T14:12:00Z">
              <w:r w:rsidRPr="00BA3432">
                <w:rPr>
                  <w:lang w:val="en-US"/>
                  <w:rPrChange w:id="17221" w:author="phuong vu" w:date="2018-11-25T21:55:00Z">
                    <w:rPr>
                      <w:lang w:val="en-US"/>
                    </w:rPr>
                  </w:rPrChange>
                </w:rPr>
                <w:t>dịch vụ.</w:t>
              </w:r>
            </w:ins>
          </w:p>
        </w:tc>
      </w:tr>
      <w:tr w:rsidR="00DB4132" w:rsidRPr="00BA3432" w14:paraId="642DACBC" w14:textId="77777777" w:rsidTr="00376EE3">
        <w:trPr>
          <w:trHeight w:val="300"/>
          <w:ins w:id="17222" w:author="phuong vu" w:date="2018-11-23T14:11:00Z"/>
        </w:trPr>
        <w:tc>
          <w:tcPr>
            <w:tcW w:w="708" w:type="dxa"/>
            <w:noWrap/>
            <w:vAlign w:val="center"/>
          </w:tcPr>
          <w:p w14:paraId="7AA74619" w14:textId="77777777" w:rsidR="00DB4132" w:rsidRPr="00BA3432" w:rsidRDefault="00DB4132" w:rsidP="00376EE3">
            <w:pPr>
              <w:spacing w:line="276" w:lineRule="auto"/>
              <w:jc w:val="center"/>
              <w:rPr>
                <w:ins w:id="17223" w:author="phuong vu" w:date="2018-11-23T14:11:00Z"/>
                <w:lang w:val="en-US"/>
                <w:rPrChange w:id="17224" w:author="phuong vu" w:date="2018-11-25T21:55:00Z">
                  <w:rPr>
                    <w:ins w:id="17225" w:author="phuong vu" w:date="2018-11-23T14:11:00Z"/>
                    <w:lang w:val="en-US"/>
                  </w:rPr>
                </w:rPrChange>
              </w:rPr>
            </w:pPr>
            <w:ins w:id="17226" w:author="phuong vu" w:date="2018-11-23T14:11:00Z">
              <w:r w:rsidRPr="00BA3432">
                <w:rPr>
                  <w:lang w:val="en-US"/>
                  <w:rPrChange w:id="17227" w:author="phuong vu" w:date="2018-11-25T21:55:00Z">
                    <w:rPr>
                      <w:lang w:val="en-US"/>
                    </w:rPr>
                  </w:rPrChange>
                </w:rPr>
                <w:t>3</w:t>
              </w:r>
            </w:ins>
          </w:p>
        </w:tc>
        <w:tc>
          <w:tcPr>
            <w:tcW w:w="1820" w:type="dxa"/>
            <w:noWrap/>
          </w:tcPr>
          <w:p w14:paraId="7E392ACF" w14:textId="492B67CB" w:rsidR="00DB4132" w:rsidRPr="00BA3432" w:rsidRDefault="00DB4132" w:rsidP="00376EE3">
            <w:pPr>
              <w:spacing w:line="276" w:lineRule="auto"/>
              <w:rPr>
                <w:ins w:id="17228" w:author="phuong vu" w:date="2018-11-23T14:11:00Z"/>
                <w:lang w:val="en-US"/>
                <w:rPrChange w:id="17229" w:author="phuong vu" w:date="2018-11-25T21:55:00Z">
                  <w:rPr>
                    <w:ins w:id="17230" w:author="phuong vu" w:date="2018-11-23T14:11:00Z"/>
                    <w:lang w:val="en-US"/>
                  </w:rPr>
                </w:rPrChange>
              </w:rPr>
            </w:pPr>
            <w:ins w:id="17231" w:author="phuong vu" w:date="2018-11-23T14:11:00Z">
              <w:r w:rsidRPr="00BA3432">
                <w:rPr>
                  <w:lang w:val="en-US"/>
                  <w:rPrChange w:id="17232" w:author="phuong vu" w:date="2018-11-25T21:55:00Z">
                    <w:rPr>
                      <w:lang w:val="en-US"/>
                    </w:rPr>
                  </w:rPrChange>
                </w:rPr>
                <w:t>pro</w:t>
              </w:r>
            </w:ins>
            <w:ins w:id="17233" w:author="phuong vu" w:date="2018-11-23T14:12:00Z">
              <w:r w:rsidR="00FD2E65" w:rsidRPr="00BA3432">
                <w:rPr>
                  <w:lang w:val="en-US"/>
                  <w:rPrChange w:id="17234" w:author="phuong vu" w:date="2018-11-25T21:55:00Z">
                    <w:rPr>
                      <w:lang w:val="en-US"/>
                    </w:rPr>
                  </w:rPrChange>
                </w:rPr>
                <w:t>duct</w:t>
              </w:r>
            </w:ins>
            <w:ins w:id="17235" w:author="phuong vu" w:date="2018-11-23T14:11:00Z">
              <w:r w:rsidRPr="00BA3432">
                <w:rPr>
                  <w:lang w:val="en-US"/>
                  <w:rPrChange w:id="17236" w:author="phuong vu" w:date="2018-11-25T21:55:00Z">
                    <w:rPr>
                      <w:lang w:val="en-US"/>
                    </w:rPr>
                  </w:rPrChange>
                </w:rPr>
                <w:t>_id</w:t>
              </w:r>
            </w:ins>
          </w:p>
        </w:tc>
        <w:tc>
          <w:tcPr>
            <w:tcW w:w="1300" w:type="dxa"/>
            <w:noWrap/>
          </w:tcPr>
          <w:p w14:paraId="722C3F9B" w14:textId="77777777" w:rsidR="00DB4132" w:rsidRPr="00BA3432" w:rsidRDefault="00DB4132" w:rsidP="00376EE3">
            <w:pPr>
              <w:spacing w:line="276" w:lineRule="auto"/>
              <w:rPr>
                <w:ins w:id="17237" w:author="phuong vu" w:date="2018-11-23T14:11:00Z"/>
                <w:rPrChange w:id="17238" w:author="phuong vu" w:date="2018-11-25T21:55:00Z">
                  <w:rPr>
                    <w:ins w:id="17239" w:author="phuong vu" w:date="2018-11-23T14:11:00Z"/>
                  </w:rPr>
                </w:rPrChange>
              </w:rPr>
            </w:pPr>
            <w:ins w:id="17240" w:author="phuong vu" w:date="2018-11-23T14:11:00Z">
              <w:r w:rsidRPr="00BA3432">
                <w:rPr>
                  <w:lang w:val="en-US"/>
                  <w:rPrChange w:id="17241" w:author="phuong vu" w:date="2018-11-25T21:55:00Z">
                    <w:rPr>
                      <w:lang w:val="en-US"/>
                    </w:rPr>
                  </w:rPrChange>
                </w:rPr>
                <w:t>numeric</w:t>
              </w:r>
            </w:ins>
          </w:p>
        </w:tc>
        <w:tc>
          <w:tcPr>
            <w:tcW w:w="1098" w:type="dxa"/>
            <w:noWrap/>
            <w:vAlign w:val="center"/>
          </w:tcPr>
          <w:p w14:paraId="2691199E" w14:textId="77777777" w:rsidR="00DB4132" w:rsidRPr="00BA3432" w:rsidRDefault="00DB4132" w:rsidP="00376EE3">
            <w:pPr>
              <w:spacing w:line="276" w:lineRule="auto"/>
              <w:jc w:val="center"/>
              <w:rPr>
                <w:ins w:id="17242" w:author="phuong vu" w:date="2018-11-23T14:11:00Z"/>
                <w:rPrChange w:id="17243" w:author="phuong vu" w:date="2018-11-25T21:55:00Z">
                  <w:rPr>
                    <w:ins w:id="17244" w:author="phuong vu" w:date="2018-11-23T14:11:00Z"/>
                  </w:rPr>
                </w:rPrChange>
              </w:rPr>
            </w:pPr>
          </w:p>
        </w:tc>
        <w:tc>
          <w:tcPr>
            <w:tcW w:w="838" w:type="dxa"/>
            <w:noWrap/>
            <w:vAlign w:val="center"/>
          </w:tcPr>
          <w:p w14:paraId="27908310" w14:textId="77777777" w:rsidR="00DB4132" w:rsidRPr="00BA3432" w:rsidRDefault="00DB4132" w:rsidP="00376EE3">
            <w:pPr>
              <w:spacing w:line="276" w:lineRule="auto"/>
              <w:jc w:val="center"/>
              <w:rPr>
                <w:ins w:id="17245" w:author="phuong vu" w:date="2018-11-23T14:11:00Z"/>
                <w:rPrChange w:id="17246" w:author="phuong vu" w:date="2018-11-25T21:55:00Z">
                  <w:rPr>
                    <w:ins w:id="17247" w:author="phuong vu" w:date="2018-11-23T14:11:00Z"/>
                  </w:rPr>
                </w:rPrChange>
              </w:rPr>
            </w:pPr>
          </w:p>
        </w:tc>
        <w:tc>
          <w:tcPr>
            <w:tcW w:w="823" w:type="dxa"/>
            <w:noWrap/>
            <w:vAlign w:val="center"/>
          </w:tcPr>
          <w:p w14:paraId="6E00CD48" w14:textId="77777777" w:rsidR="00DB4132" w:rsidRPr="00BA3432" w:rsidRDefault="00DB4132" w:rsidP="00376EE3">
            <w:pPr>
              <w:spacing w:line="276" w:lineRule="auto"/>
              <w:jc w:val="center"/>
              <w:rPr>
                <w:ins w:id="17248" w:author="phuong vu" w:date="2018-11-23T14:11:00Z"/>
                <w:lang w:val="en-US"/>
                <w:rPrChange w:id="17249" w:author="phuong vu" w:date="2018-11-25T21:55:00Z">
                  <w:rPr>
                    <w:ins w:id="17250" w:author="phuong vu" w:date="2018-11-23T14:11:00Z"/>
                    <w:lang w:val="en-US"/>
                  </w:rPr>
                </w:rPrChange>
              </w:rPr>
            </w:pPr>
            <w:ins w:id="17251" w:author="phuong vu" w:date="2018-11-23T14:11:00Z">
              <w:r w:rsidRPr="00BA3432">
                <w:rPr>
                  <w:lang w:val="en-US"/>
                  <w:rPrChange w:id="17252" w:author="phuong vu" w:date="2018-11-25T21:55:00Z">
                    <w:rPr>
                      <w:lang w:val="en-US"/>
                    </w:rPr>
                  </w:rPrChange>
                </w:rPr>
                <w:t>X</w:t>
              </w:r>
            </w:ins>
          </w:p>
        </w:tc>
        <w:tc>
          <w:tcPr>
            <w:tcW w:w="2228" w:type="dxa"/>
            <w:noWrap/>
          </w:tcPr>
          <w:p w14:paraId="2FD04682" w14:textId="169940DC" w:rsidR="00DB4132" w:rsidRPr="00BA3432" w:rsidRDefault="00DB4132" w:rsidP="00376EE3">
            <w:pPr>
              <w:spacing w:line="276" w:lineRule="auto"/>
              <w:rPr>
                <w:ins w:id="17253" w:author="phuong vu" w:date="2018-11-23T14:11:00Z"/>
                <w:lang w:val="en-US"/>
                <w:rPrChange w:id="17254" w:author="phuong vu" w:date="2018-11-25T21:55:00Z">
                  <w:rPr>
                    <w:ins w:id="17255" w:author="phuong vu" w:date="2018-11-23T14:11:00Z"/>
                    <w:lang w:val="en-US"/>
                  </w:rPr>
                </w:rPrChange>
              </w:rPr>
            </w:pPr>
            <w:ins w:id="17256" w:author="phuong vu" w:date="2018-11-23T14:11:00Z">
              <w:r w:rsidRPr="00BA3432">
                <w:rPr>
                  <w:lang w:val="en-US"/>
                  <w:rPrChange w:id="17257" w:author="phuong vu" w:date="2018-11-25T21:55:00Z">
                    <w:rPr>
                      <w:lang w:val="en-US"/>
                    </w:rPr>
                  </w:rPrChange>
                </w:rPr>
                <w:t xml:space="preserve">ID </w:t>
              </w:r>
            </w:ins>
            <w:ins w:id="17258" w:author="phuong vu" w:date="2018-11-23T14:13:00Z">
              <w:r w:rsidR="00FD2E65" w:rsidRPr="00BA3432">
                <w:rPr>
                  <w:lang w:val="en-US"/>
                  <w:rPrChange w:id="17259" w:author="phuong vu" w:date="2018-11-25T21:55:00Z">
                    <w:rPr>
                      <w:lang w:val="en-US"/>
                    </w:rPr>
                  </w:rPrChange>
                </w:rPr>
                <w:t>quần áo.</w:t>
              </w:r>
            </w:ins>
            <w:ins w:id="17260" w:author="phuong vu" w:date="2018-11-23T14:11:00Z">
              <w:r w:rsidRPr="00BA3432">
                <w:rPr>
                  <w:lang w:val="en-US"/>
                  <w:rPrChange w:id="17261" w:author="phuong vu" w:date="2018-11-25T21:55:00Z">
                    <w:rPr>
                      <w:lang w:val="en-US"/>
                    </w:rPr>
                  </w:rPrChange>
                </w:rPr>
                <w:t xml:space="preserve"> </w:t>
              </w:r>
            </w:ins>
          </w:p>
        </w:tc>
      </w:tr>
      <w:tr w:rsidR="00DB4132" w:rsidRPr="00BA3432" w14:paraId="0F2E4A5E" w14:textId="77777777" w:rsidTr="00376EE3">
        <w:trPr>
          <w:trHeight w:val="300"/>
          <w:ins w:id="17262" w:author="phuong vu" w:date="2018-11-23T14:11:00Z"/>
        </w:trPr>
        <w:tc>
          <w:tcPr>
            <w:tcW w:w="708" w:type="dxa"/>
            <w:noWrap/>
            <w:vAlign w:val="center"/>
            <w:hideMark/>
          </w:tcPr>
          <w:p w14:paraId="47489B63" w14:textId="77777777" w:rsidR="00DB4132" w:rsidRPr="00BA3432" w:rsidRDefault="00DB4132" w:rsidP="00376EE3">
            <w:pPr>
              <w:spacing w:line="276" w:lineRule="auto"/>
              <w:jc w:val="center"/>
              <w:rPr>
                <w:ins w:id="17263" w:author="phuong vu" w:date="2018-11-23T14:11:00Z"/>
                <w:lang w:val="en-US"/>
                <w:rPrChange w:id="17264" w:author="phuong vu" w:date="2018-11-25T21:55:00Z">
                  <w:rPr>
                    <w:ins w:id="17265" w:author="phuong vu" w:date="2018-11-23T14:11:00Z"/>
                    <w:lang w:val="en-US"/>
                  </w:rPr>
                </w:rPrChange>
              </w:rPr>
            </w:pPr>
            <w:ins w:id="17266" w:author="phuong vu" w:date="2018-11-23T14:11:00Z">
              <w:r w:rsidRPr="00BA3432">
                <w:rPr>
                  <w:lang w:val="en-US"/>
                  <w:rPrChange w:id="17267" w:author="phuong vu" w:date="2018-11-25T21:55:00Z">
                    <w:rPr>
                      <w:lang w:val="en-US"/>
                    </w:rPr>
                  </w:rPrChange>
                </w:rPr>
                <w:t>4</w:t>
              </w:r>
            </w:ins>
          </w:p>
        </w:tc>
        <w:tc>
          <w:tcPr>
            <w:tcW w:w="1820" w:type="dxa"/>
            <w:noWrap/>
            <w:hideMark/>
          </w:tcPr>
          <w:p w14:paraId="477DFECE" w14:textId="77777777" w:rsidR="00DB4132" w:rsidRPr="00BA3432" w:rsidRDefault="00DB4132" w:rsidP="00376EE3">
            <w:pPr>
              <w:spacing w:line="276" w:lineRule="auto"/>
              <w:rPr>
                <w:ins w:id="17268" w:author="phuong vu" w:date="2018-11-23T14:11:00Z"/>
                <w:rPrChange w:id="17269" w:author="phuong vu" w:date="2018-11-25T21:55:00Z">
                  <w:rPr>
                    <w:ins w:id="17270" w:author="phuong vu" w:date="2018-11-23T14:11:00Z"/>
                  </w:rPr>
                </w:rPrChange>
              </w:rPr>
            </w:pPr>
            <w:ins w:id="17271" w:author="phuong vu" w:date="2018-11-23T14:11:00Z">
              <w:r w:rsidRPr="00BA3432">
                <w:rPr>
                  <w:rPrChange w:id="17272" w:author="phuong vu" w:date="2018-11-25T21:55:00Z">
                    <w:rPr/>
                  </w:rPrChange>
                </w:rPr>
                <w:t>status</w:t>
              </w:r>
            </w:ins>
          </w:p>
        </w:tc>
        <w:tc>
          <w:tcPr>
            <w:tcW w:w="1300" w:type="dxa"/>
            <w:noWrap/>
            <w:hideMark/>
          </w:tcPr>
          <w:p w14:paraId="47A4F682" w14:textId="77777777" w:rsidR="00DB4132" w:rsidRPr="00BA3432" w:rsidRDefault="00DB4132" w:rsidP="00376EE3">
            <w:pPr>
              <w:spacing w:line="276" w:lineRule="auto"/>
              <w:rPr>
                <w:ins w:id="17273" w:author="phuong vu" w:date="2018-11-23T14:11:00Z"/>
                <w:rPrChange w:id="17274" w:author="phuong vu" w:date="2018-11-25T21:55:00Z">
                  <w:rPr>
                    <w:ins w:id="17275" w:author="phuong vu" w:date="2018-11-23T14:11:00Z"/>
                  </w:rPr>
                </w:rPrChange>
              </w:rPr>
            </w:pPr>
            <w:ins w:id="17276" w:author="phuong vu" w:date="2018-11-23T14:11:00Z">
              <w:r w:rsidRPr="00BA3432">
                <w:rPr>
                  <w:rPrChange w:id="17277" w:author="phuong vu" w:date="2018-11-25T21:55:00Z">
                    <w:rPr/>
                  </w:rPrChange>
                </w:rPr>
                <w:t>character varying</w:t>
              </w:r>
            </w:ins>
          </w:p>
        </w:tc>
        <w:tc>
          <w:tcPr>
            <w:tcW w:w="1098" w:type="dxa"/>
            <w:noWrap/>
            <w:vAlign w:val="center"/>
            <w:hideMark/>
          </w:tcPr>
          <w:p w14:paraId="1E91B29E" w14:textId="77777777" w:rsidR="00DB4132" w:rsidRPr="00BA3432" w:rsidRDefault="00DB4132" w:rsidP="00376EE3">
            <w:pPr>
              <w:spacing w:line="276" w:lineRule="auto"/>
              <w:jc w:val="center"/>
              <w:rPr>
                <w:ins w:id="17278" w:author="phuong vu" w:date="2018-11-23T14:11:00Z"/>
                <w:rPrChange w:id="17279" w:author="phuong vu" w:date="2018-11-25T21:55:00Z">
                  <w:rPr>
                    <w:ins w:id="17280" w:author="phuong vu" w:date="2018-11-23T14:11:00Z"/>
                  </w:rPr>
                </w:rPrChange>
              </w:rPr>
            </w:pPr>
            <w:ins w:id="17281" w:author="phuong vu" w:date="2018-11-23T14:11:00Z">
              <w:r w:rsidRPr="00BA3432">
                <w:rPr>
                  <w:rPrChange w:id="17282" w:author="phuong vu" w:date="2018-11-25T21:55:00Z">
                    <w:rPr/>
                  </w:rPrChange>
                </w:rPr>
                <w:t>X</w:t>
              </w:r>
            </w:ins>
          </w:p>
        </w:tc>
        <w:tc>
          <w:tcPr>
            <w:tcW w:w="838" w:type="dxa"/>
            <w:noWrap/>
            <w:vAlign w:val="center"/>
            <w:hideMark/>
          </w:tcPr>
          <w:p w14:paraId="567E259F" w14:textId="77777777" w:rsidR="00DB4132" w:rsidRPr="00BA3432" w:rsidRDefault="00DB4132" w:rsidP="00376EE3">
            <w:pPr>
              <w:spacing w:line="276" w:lineRule="auto"/>
              <w:jc w:val="center"/>
              <w:rPr>
                <w:ins w:id="17283" w:author="phuong vu" w:date="2018-11-23T14:11:00Z"/>
                <w:rPrChange w:id="17284" w:author="phuong vu" w:date="2018-11-25T21:55:00Z">
                  <w:rPr>
                    <w:ins w:id="17285" w:author="phuong vu" w:date="2018-11-23T14:11:00Z"/>
                  </w:rPr>
                </w:rPrChange>
              </w:rPr>
            </w:pPr>
          </w:p>
        </w:tc>
        <w:tc>
          <w:tcPr>
            <w:tcW w:w="823" w:type="dxa"/>
            <w:noWrap/>
            <w:vAlign w:val="center"/>
            <w:hideMark/>
          </w:tcPr>
          <w:p w14:paraId="407636E1" w14:textId="77777777" w:rsidR="00DB4132" w:rsidRPr="00BA3432" w:rsidRDefault="00DB4132" w:rsidP="00376EE3">
            <w:pPr>
              <w:spacing w:line="276" w:lineRule="auto"/>
              <w:jc w:val="center"/>
              <w:rPr>
                <w:ins w:id="17286" w:author="phuong vu" w:date="2018-11-23T14:11:00Z"/>
                <w:rPrChange w:id="17287" w:author="phuong vu" w:date="2018-11-25T21:55:00Z">
                  <w:rPr>
                    <w:ins w:id="17288" w:author="phuong vu" w:date="2018-11-23T14:11:00Z"/>
                  </w:rPr>
                </w:rPrChange>
              </w:rPr>
            </w:pPr>
          </w:p>
        </w:tc>
        <w:tc>
          <w:tcPr>
            <w:tcW w:w="2228" w:type="dxa"/>
            <w:noWrap/>
            <w:hideMark/>
          </w:tcPr>
          <w:p w14:paraId="122421B8" w14:textId="77777777" w:rsidR="00DB4132" w:rsidRPr="00BA3432" w:rsidRDefault="00DB4132">
            <w:pPr>
              <w:keepNext/>
              <w:spacing w:line="276" w:lineRule="auto"/>
              <w:rPr>
                <w:ins w:id="17289" w:author="phuong vu" w:date="2018-11-23T14:11:00Z"/>
                <w:rPrChange w:id="17290" w:author="phuong vu" w:date="2018-11-25T21:55:00Z">
                  <w:rPr>
                    <w:ins w:id="17291" w:author="phuong vu" w:date="2018-11-23T14:11:00Z"/>
                  </w:rPr>
                </w:rPrChange>
              </w:rPr>
            </w:pPr>
            <w:ins w:id="17292" w:author="phuong vu" w:date="2018-11-23T14:11:00Z">
              <w:r w:rsidRPr="00BA3432">
                <w:rPr>
                  <w:rPrChange w:id="17293" w:author="phuong vu" w:date="2018-11-25T21:55:00Z">
                    <w:rPr/>
                  </w:rPrChange>
                </w:rPr>
                <w:t>Trạng thái</w:t>
              </w:r>
            </w:ins>
          </w:p>
        </w:tc>
      </w:tr>
    </w:tbl>
    <w:p w14:paraId="6C840020" w14:textId="30D768CB" w:rsidR="00376EE3" w:rsidRPr="00AD0E2E" w:rsidRDefault="00376EE3">
      <w:pPr>
        <w:pStyle w:val="Caption"/>
        <w:rPr>
          <w:ins w:id="17294" w:author="phuong vu" w:date="2018-11-23T14:22:00Z"/>
        </w:rPr>
      </w:pPr>
      <w:bookmarkStart w:id="17295" w:name="_Toc530944394"/>
      <w:ins w:id="17296" w:author="phuong vu" w:date="2018-11-23T14:22:00Z">
        <w:r w:rsidRPr="00BA3432">
          <w:rPr>
            <w:rPrChange w:id="17297" w:author="phuong vu" w:date="2018-11-25T21:55:00Z">
              <w:rPr/>
            </w:rPrChange>
          </w:rPr>
          <w:t xml:space="preserve">Bảng </w:t>
        </w:r>
      </w:ins>
      <w:ins w:id="17298" w:author="phuong vu" w:date="2018-11-26T02:10:00Z">
        <w:r w:rsidR="00404CBA">
          <w:fldChar w:fldCharType="begin"/>
        </w:r>
        <w:r w:rsidR="00404CBA">
          <w:instrText xml:space="preserve"> STYLEREF 1 \s </w:instrText>
        </w:r>
      </w:ins>
      <w:r w:rsidR="00404CBA">
        <w:fldChar w:fldCharType="separate"/>
      </w:r>
      <w:r w:rsidR="00404CBA">
        <w:rPr>
          <w:noProof/>
        </w:rPr>
        <w:t>3</w:t>
      </w:r>
      <w:ins w:id="1729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7300" w:author="phuong vu" w:date="2018-11-26T02:10:00Z">
        <w:r w:rsidR="00404CBA">
          <w:rPr>
            <w:noProof/>
          </w:rPr>
          <w:t>17</w:t>
        </w:r>
        <w:r w:rsidR="00404CBA">
          <w:fldChar w:fldCharType="end"/>
        </w:r>
      </w:ins>
      <w:ins w:id="17301" w:author="phuong vu" w:date="2018-11-23T14:22:00Z">
        <w:r w:rsidRPr="00BA3432">
          <w:rPr>
            <w:rPrChange w:id="17302" w:author="phuong vu" w:date="2018-11-25T21:55:00Z">
              <w:rPr>
                <w:lang w:val="en-US"/>
              </w:rPr>
            </w:rPrChange>
          </w:rPr>
          <w:t xml:space="preserve"> Bảng d</w:t>
        </w:r>
      </w:ins>
      <w:ins w:id="17303" w:author="phuong vu" w:date="2018-11-23T14:23:00Z">
        <w:r w:rsidRPr="00BA3432">
          <w:rPr>
            <w:rPrChange w:id="17304" w:author="phuong vu" w:date="2018-11-25T21:55:00Z">
              <w:rPr>
                <w:lang w:val="en-US"/>
              </w:rPr>
            </w:rPrChange>
          </w:rPr>
          <w:t>ữ liệu quần áo theo dịch vụ</w:t>
        </w:r>
      </w:ins>
      <w:bookmarkEnd w:id="17295"/>
    </w:p>
    <w:p w14:paraId="6C997884" w14:textId="57A8C5A9" w:rsidR="00DB4132" w:rsidRPr="00BA3432" w:rsidRDefault="00FD2E65" w:rsidP="00E6227B">
      <w:pPr>
        <w:spacing w:line="276" w:lineRule="auto"/>
        <w:rPr>
          <w:ins w:id="17305" w:author="phuong vu" w:date="2018-11-23T14:17:00Z"/>
          <w:b/>
          <w:lang w:val="en-US"/>
          <w:rPrChange w:id="17306" w:author="phuong vu" w:date="2018-11-25T21:55:00Z">
            <w:rPr>
              <w:ins w:id="17307" w:author="phuong vu" w:date="2018-11-23T14:17:00Z"/>
              <w:b/>
              <w:lang w:val="en-US"/>
            </w:rPr>
          </w:rPrChange>
        </w:rPr>
      </w:pPr>
      <w:ins w:id="17308" w:author="phuong vu" w:date="2018-11-23T14:17:00Z">
        <w:r w:rsidRPr="00BA3432">
          <w:rPr>
            <w:b/>
            <w:lang w:val="en-US"/>
            <w:rPrChange w:id="17309" w:author="phuong vu" w:date="2018-11-25T21:55:00Z">
              <w:rPr>
                <w:b/>
                <w:lang w:val="en-US"/>
              </w:rPr>
            </w:rPrChange>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BA3432" w14:paraId="29BE4C0B" w14:textId="77777777" w:rsidTr="00376EE3">
        <w:trPr>
          <w:trHeight w:val="300"/>
          <w:ins w:id="17310" w:author="phuong vu" w:date="2018-11-23T14:17:00Z"/>
        </w:trPr>
        <w:tc>
          <w:tcPr>
            <w:tcW w:w="708" w:type="dxa"/>
            <w:noWrap/>
            <w:vAlign w:val="center"/>
            <w:hideMark/>
          </w:tcPr>
          <w:p w14:paraId="64351080" w14:textId="77777777" w:rsidR="00FD2E65" w:rsidRPr="00BA3432" w:rsidRDefault="00FD2E65" w:rsidP="00376EE3">
            <w:pPr>
              <w:spacing w:line="276" w:lineRule="auto"/>
              <w:jc w:val="center"/>
              <w:rPr>
                <w:ins w:id="17311" w:author="phuong vu" w:date="2018-11-23T14:17:00Z"/>
                <w:b/>
                <w:bCs/>
                <w:rPrChange w:id="17312" w:author="phuong vu" w:date="2018-11-25T21:55:00Z">
                  <w:rPr>
                    <w:ins w:id="17313" w:author="phuong vu" w:date="2018-11-23T14:17:00Z"/>
                    <w:b/>
                    <w:bCs/>
                  </w:rPr>
                </w:rPrChange>
              </w:rPr>
            </w:pPr>
            <w:ins w:id="17314" w:author="phuong vu" w:date="2018-11-23T14:17:00Z">
              <w:r w:rsidRPr="00BA3432">
                <w:rPr>
                  <w:b/>
                  <w:bCs/>
                  <w:lang w:val="da-DK"/>
                  <w:rPrChange w:id="17315" w:author="phuong vu" w:date="2018-11-25T21:55:00Z">
                    <w:rPr>
                      <w:b/>
                      <w:bCs/>
                      <w:lang w:val="da-DK"/>
                    </w:rPr>
                  </w:rPrChange>
                </w:rPr>
                <w:t>STT</w:t>
              </w:r>
            </w:ins>
          </w:p>
        </w:tc>
        <w:tc>
          <w:tcPr>
            <w:tcW w:w="1820" w:type="dxa"/>
            <w:noWrap/>
            <w:vAlign w:val="center"/>
            <w:hideMark/>
          </w:tcPr>
          <w:p w14:paraId="62C6DEA2" w14:textId="77777777" w:rsidR="00FD2E65" w:rsidRPr="00BA3432" w:rsidRDefault="00FD2E65" w:rsidP="00376EE3">
            <w:pPr>
              <w:spacing w:line="276" w:lineRule="auto"/>
              <w:jc w:val="center"/>
              <w:rPr>
                <w:ins w:id="17316" w:author="phuong vu" w:date="2018-11-23T14:17:00Z"/>
                <w:b/>
                <w:bCs/>
                <w:rPrChange w:id="17317" w:author="phuong vu" w:date="2018-11-25T21:55:00Z">
                  <w:rPr>
                    <w:ins w:id="17318" w:author="phuong vu" w:date="2018-11-23T14:17:00Z"/>
                    <w:b/>
                    <w:bCs/>
                  </w:rPr>
                </w:rPrChange>
              </w:rPr>
            </w:pPr>
            <w:ins w:id="17319" w:author="phuong vu" w:date="2018-11-23T14:17:00Z">
              <w:r w:rsidRPr="00BA3432">
                <w:rPr>
                  <w:b/>
                  <w:bCs/>
                  <w:lang w:val="da-DK"/>
                  <w:rPrChange w:id="17320" w:author="phuong vu" w:date="2018-11-25T21:55:00Z">
                    <w:rPr>
                      <w:b/>
                      <w:bCs/>
                      <w:lang w:val="da-DK"/>
                    </w:rPr>
                  </w:rPrChange>
                </w:rPr>
                <w:t>Tên trường</w:t>
              </w:r>
            </w:ins>
          </w:p>
        </w:tc>
        <w:tc>
          <w:tcPr>
            <w:tcW w:w="1300" w:type="dxa"/>
            <w:noWrap/>
            <w:vAlign w:val="center"/>
            <w:hideMark/>
          </w:tcPr>
          <w:p w14:paraId="0257C86B" w14:textId="77777777" w:rsidR="00FD2E65" w:rsidRPr="00BA3432" w:rsidRDefault="00FD2E65" w:rsidP="00376EE3">
            <w:pPr>
              <w:spacing w:line="276" w:lineRule="auto"/>
              <w:jc w:val="center"/>
              <w:rPr>
                <w:ins w:id="17321" w:author="phuong vu" w:date="2018-11-23T14:17:00Z"/>
                <w:b/>
                <w:bCs/>
                <w:rPrChange w:id="17322" w:author="phuong vu" w:date="2018-11-25T21:55:00Z">
                  <w:rPr>
                    <w:ins w:id="17323" w:author="phuong vu" w:date="2018-11-23T14:17:00Z"/>
                    <w:b/>
                    <w:bCs/>
                  </w:rPr>
                </w:rPrChange>
              </w:rPr>
            </w:pPr>
            <w:ins w:id="17324" w:author="phuong vu" w:date="2018-11-23T14:17:00Z">
              <w:r w:rsidRPr="00BA3432">
                <w:rPr>
                  <w:b/>
                  <w:bCs/>
                  <w:lang w:val="da-DK"/>
                  <w:rPrChange w:id="17325" w:author="phuong vu" w:date="2018-11-25T21:55:00Z">
                    <w:rPr>
                      <w:b/>
                      <w:bCs/>
                      <w:lang w:val="da-DK"/>
                    </w:rPr>
                  </w:rPrChange>
                </w:rPr>
                <w:t>Kiểu</w:t>
              </w:r>
            </w:ins>
          </w:p>
        </w:tc>
        <w:tc>
          <w:tcPr>
            <w:tcW w:w="1098" w:type="dxa"/>
            <w:noWrap/>
            <w:vAlign w:val="center"/>
            <w:hideMark/>
          </w:tcPr>
          <w:p w14:paraId="7CB062FF" w14:textId="77777777" w:rsidR="00FD2E65" w:rsidRPr="00BA3432" w:rsidRDefault="00FD2E65" w:rsidP="00376EE3">
            <w:pPr>
              <w:spacing w:line="276" w:lineRule="auto"/>
              <w:jc w:val="center"/>
              <w:rPr>
                <w:ins w:id="17326" w:author="phuong vu" w:date="2018-11-23T14:17:00Z"/>
                <w:b/>
                <w:bCs/>
                <w:rPrChange w:id="17327" w:author="phuong vu" w:date="2018-11-25T21:55:00Z">
                  <w:rPr>
                    <w:ins w:id="17328" w:author="phuong vu" w:date="2018-11-23T14:17:00Z"/>
                    <w:b/>
                    <w:bCs/>
                  </w:rPr>
                </w:rPrChange>
              </w:rPr>
            </w:pPr>
            <w:ins w:id="17329" w:author="phuong vu" w:date="2018-11-23T14:17:00Z">
              <w:r w:rsidRPr="00BA3432">
                <w:rPr>
                  <w:b/>
                  <w:bCs/>
                  <w:lang w:val="da-DK"/>
                  <w:rPrChange w:id="17330" w:author="phuong vu" w:date="2018-11-25T21:55:00Z">
                    <w:rPr>
                      <w:b/>
                      <w:bCs/>
                      <w:lang w:val="da-DK"/>
                    </w:rPr>
                  </w:rPrChange>
                </w:rPr>
                <w:t>Chấp nhận Null</w:t>
              </w:r>
            </w:ins>
          </w:p>
        </w:tc>
        <w:tc>
          <w:tcPr>
            <w:tcW w:w="838" w:type="dxa"/>
            <w:noWrap/>
            <w:vAlign w:val="center"/>
            <w:hideMark/>
          </w:tcPr>
          <w:p w14:paraId="15D2BE56" w14:textId="77777777" w:rsidR="00FD2E65" w:rsidRPr="00BA3432" w:rsidRDefault="00FD2E65" w:rsidP="00376EE3">
            <w:pPr>
              <w:spacing w:line="276" w:lineRule="auto"/>
              <w:jc w:val="center"/>
              <w:rPr>
                <w:ins w:id="17331" w:author="phuong vu" w:date="2018-11-23T14:17:00Z"/>
                <w:b/>
                <w:bCs/>
                <w:rPrChange w:id="17332" w:author="phuong vu" w:date="2018-11-25T21:55:00Z">
                  <w:rPr>
                    <w:ins w:id="17333" w:author="phuong vu" w:date="2018-11-23T14:17:00Z"/>
                    <w:b/>
                    <w:bCs/>
                  </w:rPr>
                </w:rPrChange>
              </w:rPr>
            </w:pPr>
            <w:ins w:id="17334" w:author="phuong vu" w:date="2018-11-23T14:17:00Z">
              <w:r w:rsidRPr="00BA3432">
                <w:rPr>
                  <w:b/>
                  <w:bCs/>
                  <w:lang w:val="da-DK"/>
                  <w:rPrChange w:id="17335" w:author="phuong vu" w:date="2018-11-25T21:55:00Z">
                    <w:rPr>
                      <w:b/>
                      <w:bCs/>
                      <w:lang w:val="da-DK"/>
                    </w:rPr>
                  </w:rPrChange>
                </w:rPr>
                <w:t>Khóa chính</w:t>
              </w:r>
            </w:ins>
          </w:p>
        </w:tc>
        <w:tc>
          <w:tcPr>
            <w:tcW w:w="823" w:type="dxa"/>
            <w:noWrap/>
            <w:vAlign w:val="center"/>
            <w:hideMark/>
          </w:tcPr>
          <w:p w14:paraId="50DCB0CC" w14:textId="77777777" w:rsidR="00FD2E65" w:rsidRPr="00BA3432" w:rsidRDefault="00FD2E65" w:rsidP="00376EE3">
            <w:pPr>
              <w:spacing w:line="276" w:lineRule="auto"/>
              <w:jc w:val="center"/>
              <w:rPr>
                <w:ins w:id="17336" w:author="phuong vu" w:date="2018-11-23T14:17:00Z"/>
                <w:b/>
                <w:bCs/>
                <w:rPrChange w:id="17337" w:author="phuong vu" w:date="2018-11-25T21:55:00Z">
                  <w:rPr>
                    <w:ins w:id="17338" w:author="phuong vu" w:date="2018-11-23T14:17:00Z"/>
                    <w:b/>
                    <w:bCs/>
                  </w:rPr>
                </w:rPrChange>
              </w:rPr>
            </w:pPr>
            <w:ins w:id="17339" w:author="phuong vu" w:date="2018-11-23T14:17:00Z">
              <w:r w:rsidRPr="00BA3432">
                <w:rPr>
                  <w:b/>
                  <w:bCs/>
                  <w:lang w:val="da-DK"/>
                  <w:rPrChange w:id="17340" w:author="phuong vu" w:date="2018-11-25T21:55:00Z">
                    <w:rPr>
                      <w:b/>
                      <w:bCs/>
                      <w:lang w:val="da-DK"/>
                    </w:rPr>
                  </w:rPrChange>
                </w:rPr>
                <w:t>Khóa ngoại</w:t>
              </w:r>
            </w:ins>
          </w:p>
        </w:tc>
        <w:tc>
          <w:tcPr>
            <w:tcW w:w="2228" w:type="dxa"/>
            <w:noWrap/>
            <w:vAlign w:val="center"/>
            <w:hideMark/>
          </w:tcPr>
          <w:p w14:paraId="3D776DDB" w14:textId="77777777" w:rsidR="00FD2E65" w:rsidRPr="00BA3432" w:rsidRDefault="00FD2E65" w:rsidP="00376EE3">
            <w:pPr>
              <w:spacing w:line="276" w:lineRule="auto"/>
              <w:ind w:right="226"/>
              <w:jc w:val="center"/>
              <w:rPr>
                <w:ins w:id="17341" w:author="phuong vu" w:date="2018-11-23T14:17:00Z"/>
                <w:b/>
                <w:bCs/>
                <w:rPrChange w:id="17342" w:author="phuong vu" w:date="2018-11-25T21:55:00Z">
                  <w:rPr>
                    <w:ins w:id="17343" w:author="phuong vu" w:date="2018-11-23T14:17:00Z"/>
                    <w:b/>
                    <w:bCs/>
                  </w:rPr>
                </w:rPrChange>
              </w:rPr>
            </w:pPr>
            <w:ins w:id="17344" w:author="phuong vu" w:date="2018-11-23T14:17:00Z">
              <w:r w:rsidRPr="00BA3432">
                <w:rPr>
                  <w:b/>
                  <w:bCs/>
                  <w:lang w:val="da-DK"/>
                  <w:rPrChange w:id="17345" w:author="phuong vu" w:date="2018-11-25T21:55:00Z">
                    <w:rPr>
                      <w:b/>
                      <w:bCs/>
                      <w:lang w:val="da-DK"/>
                    </w:rPr>
                  </w:rPrChange>
                </w:rPr>
                <w:t>Mô tả</w:t>
              </w:r>
            </w:ins>
          </w:p>
        </w:tc>
      </w:tr>
      <w:tr w:rsidR="00FD2E65" w:rsidRPr="00BA3432" w14:paraId="0EE647D3" w14:textId="77777777" w:rsidTr="00376EE3">
        <w:trPr>
          <w:trHeight w:val="300"/>
          <w:ins w:id="17346" w:author="phuong vu" w:date="2018-11-23T14:17:00Z"/>
        </w:trPr>
        <w:tc>
          <w:tcPr>
            <w:tcW w:w="708" w:type="dxa"/>
            <w:noWrap/>
            <w:vAlign w:val="center"/>
            <w:hideMark/>
          </w:tcPr>
          <w:p w14:paraId="0478018A" w14:textId="77777777" w:rsidR="00FD2E65" w:rsidRPr="00BA3432" w:rsidRDefault="00FD2E65" w:rsidP="00376EE3">
            <w:pPr>
              <w:spacing w:line="276" w:lineRule="auto"/>
              <w:jc w:val="center"/>
              <w:rPr>
                <w:ins w:id="17347" w:author="phuong vu" w:date="2018-11-23T14:17:00Z"/>
                <w:rPrChange w:id="17348" w:author="phuong vu" w:date="2018-11-25T21:55:00Z">
                  <w:rPr>
                    <w:ins w:id="17349" w:author="phuong vu" w:date="2018-11-23T14:17:00Z"/>
                  </w:rPr>
                </w:rPrChange>
              </w:rPr>
            </w:pPr>
            <w:ins w:id="17350" w:author="phuong vu" w:date="2018-11-23T14:17:00Z">
              <w:r w:rsidRPr="00BA3432">
                <w:rPr>
                  <w:rPrChange w:id="17351" w:author="phuong vu" w:date="2018-11-25T21:55:00Z">
                    <w:rPr/>
                  </w:rPrChange>
                </w:rPr>
                <w:t>1</w:t>
              </w:r>
            </w:ins>
          </w:p>
        </w:tc>
        <w:tc>
          <w:tcPr>
            <w:tcW w:w="1820" w:type="dxa"/>
            <w:noWrap/>
            <w:hideMark/>
          </w:tcPr>
          <w:p w14:paraId="0ADFBFD0" w14:textId="77777777" w:rsidR="00FD2E65" w:rsidRPr="00BA3432" w:rsidRDefault="00FD2E65" w:rsidP="00376EE3">
            <w:pPr>
              <w:spacing w:line="276" w:lineRule="auto"/>
              <w:rPr>
                <w:ins w:id="17352" w:author="phuong vu" w:date="2018-11-23T14:17:00Z"/>
                <w:rPrChange w:id="17353" w:author="phuong vu" w:date="2018-11-25T21:55:00Z">
                  <w:rPr>
                    <w:ins w:id="17354" w:author="phuong vu" w:date="2018-11-23T14:17:00Z"/>
                  </w:rPr>
                </w:rPrChange>
              </w:rPr>
            </w:pPr>
            <w:ins w:id="17355" w:author="phuong vu" w:date="2018-11-23T14:17:00Z">
              <w:r w:rsidRPr="00BA3432">
                <w:rPr>
                  <w:rPrChange w:id="17356" w:author="phuong vu" w:date="2018-11-25T21:55:00Z">
                    <w:rPr/>
                  </w:rPrChange>
                </w:rPr>
                <w:t>id</w:t>
              </w:r>
            </w:ins>
          </w:p>
        </w:tc>
        <w:tc>
          <w:tcPr>
            <w:tcW w:w="1300" w:type="dxa"/>
            <w:noWrap/>
            <w:hideMark/>
          </w:tcPr>
          <w:p w14:paraId="44CE3646" w14:textId="77777777" w:rsidR="00FD2E65" w:rsidRPr="00BA3432" w:rsidRDefault="00FD2E65" w:rsidP="00376EE3">
            <w:pPr>
              <w:spacing w:line="276" w:lineRule="auto"/>
              <w:rPr>
                <w:ins w:id="17357" w:author="phuong vu" w:date="2018-11-23T14:17:00Z"/>
                <w:rPrChange w:id="17358" w:author="phuong vu" w:date="2018-11-25T21:55:00Z">
                  <w:rPr>
                    <w:ins w:id="17359" w:author="phuong vu" w:date="2018-11-23T14:17:00Z"/>
                  </w:rPr>
                </w:rPrChange>
              </w:rPr>
            </w:pPr>
            <w:ins w:id="17360" w:author="phuong vu" w:date="2018-11-23T14:17:00Z">
              <w:r w:rsidRPr="00BA3432">
                <w:rPr>
                  <w:rPrChange w:id="17361" w:author="phuong vu" w:date="2018-11-25T21:55:00Z">
                    <w:rPr/>
                  </w:rPrChange>
                </w:rPr>
                <w:t>numeric</w:t>
              </w:r>
            </w:ins>
          </w:p>
        </w:tc>
        <w:tc>
          <w:tcPr>
            <w:tcW w:w="1098" w:type="dxa"/>
            <w:noWrap/>
            <w:vAlign w:val="center"/>
            <w:hideMark/>
          </w:tcPr>
          <w:p w14:paraId="3604FF9C" w14:textId="77777777" w:rsidR="00FD2E65" w:rsidRPr="00BA3432" w:rsidRDefault="00FD2E65" w:rsidP="00376EE3">
            <w:pPr>
              <w:spacing w:line="276" w:lineRule="auto"/>
              <w:jc w:val="center"/>
              <w:rPr>
                <w:ins w:id="17362" w:author="phuong vu" w:date="2018-11-23T14:17:00Z"/>
                <w:rPrChange w:id="17363" w:author="phuong vu" w:date="2018-11-25T21:55:00Z">
                  <w:rPr>
                    <w:ins w:id="17364" w:author="phuong vu" w:date="2018-11-23T14:17:00Z"/>
                  </w:rPr>
                </w:rPrChange>
              </w:rPr>
            </w:pPr>
          </w:p>
        </w:tc>
        <w:tc>
          <w:tcPr>
            <w:tcW w:w="838" w:type="dxa"/>
            <w:noWrap/>
            <w:vAlign w:val="center"/>
            <w:hideMark/>
          </w:tcPr>
          <w:p w14:paraId="78CED7E3" w14:textId="77777777" w:rsidR="00FD2E65" w:rsidRPr="00BA3432" w:rsidRDefault="00FD2E65" w:rsidP="00376EE3">
            <w:pPr>
              <w:spacing w:line="276" w:lineRule="auto"/>
              <w:jc w:val="center"/>
              <w:rPr>
                <w:ins w:id="17365" w:author="phuong vu" w:date="2018-11-23T14:17:00Z"/>
                <w:rPrChange w:id="17366" w:author="phuong vu" w:date="2018-11-25T21:55:00Z">
                  <w:rPr>
                    <w:ins w:id="17367" w:author="phuong vu" w:date="2018-11-23T14:17:00Z"/>
                  </w:rPr>
                </w:rPrChange>
              </w:rPr>
            </w:pPr>
            <w:ins w:id="17368" w:author="phuong vu" w:date="2018-11-23T14:17:00Z">
              <w:r w:rsidRPr="00BA3432">
                <w:rPr>
                  <w:rPrChange w:id="17369" w:author="phuong vu" w:date="2018-11-25T21:55:00Z">
                    <w:rPr/>
                  </w:rPrChange>
                </w:rPr>
                <w:t>X</w:t>
              </w:r>
            </w:ins>
          </w:p>
        </w:tc>
        <w:tc>
          <w:tcPr>
            <w:tcW w:w="823" w:type="dxa"/>
            <w:noWrap/>
            <w:vAlign w:val="center"/>
            <w:hideMark/>
          </w:tcPr>
          <w:p w14:paraId="323D25F6" w14:textId="77777777" w:rsidR="00FD2E65" w:rsidRPr="00BA3432" w:rsidRDefault="00FD2E65" w:rsidP="00376EE3">
            <w:pPr>
              <w:spacing w:line="276" w:lineRule="auto"/>
              <w:jc w:val="center"/>
              <w:rPr>
                <w:ins w:id="17370" w:author="phuong vu" w:date="2018-11-23T14:17:00Z"/>
                <w:rPrChange w:id="17371" w:author="phuong vu" w:date="2018-11-25T21:55:00Z">
                  <w:rPr>
                    <w:ins w:id="17372" w:author="phuong vu" w:date="2018-11-23T14:17:00Z"/>
                  </w:rPr>
                </w:rPrChange>
              </w:rPr>
            </w:pPr>
          </w:p>
        </w:tc>
        <w:tc>
          <w:tcPr>
            <w:tcW w:w="2228" w:type="dxa"/>
            <w:noWrap/>
            <w:hideMark/>
          </w:tcPr>
          <w:p w14:paraId="6EE62A00" w14:textId="77777777" w:rsidR="00FD2E65" w:rsidRPr="00BA3432" w:rsidRDefault="00FD2E65" w:rsidP="00376EE3">
            <w:pPr>
              <w:spacing w:line="276" w:lineRule="auto"/>
              <w:rPr>
                <w:ins w:id="17373" w:author="phuong vu" w:date="2018-11-23T14:17:00Z"/>
                <w:lang w:val="en-US"/>
                <w:rPrChange w:id="17374" w:author="phuong vu" w:date="2018-11-25T21:55:00Z">
                  <w:rPr>
                    <w:ins w:id="17375" w:author="phuong vu" w:date="2018-11-23T14:17:00Z"/>
                    <w:lang w:val="en-US"/>
                  </w:rPr>
                </w:rPrChange>
              </w:rPr>
            </w:pPr>
            <w:ins w:id="17376" w:author="phuong vu" w:date="2018-11-23T14:17:00Z">
              <w:r w:rsidRPr="00BA3432">
                <w:rPr>
                  <w:rPrChange w:id="17377" w:author="phuong vu" w:date="2018-11-25T21:55:00Z">
                    <w:rPr/>
                  </w:rPrChange>
                </w:rPr>
                <w:t>ID</w:t>
              </w:r>
            </w:ins>
          </w:p>
        </w:tc>
      </w:tr>
      <w:tr w:rsidR="00FD2E65" w:rsidRPr="00BA3432" w14:paraId="1E20F3D0" w14:textId="77777777" w:rsidTr="00376EE3">
        <w:trPr>
          <w:trHeight w:val="300"/>
          <w:ins w:id="17378" w:author="phuong vu" w:date="2018-11-23T14:17:00Z"/>
        </w:trPr>
        <w:tc>
          <w:tcPr>
            <w:tcW w:w="708" w:type="dxa"/>
            <w:noWrap/>
            <w:vAlign w:val="center"/>
            <w:hideMark/>
          </w:tcPr>
          <w:p w14:paraId="335E2D04" w14:textId="77777777" w:rsidR="00FD2E65" w:rsidRPr="00BA3432" w:rsidRDefault="00FD2E65" w:rsidP="00376EE3">
            <w:pPr>
              <w:spacing w:line="276" w:lineRule="auto"/>
              <w:jc w:val="center"/>
              <w:rPr>
                <w:ins w:id="17379" w:author="phuong vu" w:date="2018-11-23T14:17:00Z"/>
                <w:rPrChange w:id="17380" w:author="phuong vu" w:date="2018-11-25T21:55:00Z">
                  <w:rPr>
                    <w:ins w:id="17381" w:author="phuong vu" w:date="2018-11-23T14:17:00Z"/>
                  </w:rPr>
                </w:rPrChange>
              </w:rPr>
            </w:pPr>
            <w:ins w:id="17382" w:author="phuong vu" w:date="2018-11-23T14:17:00Z">
              <w:r w:rsidRPr="00BA3432">
                <w:rPr>
                  <w:rPrChange w:id="17383" w:author="phuong vu" w:date="2018-11-25T21:55:00Z">
                    <w:rPr/>
                  </w:rPrChange>
                </w:rPr>
                <w:t>2</w:t>
              </w:r>
            </w:ins>
          </w:p>
        </w:tc>
        <w:tc>
          <w:tcPr>
            <w:tcW w:w="1820" w:type="dxa"/>
            <w:noWrap/>
            <w:hideMark/>
          </w:tcPr>
          <w:p w14:paraId="3EF1B13E" w14:textId="0EAAFC5E" w:rsidR="00FD2E65" w:rsidRPr="00BA3432" w:rsidRDefault="00FD2E65" w:rsidP="00376EE3">
            <w:pPr>
              <w:spacing w:line="276" w:lineRule="auto"/>
              <w:rPr>
                <w:ins w:id="17384" w:author="phuong vu" w:date="2018-11-23T14:17:00Z"/>
                <w:lang w:val="en-US"/>
                <w:rPrChange w:id="17385" w:author="phuong vu" w:date="2018-11-25T21:55:00Z">
                  <w:rPr>
                    <w:ins w:id="17386" w:author="phuong vu" w:date="2018-11-23T14:17:00Z"/>
                    <w:lang w:val="en-US"/>
                  </w:rPr>
                </w:rPrChange>
              </w:rPr>
            </w:pPr>
            <w:ins w:id="17387" w:author="phuong vu" w:date="2018-11-23T14:17:00Z">
              <w:r w:rsidRPr="00BA3432">
                <w:rPr>
                  <w:lang w:val="en-US"/>
                  <w:rPrChange w:id="17388" w:author="phuong vu" w:date="2018-11-25T21:55:00Z">
                    <w:rPr>
                      <w:lang w:val="en-US"/>
                    </w:rPr>
                  </w:rPrChange>
                </w:rPr>
                <w:t>service</w:t>
              </w:r>
              <w:r w:rsidRPr="00BA3432">
                <w:rPr>
                  <w:rPrChange w:id="17389" w:author="phuong vu" w:date="2018-11-25T21:55:00Z">
                    <w:rPr/>
                  </w:rPrChange>
                </w:rPr>
                <w:t>_</w:t>
              </w:r>
              <w:r w:rsidRPr="00BA3432">
                <w:rPr>
                  <w:lang w:val="en-US"/>
                  <w:rPrChange w:id="17390" w:author="phuong vu" w:date="2018-11-25T21:55:00Z">
                    <w:rPr>
                      <w:lang w:val="en-US"/>
                    </w:rPr>
                  </w:rPrChange>
                </w:rPr>
                <w:t>type_name</w:t>
              </w:r>
            </w:ins>
          </w:p>
        </w:tc>
        <w:tc>
          <w:tcPr>
            <w:tcW w:w="1300" w:type="dxa"/>
            <w:noWrap/>
            <w:hideMark/>
          </w:tcPr>
          <w:p w14:paraId="5929799A" w14:textId="0B2644B7" w:rsidR="00FD2E65" w:rsidRPr="00BA3432" w:rsidRDefault="00FD2E65" w:rsidP="00376EE3">
            <w:pPr>
              <w:spacing w:line="276" w:lineRule="auto"/>
              <w:rPr>
                <w:ins w:id="17391" w:author="phuong vu" w:date="2018-11-23T14:17:00Z"/>
                <w:lang w:val="en-US"/>
                <w:rPrChange w:id="17392" w:author="phuong vu" w:date="2018-11-25T21:55:00Z">
                  <w:rPr>
                    <w:ins w:id="17393" w:author="phuong vu" w:date="2018-11-23T14:17:00Z"/>
                    <w:lang w:val="en-US"/>
                  </w:rPr>
                </w:rPrChange>
              </w:rPr>
            </w:pPr>
            <w:ins w:id="17394" w:author="phuong vu" w:date="2018-11-23T14:19:00Z">
              <w:r w:rsidRPr="00BA3432">
                <w:rPr>
                  <w:rPrChange w:id="17395" w:author="phuong vu" w:date="2018-11-25T21:55:00Z">
                    <w:rPr/>
                  </w:rPrChange>
                </w:rPr>
                <w:t>character varying</w:t>
              </w:r>
            </w:ins>
          </w:p>
        </w:tc>
        <w:tc>
          <w:tcPr>
            <w:tcW w:w="1098" w:type="dxa"/>
            <w:noWrap/>
            <w:vAlign w:val="center"/>
            <w:hideMark/>
          </w:tcPr>
          <w:p w14:paraId="272B003C" w14:textId="77777777" w:rsidR="00FD2E65" w:rsidRPr="00BA3432" w:rsidRDefault="00FD2E65" w:rsidP="00376EE3">
            <w:pPr>
              <w:spacing w:line="276" w:lineRule="auto"/>
              <w:jc w:val="center"/>
              <w:rPr>
                <w:ins w:id="17396" w:author="phuong vu" w:date="2018-11-23T14:17:00Z"/>
                <w:rPrChange w:id="17397" w:author="phuong vu" w:date="2018-11-25T21:55:00Z">
                  <w:rPr>
                    <w:ins w:id="17398" w:author="phuong vu" w:date="2018-11-23T14:17:00Z"/>
                  </w:rPr>
                </w:rPrChange>
              </w:rPr>
            </w:pPr>
          </w:p>
        </w:tc>
        <w:tc>
          <w:tcPr>
            <w:tcW w:w="838" w:type="dxa"/>
            <w:noWrap/>
            <w:vAlign w:val="center"/>
            <w:hideMark/>
          </w:tcPr>
          <w:p w14:paraId="37B4B7DE" w14:textId="77777777" w:rsidR="00FD2E65" w:rsidRPr="00BA3432" w:rsidRDefault="00FD2E65" w:rsidP="00376EE3">
            <w:pPr>
              <w:spacing w:line="276" w:lineRule="auto"/>
              <w:jc w:val="center"/>
              <w:rPr>
                <w:ins w:id="17399" w:author="phuong vu" w:date="2018-11-23T14:17:00Z"/>
                <w:rPrChange w:id="17400" w:author="phuong vu" w:date="2018-11-25T21:55:00Z">
                  <w:rPr>
                    <w:ins w:id="17401" w:author="phuong vu" w:date="2018-11-23T14:17:00Z"/>
                  </w:rPr>
                </w:rPrChange>
              </w:rPr>
            </w:pPr>
          </w:p>
        </w:tc>
        <w:tc>
          <w:tcPr>
            <w:tcW w:w="823" w:type="dxa"/>
            <w:noWrap/>
            <w:vAlign w:val="center"/>
            <w:hideMark/>
          </w:tcPr>
          <w:p w14:paraId="2AFE90B9" w14:textId="64E9A299" w:rsidR="00FD2E65" w:rsidRPr="00BA3432" w:rsidRDefault="00FD2E65" w:rsidP="00376EE3">
            <w:pPr>
              <w:spacing w:line="276" w:lineRule="auto"/>
              <w:jc w:val="center"/>
              <w:rPr>
                <w:ins w:id="17402" w:author="phuong vu" w:date="2018-11-23T14:17:00Z"/>
                <w:lang w:val="en-US"/>
                <w:rPrChange w:id="17403" w:author="phuong vu" w:date="2018-11-25T21:55:00Z">
                  <w:rPr>
                    <w:ins w:id="17404" w:author="phuong vu" w:date="2018-11-23T14:17:00Z"/>
                    <w:lang w:val="en-US"/>
                  </w:rPr>
                </w:rPrChange>
              </w:rPr>
            </w:pPr>
          </w:p>
        </w:tc>
        <w:tc>
          <w:tcPr>
            <w:tcW w:w="2228" w:type="dxa"/>
            <w:noWrap/>
            <w:hideMark/>
          </w:tcPr>
          <w:p w14:paraId="0302D138" w14:textId="2C233198" w:rsidR="00FD2E65" w:rsidRPr="00BA3432" w:rsidRDefault="00FD2E65" w:rsidP="00376EE3">
            <w:pPr>
              <w:spacing w:line="276" w:lineRule="auto"/>
              <w:rPr>
                <w:ins w:id="17405" w:author="phuong vu" w:date="2018-11-23T14:17:00Z"/>
                <w:lang w:val="en-US"/>
                <w:rPrChange w:id="17406" w:author="phuong vu" w:date="2018-11-25T21:55:00Z">
                  <w:rPr>
                    <w:ins w:id="17407" w:author="phuong vu" w:date="2018-11-23T14:17:00Z"/>
                    <w:lang w:val="en-US"/>
                  </w:rPr>
                </w:rPrChange>
              </w:rPr>
            </w:pPr>
            <w:ins w:id="17408" w:author="phuong vu" w:date="2018-11-23T14:18:00Z">
              <w:r w:rsidRPr="00BA3432">
                <w:rPr>
                  <w:lang w:val="en-US"/>
                  <w:rPrChange w:id="17409" w:author="phuong vu" w:date="2018-11-25T21:55:00Z">
                    <w:rPr>
                      <w:lang w:val="en-US"/>
                    </w:rPr>
                  </w:rPrChange>
                </w:rPr>
                <w:t>Tên dịch vụ</w:t>
              </w:r>
            </w:ins>
          </w:p>
        </w:tc>
      </w:tr>
      <w:tr w:rsidR="00FD2E65" w:rsidRPr="00BA3432" w14:paraId="1FCAEAB7" w14:textId="77777777" w:rsidTr="00376EE3">
        <w:trPr>
          <w:trHeight w:val="300"/>
          <w:ins w:id="17410" w:author="phuong vu" w:date="2018-11-23T14:17:00Z"/>
        </w:trPr>
        <w:tc>
          <w:tcPr>
            <w:tcW w:w="708" w:type="dxa"/>
            <w:noWrap/>
            <w:vAlign w:val="center"/>
          </w:tcPr>
          <w:p w14:paraId="71363B51" w14:textId="77777777" w:rsidR="00FD2E65" w:rsidRPr="00BA3432" w:rsidRDefault="00FD2E65" w:rsidP="00376EE3">
            <w:pPr>
              <w:spacing w:line="276" w:lineRule="auto"/>
              <w:jc w:val="center"/>
              <w:rPr>
                <w:ins w:id="17411" w:author="phuong vu" w:date="2018-11-23T14:17:00Z"/>
                <w:lang w:val="en-US"/>
                <w:rPrChange w:id="17412" w:author="phuong vu" w:date="2018-11-25T21:55:00Z">
                  <w:rPr>
                    <w:ins w:id="17413" w:author="phuong vu" w:date="2018-11-23T14:17:00Z"/>
                    <w:lang w:val="en-US"/>
                  </w:rPr>
                </w:rPrChange>
              </w:rPr>
            </w:pPr>
            <w:ins w:id="17414" w:author="phuong vu" w:date="2018-11-23T14:17:00Z">
              <w:r w:rsidRPr="00BA3432">
                <w:rPr>
                  <w:lang w:val="en-US"/>
                  <w:rPrChange w:id="17415" w:author="phuong vu" w:date="2018-11-25T21:55:00Z">
                    <w:rPr>
                      <w:lang w:val="en-US"/>
                    </w:rPr>
                  </w:rPrChange>
                </w:rPr>
                <w:t>3</w:t>
              </w:r>
            </w:ins>
          </w:p>
        </w:tc>
        <w:tc>
          <w:tcPr>
            <w:tcW w:w="1820" w:type="dxa"/>
            <w:noWrap/>
          </w:tcPr>
          <w:p w14:paraId="488E9194" w14:textId="5F17C940" w:rsidR="00FD2E65" w:rsidRPr="00BA3432" w:rsidRDefault="00FD2E65" w:rsidP="00376EE3">
            <w:pPr>
              <w:spacing w:line="276" w:lineRule="auto"/>
              <w:rPr>
                <w:ins w:id="17416" w:author="phuong vu" w:date="2018-11-23T14:17:00Z"/>
                <w:lang w:val="en-US"/>
                <w:rPrChange w:id="17417" w:author="phuong vu" w:date="2018-11-25T21:55:00Z">
                  <w:rPr>
                    <w:ins w:id="17418" w:author="phuong vu" w:date="2018-11-23T14:17:00Z"/>
                    <w:lang w:val="en-US"/>
                  </w:rPr>
                </w:rPrChange>
              </w:rPr>
            </w:pPr>
            <w:ins w:id="17419" w:author="phuong vu" w:date="2018-11-23T14:18:00Z">
              <w:r w:rsidRPr="00BA3432">
                <w:rPr>
                  <w:lang w:val="en-US"/>
                  <w:rPrChange w:id="17420" w:author="phuong vu" w:date="2018-11-25T21:55:00Z">
                    <w:rPr>
                      <w:lang w:val="en-US"/>
                    </w:rPr>
                  </w:rPrChange>
                </w:rPr>
                <w:t>service</w:t>
              </w:r>
              <w:r w:rsidRPr="00BA3432">
                <w:rPr>
                  <w:rPrChange w:id="17421" w:author="phuong vu" w:date="2018-11-25T21:55:00Z">
                    <w:rPr/>
                  </w:rPrChange>
                </w:rPr>
                <w:t>_</w:t>
              </w:r>
              <w:r w:rsidRPr="00BA3432">
                <w:rPr>
                  <w:lang w:val="en-US"/>
                  <w:rPrChange w:id="17422" w:author="phuong vu" w:date="2018-11-25T21:55:00Z">
                    <w:rPr>
                      <w:lang w:val="en-US"/>
                    </w:rPr>
                  </w:rPrChange>
                </w:rPr>
                <w:t>type_desc</w:t>
              </w:r>
            </w:ins>
          </w:p>
        </w:tc>
        <w:tc>
          <w:tcPr>
            <w:tcW w:w="1300" w:type="dxa"/>
            <w:noWrap/>
          </w:tcPr>
          <w:p w14:paraId="2073BE0C" w14:textId="227F5283" w:rsidR="00FD2E65" w:rsidRPr="00BA3432" w:rsidRDefault="00FD2E65" w:rsidP="00376EE3">
            <w:pPr>
              <w:spacing w:line="276" w:lineRule="auto"/>
              <w:rPr>
                <w:ins w:id="17423" w:author="phuong vu" w:date="2018-11-23T14:17:00Z"/>
                <w:rPrChange w:id="17424" w:author="phuong vu" w:date="2018-11-25T21:55:00Z">
                  <w:rPr>
                    <w:ins w:id="17425" w:author="phuong vu" w:date="2018-11-23T14:17:00Z"/>
                  </w:rPr>
                </w:rPrChange>
              </w:rPr>
            </w:pPr>
            <w:ins w:id="17426" w:author="phuong vu" w:date="2018-11-23T14:19:00Z">
              <w:r w:rsidRPr="00BA3432">
                <w:rPr>
                  <w:rPrChange w:id="17427" w:author="phuong vu" w:date="2018-11-25T21:55:00Z">
                    <w:rPr/>
                  </w:rPrChange>
                </w:rPr>
                <w:t>character varying</w:t>
              </w:r>
            </w:ins>
          </w:p>
        </w:tc>
        <w:tc>
          <w:tcPr>
            <w:tcW w:w="1098" w:type="dxa"/>
            <w:noWrap/>
            <w:vAlign w:val="center"/>
          </w:tcPr>
          <w:p w14:paraId="134E9FB0" w14:textId="77777777" w:rsidR="00FD2E65" w:rsidRPr="00BA3432" w:rsidRDefault="00FD2E65" w:rsidP="00376EE3">
            <w:pPr>
              <w:spacing w:line="276" w:lineRule="auto"/>
              <w:jc w:val="center"/>
              <w:rPr>
                <w:ins w:id="17428" w:author="phuong vu" w:date="2018-11-23T14:17:00Z"/>
                <w:rPrChange w:id="17429" w:author="phuong vu" w:date="2018-11-25T21:55:00Z">
                  <w:rPr>
                    <w:ins w:id="17430" w:author="phuong vu" w:date="2018-11-23T14:17:00Z"/>
                  </w:rPr>
                </w:rPrChange>
              </w:rPr>
            </w:pPr>
          </w:p>
        </w:tc>
        <w:tc>
          <w:tcPr>
            <w:tcW w:w="838" w:type="dxa"/>
            <w:noWrap/>
            <w:vAlign w:val="center"/>
          </w:tcPr>
          <w:p w14:paraId="4A50E7CC" w14:textId="77777777" w:rsidR="00FD2E65" w:rsidRPr="00BA3432" w:rsidRDefault="00FD2E65" w:rsidP="00376EE3">
            <w:pPr>
              <w:spacing w:line="276" w:lineRule="auto"/>
              <w:jc w:val="center"/>
              <w:rPr>
                <w:ins w:id="17431" w:author="phuong vu" w:date="2018-11-23T14:17:00Z"/>
                <w:rPrChange w:id="17432" w:author="phuong vu" w:date="2018-11-25T21:55:00Z">
                  <w:rPr>
                    <w:ins w:id="17433" w:author="phuong vu" w:date="2018-11-23T14:17:00Z"/>
                  </w:rPr>
                </w:rPrChange>
              </w:rPr>
            </w:pPr>
          </w:p>
        </w:tc>
        <w:tc>
          <w:tcPr>
            <w:tcW w:w="823" w:type="dxa"/>
            <w:noWrap/>
            <w:vAlign w:val="center"/>
          </w:tcPr>
          <w:p w14:paraId="1CD9542E" w14:textId="4BF72F97" w:rsidR="00FD2E65" w:rsidRPr="00BA3432" w:rsidRDefault="00FD2E65" w:rsidP="00376EE3">
            <w:pPr>
              <w:spacing w:line="276" w:lineRule="auto"/>
              <w:jc w:val="center"/>
              <w:rPr>
                <w:ins w:id="17434" w:author="phuong vu" w:date="2018-11-23T14:17:00Z"/>
                <w:lang w:val="en-US"/>
                <w:rPrChange w:id="17435" w:author="phuong vu" w:date="2018-11-25T21:55:00Z">
                  <w:rPr>
                    <w:ins w:id="17436" w:author="phuong vu" w:date="2018-11-23T14:17:00Z"/>
                    <w:lang w:val="en-US"/>
                  </w:rPr>
                </w:rPrChange>
              </w:rPr>
            </w:pPr>
          </w:p>
        </w:tc>
        <w:tc>
          <w:tcPr>
            <w:tcW w:w="2228" w:type="dxa"/>
            <w:noWrap/>
          </w:tcPr>
          <w:p w14:paraId="587F1EBC" w14:textId="52B77418" w:rsidR="00FD2E65" w:rsidRPr="00BA3432" w:rsidRDefault="00FD2E65" w:rsidP="00376EE3">
            <w:pPr>
              <w:spacing w:line="276" w:lineRule="auto"/>
              <w:rPr>
                <w:ins w:id="17437" w:author="phuong vu" w:date="2018-11-23T14:17:00Z"/>
                <w:lang w:val="en-US"/>
                <w:rPrChange w:id="17438" w:author="phuong vu" w:date="2018-11-25T21:55:00Z">
                  <w:rPr>
                    <w:ins w:id="17439" w:author="phuong vu" w:date="2018-11-23T14:17:00Z"/>
                    <w:lang w:val="en-US"/>
                  </w:rPr>
                </w:rPrChange>
              </w:rPr>
            </w:pPr>
            <w:ins w:id="17440" w:author="phuong vu" w:date="2018-11-23T14:18:00Z">
              <w:r w:rsidRPr="00BA3432">
                <w:rPr>
                  <w:lang w:val="en-US"/>
                  <w:rPrChange w:id="17441" w:author="phuong vu" w:date="2018-11-25T21:55:00Z">
                    <w:rPr>
                      <w:lang w:val="en-US"/>
                    </w:rPr>
                  </w:rPrChange>
                </w:rPr>
                <w:t>Mô tả dịch vụ</w:t>
              </w:r>
            </w:ins>
          </w:p>
        </w:tc>
      </w:tr>
      <w:tr w:rsidR="00FD2E65" w:rsidRPr="00BA3432" w14:paraId="5A4F0674" w14:textId="77777777" w:rsidTr="00376EE3">
        <w:trPr>
          <w:trHeight w:val="300"/>
          <w:ins w:id="17442" w:author="phuong vu" w:date="2018-11-23T14:19:00Z"/>
        </w:trPr>
        <w:tc>
          <w:tcPr>
            <w:tcW w:w="708" w:type="dxa"/>
            <w:noWrap/>
            <w:vAlign w:val="center"/>
          </w:tcPr>
          <w:p w14:paraId="5806DD77" w14:textId="24B77EBD" w:rsidR="00FD2E65" w:rsidRPr="00BA3432" w:rsidRDefault="00FD2E65" w:rsidP="00376EE3">
            <w:pPr>
              <w:spacing w:line="276" w:lineRule="auto"/>
              <w:jc w:val="center"/>
              <w:rPr>
                <w:ins w:id="17443" w:author="phuong vu" w:date="2018-11-23T14:19:00Z"/>
                <w:lang w:val="en-US"/>
                <w:rPrChange w:id="17444" w:author="phuong vu" w:date="2018-11-25T21:55:00Z">
                  <w:rPr>
                    <w:ins w:id="17445" w:author="phuong vu" w:date="2018-11-23T14:19:00Z"/>
                    <w:lang w:val="en-US"/>
                  </w:rPr>
                </w:rPrChange>
              </w:rPr>
            </w:pPr>
            <w:ins w:id="17446" w:author="phuong vu" w:date="2018-11-23T14:19:00Z">
              <w:r w:rsidRPr="00BA3432">
                <w:rPr>
                  <w:lang w:val="en-US"/>
                  <w:rPrChange w:id="17447" w:author="phuong vu" w:date="2018-11-25T21:55:00Z">
                    <w:rPr>
                      <w:lang w:val="en-US"/>
                    </w:rPr>
                  </w:rPrChange>
                </w:rPr>
                <w:t>4</w:t>
              </w:r>
            </w:ins>
          </w:p>
        </w:tc>
        <w:tc>
          <w:tcPr>
            <w:tcW w:w="1820" w:type="dxa"/>
            <w:noWrap/>
          </w:tcPr>
          <w:p w14:paraId="1A6B09C1" w14:textId="680783C5" w:rsidR="00FD2E65" w:rsidRPr="00BA3432" w:rsidRDefault="00FD2E65" w:rsidP="00376EE3">
            <w:pPr>
              <w:spacing w:line="276" w:lineRule="auto"/>
              <w:rPr>
                <w:ins w:id="17448" w:author="phuong vu" w:date="2018-11-23T14:19:00Z"/>
                <w:lang w:val="en-US"/>
                <w:rPrChange w:id="17449" w:author="phuong vu" w:date="2018-11-25T21:55:00Z">
                  <w:rPr>
                    <w:ins w:id="17450" w:author="phuong vu" w:date="2018-11-23T14:19:00Z"/>
                    <w:lang w:val="en-US"/>
                  </w:rPr>
                </w:rPrChange>
              </w:rPr>
            </w:pPr>
            <w:ins w:id="17451" w:author="phuong vu" w:date="2018-11-23T14:19:00Z">
              <w:r w:rsidRPr="00BA3432">
                <w:rPr>
                  <w:lang w:val="en-US"/>
                  <w:rPrChange w:id="17452" w:author="phuong vu" w:date="2018-11-25T21:55:00Z">
                    <w:rPr>
                      <w:lang w:val="en-US"/>
                    </w:rPr>
                  </w:rPrChange>
                </w:rPr>
                <w:t>service</w:t>
              </w:r>
              <w:r w:rsidRPr="00BA3432">
                <w:rPr>
                  <w:rPrChange w:id="17453" w:author="phuong vu" w:date="2018-11-25T21:55:00Z">
                    <w:rPr/>
                  </w:rPrChange>
                </w:rPr>
                <w:t>_</w:t>
              </w:r>
              <w:r w:rsidRPr="00BA3432">
                <w:rPr>
                  <w:lang w:val="en-US"/>
                  <w:rPrChange w:id="17454" w:author="phuong vu" w:date="2018-11-25T21:55:00Z">
                    <w:rPr>
                      <w:lang w:val="en-US"/>
                    </w:rPr>
                  </w:rPrChange>
                </w:rPr>
                <w:t>type_avatar</w:t>
              </w:r>
            </w:ins>
          </w:p>
        </w:tc>
        <w:tc>
          <w:tcPr>
            <w:tcW w:w="1300" w:type="dxa"/>
            <w:noWrap/>
          </w:tcPr>
          <w:p w14:paraId="1761FDB1" w14:textId="40D1B529" w:rsidR="00FD2E65" w:rsidRPr="00BA3432" w:rsidRDefault="00FD2E65" w:rsidP="00376EE3">
            <w:pPr>
              <w:spacing w:line="276" w:lineRule="auto"/>
              <w:rPr>
                <w:ins w:id="17455" w:author="phuong vu" w:date="2018-11-23T14:19:00Z"/>
                <w:lang w:val="en-US"/>
                <w:rPrChange w:id="17456" w:author="phuong vu" w:date="2018-11-25T21:55:00Z">
                  <w:rPr>
                    <w:ins w:id="17457" w:author="phuong vu" w:date="2018-11-23T14:19:00Z"/>
                    <w:lang w:val="en-US"/>
                  </w:rPr>
                </w:rPrChange>
              </w:rPr>
            </w:pPr>
            <w:ins w:id="17458" w:author="phuong vu" w:date="2018-11-23T14:19:00Z">
              <w:r w:rsidRPr="00BA3432">
                <w:rPr>
                  <w:rPrChange w:id="17459" w:author="phuong vu" w:date="2018-11-25T21:55:00Z">
                    <w:rPr/>
                  </w:rPrChange>
                </w:rPr>
                <w:t>numeric</w:t>
              </w:r>
            </w:ins>
          </w:p>
        </w:tc>
        <w:tc>
          <w:tcPr>
            <w:tcW w:w="1098" w:type="dxa"/>
            <w:noWrap/>
            <w:vAlign w:val="center"/>
          </w:tcPr>
          <w:p w14:paraId="254E3B35" w14:textId="77777777" w:rsidR="00FD2E65" w:rsidRPr="00BA3432" w:rsidRDefault="00FD2E65" w:rsidP="00376EE3">
            <w:pPr>
              <w:spacing w:line="276" w:lineRule="auto"/>
              <w:jc w:val="center"/>
              <w:rPr>
                <w:ins w:id="17460" w:author="phuong vu" w:date="2018-11-23T14:19:00Z"/>
                <w:rPrChange w:id="17461" w:author="phuong vu" w:date="2018-11-25T21:55:00Z">
                  <w:rPr>
                    <w:ins w:id="17462" w:author="phuong vu" w:date="2018-11-23T14:19:00Z"/>
                  </w:rPr>
                </w:rPrChange>
              </w:rPr>
            </w:pPr>
          </w:p>
        </w:tc>
        <w:tc>
          <w:tcPr>
            <w:tcW w:w="838" w:type="dxa"/>
            <w:noWrap/>
            <w:vAlign w:val="center"/>
          </w:tcPr>
          <w:p w14:paraId="454213CE" w14:textId="77777777" w:rsidR="00FD2E65" w:rsidRPr="00BA3432" w:rsidRDefault="00FD2E65" w:rsidP="00376EE3">
            <w:pPr>
              <w:spacing w:line="276" w:lineRule="auto"/>
              <w:jc w:val="center"/>
              <w:rPr>
                <w:ins w:id="17463" w:author="phuong vu" w:date="2018-11-23T14:19:00Z"/>
                <w:rPrChange w:id="17464" w:author="phuong vu" w:date="2018-11-25T21:55:00Z">
                  <w:rPr>
                    <w:ins w:id="17465" w:author="phuong vu" w:date="2018-11-23T14:19:00Z"/>
                  </w:rPr>
                </w:rPrChange>
              </w:rPr>
            </w:pPr>
          </w:p>
        </w:tc>
        <w:tc>
          <w:tcPr>
            <w:tcW w:w="823" w:type="dxa"/>
            <w:noWrap/>
            <w:vAlign w:val="center"/>
          </w:tcPr>
          <w:p w14:paraId="12FE9E7B" w14:textId="77777777" w:rsidR="00FD2E65" w:rsidRPr="00BA3432" w:rsidRDefault="00FD2E65" w:rsidP="00376EE3">
            <w:pPr>
              <w:spacing w:line="276" w:lineRule="auto"/>
              <w:jc w:val="center"/>
              <w:rPr>
                <w:ins w:id="17466" w:author="phuong vu" w:date="2018-11-23T14:19:00Z"/>
                <w:lang w:val="en-US"/>
                <w:rPrChange w:id="17467" w:author="phuong vu" w:date="2018-11-25T21:55:00Z">
                  <w:rPr>
                    <w:ins w:id="17468" w:author="phuong vu" w:date="2018-11-23T14:19:00Z"/>
                    <w:lang w:val="en-US"/>
                  </w:rPr>
                </w:rPrChange>
              </w:rPr>
            </w:pPr>
          </w:p>
        </w:tc>
        <w:tc>
          <w:tcPr>
            <w:tcW w:w="2228" w:type="dxa"/>
            <w:noWrap/>
          </w:tcPr>
          <w:p w14:paraId="4D128397" w14:textId="10540700" w:rsidR="00FD2E65" w:rsidRPr="00BA3432" w:rsidRDefault="00FD2E65" w:rsidP="00376EE3">
            <w:pPr>
              <w:spacing w:line="276" w:lineRule="auto"/>
              <w:rPr>
                <w:ins w:id="17469" w:author="phuong vu" w:date="2018-11-23T14:19:00Z"/>
                <w:lang w:val="en-US"/>
                <w:rPrChange w:id="17470" w:author="phuong vu" w:date="2018-11-25T21:55:00Z">
                  <w:rPr>
                    <w:ins w:id="17471" w:author="phuong vu" w:date="2018-11-23T14:19:00Z"/>
                    <w:lang w:val="en-US"/>
                  </w:rPr>
                </w:rPrChange>
              </w:rPr>
            </w:pPr>
            <w:ins w:id="17472" w:author="phuong vu" w:date="2018-11-23T14:19:00Z">
              <w:r w:rsidRPr="00BA3432">
                <w:rPr>
                  <w:lang w:val="en-US"/>
                  <w:rPrChange w:id="17473" w:author="phuong vu" w:date="2018-11-25T21:55:00Z">
                    <w:rPr>
                      <w:lang w:val="en-US"/>
                    </w:rPr>
                  </w:rPrChange>
                </w:rPr>
                <w:t>ID ảnh dịch vụ</w:t>
              </w:r>
            </w:ins>
          </w:p>
        </w:tc>
      </w:tr>
      <w:tr w:rsidR="00FD2E65" w:rsidRPr="00BA3432" w14:paraId="2A2CC047" w14:textId="77777777" w:rsidTr="00376EE3">
        <w:trPr>
          <w:trHeight w:val="300"/>
          <w:ins w:id="17474" w:author="phuong vu" w:date="2018-11-23T14:17:00Z"/>
        </w:trPr>
        <w:tc>
          <w:tcPr>
            <w:tcW w:w="708" w:type="dxa"/>
            <w:noWrap/>
            <w:vAlign w:val="center"/>
            <w:hideMark/>
          </w:tcPr>
          <w:p w14:paraId="469B2ED8" w14:textId="0449A85C" w:rsidR="00FD2E65" w:rsidRPr="00BA3432" w:rsidRDefault="00D515F9" w:rsidP="00376EE3">
            <w:pPr>
              <w:spacing w:line="276" w:lineRule="auto"/>
              <w:jc w:val="center"/>
              <w:rPr>
                <w:ins w:id="17475" w:author="phuong vu" w:date="2018-11-23T14:17:00Z"/>
                <w:lang w:val="en-US"/>
                <w:rPrChange w:id="17476" w:author="phuong vu" w:date="2018-11-25T21:55:00Z">
                  <w:rPr>
                    <w:ins w:id="17477" w:author="phuong vu" w:date="2018-11-23T14:17:00Z"/>
                    <w:lang w:val="en-US"/>
                  </w:rPr>
                </w:rPrChange>
              </w:rPr>
            </w:pPr>
            <w:ins w:id="17478" w:author="phuong vu" w:date="2018-11-23T14:44:00Z">
              <w:r w:rsidRPr="00BA3432">
                <w:rPr>
                  <w:lang w:val="en-US"/>
                  <w:rPrChange w:id="17479" w:author="phuong vu" w:date="2018-11-25T21:55:00Z">
                    <w:rPr>
                      <w:lang w:val="en-US"/>
                    </w:rPr>
                  </w:rPrChange>
                </w:rPr>
                <w:t>5</w:t>
              </w:r>
            </w:ins>
          </w:p>
        </w:tc>
        <w:tc>
          <w:tcPr>
            <w:tcW w:w="1820" w:type="dxa"/>
            <w:noWrap/>
            <w:hideMark/>
          </w:tcPr>
          <w:p w14:paraId="4A60EF6E" w14:textId="77777777" w:rsidR="00FD2E65" w:rsidRPr="00BA3432" w:rsidRDefault="00FD2E65" w:rsidP="00376EE3">
            <w:pPr>
              <w:spacing w:line="276" w:lineRule="auto"/>
              <w:rPr>
                <w:ins w:id="17480" w:author="phuong vu" w:date="2018-11-23T14:17:00Z"/>
                <w:rPrChange w:id="17481" w:author="phuong vu" w:date="2018-11-25T21:55:00Z">
                  <w:rPr>
                    <w:ins w:id="17482" w:author="phuong vu" w:date="2018-11-23T14:17:00Z"/>
                  </w:rPr>
                </w:rPrChange>
              </w:rPr>
            </w:pPr>
            <w:ins w:id="17483" w:author="phuong vu" w:date="2018-11-23T14:17:00Z">
              <w:r w:rsidRPr="00BA3432">
                <w:rPr>
                  <w:rPrChange w:id="17484" w:author="phuong vu" w:date="2018-11-25T21:55:00Z">
                    <w:rPr/>
                  </w:rPrChange>
                </w:rPr>
                <w:t>status</w:t>
              </w:r>
            </w:ins>
          </w:p>
        </w:tc>
        <w:tc>
          <w:tcPr>
            <w:tcW w:w="1300" w:type="dxa"/>
            <w:noWrap/>
            <w:hideMark/>
          </w:tcPr>
          <w:p w14:paraId="03CE3C6F" w14:textId="77777777" w:rsidR="00FD2E65" w:rsidRPr="00BA3432" w:rsidRDefault="00FD2E65" w:rsidP="00376EE3">
            <w:pPr>
              <w:spacing w:line="276" w:lineRule="auto"/>
              <w:rPr>
                <w:ins w:id="17485" w:author="phuong vu" w:date="2018-11-23T14:17:00Z"/>
                <w:rPrChange w:id="17486" w:author="phuong vu" w:date="2018-11-25T21:55:00Z">
                  <w:rPr>
                    <w:ins w:id="17487" w:author="phuong vu" w:date="2018-11-23T14:17:00Z"/>
                  </w:rPr>
                </w:rPrChange>
              </w:rPr>
            </w:pPr>
            <w:ins w:id="17488" w:author="phuong vu" w:date="2018-11-23T14:17:00Z">
              <w:r w:rsidRPr="00BA3432">
                <w:rPr>
                  <w:rPrChange w:id="17489" w:author="phuong vu" w:date="2018-11-25T21:55:00Z">
                    <w:rPr/>
                  </w:rPrChange>
                </w:rPr>
                <w:t>character varying</w:t>
              </w:r>
            </w:ins>
          </w:p>
        </w:tc>
        <w:tc>
          <w:tcPr>
            <w:tcW w:w="1098" w:type="dxa"/>
            <w:noWrap/>
            <w:vAlign w:val="center"/>
            <w:hideMark/>
          </w:tcPr>
          <w:p w14:paraId="19F13044" w14:textId="77777777" w:rsidR="00FD2E65" w:rsidRPr="00BA3432" w:rsidRDefault="00FD2E65" w:rsidP="00376EE3">
            <w:pPr>
              <w:spacing w:line="276" w:lineRule="auto"/>
              <w:jc w:val="center"/>
              <w:rPr>
                <w:ins w:id="17490" w:author="phuong vu" w:date="2018-11-23T14:17:00Z"/>
                <w:rPrChange w:id="17491" w:author="phuong vu" w:date="2018-11-25T21:55:00Z">
                  <w:rPr>
                    <w:ins w:id="17492" w:author="phuong vu" w:date="2018-11-23T14:17:00Z"/>
                  </w:rPr>
                </w:rPrChange>
              </w:rPr>
            </w:pPr>
            <w:ins w:id="17493" w:author="phuong vu" w:date="2018-11-23T14:17:00Z">
              <w:r w:rsidRPr="00BA3432">
                <w:rPr>
                  <w:rPrChange w:id="17494" w:author="phuong vu" w:date="2018-11-25T21:55:00Z">
                    <w:rPr/>
                  </w:rPrChange>
                </w:rPr>
                <w:t>X</w:t>
              </w:r>
            </w:ins>
          </w:p>
        </w:tc>
        <w:tc>
          <w:tcPr>
            <w:tcW w:w="838" w:type="dxa"/>
            <w:noWrap/>
            <w:vAlign w:val="center"/>
            <w:hideMark/>
          </w:tcPr>
          <w:p w14:paraId="54D54E2F" w14:textId="77777777" w:rsidR="00FD2E65" w:rsidRPr="00BA3432" w:rsidRDefault="00FD2E65" w:rsidP="00376EE3">
            <w:pPr>
              <w:spacing w:line="276" w:lineRule="auto"/>
              <w:jc w:val="center"/>
              <w:rPr>
                <w:ins w:id="17495" w:author="phuong vu" w:date="2018-11-23T14:17:00Z"/>
                <w:rPrChange w:id="17496" w:author="phuong vu" w:date="2018-11-25T21:55:00Z">
                  <w:rPr>
                    <w:ins w:id="17497" w:author="phuong vu" w:date="2018-11-23T14:17:00Z"/>
                  </w:rPr>
                </w:rPrChange>
              </w:rPr>
            </w:pPr>
          </w:p>
        </w:tc>
        <w:tc>
          <w:tcPr>
            <w:tcW w:w="823" w:type="dxa"/>
            <w:noWrap/>
            <w:vAlign w:val="center"/>
            <w:hideMark/>
          </w:tcPr>
          <w:p w14:paraId="162544BB" w14:textId="77777777" w:rsidR="00FD2E65" w:rsidRPr="00BA3432" w:rsidRDefault="00FD2E65" w:rsidP="00376EE3">
            <w:pPr>
              <w:spacing w:line="276" w:lineRule="auto"/>
              <w:jc w:val="center"/>
              <w:rPr>
                <w:ins w:id="17498" w:author="phuong vu" w:date="2018-11-23T14:17:00Z"/>
                <w:rPrChange w:id="17499" w:author="phuong vu" w:date="2018-11-25T21:55:00Z">
                  <w:rPr>
                    <w:ins w:id="17500" w:author="phuong vu" w:date="2018-11-23T14:17:00Z"/>
                  </w:rPr>
                </w:rPrChange>
              </w:rPr>
            </w:pPr>
          </w:p>
        </w:tc>
        <w:tc>
          <w:tcPr>
            <w:tcW w:w="2228" w:type="dxa"/>
            <w:noWrap/>
            <w:hideMark/>
          </w:tcPr>
          <w:p w14:paraId="2ECA83BD" w14:textId="77777777" w:rsidR="00FD2E65" w:rsidRPr="00BA3432" w:rsidRDefault="00FD2E65">
            <w:pPr>
              <w:keepNext/>
              <w:spacing w:line="276" w:lineRule="auto"/>
              <w:rPr>
                <w:ins w:id="17501" w:author="phuong vu" w:date="2018-11-23T14:17:00Z"/>
                <w:rPrChange w:id="17502" w:author="phuong vu" w:date="2018-11-25T21:55:00Z">
                  <w:rPr>
                    <w:ins w:id="17503" w:author="phuong vu" w:date="2018-11-23T14:17:00Z"/>
                  </w:rPr>
                </w:rPrChange>
              </w:rPr>
            </w:pPr>
            <w:ins w:id="17504" w:author="phuong vu" w:date="2018-11-23T14:17:00Z">
              <w:r w:rsidRPr="00BA3432">
                <w:rPr>
                  <w:rPrChange w:id="17505" w:author="phuong vu" w:date="2018-11-25T21:55:00Z">
                    <w:rPr/>
                  </w:rPrChange>
                </w:rPr>
                <w:t>Trạng thái</w:t>
              </w:r>
            </w:ins>
          </w:p>
        </w:tc>
      </w:tr>
    </w:tbl>
    <w:p w14:paraId="00B3B8B1" w14:textId="14D35670" w:rsidR="00FD2E65" w:rsidRPr="00BA3432" w:rsidRDefault="00376EE3">
      <w:pPr>
        <w:pStyle w:val="Caption"/>
        <w:rPr>
          <w:ins w:id="17506" w:author="phuong vu" w:date="2018-11-23T14:20:00Z"/>
          <w:b/>
          <w:i w:val="0"/>
          <w:iCs w:val="0"/>
          <w:rPrChange w:id="17507" w:author="phuong vu" w:date="2018-11-25T21:55:00Z">
            <w:rPr>
              <w:ins w:id="17508" w:author="phuong vu" w:date="2018-11-23T14:20:00Z"/>
              <w:b/>
              <w:i/>
              <w:iCs/>
              <w:szCs w:val="18"/>
              <w:lang w:val="en-US"/>
            </w:rPr>
          </w:rPrChange>
        </w:rPr>
        <w:pPrChange w:id="17509" w:author="phuong vu" w:date="2018-11-23T14:24:00Z">
          <w:pPr>
            <w:spacing w:line="276" w:lineRule="auto"/>
          </w:pPr>
        </w:pPrChange>
      </w:pPr>
      <w:bookmarkStart w:id="17510" w:name="_Toc530944395"/>
      <w:ins w:id="17511" w:author="phuong vu" w:date="2018-11-23T14:24:00Z">
        <w:r w:rsidRPr="00BA3432">
          <w:rPr>
            <w:rPrChange w:id="17512" w:author="phuong vu" w:date="2018-11-25T21:55:00Z">
              <w:rPr/>
            </w:rPrChange>
          </w:rPr>
          <w:t xml:space="preserve">Bảng </w:t>
        </w:r>
      </w:ins>
      <w:ins w:id="17513" w:author="phuong vu" w:date="2018-11-26T02:10:00Z">
        <w:r w:rsidR="00404CBA">
          <w:fldChar w:fldCharType="begin"/>
        </w:r>
        <w:r w:rsidR="00404CBA">
          <w:instrText xml:space="preserve"> STYLEREF 1 \s </w:instrText>
        </w:r>
      </w:ins>
      <w:r w:rsidR="00404CBA">
        <w:fldChar w:fldCharType="separate"/>
      </w:r>
      <w:r w:rsidR="00404CBA">
        <w:rPr>
          <w:noProof/>
        </w:rPr>
        <w:t>3</w:t>
      </w:r>
      <w:ins w:id="1751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7515" w:author="phuong vu" w:date="2018-11-26T02:10:00Z">
        <w:r w:rsidR="00404CBA">
          <w:rPr>
            <w:noProof/>
          </w:rPr>
          <w:t>18</w:t>
        </w:r>
        <w:r w:rsidR="00404CBA">
          <w:fldChar w:fldCharType="end"/>
        </w:r>
      </w:ins>
      <w:ins w:id="17516" w:author="phuong vu" w:date="2018-11-23T14:24:00Z">
        <w:r w:rsidRPr="00BA3432">
          <w:rPr>
            <w:rPrChange w:id="17517" w:author="phuong vu" w:date="2018-11-25T21:55:00Z">
              <w:rPr>
                <w:i/>
                <w:iCs/>
                <w:lang w:val="en-US"/>
              </w:rPr>
            </w:rPrChange>
          </w:rPr>
          <w:t xml:space="preserve"> Bảng dữ liệu dịch vụ</w:t>
        </w:r>
      </w:ins>
      <w:bookmarkEnd w:id="17510"/>
    </w:p>
    <w:p w14:paraId="3B8AF631" w14:textId="0334946E" w:rsidR="00FD2E65" w:rsidRPr="00BA3432" w:rsidRDefault="00376EE3" w:rsidP="00E6227B">
      <w:pPr>
        <w:spacing w:line="276" w:lineRule="auto"/>
        <w:rPr>
          <w:ins w:id="17518" w:author="phuong vu" w:date="2018-11-23T14:25:00Z"/>
          <w:b/>
          <w:lang w:val="en-US"/>
          <w:rPrChange w:id="17519" w:author="phuong vu" w:date="2018-11-25T21:55:00Z">
            <w:rPr>
              <w:ins w:id="17520" w:author="phuong vu" w:date="2018-11-23T14:25:00Z"/>
              <w:b/>
              <w:lang w:val="en-US"/>
            </w:rPr>
          </w:rPrChange>
        </w:rPr>
      </w:pPr>
      <w:ins w:id="17521" w:author="phuong vu" w:date="2018-11-23T14:25:00Z">
        <w:r w:rsidRPr="00AD0E2E">
          <w:rPr>
            <w:b/>
            <w:lang w:val="en-US"/>
          </w:rPr>
          <w:t>B</w:t>
        </w:r>
        <w:r w:rsidRPr="00BA3432">
          <w:rPr>
            <w:b/>
            <w:lang w:val="en-US"/>
            <w:rPrChange w:id="17522" w:author="phuong vu" w:date="2018-11-25T21:55:00Z">
              <w:rPr>
                <w:b/>
                <w:lang w:val="en-US"/>
              </w:rPr>
            </w:rPrChange>
          </w:rPr>
          <w:t>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BA3432" w14:paraId="3E410022" w14:textId="77777777" w:rsidTr="00376EE3">
        <w:trPr>
          <w:trHeight w:val="300"/>
          <w:ins w:id="17523" w:author="phuong vu" w:date="2018-11-23T14:25:00Z"/>
        </w:trPr>
        <w:tc>
          <w:tcPr>
            <w:tcW w:w="708" w:type="dxa"/>
            <w:noWrap/>
            <w:vAlign w:val="center"/>
            <w:hideMark/>
          </w:tcPr>
          <w:p w14:paraId="2CE5FB98" w14:textId="77777777" w:rsidR="00376EE3" w:rsidRPr="00BA3432" w:rsidRDefault="00376EE3" w:rsidP="00376EE3">
            <w:pPr>
              <w:spacing w:line="276" w:lineRule="auto"/>
              <w:jc w:val="center"/>
              <w:rPr>
                <w:ins w:id="17524" w:author="phuong vu" w:date="2018-11-23T14:25:00Z"/>
                <w:b/>
                <w:bCs/>
                <w:rPrChange w:id="17525" w:author="phuong vu" w:date="2018-11-25T21:55:00Z">
                  <w:rPr>
                    <w:ins w:id="17526" w:author="phuong vu" w:date="2018-11-23T14:25:00Z"/>
                    <w:b/>
                    <w:bCs/>
                  </w:rPr>
                </w:rPrChange>
              </w:rPr>
            </w:pPr>
            <w:ins w:id="17527" w:author="phuong vu" w:date="2018-11-23T14:25:00Z">
              <w:r w:rsidRPr="00BA3432">
                <w:rPr>
                  <w:b/>
                  <w:bCs/>
                  <w:lang w:val="da-DK"/>
                  <w:rPrChange w:id="17528" w:author="phuong vu" w:date="2018-11-25T21:55:00Z">
                    <w:rPr>
                      <w:b/>
                      <w:bCs/>
                      <w:lang w:val="da-DK"/>
                    </w:rPr>
                  </w:rPrChange>
                </w:rPr>
                <w:t>STT</w:t>
              </w:r>
            </w:ins>
          </w:p>
        </w:tc>
        <w:tc>
          <w:tcPr>
            <w:tcW w:w="1820" w:type="dxa"/>
            <w:noWrap/>
            <w:vAlign w:val="center"/>
            <w:hideMark/>
          </w:tcPr>
          <w:p w14:paraId="0DF1CB6A" w14:textId="77777777" w:rsidR="00376EE3" w:rsidRPr="00BA3432" w:rsidRDefault="00376EE3" w:rsidP="00376EE3">
            <w:pPr>
              <w:spacing w:line="276" w:lineRule="auto"/>
              <w:jc w:val="center"/>
              <w:rPr>
                <w:ins w:id="17529" w:author="phuong vu" w:date="2018-11-23T14:25:00Z"/>
                <w:b/>
                <w:bCs/>
                <w:rPrChange w:id="17530" w:author="phuong vu" w:date="2018-11-25T21:55:00Z">
                  <w:rPr>
                    <w:ins w:id="17531" w:author="phuong vu" w:date="2018-11-23T14:25:00Z"/>
                    <w:b/>
                    <w:bCs/>
                  </w:rPr>
                </w:rPrChange>
              </w:rPr>
            </w:pPr>
            <w:ins w:id="17532" w:author="phuong vu" w:date="2018-11-23T14:25:00Z">
              <w:r w:rsidRPr="00BA3432">
                <w:rPr>
                  <w:b/>
                  <w:bCs/>
                  <w:lang w:val="da-DK"/>
                  <w:rPrChange w:id="17533" w:author="phuong vu" w:date="2018-11-25T21:55:00Z">
                    <w:rPr>
                      <w:b/>
                      <w:bCs/>
                      <w:lang w:val="da-DK"/>
                    </w:rPr>
                  </w:rPrChange>
                </w:rPr>
                <w:t>Tên trường</w:t>
              </w:r>
            </w:ins>
          </w:p>
        </w:tc>
        <w:tc>
          <w:tcPr>
            <w:tcW w:w="1300" w:type="dxa"/>
            <w:noWrap/>
            <w:vAlign w:val="center"/>
            <w:hideMark/>
          </w:tcPr>
          <w:p w14:paraId="10156924" w14:textId="77777777" w:rsidR="00376EE3" w:rsidRPr="00BA3432" w:rsidRDefault="00376EE3" w:rsidP="00376EE3">
            <w:pPr>
              <w:spacing w:line="276" w:lineRule="auto"/>
              <w:jc w:val="center"/>
              <w:rPr>
                <w:ins w:id="17534" w:author="phuong vu" w:date="2018-11-23T14:25:00Z"/>
                <w:b/>
                <w:bCs/>
                <w:rPrChange w:id="17535" w:author="phuong vu" w:date="2018-11-25T21:55:00Z">
                  <w:rPr>
                    <w:ins w:id="17536" w:author="phuong vu" w:date="2018-11-23T14:25:00Z"/>
                    <w:b/>
                    <w:bCs/>
                  </w:rPr>
                </w:rPrChange>
              </w:rPr>
            </w:pPr>
            <w:ins w:id="17537" w:author="phuong vu" w:date="2018-11-23T14:25:00Z">
              <w:r w:rsidRPr="00BA3432">
                <w:rPr>
                  <w:b/>
                  <w:bCs/>
                  <w:lang w:val="da-DK"/>
                  <w:rPrChange w:id="17538" w:author="phuong vu" w:date="2018-11-25T21:55:00Z">
                    <w:rPr>
                      <w:b/>
                      <w:bCs/>
                      <w:lang w:val="da-DK"/>
                    </w:rPr>
                  </w:rPrChange>
                </w:rPr>
                <w:t>Kiểu</w:t>
              </w:r>
            </w:ins>
          </w:p>
        </w:tc>
        <w:tc>
          <w:tcPr>
            <w:tcW w:w="1098" w:type="dxa"/>
            <w:noWrap/>
            <w:vAlign w:val="center"/>
            <w:hideMark/>
          </w:tcPr>
          <w:p w14:paraId="206F566F" w14:textId="77777777" w:rsidR="00376EE3" w:rsidRPr="00BA3432" w:rsidRDefault="00376EE3" w:rsidP="00376EE3">
            <w:pPr>
              <w:spacing w:line="276" w:lineRule="auto"/>
              <w:jc w:val="center"/>
              <w:rPr>
                <w:ins w:id="17539" w:author="phuong vu" w:date="2018-11-23T14:25:00Z"/>
                <w:b/>
                <w:bCs/>
                <w:rPrChange w:id="17540" w:author="phuong vu" w:date="2018-11-25T21:55:00Z">
                  <w:rPr>
                    <w:ins w:id="17541" w:author="phuong vu" w:date="2018-11-23T14:25:00Z"/>
                    <w:b/>
                    <w:bCs/>
                  </w:rPr>
                </w:rPrChange>
              </w:rPr>
            </w:pPr>
            <w:ins w:id="17542" w:author="phuong vu" w:date="2018-11-23T14:25:00Z">
              <w:r w:rsidRPr="00BA3432">
                <w:rPr>
                  <w:b/>
                  <w:bCs/>
                  <w:lang w:val="da-DK"/>
                  <w:rPrChange w:id="17543" w:author="phuong vu" w:date="2018-11-25T21:55:00Z">
                    <w:rPr>
                      <w:b/>
                      <w:bCs/>
                      <w:lang w:val="da-DK"/>
                    </w:rPr>
                  </w:rPrChange>
                </w:rPr>
                <w:t>Chấp nhận Null</w:t>
              </w:r>
            </w:ins>
          </w:p>
        </w:tc>
        <w:tc>
          <w:tcPr>
            <w:tcW w:w="838" w:type="dxa"/>
            <w:noWrap/>
            <w:vAlign w:val="center"/>
            <w:hideMark/>
          </w:tcPr>
          <w:p w14:paraId="6A539752" w14:textId="77777777" w:rsidR="00376EE3" w:rsidRPr="00BA3432" w:rsidRDefault="00376EE3" w:rsidP="00376EE3">
            <w:pPr>
              <w:spacing w:line="276" w:lineRule="auto"/>
              <w:jc w:val="center"/>
              <w:rPr>
                <w:ins w:id="17544" w:author="phuong vu" w:date="2018-11-23T14:25:00Z"/>
                <w:b/>
                <w:bCs/>
                <w:rPrChange w:id="17545" w:author="phuong vu" w:date="2018-11-25T21:55:00Z">
                  <w:rPr>
                    <w:ins w:id="17546" w:author="phuong vu" w:date="2018-11-23T14:25:00Z"/>
                    <w:b/>
                    <w:bCs/>
                  </w:rPr>
                </w:rPrChange>
              </w:rPr>
            </w:pPr>
            <w:ins w:id="17547" w:author="phuong vu" w:date="2018-11-23T14:25:00Z">
              <w:r w:rsidRPr="00BA3432">
                <w:rPr>
                  <w:b/>
                  <w:bCs/>
                  <w:lang w:val="da-DK"/>
                  <w:rPrChange w:id="17548" w:author="phuong vu" w:date="2018-11-25T21:55:00Z">
                    <w:rPr>
                      <w:b/>
                      <w:bCs/>
                      <w:lang w:val="da-DK"/>
                    </w:rPr>
                  </w:rPrChange>
                </w:rPr>
                <w:t>Khóa chính</w:t>
              </w:r>
            </w:ins>
          </w:p>
        </w:tc>
        <w:tc>
          <w:tcPr>
            <w:tcW w:w="823" w:type="dxa"/>
            <w:noWrap/>
            <w:vAlign w:val="center"/>
            <w:hideMark/>
          </w:tcPr>
          <w:p w14:paraId="23E10B11" w14:textId="77777777" w:rsidR="00376EE3" w:rsidRPr="00BA3432" w:rsidRDefault="00376EE3" w:rsidP="00376EE3">
            <w:pPr>
              <w:spacing w:line="276" w:lineRule="auto"/>
              <w:jc w:val="center"/>
              <w:rPr>
                <w:ins w:id="17549" w:author="phuong vu" w:date="2018-11-23T14:25:00Z"/>
                <w:b/>
                <w:bCs/>
                <w:rPrChange w:id="17550" w:author="phuong vu" w:date="2018-11-25T21:55:00Z">
                  <w:rPr>
                    <w:ins w:id="17551" w:author="phuong vu" w:date="2018-11-23T14:25:00Z"/>
                    <w:b/>
                    <w:bCs/>
                  </w:rPr>
                </w:rPrChange>
              </w:rPr>
            </w:pPr>
            <w:ins w:id="17552" w:author="phuong vu" w:date="2018-11-23T14:25:00Z">
              <w:r w:rsidRPr="00BA3432">
                <w:rPr>
                  <w:b/>
                  <w:bCs/>
                  <w:lang w:val="da-DK"/>
                  <w:rPrChange w:id="17553" w:author="phuong vu" w:date="2018-11-25T21:55:00Z">
                    <w:rPr>
                      <w:b/>
                      <w:bCs/>
                      <w:lang w:val="da-DK"/>
                    </w:rPr>
                  </w:rPrChange>
                </w:rPr>
                <w:t>Khóa ngoại</w:t>
              </w:r>
            </w:ins>
          </w:p>
        </w:tc>
        <w:tc>
          <w:tcPr>
            <w:tcW w:w="2228" w:type="dxa"/>
            <w:noWrap/>
            <w:vAlign w:val="center"/>
            <w:hideMark/>
          </w:tcPr>
          <w:p w14:paraId="0B7262B2" w14:textId="77777777" w:rsidR="00376EE3" w:rsidRPr="00BA3432" w:rsidRDefault="00376EE3" w:rsidP="00376EE3">
            <w:pPr>
              <w:spacing w:line="276" w:lineRule="auto"/>
              <w:ind w:right="226"/>
              <w:jc w:val="center"/>
              <w:rPr>
                <w:ins w:id="17554" w:author="phuong vu" w:date="2018-11-23T14:25:00Z"/>
                <w:b/>
                <w:bCs/>
                <w:rPrChange w:id="17555" w:author="phuong vu" w:date="2018-11-25T21:55:00Z">
                  <w:rPr>
                    <w:ins w:id="17556" w:author="phuong vu" w:date="2018-11-23T14:25:00Z"/>
                    <w:b/>
                    <w:bCs/>
                  </w:rPr>
                </w:rPrChange>
              </w:rPr>
            </w:pPr>
            <w:ins w:id="17557" w:author="phuong vu" w:date="2018-11-23T14:25:00Z">
              <w:r w:rsidRPr="00BA3432">
                <w:rPr>
                  <w:b/>
                  <w:bCs/>
                  <w:lang w:val="da-DK"/>
                  <w:rPrChange w:id="17558" w:author="phuong vu" w:date="2018-11-25T21:55:00Z">
                    <w:rPr>
                      <w:b/>
                      <w:bCs/>
                      <w:lang w:val="da-DK"/>
                    </w:rPr>
                  </w:rPrChange>
                </w:rPr>
                <w:t>Mô tả</w:t>
              </w:r>
            </w:ins>
          </w:p>
        </w:tc>
      </w:tr>
      <w:tr w:rsidR="00376EE3" w:rsidRPr="00BA3432" w14:paraId="578524C3" w14:textId="77777777" w:rsidTr="00376EE3">
        <w:trPr>
          <w:trHeight w:val="300"/>
          <w:ins w:id="17559" w:author="phuong vu" w:date="2018-11-23T14:25:00Z"/>
        </w:trPr>
        <w:tc>
          <w:tcPr>
            <w:tcW w:w="708" w:type="dxa"/>
            <w:noWrap/>
            <w:vAlign w:val="center"/>
            <w:hideMark/>
          </w:tcPr>
          <w:p w14:paraId="5EAEFE67" w14:textId="77777777" w:rsidR="00376EE3" w:rsidRPr="00BA3432" w:rsidRDefault="00376EE3" w:rsidP="00376EE3">
            <w:pPr>
              <w:spacing w:line="276" w:lineRule="auto"/>
              <w:jc w:val="center"/>
              <w:rPr>
                <w:ins w:id="17560" w:author="phuong vu" w:date="2018-11-23T14:25:00Z"/>
                <w:rPrChange w:id="17561" w:author="phuong vu" w:date="2018-11-25T21:55:00Z">
                  <w:rPr>
                    <w:ins w:id="17562" w:author="phuong vu" w:date="2018-11-23T14:25:00Z"/>
                  </w:rPr>
                </w:rPrChange>
              </w:rPr>
            </w:pPr>
            <w:ins w:id="17563" w:author="phuong vu" w:date="2018-11-23T14:25:00Z">
              <w:r w:rsidRPr="00BA3432">
                <w:rPr>
                  <w:rPrChange w:id="17564" w:author="phuong vu" w:date="2018-11-25T21:55:00Z">
                    <w:rPr/>
                  </w:rPrChange>
                </w:rPr>
                <w:t>1</w:t>
              </w:r>
            </w:ins>
          </w:p>
        </w:tc>
        <w:tc>
          <w:tcPr>
            <w:tcW w:w="1820" w:type="dxa"/>
            <w:noWrap/>
            <w:hideMark/>
          </w:tcPr>
          <w:p w14:paraId="7A629E64" w14:textId="77777777" w:rsidR="00376EE3" w:rsidRPr="00BA3432" w:rsidRDefault="00376EE3" w:rsidP="00376EE3">
            <w:pPr>
              <w:spacing w:line="276" w:lineRule="auto"/>
              <w:rPr>
                <w:ins w:id="17565" w:author="phuong vu" w:date="2018-11-23T14:25:00Z"/>
                <w:rPrChange w:id="17566" w:author="phuong vu" w:date="2018-11-25T21:55:00Z">
                  <w:rPr>
                    <w:ins w:id="17567" w:author="phuong vu" w:date="2018-11-23T14:25:00Z"/>
                  </w:rPr>
                </w:rPrChange>
              </w:rPr>
            </w:pPr>
            <w:ins w:id="17568" w:author="phuong vu" w:date="2018-11-23T14:25:00Z">
              <w:r w:rsidRPr="00BA3432">
                <w:rPr>
                  <w:rPrChange w:id="17569" w:author="phuong vu" w:date="2018-11-25T21:55:00Z">
                    <w:rPr/>
                  </w:rPrChange>
                </w:rPr>
                <w:t>id</w:t>
              </w:r>
            </w:ins>
          </w:p>
        </w:tc>
        <w:tc>
          <w:tcPr>
            <w:tcW w:w="1300" w:type="dxa"/>
            <w:noWrap/>
            <w:hideMark/>
          </w:tcPr>
          <w:p w14:paraId="34634E87" w14:textId="77777777" w:rsidR="00376EE3" w:rsidRPr="00BA3432" w:rsidRDefault="00376EE3" w:rsidP="00376EE3">
            <w:pPr>
              <w:spacing w:line="276" w:lineRule="auto"/>
              <w:rPr>
                <w:ins w:id="17570" w:author="phuong vu" w:date="2018-11-23T14:25:00Z"/>
                <w:rPrChange w:id="17571" w:author="phuong vu" w:date="2018-11-25T21:55:00Z">
                  <w:rPr>
                    <w:ins w:id="17572" w:author="phuong vu" w:date="2018-11-23T14:25:00Z"/>
                  </w:rPr>
                </w:rPrChange>
              </w:rPr>
            </w:pPr>
            <w:ins w:id="17573" w:author="phuong vu" w:date="2018-11-23T14:25:00Z">
              <w:r w:rsidRPr="00BA3432">
                <w:rPr>
                  <w:rPrChange w:id="17574" w:author="phuong vu" w:date="2018-11-25T21:55:00Z">
                    <w:rPr/>
                  </w:rPrChange>
                </w:rPr>
                <w:t>numeric</w:t>
              </w:r>
            </w:ins>
          </w:p>
        </w:tc>
        <w:tc>
          <w:tcPr>
            <w:tcW w:w="1098" w:type="dxa"/>
            <w:noWrap/>
            <w:vAlign w:val="center"/>
            <w:hideMark/>
          </w:tcPr>
          <w:p w14:paraId="60C84F9B" w14:textId="77777777" w:rsidR="00376EE3" w:rsidRPr="00BA3432" w:rsidRDefault="00376EE3" w:rsidP="00376EE3">
            <w:pPr>
              <w:spacing w:line="276" w:lineRule="auto"/>
              <w:jc w:val="center"/>
              <w:rPr>
                <w:ins w:id="17575" w:author="phuong vu" w:date="2018-11-23T14:25:00Z"/>
                <w:rPrChange w:id="17576" w:author="phuong vu" w:date="2018-11-25T21:55:00Z">
                  <w:rPr>
                    <w:ins w:id="17577" w:author="phuong vu" w:date="2018-11-23T14:25:00Z"/>
                  </w:rPr>
                </w:rPrChange>
              </w:rPr>
            </w:pPr>
          </w:p>
        </w:tc>
        <w:tc>
          <w:tcPr>
            <w:tcW w:w="838" w:type="dxa"/>
            <w:noWrap/>
            <w:vAlign w:val="center"/>
            <w:hideMark/>
          </w:tcPr>
          <w:p w14:paraId="7FA2E0D8" w14:textId="77777777" w:rsidR="00376EE3" w:rsidRPr="00BA3432" w:rsidRDefault="00376EE3" w:rsidP="00376EE3">
            <w:pPr>
              <w:spacing w:line="276" w:lineRule="auto"/>
              <w:jc w:val="center"/>
              <w:rPr>
                <w:ins w:id="17578" w:author="phuong vu" w:date="2018-11-23T14:25:00Z"/>
                <w:rPrChange w:id="17579" w:author="phuong vu" w:date="2018-11-25T21:55:00Z">
                  <w:rPr>
                    <w:ins w:id="17580" w:author="phuong vu" w:date="2018-11-23T14:25:00Z"/>
                  </w:rPr>
                </w:rPrChange>
              </w:rPr>
            </w:pPr>
            <w:ins w:id="17581" w:author="phuong vu" w:date="2018-11-23T14:25:00Z">
              <w:r w:rsidRPr="00BA3432">
                <w:rPr>
                  <w:rPrChange w:id="17582" w:author="phuong vu" w:date="2018-11-25T21:55:00Z">
                    <w:rPr/>
                  </w:rPrChange>
                </w:rPr>
                <w:t>X</w:t>
              </w:r>
            </w:ins>
          </w:p>
        </w:tc>
        <w:tc>
          <w:tcPr>
            <w:tcW w:w="823" w:type="dxa"/>
            <w:noWrap/>
            <w:vAlign w:val="center"/>
            <w:hideMark/>
          </w:tcPr>
          <w:p w14:paraId="2698C21F" w14:textId="77777777" w:rsidR="00376EE3" w:rsidRPr="00BA3432" w:rsidRDefault="00376EE3" w:rsidP="00376EE3">
            <w:pPr>
              <w:spacing w:line="276" w:lineRule="auto"/>
              <w:jc w:val="center"/>
              <w:rPr>
                <w:ins w:id="17583" w:author="phuong vu" w:date="2018-11-23T14:25:00Z"/>
                <w:rPrChange w:id="17584" w:author="phuong vu" w:date="2018-11-25T21:55:00Z">
                  <w:rPr>
                    <w:ins w:id="17585" w:author="phuong vu" w:date="2018-11-23T14:25:00Z"/>
                  </w:rPr>
                </w:rPrChange>
              </w:rPr>
            </w:pPr>
          </w:p>
        </w:tc>
        <w:tc>
          <w:tcPr>
            <w:tcW w:w="2228" w:type="dxa"/>
            <w:noWrap/>
            <w:hideMark/>
          </w:tcPr>
          <w:p w14:paraId="4D5BD848" w14:textId="77777777" w:rsidR="00376EE3" w:rsidRPr="00BA3432" w:rsidRDefault="00376EE3" w:rsidP="00376EE3">
            <w:pPr>
              <w:spacing w:line="276" w:lineRule="auto"/>
              <w:rPr>
                <w:ins w:id="17586" w:author="phuong vu" w:date="2018-11-23T14:25:00Z"/>
                <w:lang w:val="en-US"/>
                <w:rPrChange w:id="17587" w:author="phuong vu" w:date="2018-11-25T21:55:00Z">
                  <w:rPr>
                    <w:ins w:id="17588" w:author="phuong vu" w:date="2018-11-23T14:25:00Z"/>
                    <w:lang w:val="en-US"/>
                  </w:rPr>
                </w:rPrChange>
              </w:rPr>
            </w:pPr>
            <w:ins w:id="17589" w:author="phuong vu" w:date="2018-11-23T14:25:00Z">
              <w:r w:rsidRPr="00BA3432">
                <w:rPr>
                  <w:rPrChange w:id="17590" w:author="phuong vu" w:date="2018-11-25T21:55:00Z">
                    <w:rPr/>
                  </w:rPrChange>
                </w:rPr>
                <w:t>ID</w:t>
              </w:r>
            </w:ins>
          </w:p>
        </w:tc>
      </w:tr>
      <w:tr w:rsidR="00376EE3" w:rsidRPr="00BA3432" w14:paraId="077C999C" w14:textId="77777777" w:rsidTr="00376EE3">
        <w:trPr>
          <w:trHeight w:val="300"/>
          <w:ins w:id="17591" w:author="phuong vu" w:date="2018-11-23T14:25:00Z"/>
        </w:trPr>
        <w:tc>
          <w:tcPr>
            <w:tcW w:w="708" w:type="dxa"/>
            <w:noWrap/>
            <w:vAlign w:val="center"/>
            <w:hideMark/>
          </w:tcPr>
          <w:p w14:paraId="29E0282E" w14:textId="77777777" w:rsidR="00376EE3" w:rsidRPr="00BA3432" w:rsidRDefault="00376EE3" w:rsidP="00376EE3">
            <w:pPr>
              <w:spacing w:line="276" w:lineRule="auto"/>
              <w:jc w:val="center"/>
              <w:rPr>
                <w:ins w:id="17592" w:author="phuong vu" w:date="2018-11-23T14:25:00Z"/>
                <w:rPrChange w:id="17593" w:author="phuong vu" w:date="2018-11-25T21:55:00Z">
                  <w:rPr>
                    <w:ins w:id="17594" w:author="phuong vu" w:date="2018-11-23T14:25:00Z"/>
                  </w:rPr>
                </w:rPrChange>
              </w:rPr>
            </w:pPr>
            <w:ins w:id="17595" w:author="phuong vu" w:date="2018-11-23T14:25:00Z">
              <w:r w:rsidRPr="00BA3432">
                <w:rPr>
                  <w:rPrChange w:id="17596" w:author="phuong vu" w:date="2018-11-25T21:55:00Z">
                    <w:rPr/>
                  </w:rPrChange>
                </w:rPr>
                <w:t>2</w:t>
              </w:r>
            </w:ins>
          </w:p>
        </w:tc>
        <w:tc>
          <w:tcPr>
            <w:tcW w:w="1820" w:type="dxa"/>
            <w:noWrap/>
            <w:hideMark/>
          </w:tcPr>
          <w:p w14:paraId="1772304D" w14:textId="77777777" w:rsidR="00376EE3" w:rsidRPr="00BA3432" w:rsidRDefault="00376EE3" w:rsidP="00376EE3">
            <w:pPr>
              <w:spacing w:line="276" w:lineRule="auto"/>
              <w:rPr>
                <w:ins w:id="17597" w:author="phuong vu" w:date="2018-11-23T14:25:00Z"/>
                <w:lang w:val="en-US"/>
                <w:rPrChange w:id="17598" w:author="phuong vu" w:date="2018-11-25T21:55:00Z">
                  <w:rPr>
                    <w:ins w:id="17599" w:author="phuong vu" w:date="2018-11-23T14:25:00Z"/>
                    <w:lang w:val="en-US"/>
                  </w:rPr>
                </w:rPrChange>
              </w:rPr>
            </w:pPr>
            <w:ins w:id="17600" w:author="phuong vu" w:date="2018-11-23T14:25:00Z">
              <w:r w:rsidRPr="00BA3432">
                <w:rPr>
                  <w:lang w:val="en-US"/>
                  <w:rPrChange w:id="17601" w:author="phuong vu" w:date="2018-11-25T21:55:00Z">
                    <w:rPr>
                      <w:lang w:val="en-US"/>
                    </w:rPr>
                  </w:rPrChange>
                </w:rPr>
                <w:t>service</w:t>
              </w:r>
              <w:r w:rsidRPr="00BA3432">
                <w:rPr>
                  <w:rPrChange w:id="17602" w:author="phuong vu" w:date="2018-11-25T21:55:00Z">
                    <w:rPr/>
                  </w:rPrChange>
                </w:rPr>
                <w:t>_</w:t>
              </w:r>
              <w:r w:rsidRPr="00BA3432">
                <w:rPr>
                  <w:lang w:val="en-US"/>
                  <w:rPrChange w:id="17603" w:author="phuong vu" w:date="2018-11-25T21:55:00Z">
                    <w:rPr>
                      <w:lang w:val="en-US"/>
                    </w:rPr>
                  </w:rPrChange>
                </w:rPr>
                <w:t>type_id</w:t>
              </w:r>
            </w:ins>
          </w:p>
        </w:tc>
        <w:tc>
          <w:tcPr>
            <w:tcW w:w="1300" w:type="dxa"/>
            <w:noWrap/>
            <w:hideMark/>
          </w:tcPr>
          <w:p w14:paraId="12B3A74F" w14:textId="77777777" w:rsidR="00376EE3" w:rsidRPr="00BA3432" w:rsidRDefault="00376EE3" w:rsidP="00376EE3">
            <w:pPr>
              <w:spacing w:line="276" w:lineRule="auto"/>
              <w:rPr>
                <w:ins w:id="17604" w:author="phuong vu" w:date="2018-11-23T14:25:00Z"/>
                <w:lang w:val="en-US"/>
                <w:rPrChange w:id="17605" w:author="phuong vu" w:date="2018-11-25T21:55:00Z">
                  <w:rPr>
                    <w:ins w:id="17606" w:author="phuong vu" w:date="2018-11-23T14:25:00Z"/>
                    <w:lang w:val="en-US"/>
                  </w:rPr>
                </w:rPrChange>
              </w:rPr>
            </w:pPr>
            <w:ins w:id="17607" w:author="phuong vu" w:date="2018-11-23T14:25:00Z">
              <w:r w:rsidRPr="00BA3432">
                <w:rPr>
                  <w:lang w:val="en-US"/>
                  <w:rPrChange w:id="17608" w:author="phuong vu" w:date="2018-11-25T21:55:00Z">
                    <w:rPr>
                      <w:lang w:val="en-US"/>
                    </w:rPr>
                  </w:rPrChange>
                </w:rPr>
                <w:t>numeric</w:t>
              </w:r>
            </w:ins>
          </w:p>
        </w:tc>
        <w:tc>
          <w:tcPr>
            <w:tcW w:w="1098" w:type="dxa"/>
            <w:noWrap/>
            <w:vAlign w:val="center"/>
            <w:hideMark/>
          </w:tcPr>
          <w:p w14:paraId="1126310F" w14:textId="77777777" w:rsidR="00376EE3" w:rsidRPr="00BA3432" w:rsidRDefault="00376EE3" w:rsidP="00376EE3">
            <w:pPr>
              <w:spacing w:line="276" w:lineRule="auto"/>
              <w:jc w:val="center"/>
              <w:rPr>
                <w:ins w:id="17609" w:author="phuong vu" w:date="2018-11-23T14:25:00Z"/>
                <w:rPrChange w:id="17610" w:author="phuong vu" w:date="2018-11-25T21:55:00Z">
                  <w:rPr>
                    <w:ins w:id="17611" w:author="phuong vu" w:date="2018-11-23T14:25:00Z"/>
                  </w:rPr>
                </w:rPrChange>
              </w:rPr>
            </w:pPr>
          </w:p>
        </w:tc>
        <w:tc>
          <w:tcPr>
            <w:tcW w:w="838" w:type="dxa"/>
            <w:noWrap/>
            <w:vAlign w:val="center"/>
            <w:hideMark/>
          </w:tcPr>
          <w:p w14:paraId="0134B823" w14:textId="77777777" w:rsidR="00376EE3" w:rsidRPr="00BA3432" w:rsidRDefault="00376EE3" w:rsidP="00376EE3">
            <w:pPr>
              <w:spacing w:line="276" w:lineRule="auto"/>
              <w:jc w:val="center"/>
              <w:rPr>
                <w:ins w:id="17612" w:author="phuong vu" w:date="2018-11-23T14:25:00Z"/>
                <w:rPrChange w:id="17613" w:author="phuong vu" w:date="2018-11-25T21:55:00Z">
                  <w:rPr>
                    <w:ins w:id="17614" w:author="phuong vu" w:date="2018-11-23T14:25:00Z"/>
                  </w:rPr>
                </w:rPrChange>
              </w:rPr>
            </w:pPr>
          </w:p>
        </w:tc>
        <w:tc>
          <w:tcPr>
            <w:tcW w:w="823" w:type="dxa"/>
            <w:noWrap/>
            <w:vAlign w:val="center"/>
            <w:hideMark/>
          </w:tcPr>
          <w:p w14:paraId="5E88C638" w14:textId="77777777" w:rsidR="00376EE3" w:rsidRPr="00BA3432" w:rsidRDefault="00376EE3" w:rsidP="00376EE3">
            <w:pPr>
              <w:spacing w:line="276" w:lineRule="auto"/>
              <w:jc w:val="center"/>
              <w:rPr>
                <w:ins w:id="17615" w:author="phuong vu" w:date="2018-11-23T14:25:00Z"/>
                <w:lang w:val="en-US"/>
                <w:rPrChange w:id="17616" w:author="phuong vu" w:date="2018-11-25T21:55:00Z">
                  <w:rPr>
                    <w:ins w:id="17617" w:author="phuong vu" w:date="2018-11-23T14:25:00Z"/>
                    <w:lang w:val="en-US"/>
                  </w:rPr>
                </w:rPrChange>
              </w:rPr>
            </w:pPr>
            <w:ins w:id="17618" w:author="phuong vu" w:date="2018-11-23T14:25:00Z">
              <w:r w:rsidRPr="00BA3432">
                <w:rPr>
                  <w:lang w:val="en-US"/>
                  <w:rPrChange w:id="17619" w:author="phuong vu" w:date="2018-11-25T21:55:00Z">
                    <w:rPr>
                      <w:lang w:val="en-US"/>
                    </w:rPr>
                  </w:rPrChange>
                </w:rPr>
                <w:t>X</w:t>
              </w:r>
            </w:ins>
          </w:p>
        </w:tc>
        <w:tc>
          <w:tcPr>
            <w:tcW w:w="2228" w:type="dxa"/>
            <w:noWrap/>
            <w:hideMark/>
          </w:tcPr>
          <w:p w14:paraId="40293254" w14:textId="77777777" w:rsidR="00376EE3" w:rsidRPr="00BA3432" w:rsidRDefault="00376EE3" w:rsidP="00376EE3">
            <w:pPr>
              <w:spacing w:line="276" w:lineRule="auto"/>
              <w:rPr>
                <w:ins w:id="17620" w:author="phuong vu" w:date="2018-11-23T14:25:00Z"/>
                <w:lang w:val="en-US"/>
                <w:rPrChange w:id="17621" w:author="phuong vu" w:date="2018-11-25T21:55:00Z">
                  <w:rPr>
                    <w:ins w:id="17622" w:author="phuong vu" w:date="2018-11-23T14:25:00Z"/>
                    <w:lang w:val="en-US"/>
                  </w:rPr>
                </w:rPrChange>
              </w:rPr>
            </w:pPr>
            <w:ins w:id="17623" w:author="phuong vu" w:date="2018-11-23T14:25:00Z">
              <w:r w:rsidRPr="00BA3432">
                <w:rPr>
                  <w:lang w:val="en-US"/>
                  <w:rPrChange w:id="17624" w:author="phuong vu" w:date="2018-11-25T21:55:00Z">
                    <w:rPr>
                      <w:lang w:val="en-US"/>
                    </w:rPr>
                  </w:rPrChange>
                </w:rPr>
                <w:t>ID dịch vụ.</w:t>
              </w:r>
            </w:ins>
          </w:p>
        </w:tc>
      </w:tr>
      <w:tr w:rsidR="00376EE3" w:rsidRPr="00BA3432" w14:paraId="00A9858D" w14:textId="77777777" w:rsidTr="00376EE3">
        <w:trPr>
          <w:trHeight w:val="300"/>
          <w:ins w:id="17625" w:author="phuong vu" w:date="2018-11-23T14:25:00Z"/>
        </w:trPr>
        <w:tc>
          <w:tcPr>
            <w:tcW w:w="708" w:type="dxa"/>
            <w:noWrap/>
            <w:vAlign w:val="center"/>
          </w:tcPr>
          <w:p w14:paraId="521DA806" w14:textId="77777777" w:rsidR="00376EE3" w:rsidRPr="00BA3432" w:rsidRDefault="00376EE3" w:rsidP="00376EE3">
            <w:pPr>
              <w:spacing w:line="276" w:lineRule="auto"/>
              <w:jc w:val="center"/>
              <w:rPr>
                <w:ins w:id="17626" w:author="phuong vu" w:date="2018-11-23T14:25:00Z"/>
                <w:lang w:val="en-US"/>
                <w:rPrChange w:id="17627" w:author="phuong vu" w:date="2018-11-25T21:55:00Z">
                  <w:rPr>
                    <w:ins w:id="17628" w:author="phuong vu" w:date="2018-11-23T14:25:00Z"/>
                    <w:lang w:val="en-US"/>
                  </w:rPr>
                </w:rPrChange>
              </w:rPr>
            </w:pPr>
            <w:ins w:id="17629" w:author="phuong vu" w:date="2018-11-23T14:25:00Z">
              <w:r w:rsidRPr="00BA3432">
                <w:rPr>
                  <w:lang w:val="en-US"/>
                  <w:rPrChange w:id="17630" w:author="phuong vu" w:date="2018-11-25T21:55:00Z">
                    <w:rPr>
                      <w:lang w:val="en-US"/>
                    </w:rPr>
                  </w:rPrChange>
                </w:rPr>
                <w:t>3</w:t>
              </w:r>
            </w:ins>
          </w:p>
        </w:tc>
        <w:tc>
          <w:tcPr>
            <w:tcW w:w="1820" w:type="dxa"/>
            <w:noWrap/>
          </w:tcPr>
          <w:p w14:paraId="56C3CA6A" w14:textId="11CFB2E1" w:rsidR="00376EE3" w:rsidRPr="00BA3432" w:rsidRDefault="00376EE3" w:rsidP="00376EE3">
            <w:pPr>
              <w:spacing w:line="276" w:lineRule="auto"/>
              <w:rPr>
                <w:ins w:id="17631" w:author="phuong vu" w:date="2018-11-23T14:25:00Z"/>
                <w:lang w:val="en-US"/>
                <w:rPrChange w:id="17632" w:author="phuong vu" w:date="2018-11-25T21:55:00Z">
                  <w:rPr>
                    <w:ins w:id="17633" w:author="phuong vu" w:date="2018-11-23T14:25:00Z"/>
                    <w:lang w:val="en-US"/>
                  </w:rPr>
                </w:rPrChange>
              </w:rPr>
            </w:pPr>
            <w:ins w:id="17634" w:author="phuong vu" w:date="2018-11-23T14:26:00Z">
              <w:r w:rsidRPr="00BA3432">
                <w:rPr>
                  <w:lang w:val="en-US"/>
                  <w:rPrChange w:id="17635" w:author="phuong vu" w:date="2018-11-25T21:55:00Z">
                    <w:rPr>
                      <w:lang w:val="en-US"/>
                    </w:rPr>
                  </w:rPrChange>
                </w:rPr>
                <w:t>branch</w:t>
              </w:r>
            </w:ins>
            <w:ins w:id="17636" w:author="phuong vu" w:date="2018-11-23T14:25:00Z">
              <w:r w:rsidRPr="00BA3432">
                <w:rPr>
                  <w:lang w:val="en-US"/>
                  <w:rPrChange w:id="17637" w:author="phuong vu" w:date="2018-11-25T21:55:00Z">
                    <w:rPr>
                      <w:lang w:val="en-US"/>
                    </w:rPr>
                  </w:rPrChange>
                </w:rPr>
                <w:t>_id</w:t>
              </w:r>
            </w:ins>
          </w:p>
        </w:tc>
        <w:tc>
          <w:tcPr>
            <w:tcW w:w="1300" w:type="dxa"/>
            <w:noWrap/>
          </w:tcPr>
          <w:p w14:paraId="3039355A" w14:textId="77777777" w:rsidR="00376EE3" w:rsidRPr="00BA3432" w:rsidRDefault="00376EE3" w:rsidP="00376EE3">
            <w:pPr>
              <w:spacing w:line="276" w:lineRule="auto"/>
              <w:rPr>
                <w:ins w:id="17638" w:author="phuong vu" w:date="2018-11-23T14:25:00Z"/>
                <w:rPrChange w:id="17639" w:author="phuong vu" w:date="2018-11-25T21:55:00Z">
                  <w:rPr>
                    <w:ins w:id="17640" w:author="phuong vu" w:date="2018-11-23T14:25:00Z"/>
                  </w:rPr>
                </w:rPrChange>
              </w:rPr>
            </w:pPr>
            <w:ins w:id="17641" w:author="phuong vu" w:date="2018-11-23T14:25:00Z">
              <w:r w:rsidRPr="00BA3432">
                <w:rPr>
                  <w:lang w:val="en-US"/>
                  <w:rPrChange w:id="17642" w:author="phuong vu" w:date="2018-11-25T21:55:00Z">
                    <w:rPr>
                      <w:lang w:val="en-US"/>
                    </w:rPr>
                  </w:rPrChange>
                </w:rPr>
                <w:t>numeric</w:t>
              </w:r>
            </w:ins>
          </w:p>
        </w:tc>
        <w:tc>
          <w:tcPr>
            <w:tcW w:w="1098" w:type="dxa"/>
            <w:noWrap/>
            <w:vAlign w:val="center"/>
          </w:tcPr>
          <w:p w14:paraId="1DC0864E" w14:textId="77777777" w:rsidR="00376EE3" w:rsidRPr="00BA3432" w:rsidRDefault="00376EE3" w:rsidP="00376EE3">
            <w:pPr>
              <w:spacing w:line="276" w:lineRule="auto"/>
              <w:jc w:val="center"/>
              <w:rPr>
                <w:ins w:id="17643" w:author="phuong vu" w:date="2018-11-23T14:25:00Z"/>
                <w:rPrChange w:id="17644" w:author="phuong vu" w:date="2018-11-25T21:55:00Z">
                  <w:rPr>
                    <w:ins w:id="17645" w:author="phuong vu" w:date="2018-11-23T14:25:00Z"/>
                  </w:rPr>
                </w:rPrChange>
              </w:rPr>
            </w:pPr>
          </w:p>
        </w:tc>
        <w:tc>
          <w:tcPr>
            <w:tcW w:w="838" w:type="dxa"/>
            <w:noWrap/>
            <w:vAlign w:val="center"/>
          </w:tcPr>
          <w:p w14:paraId="7DED122F" w14:textId="77777777" w:rsidR="00376EE3" w:rsidRPr="00BA3432" w:rsidRDefault="00376EE3" w:rsidP="00376EE3">
            <w:pPr>
              <w:spacing w:line="276" w:lineRule="auto"/>
              <w:jc w:val="center"/>
              <w:rPr>
                <w:ins w:id="17646" w:author="phuong vu" w:date="2018-11-23T14:25:00Z"/>
                <w:rPrChange w:id="17647" w:author="phuong vu" w:date="2018-11-25T21:55:00Z">
                  <w:rPr>
                    <w:ins w:id="17648" w:author="phuong vu" w:date="2018-11-23T14:25:00Z"/>
                  </w:rPr>
                </w:rPrChange>
              </w:rPr>
            </w:pPr>
          </w:p>
        </w:tc>
        <w:tc>
          <w:tcPr>
            <w:tcW w:w="823" w:type="dxa"/>
            <w:noWrap/>
            <w:vAlign w:val="center"/>
          </w:tcPr>
          <w:p w14:paraId="0ADF8997" w14:textId="77777777" w:rsidR="00376EE3" w:rsidRPr="00BA3432" w:rsidRDefault="00376EE3" w:rsidP="00376EE3">
            <w:pPr>
              <w:spacing w:line="276" w:lineRule="auto"/>
              <w:jc w:val="center"/>
              <w:rPr>
                <w:ins w:id="17649" w:author="phuong vu" w:date="2018-11-23T14:25:00Z"/>
                <w:lang w:val="en-US"/>
                <w:rPrChange w:id="17650" w:author="phuong vu" w:date="2018-11-25T21:55:00Z">
                  <w:rPr>
                    <w:ins w:id="17651" w:author="phuong vu" w:date="2018-11-23T14:25:00Z"/>
                    <w:lang w:val="en-US"/>
                  </w:rPr>
                </w:rPrChange>
              </w:rPr>
            </w:pPr>
            <w:ins w:id="17652" w:author="phuong vu" w:date="2018-11-23T14:25:00Z">
              <w:r w:rsidRPr="00BA3432">
                <w:rPr>
                  <w:lang w:val="en-US"/>
                  <w:rPrChange w:id="17653" w:author="phuong vu" w:date="2018-11-25T21:55:00Z">
                    <w:rPr>
                      <w:lang w:val="en-US"/>
                    </w:rPr>
                  </w:rPrChange>
                </w:rPr>
                <w:t>X</w:t>
              </w:r>
            </w:ins>
          </w:p>
        </w:tc>
        <w:tc>
          <w:tcPr>
            <w:tcW w:w="2228" w:type="dxa"/>
            <w:noWrap/>
          </w:tcPr>
          <w:p w14:paraId="3CAE2AB7" w14:textId="2F07C796" w:rsidR="00376EE3" w:rsidRPr="00BA3432" w:rsidRDefault="00376EE3" w:rsidP="00376EE3">
            <w:pPr>
              <w:spacing w:line="276" w:lineRule="auto"/>
              <w:rPr>
                <w:ins w:id="17654" w:author="phuong vu" w:date="2018-11-23T14:25:00Z"/>
                <w:lang w:val="en-US"/>
                <w:rPrChange w:id="17655" w:author="phuong vu" w:date="2018-11-25T21:55:00Z">
                  <w:rPr>
                    <w:ins w:id="17656" w:author="phuong vu" w:date="2018-11-23T14:25:00Z"/>
                    <w:lang w:val="en-US"/>
                  </w:rPr>
                </w:rPrChange>
              </w:rPr>
            </w:pPr>
            <w:ins w:id="17657" w:author="phuong vu" w:date="2018-11-23T14:25:00Z">
              <w:r w:rsidRPr="00BA3432">
                <w:rPr>
                  <w:lang w:val="en-US"/>
                  <w:rPrChange w:id="17658" w:author="phuong vu" w:date="2018-11-25T21:55:00Z">
                    <w:rPr>
                      <w:lang w:val="en-US"/>
                    </w:rPr>
                  </w:rPrChange>
                </w:rPr>
                <w:t xml:space="preserve">ID </w:t>
              </w:r>
            </w:ins>
            <w:ins w:id="17659" w:author="phuong vu" w:date="2018-11-23T14:26:00Z">
              <w:r w:rsidRPr="00BA3432">
                <w:rPr>
                  <w:lang w:val="en-US"/>
                  <w:rPrChange w:id="17660" w:author="phuong vu" w:date="2018-11-25T21:55:00Z">
                    <w:rPr>
                      <w:lang w:val="en-US"/>
                    </w:rPr>
                  </w:rPrChange>
                </w:rPr>
                <w:t>chi nhánh</w:t>
              </w:r>
            </w:ins>
            <w:ins w:id="17661" w:author="phuong vu" w:date="2018-11-23T14:25:00Z">
              <w:r w:rsidRPr="00BA3432">
                <w:rPr>
                  <w:lang w:val="en-US"/>
                  <w:rPrChange w:id="17662" w:author="phuong vu" w:date="2018-11-25T21:55:00Z">
                    <w:rPr>
                      <w:lang w:val="en-US"/>
                    </w:rPr>
                  </w:rPrChange>
                </w:rPr>
                <w:t xml:space="preserve">. </w:t>
              </w:r>
            </w:ins>
          </w:p>
        </w:tc>
      </w:tr>
      <w:tr w:rsidR="00376EE3" w:rsidRPr="00BA3432" w14:paraId="2A82BD05" w14:textId="77777777" w:rsidTr="00376EE3">
        <w:trPr>
          <w:trHeight w:val="300"/>
          <w:ins w:id="17663" w:author="phuong vu" w:date="2018-11-23T14:25:00Z"/>
        </w:trPr>
        <w:tc>
          <w:tcPr>
            <w:tcW w:w="708" w:type="dxa"/>
            <w:noWrap/>
            <w:vAlign w:val="center"/>
            <w:hideMark/>
          </w:tcPr>
          <w:p w14:paraId="02752840" w14:textId="77777777" w:rsidR="00376EE3" w:rsidRPr="00BA3432" w:rsidRDefault="00376EE3" w:rsidP="00376EE3">
            <w:pPr>
              <w:spacing w:line="276" w:lineRule="auto"/>
              <w:jc w:val="center"/>
              <w:rPr>
                <w:ins w:id="17664" w:author="phuong vu" w:date="2018-11-23T14:25:00Z"/>
                <w:lang w:val="en-US"/>
                <w:rPrChange w:id="17665" w:author="phuong vu" w:date="2018-11-25T21:55:00Z">
                  <w:rPr>
                    <w:ins w:id="17666" w:author="phuong vu" w:date="2018-11-23T14:25:00Z"/>
                    <w:lang w:val="en-US"/>
                  </w:rPr>
                </w:rPrChange>
              </w:rPr>
            </w:pPr>
            <w:ins w:id="17667" w:author="phuong vu" w:date="2018-11-23T14:25:00Z">
              <w:r w:rsidRPr="00BA3432">
                <w:rPr>
                  <w:lang w:val="en-US"/>
                  <w:rPrChange w:id="17668" w:author="phuong vu" w:date="2018-11-25T21:55:00Z">
                    <w:rPr>
                      <w:lang w:val="en-US"/>
                    </w:rPr>
                  </w:rPrChange>
                </w:rPr>
                <w:t>4</w:t>
              </w:r>
            </w:ins>
          </w:p>
        </w:tc>
        <w:tc>
          <w:tcPr>
            <w:tcW w:w="1820" w:type="dxa"/>
            <w:noWrap/>
            <w:hideMark/>
          </w:tcPr>
          <w:p w14:paraId="6395D14D" w14:textId="77777777" w:rsidR="00376EE3" w:rsidRPr="00BA3432" w:rsidRDefault="00376EE3" w:rsidP="00376EE3">
            <w:pPr>
              <w:spacing w:line="276" w:lineRule="auto"/>
              <w:rPr>
                <w:ins w:id="17669" w:author="phuong vu" w:date="2018-11-23T14:25:00Z"/>
                <w:rPrChange w:id="17670" w:author="phuong vu" w:date="2018-11-25T21:55:00Z">
                  <w:rPr>
                    <w:ins w:id="17671" w:author="phuong vu" w:date="2018-11-23T14:25:00Z"/>
                  </w:rPr>
                </w:rPrChange>
              </w:rPr>
            </w:pPr>
            <w:ins w:id="17672" w:author="phuong vu" w:date="2018-11-23T14:25:00Z">
              <w:r w:rsidRPr="00BA3432">
                <w:rPr>
                  <w:rPrChange w:id="17673" w:author="phuong vu" w:date="2018-11-25T21:55:00Z">
                    <w:rPr/>
                  </w:rPrChange>
                </w:rPr>
                <w:t>status</w:t>
              </w:r>
            </w:ins>
          </w:p>
        </w:tc>
        <w:tc>
          <w:tcPr>
            <w:tcW w:w="1300" w:type="dxa"/>
            <w:noWrap/>
            <w:hideMark/>
          </w:tcPr>
          <w:p w14:paraId="058B6934" w14:textId="77777777" w:rsidR="00376EE3" w:rsidRPr="00BA3432" w:rsidRDefault="00376EE3" w:rsidP="00376EE3">
            <w:pPr>
              <w:spacing w:line="276" w:lineRule="auto"/>
              <w:rPr>
                <w:ins w:id="17674" w:author="phuong vu" w:date="2018-11-23T14:25:00Z"/>
                <w:rPrChange w:id="17675" w:author="phuong vu" w:date="2018-11-25T21:55:00Z">
                  <w:rPr>
                    <w:ins w:id="17676" w:author="phuong vu" w:date="2018-11-23T14:25:00Z"/>
                  </w:rPr>
                </w:rPrChange>
              </w:rPr>
            </w:pPr>
            <w:ins w:id="17677" w:author="phuong vu" w:date="2018-11-23T14:25:00Z">
              <w:r w:rsidRPr="00BA3432">
                <w:rPr>
                  <w:rPrChange w:id="17678" w:author="phuong vu" w:date="2018-11-25T21:55:00Z">
                    <w:rPr/>
                  </w:rPrChange>
                </w:rPr>
                <w:t>character varying</w:t>
              </w:r>
            </w:ins>
          </w:p>
        </w:tc>
        <w:tc>
          <w:tcPr>
            <w:tcW w:w="1098" w:type="dxa"/>
            <w:noWrap/>
            <w:vAlign w:val="center"/>
            <w:hideMark/>
          </w:tcPr>
          <w:p w14:paraId="504F9C2C" w14:textId="77777777" w:rsidR="00376EE3" w:rsidRPr="00BA3432" w:rsidRDefault="00376EE3" w:rsidP="00376EE3">
            <w:pPr>
              <w:spacing w:line="276" w:lineRule="auto"/>
              <w:jc w:val="center"/>
              <w:rPr>
                <w:ins w:id="17679" w:author="phuong vu" w:date="2018-11-23T14:25:00Z"/>
                <w:rPrChange w:id="17680" w:author="phuong vu" w:date="2018-11-25T21:55:00Z">
                  <w:rPr>
                    <w:ins w:id="17681" w:author="phuong vu" w:date="2018-11-23T14:25:00Z"/>
                  </w:rPr>
                </w:rPrChange>
              </w:rPr>
            </w:pPr>
            <w:ins w:id="17682" w:author="phuong vu" w:date="2018-11-23T14:25:00Z">
              <w:r w:rsidRPr="00BA3432">
                <w:rPr>
                  <w:rPrChange w:id="17683" w:author="phuong vu" w:date="2018-11-25T21:55:00Z">
                    <w:rPr/>
                  </w:rPrChange>
                </w:rPr>
                <w:t>X</w:t>
              </w:r>
            </w:ins>
          </w:p>
        </w:tc>
        <w:tc>
          <w:tcPr>
            <w:tcW w:w="838" w:type="dxa"/>
            <w:noWrap/>
            <w:vAlign w:val="center"/>
            <w:hideMark/>
          </w:tcPr>
          <w:p w14:paraId="19272B3D" w14:textId="77777777" w:rsidR="00376EE3" w:rsidRPr="00BA3432" w:rsidRDefault="00376EE3" w:rsidP="00376EE3">
            <w:pPr>
              <w:spacing w:line="276" w:lineRule="auto"/>
              <w:jc w:val="center"/>
              <w:rPr>
                <w:ins w:id="17684" w:author="phuong vu" w:date="2018-11-23T14:25:00Z"/>
                <w:rPrChange w:id="17685" w:author="phuong vu" w:date="2018-11-25T21:55:00Z">
                  <w:rPr>
                    <w:ins w:id="17686" w:author="phuong vu" w:date="2018-11-23T14:25:00Z"/>
                  </w:rPr>
                </w:rPrChange>
              </w:rPr>
            </w:pPr>
          </w:p>
        </w:tc>
        <w:tc>
          <w:tcPr>
            <w:tcW w:w="823" w:type="dxa"/>
            <w:noWrap/>
            <w:vAlign w:val="center"/>
            <w:hideMark/>
          </w:tcPr>
          <w:p w14:paraId="0EB2822E" w14:textId="77777777" w:rsidR="00376EE3" w:rsidRPr="00BA3432" w:rsidRDefault="00376EE3" w:rsidP="00376EE3">
            <w:pPr>
              <w:spacing w:line="276" w:lineRule="auto"/>
              <w:jc w:val="center"/>
              <w:rPr>
                <w:ins w:id="17687" w:author="phuong vu" w:date="2018-11-23T14:25:00Z"/>
                <w:rPrChange w:id="17688" w:author="phuong vu" w:date="2018-11-25T21:55:00Z">
                  <w:rPr>
                    <w:ins w:id="17689" w:author="phuong vu" w:date="2018-11-23T14:25:00Z"/>
                  </w:rPr>
                </w:rPrChange>
              </w:rPr>
            </w:pPr>
          </w:p>
        </w:tc>
        <w:tc>
          <w:tcPr>
            <w:tcW w:w="2228" w:type="dxa"/>
            <w:noWrap/>
            <w:hideMark/>
          </w:tcPr>
          <w:p w14:paraId="7138C8F8" w14:textId="77777777" w:rsidR="00376EE3" w:rsidRPr="00BA3432" w:rsidRDefault="00376EE3">
            <w:pPr>
              <w:keepNext/>
              <w:spacing w:line="276" w:lineRule="auto"/>
              <w:rPr>
                <w:ins w:id="17690" w:author="phuong vu" w:date="2018-11-23T14:25:00Z"/>
                <w:rPrChange w:id="17691" w:author="phuong vu" w:date="2018-11-25T21:55:00Z">
                  <w:rPr>
                    <w:ins w:id="17692" w:author="phuong vu" w:date="2018-11-23T14:25:00Z"/>
                  </w:rPr>
                </w:rPrChange>
              </w:rPr>
            </w:pPr>
            <w:ins w:id="17693" w:author="phuong vu" w:date="2018-11-23T14:25:00Z">
              <w:r w:rsidRPr="00BA3432">
                <w:rPr>
                  <w:rPrChange w:id="17694" w:author="phuong vu" w:date="2018-11-25T21:55:00Z">
                    <w:rPr/>
                  </w:rPrChange>
                </w:rPr>
                <w:t>Trạng thái</w:t>
              </w:r>
            </w:ins>
          </w:p>
        </w:tc>
      </w:tr>
    </w:tbl>
    <w:p w14:paraId="132EF7EF" w14:textId="5E33269E" w:rsidR="00376EE3" w:rsidRPr="00BA3432" w:rsidRDefault="00376EE3" w:rsidP="00376EE3">
      <w:pPr>
        <w:pStyle w:val="Caption"/>
        <w:rPr>
          <w:ins w:id="17695" w:author="phuong vu" w:date="2018-11-23T14:29:00Z"/>
          <w:rPrChange w:id="17696" w:author="phuong vu" w:date="2018-11-25T21:55:00Z">
            <w:rPr>
              <w:ins w:id="17697" w:author="phuong vu" w:date="2018-11-23T14:29:00Z"/>
              <w:lang w:val="en-US"/>
            </w:rPr>
          </w:rPrChange>
        </w:rPr>
      </w:pPr>
      <w:bookmarkStart w:id="17698" w:name="_Toc530944396"/>
      <w:ins w:id="17699" w:author="phuong vu" w:date="2018-11-23T14:27:00Z">
        <w:r w:rsidRPr="00BA3432">
          <w:rPr>
            <w:rPrChange w:id="17700" w:author="phuong vu" w:date="2018-11-25T21:55:00Z">
              <w:rPr/>
            </w:rPrChange>
          </w:rPr>
          <w:t xml:space="preserve">Bảng </w:t>
        </w:r>
      </w:ins>
      <w:ins w:id="17701" w:author="phuong vu" w:date="2018-11-26T02:10:00Z">
        <w:r w:rsidR="00404CBA">
          <w:fldChar w:fldCharType="begin"/>
        </w:r>
        <w:r w:rsidR="00404CBA">
          <w:instrText xml:space="preserve"> STYLEREF 1 \s </w:instrText>
        </w:r>
      </w:ins>
      <w:r w:rsidR="00404CBA">
        <w:fldChar w:fldCharType="separate"/>
      </w:r>
      <w:r w:rsidR="00404CBA">
        <w:rPr>
          <w:noProof/>
        </w:rPr>
        <w:t>3</w:t>
      </w:r>
      <w:ins w:id="1770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7703" w:author="phuong vu" w:date="2018-11-26T02:10:00Z">
        <w:r w:rsidR="00404CBA">
          <w:rPr>
            <w:noProof/>
          </w:rPr>
          <w:t>19</w:t>
        </w:r>
        <w:r w:rsidR="00404CBA">
          <w:fldChar w:fldCharType="end"/>
        </w:r>
      </w:ins>
      <w:ins w:id="17704" w:author="phuong vu" w:date="2018-11-23T14:27:00Z">
        <w:r w:rsidRPr="00BA3432">
          <w:rPr>
            <w:rPrChange w:id="17705" w:author="phuong vu" w:date="2018-11-25T21:55:00Z">
              <w:rPr>
                <w:lang w:val="en-US"/>
              </w:rPr>
            </w:rPrChange>
          </w:rPr>
          <w:t xml:space="preserve"> Bảng dữ liệu dịch vụ theo chi nhánh</w:t>
        </w:r>
      </w:ins>
      <w:bookmarkEnd w:id="17698"/>
    </w:p>
    <w:p w14:paraId="4FD743B8" w14:textId="45655960" w:rsidR="00376EE3" w:rsidRPr="00BA3432" w:rsidRDefault="00376EE3" w:rsidP="00376EE3">
      <w:pPr>
        <w:rPr>
          <w:ins w:id="17706" w:author="phuong vu" w:date="2018-11-23T14:29:00Z"/>
          <w:b/>
          <w:lang w:val="en-US"/>
          <w:rPrChange w:id="17707" w:author="phuong vu" w:date="2018-11-25T21:55:00Z">
            <w:rPr>
              <w:ins w:id="17708" w:author="phuong vu" w:date="2018-11-23T14:29:00Z"/>
              <w:b/>
              <w:lang w:val="en-US"/>
            </w:rPr>
          </w:rPrChange>
        </w:rPr>
      </w:pPr>
      <w:ins w:id="17709" w:author="phuong vu" w:date="2018-11-23T14:29:00Z">
        <w:r w:rsidRPr="00AD0E2E">
          <w:rPr>
            <w:b/>
            <w:lang w:val="en-US"/>
          </w:rPr>
          <w:t>B</w:t>
        </w:r>
        <w:r w:rsidRPr="00BA3432">
          <w:rPr>
            <w:b/>
            <w:lang w:val="en-US"/>
            <w:rPrChange w:id="17710" w:author="phuong vu" w:date="2018-11-25T21:55:00Z">
              <w:rPr>
                <w:b/>
                <w:lang w:val="en-US"/>
              </w:rPr>
            </w:rPrChange>
          </w:rPr>
          <w:t>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BA3432" w14:paraId="546BF50E" w14:textId="77777777" w:rsidTr="00376EE3">
        <w:trPr>
          <w:trHeight w:val="300"/>
          <w:ins w:id="17711" w:author="phuong vu" w:date="2018-11-23T14:30:00Z"/>
        </w:trPr>
        <w:tc>
          <w:tcPr>
            <w:tcW w:w="708" w:type="dxa"/>
            <w:noWrap/>
            <w:vAlign w:val="center"/>
            <w:hideMark/>
          </w:tcPr>
          <w:p w14:paraId="087D3586" w14:textId="77777777" w:rsidR="00376EE3" w:rsidRPr="00BA3432" w:rsidRDefault="00376EE3" w:rsidP="00376EE3">
            <w:pPr>
              <w:spacing w:line="276" w:lineRule="auto"/>
              <w:jc w:val="center"/>
              <w:rPr>
                <w:ins w:id="17712" w:author="phuong vu" w:date="2018-11-23T14:30:00Z"/>
                <w:b/>
                <w:bCs/>
                <w:rPrChange w:id="17713" w:author="phuong vu" w:date="2018-11-25T21:55:00Z">
                  <w:rPr>
                    <w:ins w:id="17714" w:author="phuong vu" w:date="2018-11-23T14:30:00Z"/>
                    <w:b/>
                    <w:bCs/>
                  </w:rPr>
                </w:rPrChange>
              </w:rPr>
            </w:pPr>
            <w:ins w:id="17715" w:author="phuong vu" w:date="2018-11-23T14:30:00Z">
              <w:r w:rsidRPr="00BA3432">
                <w:rPr>
                  <w:b/>
                  <w:bCs/>
                  <w:lang w:val="da-DK"/>
                  <w:rPrChange w:id="17716" w:author="phuong vu" w:date="2018-11-25T21:55:00Z">
                    <w:rPr>
                      <w:b/>
                      <w:bCs/>
                      <w:lang w:val="da-DK"/>
                    </w:rPr>
                  </w:rPrChange>
                </w:rPr>
                <w:t>STT</w:t>
              </w:r>
            </w:ins>
          </w:p>
        </w:tc>
        <w:tc>
          <w:tcPr>
            <w:tcW w:w="1820" w:type="dxa"/>
            <w:noWrap/>
            <w:vAlign w:val="center"/>
            <w:hideMark/>
          </w:tcPr>
          <w:p w14:paraId="467AF899" w14:textId="77777777" w:rsidR="00376EE3" w:rsidRPr="00BA3432" w:rsidRDefault="00376EE3" w:rsidP="00376EE3">
            <w:pPr>
              <w:spacing w:line="276" w:lineRule="auto"/>
              <w:jc w:val="center"/>
              <w:rPr>
                <w:ins w:id="17717" w:author="phuong vu" w:date="2018-11-23T14:30:00Z"/>
                <w:b/>
                <w:bCs/>
                <w:rPrChange w:id="17718" w:author="phuong vu" w:date="2018-11-25T21:55:00Z">
                  <w:rPr>
                    <w:ins w:id="17719" w:author="phuong vu" w:date="2018-11-23T14:30:00Z"/>
                    <w:b/>
                    <w:bCs/>
                  </w:rPr>
                </w:rPrChange>
              </w:rPr>
            </w:pPr>
            <w:ins w:id="17720" w:author="phuong vu" w:date="2018-11-23T14:30:00Z">
              <w:r w:rsidRPr="00BA3432">
                <w:rPr>
                  <w:b/>
                  <w:bCs/>
                  <w:lang w:val="da-DK"/>
                  <w:rPrChange w:id="17721" w:author="phuong vu" w:date="2018-11-25T21:55:00Z">
                    <w:rPr>
                      <w:b/>
                      <w:bCs/>
                      <w:lang w:val="da-DK"/>
                    </w:rPr>
                  </w:rPrChange>
                </w:rPr>
                <w:t>Tên trường</w:t>
              </w:r>
            </w:ins>
          </w:p>
        </w:tc>
        <w:tc>
          <w:tcPr>
            <w:tcW w:w="1300" w:type="dxa"/>
            <w:noWrap/>
            <w:vAlign w:val="center"/>
            <w:hideMark/>
          </w:tcPr>
          <w:p w14:paraId="769FD1C8" w14:textId="77777777" w:rsidR="00376EE3" w:rsidRPr="00BA3432" w:rsidRDefault="00376EE3" w:rsidP="00376EE3">
            <w:pPr>
              <w:spacing w:line="276" w:lineRule="auto"/>
              <w:jc w:val="center"/>
              <w:rPr>
                <w:ins w:id="17722" w:author="phuong vu" w:date="2018-11-23T14:30:00Z"/>
                <w:b/>
                <w:bCs/>
                <w:rPrChange w:id="17723" w:author="phuong vu" w:date="2018-11-25T21:55:00Z">
                  <w:rPr>
                    <w:ins w:id="17724" w:author="phuong vu" w:date="2018-11-23T14:30:00Z"/>
                    <w:b/>
                    <w:bCs/>
                  </w:rPr>
                </w:rPrChange>
              </w:rPr>
            </w:pPr>
            <w:ins w:id="17725" w:author="phuong vu" w:date="2018-11-23T14:30:00Z">
              <w:r w:rsidRPr="00BA3432">
                <w:rPr>
                  <w:b/>
                  <w:bCs/>
                  <w:lang w:val="da-DK"/>
                  <w:rPrChange w:id="17726" w:author="phuong vu" w:date="2018-11-25T21:55:00Z">
                    <w:rPr>
                      <w:b/>
                      <w:bCs/>
                      <w:lang w:val="da-DK"/>
                    </w:rPr>
                  </w:rPrChange>
                </w:rPr>
                <w:t>Kiểu</w:t>
              </w:r>
            </w:ins>
          </w:p>
        </w:tc>
        <w:tc>
          <w:tcPr>
            <w:tcW w:w="1098" w:type="dxa"/>
            <w:noWrap/>
            <w:vAlign w:val="center"/>
            <w:hideMark/>
          </w:tcPr>
          <w:p w14:paraId="6C3FDB71" w14:textId="77777777" w:rsidR="00376EE3" w:rsidRPr="00BA3432" w:rsidRDefault="00376EE3" w:rsidP="00376EE3">
            <w:pPr>
              <w:spacing w:line="276" w:lineRule="auto"/>
              <w:jc w:val="center"/>
              <w:rPr>
                <w:ins w:id="17727" w:author="phuong vu" w:date="2018-11-23T14:30:00Z"/>
                <w:b/>
                <w:bCs/>
                <w:rPrChange w:id="17728" w:author="phuong vu" w:date="2018-11-25T21:55:00Z">
                  <w:rPr>
                    <w:ins w:id="17729" w:author="phuong vu" w:date="2018-11-23T14:30:00Z"/>
                    <w:b/>
                    <w:bCs/>
                  </w:rPr>
                </w:rPrChange>
              </w:rPr>
            </w:pPr>
            <w:ins w:id="17730" w:author="phuong vu" w:date="2018-11-23T14:30:00Z">
              <w:r w:rsidRPr="00BA3432">
                <w:rPr>
                  <w:b/>
                  <w:bCs/>
                  <w:lang w:val="da-DK"/>
                  <w:rPrChange w:id="17731" w:author="phuong vu" w:date="2018-11-25T21:55:00Z">
                    <w:rPr>
                      <w:b/>
                      <w:bCs/>
                      <w:lang w:val="da-DK"/>
                    </w:rPr>
                  </w:rPrChange>
                </w:rPr>
                <w:t>Chấp nhận Null</w:t>
              </w:r>
            </w:ins>
          </w:p>
        </w:tc>
        <w:tc>
          <w:tcPr>
            <w:tcW w:w="838" w:type="dxa"/>
            <w:noWrap/>
            <w:vAlign w:val="center"/>
            <w:hideMark/>
          </w:tcPr>
          <w:p w14:paraId="68D26C91" w14:textId="77777777" w:rsidR="00376EE3" w:rsidRPr="00BA3432" w:rsidRDefault="00376EE3" w:rsidP="00376EE3">
            <w:pPr>
              <w:spacing w:line="276" w:lineRule="auto"/>
              <w:jc w:val="center"/>
              <w:rPr>
                <w:ins w:id="17732" w:author="phuong vu" w:date="2018-11-23T14:30:00Z"/>
                <w:b/>
                <w:bCs/>
                <w:rPrChange w:id="17733" w:author="phuong vu" w:date="2018-11-25T21:55:00Z">
                  <w:rPr>
                    <w:ins w:id="17734" w:author="phuong vu" w:date="2018-11-23T14:30:00Z"/>
                    <w:b/>
                    <w:bCs/>
                  </w:rPr>
                </w:rPrChange>
              </w:rPr>
            </w:pPr>
            <w:ins w:id="17735" w:author="phuong vu" w:date="2018-11-23T14:30:00Z">
              <w:r w:rsidRPr="00BA3432">
                <w:rPr>
                  <w:b/>
                  <w:bCs/>
                  <w:lang w:val="da-DK"/>
                  <w:rPrChange w:id="17736" w:author="phuong vu" w:date="2018-11-25T21:55:00Z">
                    <w:rPr>
                      <w:b/>
                      <w:bCs/>
                      <w:lang w:val="da-DK"/>
                    </w:rPr>
                  </w:rPrChange>
                </w:rPr>
                <w:t>Khóa chính</w:t>
              </w:r>
            </w:ins>
          </w:p>
        </w:tc>
        <w:tc>
          <w:tcPr>
            <w:tcW w:w="823" w:type="dxa"/>
            <w:noWrap/>
            <w:vAlign w:val="center"/>
            <w:hideMark/>
          </w:tcPr>
          <w:p w14:paraId="6B9BF3E1" w14:textId="77777777" w:rsidR="00376EE3" w:rsidRPr="00BA3432" w:rsidRDefault="00376EE3" w:rsidP="00376EE3">
            <w:pPr>
              <w:spacing w:line="276" w:lineRule="auto"/>
              <w:jc w:val="center"/>
              <w:rPr>
                <w:ins w:id="17737" w:author="phuong vu" w:date="2018-11-23T14:30:00Z"/>
                <w:b/>
                <w:bCs/>
                <w:rPrChange w:id="17738" w:author="phuong vu" w:date="2018-11-25T21:55:00Z">
                  <w:rPr>
                    <w:ins w:id="17739" w:author="phuong vu" w:date="2018-11-23T14:30:00Z"/>
                    <w:b/>
                    <w:bCs/>
                  </w:rPr>
                </w:rPrChange>
              </w:rPr>
            </w:pPr>
            <w:ins w:id="17740" w:author="phuong vu" w:date="2018-11-23T14:30:00Z">
              <w:r w:rsidRPr="00BA3432">
                <w:rPr>
                  <w:b/>
                  <w:bCs/>
                  <w:lang w:val="da-DK"/>
                  <w:rPrChange w:id="17741" w:author="phuong vu" w:date="2018-11-25T21:55:00Z">
                    <w:rPr>
                      <w:b/>
                      <w:bCs/>
                      <w:lang w:val="da-DK"/>
                    </w:rPr>
                  </w:rPrChange>
                </w:rPr>
                <w:t>Khóa ngoại</w:t>
              </w:r>
            </w:ins>
          </w:p>
        </w:tc>
        <w:tc>
          <w:tcPr>
            <w:tcW w:w="2138" w:type="dxa"/>
            <w:noWrap/>
            <w:vAlign w:val="center"/>
            <w:hideMark/>
          </w:tcPr>
          <w:p w14:paraId="58E7EC95" w14:textId="77777777" w:rsidR="00376EE3" w:rsidRPr="00BA3432" w:rsidRDefault="00376EE3" w:rsidP="00376EE3">
            <w:pPr>
              <w:spacing w:line="276" w:lineRule="auto"/>
              <w:ind w:right="226"/>
              <w:jc w:val="center"/>
              <w:rPr>
                <w:ins w:id="17742" w:author="phuong vu" w:date="2018-11-23T14:30:00Z"/>
                <w:b/>
                <w:bCs/>
                <w:rPrChange w:id="17743" w:author="phuong vu" w:date="2018-11-25T21:55:00Z">
                  <w:rPr>
                    <w:ins w:id="17744" w:author="phuong vu" w:date="2018-11-23T14:30:00Z"/>
                    <w:b/>
                    <w:bCs/>
                  </w:rPr>
                </w:rPrChange>
              </w:rPr>
            </w:pPr>
            <w:ins w:id="17745" w:author="phuong vu" w:date="2018-11-23T14:30:00Z">
              <w:r w:rsidRPr="00BA3432">
                <w:rPr>
                  <w:b/>
                  <w:bCs/>
                  <w:lang w:val="da-DK"/>
                  <w:rPrChange w:id="17746" w:author="phuong vu" w:date="2018-11-25T21:55:00Z">
                    <w:rPr>
                      <w:b/>
                      <w:bCs/>
                      <w:lang w:val="da-DK"/>
                    </w:rPr>
                  </w:rPrChange>
                </w:rPr>
                <w:t>Mô tả</w:t>
              </w:r>
            </w:ins>
          </w:p>
        </w:tc>
      </w:tr>
      <w:tr w:rsidR="00376EE3" w:rsidRPr="00BA3432" w14:paraId="083F037A" w14:textId="77777777" w:rsidTr="00376EE3">
        <w:trPr>
          <w:trHeight w:val="300"/>
          <w:ins w:id="17747" w:author="phuong vu" w:date="2018-11-23T14:30:00Z"/>
        </w:trPr>
        <w:tc>
          <w:tcPr>
            <w:tcW w:w="708" w:type="dxa"/>
            <w:noWrap/>
            <w:vAlign w:val="center"/>
            <w:hideMark/>
          </w:tcPr>
          <w:p w14:paraId="4CA50DA0" w14:textId="77777777" w:rsidR="00376EE3" w:rsidRPr="00BA3432" w:rsidRDefault="00376EE3" w:rsidP="00376EE3">
            <w:pPr>
              <w:spacing w:line="276" w:lineRule="auto"/>
              <w:jc w:val="center"/>
              <w:rPr>
                <w:ins w:id="17748" w:author="phuong vu" w:date="2018-11-23T14:30:00Z"/>
                <w:rPrChange w:id="17749" w:author="phuong vu" w:date="2018-11-25T21:55:00Z">
                  <w:rPr>
                    <w:ins w:id="17750" w:author="phuong vu" w:date="2018-11-23T14:30:00Z"/>
                  </w:rPr>
                </w:rPrChange>
              </w:rPr>
            </w:pPr>
            <w:ins w:id="17751" w:author="phuong vu" w:date="2018-11-23T14:30:00Z">
              <w:r w:rsidRPr="00BA3432">
                <w:rPr>
                  <w:rPrChange w:id="17752" w:author="phuong vu" w:date="2018-11-25T21:55:00Z">
                    <w:rPr/>
                  </w:rPrChange>
                </w:rPr>
                <w:t>1</w:t>
              </w:r>
            </w:ins>
          </w:p>
        </w:tc>
        <w:tc>
          <w:tcPr>
            <w:tcW w:w="1820" w:type="dxa"/>
            <w:noWrap/>
            <w:hideMark/>
          </w:tcPr>
          <w:p w14:paraId="73089068" w14:textId="77777777" w:rsidR="00376EE3" w:rsidRPr="00BA3432" w:rsidRDefault="00376EE3" w:rsidP="00376EE3">
            <w:pPr>
              <w:spacing w:line="276" w:lineRule="auto"/>
              <w:rPr>
                <w:ins w:id="17753" w:author="phuong vu" w:date="2018-11-23T14:30:00Z"/>
                <w:rPrChange w:id="17754" w:author="phuong vu" w:date="2018-11-25T21:55:00Z">
                  <w:rPr>
                    <w:ins w:id="17755" w:author="phuong vu" w:date="2018-11-23T14:30:00Z"/>
                  </w:rPr>
                </w:rPrChange>
              </w:rPr>
            </w:pPr>
            <w:ins w:id="17756" w:author="phuong vu" w:date="2018-11-23T14:30:00Z">
              <w:r w:rsidRPr="00BA3432">
                <w:rPr>
                  <w:rPrChange w:id="17757" w:author="phuong vu" w:date="2018-11-25T21:55:00Z">
                    <w:rPr/>
                  </w:rPrChange>
                </w:rPr>
                <w:t>id</w:t>
              </w:r>
            </w:ins>
          </w:p>
        </w:tc>
        <w:tc>
          <w:tcPr>
            <w:tcW w:w="1300" w:type="dxa"/>
            <w:noWrap/>
            <w:hideMark/>
          </w:tcPr>
          <w:p w14:paraId="2A98EB74" w14:textId="77777777" w:rsidR="00376EE3" w:rsidRPr="00BA3432" w:rsidRDefault="00376EE3" w:rsidP="00376EE3">
            <w:pPr>
              <w:spacing w:line="276" w:lineRule="auto"/>
              <w:rPr>
                <w:ins w:id="17758" w:author="phuong vu" w:date="2018-11-23T14:30:00Z"/>
                <w:rPrChange w:id="17759" w:author="phuong vu" w:date="2018-11-25T21:55:00Z">
                  <w:rPr>
                    <w:ins w:id="17760" w:author="phuong vu" w:date="2018-11-23T14:30:00Z"/>
                  </w:rPr>
                </w:rPrChange>
              </w:rPr>
            </w:pPr>
            <w:ins w:id="17761" w:author="phuong vu" w:date="2018-11-23T14:30:00Z">
              <w:r w:rsidRPr="00BA3432">
                <w:rPr>
                  <w:rPrChange w:id="17762" w:author="phuong vu" w:date="2018-11-25T21:55:00Z">
                    <w:rPr/>
                  </w:rPrChange>
                </w:rPr>
                <w:t>numeric</w:t>
              </w:r>
            </w:ins>
          </w:p>
        </w:tc>
        <w:tc>
          <w:tcPr>
            <w:tcW w:w="1098" w:type="dxa"/>
            <w:noWrap/>
            <w:vAlign w:val="center"/>
            <w:hideMark/>
          </w:tcPr>
          <w:p w14:paraId="478D9CC7" w14:textId="77777777" w:rsidR="00376EE3" w:rsidRPr="00BA3432" w:rsidRDefault="00376EE3" w:rsidP="00376EE3">
            <w:pPr>
              <w:spacing w:line="276" w:lineRule="auto"/>
              <w:jc w:val="center"/>
              <w:rPr>
                <w:ins w:id="17763" w:author="phuong vu" w:date="2018-11-23T14:30:00Z"/>
                <w:rPrChange w:id="17764" w:author="phuong vu" w:date="2018-11-25T21:55:00Z">
                  <w:rPr>
                    <w:ins w:id="17765" w:author="phuong vu" w:date="2018-11-23T14:30:00Z"/>
                  </w:rPr>
                </w:rPrChange>
              </w:rPr>
            </w:pPr>
          </w:p>
        </w:tc>
        <w:tc>
          <w:tcPr>
            <w:tcW w:w="838" w:type="dxa"/>
            <w:noWrap/>
            <w:vAlign w:val="center"/>
            <w:hideMark/>
          </w:tcPr>
          <w:p w14:paraId="1EC45DC1" w14:textId="77777777" w:rsidR="00376EE3" w:rsidRPr="00BA3432" w:rsidRDefault="00376EE3" w:rsidP="00376EE3">
            <w:pPr>
              <w:spacing w:line="276" w:lineRule="auto"/>
              <w:jc w:val="center"/>
              <w:rPr>
                <w:ins w:id="17766" w:author="phuong vu" w:date="2018-11-23T14:30:00Z"/>
                <w:rPrChange w:id="17767" w:author="phuong vu" w:date="2018-11-25T21:55:00Z">
                  <w:rPr>
                    <w:ins w:id="17768" w:author="phuong vu" w:date="2018-11-23T14:30:00Z"/>
                  </w:rPr>
                </w:rPrChange>
              </w:rPr>
            </w:pPr>
            <w:ins w:id="17769" w:author="phuong vu" w:date="2018-11-23T14:30:00Z">
              <w:r w:rsidRPr="00BA3432">
                <w:rPr>
                  <w:rPrChange w:id="17770" w:author="phuong vu" w:date="2018-11-25T21:55:00Z">
                    <w:rPr/>
                  </w:rPrChange>
                </w:rPr>
                <w:t>X</w:t>
              </w:r>
            </w:ins>
          </w:p>
        </w:tc>
        <w:tc>
          <w:tcPr>
            <w:tcW w:w="823" w:type="dxa"/>
            <w:noWrap/>
            <w:vAlign w:val="center"/>
            <w:hideMark/>
          </w:tcPr>
          <w:p w14:paraId="6E4D7852" w14:textId="77777777" w:rsidR="00376EE3" w:rsidRPr="00BA3432" w:rsidRDefault="00376EE3" w:rsidP="00376EE3">
            <w:pPr>
              <w:spacing w:line="276" w:lineRule="auto"/>
              <w:jc w:val="center"/>
              <w:rPr>
                <w:ins w:id="17771" w:author="phuong vu" w:date="2018-11-23T14:30:00Z"/>
                <w:rPrChange w:id="17772" w:author="phuong vu" w:date="2018-11-25T21:55:00Z">
                  <w:rPr>
                    <w:ins w:id="17773" w:author="phuong vu" w:date="2018-11-23T14:30:00Z"/>
                  </w:rPr>
                </w:rPrChange>
              </w:rPr>
            </w:pPr>
          </w:p>
        </w:tc>
        <w:tc>
          <w:tcPr>
            <w:tcW w:w="2138" w:type="dxa"/>
            <w:noWrap/>
            <w:hideMark/>
          </w:tcPr>
          <w:p w14:paraId="2D0DDF5F" w14:textId="4F0B24F0" w:rsidR="00376EE3" w:rsidRPr="00BA3432" w:rsidRDefault="00376EE3" w:rsidP="00376EE3">
            <w:pPr>
              <w:spacing w:line="276" w:lineRule="auto"/>
              <w:rPr>
                <w:ins w:id="17774" w:author="phuong vu" w:date="2018-11-23T14:30:00Z"/>
                <w:lang w:val="en-US"/>
                <w:rPrChange w:id="17775" w:author="phuong vu" w:date="2018-11-25T21:55:00Z">
                  <w:rPr>
                    <w:ins w:id="17776" w:author="phuong vu" w:date="2018-11-23T14:30:00Z"/>
                    <w:lang w:val="en-US"/>
                  </w:rPr>
                </w:rPrChange>
              </w:rPr>
            </w:pPr>
            <w:ins w:id="17777" w:author="phuong vu" w:date="2018-11-23T14:30:00Z">
              <w:r w:rsidRPr="00BA3432">
                <w:rPr>
                  <w:rPrChange w:id="17778" w:author="phuong vu" w:date="2018-11-25T21:55:00Z">
                    <w:rPr/>
                  </w:rPrChange>
                </w:rPr>
                <w:t xml:space="preserve">ID </w:t>
              </w:r>
            </w:ins>
            <w:ins w:id="17779" w:author="phuong vu" w:date="2018-11-23T14:31:00Z">
              <w:r w:rsidRPr="00BA3432">
                <w:rPr>
                  <w:lang w:val="en-US"/>
                  <w:rPrChange w:id="17780" w:author="phuong vu" w:date="2018-11-25T21:55:00Z">
                    <w:rPr>
                      <w:lang w:val="en-US"/>
                    </w:rPr>
                  </w:rPrChange>
                </w:rPr>
                <w:t>nhân viên</w:t>
              </w:r>
            </w:ins>
          </w:p>
        </w:tc>
      </w:tr>
      <w:tr w:rsidR="00376EE3" w:rsidRPr="00BA3432" w14:paraId="7E1E35DB" w14:textId="77777777" w:rsidTr="00376EE3">
        <w:trPr>
          <w:trHeight w:val="300"/>
          <w:ins w:id="17781" w:author="phuong vu" w:date="2018-11-23T14:30:00Z"/>
        </w:trPr>
        <w:tc>
          <w:tcPr>
            <w:tcW w:w="708" w:type="dxa"/>
            <w:noWrap/>
            <w:vAlign w:val="center"/>
            <w:hideMark/>
          </w:tcPr>
          <w:p w14:paraId="74750921" w14:textId="77777777" w:rsidR="00376EE3" w:rsidRPr="00BA3432" w:rsidRDefault="00376EE3" w:rsidP="00376EE3">
            <w:pPr>
              <w:spacing w:line="276" w:lineRule="auto"/>
              <w:jc w:val="center"/>
              <w:rPr>
                <w:ins w:id="17782" w:author="phuong vu" w:date="2018-11-23T14:30:00Z"/>
                <w:rPrChange w:id="17783" w:author="phuong vu" w:date="2018-11-25T21:55:00Z">
                  <w:rPr>
                    <w:ins w:id="17784" w:author="phuong vu" w:date="2018-11-23T14:30:00Z"/>
                  </w:rPr>
                </w:rPrChange>
              </w:rPr>
            </w:pPr>
            <w:ins w:id="17785" w:author="phuong vu" w:date="2018-11-23T14:30:00Z">
              <w:r w:rsidRPr="00BA3432">
                <w:rPr>
                  <w:rPrChange w:id="17786" w:author="phuong vu" w:date="2018-11-25T21:55:00Z">
                    <w:rPr/>
                  </w:rPrChange>
                </w:rPr>
                <w:t>2</w:t>
              </w:r>
            </w:ins>
          </w:p>
        </w:tc>
        <w:tc>
          <w:tcPr>
            <w:tcW w:w="1820" w:type="dxa"/>
            <w:noWrap/>
            <w:hideMark/>
          </w:tcPr>
          <w:p w14:paraId="48EC1E77" w14:textId="77777777" w:rsidR="00376EE3" w:rsidRPr="00BA3432" w:rsidRDefault="00376EE3" w:rsidP="00376EE3">
            <w:pPr>
              <w:spacing w:line="276" w:lineRule="auto"/>
              <w:rPr>
                <w:ins w:id="17787" w:author="phuong vu" w:date="2018-11-23T14:30:00Z"/>
                <w:rPrChange w:id="17788" w:author="phuong vu" w:date="2018-11-25T21:55:00Z">
                  <w:rPr>
                    <w:ins w:id="17789" w:author="phuong vu" w:date="2018-11-23T14:30:00Z"/>
                  </w:rPr>
                </w:rPrChange>
              </w:rPr>
            </w:pPr>
            <w:ins w:id="17790" w:author="phuong vu" w:date="2018-11-23T14:30:00Z">
              <w:r w:rsidRPr="00BA3432">
                <w:rPr>
                  <w:lang w:val="en-US"/>
                  <w:rPrChange w:id="17791" w:author="phuong vu" w:date="2018-11-25T21:55:00Z">
                    <w:rPr>
                      <w:lang w:val="en-US"/>
                    </w:rPr>
                  </w:rPrChange>
                </w:rPr>
                <w:t>full_name</w:t>
              </w:r>
            </w:ins>
          </w:p>
        </w:tc>
        <w:tc>
          <w:tcPr>
            <w:tcW w:w="1300" w:type="dxa"/>
            <w:noWrap/>
            <w:hideMark/>
          </w:tcPr>
          <w:p w14:paraId="25598F3A" w14:textId="77777777" w:rsidR="00376EE3" w:rsidRPr="00BA3432" w:rsidRDefault="00376EE3" w:rsidP="00376EE3">
            <w:pPr>
              <w:spacing w:line="276" w:lineRule="auto"/>
              <w:rPr>
                <w:ins w:id="17792" w:author="phuong vu" w:date="2018-11-23T14:30:00Z"/>
                <w:rPrChange w:id="17793" w:author="phuong vu" w:date="2018-11-25T21:55:00Z">
                  <w:rPr>
                    <w:ins w:id="17794" w:author="phuong vu" w:date="2018-11-23T14:30:00Z"/>
                  </w:rPr>
                </w:rPrChange>
              </w:rPr>
            </w:pPr>
            <w:ins w:id="17795" w:author="phuong vu" w:date="2018-11-23T14:30:00Z">
              <w:r w:rsidRPr="00BA3432">
                <w:rPr>
                  <w:rPrChange w:id="17796" w:author="phuong vu" w:date="2018-11-25T21:55:00Z">
                    <w:rPr/>
                  </w:rPrChange>
                </w:rPr>
                <w:t>character varying</w:t>
              </w:r>
            </w:ins>
          </w:p>
        </w:tc>
        <w:tc>
          <w:tcPr>
            <w:tcW w:w="1098" w:type="dxa"/>
            <w:noWrap/>
            <w:vAlign w:val="center"/>
            <w:hideMark/>
          </w:tcPr>
          <w:p w14:paraId="77D86F4C" w14:textId="77777777" w:rsidR="00376EE3" w:rsidRPr="00BA3432" w:rsidRDefault="00376EE3" w:rsidP="00376EE3">
            <w:pPr>
              <w:spacing w:line="276" w:lineRule="auto"/>
              <w:jc w:val="center"/>
              <w:rPr>
                <w:ins w:id="17797" w:author="phuong vu" w:date="2018-11-23T14:30:00Z"/>
                <w:rPrChange w:id="17798" w:author="phuong vu" w:date="2018-11-25T21:55:00Z">
                  <w:rPr>
                    <w:ins w:id="17799" w:author="phuong vu" w:date="2018-11-23T14:30:00Z"/>
                  </w:rPr>
                </w:rPrChange>
              </w:rPr>
            </w:pPr>
          </w:p>
        </w:tc>
        <w:tc>
          <w:tcPr>
            <w:tcW w:w="838" w:type="dxa"/>
            <w:noWrap/>
            <w:vAlign w:val="center"/>
            <w:hideMark/>
          </w:tcPr>
          <w:p w14:paraId="45329E89" w14:textId="77777777" w:rsidR="00376EE3" w:rsidRPr="00BA3432" w:rsidRDefault="00376EE3" w:rsidP="00376EE3">
            <w:pPr>
              <w:spacing w:line="276" w:lineRule="auto"/>
              <w:jc w:val="center"/>
              <w:rPr>
                <w:ins w:id="17800" w:author="phuong vu" w:date="2018-11-23T14:30:00Z"/>
                <w:rPrChange w:id="17801" w:author="phuong vu" w:date="2018-11-25T21:55:00Z">
                  <w:rPr>
                    <w:ins w:id="17802" w:author="phuong vu" w:date="2018-11-23T14:30:00Z"/>
                  </w:rPr>
                </w:rPrChange>
              </w:rPr>
            </w:pPr>
          </w:p>
        </w:tc>
        <w:tc>
          <w:tcPr>
            <w:tcW w:w="823" w:type="dxa"/>
            <w:noWrap/>
            <w:vAlign w:val="center"/>
            <w:hideMark/>
          </w:tcPr>
          <w:p w14:paraId="41F8C536" w14:textId="77777777" w:rsidR="00376EE3" w:rsidRPr="00BA3432" w:rsidRDefault="00376EE3" w:rsidP="00376EE3">
            <w:pPr>
              <w:spacing w:line="276" w:lineRule="auto"/>
              <w:jc w:val="center"/>
              <w:rPr>
                <w:ins w:id="17803" w:author="phuong vu" w:date="2018-11-23T14:30:00Z"/>
                <w:rPrChange w:id="17804" w:author="phuong vu" w:date="2018-11-25T21:55:00Z">
                  <w:rPr>
                    <w:ins w:id="17805" w:author="phuong vu" w:date="2018-11-23T14:30:00Z"/>
                  </w:rPr>
                </w:rPrChange>
              </w:rPr>
            </w:pPr>
          </w:p>
        </w:tc>
        <w:tc>
          <w:tcPr>
            <w:tcW w:w="2138" w:type="dxa"/>
            <w:noWrap/>
            <w:hideMark/>
          </w:tcPr>
          <w:p w14:paraId="7FB2817B" w14:textId="40AA5CE7" w:rsidR="00376EE3" w:rsidRPr="00BA3432" w:rsidRDefault="00376EE3" w:rsidP="00376EE3">
            <w:pPr>
              <w:spacing w:line="276" w:lineRule="auto"/>
              <w:rPr>
                <w:ins w:id="17806" w:author="phuong vu" w:date="2018-11-23T14:30:00Z"/>
                <w:lang w:val="en-US"/>
                <w:rPrChange w:id="17807" w:author="phuong vu" w:date="2018-11-25T21:55:00Z">
                  <w:rPr>
                    <w:ins w:id="17808" w:author="phuong vu" w:date="2018-11-23T14:30:00Z"/>
                    <w:lang w:val="en-US"/>
                  </w:rPr>
                </w:rPrChange>
              </w:rPr>
            </w:pPr>
            <w:ins w:id="17809" w:author="phuong vu" w:date="2018-11-23T14:30:00Z">
              <w:r w:rsidRPr="00BA3432">
                <w:rPr>
                  <w:lang w:val="en-US"/>
                  <w:rPrChange w:id="17810" w:author="phuong vu" w:date="2018-11-25T21:55:00Z">
                    <w:rPr>
                      <w:lang w:val="en-US"/>
                    </w:rPr>
                  </w:rPrChange>
                </w:rPr>
                <w:t xml:space="preserve">Họ tên </w:t>
              </w:r>
            </w:ins>
            <w:ins w:id="17811" w:author="phuong vu" w:date="2018-11-23T14:31:00Z">
              <w:r w:rsidRPr="00BA3432">
                <w:rPr>
                  <w:lang w:val="en-US"/>
                  <w:rPrChange w:id="17812" w:author="phuong vu" w:date="2018-11-25T21:55:00Z">
                    <w:rPr>
                      <w:lang w:val="en-US"/>
                    </w:rPr>
                  </w:rPrChange>
                </w:rPr>
                <w:t>nhân viên</w:t>
              </w:r>
            </w:ins>
          </w:p>
        </w:tc>
      </w:tr>
      <w:tr w:rsidR="00376EE3" w:rsidRPr="00BA3432" w14:paraId="79826A92" w14:textId="77777777" w:rsidTr="00376EE3">
        <w:trPr>
          <w:trHeight w:val="300"/>
          <w:ins w:id="17813" w:author="phuong vu" w:date="2018-11-23T14:30:00Z"/>
        </w:trPr>
        <w:tc>
          <w:tcPr>
            <w:tcW w:w="708" w:type="dxa"/>
            <w:noWrap/>
            <w:vAlign w:val="center"/>
          </w:tcPr>
          <w:p w14:paraId="6804FB3B" w14:textId="77777777" w:rsidR="00376EE3" w:rsidRPr="00BA3432" w:rsidRDefault="00376EE3" w:rsidP="00376EE3">
            <w:pPr>
              <w:spacing w:line="276" w:lineRule="auto"/>
              <w:jc w:val="center"/>
              <w:rPr>
                <w:ins w:id="17814" w:author="phuong vu" w:date="2018-11-23T14:30:00Z"/>
                <w:lang w:val="en-US"/>
                <w:rPrChange w:id="17815" w:author="phuong vu" w:date="2018-11-25T21:55:00Z">
                  <w:rPr>
                    <w:ins w:id="17816" w:author="phuong vu" w:date="2018-11-23T14:30:00Z"/>
                    <w:lang w:val="en-US"/>
                  </w:rPr>
                </w:rPrChange>
              </w:rPr>
            </w:pPr>
            <w:ins w:id="17817" w:author="phuong vu" w:date="2018-11-23T14:30:00Z">
              <w:r w:rsidRPr="00BA3432">
                <w:rPr>
                  <w:lang w:val="en-US"/>
                  <w:rPrChange w:id="17818" w:author="phuong vu" w:date="2018-11-25T21:55:00Z">
                    <w:rPr>
                      <w:lang w:val="en-US"/>
                    </w:rPr>
                  </w:rPrChange>
                </w:rPr>
                <w:lastRenderedPageBreak/>
                <w:t>3</w:t>
              </w:r>
            </w:ins>
          </w:p>
        </w:tc>
        <w:tc>
          <w:tcPr>
            <w:tcW w:w="1820" w:type="dxa"/>
            <w:noWrap/>
          </w:tcPr>
          <w:p w14:paraId="2226FD32" w14:textId="77777777" w:rsidR="00376EE3" w:rsidRPr="00BA3432" w:rsidRDefault="00376EE3" w:rsidP="00376EE3">
            <w:pPr>
              <w:spacing w:line="276" w:lineRule="auto"/>
              <w:rPr>
                <w:ins w:id="17819" w:author="phuong vu" w:date="2018-11-23T14:30:00Z"/>
                <w:lang w:val="en-US"/>
                <w:rPrChange w:id="17820" w:author="phuong vu" w:date="2018-11-25T21:55:00Z">
                  <w:rPr>
                    <w:ins w:id="17821" w:author="phuong vu" w:date="2018-11-23T14:30:00Z"/>
                    <w:lang w:val="en-US"/>
                  </w:rPr>
                </w:rPrChange>
              </w:rPr>
            </w:pPr>
            <w:ins w:id="17822" w:author="phuong vu" w:date="2018-11-23T14:30:00Z">
              <w:r w:rsidRPr="00BA3432">
                <w:rPr>
                  <w:lang w:val="en-US"/>
                  <w:rPrChange w:id="17823" w:author="phuong vu" w:date="2018-11-25T21:55:00Z">
                    <w:rPr>
                      <w:lang w:val="en-US"/>
                    </w:rPr>
                  </w:rPrChange>
                </w:rPr>
                <w:t>email</w:t>
              </w:r>
            </w:ins>
          </w:p>
        </w:tc>
        <w:tc>
          <w:tcPr>
            <w:tcW w:w="1300" w:type="dxa"/>
            <w:noWrap/>
          </w:tcPr>
          <w:p w14:paraId="4CCC3D2E" w14:textId="77777777" w:rsidR="00376EE3" w:rsidRPr="00BA3432" w:rsidRDefault="00376EE3" w:rsidP="00376EE3">
            <w:pPr>
              <w:spacing w:line="276" w:lineRule="auto"/>
              <w:rPr>
                <w:ins w:id="17824" w:author="phuong vu" w:date="2018-11-23T14:30:00Z"/>
                <w:rPrChange w:id="17825" w:author="phuong vu" w:date="2018-11-25T21:55:00Z">
                  <w:rPr>
                    <w:ins w:id="17826" w:author="phuong vu" w:date="2018-11-23T14:30:00Z"/>
                  </w:rPr>
                </w:rPrChange>
              </w:rPr>
            </w:pPr>
            <w:ins w:id="17827" w:author="phuong vu" w:date="2018-11-23T14:30:00Z">
              <w:r w:rsidRPr="00BA3432">
                <w:rPr>
                  <w:rPrChange w:id="17828" w:author="phuong vu" w:date="2018-11-25T21:55:00Z">
                    <w:rPr/>
                  </w:rPrChange>
                </w:rPr>
                <w:t>character varying</w:t>
              </w:r>
            </w:ins>
          </w:p>
        </w:tc>
        <w:tc>
          <w:tcPr>
            <w:tcW w:w="1098" w:type="dxa"/>
            <w:noWrap/>
            <w:vAlign w:val="center"/>
          </w:tcPr>
          <w:p w14:paraId="5253FBA1" w14:textId="77777777" w:rsidR="00376EE3" w:rsidRPr="00BA3432" w:rsidRDefault="00376EE3" w:rsidP="00376EE3">
            <w:pPr>
              <w:spacing w:line="276" w:lineRule="auto"/>
              <w:jc w:val="center"/>
              <w:rPr>
                <w:ins w:id="17829" w:author="phuong vu" w:date="2018-11-23T14:30:00Z"/>
                <w:rPrChange w:id="17830" w:author="phuong vu" w:date="2018-11-25T21:55:00Z">
                  <w:rPr>
                    <w:ins w:id="17831" w:author="phuong vu" w:date="2018-11-23T14:30:00Z"/>
                  </w:rPr>
                </w:rPrChange>
              </w:rPr>
            </w:pPr>
          </w:p>
        </w:tc>
        <w:tc>
          <w:tcPr>
            <w:tcW w:w="838" w:type="dxa"/>
            <w:noWrap/>
            <w:vAlign w:val="center"/>
          </w:tcPr>
          <w:p w14:paraId="7AE93B3B" w14:textId="77777777" w:rsidR="00376EE3" w:rsidRPr="00BA3432" w:rsidRDefault="00376EE3" w:rsidP="00376EE3">
            <w:pPr>
              <w:spacing w:line="276" w:lineRule="auto"/>
              <w:jc w:val="center"/>
              <w:rPr>
                <w:ins w:id="17832" w:author="phuong vu" w:date="2018-11-23T14:30:00Z"/>
                <w:rPrChange w:id="17833" w:author="phuong vu" w:date="2018-11-25T21:55:00Z">
                  <w:rPr>
                    <w:ins w:id="17834" w:author="phuong vu" w:date="2018-11-23T14:30:00Z"/>
                  </w:rPr>
                </w:rPrChange>
              </w:rPr>
            </w:pPr>
          </w:p>
        </w:tc>
        <w:tc>
          <w:tcPr>
            <w:tcW w:w="823" w:type="dxa"/>
            <w:noWrap/>
            <w:vAlign w:val="center"/>
          </w:tcPr>
          <w:p w14:paraId="60924E47" w14:textId="77777777" w:rsidR="00376EE3" w:rsidRPr="00BA3432" w:rsidRDefault="00376EE3" w:rsidP="00376EE3">
            <w:pPr>
              <w:spacing w:line="276" w:lineRule="auto"/>
              <w:jc w:val="center"/>
              <w:rPr>
                <w:ins w:id="17835" w:author="phuong vu" w:date="2018-11-23T14:30:00Z"/>
                <w:rPrChange w:id="17836" w:author="phuong vu" w:date="2018-11-25T21:55:00Z">
                  <w:rPr>
                    <w:ins w:id="17837" w:author="phuong vu" w:date="2018-11-23T14:30:00Z"/>
                  </w:rPr>
                </w:rPrChange>
              </w:rPr>
            </w:pPr>
          </w:p>
        </w:tc>
        <w:tc>
          <w:tcPr>
            <w:tcW w:w="2138" w:type="dxa"/>
            <w:noWrap/>
          </w:tcPr>
          <w:p w14:paraId="67D1DFC5" w14:textId="5B24F6AD" w:rsidR="00376EE3" w:rsidRPr="00BA3432" w:rsidRDefault="00376EE3" w:rsidP="00376EE3">
            <w:pPr>
              <w:spacing w:line="276" w:lineRule="auto"/>
              <w:rPr>
                <w:ins w:id="17838" w:author="phuong vu" w:date="2018-11-23T14:30:00Z"/>
                <w:lang w:val="en-US"/>
                <w:rPrChange w:id="17839" w:author="phuong vu" w:date="2018-11-25T21:55:00Z">
                  <w:rPr>
                    <w:ins w:id="17840" w:author="phuong vu" w:date="2018-11-23T14:30:00Z"/>
                    <w:lang w:val="en-US"/>
                  </w:rPr>
                </w:rPrChange>
              </w:rPr>
            </w:pPr>
            <w:ins w:id="17841" w:author="phuong vu" w:date="2018-11-23T14:30:00Z">
              <w:r w:rsidRPr="00BA3432">
                <w:rPr>
                  <w:lang w:val="en-US"/>
                  <w:rPrChange w:id="17842" w:author="phuong vu" w:date="2018-11-25T21:55:00Z">
                    <w:rPr>
                      <w:lang w:val="en-US"/>
                    </w:rPr>
                  </w:rPrChange>
                </w:rPr>
                <w:t xml:space="preserve">Email </w:t>
              </w:r>
            </w:ins>
            <w:ins w:id="17843" w:author="phuong vu" w:date="2018-11-23T14:31:00Z">
              <w:r w:rsidRPr="00BA3432">
                <w:rPr>
                  <w:lang w:val="en-US"/>
                  <w:rPrChange w:id="17844" w:author="phuong vu" w:date="2018-11-25T21:55:00Z">
                    <w:rPr>
                      <w:lang w:val="en-US"/>
                    </w:rPr>
                  </w:rPrChange>
                </w:rPr>
                <w:t>nhân viên</w:t>
              </w:r>
            </w:ins>
          </w:p>
        </w:tc>
      </w:tr>
      <w:tr w:rsidR="00376EE3" w:rsidRPr="00BA3432" w14:paraId="08295028" w14:textId="77777777" w:rsidTr="00376EE3">
        <w:trPr>
          <w:trHeight w:val="300"/>
          <w:ins w:id="17845" w:author="phuong vu" w:date="2018-11-23T14:30:00Z"/>
        </w:trPr>
        <w:tc>
          <w:tcPr>
            <w:tcW w:w="708" w:type="dxa"/>
            <w:noWrap/>
            <w:vAlign w:val="center"/>
          </w:tcPr>
          <w:p w14:paraId="1B3F535C" w14:textId="77777777" w:rsidR="00376EE3" w:rsidRPr="00BA3432" w:rsidRDefault="00376EE3" w:rsidP="00376EE3">
            <w:pPr>
              <w:spacing w:line="276" w:lineRule="auto"/>
              <w:jc w:val="center"/>
              <w:rPr>
                <w:ins w:id="17846" w:author="phuong vu" w:date="2018-11-23T14:30:00Z"/>
                <w:lang w:val="en-US"/>
                <w:rPrChange w:id="17847" w:author="phuong vu" w:date="2018-11-25T21:55:00Z">
                  <w:rPr>
                    <w:ins w:id="17848" w:author="phuong vu" w:date="2018-11-23T14:30:00Z"/>
                    <w:lang w:val="en-US"/>
                  </w:rPr>
                </w:rPrChange>
              </w:rPr>
            </w:pPr>
            <w:ins w:id="17849" w:author="phuong vu" w:date="2018-11-23T14:30:00Z">
              <w:r w:rsidRPr="00BA3432">
                <w:rPr>
                  <w:lang w:val="en-US"/>
                  <w:rPrChange w:id="17850" w:author="phuong vu" w:date="2018-11-25T21:55:00Z">
                    <w:rPr>
                      <w:lang w:val="en-US"/>
                    </w:rPr>
                  </w:rPrChange>
                </w:rPr>
                <w:t>4</w:t>
              </w:r>
            </w:ins>
          </w:p>
        </w:tc>
        <w:tc>
          <w:tcPr>
            <w:tcW w:w="1820" w:type="dxa"/>
            <w:noWrap/>
          </w:tcPr>
          <w:p w14:paraId="676DAEAF" w14:textId="77777777" w:rsidR="00376EE3" w:rsidRPr="00BA3432" w:rsidRDefault="00376EE3" w:rsidP="00376EE3">
            <w:pPr>
              <w:spacing w:line="276" w:lineRule="auto"/>
              <w:rPr>
                <w:ins w:id="17851" w:author="phuong vu" w:date="2018-11-23T14:30:00Z"/>
                <w:lang w:val="en-US"/>
                <w:rPrChange w:id="17852" w:author="phuong vu" w:date="2018-11-25T21:55:00Z">
                  <w:rPr>
                    <w:ins w:id="17853" w:author="phuong vu" w:date="2018-11-23T14:30:00Z"/>
                    <w:lang w:val="en-US"/>
                  </w:rPr>
                </w:rPrChange>
              </w:rPr>
            </w:pPr>
            <w:ins w:id="17854" w:author="phuong vu" w:date="2018-11-23T14:30:00Z">
              <w:r w:rsidRPr="00BA3432">
                <w:rPr>
                  <w:lang w:val="en-US"/>
                  <w:rPrChange w:id="17855" w:author="phuong vu" w:date="2018-11-25T21:55:00Z">
                    <w:rPr>
                      <w:lang w:val="en-US"/>
                    </w:rPr>
                  </w:rPrChange>
                </w:rPr>
                <w:t>phone</w:t>
              </w:r>
            </w:ins>
          </w:p>
        </w:tc>
        <w:tc>
          <w:tcPr>
            <w:tcW w:w="1300" w:type="dxa"/>
            <w:noWrap/>
          </w:tcPr>
          <w:p w14:paraId="75D36D9A" w14:textId="77777777" w:rsidR="00376EE3" w:rsidRPr="00BA3432" w:rsidRDefault="00376EE3" w:rsidP="00376EE3">
            <w:pPr>
              <w:spacing w:line="276" w:lineRule="auto"/>
              <w:rPr>
                <w:ins w:id="17856" w:author="phuong vu" w:date="2018-11-23T14:30:00Z"/>
                <w:rPrChange w:id="17857" w:author="phuong vu" w:date="2018-11-25T21:55:00Z">
                  <w:rPr>
                    <w:ins w:id="17858" w:author="phuong vu" w:date="2018-11-23T14:30:00Z"/>
                  </w:rPr>
                </w:rPrChange>
              </w:rPr>
            </w:pPr>
            <w:ins w:id="17859" w:author="phuong vu" w:date="2018-11-23T14:30:00Z">
              <w:r w:rsidRPr="00BA3432">
                <w:rPr>
                  <w:rPrChange w:id="17860" w:author="phuong vu" w:date="2018-11-25T21:55:00Z">
                    <w:rPr/>
                  </w:rPrChange>
                </w:rPr>
                <w:t>character varying</w:t>
              </w:r>
            </w:ins>
          </w:p>
        </w:tc>
        <w:tc>
          <w:tcPr>
            <w:tcW w:w="1098" w:type="dxa"/>
            <w:noWrap/>
            <w:vAlign w:val="center"/>
          </w:tcPr>
          <w:p w14:paraId="4B209AB7" w14:textId="77777777" w:rsidR="00376EE3" w:rsidRPr="00BA3432" w:rsidRDefault="00376EE3" w:rsidP="00376EE3">
            <w:pPr>
              <w:spacing w:line="276" w:lineRule="auto"/>
              <w:jc w:val="center"/>
              <w:rPr>
                <w:ins w:id="17861" w:author="phuong vu" w:date="2018-11-23T14:30:00Z"/>
                <w:rPrChange w:id="17862" w:author="phuong vu" w:date="2018-11-25T21:55:00Z">
                  <w:rPr>
                    <w:ins w:id="17863" w:author="phuong vu" w:date="2018-11-23T14:30:00Z"/>
                  </w:rPr>
                </w:rPrChange>
              </w:rPr>
            </w:pPr>
          </w:p>
        </w:tc>
        <w:tc>
          <w:tcPr>
            <w:tcW w:w="838" w:type="dxa"/>
            <w:noWrap/>
            <w:vAlign w:val="center"/>
          </w:tcPr>
          <w:p w14:paraId="3CDC3C5E" w14:textId="77777777" w:rsidR="00376EE3" w:rsidRPr="00BA3432" w:rsidRDefault="00376EE3" w:rsidP="00376EE3">
            <w:pPr>
              <w:spacing w:line="276" w:lineRule="auto"/>
              <w:jc w:val="center"/>
              <w:rPr>
                <w:ins w:id="17864" w:author="phuong vu" w:date="2018-11-23T14:30:00Z"/>
                <w:rPrChange w:id="17865" w:author="phuong vu" w:date="2018-11-25T21:55:00Z">
                  <w:rPr>
                    <w:ins w:id="17866" w:author="phuong vu" w:date="2018-11-23T14:30:00Z"/>
                  </w:rPr>
                </w:rPrChange>
              </w:rPr>
            </w:pPr>
          </w:p>
        </w:tc>
        <w:tc>
          <w:tcPr>
            <w:tcW w:w="823" w:type="dxa"/>
            <w:noWrap/>
            <w:vAlign w:val="center"/>
          </w:tcPr>
          <w:p w14:paraId="6804AC7A" w14:textId="77777777" w:rsidR="00376EE3" w:rsidRPr="00BA3432" w:rsidRDefault="00376EE3" w:rsidP="00376EE3">
            <w:pPr>
              <w:spacing w:line="276" w:lineRule="auto"/>
              <w:jc w:val="center"/>
              <w:rPr>
                <w:ins w:id="17867" w:author="phuong vu" w:date="2018-11-23T14:30:00Z"/>
                <w:rPrChange w:id="17868" w:author="phuong vu" w:date="2018-11-25T21:55:00Z">
                  <w:rPr>
                    <w:ins w:id="17869" w:author="phuong vu" w:date="2018-11-23T14:30:00Z"/>
                  </w:rPr>
                </w:rPrChange>
              </w:rPr>
            </w:pPr>
          </w:p>
        </w:tc>
        <w:tc>
          <w:tcPr>
            <w:tcW w:w="2138" w:type="dxa"/>
            <w:noWrap/>
          </w:tcPr>
          <w:p w14:paraId="1659A55B" w14:textId="75192296" w:rsidR="00376EE3" w:rsidRPr="00BA3432" w:rsidRDefault="00376EE3" w:rsidP="00376EE3">
            <w:pPr>
              <w:spacing w:line="276" w:lineRule="auto"/>
              <w:rPr>
                <w:ins w:id="17870" w:author="phuong vu" w:date="2018-11-23T14:30:00Z"/>
                <w:rPrChange w:id="17871" w:author="phuong vu" w:date="2018-11-25T21:55:00Z">
                  <w:rPr>
                    <w:ins w:id="17872" w:author="phuong vu" w:date="2018-11-23T14:30:00Z"/>
                    <w:lang w:val="en-US"/>
                  </w:rPr>
                </w:rPrChange>
              </w:rPr>
            </w:pPr>
            <w:ins w:id="17873" w:author="phuong vu" w:date="2018-11-23T14:30:00Z">
              <w:r w:rsidRPr="00BA3432">
                <w:rPr>
                  <w:rPrChange w:id="17874" w:author="phuong vu" w:date="2018-11-25T21:55:00Z">
                    <w:rPr>
                      <w:lang w:val="en-US"/>
                    </w:rPr>
                  </w:rPrChange>
                </w:rPr>
                <w:t xml:space="preserve">Số điện thoại </w:t>
              </w:r>
            </w:ins>
            <w:ins w:id="17875" w:author="phuong vu" w:date="2018-11-23T14:31:00Z">
              <w:r w:rsidR="0024035B" w:rsidRPr="00BA3432">
                <w:rPr>
                  <w:rPrChange w:id="17876" w:author="phuong vu" w:date="2018-11-25T21:55:00Z">
                    <w:rPr>
                      <w:lang w:val="en-US"/>
                    </w:rPr>
                  </w:rPrChange>
                </w:rPr>
                <w:t>nhân viên</w:t>
              </w:r>
            </w:ins>
          </w:p>
        </w:tc>
      </w:tr>
      <w:tr w:rsidR="00376EE3" w:rsidRPr="00BA3432" w14:paraId="39FEFE3A" w14:textId="77777777" w:rsidTr="00376EE3">
        <w:trPr>
          <w:trHeight w:val="300"/>
          <w:ins w:id="17877" w:author="phuong vu" w:date="2018-11-23T14:30:00Z"/>
        </w:trPr>
        <w:tc>
          <w:tcPr>
            <w:tcW w:w="708" w:type="dxa"/>
            <w:noWrap/>
            <w:vAlign w:val="center"/>
          </w:tcPr>
          <w:p w14:paraId="33F4B592" w14:textId="77777777" w:rsidR="00376EE3" w:rsidRPr="00BA3432" w:rsidRDefault="00376EE3" w:rsidP="00376EE3">
            <w:pPr>
              <w:spacing w:line="276" w:lineRule="auto"/>
              <w:jc w:val="center"/>
              <w:rPr>
                <w:ins w:id="17878" w:author="phuong vu" w:date="2018-11-23T14:30:00Z"/>
                <w:lang w:val="en-US"/>
                <w:rPrChange w:id="17879" w:author="phuong vu" w:date="2018-11-25T21:55:00Z">
                  <w:rPr>
                    <w:ins w:id="17880" w:author="phuong vu" w:date="2018-11-23T14:30:00Z"/>
                    <w:lang w:val="en-US"/>
                  </w:rPr>
                </w:rPrChange>
              </w:rPr>
            </w:pPr>
            <w:ins w:id="17881" w:author="phuong vu" w:date="2018-11-23T14:30:00Z">
              <w:r w:rsidRPr="00BA3432">
                <w:rPr>
                  <w:lang w:val="en-US"/>
                  <w:rPrChange w:id="17882" w:author="phuong vu" w:date="2018-11-25T21:55:00Z">
                    <w:rPr>
                      <w:lang w:val="en-US"/>
                    </w:rPr>
                  </w:rPrChange>
                </w:rPr>
                <w:t>5</w:t>
              </w:r>
            </w:ins>
          </w:p>
        </w:tc>
        <w:tc>
          <w:tcPr>
            <w:tcW w:w="1820" w:type="dxa"/>
            <w:noWrap/>
          </w:tcPr>
          <w:p w14:paraId="4DE66DDE" w14:textId="77777777" w:rsidR="00376EE3" w:rsidRPr="00BA3432" w:rsidRDefault="00376EE3" w:rsidP="00376EE3">
            <w:pPr>
              <w:spacing w:line="276" w:lineRule="auto"/>
              <w:rPr>
                <w:ins w:id="17883" w:author="phuong vu" w:date="2018-11-23T14:30:00Z"/>
                <w:lang w:val="en-US"/>
                <w:rPrChange w:id="17884" w:author="phuong vu" w:date="2018-11-25T21:55:00Z">
                  <w:rPr>
                    <w:ins w:id="17885" w:author="phuong vu" w:date="2018-11-23T14:30:00Z"/>
                    <w:lang w:val="en-US"/>
                  </w:rPr>
                </w:rPrChange>
              </w:rPr>
            </w:pPr>
            <w:ins w:id="17886" w:author="phuong vu" w:date="2018-11-23T14:30:00Z">
              <w:r w:rsidRPr="00BA3432">
                <w:rPr>
                  <w:lang w:val="en-US"/>
                  <w:rPrChange w:id="17887" w:author="phuong vu" w:date="2018-11-25T21:55:00Z">
                    <w:rPr>
                      <w:lang w:val="en-US"/>
                    </w:rPr>
                  </w:rPrChange>
                </w:rPr>
                <w:t>password</w:t>
              </w:r>
            </w:ins>
          </w:p>
        </w:tc>
        <w:tc>
          <w:tcPr>
            <w:tcW w:w="1300" w:type="dxa"/>
            <w:noWrap/>
          </w:tcPr>
          <w:p w14:paraId="1C11B099" w14:textId="77777777" w:rsidR="00376EE3" w:rsidRPr="00BA3432" w:rsidRDefault="00376EE3" w:rsidP="00376EE3">
            <w:pPr>
              <w:spacing w:line="276" w:lineRule="auto"/>
              <w:rPr>
                <w:ins w:id="17888" w:author="phuong vu" w:date="2018-11-23T14:30:00Z"/>
                <w:rPrChange w:id="17889" w:author="phuong vu" w:date="2018-11-25T21:55:00Z">
                  <w:rPr>
                    <w:ins w:id="17890" w:author="phuong vu" w:date="2018-11-23T14:30:00Z"/>
                  </w:rPr>
                </w:rPrChange>
              </w:rPr>
            </w:pPr>
            <w:ins w:id="17891" w:author="phuong vu" w:date="2018-11-23T14:30:00Z">
              <w:r w:rsidRPr="00BA3432">
                <w:rPr>
                  <w:rPrChange w:id="17892" w:author="phuong vu" w:date="2018-11-25T21:55:00Z">
                    <w:rPr/>
                  </w:rPrChange>
                </w:rPr>
                <w:t>character varying</w:t>
              </w:r>
            </w:ins>
          </w:p>
        </w:tc>
        <w:tc>
          <w:tcPr>
            <w:tcW w:w="1098" w:type="dxa"/>
            <w:noWrap/>
            <w:vAlign w:val="center"/>
          </w:tcPr>
          <w:p w14:paraId="6DB093FA" w14:textId="77777777" w:rsidR="00376EE3" w:rsidRPr="00BA3432" w:rsidRDefault="00376EE3" w:rsidP="00376EE3">
            <w:pPr>
              <w:spacing w:line="276" w:lineRule="auto"/>
              <w:jc w:val="center"/>
              <w:rPr>
                <w:ins w:id="17893" w:author="phuong vu" w:date="2018-11-23T14:30:00Z"/>
                <w:rPrChange w:id="17894" w:author="phuong vu" w:date="2018-11-25T21:55:00Z">
                  <w:rPr>
                    <w:ins w:id="17895" w:author="phuong vu" w:date="2018-11-23T14:30:00Z"/>
                  </w:rPr>
                </w:rPrChange>
              </w:rPr>
            </w:pPr>
          </w:p>
        </w:tc>
        <w:tc>
          <w:tcPr>
            <w:tcW w:w="838" w:type="dxa"/>
            <w:noWrap/>
            <w:vAlign w:val="center"/>
          </w:tcPr>
          <w:p w14:paraId="2A29D914" w14:textId="77777777" w:rsidR="00376EE3" w:rsidRPr="00BA3432" w:rsidRDefault="00376EE3" w:rsidP="00376EE3">
            <w:pPr>
              <w:spacing w:line="276" w:lineRule="auto"/>
              <w:jc w:val="center"/>
              <w:rPr>
                <w:ins w:id="17896" w:author="phuong vu" w:date="2018-11-23T14:30:00Z"/>
                <w:rPrChange w:id="17897" w:author="phuong vu" w:date="2018-11-25T21:55:00Z">
                  <w:rPr>
                    <w:ins w:id="17898" w:author="phuong vu" w:date="2018-11-23T14:30:00Z"/>
                  </w:rPr>
                </w:rPrChange>
              </w:rPr>
            </w:pPr>
          </w:p>
        </w:tc>
        <w:tc>
          <w:tcPr>
            <w:tcW w:w="823" w:type="dxa"/>
            <w:noWrap/>
            <w:vAlign w:val="center"/>
          </w:tcPr>
          <w:p w14:paraId="2279A677" w14:textId="77777777" w:rsidR="00376EE3" w:rsidRPr="00BA3432" w:rsidRDefault="00376EE3" w:rsidP="00376EE3">
            <w:pPr>
              <w:spacing w:line="276" w:lineRule="auto"/>
              <w:jc w:val="center"/>
              <w:rPr>
                <w:ins w:id="17899" w:author="phuong vu" w:date="2018-11-23T14:30:00Z"/>
                <w:rPrChange w:id="17900" w:author="phuong vu" w:date="2018-11-25T21:55:00Z">
                  <w:rPr>
                    <w:ins w:id="17901" w:author="phuong vu" w:date="2018-11-23T14:30:00Z"/>
                  </w:rPr>
                </w:rPrChange>
              </w:rPr>
            </w:pPr>
          </w:p>
        </w:tc>
        <w:tc>
          <w:tcPr>
            <w:tcW w:w="2138" w:type="dxa"/>
            <w:noWrap/>
          </w:tcPr>
          <w:p w14:paraId="2FF3E0AC" w14:textId="77777777" w:rsidR="00376EE3" w:rsidRPr="00BA3432" w:rsidRDefault="00376EE3" w:rsidP="00376EE3">
            <w:pPr>
              <w:spacing w:line="276" w:lineRule="auto"/>
              <w:rPr>
                <w:ins w:id="17902" w:author="phuong vu" w:date="2018-11-23T14:30:00Z"/>
                <w:lang w:val="en-US"/>
                <w:rPrChange w:id="17903" w:author="phuong vu" w:date="2018-11-25T21:55:00Z">
                  <w:rPr>
                    <w:ins w:id="17904" w:author="phuong vu" w:date="2018-11-23T14:30:00Z"/>
                    <w:lang w:val="en-US"/>
                  </w:rPr>
                </w:rPrChange>
              </w:rPr>
            </w:pPr>
            <w:ins w:id="17905" w:author="phuong vu" w:date="2018-11-23T14:30:00Z">
              <w:r w:rsidRPr="00BA3432">
                <w:rPr>
                  <w:lang w:val="en-US"/>
                  <w:rPrChange w:id="17906" w:author="phuong vu" w:date="2018-11-25T21:55:00Z">
                    <w:rPr>
                      <w:lang w:val="en-US"/>
                    </w:rPr>
                  </w:rPrChange>
                </w:rPr>
                <w:t>Mật khẩu tài khoản</w:t>
              </w:r>
            </w:ins>
          </w:p>
        </w:tc>
      </w:tr>
      <w:tr w:rsidR="00376EE3" w:rsidRPr="00BA3432" w14:paraId="12AE2E7D" w14:textId="77777777" w:rsidTr="00376EE3">
        <w:trPr>
          <w:trHeight w:val="300"/>
          <w:ins w:id="17907" w:author="phuong vu" w:date="2018-11-23T14:30:00Z"/>
        </w:trPr>
        <w:tc>
          <w:tcPr>
            <w:tcW w:w="708" w:type="dxa"/>
            <w:noWrap/>
            <w:vAlign w:val="center"/>
          </w:tcPr>
          <w:p w14:paraId="066BC573" w14:textId="77777777" w:rsidR="00376EE3" w:rsidRPr="00BA3432" w:rsidRDefault="00376EE3" w:rsidP="00376EE3">
            <w:pPr>
              <w:spacing w:line="276" w:lineRule="auto"/>
              <w:jc w:val="center"/>
              <w:rPr>
                <w:ins w:id="17908" w:author="phuong vu" w:date="2018-11-23T14:30:00Z"/>
                <w:lang w:val="en-US"/>
                <w:rPrChange w:id="17909" w:author="phuong vu" w:date="2018-11-25T21:55:00Z">
                  <w:rPr>
                    <w:ins w:id="17910" w:author="phuong vu" w:date="2018-11-23T14:30:00Z"/>
                    <w:lang w:val="en-US"/>
                  </w:rPr>
                </w:rPrChange>
              </w:rPr>
            </w:pPr>
            <w:ins w:id="17911" w:author="phuong vu" w:date="2018-11-23T14:30:00Z">
              <w:r w:rsidRPr="00BA3432">
                <w:rPr>
                  <w:lang w:val="en-US"/>
                  <w:rPrChange w:id="17912" w:author="phuong vu" w:date="2018-11-25T21:55:00Z">
                    <w:rPr>
                      <w:lang w:val="en-US"/>
                    </w:rPr>
                  </w:rPrChange>
                </w:rPr>
                <w:t>6</w:t>
              </w:r>
            </w:ins>
          </w:p>
        </w:tc>
        <w:tc>
          <w:tcPr>
            <w:tcW w:w="1820" w:type="dxa"/>
            <w:noWrap/>
          </w:tcPr>
          <w:p w14:paraId="6F82801A" w14:textId="77777777" w:rsidR="00376EE3" w:rsidRPr="00BA3432" w:rsidRDefault="00376EE3" w:rsidP="00376EE3">
            <w:pPr>
              <w:spacing w:line="276" w:lineRule="auto"/>
              <w:rPr>
                <w:ins w:id="17913" w:author="phuong vu" w:date="2018-11-23T14:30:00Z"/>
                <w:lang w:val="en-US"/>
                <w:rPrChange w:id="17914" w:author="phuong vu" w:date="2018-11-25T21:55:00Z">
                  <w:rPr>
                    <w:ins w:id="17915" w:author="phuong vu" w:date="2018-11-23T14:30:00Z"/>
                    <w:lang w:val="en-US"/>
                  </w:rPr>
                </w:rPrChange>
              </w:rPr>
            </w:pPr>
            <w:ins w:id="17916" w:author="phuong vu" w:date="2018-11-23T14:30:00Z">
              <w:r w:rsidRPr="00BA3432">
                <w:rPr>
                  <w:lang w:val="en-US"/>
                  <w:rPrChange w:id="17917" w:author="phuong vu" w:date="2018-11-25T21:55:00Z">
                    <w:rPr>
                      <w:lang w:val="en-US"/>
                    </w:rPr>
                  </w:rPrChange>
                </w:rPr>
                <w:t>gender</w:t>
              </w:r>
            </w:ins>
          </w:p>
        </w:tc>
        <w:tc>
          <w:tcPr>
            <w:tcW w:w="1300" w:type="dxa"/>
            <w:noWrap/>
          </w:tcPr>
          <w:p w14:paraId="7C794F8A" w14:textId="77777777" w:rsidR="00376EE3" w:rsidRPr="00BA3432" w:rsidRDefault="00376EE3" w:rsidP="00376EE3">
            <w:pPr>
              <w:spacing w:line="276" w:lineRule="auto"/>
              <w:rPr>
                <w:ins w:id="17918" w:author="phuong vu" w:date="2018-11-23T14:30:00Z"/>
                <w:lang w:val="en-US"/>
                <w:rPrChange w:id="17919" w:author="phuong vu" w:date="2018-11-25T21:55:00Z">
                  <w:rPr>
                    <w:ins w:id="17920" w:author="phuong vu" w:date="2018-11-23T14:30:00Z"/>
                    <w:lang w:val="en-US"/>
                  </w:rPr>
                </w:rPrChange>
              </w:rPr>
            </w:pPr>
            <w:ins w:id="17921" w:author="phuong vu" w:date="2018-11-23T14:30:00Z">
              <w:r w:rsidRPr="00BA3432">
                <w:rPr>
                  <w:lang w:val="en-US"/>
                  <w:rPrChange w:id="17922" w:author="phuong vu" w:date="2018-11-25T21:55:00Z">
                    <w:rPr>
                      <w:lang w:val="en-US"/>
                    </w:rPr>
                  </w:rPrChange>
                </w:rPr>
                <w:t>Boolean</w:t>
              </w:r>
            </w:ins>
          </w:p>
        </w:tc>
        <w:tc>
          <w:tcPr>
            <w:tcW w:w="1098" w:type="dxa"/>
            <w:noWrap/>
            <w:vAlign w:val="center"/>
          </w:tcPr>
          <w:p w14:paraId="54ED6920" w14:textId="77777777" w:rsidR="00376EE3" w:rsidRPr="00BA3432" w:rsidRDefault="00376EE3" w:rsidP="00376EE3">
            <w:pPr>
              <w:spacing w:line="276" w:lineRule="auto"/>
              <w:jc w:val="center"/>
              <w:rPr>
                <w:ins w:id="17923" w:author="phuong vu" w:date="2018-11-23T14:30:00Z"/>
                <w:rPrChange w:id="17924" w:author="phuong vu" w:date="2018-11-25T21:55:00Z">
                  <w:rPr>
                    <w:ins w:id="17925" w:author="phuong vu" w:date="2018-11-23T14:30:00Z"/>
                  </w:rPr>
                </w:rPrChange>
              </w:rPr>
            </w:pPr>
          </w:p>
        </w:tc>
        <w:tc>
          <w:tcPr>
            <w:tcW w:w="838" w:type="dxa"/>
            <w:noWrap/>
            <w:vAlign w:val="center"/>
          </w:tcPr>
          <w:p w14:paraId="32E6E48A" w14:textId="77777777" w:rsidR="00376EE3" w:rsidRPr="00BA3432" w:rsidRDefault="00376EE3" w:rsidP="00376EE3">
            <w:pPr>
              <w:spacing w:line="276" w:lineRule="auto"/>
              <w:jc w:val="center"/>
              <w:rPr>
                <w:ins w:id="17926" w:author="phuong vu" w:date="2018-11-23T14:30:00Z"/>
                <w:rPrChange w:id="17927" w:author="phuong vu" w:date="2018-11-25T21:55:00Z">
                  <w:rPr>
                    <w:ins w:id="17928" w:author="phuong vu" w:date="2018-11-23T14:30:00Z"/>
                  </w:rPr>
                </w:rPrChange>
              </w:rPr>
            </w:pPr>
          </w:p>
        </w:tc>
        <w:tc>
          <w:tcPr>
            <w:tcW w:w="823" w:type="dxa"/>
            <w:noWrap/>
            <w:vAlign w:val="center"/>
          </w:tcPr>
          <w:p w14:paraId="5EDA5BE5" w14:textId="77777777" w:rsidR="00376EE3" w:rsidRPr="00BA3432" w:rsidRDefault="00376EE3" w:rsidP="00376EE3">
            <w:pPr>
              <w:spacing w:line="276" w:lineRule="auto"/>
              <w:jc w:val="center"/>
              <w:rPr>
                <w:ins w:id="17929" w:author="phuong vu" w:date="2018-11-23T14:30:00Z"/>
                <w:rPrChange w:id="17930" w:author="phuong vu" w:date="2018-11-25T21:55:00Z">
                  <w:rPr>
                    <w:ins w:id="17931" w:author="phuong vu" w:date="2018-11-23T14:30:00Z"/>
                  </w:rPr>
                </w:rPrChange>
              </w:rPr>
            </w:pPr>
          </w:p>
        </w:tc>
        <w:tc>
          <w:tcPr>
            <w:tcW w:w="2138" w:type="dxa"/>
            <w:noWrap/>
          </w:tcPr>
          <w:p w14:paraId="7A045141" w14:textId="77777777" w:rsidR="00376EE3" w:rsidRPr="00BA3432" w:rsidRDefault="00376EE3" w:rsidP="00376EE3">
            <w:pPr>
              <w:spacing w:line="276" w:lineRule="auto"/>
              <w:rPr>
                <w:ins w:id="17932" w:author="phuong vu" w:date="2018-11-23T14:30:00Z"/>
                <w:lang w:val="en-US"/>
                <w:rPrChange w:id="17933" w:author="phuong vu" w:date="2018-11-25T21:55:00Z">
                  <w:rPr>
                    <w:ins w:id="17934" w:author="phuong vu" w:date="2018-11-23T14:30:00Z"/>
                    <w:lang w:val="en-US"/>
                  </w:rPr>
                </w:rPrChange>
              </w:rPr>
            </w:pPr>
            <w:ins w:id="17935" w:author="phuong vu" w:date="2018-11-23T14:30:00Z">
              <w:r w:rsidRPr="00BA3432">
                <w:rPr>
                  <w:lang w:val="en-US"/>
                  <w:rPrChange w:id="17936" w:author="phuong vu" w:date="2018-11-25T21:55:00Z">
                    <w:rPr>
                      <w:lang w:val="en-US"/>
                    </w:rPr>
                  </w:rPrChange>
                </w:rPr>
                <w:t>Giới tính</w:t>
              </w:r>
            </w:ins>
          </w:p>
        </w:tc>
      </w:tr>
      <w:tr w:rsidR="00376EE3" w:rsidRPr="00BA3432" w14:paraId="7D2505F5" w14:textId="77777777" w:rsidTr="00376EE3">
        <w:trPr>
          <w:trHeight w:val="300"/>
          <w:ins w:id="17937" w:author="phuong vu" w:date="2018-11-23T14:30:00Z"/>
        </w:trPr>
        <w:tc>
          <w:tcPr>
            <w:tcW w:w="708" w:type="dxa"/>
            <w:noWrap/>
            <w:vAlign w:val="center"/>
          </w:tcPr>
          <w:p w14:paraId="3F3A3F43" w14:textId="77777777" w:rsidR="00376EE3" w:rsidRPr="00BA3432" w:rsidRDefault="00376EE3" w:rsidP="00376EE3">
            <w:pPr>
              <w:spacing w:line="276" w:lineRule="auto"/>
              <w:jc w:val="center"/>
              <w:rPr>
                <w:ins w:id="17938" w:author="phuong vu" w:date="2018-11-23T14:30:00Z"/>
                <w:lang w:val="en-US"/>
                <w:rPrChange w:id="17939" w:author="phuong vu" w:date="2018-11-25T21:55:00Z">
                  <w:rPr>
                    <w:ins w:id="17940" w:author="phuong vu" w:date="2018-11-23T14:30:00Z"/>
                    <w:lang w:val="en-US"/>
                  </w:rPr>
                </w:rPrChange>
              </w:rPr>
            </w:pPr>
            <w:ins w:id="17941" w:author="phuong vu" w:date="2018-11-23T14:30:00Z">
              <w:r w:rsidRPr="00BA3432">
                <w:rPr>
                  <w:lang w:val="en-US"/>
                  <w:rPrChange w:id="17942" w:author="phuong vu" w:date="2018-11-25T21:55:00Z">
                    <w:rPr>
                      <w:lang w:val="en-US"/>
                    </w:rPr>
                  </w:rPrChange>
                </w:rPr>
                <w:t>7</w:t>
              </w:r>
            </w:ins>
          </w:p>
        </w:tc>
        <w:tc>
          <w:tcPr>
            <w:tcW w:w="1820" w:type="dxa"/>
            <w:noWrap/>
          </w:tcPr>
          <w:p w14:paraId="3899BC9D" w14:textId="77777777" w:rsidR="00376EE3" w:rsidRPr="00BA3432" w:rsidRDefault="00376EE3" w:rsidP="00376EE3">
            <w:pPr>
              <w:spacing w:line="276" w:lineRule="auto"/>
              <w:rPr>
                <w:ins w:id="17943" w:author="phuong vu" w:date="2018-11-23T14:30:00Z"/>
                <w:lang w:val="en-US"/>
                <w:rPrChange w:id="17944" w:author="phuong vu" w:date="2018-11-25T21:55:00Z">
                  <w:rPr>
                    <w:ins w:id="17945" w:author="phuong vu" w:date="2018-11-23T14:30:00Z"/>
                    <w:lang w:val="en-US"/>
                  </w:rPr>
                </w:rPrChange>
              </w:rPr>
            </w:pPr>
            <w:ins w:id="17946" w:author="phuong vu" w:date="2018-11-23T14:30:00Z">
              <w:r w:rsidRPr="00BA3432">
                <w:rPr>
                  <w:lang w:val="en-US"/>
                  <w:rPrChange w:id="17947" w:author="phuong vu" w:date="2018-11-25T21:55:00Z">
                    <w:rPr>
                      <w:lang w:val="en-US"/>
                    </w:rPr>
                  </w:rPrChange>
                </w:rPr>
                <w:t>address</w:t>
              </w:r>
            </w:ins>
          </w:p>
        </w:tc>
        <w:tc>
          <w:tcPr>
            <w:tcW w:w="1300" w:type="dxa"/>
            <w:noWrap/>
          </w:tcPr>
          <w:p w14:paraId="7CE5B39D" w14:textId="77777777" w:rsidR="00376EE3" w:rsidRPr="00BA3432" w:rsidRDefault="00376EE3" w:rsidP="00376EE3">
            <w:pPr>
              <w:spacing w:line="276" w:lineRule="auto"/>
              <w:rPr>
                <w:ins w:id="17948" w:author="phuong vu" w:date="2018-11-23T14:30:00Z"/>
                <w:lang w:val="en-US"/>
                <w:rPrChange w:id="17949" w:author="phuong vu" w:date="2018-11-25T21:55:00Z">
                  <w:rPr>
                    <w:ins w:id="17950" w:author="phuong vu" w:date="2018-11-23T14:30:00Z"/>
                    <w:lang w:val="en-US"/>
                  </w:rPr>
                </w:rPrChange>
              </w:rPr>
            </w:pPr>
            <w:ins w:id="17951" w:author="phuong vu" w:date="2018-11-23T14:30:00Z">
              <w:r w:rsidRPr="00BA3432">
                <w:rPr>
                  <w:rPrChange w:id="17952" w:author="phuong vu" w:date="2018-11-25T21:55:00Z">
                    <w:rPr/>
                  </w:rPrChange>
                </w:rPr>
                <w:t>character varying</w:t>
              </w:r>
            </w:ins>
          </w:p>
        </w:tc>
        <w:tc>
          <w:tcPr>
            <w:tcW w:w="1098" w:type="dxa"/>
            <w:noWrap/>
            <w:vAlign w:val="center"/>
          </w:tcPr>
          <w:p w14:paraId="13289369" w14:textId="77777777" w:rsidR="00376EE3" w:rsidRPr="00BA3432" w:rsidRDefault="00376EE3" w:rsidP="00376EE3">
            <w:pPr>
              <w:spacing w:line="276" w:lineRule="auto"/>
              <w:jc w:val="center"/>
              <w:rPr>
                <w:ins w:id="17953" w:author="phuong vu" w:date="2018-11-23T14:30:00Z"/>
                <w:rPrChange w:id="17954" w:author="phuong vu" w:date="2018-11-25T21:55:00Z">
                  <w:rPr>
                    <w:ins w:id="17955" w:author="phuong vu" w:date="2018-11-23T14:30:00Z"/>
                  </w:rPr>
                </w:rPrChange>
              </w:rPr>
            </w:pPr>
          </w:p>
        </w:tc>
        <w:tc>
          <w:tcPr>
            <w:tcW w:w="838" w:type="dxa"/>
            <w:noWrap/>
            <w:vAlign w:val="center"/>
          </w:tcPr>
          <w:p w14:paraId="16ABE2E9" w14:textId="77777777" w:rsidR="00376EE3" w:rsidRPr="00BA3432" w:rsidRDefault="00376EE3" w:rsidP="00376EE3">
            <w:pPr>
              <w:spacing w:line="276" w:lineRule="auto"/>
              <w:jc w:val="center"/>
              <w:rPr>
                <w:ins w:id="17956" w:author="phuong vu" w:date="2018-11-23T14:30:00Z"/>
                <w:rPrChange w:id="17957" w:author="phuong vu" w:date="2018-11-25T21:55:00Z">
                  <w:rPr>
                    <w:ins w:id="17958" w:author="phuong vu" w:date="2018-11-23T14:30:00Z"/>
                  </w:rPr>
                </w:rPrChange>
              </w:rPr>
            </w:pPr>
          </w:p>
        </w:tc>
        <w:tc>
          <w:tcPr>
            <w:tcW w:w="823" w:type="dxa"/>
            <w:noWrap/>
            <w:vAlign w:val="center"/>
          </w:tcPr>
          <w:p w14:paraId="5B2CCE39" w14:textId="77777777" w:rsidR="00376EE3" w:rsidRPr="00BA3432" w:rsidRDefault="00376EE3" w:rsidP="00376EE3">
            <w:pPr>
              <w:spacing w:line="276" w:lineRule="auto"/>
              <w:jc w:val="center"/>
              <w:rPr>
                <w:ins w:id="17959" w:author="phuong vu" w:date="2018-11-23T14:30:00Z"/>
                <w:rPrChange w:id="17960" w:author="phuong vu" w:date="2018-11-25T21:55:00Z">
                  <w:rPr>
                    <w:ins w:id="17961" w:author="phuong vu" w:date="2018-11-23T14:30:00Z"/>
                  </w:rPr>
                </w:rPrChange>
              </w:rPr>
            </w:pPr>
          </w:p>
        </w:tc>
        <w:tc>
          <w:tcPr>
            <w:tcW w:w="2138" w:type="dxa"/>
            <w:noWrap/>
          </w:tcPr>
          <w:p w14:paraId="60F048C8" w14:textId="134966C9" w:rsidR="00376EE3" w:rsidRPr="00BA3432" w:rsidRDefault="00376EE3" w:rsidP="00376EE3">
            <w:pPr>
              <w:spacing w:line="276" w:lineRule="auto"/>
              <w:rPr>
                <w:ins w:id="17962" w:author="phuong vu" w:date="2018-11-23T14:30:00Z"/>
                <w:lang w:val="en-US"/>
                <w:rPrChange w:id="17963" w:author="phuong vu" w:date="2018-11-25T21:55:00Z">
                  <w:rPr>
                    <w:ins w:id="17964" w:author="phuong vu" w:date="2018-11-23T14:30:00Z"/>
                    <w:lang w:val="en-US"/>
                  </w:rPr>
                </w:rPrChange>
              </w:rPr>
            </w:pPr>
            <w:ins w:id="17965" w:author="phuong vu" w:date="2018-11-23T14:30:00Z">
              <w:r w:rsidRPr="00BA3432">
                <w:rPr>
                  <w:lang w:val="en-US"/>
                  <w:rPrChange w:id="17966" w:author="phuong vu" w:date="2018-11-25T21:55:00Z">
                    <w:rPr>
                      <w:lang w:val="en-US"/>
                    </w:rPr>
                  </w:rPrChange>
                </w:rPr>
                <w:t xml:space="preserve">Địa chỉ </w:t>
              </w:r>
            </w:ins>
            <w:ins w:id="17967" w:author="phuong vu" w:date="2018-11-23T14:34:00Z">
              <w:r w:rsidR="0024035B" w:rsidRPr="00BA3432">
                <w:rPr>
                  <w:lang w:val="en-US"/>
                  <w:rPrChange w:id="17968" w:author="phuong vu" w:date="2018-11-25T21:55:00Z">
                    <w:rPr>
                      <w:lang w:val="en-US"/>
                    </w:rPr>
                  </w:rPrChange>
                </w:rPr>
                <w:t>nhân viên</w:t>
              </w:r>
            </w:ins>
          </w:p>
        </w:tc>
      </w:tr>
      <w:tr w:rsidR="0024035B" w:rsidRPr="00BA3432" w14:paraId="7604B768" w14:textId="77777777" w:rsidTr="00376EE3">
        <w:trPr>
          <w:trHeight w:val="300"/>
          <w:ins w:id="17969" w:author="phuong vu" w:date="2018-11-23T14:34:00Z"/>
        </w:trPr>
        <w:tc>
          <w:tcPr>
            <w:tcW w:w="708" w:type="dxa"/>
            <w:noWrap/>
            <w:vAlign w:val="center"/>
          </w:tcPr>
          <w:p w14:paraId="40CA5A2E" w14:textId="2DFD1568" w:rsidR="0024035B" w:rsidRPr="00BA3432" w:rsidRDefault="0024035B" w:rsidP="00376EE3">
            <w:pPr>
              <w:spacing w:line="276" w:lineRule="auto"/>
              <w:jc w:val="center"/>
              <w:rPr>
                <w:ins w:id="17970" w:author="phuong vu" w:date="2018-11-23T14:34:00Z"/>
                <w:lang w:val="en-US"/>
                <w:rPrChange w:id="17971" w:author="phuong vu" w:date="2018-11-25T21:55:00Z">
                  <w:rPr>
                    <w:ins w:id="17972" w:author="phuong vu" w:date="2018-11-23T14:34:00Z"/>
                    <w:lang w:val="en-US"/>
                  </w:rPr>
                </w:rPrChange>
              </w:rPr>
            </w:pPr>
            <w:ins w:id="17973" w:author="phuong vu" w:date="2018-11-23T14:34:00Z">
              <w:r w:rsidRPr="00BA3432">
                <w:rPr>
                  <w:lang w:val="en-US"/>
                  <w:rPrChange w:id="17974" w:author="phuong vu" w:date="2018-11-25T21:55:00Z">
                    <w:rPr>
                      <w:lang w:val="en-US"/>
                    </w:rPr>
                  </w:rPrChange>
                </w:rPr>
                <w:t>8</w:t>
              </w:r>
            </w:ins>
          </w:p>
        </w:tc>
        <w:tc>
          <w:tcPr>
            <w:tcW w:w="1820" w:type="dxa"/>
            <w:noWrap/>
          </w:tcPr>
          <w:p w14:paraId="2DF26C6E" w14:textId="4E6F0BC0" w:rsidR="0024035B" w:rsidRPr="00BA3432" w:rsidRDefault="0024035B" w:rsidP="00376EE3">
            <w:pPr>
              <w:spacing w:line="276" w:lineRule="auto"/>
              <w:rPr>
                <w:ins w:id="17975" w:author="phuong vu" w:date="2018-11-23T14:34:00Z"/>
                <w:lang w:val="en-US"/>
                <w:rPrChange w:id="17976" w:author="phuong vu" w:date="2018-11-25T21:55:00Z">
                  <w:rPr>
                    <w:ins w:id="17977" w:author="phuong vu" w:date="2018-11-23T14:34:00Z"/>
                    <w:lang w:val="en-US"/>
                  </w:rPr>
                </w:rPrChange>
              </w:rPr>
            </w:pPr>
            <w:ins w:id="17978" w:author="phuong vu" w:date="2018-11-23T14:34:00Z">
              <w:r w:rsidRPr="00BA3432">
                <w:rPr>
                  <w:lang w:val="en-US"/>
                  <w:rPrChange w:id="17979" w:author="phuong vu" w:date="2018-11-25T21:55:00Z">
                    <w:rPr>
                      <w:lang w:val="en-US"/>
                    </w:rPr>
                  </w:rPrChange>
                </w:rPr>
                <w:t>staff_type_id</w:t>
              </w:r>
            </w:ins>
          </w:p>
        </w:tc>
        <w:tc>
          <w:tcPr>
            <w:tcW w:w="1300" w:type="dxa"/>
            <w:noWrap/>
          </w:tcPr>
          <w:p w14:paraId="48368A02" w14:textId="4BF63F15" w:rsidR="0024035B" w:rsidRPr="00BA3432" w:rsidRDefault="0024035B" w:rsidP="00376EE3">
            <w:pPr>
              <w:spacing w:line="276" w:lineRule="auto"/>
              <w:rPr>
                <w:ins w:id="17980" w:author="phuong vu" w:date="2018-11-23T14:34:00Z"/>
                <w:lang w:val="en-US"/>
                <w:rPrChange w:id="17981" w:author="phuong vu" w:date="2018-11-25T21:55:00Z">
                  <w:rPr>
                    <w:ins w:id="17982" w:author="phuong vu" w:date="2018-11-23T14:34:00Z"/>
                  </w:rPr>
                </w:rPrChange>
              </w:rPr>
            </w:pPr>
            <w:ins w:id="17983" w:author="phuong vu" w:date="2018-11-23T14:35:00Z">
              <w:r w:rsidRPr="00BA3432">
                <w:rPr>
                  <w:lang w:val="en-US"/>
                  <w:rPrChange w:id="17984" w:author="phuong vu" w:date="2018-11-25T21:55:00Z">
                    <w:rPr>
                      <w:lang w:val="en-US"/>
                    </w:rPr>
                  </w:rPrChange>
                </w:rPr>
                <w:t>numeric</w:t>
              </w:r>
            </w:ins>
          </w:p>
        </w:tc>
        <w:tc>
          <w:tcPr>
            <w:tcW w:w="1098" w:type="dxa"/>
            <w:noWrap/>
            <w:vAlign w:val="center"/>
          </w:tcPr>
          <w:p w14:paraId="6F594498" w14:textId="77777777" w:rsidR="0024035B" w:rsidRPr="00AD0E2E" w:rsidRDefault="0024035B" w:rsidP="00376EE3">
            <w:pPr>
              <w:spacing w:line="276" w:lineRule="auto"/>
              <w:jc w:val="center"/>
              <w:rPr>
                <w:ins w:id="17985" w:author="phuong vu" w:date="2018-11-23T14:34:00Z"/>
              </w:rPr>
            </w:pPr>
          </w:p>
        </w:tc>
        <w:tc>
          <w:tcPr>
            <w:tcW w:w="838" w:type="dxa"/>
            <w:noWrap/>
            <w:vAlign w:val="center"/>
          </w:tcPr>
          <w:p w14:paraId="4EA95B34" w14:textId="77777777" w:rsidR="0024035B" w:rsidRPr="00BA3432" w:rsidRDefault="0024035B" w:rsidP="00376EE3">
            <w:pPr>
              <w:spacing w:line="276" w:lineRule="auto"/>
              <w:jc w:val="center"/>
              <w:rPr>
                <w:ins w:id="17986" w:author="phuong vu" w:date="2018-11-23T14:34:00Z"/>
                <w:rPrChange w:id="17987" w:author="phuong vu" w:date="2018-11-25T21:55:00Z">
                  <w:rPr>
                    <w:ins w:id="17988" w:author="phuong vu" w:date="2018-11-23T14:34:00Z"/>
                  </w:rPr>
                </w:rPrChange>
              </w:rPr>
            </w:pPr>
          </w:p>
        </w:tc>
        <w:tc>
          <w:tcPr>
            <w:tcW w:w="823" w:type="dxa"/>
            <w:noWrap/>
            <w:vAlign w:val="center"/>
          </w:tcPr>
          <w:p w14:paraId="521CA797" w14:textId="77777777" w:rsidR="0024035B" w:rsidRPr="00BA3432" w:rsidRDefault="0024035B" w:rsidP="00376EE3">
            <w:pPr>
              <w:spacing w:line="276" w:lineRule="auto"/>
              <w:jc w:val="center"/>
              <w:rPr>
                <w:ins w:id="17989" w:author="phuong vu" w:date="2018-11-23T14:34:00Z"/>
                <w:rPrChange w:id="17990" w:author="phuong vu" w:date="2018-11-25T21:55:00Z">
                  <w:rPr>
                    <w:ins w:id="17991" w:author="phuong vu" w:date="2018-11-23T14:34:00Z"/>
                  </w:rPr>
                </w:rPrChange>
              </w:rPr>
            </w:pPr>
          </w:p>
        </w:tc>
        <w:tc>
          <w:tcPr>
            <w:tcW w:w="2138" w:type="dxa"/>
            <w:noWrap/>
          </w:tcPr>
          <w:p w14:paraId="3056338F" w14:textId="3B6384B0" w:rsidR="0024035B" w:rsidRPr="00BA3432" w:rsidRDefault="0024035B" w:rsidP="00376EE3">
            <w:pPr>
              <w:spacing w:line="276" w:lineRule="auto"/>
              <w:rPr>
                <w:ins w:id="17992" w:author="phuong vu" w:date="2018-11-23T14:34:00Z"/>
                <w:lang w:val="en-US"/>
                <w:rPrChange w:id="17993" w:author="phuong vu" w:date="2018-11-25T21:55:00Z">
                  <w:rPr>
                    <w:ins w:id="17994" w:author="phuong vu" w:date="2018-11-23T14:34:00Z"/>
                    <w:lang w:val="en-US"/>
                  </w:rPr>
                </w:rPrChange>
              </w:rPr>
            </w:pPr>
            <w:ins w:id="17995" w:author="phuong vu" w:date="2018-11-23T14:35:00Z">
              <w:r w:rsidRPr="00BA3432">
                <w:rPr>
                  <w:lang w:val="en-US"/>
                  <w:rPrChange w:id="17996" w:author="phuong vu" w:date="2018-11-25T21:55:00Z">
                    <w:rPr>
                      <w:lang w:val="en-US"/>
                    </w:rPr>
                  </w:rPrChange>
                </w:rPr>
                <w:t>ID loại nhân viên</w:t>
              </w:r>
            </w:ins>
          </w:p>
        </w:tc>
      </w:tr>
      <w:tr w:rsidR="0024035B" w:rsidRPr="00BA3432" w14:paraId="7DB1AB39" w14:textId="77777777" w:rsidTr="00376EE3">
        <w:trPr>
          <w:trHeight w:val="300"/>
          <w:ins w:id="17997" w:author="phuong vu" w:date="2018-11-23T14:36:00Z"/>
        </w:trPr>
        <w:tc>
          <w:tcPr>
            <w:tcW w:w="708" w:type="dxa"/>
            <w:noWrap/>
            <w:vAlign w:val="center"/>
          </w:tcPr>
          <w:p w14:paraId="1D0EB409" w14:textId="2402B59A" w:rsidR="0024035B" w:rsidRPr="00BA3432" w:rsidRDefault="0024035B" w:rsidP="00376EE3">
            <w:pPr>
              <w:spacing w:line="276" w:lineRule="auto"/>
              <w:jc w:val="center"/>
              <w:rPr>
                <w:ins w:id="17998" w:author="phuong vu" w:date="2018-11-23T14:36:00Z"/>
                <w:lang w:val="en-US"/>
                <w:rPrChange w:id="17999" w:author="phuong vu" w:date="2018-11-25T21:55:00Z">
                  <w:rPr>
                    <w:ins w:id="18000" w:author="phuong vu" w:date="2018-11-23T14:36:00Z"/>
                    <w:lang w:val="en-US"/>
                  </w:rPr>
                </w:rPrChange>
              </w:rPr>
            </w:pPr>
            <w:ins w:id="18001" w:author="phuong vu" w:date="2018-11-23T14:36:00Z">
              <w:r w:rsidRPr="00BA3432">
                <w:rPr>
                  <w:lang w:val="en-US"/>
                  <w:rPrChange w:id="18002" w:author="phuong vu" w:date="2018-11-25T21:55:00Z">
                    <w:rPr>
                      <w:lang w:val="en-US"/>
                    </w:rPr>
                  </w:rPrChange>
                </w:rPr>
                <w:t>9</w:t>
              </w:r>
            </w:ins>
          </w:p>
        </w:tc>
        <w:tc>
          <w:tcPr>
            <w:tcW w:w="1820" w:type="dxa"/>
            <w:noWrap/>
          </w:tcPr>
          <w:p w14:paraId="581D8054" w14:textId="572F0723" w:rsidR="0024035B" w:rsidRPr="00BA3432" w:rsidRDefault="0024035B" w:rsidP="00376EE3">
            <w:pPr>
              <w:spacing w:line="276" w:lineRule="auto"/>
              <w:rPr>
                <w:ins w:id="18003" w:author="phuong vu" w:date="2018-11-23T14:36:00Z"/>
                <w:lang w:val="en-US"/>
                <w:rPrChange w:id="18004" w:author="phuong vu" w:date="2018-11-25T21:55:00Z">
                  <w:rPr>
                    <w:ins w:id="18005" w:author="phuong vu" w:date="2018-11-23T14:36:00Z"/>
                    <w:lang w:val="en-US"/>
                  </w:rPr>
                </w:rPrChange>
              </w:rPr>
            </w:pPr>
            <w:ins w:id="18006" w:author="phuong vu" w:date="2018-11-23T14:36:00Z">
              <w:r w:rsidRPr="00BA3432">
                <w:rPr>
                  <w:lang w:val="en-US"/>
                  <w:rPrChange w:id="18007" w:author="phuong vu" w:date="2018-11-25T21:55:00Z">
                    <w:rPr>
                      <w:lang w:val="en-US"/>
                    </w:rPr>
                  </w:rPrChange>
                </w:rPr>
                <w:t>branch_id</w:t>
              </w:r>
            </w:ins>
          </w:p>
        </w:tc>
        <w:tc>
          <w:tcPr>
            <w:tcW w:w="1300" w:type="dxa"/>
            <w:noWrap/>
          </w:tcPr>
          <w:p w14:paraId="7ED10628" w14:textId="1A2FA00F" w:rsidR="0024035B" w:rsidRPr="00BA3432" w:rsidRDefault="0024035B" w:rsidP="00376EE3">
            <w:pPr>
              <w:spacing w:line="276" w:lineRule="auto"/>
              <w:rPr>
                <w:ins w:id="18008" w:author="phuong vu" w:date="2018-11-23T14:36:00Z"/>
                <w:lang w:val="en-US"/>
                <w:rPrChange w:id="18009" w:author="phuong vu" w:date="2018-11-25T21:55:00Z">
                  <w:rPr>
                    <w:ins w:id="18010" w:author="phuong vu" w:date="2018-11-23T14:36:00Z"/>
                    <w:lang w:val="en-US"/>
                  </w:rPr>
                </w:rPrChange>
              </w:rPr>
            </w:pPr>
            <w:ins w:id="18011" w:author="phuong vu" w:date="2018-11-23T14:36:00Z">
              <w:r w:rsidRPr="00BA3432">
                <w:rPr>
                  <w:lang w:val="en-US"/>
                  <w:rPrChange w:id="18012" w:author="phuong vu" w:date="2018-11-25T21:55:00Z">
                    <w:rPr>
                      <w:lang w:val="en-US"/>
                    </w:rPr>
                  </w:rPrChange>
                </w:rPr>
                <w:t>numeric</w:t>
              </w:r>
            </w:ins>
          </w:p>
        </w:tc>
        <w:tc>
          <w:tcPr>
            <w:tcW w:w="1098" w:type="dxa"/>
            <w:noWrap/>
            <w:vAlign w:val="center"/>
          </w:tcPr>
          <w:p w14:paraId="33E61F19" w14:textId="77777777" w:rsidR="0024035B" w:rsidRPr="00BA3432" w:rsidRDefault="0024035B" w:rsidP="00376EE3">
            <w:pPr>
              <w:spacing w:line="276" w:lineRule="auto"/>
              <w:jc w:val="center"/>
              <w:rPr>
                <w:ins w:id="18013" w:author="phuong vu" w:date="2018-11-23T14:36:00Z"/>
                <w:rPrChange w:id="18014" w:author="phuong vu" w:date="2018-11-25T21:55:00Z">
                  <w:rPr>
                    <w:ins w:id="18015" w:author="phuong vu" w:date="2018-11-23T14:36:00Z"/>
                  </w:rPr>
                </w:rPrChange>
              </w:rPr>
            </w:pPr>
          </w:p>
        </w:tc>
        <w:tc>
          <w:tcPr>
            <w:tcW w:w="838" w:type="dxa"/>
            <w:noWrap/>
            <w:vAlign w:val="center"/>
          </w:tcPr>
          <w:p w14:paraId="1E43D195" w14:textId="77777777" w:rsidR="0024035B" w:rsidRPr="00BA3432" w:rsidRDefault="0024035B" w:rsidP="00376EE3">
            <w:pPr>
              <w:spacing w:line="276" w:lineRule="auto"/>
              <w:jc w:val="center"/>
              <w:rPr>
                <w:ins w:id="18016" w:author="phuong vu" w:date="2018-11-23T14:36:00Z"/>
                <w:rPrChange w:id="18017" w:author="phuong vu" w:date="2018-11-25T21:55:00Z">
                  <w:rPr>
                    <w:ins w:id="18018" w:author="phuong vu" w:date="2018-11-23T14:36:00Z"/>
                  </w:rPr>
                </w:rPrChange>
              </w:rPr>
            </w:pPr>
          </w:p>
        </w:tc>
        <w:tc>
          <w:tcPr>
            <w:tcW w:w="823" w:type="dxa"/>
            <w:noWrap/>
            <w:vAlign w:val="center"/>
          </w:tcPr>
          <w:p w14:paraId="2ACC1041" w14:textId="77777777" w:rsidR="0024035B" w:rsidRPr="00BA3432" w:rsidRDefault="0024035B" w:rsidP="00376EE3">
            <w:pPr>
              <w:spacing w:line="276" w:lineRule="auto"/>
              <w:jc w:val="center"/>
              <w:rPr>
                <w:ins w:id="18019" w:author="phuong vu" w:date="2018-11-23T14:36:00Z"/>
                <w:rPrChange w:id="18020" w:author="phuong vu" w:date="2018-11-25T21:55:00Z">
                  <w:rPr>
                    <w:ins w:id="18021" w:author="phuong vu" w:date="2018-11-23T14:36:00Z"/>
                  </w:rPr>
                </w:rPrChange>
              </w:rPr>
            </w:pPr>
          </w:p>
        </w:tc>
        <w:tc>
          <w:tcPr>
            <w:tcW w:w="2138" w:type="dxa"/>
            <w:noWrap/>
          </w:tcPr>
          <w:p w14:paraId="71986042" w14:textId="3612FC75" w:rsidR="0024035B" w:rsidRPr="00BA3432" w:rsidRDefault="0024035B" w:rsidP="00376EE3">
            <w:pPr>
              <w:spacing w:line="276" w:lineRule="auto"/>
              <w:rPr>
                <w:ins w:id="18022" w:author="phuong vu" w:date="2018-11-23T14:36:00Z"/>
                <w:lang w:val="en-US"/>
                <w:rPrChange w:id="18023" w:author="phuong vu" w:date="2018-11-25T21:55:00Z">
                  <w:rPr>
                    <w:ins w:id="18024" w:author="phuong vu" w:date="2018-11-23T14:36:00Z"/>
                    <w:lang w:val="en-US"/>
                  </w:rPr>
                </w:rPrChange>
              </w:rPr>
            </w:pPr>
            <w:ins w:id="18025" w:author="phuong vu" w:date="2018-11-23T14:37:00Z">
              <w:r w:rsidRPr="00BA3432">
                <w:rPr>
                  <w:lang w:val="en-US"/>
                  <w:rPrChange w:id="18026" w:author="phuong vu" w:date="2018-11-25T21:55:00Z">
                    <w:rPr>
                      <w:lang w:val="en-US"/>
                    </w:rPr>
                  </w:rPrChange>
                </w:rPr>
                <w:t>ID chi nhánh</w:t>
              </w:r>
            </w:ins>
          </w:p>
        </w:tc>
      </w:tr>
      <w:tr w:rsidR="0024035B" w:rsidRPr="00BA3432" w14:paraId="442E5EA7" w14:textId="77777777" w:rsidTr="00376EE3">
        <w:trPr>
          <w:trHeight w:val="300"/>
          <w:ins w:id="18027" w:author="phuong vu" w:date="2018-11-23T14:37:00Z"/>
        </w:trPr>
        <w:tc>
          <w:tcPr>
            <w:tcW w:w="708" w:type="dxa"/>
            <w:noWrap/>
            <w:vAlign w:val="center"/>
          </w:tcPr>
          <w:p w14:paraId="6F2FEB18" w14:textId="7A94D60E" w:rsidR="0024035B" w:rsidRPr="00BA3432" w:rsidRDefault="0024035B" w:rsidP="00376EE3">
            <w:pPr>
              <w:spacing w:line="276" w:lineRule="auto"/>
              <w:jc w:val="center"/>
              <w:rPr>
                <w:ins w:id="18028" w:author="phuong vu" w:date="2018-11-23T14:37:00Z"/>
                <w:lang w:val="en-US"/>
                <w:rPrChange w:id="18029" w:author="phuong vu" w:date="2018-11-25T21:55:00Z">
                  <w:rPr>
                    <w:ins w:id="18030" w:author="phuong vu" w:date="2018-11-23T14:37:00Z"/>
                    <w:lang w:val="en-US"/>
                  </w:rPr>
                </w:rPrChange>
              </w:rPr>
            </w:pPr>
            <w:ins w:id="18031" w:author="phuong vu" w:date="2018-11-23T14:37:00Z">
              <w:r w:rsidRPr="00BA3432">
                <w:rPr>
                  <w:lang w:val="en-US"/>
                  <w:rPrChange w:id="18032" w:author="phuong vu" w:date="2018-11-25T21:55:00Z">
                    <w:rPr>
                      <w:lang w:val="en-US"/>
                    </w:rPr>
                  </w:rPrChange>
                </w:rPr>
                <w:t>10</w:t>
              </w:r>
            </w:ins>
          </w:p>
        </w:tc>
        <w:tc>
          <w:tcPr>
            <w:tcW w:w="1820" w:type="dxa"/>
            <w:noWrap/>
          </w:tcPr>
          <w:p w14:paraId="1C5AE74A" w14:textId="5EB90478" w:rsidR="0024035B" w:rsidRPr="00BA3432" w:rsidRDefault="0024035B" w:rsidP="00376EE3">
            <w:pPr>
              <w:spacing w:line="276" w:lineRule="auto"/>
              <w:rPr>
                <w:ins w:id="18033" w:author="phuong vu" w:date="2018-11-23T14:37:00Z"/>
                <w:lang w:val="en-US"/>
                <w:rPrChange w:id="18034" w:author="phuong vu" w:date="2018-11-25T21:55:00Z">
                  <w:rPr>
                    <w:ins w:id="18035" w:author="phuong vu" w:date="2018-11-23T14:37:00Z"/>
                    <w:lang w:val="en-US"/>
                  </w:rPr>
                </w:rPrChange>
              </w:rPr>
            </w:pPr>
            <w:ins w:id="18036" w:author="phuong vu" w:date="2018-11-23T14:37:00Z">
              <w:r w:rsidRPr="00BA3432">
                <w:rPr>
                  <w:lang w:val="en-US"/>
                  <w:rPrChange w:id="18037" w:author="phuong vu" w:date="2018-11-25T21:55:00Z">
                    <w:rPr>
                      <w:lang w:val="en-US"/>
                    </w:rPr>
                  </w:rPrChange>
                </w:rPr>
                <w:t>staff_avatar</w:t>
              </w:r>
            </w:ins>
          </w:p>
        </w:tc>
        <w:tc>
          <w:tcPr>
            <w:tcW w:w="1300" w:type="dxa"/>
            <w:noWrap/>
          </w:tcPr>
          <w:p w14:paraId="6667C731" w14:textId="31077551" w:rsidR="0024035B" w:rsidRPr="00BA3432" w:rsidRDefault="0024035B" w:rsidP="00376EE3">
            <w:pPr>
              <w:spacing w:line="276" w:lineRule="auto"/>
              <w:rPr>
                <w:ins w:id="18038" w:author="phuong vu" w:date="2018-11-23T14:37:00Z"/>
                <w:lang w:val="en-US"/>
                <w:rPrChange w:id="18039" w:author="phuong vu" w:date="2018-11-25T21:55:00Z">
                  <w:rPr>
                    <w:ins w:id="18040" w:author="phuong vu" w:date="2018-11-23T14:37:00Z"/>
                    <w:lang w:val="en-US"/>
                  </w:rPr>
                </w:rPrChange>
              </w:rPr>
            </w:pPr>
            <w:ins w:id="18041" w:author="phuong vu" w:date="2018-11-23T14:37:00Z">
              <w:r w:rsidRPr="00BA3432">
                <w:rPr>
                  <w:lang w:val="en-US"/>
                  <w:rPrChange w:id="18042" w:author="phuong vu" w:date="2018-11-25T21:55:00Z">
                    <w:rPr>
                      <w:lang w:val="en-US"/>
                    </w:rPr>
                  </w:rPrChange>
                </w:rPr>
                <w:t>numeric</w:t>
              </w:r>
            </w:ins>
          </w:p>
        </w:tc>
        <w:tc>
          <w:tcPr>
            <w:tcW w:w="1098" w:type="dxa"/>
            <w:noWrap/>
            <w:vAlign w:val="center"/>
          </w:tcPr>
          <w:p w14:paraId="36517D51" w14:textId="77777777" w:rsidR="0024035B" w:rsidRPr="00BA3432" w:rsidRDefault="0024035B" w:rsidP="00376EE3">
            <w:pPr>
              <w:spacing w:line="276" w:lineRule="auto"/>
              <w:jc w:val="center"/>
              <w:rPr>
                <w:ins w:id="18043" w:author="phuong vu" w:date="2018-11-23T14:37:00Z"/>
                <w:rPrChange w:id="18044" w:author="phuong vu" w:date="2018-11-25T21:55:00Z">
                  <w:rPr>
                    <w:ins w:id="18045" w:author="phuong vu" w:date="2018-11-23T14:37:00Z"/>
                  </w:rPr>
                </w:rPrChange>
              </w:rPr>
            </w:pPr>
          </w:p>
        </w:tc>
        <w:tc>
          <w:tcPr>
            <w:tcW w:w="838" w:type="dxa"/>
            <w:noWrap/>
            <w:vAlign w:val="center"/>
          </w:tcPr>
          <w:p w14:paraId="6F415015" w14:textId="77777777" w:rsidR="0024035B" w:rsidRPr="00BA3432" w:rsidRDefault="0024035B" w:rsidP="00376EE3">
            <w:pPr>
              <w:spacing w:line="276" w:lineRule="auto"/>
              <w:jc w:val="center"/>
              <w:rPr>
                <w:ins w:id="18046" w:author="phuong vu" w:date="2018-11-23T14:37:00Z"/>
                <w:rPrChange w:id="18047" w:author="phuong vu" w:date="2018-11-25T21:55:00Z">
                  <w:rPr>
                    <w:ins w:id="18048" w:author="phuong vu" w:date="2018-11-23T14:37:00Z"/>
                  </w:rPr>
                </w:rPrChange>
              </w:rPr>
            </w:pPr>
          </w:p>
        </w:tc>
        <w:tc>
          <w:tcPr>
            <w:tcW w:w="823" w:type="dxa"/>
            <w:noWrap/>
            <w:vAlign w:val="center"/>
          </w:tcPr>
          <w:p w14:paraId="37AA36A8" w14:textId="77777777" w:rsidR="0024035B" w:rsidRPr="00BA3432" w:rsidRDefault="0024035B" w:rsidP="00376EE3">
            <w:pPr>
              <w:spacing w:line="276" w:lineRule="auto"/>
              <w:jc w:val="center"/>
              <w:rPr>
                <w:ins w:id="18049" w:author="phuong vu" w:date="2018-11-23T14:37:00Z"/>
                <w:rPrChange w:id="18050" w:author="phuong vu" w:date="2018-11-25T21:55:00Z">
                  <w:rPr>
                    <w:ins w:id="18051" w:author="phuong vu" w:date="2018-11-23T14:37:00Z"/>
                  </w:rPr>
                </w:rPrChange>
              </w:rPr>
            </w:pPr>
          </w:p>
        </w:tc>
        <w:tc>
          <w:tcPr>
            <w:tcW w:w="2138" w:type="dxa"/>
            <w:noWrap/>
          </w:tcPr>
          <w:p w14:paraId="17FF9CC8" w14:textId="4F0B3F48" w:rsidR="0024035B" w:rsidRPr="00BA3432" w:rsidRDefault="0024035B" w:rsidP="00376EE3">
            <w:pPr>
              <w:spacing w:line="276" w:lineRule="auto"/>
              <w:rPr>
                <w:ins w:id="18052" w:author="phuong vu" w:date="2018-11-23T14:37:00Z"/>
                <w:lang w:val="en-US"/>
                <w:rPrChange w:id="18053" w:author="phuong vu" w:date="2018-11-25T21:55:00Z">
                  <w:rPr>
                    <w:ins w:id="18054" w:author="phuong vu" w:date="2018-11-23T14:37:00Z"/>
                    <w:lang w:val="en-US"/>
                  </w:rPr>
                </w:rPrChange>
              </w:rPr>
            </w:pPr>
            <w:ins w:id="18055" w:author="phuong vu" w:date="2018-11-23T14:37:00Z">
              <w:r w:rsidRPr="00BA3432">
                <w:rPr>
                  <w:lang w:val="en-US"/>
                  <w:rPrChange w:id="18056" w:author="phuong vu" w:date="2018-11-25T21:55:00Z">
                    <w:rPr>
                      <w:lang w:val="en-US"/>
                    </w:rPr>
                  </w:rPrChange>
                </w:rPr>
                <w:t>ID ảnh nhân viên</w:t>
              </w:r>
            </w:ins>
          </w:p>
        </w:tc>
      </w:tr>
      <w:tr w:rsidR="00376EE3" w:rsidRPr="00BA3432" w14:paraId="57688D84" w14:textId="77777777" w:rsidTr="00376EE3">
        <w:trPr>
          <w:trHeight w:val="300"/>
          <w:ins w:id="18057" w:author="phuong vu" w:date="2018-11-23T14:30:00Z"/>
        </w:trPr>
        <w:tc>
          <w:tcPr>
            <w:tcW w:w="708" w:type="dxa"/>
            <w:noWrap/>
            <w:vAlign w:val="center"/>
            <w:hideMark/>
          </w:tcPr>
          <w:p w14:paraId="10627806" w14:textId="49551606" w:rsidR="00376EE3" w:rsidRPr="00BA3432" w:rsidRDefault="0024035B" w:rsidP="00376EE3">
            <w:pPr>
              <w:spacing w:line="276" w:lineRule="auto"/>
              <w:jc w:val="center"/>
              <w:rPr>
                <w:ins w:id="18058" w:author="phuong vu" w:date="2018-11-23T14:30:00Z"/>
                <w:lang w:val="en-US"/>
                <w:rPrChange w:id="18059" w:author="phuong vu" w:date="2018-11-25T21:55:00Z">
                  <w:rPr>
                    <w:ins w:id="18060" w:author="phuong vu" w:date="2018-11-23T14:30:00Z"/>
                  </w:rPr>
                </w:rPrChange>
              </w:rPr>
            </w:pPr>
            <w:ins w:id="18061" w:author="phuong vu" w:date="2018-11-23T14:34:00Z">
              <w:r w:rsidRPr="00BA3432">
                <w:rPr>
                  <w:lang w:val="en-US"/>
                  <w:rPrChange w:id="18062" w:author="phuong vu" w:date="2018-11-25T21:55:00Z">
                    <w:rPr>
                      <w:lang w:val="en-US"/>
                    </w:rPr>
                  </w:rPrChange>
                </w:rPr>
                <w:t>9</w:t>
              </w:r>
            </w:ins>
          </w:p>
        </w:tc>
        <w:tc>
          <w:tcPr>
            <w:tcW w:w="1820" w:type="dxa"/>
            <w:noWrap/>
            <w:hideMark/>
          </w:tcPr>
          <w:p w14:paraId="2CA346F0" w14:textId="77777777" w:rsidR="00376EE3" w:rsidRPr="00BA3432" w:rsidRDefault="00376EE3" w:rsidP="00376EE3">
            <w:pPr>
              <w:spacing w:line="276" w:lineRule="auto"/>
              <w:rPr>
                <w:ins w:id="18063" w:author="phuong vu" w:date="2018-11-23T14:30:00Z"/>
                <w:rPrChange w:id="18064" w:author="phuong vu" w:date="2018-11-25T21:55:00Z">
                  <w:rPr>
                    <w:ins w:id="18065" w:author="phuong vu" w:date="2018-11-23T14:30:00Z"/>
                  </w:rPr>
                </w:rPrChange>
              </w:rPr>
            </w:pPr>
            <w:ins w:id="18066" w:author="phuong vu" w:date="2018-11-23T14:30:00Z">
              <w:r w:rsidRPr="00AD0E2E">
                <w:t>status</w:t>
              </w:r>
            </w:ins>
          </w:p>
        </w:tc>
        <w:tc>
          <w:tcPr>
            <w:tcW w:w="1300" w:type="dxa"/>
            <w:noWrap/>
            <w:hideMark/>
          </w:tcPr>
          <w:p w14:paraId="0EE526FA" w14:textId="77777777" w:rsidR="00376EE3" w:rsidRPr="00BA3432" w:rsidRDefault="00376EE3" w:rsidP="00376EE3">
            <w:pPr>
              <w:spacing w:line="276" w:lineRule="auto"/>
              <w:rPr>
                <w:ins w:id="18067" w:author="phuong vu" w:date="2018-11-23T14:30:00Z"/>
                <w:rPrChange w:id="18068" w:author="phuong vu" w:date="2018-11-25T21:55:00Z">
                  <w:rPr>
                    <w:ins w:id="18069" w:author="phuong vu" w:date="2018-11-23T14:30:00Z"/>
                  </w:rPr>
                </w:rPrChange>
              </w:rPr>
            </w:pPr>
            <w:ins w:id="18070" w:author="phuong vu" w:date="2018-11-23T14:30:00Z">
              <w:r w:rsidRPr="00BA3432">
                <w:rPr>
                  <w:rPrChange w:id="18071" w:author="phuong vu" w:date="2018-11-25T21:55:00Z">
                    <w:rPr/>
                  </w:rPrChange>
                </w:rPr>
                <w:t>character varying</w:t>
              </w:r>
            </w:ins>
          </w:p>
        </w:tc>
        <w:tc>
          <w:tcPr>
            <w:tcW w:w="1098" w:type="dxa"/>
            <w:noWrap/>
            <w:vAlign w:val="center"/>
            <w:hideMark/>
          </w:tcPr>
          <w:p w14:paraId="08150ABB" w14:textId="77777777" w:rsidR="00376EE3" w:rsidRPr="00BA3432" w:rsidRDefault="00376EE3" w:rsidP="00376EE3">
            <w:pPr>
              <w:spacing w:line="276" w:lineRule="auto"/>
              <w:jc w:val="center"/>
              <w:rPr>
                <w:ins w:id="18072" w:author="phuong vu" w:date="2018-11-23T14:30:00Z"/>
                <w:rPrChange w:id="18073" w:author="phuong vu" w:date="2018-11-25T21:55:00Z">
                  <w:rPr>
                    <w:ins w:id="18074" w:author="phuong vu" w:date="2018-11-23T14:30:00Z"/>
                  </w:rPr>
                </w:rPrChange>
              </w:rPr>
            </w:pPr>
            <w:ins w:id="18075" w:author="phuong vu" w:date="2018-11-23T14:30:00Z">
              <w:r w:rsidRPr="00BA3432">
                <w:rPr>
                  <w:rPrChange w:id="18076" w:author="phuong vu" w:date="2018-11-25T21:55:00Z">
                    <w:rPr/>
                  </w:rPrChange>
                </w:rPr>
                <w:t>X</w:t>
              </w:r>
            </w:ins>
          </w:p>
        </w:tc>
        <w:tc>
          <w:tcPr>
            <w:tcW w:w="838" w:type="dxa"/>
            <w:noWrap/>
            <w:vAlign w:val="center"/>
            <w:hideMark/>
          </w:tcPr>
          <w:p w14:paraId="2A496D78" w14:textId="77777777" w:rsidR="00376EE3" w:rsidRPr="00BA3432" w:rsidRDefault="00376EE3" w:rsidP="00376EE3">
            <w:pPr>
              <w:spacing w:line="276" w:lineRule="auto"/>
              <w:jc w:val="center"/>
              <w:rPr>
                <w:ins w:id="18077" w:author="phuong vu" w:date="2018-11-23T14:30:00Z"/>
                <w:rPrChange w:id="18078" w:author="phuong vu" w:date="2018-11-25T21:55:00Z">
                  <w:rPr>
                    <w:ins w:id="18079" w:author="phuong vu" w:date="2018-11-23T14:30:00Z"/>
                  </w:rPr>
                </w:rPrChange>
              </w:rPr>
            </w:pPr>
          </w:p>
        </w:tc>
        <w:tc>
          <w:tcPr>
            <w:tcW w:w="823" w:type="dxa"/>
            <w:noWrap/>
            <w:vAlign w:val="center"/>
            <w:hideMark/>
          </w:tcPr>
          <w:p w14:paraId="5DF95DA6" w14:textId="77777777" w:rsidR="00376EE3" w:rsidRPr="00BA3432" w:rsidRDefault="00376EE3" w:rsidP="00376EE3">
            <w:pPr>
              <w:spacing w:line="276" w:lineRule="auto"/>
              <w:jc w:val="center"/>
              <w:rPr>
                <w:ins w:id="18080" w:author="phuong vu" w:date="2018-11-23T14:30:00Z"/>
                <w:rPrChange w:id="18081" w:author="phuong vu" w:date="2018-11-25T21:55:00Z">
                  <w:rPr>
                    <w:ins w:id="18082" w:author="phuong vu" w:date="2018-11-23T14:30:00Z"/>
                  </w:rPr>
                </w:rPrChange>
              </w:rPr>
            </w:pPr>
          </w:p>
        </w:tc>
        <w:tc>
          <w:tcPr>
            <w:tcW w:w="2138" w:type="dxa"/>
            <w:noWrap/>
            <w:hideMark/>
          </w:tcPr>
          <w:p w14:paraId="428A86F7" w14:textId="77777777" w:rsidR="00376EE3" w:rsidRPr="00BA3432" w:rsidRDefault="00376EE3">
            <w:pPr>
              <w:keepNext/>
              <w:spacing w:line="276" w:lineRule="auto"/>
              <w:rPr>
                <w:ins w:id="18083" w:author="phuong vu" w:date="2018-11-23T14:30:00Z"/>
                <w:rPrChange w:id="18084" w:author="phuong vu" w:date="2018-11-25T21:55:00Z">
                  <w:rPr>
                    <w:ins w:id="18085" w:author="phuong vu" w:date="2018-11-23T14:30:00Z"/>
                  </w:rPr>
                </w:rPrChange>
              </w:rPr>
            </w:pPr>
            <w:ins w:id="18086" w:author="phuong vu" w:date="2018-11-23T14:30:00Z">
              <w:r w:rsidRPr="00BA3432">
                <w:rPr>
                  <w:rPrChange w:id="18087" w:author="phuong vu" w:date="2018-11-25T21:55:00Z">
                    <w:rPr/>
                  </w:rPrChange>
                </w:rPr>
                <w:t>Trạng thái</w:t>
              </w:r>
            </w:ins>
          </w:p>
        </w:tc>
      </w:tr>
    </w:tbl>
    <w:p w14:paraId="5C228CEB" w14:textId="10F04485" w:rsidR="00376EE3" w:rsidRPr="00BA3432" w:rsidRDefault="00D515F9">
      <w:pPr>
        <w:pStyle w:val="Caption"/>
        <w:rPr>
          <w:ins w:id="18088" w:author="phuong vu" w:date="2018-11-23T14:29:00Z"/>
          <w:b/>
          <w:rPrChange w:id="18089" w:author="phuong vu" w:date="2018-11-25T21:55:00Z">
            <w:rPr>
              <w:ins w:id="18090" w:author="phuong vu" w:date="2018-11-23T14:29:00Z"/>
              <w:lang w:val="en-US"/>
            </w:rPr>
          </w:rPrChange>
        </w:rPr>
        <w:pPrChange w:id="18091" w:author="phuong vu" w:date="2018-11-23T14:47:00Z">
          <w:pPr/>
        </w:pPrChange>
      </w:pPr>
      <w:bookmarkStart w:id="18092" w:name="_Toc530944397"/>
      <w:ins w:id="18093" w:author="phuong vu" w:date="2018-11-23T14:47:00Z">
        <w:r w:rsidRPr="00BA3432">
          <w:rPr>
            <w:rPrChange w:id="18094" w:author="phuong vu" w:date="2018-11-25T21:55:00Z">
              <w:rPr/>
            </w:rPrChange>
          </w:rPr>
          <w:t xml:space="preserve">Bảng </w:t>
        </w:r>
      </w:ins>
      <w:ins w:id="18095" w:author="phuong vu" w:date="2018-11-26T02:10:00Z">
        <w:r w:rsidR="00404CBA">
          <w:fldChar w:fldCharType="begin"/>
        </w:r>
        <w:r w:rsidR="00404CBA">
          <w:instrText xml:space="preserve"> STYLEREF 1 \s </w:instrText>
        </w:r>
      </w:ins>
      <w:r w:rsidR="00404CBA">
        <w:fldChar w:fldCharType="separate"/>
      </w:r>
      <w:r w:rsidR="00404CBA">
        <w:rPr>
          <w:noProof/>
        </w:rPr>
        <w:t>3</w:t>
      </w:r>
      <w:ins w:id="1809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8097" w:author="phuong vu" w:date="2018-11-26T02:10:00Z">
        <w:r w:rsidR="00404CBA">
          <w:rPr>
            <w:noProof/>
          </w:rPr>
          <w:t>20</w:t>
        </w:r>
        <w:r w:rsidR="00404CBA">
          <w:fldChar w:fldCharType="end"/>
        </w:r>
      </w:ins>
      <w:ins w:id="18098" w:author="phuong vu" w:date="2018-11-23T14:47:00Z">
        <w:r w:rsidRPr="00BA3432">
          <w:rPr>
            <w:rPrChange w:id="18099" w:author="phuong vu" w:date="2018-11-25T21:55:00Z">
              <w:rPr>
                <w:i/>
                <w:iCs/>
                <w:lang w:val="en-US"/>
              </w:rPr>
            </w:rPrChange>
          </w:rPr>
          <w:t xml:space="preserve"> Bảng dữ liệu nhân viên</w:t>
        </w:r>
      </w:ins>
      <w:bookmarkEnd w:id="18092"/>
    </w:p>
    <w:p w14:paraId="1073181B" w14:textId="1994C4CE" w:rsidR="00376EE3" w:rsidRPr="00BA3432" w:rsidRDefault="0024035B" w:rsidP="00376EE3">
      <w:pPr>
        <w:rPr>
          <w:ins w:id="18100" w:author="phuong vu" w:date="2018-11-23T14:40:00Z"/>
          <w:b/>
          <w:lang w:val="en-US"/>
          <w:rPrChange w:id="18101" w:author="phuong vu" w:date="2018-11-25T21:55:00Z">
            <w:rPr>
              <w:ins w:id="18102" w:author="phuong vu" w:date="2018-11-23T14:40:00Z"/>
              <w:b/>
              <w:lang w:val="en-US"/>
            </w:rPr>
          </w:rPrChange>
        </w:rPr>
      </w:pPr>
      <w:ins w:id="18103" w:author="phuong vu" w:date="2018-11-23T14:40:00Z">
        <w:r w:rsidRPr="00AD0E2E">
          <w:rPr>
            <w:b/>
            <w:lang w:val="en-US"/>
          </w:rPr>
          <w:t>B</w:t>
        </w:r>
        <w:r w:rsidRPr="00BA3432">
          <w:rPr>
            <w:b/>
            <w:lang w:val="en-US"/>
            <w:rPrChange w:id="18104" w:author="phuong vu" w:date="2018-11-25T21:55:00Z">
              <w:rPr>
                <w:b/>
                <w:lang w:val="en-US"/>
              </w:rPr>
            </w:rPrChange>
          </w:rPr>
          <w:t>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BA3432" w14:paraId="6575DD5A" w14:textId="77777777" w:rsidTr="00D515F9">
        <w:trPr>
          <w:trHeight w:val="300"/>
          <w:ins w:id="18105" w:author="phuong vu" w:date="2018-11-23T14:41:00Z"/>
        </w:trPr>
        <w:tc>
          <w:tcPr>
            <w:tcW w:w="708" w:type="dxa"/>
            <w:noWrap/>
            <w:vAlign w:val="center"/>
            <w:hideMark/>
          </w:tcPr>
          <w:p w14:paraId="301C1DCA" w14:textId="77777777" w:rsidR="0024035B" w:rsidRPr="00BA3432" w:rsidRDefault="0024035B" w:rsidP="009613AB">
            <w:pPr>
              <w:spacing w:line="276" w:lineRule="auto"/>
              <w:jc w:val="center"/>
              <w:rPr>
                <w:ins w:id="18106" w:author="phuong vu" w:date="2018-11-23T14:41:00Z"/>
                <w:b/>
                <w:bCs/>
                <w:rPrChange w:id="18107" w:author="phuong vu" w:date="2018-11-25T21:55:00Z">
                  <w:rPr>
                    <w:ins w:id="18108" w:author="phuong vu" w:date="2018-11-23T14:41:00Z"/>
                    <w:b/>
                    <w:bCs/>
                  </w:rPr>
                </w:rPrChange>
              </w:rPr>
            </w:pPr>
            <w:ins w:id="18109" w:author="phuong vu" w:date="2018-11-23T14:41:00Z">
              <w:r w:rsidRPr="00BA3432">
                <w:rPr>
                  <w:b/>
                  <w:bCs/>
                  <w:lang w:val="da-DK"/>
                  <w:rPrChange w:id="18110" w:author="phuong vu" w:date="2018-11-25T21:55:00Z">
                    <w:rPr>
                      <w:b/>
                      <w:bCs/>
                      <w:lang w:val="da-DK"/>
                    </w:rPr>
                  </w:rPrChange>
                </w:rPr>
                <w:t>STT</w:t>
              </w:r>
            </w:ins>
          </w:p>
        </w:tc>
        <w:tc>
          <w:tcPr>
            <w:tcW w:w="2295" w:type="dxa"/>
            <w:noWrap/>
            <w:vAlign w:val="center"/>
            <w:hideMark/>
          </w:tcPr>
          <w:p w14:paraId="41AFAD04" w14:textId="77777777" w:rsidR="0024035B" w:rsidRPr="00BA3432" w:rsidRDefault="0024035B" w:rsidP="009613AB">
            <w:pPr>
              <w:spacing w:line="276" w:lineRule="auto"/>
              <w:jc w:val="center"/>
              <w:rPr>
                <w:ins w:id="18111" w:author="phuong vu" w:date="2018-11-23T14:41:00Z"/>
                <w:b/>
                <w:bCs/>
                <w:rPrChange w:id="18112" w:author="phuong vu" w:date="2018-11-25T21:55:00Z">
                  <w:rPr>
                    <w:ins w:id="18113" w:author="phuong vu" w:date="2018-11-23T14:41:00Z"/>
                    <w:b/>
                    <w:bCs/>
                  </w:rPr>
                </w:rPrChange>
              </w:rPr>
            </w:pPr>
            <w:ins w:id="18114" w:author="phuong vu" w:date="2018-11-23T14:41:00Z">
              <w:r w:rsidRPr="00BA3432">
                <w:rPr>
                  <w:b/>
                  <w:bCs/>
                  <w:lang w:val="da-DK"/>
                  <w:rPrChange w:id="18115" w:author="phuong vu" w:date="2018-11-25T21:55:00Z">
                    <w:rPr>
                      <w:b/>
                      <w:bCs/>
                      <w:lang w:val="da-DK"/>
                    </w:rPr>
                  </w:rPrChange>
                </w:rPr>
                <w:t>Tên trường</w:t>
              </w:r>
            </w:ins>
          </w:p>
        </w:tc>
        <w:tc>
          <w:tcPr>
            <w:tcW w:w="1300" w:type="dxa"/>
            <w:noWrap/>
            <w:vAlign w:val="center"/>
            <w:hideMark/>
          </w:tcPr>
          <w:p w14:paraId="0B8D5C1B" w14:textId="77777777" w:rsidR="0024035B" w:rsidRPr="00BA3432" w:rsidRDefault="0024035B" w:rsidP="009613AB">
            <w:pPr>
              <w:spacing w:line="276" w:lineRule="auto"/>
              <w:jc w:val="center"/>
              <w:rPr>
                <w:ins w:id="18116" w:author="phuong vu" w:date="2018-11-23T14:41:00Z"/>
                <w:b/>
                <w:bCs/>
                <w:rPrChange w:id="18117" w:author="phuong vu" w:date="2018-11-25T21:55:00Z">
                  <w:rPr>
                    <w:ins w:id="18118" w:author="phuong vu" w:date="2018-11-23T14:41:00Z"/>
                    <w:b/>
                    <w:bCs/>
                  </w:rPr>
                </w:rPrChange>
              </w:rPr>
            </w:pPr>
            <w:ins w:id="18119" w:author="phuong vu" w:date="2018-11-23T14:41:00Z">
              <w:r w:rsidRPr="00BA3432">
                <w:rPr>
                  <w:b/>
                  <w:bCs/>
                  <w:lang w:val="da-DK"/>
                  <w:rPrChange w:id="18120" w:author="phuong vu" w:date="2018-11-25T21:55:00Z">
                    <w:rPr>
                      <w:b/>
                      <w:bCs/>
                      <w:lang w:val="da-DK"/>
                    </w:rPr>
                  </w:rPrChange>
                </w:rPr>
                <w:t>Kiểu</w:t>
              </w:r>
            </w:ins>
          </w:p>
        </w:tc>
        <w:tc>
          <w:tcPr>
            <w:tcW w:w="1098" w:type="dxa"/>
            <w:noWrap/>
            <w:vAlign w:val="center"/>
            <w:hideMark/>
          </w:tcPr>
          <w:p w14:paraId="49132FA1" w14:textId="77777777" w:rsidR="0024035B" w:rsidRPr="00BA3432" w:rsidRDefault="0024035B" w:rsidP="009613AB">
            <w:pPr>
              <w:spacing w:line="276" w:lineRule="auto"/>
              <w:jc w:val="center"/>
              <w:rPr>
                <w:ins w:id="18121" w:author="phuong vu" w:date="2018-11-23T14:41:00Z"/>
                <w:b/>
                <w:bCs/>
                <w:rPrChange w:id="18122" w:author="phuong vu" w:date="2018-11-25T21:55:00Z">
                  <w:rPr>
                    <w:ins w:id="18123" w:author="phuong vu" w:date="2018-11-23T14:41:00Z"/>
                    <w:b/>
                    <w:bCs/>
                  </w:rPr>
                </w:rPrChange>
              </w:rPr>
            </w:pPr>
            <w:ins w:id="18124" w:author="phuong vu" w:date="2018-11-23T14:41:00Z">
              <w:r w:rsidRPr="00BA3432">
                <w:rPr>
                  <w:b/>
                  <w:bCs/>
                  <w:lang w:val="da-DK"/>
                  <w:rPrChange w:id="18125" w:author="phuong vu" w:date="2018-11-25T21:55:00Z">
                    <w:rPr>
                      <w:b/>
                      <w:bCs/>
                      <w:lang w:val="da-DK"/>
                    </w:rPr>
                  </w:rPrChange>
                </w:rPr>
                <w:t>Chấp nhận Null</w:t>
              </w:r>
            </w:ins>
          </w:p>
        </w:tc>
        <w:tc>
          <w:tcPr>
            <w:tcW w:w="838" w:type="dxa"/>
            <w:noWrap/>
            <w:vAlign w:val="center"/>
            <w:hideMark/>
          </w:tcPr>
          <w:p w14:paraId="001719B2" w14:textId="77777777" w:rsidR="0024035B" w:rsidRPr="00BA3432" w:rsidRDefault="0024035B" w:rsidP="009613AB">
            <w:pPr>
              <w:spacing w:line="276" w:lineRule="auto"/>
              <w:jc w:val="center"/>
              <w:rPr>
                <w:ins w:id="18126" w:author="phuong vu" w:date="2018-11-23T14:41:00Z"/>
                <w:b/>
                <w:bCs/>
                <w:rPrChange w:id="18127" w:author="phuong vu" w:date="2018-11-25T21:55:00Z">
                  <w:rPr>
                    <w:ins w:id="18128" w:author="phuong vu" w:date="2018-11-23T14:41:00Z"/>
                    <w:b/>
                    <w:bCs/>
                  </w:rPr>
                </w:rPrChange>
              </w:rPr>
            </w:pPr>
            <w:ins w:id="18129" w:author="phuong vu" w:date="2018-11-23T14:41:00Z">
              <w:r w:rsidRPr="00BA3432">
                <w:rPr>
                  <w:b/>
                  <w:bCs/>
                  <w:lang w:val="da-DK"/>
                  <w:rPrChange w:id="18130" w:author="phuong vu" w:date="2018-11-25T21:55:00Z">
                    <w:rPr>
                      <w:b/>
                      <w:bCs/>
                      <w:lang w:val="da-DK"/>
                    </w:rPr>
                  </w:rPrChange>
                </w:rPr>
                <w:t>Khóa chính</w:t>
              </w:r>
            </w:ins>
          </w:p>
        </w:tc>
        <w:tc>
          <w:tcPr>
            <w:tcW w:w="823" w:type="dxa"/>
            <w:noWrap/>
            <w:vAlign w:val="center"/>
            <w:hideMark/>
          </w:tcPr>
          <w:p w14:paraId="11416BDA" w14:textId="77777777" w:rsidR="0024035B" w:rsidRPr="00BA3432" w:rsidRDefault="0024035B" w:rsidP="009613AB">
            <w:pPr>
              <w:spacing w:line="276" w:lineRule="auto"/>
              <w:jc w:val="center"/>
              <w:rPr>
                <w:ins w:id="18131" w:author="phuong vu" w:date="2018-11-23T14:41:00Z"/>
                <w:b/>
                <w:bCs/>
                <w:rPrChange w:id="18132" w:author="phuong vu" w:date="2018-11-25T21:55:00Z">
                  <w:rPr>
                    <w:ins w:id="18133" w:author="phuong vu" w:date="2018-11-23T14:41:00Z"/>
                    <w:b/>
                    <w:bCs/>
                  </w:rPr>
                </w:rPrChange>
              </w:rPr>
            </w:pPr>
            <w:ins w:id="18134" w:author="phuong vu" w:date="2018-11-23T14:41:00Z">
              <w:r w:rsidRPr="00BA3432">
                <w:rPr>
                  <w:b/>
                  <w:bCs/>
                  <w:lang w:val="da-DK"/>
                  <w:rPrChange w:id="18135" w:author="phuong vu" w:date="2018-11-25T21:55:00Z">
                    <w:rPr>
                      <w:b/>
                      <w:bCs/>
                      <w:lang w:val="da-DK"/>
                    </w:rPr>
                  </w:rPrChange>
                </w:rPr>
                <w:t>Khóa ngoại</w:t>
              </w:r>
            </w:ins>
          </w:p>
        </w:tc>
        <w:tc>
          <w:tcPr>
            <w:tcW w:w="2228" w:type="dxa"/>
            <w:noWrap/>
            <w:vAlign w:val="center"/>
            <w:hideMark/>
          </w:tcPr>
          <w:p w14:paraId="15D347CA" w14:textId="77777777" w:rsidR="0024035B" w:rsidRPr="00BA3432" w:rsidRDefault="0024035B" w:rsidP="009613AB">
            <w:pPr>
              <w:spacing w:line="276" w:lineRule="auto"/>
              <w:ind w:right="226"/>
              <w:jc w:val="center"/>
              <w:rPr>
                <w:ins w:id="18136" w:author="phuong vu" w:date="2018-11-23T14:41:00Z"/>
                <w:b/>
                <w:bCs/>
                <w:rPrChange w:id="18137" w:author="phuong vu" w:date="2018-11-25T21:55:00Z">
                  <w:rPr>
                    <w:ins w:id="18138" w:author="phuong vu" w:date="2018-11-23T14:41:00Z"/>
                    <w:b/>
                    <w:bCs/>
                  </w:rPr>
                </w:rPrChange>
              </w:rPr>
            </w:pPr>
            <w:ins w:id="18139" w:author="phuong vu" w:date="2018-11-23T14:41:00Z">
              <w:r w:rsidRPr="00BA3432">
                <w:rPr>
                  <w:b/>
                  <w:bCs/>
                  <w:lang w:val="da-DK"/>
                  <w:rPrChange w:id="18140" w:author="phuong vu" w:date="2018-11-25T21:55:00Z">
                    <w:rPr>
                      <w:b/>
                      <w:bCs/>
                      <w:lang w:val="da-DK"/>
                    </w:rPr>
                  </w:rPrChange>
                </w:rPr>
                <w:t>Mô tả</w:t>
              </w:r>
            </w:ins>
          </w:p>
        </w:tc>
      </w:tr>
      <w:tr w:rsidR="0024035B" w:rsidRPr="00BA3432" w14:paraId="2792E8BC" w14:textId="77777777" w:rsidTr="00D515F9">
        <w:trPr>
          <w:trHeight w:val="300"/>
          <w:ins w:id="18141" w:author="phuong vu" w:date="2018-11-23T14:41:00Z"/>
        </w:trPr>
        <w:tc>
          <w:tcPr>
            <w:tcW w:w="708" w:type="dxa"/>
            <w:noWrap/>
            <w:vAlign w:val="center"/>
            <w:hideMark/>
          </w:tcPr>
          <w:p w14:paraId="75B9AC96" w14:textId="77777777" w:rsidR="0024035B" w:rsidRPr="00BA3432" w:rsidRDefault="0024035B" w:rsidP="009613AB">
            <w:pPr>
              <w:spacing w:line="276" w:lineRule="auto"/>
              <w:jc w:val="center"/>
              <w:rPr>
                <w:ins w:id="18142" w:author="phuong vu" w:date="2018-11-23T14:41:00Z"/>
                <w:rPrChange w:id="18143" w:author="phuong vu" w:date="2018-11-25T21:55:00Z">
                  <w:rPr>
                    <w:ins w:id="18144" w:author="phuong vu" w:date="2018-11-23T14:41:00Z"/>
                  </w:rPr>
                </w:rPrChange>
              </w:rPr>
            </w:pPr>
            <w:ins w:id="18145" w:author="phuong vu" w:date="2018-11-23T14:41:00Z">
              <w:r w:rsidRPr="00BA3432">
                <w:rPr>
                  <w:rPrChange w:id="18146" w:author="phuong vu" w:date="2018-11-25T21:55:00Z">
                    <w:rPr/>
                  </w:rPrChange>
                </w:rPr>
                <w:t>1</w:t>
              </w:r>
            </w:ins>
          </w:p>
        </w:tc>
        <w:tc>
          <w:tcPr>
            <w:tcW w:w="2295" w:type="dxa"/>
            <w:noWrap/>
            <w:hideMark/>
          </w:tcPr>
          <w:p w14:paraId="6F1EFDE3" w14:textId="77777777" w:rsidR="0024035B" w:rsidRPr="00BA3432" w:rsidRDefault="0024035B" w:rsidP="009613AB">
            <w:pPr>
              <w:spacing w:line="276" w:lineRule="auto"/>
              <w:rPr>
                <w:ins w:id="18147" w:author="phuong vu" w:date="2018-11-23T14:41:00Z"/>
                <w:rPrChange w:id="18148" w:author="phuong vu" w:date="2018-11-25T21:55:00Z">
                  <w:rPr>
                    <w:ins w:id="18149" w:author="phuong vu" w:date="2018-11-23T14:41:00Z"/>
                  </w:rPr>
                </w:rPrChange>
              </w:rPr>
            </w:pPr>
            <w:ins w:id="18150" w:author="phuong vu" w:date="2018-11-23T14:41:00Z">
              <w:r w:rsidRPr="00BA3432">
                <w:rPr>
                  <w:rPrChange w:id="18151" w:author="phuong vu" w:date="2018-11-25T21:55:00Z">
                    <w:rPr/>
                  </w:rPrChange>
                </w:rPr>
                <w:t>id</w:t>
              </w:r>
            </w:ins>
          </w:p>
        </w:tc>
        <w:tc>
          <w:tcPr>
            <w:tcW w:w="1300" w:type="dxa"/>
            <w:noWrap/>
            <w:hideMark/>
          </w:tcPr>
          <w:p w14:paraId="12FED000" w14:textId="77777777" w:rsidR="0024035B" w:rsidRPr="00BA3432" w:rsidRDefault="0024035B" w:rsidP="009613AB">
            <w:pPr>
              <w:spacing w:line="276" w:lineRule="auto"/>
              <w:rPr>
                <w:ins w:id="18152" w:author="phuong vu" w:date="2018-11-23T14:41:00Z"/>
                <w:rPrChange w:id="18153" w:author="phuong vu" w:date="2018-11-25T21:55:00Z">
                  <w:rPr>
                    <w:ins w:id="18154" w:author="phuong vu" w:date="2018-11-23T14:41:00Z"/>
                  </w:rPr>
                </w:rPrChange>
              </w:rPr>
            </w:pPr>
            <w:ins w:id="18155" w:author="phuong vu" w:date="2018-11-23T14:41:00Z">
              <w:r w:rsidRPr="00BA3432">
                <w:rPr>
                  <w:rPrChange w:id="18156" w:author="phuong vu" w:date="2018-11-25T21:55:00Z">
                    <w:rPr/>
                  </w:rPrChange>
                </w:rPr>
                <w:t>numeric</w:t>
              </w:r>
            </w:ins>
          </w:p>
        </w:tc>
        <w:tc>
          <w:tcPr>
            <w:tcW w:w="1098" w:type="dxa"/>
            <w:noWrap/>
            <w:vAlign w:val="center"/>
            <w:hideMark/>
          </w:tcPr>
          <w:p w14:paraId="547E3E14" w14:textId="77777777" w:rsidR="0024035B" w:rsidRPr="00BA3432" w:rsidRDefault="0024035B" w:rsidP="009613AB">
            <w:pPr>
              <w:spacing w:line="276" w:lineRule="auto"/>
              <w:jc w:val="center"/>
              <w:rPr>
                <w:ins w:id="18157" w:author="phuong vu" w:date="2018-11-23T14:41:00Z"/>
                <w:rPrChange w:id="18158" w:author="phuong vu" w:date="2018-11-25T21:55:00Z">
                  <w:rPr>
                    <w:ins w:id="18159" w:author="phuong vu" w:date="2018-11-23T14:41:00Z"/>
                  </w:rPr>
                </w:rPrChange>
              </w:rPr>
            </w:pPr>
          </w:p>
        </w:tc>
        <w:tc>
          <w:tcPr>
            <w:tcW w:w="838" w:type="dxa"/>
            <w:noWrap/>
            <w:vAlign w:val="center"/>
            <w:hideMark/>
          </w:tcPr>
          <w:p w14:paraId="0A207A4F" w14:textId="77777777" w:rsidR="0024035B" w:rsidRPr="00BA3432" w:rsidRDefault="0024035B" w:rsidP="009613AB">
            <w:pPr>
              <w:spacing w:line="276" w:lineRule="auto"/>
              <w:jc w:val="center"/>
              <w:rPr>
                <w:ins w:id="18160" w:author="phuong vu" w:date="2018-11-23T14:41:00Z"/>
                <w:rPrChange w:id="18161" w:author="phuong vu" w:date="2018-11-25T21:55:00Z">
                  <w:rPr>
                    <w:ins w:id="18162" w:author="phuong vu" w:date="2018-11-23T14:41:00Z"/>
                  </w:rPr>
                </w:rPrChange>
              </w:rPr>
            </w:pPr>
            <w:ins w:id="18163" w:author="phuong vu" w:date="2018-11-23T14:41:00Z">
              <w:r w:rsidRPr="00BA3432">
                <w:rPr>
                  <w:rPrChange w:id="18164" w:author="phuong vu" w:date="2018-11-25T21:55:00Z">
                    <w:rPr/>
                  </w:rPrChange>
                </w:rPr>
                <w:t>X</w:t>
              </w:r>
            </w:ins>
          </w:p>
        </w:tc>
        <w:tc>
          <w:tcPr>
            <w:tcW w:w="823" w:type="dxa"/>
            <w:noWrap/>
            <w:vAlign w:val="center"/>
            <w:hideMark/>
          </w:tcPr>
          <w:p w14:paraId="1B00D18A" w14:textId="77777777" w:rsidR="0024035B" w:rsidRPr="00BA3432" w:rsidRDefault="0024035B" w:rsidP="009613AB">
            <w:pPr>
              <w:spacing w:line="276" w:lineRule="auto"/>
              <w:jc w:val="center"/>
              <w:rPr>
                <w:ins w:id="18165" w:author="phuong vu" w:date="2018-11-23T14:41:00Z"/>
                <w:rPrChange w:id="18166" w:author="phuong vu" w:date="2018-11-25T21:55:00Z">
                  <w:rPr>
                    <w:ins w:id="18167" w:author="phuong vu" w:date="2018-11-23T14:41:00Z"/>
                  </w:rPr>
                </w:rPrChange>
              </w:rPr>
            </w:pPr>
          </w:p>
        </w:tc>
        <w:tc>
          <w:tcPr>
            <w:tcW w:w="2228" w:type="dxa"/>
            <w:noWrap/>
            <w:hideMark/>
          </w:tcPr>
          <w:p w14:paraId="09734E63" w14:textId="77777777" w:rsidR="0024035B" w:rsidRPr="00BA3432" w:rsidRDefault="0024035B" w:rsidP="009613AB">
            <w:pPr>
              <w:spacing w:line="276" w:lineRule="auto"/>
              <w:rPr>
                <w:ins w:id="18168" w:author="phuong vu" w:date="2018-11-23T14:41:00Z"/>
                <w:lang w:val="en-US"/>
                <w:rPrChange w:id="18169" w:author="phuong vu" w:date="2018-11-25T21:55:00Z">
                  <w:rPr>
                    <w:ins w:id="18170" w:author="phuong vu" w:date="2018-11-23T14:41:00Z"/>
                    <w:lang w:val="en-US"/>
                  </w:rPr>
                </w:rPrChange>
              </w:rPr>
            </w:pPr>
            <w:ins w:id="18171" w:author="phuong vu" w:date="2018-11-23T14:41:00Z">
              <w:r w:rsidRPr="00BA3432">
                <w:rPr>
                  <w:rPrChange w:id="18172" w:author="phuong vu" w:date="2018-11-25T21:55:00Z">
                    <w:rPr/>
                  </w:rPrChange>
                </w:rPr>
                <w:t>ID</w:t>
              </w:r>
            </w:ins>
          </w:p>
        </w:tc>
      </w:tr>
      <w:tr w:rsidR="0024035B" w:rsidRPr="00BA3432" w14:paraId="44C8A513" w14:textId="77777777" w:rsidTr="00D515F9">
        <w:trPr>
          <w:trHeight w:val="300"/>
          <w:ins w:id="18173" w:author="phuong vu" w:date="2018-11-23T14:41:00Z"/>
        </w:trPr>
        <w:tc>
          <w:tcPr>
            <w:tcW w:w="708" w:type="dxa"/>
            <w:noWrap/>
            <w:vAlign w:val="center"/>
            <w:hideMark/>
          </w:tcPr>
          <w:p w14:paraId="49F733B0" w14:textId="77777777" w:rsidR="0024035B" w:rsidRPr="00BA3432" w:rsidRDefault="0024035B" w:rsidP="009613AB">
            <w:pPr>
              <w:spacing w:line="276" w:lineRule="auto"/>
              <w:jc w:val="center"/>
              <w:rPr>
                <w:ins w:id="18174" w:author="phuong vu" w:date="2018-11-23T14:41:00Z"/>
                <w:rPrChange w:id="18175" w:author="phuong vu" w:date="2018-11-25T21:55:00Z">
                  <w:rPr>
                    <w:ins w:id="18176" w:author="phuong vu" w:date="2018-11-23T14:41:00Z"/>
                  </w:rPr>
                </w:rPrChange>
              </w:rPr>
            </w:pPr>
            <w:ins w:id="18177" w:author="phuong vu" w:date="2018-11-23T14:41:00Z">
              <w:r w:rsidRPr="00BA3432">
                <w:rPr>
                  <w:rPrChange w:id="18178" w:author="phuong vu" w:date="2018-11-25T21:55:00Z">
                    <w:rPr/>
                  </w:rPrChange>
                </w:rPr>
                <w:t>2</w:t>
              </w:r>
            </w:ins>
          </w:p>
        </w:tc>
        <w:tc>
          <w:tcPr>
            <w:tcW w:w="2295" w:type="dxa"/>
            <w:noWrap/>
            <w:hideMark/>
          </w:tcPr>
          <w:p w14:paraId="2B86B40A" w14:textId="7BC97FC0" w:rsidR="0024035B" w:rsidRPr="00BA3432" w:rsidRDefault="00D515F9" w:rsidP="009613AB">
            <w:pPr>
              <w:spacing w:line="276" w:lineRule="auto"/>
              <w:rPr>
                <w:ins w:id="18179" w:author="phuong vu" w:date="2018-11-23T14:41:00Z"/>
                <w:lang w:val="en-US"/>
                <w:rPrChange w:id="18180" w:author="phuong vu" w:date="2018-11-25T21:55:00Z">
                  <w:rPr>
                    <w:ins w:id="18181" w:author="phuong vu" w:date="2018-11-23T14:41:00Z"/>
                    <w:lang w:val="en-US"/>
                  </w:rPr>
                </w:rPrChange>
              </w:rPr>
            </w:pPr>
            <w:ins w:id="18182" w:author="phuong vu" w:date="2018-11-23T14:43:00Z">
              <w:r w:rsidRPr="00BA3432">
                <w:rPr>
                  <w:lang w:val="en-US"/>
                  <w:rPrChange w:id="18183" w:author="phuong vu" w:date="2018-11-25T21:55:00Z">
                    <w:rPr>
                      <w:lang w:val="en-US"/>
                    </w:rPr>
                  </w:rPrChange>
                </w:rPr>
                <w:t>staff</w:t>
              </w:r>
            </w:ins>
            <w:ins w:id="18184" w:author="phuong vu" w:date="2018-11-23T14:41:00Z">
              <w:r w:rsidR="0024035B" w:rsidRPr="00BA3432">
                <w:rPr>
                  <w:rPrChange w:id="18185" w:author="phuong vu" w:date="2018-11-25T21:55:00Z">
                    <w:rPr/>
                  </w:rPrChange>
                </w:rPr>
                <w:t>_</w:t>
              </w:r>
              <w:r w:rsidR="0024035B" w:rsidRPr="00BA3432">
                <w:rPr>
                  <w:lang w:val="en-US"/>
                  <w:rPrChange w:id="18186" w:author="phuong vu" w:date="2018-11-25T21:55:00Z">
                    <w:rPr>
                      <w:lang w:val="en-US"/>
                    </w:rPr>
                  </w:rPrChange>
                </w:rPr>
                <w:t>type_name</w:t>
              </w:r>
            </w:ins>
          </w:p>
        </w:tc>
        <w:tc>
          <w:tcPr>
            <w:tcW w:w="1300" w:type="dxa"/>
            <w:noWrap/>
            <w:hideMark/>
          </w:tcPr>
          <w:p w14:paraId="69B5B9F3" w14:textId="77777777" w:rsidR="0024035B" w:rsidRPr="00BA3432" w:rsidRDefault="0024035B" w:rsidP="009613AB">
            <w:pPr>
              <w:spacing w:line="276" w:lineRule="auto"/>
              <w:rPr>
                <w:ins w:id="18187" w:author="phuong vu" w:date="2018-11-23T14:41:00Z"/>
                <w:lang w:val="en-US"/>
                <w:rPrChange w:id="18188" w:author="phuong vu" w:date="2018-11-25T21:55:00Z">
                  <w:rPr>
                    <w:ins w:id="18189" w:author="phuong vu" w:date="2018-11-23T14:41:00Z"/>
                    <w:lang w:val="en-US"/>
                  </w:rPr>
                </w:rPrChange>
              </w:rPr>
            </w:pPr>
            <w:ins w:id="18190" w:author="phuong vu" w:date="2018-11-23T14:41:00Z">
              <w:r w:rsidRPr="00BA3432">
                <w:rPr>
                  <w:rPrChange w:id="18191" w:author="phuong vu" w:date="2018-11-25T21:55:00Z">
                    <w:rPr/>
                  </w:rPrChange>
                </w:rPr>
                <w:t>character varying</w:t>
              </w:r>
            </w:ins>
          </w:p>
        </w:tc>
        <w:tc>
          <w:tcPr>
            <w:tcW w:w="1098" w:type="dxa"/>
            <w:noWrap/>
            <w:vAlign w:val="center"/>
            <w:hideMark/>
          </w:tcPr>
          <w:p w14:paraId="7BAB82B4" w14:textId="77777777" w:rsidR="0024035B" w:rsidRPr="00BA3432" w:rsidRDefault="0024035B" w:rsidP="009613AB">
            <w:pPr>
              <w:spacing w:line="276" w:lineRule="auto"/>
              <w:jc w:val="center"/>
              <w:rPr>
                <w:ins w:id="18192" w:author="phuong vu" w:date="2018-11-23T14:41:00Z"/>
                <w:rPrChange w:id="18193" w:author="phuong vu" w:date="2018-11-25T21:55:00Z">
                  <w:rPr>
                    <w:ins w:id="18194" w:author="phuong vu" w:date="2018-11-23T14:41:00Z"/>
                  </w:rPr>
                </w:rPrChange>
              </w:rPr>
            </w:pPr>
          </w:p>
        </w:tc>
        <w:tc>
          <w:tcPr>
            <w:tcW w:w="838" w:type="dxa"/>
            <w:noWrap/>
            <w:vAlign w:val="center"/>
            <w:hideMark/>
          </w:tcPr>
          <w:p w14:paraId="7DC23503" w14:textId="77777777" w:rsidR="0024035B" w:rsidRPr="00BA3432" w:rsidRDefault="0024035B" w:rsidP="009613AB">
            <w:pPr>
              <w:spacing w:line="276" w:lineRule="auto"/>
              <w:jc w:val="center"/>
              <w:rPr>
                <w:ins w:id="18195" w:author="phuong vu" w:date="2018-11-23T14:41:00Z"/>
                <w:rPrChange w:id="18196" w:author="phuong vu" w:date="2018-11-25T21:55:00Z">
                  <w:rPr>
                    <w:ins w:id="18197" w:author="phuong vu" w:date="2018-11-23T14:41:00Z"/>
                  </w:rPr>
                </w:rPrChange>
              </w:rPr>
            </w:pPr>
          </w:p>
        </w:tc>
        <w:tc>
          <w:tcPr>
            <w:tcW w:w="823" w:type="dxa"/>
            <w:noWrap/>
            <w:vAlign w:val="center"/>
            <w:hideMark/>
          </w:tcPr>
          <w:p w14:paraId="1E78BD96" w14:textId="64BB6EF1" w:rsidR="0024035B" w:rsidRPr="00BA3432" w:rsidRDefault="0024035B" w:rsidP="009613AB">
            <w:pPr>
              <w:spacing w:line="276" w:lineRule="auto"/>
              <w:jc w:val="center"/>
              <w:rPr>
                <w:ins w:id="18198" w:author="phuong vu" w:date="2018-11-23T14:41:00Z"/>
                <w:lang w:val="en-US"/>
                <w:rPrChange w:id="18199" w:author="phuong vu" w:date="2018-11-25T21:55:00Z">
                  <w:rPr>
                    <w:ins w:id="18200" w:author="phuong vu" w:date="2018-11-23T14:41:00Z"/>
                    <w:lang w:val="en-US"/>
                  </w:rPr>
                </w:rPrChange>
              </w:rPr>
            </w:pPr>
          </w:p>
        </w:tc>
        <w:tc>
          <w:tcPr>
            <w:tcW w:w="2228" w:type="dxa"/>
            <w:noWrap/>
            <w:hideMark/>
          </w:tcPr>
          <w:p w14:paraId="190DE2F6" w14:textId="1CD482CE" w:rsidR="0024035B" w:rsidRPr="00BA3432" w:rsidRDefault="0024035B" w:rsidP="009613AB">
            <w:pPr>
              <w:spacing w:line="276" w:lineRule="auto"/>
              <w:rPr>
                <w:ins w:id="18201" w:author="phuong vu" w:date="2018-11-23T14:41:00Z"/>
                <w:lang w:val="en-US"/>
                <w:rPrChange w:id="18202" w:author="phuong vu" w:date="2018-11-25T21:55:00Z">
                  <w:rPr>
                    <w:ins w:id="18203" w:author="phuong vu" w:date="2018-11-23T14:41:00Z"/>
                    <w:lang w:val="en-US"/>
                  </w:rPr>
                </w:rPrChange>
              </w:rPr>
            </w:pPr>
            <w:ins w:id="18204" w:author="phuong vu" w:date="2018-11-23T14:41:00Z">
              <w:r w:rsidRPr="00BA3432">
                <w:rPr>
                  <w:lang w:val="en-US"/>
                  <w:rPrChange w:id="18205" w:author="phuong vu" w:date="2018-11-25T21:55:00Z">
                    <w:rPr>
                      <w:lang w:val="en-US"/>
                    </w:rPr>
                  </w:rPrChange>
                </w:rPr>
                <w:t xml:space="preserve">Tên </w:t>
              </w:r>
            </w:ins>
            <w:ins w:id="18206" w:author="phuong vu" w:date="2018-11-23T14:43:00Z">
              <w:r w:rsidR="00D515F9" w:rsidRPr="00BA3432">
                <w:rPr>
                  <w:lang w:val="en-US"/>
                  <w:rPrChange w:id="18207" w:author="phuong vu" w:date="2018-11-25T21:55:00Z">
                    <w:rPr>
                      <w:lang w:val="en-US"/>
                    </w:rPr>
                  </w:rPrChange>
                </w:rPr>
                <w:t>loại nhân viên</w:t>
              </w:r>
            </w:ins>
          </w:p>
        </w:tc>
      </w:tr>
      <w:tr w:rsidR="0024035B" w:rsidRPr="00BA3432" w14:paraId="322746DC" w14:textId="77777777" w:rsidTr="00D515F9">
        <w:trPr>
          <w:trHeight w:val="300"/>
          <w:ins w:id="18208" w:author="phuong vu" w:date="2018-11-23T14:41:00Z"/>
        </w:trPr>
        <w:tc>
          <w:tcPr>
            <w:tcW w:w="708" w:type="dxa"/>
            <w:noWrap/>
            <w:vAlign w:val="center"/>
          </w:tcPr>
          <w:p w14:paraId="60719C19" w14:textId="77777777" w:rsidR="0024035B" w:rsidRPr="00BA3432" w:rsidRDefault="0024035B" w:rsidP="009613AB">
            <w:pPr>
              <w:spacing w:line="276" w:lineRule="auto"/>
              <w:jc w:val="center"/>
              <w:rPr>
                <w:ins w:id="18209" w:author="phuong vu" w:date="2018-11-23T14:41:00Z"/>
                <w:lang w:val="en-US"/>
                <w:rPrChange w:id="18210" w:author="phuong vu" w:date="2018-11-25T21:55:00Z">
                  <w:rPr>
                    <w:ins w:id="18211" w:author="phuong vu" w:date="2018-11-23T14:41:00Z"/>
                    <w:lang w:val="en-US"/>
                  </w:rPr>
                </w:rPrChange>
              </w:rPr>
            </w:pPr>
            <w:ins w:id="18212" w:author="phuong vu" w:date="2018-11-23T14:41:00Z">
              <w:r w:rsidRPr="00BA3432">
                <w:rPr>
                  <w:lang w:val="en-US"/>
                  <w:rPrChange w:id="18213" w:author="phuong vu" w:date="2018-11-25T21:55:00Z">
                    <w:rPr>
                      <w:lang w:val="en-US"/>
                    </w:rPr>
                  </w:rPrChange>
                </w:rPr>
                <w:t>3</w:t>
              </w:r>
            </w:ins>
          </w:p>
        </w:tc>
        <w:tc>
          <w:tcPr>
            <w:tcW w:w="2295" w:type="dxa"/>
            <w:noWrap/>
          </w:tcPr>
          <w:p w14:paraId="017E4EE4" w14:textId="132C3301" w:rsidR="0024035B" w:rsidRPr="00BA3432" w:rsidRDefault="00D515F9" w:rsidP="009613AB">
            <w:pPr>
              <w:spacing w:line="276" w:lineRule="auto"/>
              <w:rPr>
                <w:ins w:id="18214" w:author="phuong vu" w:date="2018-11-23T14:41:00Z"/>
                <w:lang w:val="en-US"/>
                <w:rPrChange w:id="18215" w:author="phuong vu" w:date="2018-11-25T21:55:00Z">
                  <w:rPr>
                    <w:ins w:id="18216" w:author="phuong vu" w:date="2018-11-23T14:41:00Z"/>
                    <w:lang w:val="en-US"/>
                  </w:rPr>
                </w:rPrChange>
              </w:rPr>
            </w:pPr>
            <w:ins w:id="18217" w:author="phuong vu" w:date="2018-11-23T14:43:00Z">
              <w:r w:rsidRPr="00BA3432">
                <w:rPr>
                  <w:lang w:val="en-US"/>
                  <w:rPrChange w:id="18218" w:author="phuong vu" w:date="2018-11-25T21:55:00Z">
                    <w:rPr>
                      <w:lang w:val="en-US"/>
                    </w:rPr>
                  </w:rPrChange>
                </w:rPr>
                <w:t>Staff_type_code</w:t>
              </w:r>
            </w:ins>
          </w:p>
        </w:tc>
        <w:tc>
          <w:tcPr>
            <w:tcW w:w="1300" w:type="dxa"/>
            <w:noWrap/>
          </w:tcPr>
          <w:p w14:paraId="65A53234" w14:textId="77777777" w:rsidR="0024035B" w:rsidRPr="00BA3432" w:rsidRDefault="0024035B" w:rsidP="009613AB">
            <w:pPr>
              <w:spacing w:line="276" w:lineRule="auto"/>
              <w:rPr>
                <w:ins w:id="18219" w:author="phuong vu" w:date="2018-11-23T14:41:00Z"/>
                <w:rPrChange w:id="18220" w:author="phuong vu" w:date="2018-11-25T21:55:00Z">
                  <w:rPr>
                    <w:ins w:id="18221" w:author="phuong vu" w:date="2018-11-23T14:41:00Z"/>
                  </w:rPr>
                </w:rPrChange>
              </w:rPr>
            </w:pPr>
            <w:ins w:id="18222" w:author="phuong vu" w:date="2018-11-23T14:41:00Z">
              <w:r w:rsidRPr="00BA3432">
                <w:rPr>
                  <w:rPrChange w:id="18223" w:author="phuong vu" w:date="2018-11-25T21:55:00Z">
                    <w:rPr/>
                  </w:rPrChange>
                </w:rPr>
                <w:t>character varying</w:t>
              </w:r>
            </w:ins>
          </w:p>
        </w:tc>
        <w:tc>
          <w:tcPr>
            <w:tcW w:w="1098" w:type="dxa"/>
            <w:noWrap/>
            <w:vAlign w:val="center"/>
          </w:tcPr>
          <w:p w14:paraId="0D83E9A2" w14:textId="77777777" w:rsidR="0024035B" w:rsidRPr="00BA3432" w:rsidRDefault="0024035B" w:rsidP="009613AB">
            <w:pPr>
              <w:spacing w:line="276" w:lineRule="auto"/>
              <w:jc w:val="center"/>
              <w:rPr>
                <w:ins w:id="18224" w:author="phuong vu" w:date="2018-11-23T14:41:00Z"/>
                <w:rPrChange w:id="18225" w:author="phuong vu" w:date="2018-11-25T21:55:00Z">
                  <w:rPr>
                    <w:ins w:id="18226" w:author="phuong vu" w:date="2018-11-23T14:41:00Z"/>
                  </w:rPr>
                </w:rPrChange>
              </w:rPr>
            </w:pPr>
          </w:p>
        </w:tc>
        <w:tc>
          <w:tcPr>
            <w:tcW w:w="838" w:type="dxa"/>
            <w:noWrap/>
            <w:vAlign w:val="center"/>
          </w:tcPr>
          <w:p w14:paraId="18A6AAA5" w14:textId="77777777" w:rsidR="0024035B" w:rsidRPr="00BA3432" w:rsidRDefault="0024035B" w:rsidP="009613AB">
            <w:pPr>
              <w:spacing w:line="276" w:lineRule="auto"/>
              <w:jc w:val="center"/>
              <w:rPr>
                <w:ins w:id="18227" w:author="phuong vu" w:date="2018-11-23T14:41:00Z"/>
                <w:rPrChange w:id="18228" w:author="phuong vu" w:date="2018-11-25T21:55:00Z">
                  <w:rPr>
                    <w:ins w:id="18229" w:author="phuong vu" w:date="2018-11-23T14:41:00Z"/>
                  </w:rPr>
                </w:rPrChange>
              </w:rPr>
            </w:pPr>
          </w:p>
        </w:tc>
        <w:tc>
          <w:tcPr>
            <w:tcW w:w="823" w:type="dxa"/>
            <w:noWrap/>
            <w:vAlign w:val="center"/>
          </w:tcPr>
          <w:p w14:paraId="4CED37A9" w14:textId="059BFAF5" w:rsidR="0024035B" w:rsidRPr="00BA3432" w:rsidRDefault="0024035B" w:rsidP="009613AB">
            <w:pPr>
              <w:spacing w:line="276" w:lineRule="auto"/>
              <w:jc w:val="center"/>
              <w:rPr>
                <w:ins w:id="18230" w:author="phuong vu" w:date="2018-11-23T14:41:00Z"/>
                <w:lang w:val="en-US"/>
                <w:rPrChange w:id="18231" w:author="phuong vu" w:date="2018-11-25T21:55:00Z">
                  <w:rPr>
                    <w:ins w:id="18232" w:author="phuong vu" w:date="2018-11-23T14:41:00Z"/>
                    <w:lang w:val="en-US"/>
                  </w:rPr>
                </w:rPrChange>
              </w:rPr>
            </w:pPr>
          </w:p>
        </w:tc>
        <w:tc>
          <w:tcPr>
            <w:tcW w:w="2228" w:type="dxa"/>
            <w:noWrap/>
          </w:tcPr>
          <w:p w14:paraId="437D1F51" w14:textId="0A2CF3A6" w:rsidR="0024035B" w:rsidRPr="00BA3432" w:rsidRDefault="00D515F9" w:rsidP="009613AB">
            <w:pPr>
              <w:spacing w:line="276" w:lineRule="auto"/>
              <w:rPr>
                <w:ins w:id="18233" w:author="phuong vu" w:date="2018-11-23T14:41:00Z"/>
                <w:lang w:val="en-US"/>
                <w:rPrChange w:id="18234" w:author="phuong vu" w:date="2018-11-25T21:55:00Z">
                  <w:rPr>
                    <w:ins w:id="18235" w:author="phuong vu" w:date="2018-11-23T14:41:00Z"/>
                    <w:lang w:val="en-US"/>
                  </w:rPr>
                </w:rPrChange>
              </w:rPr>
            </w:pPr>
            <w:ins w:id="18236" w:author="phuong vu" w:date="2018-11-23T14:44:00Z">
              <w:r w:rsidRPr="00BA3432">
                <w:rPr>
                  <w:lang w:val="en-US"/>
                  <w:rPrChange w:id="18237" w:author="phuong vu" w:date="2018-11-25T21:55:00Z">
                    <w:rPr>
                      <w:lang w:val="en-US"/>
                    </w:rPr>
                  </w:rPrChange>
                </w:rPr>
                <w:t>Mã loại nhân viên</w:t>
              </w:r>
            </w:ins>
          </w:p>
        </w:tc>
      </w:tr>
      <w:tr w:rsidR="0024035B" w:rsidRPr="00BA3432" w14:paraId="2E02C951" w14:textId="77777777" w:rsidTr="00D515F9">
        <w:trPr>
          <w:trHeight w:val="300"/>
          <w:ins w:id="18238" w:author="phuong vu" w:date="2018-11-23T14:41:00Z"/>
        </w:trPr>
        <w:tc>
          <w:tcPr>
            <w:tcW w:w="708" w:type="dxa"/>
            <w:noWrap/>
            <w:vAlign w:val="center"/>
            <w:hideMark/>
          </w:tcPr>
          <w:p w14:paraId="5531C99B" w14:textId="77777777" w:rsidR="0024035B" w:rsidRPr="00BA3432" w:rsidRDefault="0024035B" w:rsidP="009613AB">
            <w:pPr>
              <w:spacing w:line="276" w:lineRule="auto"/>
              <w:jc w:val="center"/>
              <w:rPr>
                <w:ins w:id="18239" w:author="phuong vu" w:date="2018-11-23T14:41:00Z"/>
                <w:lang w:val="en-US"/>
                <w:rPrChange w:id="18240" w:author="phuong vu" w:date="2018-11-25T21:55:00Z">
                  <w:rPr>
                    <w:ins w:id="18241" w:author="phuong vu" w:date="2018-11-23T14:41:00Z"/>
                    <w:lang w:val="en-US"/>
                  </w:rPr>
                </w:rPrChange>
              </w:rPr>
            </w:pPr>
            <w:ins w:id="18242" w:author="phuong vu" w:date="2018-11-23T14:41:00Z">
              <w:r w:rsidRPr="00BA3432">
                <w:rPr>
                  <w:lang w:val="en-US"/>
                  <w:rPrChange w:id="18243" w:author="phuong vu" w:date="2018-11-25T21:55:00Z">
                    <w:rPr>
                      <w:lang w:val="en-US"/>
                    </w:rPr>
                  </w:rPrChange>
                </w:rPr>
                <w:t>4</w:t>
              </w:r>
            </w:ins>
          </w:p>
        </w:tc>
        <w:tc>
          <w:tcPr>
            <w:tcW w:w="2295" w:type="dxa"/>
            <w:noWrap/>
            <w:hideMark/>
          </w:tcPr>
          <w:p w14:paraId="72101B78" w14:textId="77777777" w:rsidR="0024035B" w:rsidRPr="00BA3432" w:rsidRDefault="0024035B" w:rsidP="009613AB">
            <w:pPr>
              <w:spacing w:line="276" w:lineRule="auto"/>
              <w:rPr>
                <w:ins w:id="18244" w:author="phuong vu" w:date="2018-11-23T14:41:00Z"/>
                <w:rPrChange w:id="18245" w:author="phuong vu" w:date="2018-11-25T21:55:00Z">
                  <w:rPr>
                    <w:ins w:id="18246" w:author="phuong vu" w:date="2018-11-23T14:41:00Z"/>
                  </w:rPr>
                </w:rPrChange>
              </w:rPr>
            </w:pPr>
            <w:ins w:id="18247" w:author="phuong vu" w:date="2018-11-23T14:41:00Z">
              <w:r w:rsidRPr="00BA3432">
                <w:rPr>
                  <w:rPrChange w:id="18248" w:author="phuong vu" w:date="2018-11-25T21:55:00Z">
                    <w:rPr/>
                  </w:rPrChange>
                </w:rPr>
                <w:t>status</w:t>
              </w:r>
            </w:ins>
          </w:p>
        </w:tc>
        <w:tc>
          <w:tcPr>
            <w:tcW w:w="1300" w:type="dxa"/>
            <w:noWrap/>
            <w:hideMark/>
          </w:tcPr>
          <w:p w14:paraId="6EFAB477" w14:textId="77777777" w:rsidR="0024035B" w:rsidRPr="00BA3432" w:rsidRDefault="0024035B" w:rsidP="009613AB">
            <w:pPr>
              <w:spacing w:line="276" w:lineRule="auto"/>
              <w:rPr>
                <w:ins w:id="18249" w:author="phuong vu" w:date="2018-11-23T14:41:00Z"/>
                <w:rPrChange w:id="18250" w:author="phuong vu" w:date="2018-11-25T21:55:00Z">
                  <w:rPr>
                    <w:ins w:id="18251" w:author="phuong vu" w:date="2018-11-23T14:41:00Z"/>
                  </w:rPr>
                </w:rPrChange>
              </w:rPr>
            </w:pPr>
            <w:ins w:id="18252" w:author="phuong vu" w:date="2018-11-23T14:41:00Z">
              <w:r w:rsidRPr="00BA3432">
                <w:rPr>
                  <w:rPrChange w:id="18253" w:author="phuong vu" w:date="2018-11-25T21:55:00Z">
                    <w:rPr/>
                  </w:rPrChange>
                </w:rPr>
                <w:t>character varying</w:t>
              </w:r>
            </w:ins>
          </w:p>
        </w:tc>
        <w:tc>
          <w:tcPr>
            <w:tcW w:w="1098" w:type="dxa"/>
            <w:noWrap/>
            <w:vAlign w:val="center"/>
            <w:hideMark/>
          </w:tcPr>
          <w:p w14:paraId="22EA2C66" w14:textId="77777777" w:rsidR="0024035B" w:rsidRPr="00BA3432" w:rsidRDefault="0024035B" w:rsidP="009613AB">
            <w:pPr>
              <w:spacing w:line="276" w:lineRule="auto"/>
              <w:jc w:val="center"/>
              <w:rPr>
                <w:ins w:id="18254" w:author="phuong vu" w:date="2018-11-23T14:41:00Z"/>
                <w:rPrChange w:id="18255" w:author="phuong vu" w:date="2018-11-25T21:55:00Z">
                  <w:rPr>
                    <w:ins w:id="18256" w:author="phuong vu" w:date="2018-11-23T14:41:00Z"/>
                  </w:rPr>
                </w:rPrChange>
              </w:rPr>
            </w:pPr>
            <w:ins w:id="18257" w:author="phuong vu" w:date="2018-11-23T14:41:00Z">
              <w:r w:rsidRPr="00BA3432">
                <w:rPr>
                  <w:rPrChange w:id="18258" w:author="phuong vu" w:date="2018-11-25T21:55:00Z">
                    <w:rPr/>
                  </w:rPrChange>
                </w:rPr>
                <w:t>X</w:t>
              </w:r>
            </w:ins>
          </w:p>
        </w:tc>
        <w:tc>
          <w:tcPr>
            <w:tcW w:w="838" w:type="dxa"/>
            <w:noWrap/>
            <w:vAlign w:val="center"/>
            <w:hideMark/>
          </w:tcPr>
          <w:p w14:paraId="0CB5FF94" w14:textId="77777777" w:rsidR="0024035B" w:rsidRPr="00BA3432" w:rsidRDefault="0024035B" w:rsidP="009613AB">
            <w:pPr>
              <w:spacing w:line="276" w:lineRule="auto"/>
              <w:jc w:val="center"/>
              <w:rPr>
                <w:ins w:id="18259" w:author="phuong vu" w:date="2018-11-23T14:41:00Z"/>
                <w:rPrChange w:id="18260" w:author="phuong vu" w:date="2018-11-25T21:55:00Z">
                  <w:rPr>
                    <w:ins w:id="18261" w:author="phuong vu" w:date="2018-11-23T14:41:00Z"/>
                  </w:rPr>
                </w:rPrChange>
              </w:rPr>
            </w:pPr>
          </w:p>
        </w:tc>
        <w:tc>
          <w:tcPr>
            <w:tcW w:w="823" w:type="dxa"/>
            <w:noWrap/>
            <w:vAlign w:val="center"/>
            <w:hideMark/>
          </w:tcPr>
          <w:p w14:paraId="3D1A7EEC" w14:textId="77777777" w:rsidR="0024035B" w:rsidRPr="00BA3432" w:rsidRDefault="0024035B" w:rsidP="009613AB">
            <w:pPr>
              <w:spacing w:line="276" w:lineRule="auto"/>
              <w:jc w:val="center"/>
              <w:rPr>
                <w:ins w:id="18262" w:author="phuong vu" w:date="2018-11-23T14:41:00Z"/>
                <w:rPrChange w:id="18263" w:author="phuong vu" w:date="2018-11-25T21:55:00Z">
                  <w:rPr>
                    <w:ins w:id="18264" w:author="phuong vu" w:date="2018-11-23T14:41:00Z"/>
                  </w:rPr>
                </w:rPrChange>
              </w:rPr>
            </w:pPr>
          </w:p>
        </w:tc>
        <w:tc>
          <w:tcPr>
            <w:tcW w:w="2228" w:type="dxa"/>
            <w:noWrap/>
            <w:hideMark/>
          </w:tcPr>
          <w:p w14:paraId="3C83F961" w14:textId="77777777" w:rsidR="0024035B" w:rsidRPr="00BA3432" w:rsidRDefault="0024035B">
            <w:pPr>
              <w:keepNext/>
              <w:spacing w:line="276" w:lineRule="auto"/>
              <w:rPr>
                <w:ins w:id="18265" w:author="phuong vu" w:date="2018-11-23T14:41:00Z"/>
                <w:rPrChange w:id="18266" w:author="phuong vu" w:date="2018-11-25T21:55:00Z">
                  <w:rPr>
                    <w:ins w:id="18267" w:author="phuong vu" w:date="2018-11-23T14:41:00Z"/>
                  </w:rPr>
                </w:rPrChange>
              </w:rPr>
            </w:pPr>
            <w:ins w:id="18268" w:author="phuong vu" w:date="2018-11-23T14:41:00Z">
              <w:r w:rsidRPr="00BA3432">
                <w:rPr>
                  <w:rPrChange w:id="18269" w:author="phuong vu" w:date="2018-11-25T21:55:00Z">
                    <w:rPr/>
                  </w:rPrChange>
                </w:rPr>
                <w:t>Trạng thái</w:t>
              </w:r>
            </w:ins>
          </w:p>
        </w:tc>
      </w:tr>
    </w:tbl>
    <w:p w14:paraId="7B4ED8AA" w14:textId="21B69ADA" w:rsidR="0024035B" w:rsidRPr="00BA3432" w:rsidRDefault="00D515F9">
      <w:pPr>
        <w:pStyle w:val="Caption"/>
        <w:rPr>
          <w:ins w:id="18270" w:author="phuong vu" w:date="2018-11-23T14:42:00Z"/>
          <w:b/>
          <w:i w:val="0"/>
          <w:iCs w:val="0"/>
          <w:rPrChange w:id="18271" w:author="phuong vu" w:date="2018-11-25T21:55:00Z">
            <w:rPr>
              <w:ins w:id="18272" w:author="phuong vu" w:date="2018-11-23T14:42:00Z"/>
              <w:b/>
              <w:i/>
              <w:iCs/>
              <w:szCs w:val="18"/>
              <w:lang w:val="en-US"/>
            </w:rPr>
          </w:rPrChange>
        </w:rPr>
        <w:pPrChange w:id="18273" w:author="phuong vu" w:date="2018-11-23T14:47:00Z">
          <w:pPr/>
        </w:pPrChange>
      </w:pPr>
      <w:bookmarkStart w:id="18274" w:name="_Toc530944398"/>
      <w:ins w:id="18275" w:author="phuong vu" w:date="2018-11-23T14:47:00Z">
        <w:r w:rsidRPr="00BA3432">
          <w:rPr>
            <w:rPrChange w:id="18276" w:author="phuong vu" w:date="2018-11-25T21:55:00Z">
              <w:rPr/>
            </w:rPrChange>
          </w:rPr>
          <w:t xml:space="preserve">Bảng </w:t>
        </w:r>
      </w:ins>
      <w:ins w:id="18277" w:author="phuong vu" w:date="2018-11-26T02:10:00Z">
        <w:r w:rsidR="00404CBA">
          <w:fldChar w:fldCharType="begin"/>
        </w:r>
        <w:r w:rsidR="00404CBA">
          <w:instrText xml:space="preserve"> STYLEREF 1 \s </w:instrText>
        </w:r>
      </w:ins>
      <w:r w:rsidR="00404CBA">
        <w:fldChar w:fldCharType="separate"/>
      </w:r>
      <w:r w:rsidR="00404CBA">
        <w:rPr>
          <w:noProof/>
        </w:rPr>
        <w:t>3</w:t>
      </w:r>
      <w:ins w:id="1827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8279" w:author="phuong vu" w:date="2018-11-26T02:10:00Z">
        <w:r w:rsidR="00404CBA">
          <w:rPr>
            <w:noProof/>
          </w:rPr>
          <w:t>21</w:t>
        </w:r>
        <w:r w:rsidR="00404CBA">
          <w:fldChar w:fldCharType="end"/>
        </w:r>
      </w:ins>
      <w:ins w:id="18280" w:author="phuong vu" w:date="2018-11-23T14:47:00Z">
        <w:r w:rsidRPr="00BA3432">
          <w:rPr>
            <w:rPrChange w:id="18281" w:author="phuong vu" w:date="2018-11-25T21:55:00Z">
              <w:rPr>
                <w:i/>
                <w:iCs/>
                <w:lang w:val="en-US"/>
              </w:rPr>
            </w:rPrChange>
          </w:rPr>
          <w:t xml:space="preserve"> Bảng dữ li</w:t>
        </w:r>
      </w:ins>
      <w:ins w:id="18282" w:author="phuong vu" w:date="2018-11-23T14:48:00Z">
        <w:r w:rsidRPr="00BA3432">
          <w:rPr>
            <w:rPrChange w:id="18283" w:author="phuong vu" w:date="2018-11-25T21:55:00Z">
              <w:rPr>
                <w:i/>
                <w:iCs/>
                <w:lang w:val="en-US"/>
              </w:rPr>
            </w:rPrChange>
          </w:rPr>
          <w:t>ệu loại nhân viên</w:t>
        </w:r>
      </w:ins>
      <w:bookmarkEnd w:id="18274"/>
    </w:p>
    <w:p w14:paraId="68CFBC78" w14:textId="4A966224" w:rsidR="00D515F9" w:rsidRPr="00BA3432" w:rsidRDefault="00D515F9" w:rsidP="00376EE3">
      <w:pPr>
        <w:rPr>
          <w:ins w:id="18284" w:author="phuong vu" w:date="2018-11-23T14:45:00Z"/>
          <w:b/>
          <w:lang w:val="en-US"/>
          <w:rPrChange w:id="18285" w:author="phuong vu" w:date="2018-11-25T21:55:00Z">
            <w:rPr>
              <w:ins w:id="18286" w:author="phuong vu" w:date="2018-11-23T14:45:00Z"/>
              <w:b/>
              <w:lang w:val="en-US"/>
            </w:rPr>
          </w:rPrChange>
        </w:rPr>
      </w:pPr>
      <w:ins w:id="18287" w:author="phuong vu" w:date="2018-11-23T14:42:00Z">
        <w:r w:rsidRPr="00AD0E2E">
          <w:rPr>
            <w:b/>
            <w:lang w:val="en-US"/>
          </w:rPr>
          <w:t>B</w:t>
        </w:r>
        <w:r w:rsidRPr="00BA3432">
          <w:rPr>
            <w:b/>
            <w:lang w:val="en-US"/>
            <w:rPrChange w:id="18288" w:author="phuong vu" w:date="2018-11-25T21:55:00Z">
              <w:rPr>
                <w:b/>
                <w:lang w:val="en-US"/>
              </w:rPr>
            </w:rPrChange>
          </w:rPr>
          <w:t>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BA3432" w14:paraId="5DAC7CD7" w14:textId="77777777" w:rsidTr="009613AB">
        <w:trPr>
          <w:trHeight w:val="300"/>
          <w:ins w:id="18289" w:author="phuong vu" w:date="2018-11-23T14:45:00Z"/>
        </w:trPr>
        <w:tc>
          <w:tcPr>
            <w:tcW w:w="708" w:type="dxa"/>
            <w:noWrap/>
            <w:vAlign w:val="center"/>
            <w:hideMark/>
          </w:tcPr>
          <w:p w14:paraId="530FC7DB" w14:textId="77777777" w:rsidR="00D515F9" w:rsidRPr="00BA3432" w:rsidRDefault="00D515F9" w:rsidP="009613AB">
            <w:pPr>
              <w:spacing w:line="276" w:lineRule="auto"/>
              <w:jc w:val="center"/>
              <w:rPr>
                <w:ins w:id="18290" w:author="phuong vu" w:date="2018-11-23T14:45:00Z"/>
                <w:b/>
                <w:bCs/>
                <w:rPrChange w:id="18291" w:author="phuong vu" w:date="2018-11-25T21:55:00Z">
                  <w:rPr>
                    <w:ins w:id="18292" w:author="phuong vu" w:date="2018-11-23T14:45:00Z"/>
                    <w:b/>
                    <w:bCs/>
                  </w:rPr>
                </w:rPrChange>
              </w:rPr>
            </w:pPr>
            <w:ins w:id="18293" w:author="phuong vu" w:date="2018-11-23T14:45:00Z">
              <w:r w:rsidRPr="00BA3432">
                <w:rPr>
                  <w:b/>
                  <w:bCs/>
                  <w:lang w:val="da-DK"/>
                  <w:rPrChange w:id="18294" w:author="phuong vu" w:date="2018-11-25T21:55:00Z">
                    <w:rPr>
                      <w:b/>
                      <w:bCs/>
                      <w:lang w:val="da-DK"/>
                    </w:rPr>
                  </w:rPrChange>
                </w:rPr>
                <w:t>STT</w:t>
              </w:r>
            </w:ins>
          </w:p>
        </w:tc>
        <w:tc>
          <w:tcPr>
            <w:tcW w:w="2295" w:type="dxa"/>
            <w:noWrap/>
            <w:vAlign w:val="center"/>
            <w:hideMark/>
          </w:tcPr>
          <w:p w14:paraId="1F72F8A6" w14:textId="77777777" w:rsidR="00D515F9" w:rsidRPr="00BA3432" w:rsidRDefault="00D515F9" w:rsidP="009613AB">
            <w:pPr>
              <w:spacing w:line="276" w:lineRule="auto"/>
              <w:jc w:val="center"/>
              <w:rPr>
                <w:ins w:id="18295" w:author="phuong vu" w:date="2018-11-23T14:45:00Z"/>
                <w:b/>
                <w:bCs/>
                <w:rPrChange w:id="18296" w:author="phuong vu" w:date="2018-11-25T21:55:00Z">
                  <w:rPr>
                    <w:ins w:id="18297" w:author="phuong vu" w:date="2018-11-23T14:45:00Z"/>
                    <w:b/>
                    <w:bCs/>
                  </w:rPr>
                </w:rPrChange>
              </w:rPr>
            </w:pPr>
            <w:ins w:id="18298" w:author="phuong vu" w:date="2018-11-23T14:45:00Z">
              <w:r w:rsidRPr="00BA3432">
                <w:rPr>
                  <w:b/>
                  <w:bCs/>
                  <w:lang w:val="da-DK"/>
                  <w:rPrChange w:id="18299" w:author="phuong vu" w:date="2018-11-25T21:55:00Z">
                    <w:rPr>
                      <w:b/>
                      <w:bCs/>
                      <w:lang w:val="da-DK"/>
                    </w:rPr>
                  </w:rPrChange>
                </w:rPr>
                <w:t>Tên trường</w:t>
              </w:r>
            </w:ins>
          </w:p>
        </w:tc>
        <w:tc>
          <w:tcPr>
            <w:tcW w:w="1300" w:type="dxa"/>
            <w:noWrap/>
            <w:vAlign w:val="center"/>
            <w:hideMark/>
          </w:tcPr>
          <w:p w14:paraId="18B9B4D9" w14:textId="77777777" w:rsidR="00D515F9" w:rsidRPr="00BA3432" w:rsidRDefault="00D515F9" w:rsidP="009613AB">
            <w:pPr>
              <w:spacing w:line="276" w:lineRule="auto"/>
              <w:jc w:val="center"/>
              <w:rPr>
                <w:ins w:id="18300" w:author="phuong vu" w:date="2018-11-23T14:45:00Z"/>
                <w:b/>
                <w:bCs/>
                <w:rPrChange w:id="18301" w:author="phuong vu" w:date="2018-11-25T21:55:00Z">
                  <w:rPr>
                    <w:ins w:id="18302" w:author="phuong vu" w:date="2018-11-23T14:45:00Z"/>
                    <w:b/>
                    <w:bCs/>
                  </w:rPr>
                </w:rPrChange>
              </w:rPr>
            </w:pPr>
            <w:ins w:id="18303" w:author="phuong vu" w:date="2018-11-23T14:45:00Z">
              <w:r w:rsidRPr="00BA3432">
                <w:rPr>
                  <w:b/>
                  <w:bCs/>
                  <w:lang w:val="da-DK"/>
                  <w:rPrChange w:id="18304" w:author="phuong vu" w:date="2018-11-25T21:55:00Z">
                    <w:rPr>
                      <w:b/>
                      <w:bCs/>
                      <w:lang w:val="da-DK"/>
                    </w:rPr>
                  </w:rPrChange>
                </w:rPr>
                <w:t>Kiểu</w:t>
              </w:r>
            </w:ins>
          </w:p>
        </w:tc>
        <w:tc>
          <w:tcPr>
            <w:tcW w:w="1098" w:type="dxa"/>
            <w:noWrap/>
            <w:vAlign w:val="center"/>
            <w:hideMark/>
          </w:tcPr>
          <w:p w14:paraId="275BB9AE" w14:textId="77777777" w:rsidR="00D515F9" w:rsidRPr="00BA3432" w:rsidRDefault="00D515F9" w:rsidP="009613AB">
            <w:pPr>
              <w:spacing w:line="276" w:lineRule="auto"/>
              <w:jc w:val="center"/>
              <w:rPr>
                <w:ins w:id="18305" w:author="phuong vu" w:date="2018-11-23T14:45:00Z"/>
                <w:b/>
                <w:bCs/>
                <w:rPrChange w:id="18306" w:author="phuong vu" w:date="2018-11-25T21:55:00Z">
                  <w:rPr>
                    <w:ins w:id="18307" w:author="phuong vu" w:date="2018-11-23T14:45:00Z"/>
                    <w:b/>
                    <w:bCs/>
                  </w:rPr>
                </w:rPrChange>
              </w:rPr>
            </w:pPr>
            <w:ins w:id="18308" w:author="phuong vu" w:date="2018-11-23T14:45:00Z">
              <w:r w:rsidRPr="00BA3432">
                <w:rPr>
                  <w:b/>
                  <w:bCs/>
                  <w:lang w:val="da-DK"/>
                  <w:rPrChange w:id="18309" w:author="phuong vu" w:date="2018-11-25T21:55:00Z">
                    <w:rPr>
                      <w:b/>
                      <w:bCs/>
                      <w:lang w:val="da-DK"/>
                    </w:rPr>
                  </w:rPrChange>
                </w:rPr>
                <w:t>Chấp nhận Null</w:t>
              </w:r>
            </w:ins>
          </w:p>
        </w:tc>
        <w:tc>
          <w:tcPr>
            <w:tcW w:w="838" w:type="dxa"/>
            <w:noWrap/>
            <w:vAlign w:val="center"/>
            <w:hideMark/>
          </w:tcPr>
          <w:p w14:paraId="04EF21AE" w14:textId="77777777" w:rsidR="00D515F9" w:rsidRPr="00BA3432" w:rsidRDefault="00D515F9" w:rsidP="009613AB">
            <w:pPr>
              <w:spacing w:line="276" w:lineRule="auto"/>
              <w:jc w:val="center"/>
              <w:rPr>
                <w:ins w:id="18310" w:author="phuong vu" w:date="2018-11-23T14:45:00Z"/>
                <w:b/>
                <w:bCs/>
                <w:rPrChange w:id="18311" w:author="phuong vu" w:date="2018-11-25T21:55:00Z">
                  <w:rPr>
                    <w:ins w:id="18312" w:author="phuong vu" w:date="2018-11-23T14:45:00Z"/>
                    <w:b/>
                    <w:bCs/>
                  </w:rPr>
                </w:rPrChange>
              </w:rPr>
            </w:pPr>
            <w:ins w:id="18313" w:author="phuong vu" w:date="2018-11-23T14:45:00Z">
              <w:r w:rsidRPr="00BA3432">
                <w:rPr>
                  <w:b/>
                  <w:bCs/>
                  <w:lang w:val="da-DK"/>
                  <w:rPrChange w:id="18314" w:author="phuong vu" w:date="2018-11-25T21:55:00Z">
                    <w:rPr>
                      <w:b/>
                      <w:bCs/>
                      <w:lang w:val="da-DK"/>
                    </w:rPr>
                  </w:rPrChange>
                </w:rPr>
                <w:t>Khóa chính</w:t>
              </w:r>
            </w:ins>
          </w:p>
        </w:tc>
        <w:tc>
          <w:tcPr>
            <w:tcW w:w="823" w:type="dxa"/>
            <w:noWrap/>
            <w:vAlign w:val="center"/>
            <w:hideMark/>
          </w:tcPr>
          <w:p w14:paraId="64EBBF0A" w14:textId="77777777" w:rsidR="00D515F9" w:rsidRPr="00BA3432" w:rsidRDefault="00D515F9" w:rsidP="009613AB">
            <w:pPr>
              <w:spacing w:line="276" w:lineRule="auto"/>
              <w:jc w:val="center"/>
              <w:rPr>
                <w:ins w:id="18315" w:author="phuong vu" w:date="2018-11-23T14:45:00Z"/>
                <w:b/>
                <w:bCs/>
                <w:rPrChange w:id="18316" w:author="phuong vu" w:date="2018-11-25T21:55:00Z">
                  <w:rPr>
                    <w:ins w:id="18317" w:author="phuong vu" w:date="2018-11-23T14:45:00Z"/>
                    <w:b/>
                    <w:bCs/>
                  </w:rPr>
                </w:rPrChange>
              </w:rPr>
            </w:pPr>
            <w:ins w:id="18318" w:author="phuong vu" w:date="2018-11-23T14:45:00Z">
              <w:r w:rsidRPr="00BA3432">
                <w:rPr>
                  <w:b/>
                  <w:bCs/>
                  <w:lang w:val="da-DK"/>
                  <w:rPrChange w:id="18319" w:author="phuong vu" w:date="2018-11-25T21:55:00Z">
                    <w:rPr>
                      <w:b/>
                      <w:bCs/>
                      <w:lang w:val="da-DK"/>
                    </w:rPr>
                  </w:rPrChange>
                </w:rPr>
                <w:t>Khóa ngoại</w:t>
              </w:r>
            </w:ins>
          </w:p>
        </w:tc>
        <w:tc>
          <w:tcPr>
            <w:tcW w:w="2228" w:type="dxa"/>
            <w:noWrap/>
            <w:vAlign w:val="center"/>
            <w:hideMark/>
          </w:tcPr>
          <w:p w14:paraId="430CD0A1" w14:textId="77777777" w:rsidR="00D515F9" w:rsidRPr="00BA3432" w:rsidRDefault="00D515F9" w:rsidP="009613AB">
            <w:pPr>
              <w:spacing w:line="276" w:lineRule="auto"/>
              <w:ind w:right="226"/>
              <w:jc w:val="center"/>
              <w:rPr>
                <w:ins w:id="18320" w:author="phuong vu" w:date="2018-11-23T14:45:00Z"/>
                <w:b/>
                <w:bCs/>
                <w:rPrChange w:id="18321" w:author="phuong vu" w:date="2018-11-25T21:55:00Z">
                  <w:rPr>
                    <w:ins w:id="18322" w:author="phuong vu" w:date="2018-11-23T14:45:00Z"/>
                    <w:b/>
                    <w:bCs/>
                  </w:rPr>
                </w:rPrChange>
              </w:rPr>
            </w:pPr>
            <w:ins w:id="18323" w:author="phuong vu" w:date="2018-11-23T14:45:00Z">
              <w:r w:rsidRPr="00BA3432">
                <w:rPr>
                  <w:b/>
                  <w:bCs/>
                  <w:lang w:val="da-DK"/>
                  <w:rPrChange w:id="18324" w:author="phuong vu" w:date="2018-11-25T21:55:00Z">
                    <w:rPr>
                      <w:b/>
                      <w:bCs/>
                      <w:lang w:val="da-DK"/>
                    </w:rPr>
                  </w:rPrChange>
                </w:rPr>
                <w:t>Mô tả</w:t>
              </w:r>
            </w:ins>
          </w:p>
        </w:tc>
      </w:tr>
      <w:tr w:rsidR="00D515F9" w:rsidRPr="00BA3432" w14:paraId="0E270FA6" w14:textId="77777777" w:rsidTr="009613AB">
        <w:trPr>
          <w:trHeight w:val="300"/>
          <w:ins w:id="18325" w:author="phuong vu" w:date="2018-11-23T14:45:00Z"/>
        </w:trPr>
        <w:tc>
          <w:tcPr>
            <w:tcW w:w="708" w:type="dxa"/>
            <w:noWrap/>
            <w:vAlign w:val="center"/>
            <w:hideMark/>
          </w:tcPr>
          <w:p w14:paraId="3D3E2177" w14:textId="77777777" w:rsidR="00D515F9" w:rsidRPr="00BA3432" w:rsidRDefault="00D515F9" w:rsidP="009613AB">
            <w:pPr>
              <w:spacing w:line="276" w:lineRule="auto"/>
              <w:jc w:val="center"/>
              <w:rPr>
                <w:ins w:id="18326" w:author="phuong vu" w:date="2018-11-23T14:45:00Z"/>
                <w:rPrChange w:id="18327" w:author="phuong vu" w:date="2018-11-25T21:55:00Z">
                  <w:rPr>
                    <w:ins w:id="18328" w:author="phuong vu" w:date="2018-11-23T14:45:00Z"/>
                  </w:rPr>
                </w:rPrChange>
              </w:rPr>
            </w:pPr>
            <w:ins w:id="18329" w:author="phuong vu" w:date="2018-11-23T14:45:00Z">
              <w:r w:rsidRPr="00BA3432">
                <w:rPr>
                  <w:rPrChange w:id="18330" w:author="phuong vu" w:date="2018-11-25T21:55:00Z">
                    <w:rPr/>
                  </w:rPrChange>
                </w:rPr>
                <w:t>1</w:t>
              </w:r>
            </w:ins>
          </w:p>
        </w:tc>
        <w:tc>
          <w:tcPr>
            <w:tcW w:w="2295" w:type="dxa"/>
            <w:noWrap/>
            <w:hideMark/>
          </w:tcPr>
          <w:p w14:paraId="1396B883" w14:textId="77777777" w:rsidR="00D515F9" w:rsidRPr="00BA3432" w:rsidRDefault="00D515F9" w:rsidP="009613AB">
            <w:pPr>
              <w:spacing w:line="276" w:lineRule="auto"/>
              <w:rPr>
                <w:ins w:id="18331" w:author="phuong vu" w:date="2018-11-23T14:45:00Z"/>
                <w:rPrChange w:id="18332" w:author="phuong vu" w:date="2018-11-25T21:55:00Z">
                  <w:rPr>
                    <w:ins w:id="18333" w:author="phuong vu" w:date="2018-11-23T14:45:00Z"/>
                  </w:rPr>
                </w:rPrChange>
              </w:rPr>
            </w:pPr>
            <w:ins w:id="18334" w:author="phuong vu" w:date="2018-11-23T14:45:00Z">
              <w:r w:rsidRPr="00BA3432">
                <w:rPr>
                  <w:rPrChange w:id="18335" w:author="phuong vu" w:date="2018-11-25T21:55:00Z">
                    <w:rPr/>
                  </w:rPrChange>
                </w:rPr>
                <w:t>id</w:t>
              </w:r>
            </w:ins>
          </w:p>
        </w:tc>
        <w:tc>
          <w:tcPr>
            <w:tcW w:w="1300" w:type="dxa"/>
            <w:noWrap/>
            <w:hideMark/>
          </w:tcPr>
          <w:p w14:paraId="18312ABF" w14:textId="77777777" w:rsidR="00D515F9" w:rsidRPr="00BA3432" w:rsidRDefault="00D515F9" w:rsidP="009613AB">
            <w:pPr>
              <w:spacing w:line="276" w:lineRule="auto"/>
              <w:rPr>
                <w:ins w:id="18336" w:author="phuong vu" w:date="2018-11-23T14:45:00Z"/>
                <w:rPrChange w:id="18337" w:author="phuong vu" w:date="2018-11-25T21:55:00Z">
                  <w:rPr>
                    <w:ins w:id="18338" w:author="phuong vu" w:date="2018-11-23T14:45:00Z"/>
                  </w:rPr>
                </w:rPrChange>
              </w:rPr>
            </w:pPr>
            <w:ins w:id="18339" w:author="phuong vu" w:date="2018-11-23T14:45:00Z">
              <w:r w:rsidRPr="00BA3432">
                <w:rPr>
                  <w:rPrChange w:id="18340" w:author="phuong vu" w:date="2018-11-25T21:55:00Z">
                    <w:rPr/>
                  </w:rPrChange>
                </w:rPr>
                <w:t>numeric</w:t>
              </w:r>
            </w:ins>
          </w:p>
        </w:tc>
        <w:tc>
          <w:tcPr>
            <w:tcW w:w="1098" w:type="dxa"/>
            <w:noWrap/>
            <w:vAlign w:val="center"/>
            <w:hideMark/>
          </w:tcPr>
          <w:p w14:paraId="31419ADC" w14:textId="77777777" w:rsidR="00D515F9" w:rsidRPr="00BA3432" w:rsidRDefault="00D515F9" w:rsidP="009613AB">
            <w:pPr>
              <w:spacing w:line="276" w:lineRule="auto"/>
              <w:jc w:val="center"/>
              <w:rPr>
                <w:ins w:id="18341" w:author="phuong vu" w:date="2018-11-23T14:45:00Z"/>
                <w:rPrChange w:id="18342" w:author="phuong vu" w:date="2018-11-25T21:55:00Z">
                  <w:rPr>
                    <w:ins w:id="18343" w:author="phuong vu" w:date="2018-11-23T14:45:00Z"/>
                  </w:rPr>
                </w:rPrChange>
              </w:rPr>
            </w:pPr>
          </w:p>
        </w:tc>
        <w:tc>
          <w:tcPr>
            <w:tcW w:w="838" w:type="dxa"/>
            <w:noWrap/>
            <w:vAlign w:val="center"/>
            <w:hideMark/>
          </w:tcPr>
          <w:p w14:paraId="3CDEA99D" w14:textId="77777777" w:rsidR="00D515F9" w:rsidRPr="00BA3432" w:rsidRDefault="00D515F9" w:rsidP="009613AB">
            <w:pPr>
              <w:spacing w:line="276" w:lineRule="auto"/>
              <w:jc w:val="center"/>
              <w:rPr>
                <w:ins w:id="18344" w:author="phuong vu" w:date="2018-11-23T14:45:00Z"/>
                <w:rPrChange w:id="18345" w:author="phuong vu" w:date="2018-11-25T21:55:00Z">
                  <w:rPr>
                    <w:ins w:id="18346" w:author="phuong vu" w:date="2018-11-23T14:45:00Z"/>
                  </w:rPr>
                </w:rPrChange>
              </w:rPr>
            </w:pPr>
            <w:ins w:id="18347" w:author="phuong vu" w:date="2018-11-23T14:45:00Z">
              <w:r w:rsidRPr="00BA3432">
                <w:rPr>
                  <w:rPrChange w:id="18348" w:author="phuong vu" w:date="2018-11-25T21:55:00Z">
                    <w:rPr/>
                  </w:rPrChange>
                </w:rPr>
                <w:t>X</w:t>
              </w:r>
            </w:ins>
          </w:p>
        </w:tc>
        <w:tc>
          <w:tcPr>
            <w:tcW w:w="823" w:type="dxa"/>
            <w:noWrap/>
            <w:vAlign w:val="center"/>
            <w:hideMark/>
          </w:tcPr>
          <w:p w14:paraId="451DAEA5" w14:textId="77777777" w:rsidR="00D515F9" w:rsidRPr="00BA3432" w:rsidRDefault="00D515F9" w:rsidP="009613AB">
            <w:pPr>
              <w:spacing w:line="276" w:lineRule="auto"/>
              <w:jc w:val="center"/>
              <w:rPr>
                <w:ins w:id="18349" w:author="phuong vu" w:date="2018-11-23T14:45:00Z"/>
                <w:rPrChange w:id="18350" w:author="phuong vu" w:date="2018-11-25T21:55:00Z">
                  <w:rPr>
                    <w:ins w:id="18351" w:author="phuong vu" w:date="2018-11-23T14:45:00Z"/>
                  </w:rPr>
                </w:rPrChange>
              </w:rPr>
            </w:pPr>
          </w:p>
        </w:tc>
        <w:tc>
          <w:tcPr>
            <w:tcW w:w="2228" w:type="dxa"/>
            <w:noWrap/>
            <w:hideMark/>
          </w:tcPr>
          <w:p w14:paraId="1EC1DC24" w14:textId="77777777" w:rsidR="00D515F9" w:rsidRPr="00BA3432" w:rsidRDefault="00D515F9" w:rsidP="009613AB">
            <w:pPr>
              <w:spacing w:line="276" w:lineRule="auto"/>
              <w:rPr>
                <w:ins w:id="18352" w:author="phuong vu" w:date="2018-11-23T14:45:00Z"/>
                <w:lang w:val="en-US"/>
                <w:rPrChange w:id="18353" w:author="phuong vu" w:date="2018-11-25T21:55:00Z">
                  <w:rPr>
                    <w:ins w:id="18354" w:author="phuong vu" w:date="2018-11-23T14:45:00Z"/>
                    <w:lang w:val="en-US"/>
                  </w:rPr>
                </w:rPrChange>
              </w:rPr>
            </w:pPr>
            <w:ins w:id="18355" w:author="phuong vu" w:date="2018-11-23T14:45:00Z">
              <w:r w:rsidRPr="00BA3432">
                <w:rPr>
                  <w:rPrChange w:id="18356" w:author="phuong vu" w:date="2018-11-25T21:55:00Z">
                    <w:rPr/>
                  </w:rPrChange>
                </w:rPr>
                <w:t>ID</w:t>
              </w:r>
            </w:ins>
          </w:p>
        </w:tc>
      </w:tr>
      <w:tr w:rsidR="00D515F9" w:rsidRPr="00BA3432" w14:paraId="1D7F4BCF" w14:textId="77777777" w:rsidTr="009613AB">
        <w:trPr>
          <w:trHeight w:val="300"/>
          <w:ins w:id="18357" w:author="phuong vu" w:date="2018-11-23T14:45:00Z"/>
        </w:trPr>
        <w:tc>
          <w:tcPr>
            <w:tcW w:w="708" w:type="dxa"/>
            <w:noWrap/>
            <w:vAlign w:val="center"/>
            <w:hideMark/>
          </w:tcPr>
          <w:p w14:paraId="0B8FFA1F" w14:textId="77777777" w:rsidR="00D515F9" w:rsidRPr="00BA3432" w:rsidRDefault="00D515F9" w:rsidP="009613AB">
            <w:pPr>
              <w:spacing w:line="276" w:lineRule="auto"/>
              <w:jc w:val="center"/>
              <w:rPr>
                <w:ins w:id="18358" w:author="phuong vu" w:date="2018-11-23T14:45:00Z"/>
                <w:rPrChange w:id="18359" w:author="phuong vu" w:date="2018-11-25T21:55:00Z">
                  <w:rPr>
                    <w:ins w:id="18360" w:author="phuong vu" w:date="2018-11-23T14:45:00Z"/>
                  </w:rPr>
                </w:rPrChange>
              </w:rPr>
            </w:pPr>
            <w:ins w:id="18361" w:author="phuong vu" w:date="2018-11-23T14:45:00Z">
              <w:r w:rsidRPr="00BA3432">
                <w:rPr>
                  <w:rPrChange w:id="18362" w:author="phuong vu" w:date="2018-11-25T21:55:00Z">
                    <w:rPr/>
                  </w:rPrChange>
                </w:rPr>
                <w:t>2</w:t>
              </w:r>
            </w:ins>
          </w:p>
        </w:tc>
        <w:tc>
          <w:tcPr>
            <w:tcW w:w="2295" w:type="dxa"/>
            <w:noWrap/>
            <w:hideMark/>
          </w:tcPr>
          <w:p w14:paraId="2D7B2E30" w14:textId="5534D817" w:rsidR="00D515F9" w:rsidRPr="00BA3432" w:rsidRDefault="00D515F9" w:rsidP="009613AB">
            <w:pPr>
              <w:spacing w:line="276" w:lineRule="auto"/>
              <w:rPr>
                <w:ins w:id="18363" w:author="phuong vu" w:date="2018-11-23T14:45:00Z"/>
                <w:lang w:val="en-US"/>
                <w:rPrChange w:id="18364" w:author="phuong vu" w:date="2018-11-25T21:55:00Z">
                  <w:rPr>
                    <w:ins w:id="18365" w:author="phuong vu" w:date="2018-11-23T14:45:00Z"/>
                    <w:lang w:val="en-US"/>
                  </w:rPr>
                </w:rPrChange>
              </w:rPr>
            </w:pPr>
            <w:ins w:id="18366" w:author="phuong vu" w:date="2018-11-23T14:45:00Z">
              <w:r w:rsidRPr="00BA3432">
                <w:rPr>
                  <w:lang w:val="en-US"/>
                  <w:rPrChange w:id="18367" w:author="phuong vu" w:date="2018-11-25T21:55:00Z">
                    <w:rPr>
                      <w:lang w:val="en-US"/>
                    </w:rPr>
                  </w:rPrChange>
                </w:rPr>
                <w:t>task_type</w:t>
              </w:r>
            </w:ins>
          </w:p>
        </w:tc>
        <w:tc>
          <w:tcPr>
            <w:tcW w:w="1300" w:type="dxa"/>
            <w:noWrap/>
            <w:hideMark/>
          </w:tcPr>
          <w:p w14:paraId="69A7A061" w14:textId="77777777" w:rsidR="00D515F9" w:rsidRPr="00BA3432" w:rsidRDefault="00D515F9" w:rsidP="009613AB">
            <w:pPr>
              <w:spacing w:line="276" w:lineRule="auto"/>
              <w:rPr>
                <w:ins w:id="18368" w:author="phuong vu" w:date="2018-11-23T14:45:00Z"/>
                <w:lang w:val="en-US"/>
                <w:rPrChange w:id="18369" w:author="phuong vu" w:date="2018-11-25T21:55:00Z">
                  <w:rPr>
                    <w:ins w:id="18370" w:author="phuong vu" w:date="2018-11-23T14:45:00Z"/>
                    <w:lang w:val="en-US"/>
                  </w:rPr>
                </w:rPrChange>
              </w:rPr>
            </w:pPr>
            <w:ins w:id="18371" w:author="phuong vu" w:date="2018-11-23T14:45:00Z">
              <w:r w:rsidRPr="00BA3432">
                <w:rPr>
                  <w:rPrChange w:id="18372" w:author="phuong vu" w:date="2018-11-25T21:55:00Z">
                    <w:rPr/>
                  </w:rPrChange>
                </w:rPr>
                <w:t>character varying</w:t>
              </w:r>
            </w:ins>
          </w:p>
        </w:tc>
        <w:tc>
          <w:tcPr>
            <w:tcW w:w="1098" w:type="dxa"/>
            <w:noWrap/>
            <w:vAlign w:val="center"/>
            <w:hideMark/>
          </w:tcPr>
          <w:p w14:paraId="5EC0AB3D" w14:textId="77777777" w:rsidR="00D515F9" w:rsidRPr="00BA3432" w:rsidRDefault="00D515F9" w:rsidP="009613AB">
            <w:pPr>
              <w:spacing w:line="276" w:lineRule="auto"/>
              <w:jc w:val="center"/>
              <w:rPr>
                <w:ins w:id="18373" w:author="phuong vu" w:date="2018-11-23T14:45:00Z"/>
                <w:rPrChange w:id="18374" w:author="phuong vu" w:date="2018-11-25T21:55:00Z">
                  <w:rPr>
                    <w:ins w:id="18375" w:author="phuong vu" w:date="2018-11-23T14:45:00Z"/>
                  </w:rPr>
                </w:rPrChange>
              </w:rPr>
            </w:pPr>
          </w:p>
        </w:tc>
        <w:tc>
          <w:tcPr>
            <w:tcW w:w="838" w:type="dxa"/>
            <w:noWrap/>
            <w:vAlign w:val="center"/>
            <w:hideMark/>
          </w:tcPr>
          <w:p w14:paraId="2076229F" w14:textId="77777777" w:rsidR="00D515F9" w:rsidRPr="00BA3432" w:rsidRDefault="00D515F9" w:rsidP="009613AB">
            <w:pPr>
              <w:spacing w:line="276" w:lineRule="auto"/>
              <w:jc w:val="center"/>
              <w:rPr>
                <w:ins w:id="18376" w:author="phuong vu" w:date="2018-11-23T14:45:00Z"/>
                <w:rPrChange w:id="18377" w:author="phuong vu" w:date="2018-11-25T21:55:00Z">
                  <w:rPr>
                    <w:ins w:id="18378" w:author="phuong vu" w:date="2018-11-23T14:45:00Z"/>
                  </w:rPr>
                </w:rPrChange>
              </w:rPr>
            </w:pPr>
          </w:p>
        </w:tc>
        <w:tc>
          <w:tcPr>
            <w:tcW w:w="823" w:type="dxa"/>
            <w:noWrap/>
            <w:vAlign w:val="center"/>
            <w:hideMark/>
          </w:tcPr>
          <w:p w14:paraId="6F1AF0F8" w14:textId="12EC3139" w:rsidR="00D515F9" w:rsidRPr="00BA3432" w:rsidRDefault="00D515F9" w:rsidP="009613AB">
            <w:pPr>
              <w:spacing w:line="276" w:lineRule="auto"/>
              <w:jc w:val="center"/>
              <w:rPr>
                <w:ins w:id="18379" w:author="phuong vu" w:date="2018-11-23T14:45:00Z"/>
                <w:lang w:val="en-US"/>
                <w:rPrChange w:id="18380" w:author="phuong vu" w:date="2018-11-25T21:55:00Z">
                  <w:rPr>
                    <w:ins w:id="18381" w:author="phuong vu" w:date="2018-11-23T14:45:00Z"/>
                    <w:lang w:val="en-US"/>
                  </w:rPr>
                </w:rPrChange>
              </w:rPr>
            </w:pPr>
          </w:p>
        </w:tc>
        <w:tc>
          <w:tcPr>
            <w:tcW w:w="2228" w:type="dxa"/>
            <w:noWrap/>
            <w:hideMark/>
          </w:tcPr>
          <w:p w14:paraId="779B57AC" w14:textId="4C9635F8" w:rsidR="00D515F9" w:rsidRPr="00BA3432" w:rsidRDefault="00D515F9" w:rsidP="009613AB">
            <w:pPr>
              <w:spacing w:line="276" w:lineRule="auto"/>
              <w:rPr>
                <w:ins w:id="18382" w:author="phuong vu" w:date="2018-11-23T14:45:00Z"/>
                <w:lang w:val="en-US"/>
                <w:rPrChange w:id="18383" w:author="phuong vu" w:date="2018-11-25T21:55:00Z">
                  <w:rPr>
                    <w:ins w:id="18384" w:author="phuong vu" w:date="2018-11-23T14:45:00Z"/>
                    <w:lang w:val="en-US"/>
                  </w:rPr>
                </w:rPrChange>
              </w:rPr>
            </w:pPr>
            <w:ins w:id="18385" w:author="phuong vu" w:date="2018-11-23T14:45:00Z">
              <w:r w:rsidRPr="00BA3432">
                <w:rPr>
                  <w:lang w:val="en-US"/>
                  <w:rPrChange w:id="18386" w:author="phuong vu" w:date="2018-11-25T21:55:00Z">
                    <w:rPr>
                      <w:lang w:val="en-US"/>
                    </w:rPr>
                  </w:rPrChange>
                </w:rPr>
                <w:t>Tên loại công việc</w:t>
              </w:r>
            </w:ins>
          </w:p>
        </w:tc>
      </w:tr>
      <w:tr w:rsidR="00D515F9" w:rsidRPr="00BA3432" w14:paraId="2B23AE1C" w14:textId="77777777" w:rsidTr="009613AB">
        <w:trPr>
          <w:trHeight w:val="300"/>
          <w:ins w:id="18387" w:author="phuong vu" w:date="2018-11-23T14:45:00Z"/>
        </w:trPr>
        <w:tc>
          <w:tcPr>
            <w:tcW w:w="708" w:type="dxa"/>
            <w:noWrap/>
            <w:vAlign w:val="center"/>
          </w:tcPr>
          <w:p w14:paraId="378C1473" w14:textId="77777777" w:rsidR="00D515F9" w:rsidRPr="00BA3432" w:rsidRDefault="00D515F9" w:rsidP="009613AB">
            <w:pPr>
              <w:spacing w:line="276" w:lineRule="auto"/>
              <w:jc w:val="center"/>
              <w:rPr>
                <w:ins w:id="18388" w:author="phuong vu" w:date="2018-11-23T14:45:00Z"/>
                <w:lang w:val="en-US"/>
                <w:rPrChange w:id="18389" w:author="phuong vu" w:date="2018-11-25T21:55:00Z">
                  <w:rPr>
                    <w:ins w:id="18390" w:author="phuong vu" w:date="2018-11-23T14:45:00Z"/>
                    <w:lang w:val="en-US"/>
                  </w:rPr>
                </w:rPrChange>
              </w:rPr>
            </w:pPr>
            <w:ins w:id="18391" w:author="phuong vu" w:date="2018-11-23T14:45:00Z">
              <w:r w:rsidRPr="00BA3432">
                <w:rPr>
                  <w:lang w:val="en-US"/>
                  <w:rPrChange w:id="18392" w:author="phuong vu" w:date="2018-11-25T21:55:00Z">
                    <w:rPr>
                      <w:lang w:val="en-US"/>
                    </w:rPr>
                  </w:rPrChange>
                </w:rPr>
                <w:t>3</w:t>
              </w:r>
            </w:ins>
          </w:p>
        </w:tc>
        <w:tc>
          <w:tcPr>
            <w:tcW w:w="2295" w:type="dxa"/>
            <w:noWrap/>
          </w:tcPr>
          <w:p w14:paraId="13F947DD" w14:textId="6EB33305" w:rsidR="00D515F9" w:rsidRPr="00BA3432" w:rsidRDefault="00D515F9" w:rsidP="009613AB">
            <w:pPr>
              <w:spacing w:line="276" w:lineRule="auto"/>
              <w:rPr>
                <w:ins w:id="18393" w:author="phuong vu" w:date="2018-11-23T14:45:00Z"/>
                <w:lang w:val="en-US"/>
                <w:rPrChange w:id="18394" w:author="phuong vu" w:date="2018-11-25T21:55:00Z">
                  <w:rPr>
                    <w:ins w:id="18395" w:author="phuong vu" w:date="2018-11-23T14:45:00Z"/>
                    <w:lang w:val="en-US"/>
                  </w:rPr>
                </w:rPrChange>
              </w:rPr>
            </w:pPr>
            <w:ins w:id="18396" w:author="phuong vu" w:date="2018-11-23T14:45:00Z">
              <w:r w:rsidRPr="00BA3432">
                <w:rPr>
                  <w:lang w:val="en-US"/>
                  <w:rPrChange w:id="18397" w:author="phuong vu" w:date="2018-11-25T21:55:00Z">
                    <w:rPr>
                      <w:lang w:val="en-US"/>
                    </w:rPr>
                  </w:rPrChange>
                </w:rPr>
                <w:t>current_staff</w:t>
              </w:r>
            </w:ins>
          </w:p>
        </w:tc>
        <w:tc>
          <w:tcPr>
            <w:tcW w:w="1300" w:type="dxa"/>
            <w:noWrap/>
          </w:tcPr>
          <w:p w14:paraId="5D4692B8" w14:textId="1C8852E5" w:rsidR="00D515F9" w:rsidRPr="00BA3432" w:rsidRDefault="00D515F9" w:rsidP="009613AB">
            <w:pPr>
              <w:spacing w:line="276" w:lineRule="auto"/>
              <w:rPr>
                <w:ins w:id="18398" w:author="phuong vu" w:date="2018-11-23T14:45:00Z"/>
                <w:lang w:val="en-US"/>
                <w:rPrChange w:id="18399" w:author="phuong vu" w:date="2018-11-25T21:55:00Z">
                  <w:rPr>
                    <w:ins w:id="18400" w:author="phuong vu" w:date="2018-11-23T14:45:00Z"/>
                  </w:rPr>
                </w:rPrChange>
              </w:rPr>
            </w:pPr>
            <w:ins w:id="18401" w:author="phuong vu" w:date="2018-11-23T14:45:00Z">
              <w:r w:rsidRPr="00BA3432">
                <w:rPr>
                  <w:lang w:val="en-US"/>
                  <w:rPrChange w:id="18402" w:author="phuong vu" w:date="2018-11-25T21:55:00Z">
                    <w:rPr>
                      <w:lang w:val="en-US"/>
                    </w:rPr>
                  </w:rPrChange>
                </w:rPr>
                <w:t>numeric</w:t>
              </w:r>
            </w:ins>
          </w:p>
        </w:tc>
        <w:tc>
          <w:tcPr>
            <w:tcW w:w="1098" w:type="dxa"/>
            <w:noWrap/>
            <w:vAlign w:val="center"/>
          </w:tcPr>
          <w:p w14:paraId="777787D7" w14:textId="77777777" w:rsidR="00D515F9" w:rsidRPr="00AD0E2E" w:rsidRDefault="00D515F9" w:rsidP="009613AB">
            <w:pPr>
              <w:spacing w:line="276" w:lineRule="auto"/>
              <w:jc w:val="center"/>
              <w:rPr>
                <w:ins w:id="18403" w:author="phuong vu" w:date="2018-11-23T14:45:00Z"/>
              </w:rPr>
            </w:pPr>
          </w:p>
        </w:tc>
        <w:tc>
          <w:tcPr>
            <w:tcW w:w="838" w:type="dxa"/>
            <w:noWrap/>
            <w:vAlign w:val="center"/>
          </w:tcPr>
          <w:p w14:paraId="3FA32BA1" w14:textId="77777777" w:rsidR="00D515F9" w:rsidRPr="00BA3432" w:rsidRDefault="00D515F9" w:rsidP="009613AB">
            <w:pPr>
              <w:spacing w:line="276" w:lineRule="auto"/>
              <w:jc w:val="center"/>
              <w:rPr>
                <w:ins w:id="18404" w:author="phuong vu" w:date="2018-11-23T14:45:00Z"/>
                <w:rPrChange w:id="18405" w:author="phuong vu" w:date="2018-11-25T21:55:00Z">
                  <w:rPr>
                    <w:ins w:id="18406" w:author="phuong vu" w:date="2018-11-23T14:45:00Z"/>
                  </w:rPr>
                </w:rPrChange>
              </w:rPr>
            </w:pPr>
          </w:p>
        </w:tc>
        <w:tc>
          <w:tcPr>
            <w:tcW w:w="823" w:type="dxa"/>
            <w:noWrap/>
            <w:vAlign w:val="center"/>
          </w:tcPr>
          <w:p w14:paraId="71CDA84F" w14:textId="77777777" w:rsidR="00D515F9" w:rsidRPr="00BA3432" w:rsidRDefault="00D515F9" w:rsidP="009613AB">
            <w:pPr>
              <w:spacing w:line="276" w:lineRule="auto"/>
              <w:jc w:val="center"/>
              <w:rPr>
                <w:ins w:id="18407" w:author="phuong vu" w:date="2018-11-23T14:45:00Z"/>
                <w:lang w:val="en-US"/>
                <w:rPrChange w:id="18408" w:author="phuong vu" w:date="2018-11-25T21:55:00Z">
                  <w:rPr>
                    <w:ins w:id="18409" w:author="phuong vu" w:date="2018-11-23T14:45:00Z"/>
                    <w:lang w:val="en-US"/>
                  </w:rPr>
                </w:rPrChange>
              </w:rPr>
            </w:pPr>
            <w:ins w:id="18410" w:author="phuong vu" w:date="2018-11-23T14:45:00Z">
              <w:r w:rsidRPr="00BA3432">
                <w:rPr>
                  <w:lang w:val="en-US"/>
                  <w:rPrChange w:id="18411" w:author="phuong vu" w:date="2018-11-25T21:55:00Z">
                    <w:rPr>
                      <w:lang w:val="en-US"/>
                    </w:rPr>
                  </w:rPrChange>
                </w:rPr>
                <w:t>X</w:t>
              </w:r>
            </w:ins>
          </w:p>
        </w:tc>
        <w:tc>
          <w:tcPr>
            <w:tcW w:w="2228" w:type="dxa"/>
            <w:noWrap/>
          </w:tcPr>
          <w:p w14:paraId="79BEE352" w14:textId="029721B8" w:rsidR="00D515F9" w:rsidRPr="00BA3432" w:rsidRDefault="00D515F9" w:rsidP="009613AB">
            <w:pPr>
              <w:spacing w:line="276" w:lineRule="auto"/>
              <w:rPr>
                <w:ins w:id="18412" w:author="phuong vu" w:date="2018-11-23T14:45:00Z"/>
                <w:lang w:val="en-US"/>
                <w:rPrChange w:id="18413" w:author="phuong vu" w:date="2018-11-25T21:55:00Z">
                  <w:rPr>
                    <w:ins w:id="18414" w:author="phuong vu" w:date="2018-11-23T14:45:00Z"/>
                    <w:lang w:val="en-US"/>
                  </w:rPr>
                </w:rPrChange>
              </w:rPr>
            </w:pPr>
            <w:ins w:id="18415" w:author="phuong vu" w:date="2018-11-23T14:49:00Z">
              <w:r w:rsidRPr="00BA3432">
                <w:rPr>
                  <w:lang w:val="en-US"/>
                  <w:rPrChange w:id="18416" w:author="phuong vu" w:date="2018-11-25T21:55:00Z">
                    <w:rPr>
                      <w:lang w:val="en-US"/>
                    </w:rPr>
                  </w:rPrChange>
                </w:rPr>
                <w:t>Nhân viên hiện tại</w:t>
              </w:r>
            </w:ins>
          </w:p>
        </w:tc>
      </w:tr>
      <w:tr w:rsidR="00D515F9" w:rsidRPr="00BA3432" w14:paraId="5CE7BAEE" w14:textId="77777777" w:rsidTr="009613AB">
        <w:trPr>
          <w:trHeight w:val="300"/>
          <w:ins w:id="18417" w:author="phuong vu" w:date="2018-11-23T14:45:00Z"/>
        </w:trPr>
        <w:tc>
          <w:tcPr>
            <w:tcW w:w="708" w:type="dxa"/>
            <w:noWrap/>
            <w:vAlign w:val="center"/>
            <w:hideMark/>
          </w:tcPr>
          <w:p w14:paraId="12DB429D" w14:textId="77777777" w:rsidR="00D515F9" w:rsidRPr="00BA3432" w:rsidRDefault="00D515F9" w:rsidP="009613AB">
            <w:pPr>
              <w:spacing w:line="276" w:lineRule="auto"/>
              <w:jc w:val="center"/>
              <w:rPr>
                <w:ins w:id="18418" w:author="phuong vu" w:date="2018-11-23T14:45:00Z"/>
                <w:lang w:val="en-US"/>
                <w:rPrChange w:id="18419" w:author="phuong vu" w:date="2018-11-25T21:55:00Z">
                  <w:rPr>
                    <w:ins w:id="18420" w:author="phuong vu" w:date="2018-11-23T14:45:00Z"/>
                    <w:lang w:val="en-US"/>
                  </w:rPr>
                </w:rPrChange>
              </w:rPr>
            </w:pPr>
            <w:ins w:id="18421" w:author="phuong vu" w:date="2018-11-23T14:45:00Z">
              <w:r w:rsidRPr="00BA3432">
                <w:rPr>
                  <w:lang w:val="en-US"/>
                  <w:rPrChange w:id="18422" w:author="phuong vu" w:date="2018-11-25T21:55:00Z">
                    <w:rPr>
                      <w:lang w:val="en-US"/>
                    </w:rPr>
                  </w:rPrChange>
                </w:rPr>
                <w:t>4</w:t>
              </w:r>
            </w:ins>
          </w:p>
        </w:tc>
        <w:tc>
          <w:tcPr>
            <w:tcW w:w="2295" w:type="dxa"/>
            <w:noWrap/>
            <w:hideMark/>
          </w:tcPr>
          <w:p w14:paraId="00973DBB" w14:textId="7B5D4A5B" w:rsidR="00D515F9" w:rsidRPr="00BA3432" w:rsidRDefault="00D515F9" w:rsidP="009613AB">
            <w:pPr>
              <w:spacing w:line="276" w:lineRule="auto"/>
              <w:rPr>
                <w:ins w:id="18423" w:author="phuong vu" w:date="2018-11-23T14:45:00Z"/>
                <w:lang w:val="en-US"/>
                <w:rPrChange w:id="18424" w:author="phuong vu" w:date="2018-11-25T21:55:00Z">
                  <w:rPr>
                    <w:ins w:id="18425" w:author="phuong vu" w:date="2018-11-23T14:45:00Z"/>
                  </w:rPr>
                </w:rPrChange>
              </w:rPr>
            </w:pPr>
            <w:ins w:id="18426" w:author="phuong vu" w:date="2018-11-23T14:46:00Z">
              <w:r w:rsidRPr="00BA3432">
                <w:rPr>
                  <w:lang w:val="en-US"/>
                  <w:rPrChange w:id="18427" w:author="phuong vu" w:date="2018-11-25T21:55:00Z">
                    <w:rPr>
                      <w:lang w:val="en-US"/>
                    </w:rPr>
                  </w:rPrChange>
                </w:rPr>
                <w:t>previous_staff</w:t>
              </w:r>
            </w:ins>
          </w:p>
        </w:tc>
        <w:tc>
          <w:tcPr>
            <w:tcW w:w="1300" w:type="dxa"/>
            <w:noWrap/>
            <w:hideMark/>
          </w:tcPr>
          <w:p w14:paraId="4527E75B" w14:textId="55C134F5" w:rsidR="00D515F9" w:rsidRPr="00BA3432" w:rsidRDefault="00D515F9" w:rsidP="009613AB">
            <w:pPr>
              <w:spacing w:line="276" w:lineRule="auto"/>
              <w:rPr>
                <w:ins w:id="18428" w:author="phuong vu" w:date="2018-11-23T14:45:00Z"/>
                <w:rPrChange w:id="18429" w:author="phuong vu" w:date="2018-11-25T21:55:00Z">
                  <w:rPr>
                    <w:ins w:id="18430" w:author="phuong vu" w:date="2018-11-23T14:45:00Z"/>
                  </w:rPr>
                </w:rPrChange>
              </w:rPr>
            </w:pPr>
            <w:ins w:id="18431" w:author="phuong vu" w:date="2018-11-23T14:46:00Z">
              <w:r w:rsidRPr="00AD0E2E">
                <w:rPr>
                  <w:lang w:val="en-US"/>
                </w:rPr>
                <w:t>nu</w:t>
              </w:r>
              <w:r w:rsidRPr="00BA3432">
                <w:rPr>
                  <w:lang w:val="en-US"/>
                  <w:rPrChange w:id="18432" w:author="phuong vu" w:date="2018-11-25T21:55:00Z">
                    <w:rPr>
                      <w:lang w:val="en-US"/>
                    </w:rPr>
                  </w:rPrChange>
                </w:rPr>
                <w:t>meric</w:t>
              </w:r>
            </w:ins>
          </w:p>
        </w:tc>
        <w:tc>
          <w:tcPr>
            <w:tcW w:w="1098" w:type="dxa"/>
            <w:noWrap/>
            <w:vAlign w:val="center"/>
            <w:hideMark/>
          </w:tcPr>
          <w:p w14:paraId="26E35F49" w14:textId="653819F7" w:rsidR="00D515F9" w:rsidRPr="00BA3432" w:rsidRDefault="00D515F9" w:rsidP="009613AB">
            <w:pPr>
              <w:spacing w:line="276" w:lineRule="auto"/>
              <w:jc w:val="center"/>
              <w:rPr>
                <w:ins w:id="18433" w:author="phuong vu" w:date="2018-11-23T14:45:00Z"/>
                <w:rPrChange w:id="18434" w:author="phuong vu" w:date="2018-11-25T21:55:00Z">
                  <w:rPr>
                    <w:ins w:id="18435" w:author="phuong vu" w:date="2018-11-23T14:45:00Z"/>
                  </w:rPr>
                </w:rPrChange>
              </w:rPr>
            </w:pPr>
          </w:p>
        </w:tc>
        <w:tc>
          <w:tcPr>
            <w:tcW w:w="838" w:type="dxa"/>
            <w:noWrap/>
            <w:vAlign w:val="center"/>
            <w:hideMark/>
          </w:tcPr>
          <w:p w14:paraId="7BCB2E8F" w14:textId="77777777" w:rsidR="00D515F9" w:rsidRPr="00BA3432" w:rsidRDefault="00D515F9" w:rsidP="009613AB">
            <w:pPr>
              <w:spacing w:line="276" w:lineRule="auto"/>
              <w:jc w:val="center"/>
              <w:rPr>
                <w:ins w:id="18436" w:author="phuong vu" w:date="2018-11-23T14:45:00Z"/>
                <w:rPrChange w:id="18437" w:author="phuong vu" w:date="2018-11-25T21:55:00Z">
                  <w:rPr>
                    <w:ins w:id="18438" w:author="phuong vu" w:date="2018-11-23T14:45:00Z"/>
                  </w:rPr>
                </w:rPrChange>
              </w:rPr>
            </w:pPr>
          </w:p>
        </w:tc>
        <w:tc>
          <w:tcPr>
            <w:tcW w:w="823" w:type="dxa"/>
            <w:noWrap/>
            <w:vAlign w:val="center"/>
            <w:hideMark/>
          </w:tcPr>
          <w:p w14:paraId="3CC6293F" w14:textId="0A29129B" w:rsidR="00D515F9" w:rsidRPr="00BA3432" w:rsidRDefault="009613AB" w:rsidP="009613AB">
            <w:pPr>
              <w:spacing w:line="276" w:lineRule="auto"/>
              <w:jc w:val="center"/>
              <w:rPr>
                <w:ins w:id="18439" w:author="phuong vu" w:date="2018-11-23T14:45:00Z"/>
                <w:lang w:val="en-US"/>
                <w:rPrChange w:id="18440" w:author="phuong vu" w:date="2018-11-25T21:55:00Z">
                  <w:rPr>
                    <w:ins w:id="18441" w:author="phuong vu" w:date="2018-11-23T14:45:00Z"/>
                  </w:rPr>
                </w:rPrChange>
              </w:rPr>
            </w:pPr>
            <w:ins w:id="18442" w:author="phuong vu" w:date="2018-11-23T14:52:00Z">
              <w:r w:rsidRPr="00BA3432">
                <w:rPr>
                  <w:lang w:val="en-US"/>
                  <w:rPrChange w:id="18443" w:author="phuong vu" w:date="2018-11-25T21:55:00Z">
                    <w:rPr>
                      <w:lang w:val="en-US"/>
                    </w:rPr>
                  </w:rPrChange>
                </w:rPr>
                <w:t>X</w:t>
              </w:r>
            </w:ins>
          </w:p>
        </w:tc>
        <w:tc>
          <w:tcPr>
            <w:tcW w:w="2228" w:type="dxa"/>
            <w:noWrap/>
            <w:hideMark/>
          </w:tcPr>
          <w:p w14:paraId="19293520" w14:textId="42D7A094" w:rsidR="00D515F9" w:rsidRPr="00BA3432" w:rsidRDefault="00D515F9" w:rsidP="009613AB">
            <w:pPr>
              <w:keepNext/>
              <w:spacing w:line="276" w:lineRule="auto"/>
              <w:rPr>
                <w:ins w:id="18444" w:author="phuong vu" w:date="2018-11-23T14:45:00Z"/>
                <w:lang w:val="en-US"/>
                <w:rPrChange w:id="18445" w:author="phuong vu" w:date="2018-11-25T21:55:00Z">
                  <w:rPr>
                    <w:ins w:id="18446" w:author="phuong vu" w:date="2018-11-23T14:45:00Z"/>
                  </w:rPr>
                </w:rPrChange>
              </w:rPr>
            </w:pPr>
            <w:ins w:id="18447" w:author="phuong vu" w:date="2018-11-23T14:49:00Z">
              <w:r w:rsidRPr="00AD0E2E">
                <w:rPr>
                  <w:lang w:val="en-US"/>
                </w:rPr>
                <w:t>Nhân viên trư</w:t>
              </w:r>
              <w:r w:rsidRPr="00BA3432">
                <w:rPr>
                  <w:lang w:val="en-US"/>
                  <w:rPrChange w:id="18448" w:author="phuong vu" w:date="2018-11-25T21:55:00Z">
                    <w:rPr>
                      <w:lang w:val="en-US"/>
                    </w:rPr>
                  </w:rPrChange>
                </w:rPr>
                <w:t>ớc</w:t>
              </w:r>
            </w:ins>
          </w:p>
        </w:tc>
      </w:tr>
      <w:tr w:rsidR="00D515F9" w:rsidRPr="00BA3432" w14:paraId="703B1EEF" w14:textId="77777777" w:rsidTr="009613AB">
        <w:trPr>
          <w:trHeight w:val="300"/>
          <w:ins w:id="18449" w:author="phuong vu" w:date="2018-11-23T14:46:00Z"/>
        </w:trPr>
        <w:tc>
          <w:tcPr>
            <w:tcW w:w="708" w:type="dxa"/>
            <w:noWrap/>
            <w:vAlign w:val="center"/>
          </w:tcPr>
          <w:p w14:paraId="328BF259" w14:textId="271EA4BF" w:rsidR="00D515F9" w:rsidRPr="00BA3432" w:rsidRDefault="00D515F9" w:rsidP="009613AB">
            <w:pPr>
              <w:spacing w:line="276" w:lineRule="auto"/>
              <w:jc w:val="center"/>
              <w:rPr>
                <w:ins w:id="18450" w:author="phuong vu" w:date="2018-11-23T14:46:00Z"/>
                <w:lang w:val="en-US"/>
                <w:rPrChange w:id="18451" w:author="phuong vu" w:date="2018-11-25T21:55:00Z">
                  <w:rPr>
                    <w:ins w:id="18452" w:author="phuong vu" w:date="2018-11-23T14:46:00Z"/>
                    <w:lang w:val="en-US"/>
                  </w:rPr>
                </w:rPrChange>
              </w:rPr>
            </w:pPr>
            <w:ins w:id="18453" w:author="phuong vu" w:date="2018-11-23T14:46:00Z">
              <w:r w:rsidRPr="00BA3432">
                <w:rPr>
                  <w:lang w:val="en-US"/>
                  <w:rPrChange w:id="18454" w:author="phuong vu" w:date="2018-11-25T21:55:00Z">
                    <w:rPr>
                      <w:lang w:val="en-US"/>
                    </w:rPr>
                  </w:rPrChange>
                </w:rPr>
                <w:lastRenderedPageBreak/>
                <w:t>5</w:t>
              </w:r>
            </w:ins>
          </w:p>
        </w:tc>
        <w:tc>
          <w:tcPr>
            <w:tcW w:w="2295" w:type="dxa"/>
            <w:noWrap/>
          </w:tcPr>
          <w:p w14:paraId="3DDD0EC8" w14:textId="3765DA70" w:rsidR="00D515F9" w:rsidRPr="00BA3432" w:rsidRDefault="00D515F9" w:rsidP="009613AB">
            <w:pPr>
              <w:spacing w:line="276" w:lineRule="auto"/>
              <w:rPr>
                <w:ins w:id="18455" w:author="phuong vu" w:date="2018-11-23T14:46:00Z"/>
                <w:lang w:val="en-US"/>
                <w:rPrChange w:id="18456" w:author="phuong vu" w:date="2018-11-25T21:55:00Z">
                  <w:rPr>
                    <w:ins w:id="18457" w:author="phuong vu" w:date="2018-11-23T14:46:00Z"/>
                    <w:lang w:val="en-US"/>
                  </w:rPr>
                </w:rPrChange>
              </w:rPr>
            </w:pPr>
            <w:ins w:id="18458" w:author="phuong vu" w:date="2018-11-23T14:46:00Z">
              <w:r w:rsidRPr="00BA3432">
                <w:rPr>
                  <w:lang w:val="en-US"/>
                  <w:rPrChange w:id="18459" w:author="phuong vu" w:date="2018-11-25T21:55:00Z">
                    <w:rPr>
                      <w:lang w:val="en-US"/>
                    </w:rPr>
                  </w:rPrChange>
                </w:rPr>
                <w:t>customer_order</w:t>
              </w:r>
            </w:ins>
          </w:p>
        </w:tc>
        <w:tc>
          <w:tcPr>
            <w:tcW w:w="1300" w:type="dxa"/>
            <w:noWrap/>
          </w:tcPr>
          <w:p w14:paraId="648CEF50" w14:textId="427AD59C" w:rsidR="00D515F9" w:rsidRPr="00BA3432" w:rsidRDefault="00D515F9" w:rsidP="009613AB">
            <w:pPr>
              <w:spacing w:line="276" w:lineRule="auto"/>
              <w:rPr>
                <w:ins w:id="18460" w:author="phuong vu" w:date="2018-11-23T14:46:00Z"/>
                <w:lang w:val="en-US"/>
                <w:rPrChange w:id="18461" w:author="phuong vu" w:date="2018-11-25T21:55:00Z">
                  <w:rPr>
                    <w:ins w:id="18462" w:author="phuong vu" w:date="2018-11-23T14:46:00Z"/>
                    <w:lang w:val="en-US"/>
                  </w:rPr>
                </w:rPrChange>
              </w:rPr>
            </w:pPr>
            <w:ins w:id="18463" w:author="phuong vu" w:date="2018-11-23T14:46:00Z">
              <w:r w:rsidRPr="00BA3432">
                <w:rPr>
                  <w:lang w:val="en-US"/>
                  <w:rPrChange w:id="18464" w:author="phuong vu" w:date="2018-11-25T21:55:00Z">
                    <w:rPr>
                      <w:lang w:val="en-US"/>
                    </w:rPr>
                  </w:rPrChange>
                </w:rPr>
                <w:t>numeric</w:t>
              </w:r>
            </w:ins>
          </w:p>
        </w:tc>
        <w:tc>
          <w:tcPr>
            <w:tcW w:w="1098" w:type="dxa"/>
            <w:noWrap/>
            <w:vAlign w:val="center"/>
          </w:tcPr>
          <w:p w14:paraId="0DC5B60B" w14:textId="34490E85" w:rsidR="00D515F9" w:rsidRPr="00BA3432" w:rsidRDefault="00D515F9" w:rsidP="009613AB">
            <w:pPr>
              <w:spacing w:line="276" w:lineRule="auto"/>
              <w:jc w:val="center"/>
              <w:rPr>
                <w:ins w:id="18465" w:author="phuong vu" w:date="2018-11-23T14:46:00Z"/>
                <w:lang w:val="en-US"/>
                <w:rPrChange w:id="18466" w:author="phuong vu" w:date="2018-11-25T21:55:00Z">
                  <w:rPr>
                    <w:ins w:id="18467" w:author="phuong vu" w:date="2018-11-23T14:46:00Z"/>
                  </w:rPr>
                </w:rPrChange>
              </w:rPr>
            </w:pPr>
            <w:ins w:id="18468" w:author="phuong vu" w:date="2018-11-23T14:49:00Z">
              <w:r w:rsidRPr="00BA3432">
                <w:rPr>
                  <w:lang w:val="en-US"/>
                  <w:rPrChange w:id="18469" w:author="phuong vu" w:date="2018-11-25T21:55:00Z">
                    <w:rPr>
                      <w:lang w:val="en-US"/>
                    </w:rPr>
                  </w:rPrChange>
                </w:rPr>
                <w:t>X</w:t>
              </w:r>
            </w:ins>
          </w:p>
        </w:tc>
        <w:tc>
          <w:tcPr>
            <w:tcW w:w="838" w:type="dxa"/>
            <w:noWrap/>
            <w:vAlign w:val="center"/>
          </w:tcPr>
          <w:p w14:paraId="74E57FA3" w14:textId="77777777" w:rsidR="00D515F9" w:rsidRPr="00AD0E2E" w:rsidRDefault="00D515F9" w:rsidP="009613AB">
            <w:pPr>
              <w:spacing w:line="276" w:lineRule="auto"/>
              <w:jc w:val="center"/>
              <w:rPr>
                <w:ins w:id="18470" w:author="phuong vu" w:date="2018-11-23T14:46:00Z"/>
              </w:rPr>
            </w:pPr>
          </w:p>
        </w:tc>
        <w:tc>
          <w:tcPr>
            <w:tcW w:w="823" w:type="dxa"/>
            <w:noWrap/>
            <w:vAlign w:val="center"/>
          </w:tcPr>
          <w:p w14:paraId="235E8089" w14:textId="77777777" w:rsidR="00D515F9" w:rsidRPr="00BA3432" w:rsidRDefault="00D515F9" w:rsidP="009613AB">
            <w:pPr>
              <w:spacing w:line="276" w:lineRule="auto"/>
              <w:jc w:val="center"/>
              <w:rPr>
                <w:ins w:id="18471" w:author="phuong vu" w:date="2018-11-23T14:46:00Z"/>
                <w:rPrChange w:id="18472" w:author="phuong vu" w:date="2018-11-25T21:55:00Z">
                  <w:rPr>
                    <w:ins w:id="18473" w:author="phuong vu" w:date="2018-11-23T14:46:00Z"/>
                  </w:rPr>
                </w:rPrChange>
              </w:rPr>
            </w:pPr>
          </w:p>
        </w:tc>
        <w:tc>
          <w:tcPr>
            <w:tcW w:w="2228" w:type="dxa"/>
            <w:noWrap/>
          </w:tcPr>
          <w:p w14:paraId="7B75C608" w14:textId="55765BAD" w:rsidR="00D515F9" w:rsidRPr="00BA3432" w:rsidRDefault="00D515F9" w:rsidP="009613AB">
            <w:pPr>
              <w:keepNext/>
              <w:spacing w:line="276" w:lineRule="auto"/>
              <w:rPr>
                <w:ins w:id="18474" w:author="phuong vu" w:date="2018-11-23T14:46:00Z"/>
                <w:lang w:val="en-US"/>
                <w:rPrChange w:id="18475" w:author="phuong vu" w:date="2018-11-25T21:55:00Z">
                  <w:rPr>
                    <w:ins w:id="18476" w:author="phuong vu" w:date="2018-11-23T14:46:00Z"/>
                  </w:rPr>
                </w:rPrChange>
              </w:rPr>
            </w:pPr>
            <w:ins w:id="18477" w:author="phuong vu" w:date="2018-11-23T14:49:00Z">
              <w:r w:rsidRPr="00BA3432">
                <w:rPr>
                  <w:lang w:val="en-US"/>
                  <w:rPrChange w:id="18478" w:author="phuong vu" w:date="2018-11-25T21:55:00Z">
                    <w:rPr>
                      <w:lang w:val="en-US"/>
                    </w:rPr>
                  </w:rPrChange>
                </w:rPr>
                <w:t>ID đơn hàng</w:t>
              </w:r>
            </w:ins>
          </w:p>
        </w:tc>
      </w:tr>
      <w:tr w:rsidR="00D515F9" w:rsidRPr="00BA3432" w14:paraId="4184B7F6" w14:textId="77777777" w:rsidTr="009613AB">
        <w:trPr>
          <w:trHeight w:val="300"/>
          <w:ins w:id="18479" w:author="phuong vu" w:date="2018-11-23T14:46:00Z"/>
        </w:trPr>
        <w:tc>
          <w:tcPr>
            <w:tcW w:w="708" w:type="dxa"/>
            <w:noWrap/>
            <w:vAlign w:val="center"/>
          </w:tcPr>
          <w:p w14:paraId="32025F94" w14:textId="1B922CD0" w:rsidR="00D515F9" w:rsidRPr="00BA3432" w:rsidRDefault="00D515F9" w:rsidP="009613AB">
            <w:pPr>
              <w:spacing w:line="276" w:lineRule="auto"/>
              <w:jc w:val="center"/>
              <w:rPr>
                <w:ins w:id="18480" w:author="phuong vu" w:date="2018-11-23T14:46:00Z"/>
                <w:lang w:val="en-US"/>
                <w:rPrChange w:id="18481" w:author="phuong vu" w:date="2018-11-25T21:55:00Z">
                  <w:rPr>
                    <w:ins w:id="18482" w:author="phuong vu" w:date="2018-11-23T14:46:00Z"/>
                    <w:lang w:val="en-US"/>
                  </w:rPr>
                </w:rPrChange>
              </w:rPr>
            </w:pPr>
            <w:ins w:id="18483" w:author="phuong vu" w:date="2018-11-23T14:46:00Z">
              <w:r w:rsidRPr="00BA3432">
                <w:rPr>
                  <w:lang w:val="en-US"/>
                  <w:rPrChange w:id="18484" w:author="phuong vu" w:date="2018-11-25T21:55:00Z">
                    <w:rPr>
                      <w:lang w:val="en-US"/>
                    </w:rPr>
                  </w:rPrChange>
                </w:rPr>
                <w:t>6</w:t>
              </w:r>
            </w:ins>
          </w:p>
        </w:tc>
        <w:tc>
          <w:tcPr>
            <w:tcW w:w="2295" w:type="dxa"/>
            <w:noWrap/>
          </w:tcPr>
          <w:p w14:paraId="20198609" w14:textId="05735634" w:rsidR="00D515F9" w:rsidRPr="00BA3432" w:rsidRDefault="00D515F9" w:rsidP="009613AB">
            <w:pPr>
              <w:spacing w:line="276" w:lineRule="auto"/>
              <w:rPr>
                <w:ins w:id="18485" w:author="phuong vu" w:date="2018-11-23T14:46:00Z"/>
                <w:lang w:val="en-US"/>
                <w:rPrChange w:id="18486" w:author="phuong vu" w:date="2018-11-25T21:55:00Z">
                  <w:rPr>
                    <w:ins w:id="18487" w:author="phuong vu" w:date="2018-11-23T14:46:00Z"/>
                    <w:lang w:val="en-US"/>
                  </w:rPr>
                </w:rPrChange>
              </w:rPr>
            </w:pPr>
            <w:ins w:id="18488" w:author="phuong vu" w:date="2018-11-23T14:46:00Z">
              <w:r w:rsidRPr="00BA3432">
                <w:rPr>
                  <w:lang w:val="en-US"/>
                  <w:rPrChange w:id="18489" w:author="phuong vu" w:date="2018-11-25T21:55:00Z">
                    <w:rPr>
                      <w:lang w:val="en-US"/>
                    </w:rPr>
                  </w:rPrChange>
                </w:rPr>
                <w:t>receipt</w:t>
              </w:r>
            </w:ins>
          </w:p>
        </w:tc>
        <w:tc>
          <w:tcPr>
            <w:tcW w:w="1300" w:type="dxa"/>
            <w:noWrap/>
          </w:tcPr>
          <w:p w14:paraId="0E37D5DF" w14:textId="4070A99F" w:rsidR="00D515F9" w:rsidRPr="00BA3432" w:rsidRDefault="00D515F9" w:rsidP="009613AB">
            <w:pPr>
              <w:spacing w:line="276" w:lineRule="auto"/>
              <w:rPr>
                <w:ins w:id="18490" w:author="phuong vu" w:date="2018-11-23T14:46:00Z"/>
                <w:lang w:val="en-US"/>
                <w:rPrChange w:id="18491" w:author="phuong vu" w:date="2018-11-25T21:55:00Z">
                  <w:rPr>
                    <w:ins w:id="18492" w:author="phuong vu" w:date="2018-11-23T14:46:00Z"/>
                    <w:lang w:val="en-US"/>
                  </w:rPr>
                </w:rPrChange>
              </w:rPr>
            </w:pPr>
            <w:ins w:id="18493" w:author="phuong vu" w:date="2018-11-23T14:46:00Z">
              <w:r w:rsidRPr="00BA3432">
                <w:rPr>
                  <w:lang w:val="en-US"/>
                  <w:rPrChange w:id="18494" w:author="phuong vu" w:date="2018-11-25T21:55:00Z">
                    <w:rPr>
                      <w:lang w:val="en-US"/>
                    </w:rPr>
                  </w:rPrChange>
                </w:rPr>
                <w:t>numeric</w:t>
              </w:r>
            </w:ins>
          </w:p>
        </w:tc>
        <w:tc>
          <w:tcPr>
            <w:tcW w:w="1098" w:type="dxa"/>
            <w:noWrap/>
            <w:vAlign w:val="center"/>
          </w:tcPr>
          <w:p w14:paraId="0F14943F" w14:textId="71BECC78" w:rsidR="00D515F9" w:rsidRPr="00BA3432" w:rsidRDefault="00D515F9" w:rsidP="009613AB">
            <w:pPr>
              <w:spacing w:line="276" w:lineRule="auto"/>
              <w:jc w:val="center"/>
              <w:rPr>
                <w:ins w:id="18495" w:author="phuong vu" w:date="2018-11-23T14:46:00Z"/>
                <w:lang w:val="en-US"/>
                <w:rPrChange w:id="18496" w:author="phuong vu" w:date="2018-11-25T21:55:00Z">
                  <w:rPr>
                    <w:ins w:id="18497" w:author="phuong vu" w:date="2018-11-23T14:46:00Z"/>
                  </w:rPr>
                </w:rPrChange>
              </w:rPr>
            </w:pPr>
            <w:ins w:id="18498" w:author="phuong vu" w:date="2018-11-23T14:49:00Z">
              <w:r w:rsidRPr="00BA3432">
                <w:rPr>
                  <w:lang w:val="en-US"/>
                  <w:rPrChange w:id="18499" w:author="phuong vu" w:date="2018-11-25T21:55:00Z">
                    <w:rPr>
                      <w:lang w:val="en-US"/>
                    </w:rPr>
                  </w:rPrChange>
                </w:rPr>
                <w:t>X</w:t>
              </w:r>
            </w:ins>
          </w:p>
        </w:tc>
        <w:tc>
          <w:tcPr>
            <w:tcW w:w="838" w:type="dxa"/>
            <w:noWrap/>
            <w:vAlign w:val="center"/>
          </w:tcPr>
          <w:p w14:paraId="2387EC43" w14:textId="77777777" w:rsidR="00D515F9" w:rsidRPr="00AD0E2E" w:rsidRDefault="00D515F9" w:rsidP="009613AB">
            <w:pPr>
              <w:spacing w:line="276" w:lineRule="auto"/>
              <w:jc w:val="center"/>
              <w:rPr>
                <w:ins w:id="18500" w:author="phuong vu" w:date="2018-11-23T14:46:00Z"/>
              </w:rPr>
            </w:pPr>
          </w:p>
        </w:tc>
        <w:tc>
          <w:tcPr>
            <w:tcW w:w="823" w:type="dxa"/>
            <w:noWrap/>
            <w:vAlign w:val="center"/>
          </w:tcPr>
          <w:p w14:paraId="307F82BC" w14:textId="77777777" w:rsidR="00D515F9" w:rsidRPr="00BA3432" w:rsidRDefault="00D515F9" w:rsidP="009613AB">
            <w:pPr>
              <w:spacing w:line="276" w:lineRule="auto"/>
              <w:jc w:val="center"/>
              <w:rPr>
                <w:ins w:id="18501" w:author="phuong vu" w:date="2018-11-23T14:46:00Z"/>
                <w:rPrChange w:id="18502" w:author="phuong vu" w:date="2018-11-25T21:55:00Z">
                  <w:rPr>
                    <w:ins w:id="18503" w:author="phuong vu" w:date="2018-11-23T14:46:00Z"/>
                  </w:rPr>
                </w:rPrChange>
              </w:rPr>
            </w:pPr>
          </w:p>
        </w:tc>
        <w:tc>
          <w:tcPr>
            <w:tcW w:w="2228" w:type="dxa"/>
            <w:noWrap/>
          </w:tcPr>
          <w:p w14:paraId="26C72936" w14:textId="604BA08D" w:rsidR="00D515F9" w:rsidRPr="00BA3432" w:rsidRDefault="00D515F9" w:rsidP="009613AB">
            <w:pPr>
              <w:keepNext/>
              <w:spacing w:line="276" w:lineRule="auto"/>
              <w:rPr>
                <w:ins w:id="18504" w:author="phuong vu" w:date="2018-11-23T14:46:00Z"/>
                <w:lang w:val="en-US"/>
                <w:rPrChange w:id="18505" w:author="phuong vu" w:date="2018-11-25T21:55:00Z">
                  <w:rPr>
                    <w:ins w:id="18506" w:author="phuong vu" w:date="2018-11-23T14:46:00Z"/>
                  </w:rPr>
                </w:rPrChange>
              </w:rPr>
            </w:pPr>
            <w:ins w:id="18507" w:author="phuong vu" w:date="2018-11-23T14:49:00Z">
              <w:r w:rsidRPr="00BA3432">
                <w:rPr>
                  <w:lang w:val="en-US"/>
                  <w:rPrChange w:id="18508" w:author="phuong vu" w:date="2018-11-25T21:55:00Z">
                    <w:rPr>
                      <w:lang w:val="en-US"/>
                    </w:rPr>
                  </w:rPrChange>
                </w:rPr>
                <w:t>ID biên nhận</w:t>
              </w:r>
            </w:ins>
          </w:p>
        </w:tc>
      </w:tr>
      <w:tr w:rsidR="00D515F9" w:rsidRPr="00BA3432" w14:paraId="040C17BD" w14:textId="77777777" w:rsidTr="009613AB">
        <w:trPr>
          <w:trHeight w:val="300"/>
          <w:ins w:id="18509" w:author="phuong vu" w:date="2018-11-23T14:47:00Z"/>
        </w:trPr>
        <w:tc>
          <w:tcPr>
            <w:tcW w:w="708" w:type="dxa"/>
            <w:noWrap/>
            <w:vAlign w:val="center"/>
          </w:tcPr>
          <w:p w14:paraId="03B181EF" w14:textId="36F8BD17" w:rsidR="00D515F9" w:rsidRPr="00BA3432" w:rsidRDefault="00D515F9" w:rsidP="009613AB">
            <w:pPr>
              <w:spacing w:line="276" w:lineRule="auto"/>
              <w:jc w:val="center"/>
              <w:rPr>
                <w:ins w:id="18510" w:author="phuong vu" w:date="2018-11-23T14:47:00Z"/>
                <w:lang w:val="en-US"/>
                <w:rPrChange w:id="18511" w:author="phuong vu" w:date="2018-11-25T21:55:00Z">
                  <w:rPr>
                    <w:ins w:id="18512" w:author="phuong vu" w:date="2018-11-23T14:47:00Z"/>
                    <w:lang w:val="en-US"/>
                  </w:rPr>
                </w:rPrChange>
              </w:rPr>
            </w:pPr>
            <w:ins w:id="18513" w:author="phuong vu" w:date="2018-11-23T14:50:00Z">
              <w:r w:rsidRPr="00BA3432">
                <w:rPr>
                  <w:lang w:val="en-US"/>
                  <w:rPrChange w:id="18514" w:author="phuong vu" w:date="2018-11-25T21:55:00Z">
                    <w:rPr>
                      <w:lang w:val="en-US"/>
                    </w:rPr>
                  </w:rPrChange>
                </w:rPr>
                <w:t>7</w:t>
              </w:r>
            </w:ins>
          </w:p>
        </w:tc>
        <w:tc>
          <w:tcPr>
            <w:tcW w:w="2295" w:type="dxa"/>
            <w:noWrap/>
          </w:tcPr>
          <w:p w14:paraId="4BD260ED" w14:textId="158C4578" w:rsidR="00D515F9" w:rsidRPr="00BA3432" w:rsidRDefault="00D515F9" w:rsidP="009613AB">
            <w:pPr>
              <w:spacing w:line="276" w:lineRule="auto"/>
              <w:rPr>
                <w:ins w:id="18515" w:author="phuong vu" w:date="2018-11-23T14:47:00Z"/>
                <w:lang w:val="en-US"/>
                <w:rPrChange w:id="18516" w:author="phuong vu" w:date="2018-11-25T21:55:00Z">
                  <w:rPr>
                    <w:ins w:id="18517" w:author="phuong vu" w:date="2018-11-23T14:47:00Z"/>
                    <w:lang w:val="en-US"/>
                  </w:rPr>
                </w:rPrChange>
              </w:rPr>
            </w:pPr>
            <w:ins w:id="18518" w:author="phuong vu" w:date="2018-11-23T14:47:00Z">
              <w:r w:rsidRPr="00BA3432">
                <w:rPr>
                  <w:lang w:val="en-US"/>
                  <w:rPrChange w:id="18519" w:author="phuong vu" w:date="2018-11-25T21:55:00Z">
                    <w:rPr>
                      <w:lang w:val="en-US"/>
                    </w:rPr>
                  </w:rPrChange>
                </w:rPr>
                <w:t>current_status</w:t>
              </w:r>
            </w:ins>
          </w:p>
        </w:tc>
        <w:tc>
          <w:tcPr>
            <w:tcW w:w="1300" w:type="dxa"/>
            <w:noWrap/>
          </w:tcPr>
          <w:p w14:paraId="60DD394A" w14:textId="0DAF853D" w:rsidR="00D515F9" w:rsidRPr="00BA3432" w:rsidRDefault="00D515F9" w:rsidP="009613AB">
            <w:pPr>
              <w:spacing w:line="276" w:lineRule="auto"/>
              <w:rPr>
                <w:ins w:id="18520" w:author="phuong vu" w:date="2018-11-23T14:47:00Z"/>
                <w:rPrChange w:id="18521" w:author="phuong vu" w:date="2018-11-25T21:55:00Z">
                  <w:rPr>
                    <w:ins w:id="18522" w:author="phuong vu" w:date="2018-11-23T14:47:00Z"/>
                  </w:rPr>
                </w:rPrChange>
              </w:rPr>
            </w:pPr>
            <w:ins w:id="18523" w:author="phuong vu" w:date="2018-11-23T14:47:00Z">
              <w:r w:rsidRPr="00BA3432">
                <w:rPr>
                  <w:rPrChange w:id="18524" w:author="phuong vu" w:date="2018-11-25T21:55:00Z">
                    <w:rPr/>
                  </w:rPrChange>
                </w:rPr>
                <w:t>character varying</w:t>
              </w:r>
            </w:ins>
          </w:p>
        </w:tc>
        <w:tc>
          <w:tcPr>
            <w:tcW w:w="1098" w:type="dxa"/>
            <w:noWrap/>
            <w:vAlign w:val="center"/>
          </w:tcPr>
          <w:p w14:paraId="21EBB9E1" w14:textId="77777777" w:rsidR="00D515F9" w:rsidRPr="00BA3432" w:rsidRDefault="00D515F9" w:rsidP="009613AB">
            <w:pPr>
              <w:spacing w:line="276" w:lineRule="auto"/>
              <w:jc w:val="center"/>
              <w:rPr>
                <w:ins w:id="18525" w:author="phuong vu" w:date="2018-11-23T14:47:00Z"/>
                <w:rPrChange w:id="18526" w:author="phuong vu" w:date="2018-11-25T21:55:00Z">
                  <w:rPr>
                    <w:ins w:id="18527" w:author="phuong vu" w:date="2018-11-23T14:47:00Z"/>
                  </w:rPr>
                </w:rPrChange>
              </w:rPr>
            </w:pPr>
          </w:p>
        </w:tc>
        <w:tc>
          <w:tcPr>
            <w:tcW w:w="838" w:type="dxa"/>
            <w:noWrap/>
            <w:vAlign w:val="center"/>
          </w:tcPr>
          <w:p w14:paraId="6B46B917" w14:textId="77777777" w:rsidR="00D515F9" w:rsidRPr="00BA3432" w:rsidRDefault="00D515F9" w:rsidP="009613AB">
            <w:pPr>
              <w:spacing w:line="276" w:lineRule="auto"/>
              <w:jc w:val="center"/>
              <w:rPr>
                <w:ins w:id="18528" w:author="phuong vu" w:date="2018-11-23T14:47:00Z"/>
                <w:rPrChange w:id="18529" w:author="phuong vu" w:date="2018-11-25T21:55:00Z">
                  <w:rPr>
                    <w:ins w:id="18530" w:author="phuong vu" w:date="2018-11-23T14:47:00Z"/>
                  </w:rPr>
                </w:rPrChange>
              </w:rPr>
            </w:pPr>
          </w:p>
        </w:tc>
        <w:tc>
          <w:tcPr>
            <w:tcW w:w="823" w:type="dxa"/>
            <w:noWrap/>
            <w:vAlign w:val="center"/>
          </w:tcPr>
          <w:p w14:paraId="133784B8" w14:textId="77777777" w:rsidR="00D515F9" w:rsidRPr="00BA3432" w:rsidRDefault="00D515F9" w:rsidP="009613AB">
            <w:pPr>
              <w:spacing w:line="276" w:lineRule="auto"/>
              <w:jc w:val="center"/>
              <w:rPr>
                <w:ins w:id="18531" w:author="phuong vu" w:date="2018-11-23T14:47:00Z"/>
                <w:rPrChange w:id="18532" w:author="phuong vu" w:date="2018-11-25T21:55:00Z">
                  <w:rPr>
                    <w:ins w:id="18533" w:author="phuong vu" w:date="2018-11-23T14:47:00Z"/>
                  </w:rPr>
                </w:rPrChange>
              </w:rPr>
            </w:pPr>
          </w:p>
        </w:tc>
        <w:tc>
          <w:tcPr>
            <w:tcW w:w="2228" w:type="dxa"/>
            <w:noWrap/>
          </w:tcPr>
          <w:p w14:paraId="53EB46E8" w14:textId="3C007B9E" w:rsidR="00D515F9" w:rsidRPr="00BA3432" w:rsidRDefault="00D515F9">
            <w:pPr>
              <w:keepNext/>
              <w:spacing w:line="276" w:lineRule="auto"/>
              <w:rPr>
                <w:ins w:id="18534" w:author="phuong vu" w:date="2018-11-23T14:47:00Z"/>
                <w:lang w:val="en-US"/>
                <w:rPrChange w:id="18535" w:author="phuong vu" w:date="2018-11-25T21:55:00Z">
                  <w:rPr>
                    <w:ins w:id="18536" w:author="phuong vu" w:date="2018-11-23T14:47:00Z"/>
                  </w:rPr>
                </w:rPrChange>
              </w:rPr>
            </w:pPr>
            <w:ins w:id="18537" w:author="phuong vu" w:date="2018-11-23T14:50:00Z">
              <w:r w:rsidRPr="00BA3432">
                <w:rPr>
                  <w:lang w:val="en-US"/>
                  <w:rPrChange w:id="18538" w:author="phuong vu" w:date="2018-11-25T21:55:00Z">
                    <w:rPr>
                      <w:lang w:val="en-US"/>
                    </w:rPr>
                  </w:rPrChange>
                </w:rPr>
                <w:t>Trạng thái hiện tại</w:t>
              </w:r>
            </w:ins>
          </w:p>
        </w:tc>
      </w:tr>
      <w:tr w:rsidR="00D515F9" w:rsidRPr="00BA3432" w14:paraId="1703D908" w14:textId="77777777" w:rsidTr="009613AB">
        <w:trPr>
          <w:trHeight w:val="300"/>
          <w:ins w:id="18539" w:author="phuong vu" w:date="2018-11-23T14:48:00Z"/>
        </w:trPr>
        <w:tc>
          <w:tcPr>
            <w:tcW w:w="708" w:type="dxa"/>
            <w:noWrap/>
            <w:vAlign w:val="center"/>
          </w:tcPr>
          <w:p w14:paraId="7B6D55EF" w14:textId="2A1D7C59" w:rsidR="00D515F9" w:rsidRPr="00BA3432" w:rsidRDefault="00D515F9" w:rsidP="009613AB">
            <w:pPr>
              <w:spacing w:line="276" w:lineRule="auto"/>
              <w:jc w:val="center"/>
              <w:rPr>
                <w:ins w:id="18540" w:author="phuong vu" w:date="2018-11-23T14:48:00Z"/>
                <w:lang w:val="en-US"/>
                <w:rPrChange w:id="18541" w:author="phuong vu" w:date="2018-11-25T21:55:00Z">
                  <w:rPr>
                    <w:ins w:id="18542" w:author="phuong vu" w:date="2018-11-23T14:48:00Z"/>
                    <w:lang w:val="en-US"/>
                  </w:rPr>
                </w:rPrChange>
              </w:rPr>
            </w:pPr>
            <w:ins w:id="18543" w:author="phuong vu" w:date="2018-11-23T14:50:00Z">
              <w:r w:rsidRPr="00BA3432">
                <w:rPr>
                  <w:lang w:val="en-US"/>
                  <w:rPrChange w:id="18544" w:author="phuong vu" w:date="2018-11-25T21:55:00Z">
                    <w:rPr>
                      <w:lang w:val="en-US"/>
                    </w:rPr>
                  </w:rPrChange>
                </w:rPr>
                <w:t>8</w:t>
              </w:r>
            </w:ins>
          </w:p>
        </w:tc>
        <w:tc>
          <w:tcPr>
            <w:tcW w:w="2295" w:type="dxa"/>
            <w:noWrap/>
          </w:tcPr>
          <w:p w14:paraId="2C86BA6C" w14:textId="2F0F715D" w:rsidR="00D515F9" w:rsidRPr="00BA3432" w:rsidRDefault="00D515F9" w:rsidP="009613AB">
            <w:pPr>
              <w:spacing w:line="276" w:lineRule="auto"/>
              <w:rPr>
                <w:ins w:id="18545" w:author="phuong vu" w:date="2018-11-23T14:48:00Z"/>
                <w:lang w:val="en-US"/>
                <w:rPrChange w:id="18546" w:author="phuong vu" w:date="2018-11-25T21:55:00Z">
                  <w:rPr>
                    <w:ins w:id="18547" w:author="phuong vu" w:date="2018-11-23T14:48:00Z"/>
                    <w:lang w:val="en-US"/>
                  </w:rPr>
                </w:rPrChange>
              </w:rPr>
            </w:pPr>
            <w:ins w:id="18548" w:author="phuong vu" w:date="2018-11-23T14:48:00Z">
              <w:r w:rsidRPr="00BA3432">
                <w:rPr>
                  <w:lang w:val="en-US"/>
                  <w:rPrChange w:id="18549" w:author="phuong vu" w:date="2018-11-25T21:55:00Z">
                    <w:rPr>
                      <w:lang w:val="en-US"/>
                    </w:rPr>
                  </w:rPrChange>
                </w:rPr>
                <w:t>previous_status</w:t>
              </w:r>
            </w:ins>
          </w:p>
        </w:tc>
        <w:tc>
          <w:tcPr>
            <w:tcW w:w="1300" w:type="dxa"/>
            <w:noWrap/>
          </w:tcPr>
          <w:p w14:paraId="47AA79CE" w14:textId="0A01C619" w:rsidR="00D515F9" w:rsidRPr="00BA3432" w:rsidRDefault="00D515F9" w:rsidP="009613AB">
            <w:pPr>
              <w:spacing w:line="276" w:lineRule="auto"/>
              <w:rPr>
                <w:ins w:id="18550" w:author="phuong vu" w:date="2018-11-23T14:48:00Z"/>
                <w:rPrChange w:id="18551" w:author="phuong vu" w:date="2018-11-25T21:55:00Z">
                  <w:rPr>
                    <w:ins w:id="18552" w:author="phuong vu" w:date="2018-11-23T14:48:00Z"/>
                  </w:rPr>
                </w:rPrChange>
              </w:rPr>
            </w:pPr>
            <w:ins w:id="18553" w:author="phuong vu" w:date="2018-11-23T14:48:00Z">
              <w:r w:rsidRPr="00BA3432">
                <w:rPr>
                  <w:rPrChange w:id="18554" w:author="phuong vu" w:date="2018-11-25T21:55:00Z">
                    <w:rPr/>
                  </w:rPrChange>
                </w:rPr>
                <w:t>character varying</w:t>
              </w:r>
            </w:ins>
          </w:p>
        </w:tc>
        <w:tc>
          <w:tcPr>
            <w:tcW w:w="1098" w:type="dxa"/>
            <w:noWrap/>
            <w:vAlign w:val="center"/>
          </w:tcPr>
          <w:p w14:paraId="720FB2FE" w14:textId="77777777" w:rsidR="00D515F9" w:rsidRPr="00BA3432" w:rsidRDefault="00D515F9" w:rsidP="009613AB">
            <w:pPr>
              <w:spacing w:line="276" w:lineRule="auto"/>
              <w:jc w:val="center"/>
              <w:rPr>
                <w:ins w:id="18555" w:author="phuong vu" w:date="2018-11-23T14:48:00Z"/>
                <w:rPrChange w:id="18556" w:author="phuong vu" w:date="2018-11-25T21:55:00Z">
                  <w:rPr>
                    <w:ins w:id="18557" w:author="phuong vu" w:date="2018-11-23T14:48:00Z"/>
                  </w:rPr>
                </w:rPrChange>
              </w:rPr>
            </w:pPr>
          </w:p>
        </w:tc>
        <w:tc>
          <w:tcPr>
            <w:tcW w:w="838" w:type="dxa"/>
            <w:noWrap/>
            <w:vAlign w:val="center"/>
          </w:tcPr>
          <w:p w14:paraId="5F52AE56" w14:textId="77777777" w:rsidR="00D515F9" w:rsidRPr="00BA3432" w:rsidRDefault="00D515F9" w:rsidP="009613AB">
            <w:pPr>
              <w:spacing w:line="276" w:lineRule="auto"/>
              <w:jc w:val="center"/>
              <w:rPr>
                <w:ins w:id="18558" w:author="phuong vu" w:date="2018-11-23T14:48:00Z"/>
                <w:rPrChange w:id="18559" w:author="phuong vu" w:date="2018-11-25T21:55:00Z">
                  <w:rPr>
                    <w:ins w:id="18560" w:author="phuong vu" w:date="2018-11-23T14:48:00Z"/>
                  </w:rPr>
                </w:rPrChange>
              </w:rPr>
            </w:pPr>
          </w:p>
        </w:tc>
        <w:tc>
          <w:tcPr>
            <w:tcW w:w="823" w:type="dxa"/>
            <w:noWrap/>
            <w:vAlign w:val="center"/>
          </w:tcPr>
          <w:p w14:paraId="01F70106" w14:textId="77777777" w:rsidR="00D515F9" w:rsidRPr="00BA3432" w:rsidRDefault="00D515F9" w:rsidP="009613AB">
            <w:pPr>
              <w:spacing w:line="276" w:lineRule="auto"/>
              <w:jc w:val="center"/>
              <w:rPr>
                <w:ins w:id="18561" w:author="phuong vu" w:date="2018-11-23T14:48:00Z"/>
                <w:rPrChange w:id="18562" w:author="phuong vu" w:date="2018-11-25T21:55:00Z">
                  <w:rPr>
                    <w:ins w:id="18563" w:author="phuong vu" w:date="2018-11-23T14:48:00Z"/>
                  </w:rPr>
                </w:rPrChange>
              </w:rPr>
            </w:pPr>
          </w:p>
        </w:tc>
        <w:tc>
          <w:tcPr>
            <w:tcW w:w="2228" w:type="dxa"/>
            <w:noWrap/>
          </w:tcPr>
          <w:p w14:paraId="7BEEE63E" w14:textId="707A149C" w:rsidR="00D515F9" w:rsidRPr="00BA3432" w:rsidRDefault="00D515F9" w:rsidP="00D515F9">
            <w:pPr>
              <w:keepNext/>
              <w:spacing w:line="276" w:lineRule="auto"/>
              <w:rPr>
                <w:ins w:id="18564" w:author="phuong vu" w:date="2018-11-23T14:48:00Z"/>
                <w:rPrChange w:id="18565" w:author="phuong vu" w:date="2018-11-25T21:55:00Z">
                  <w:rPr>
                    <w:ins w:id="18566" w:author="phuong vu" w:date="2018-11-23T14:48:00Z"/>
                  </w:rPr>
                </w:rPrChange>
              </w:rPr>
            </w:pPr>
            <w:ins w:id="18567" w:author="phuong vu" w:date="2018-11-23T14:50:00Z">
              <w:r w:rsidRPr="00BA3432">
                <w:rPr>
                  <w:lang w:val="en-US"/>
                  <w:rPrChange w:id="18568" w:author="phuong vu" w:date="2018-11-25T21:55:00Z">
                    <w:rPr>
                      <w:lang w:val="en-US"/>
                    </w:rPr>
                  </w:rPrChange>
                </w:rPr>
                <w:t>Trạng thái trước</w:t>
              </w:r>
            </w:ins>
          </w:p>
        </w:tc>
      </w:tr>
      <w:tr w:rsidR="00D515F9" w:rsidRPr="00BA3432" w14:paraId="739A5D84" w14:textId="77777777" w:rsidTr="009613AB">
        <w:trPr>
          <w:trHeight w:val="300"/>
          <w:ins w:id="18569" w:author="phuong vu" w:date="2018-11-23T14:48:00Z"/>
        </w:trPr>
        <w:tc>
          <w:tcPr>
            <w:tcW w:w="708" w:type="dxa"/>
            <w:noWrap/>
            <w:vAlign w:val="center"/>
          </w:tcPr>
          <w:p w14:paraId="01E72FFE" w14:textId="3BF92492" w:rsidR="00D515F9" w:rsidRPr="00BA3432" w:rsidRDefault="00D515F9" w:rsidP="009613AB">
            <w:pPr>
              <w:spacing w:line="276" w:lineRule="auto"/>
              <w:jc w:val="center"/>
              <w:rPr>
                <w:ins w:id="18570" w:author="phuong vu" w:date="2018-11-23T14:48:00Z"/>
                <w:lang w:val="en-US"/>
                <w:rPrChange w:id="18571" w:author="phuong vu" w:date="2018-11-25T21:55:00Z">
                  <w:rPr>
                    <w:ins w:id="18572" w:author="phuong vu" w:date="2018-11-23T14:48:00Z"/>
                    <w:lang w:val="en-US"/>
                  </w:rPr>
                </w:rPrChange>
              </w:rPr>
            </w:pPr>
            <w:ins w:id="18573" w:author="phuong vu" w:date="2018-11-23T14:50:00Z">
              <w:r w:rsidRPr="00BA3432">
                <w:rPr>
                  <w:lang w:val="en-US"/>
                  <w:rPrChange w:id="18574" w:author="phuong vu" w:date="2018-11-25T21:55:00Z">
                    <w:rPr>
                      <w:lang w:val="en-US"/>
                    </w:rPr>
                  </w:rPrChange>
                </w:rPr>
                <w:t>9</w:t>
              </w:r>
            </w:ins>
          </w:p>
        </w:tc>
        <w:tc>
          <w:tcPr>
            <w:tcW w:w="2295" w:type="dxa"/>
            <w:noWrap/>
          </w:tcPr>
          <w:p w14:paraId="1D28E18B" w14:textId="20A7A9C3" w:rsidR="00D515F9" w:rsidRPr="00BA3432" w:rsidRDefault="00D515F9" w:rsidP="009613AB">
            <w:pPr>
              <w:spacing w:line="276" w:lineRule="auto"/>
              <w:rPr>
                <w:ins w:id="18575" w:author="phuong vu" w:date="2018-11-23T14:48:00Z"/>
                <w:lang w:val="en-US"/>
                <w:rPrChange w:id="18576" w:author="phuong vu" w:date="2018-11-25T21:55:00Z">
                  <w:rPr>
                    <w:ins w:id="18577" w:author="phuong vu" w:date="2018-11-23T14:48:00Z"/>
                    <w:lang w:val="en-US"/>
                  </w:rPr>
                </w:rPrChange>
              </w:rPr>
            </w:pPr>
            <w:ins w:id="18578" w:author="phuong vu" w:date="2018-11-23T14:48:00Z">
              <w:r w:rsidRPr="00BA3432">
                <w:rPr>
                  <w:lang w:val="en-US"/>
                  <w:rPrChange w:id="18579" w:author="phuong vu" w:date="2018-11-25T21:55:00Z">
                    <w:rPr>
                      <w:lang w:val="en-US"/>
                    </w:rPr>
                  </w:rPrChange>
                </w:rPr>
                <w:t>previous_task</w:t>
              </w:r>
            </w:ins>
          </w:p>
        </w:tc>
        <w:tc>
          <w:tcPr>
            <w:tcW w:w="1300" w:type="dxa"/>
            <w:noWrap/>
          </w:tcPr>
          <w:p w14:paraId="446142CD" w14:textId="011973BE" w:rsidR="00D515F9" w:rsidRPr="00BA3432" w:rsidRDefault="00D515F9" w:rsidP="009613AB">
            <w:pPr>
              <w:spacing w:line="276" w:lineRule="auto"/>
              <w:rPr>
                <w:ins w:id="18580" w:author="phuong vu" w:date="2018-11-23T14:48:00Z"/>
                <w:rPrChange w:id="18581" w:author="phuong vu" w:date="2018-11-25T21:55:00Z">
                  <w:rPr>
                    <w:ins w:id="18582" w:author="phuong vu" w:date="2018-11-23T14:48:00Z"/>
                  </w:rPr>
                </w:rPrChange>
              </w:rPr>
            </w:pPr>
            <w:ins w:id="18583" w:author="phuong vu" w:date="2018-11-23T14:48:00Z">
              <w:r w:rsidRPr="00BA3432">
                <w:rPr>
                  <w:rPrChange w:id="18584" w:author="phuong vu" w:date="2018-11-25T21:55:00Z">
                    <w:rPr/>
                  </w:rPrChange>
                </w:rPr>
                <w:t>character varying</w:t>
              </w:r>
            </w:ins>
          </w:p>
        </w:tc>
        <w:tc>
          <w:tcPr>
            <w:tcW w:w="1098" w:type="dxa"/>
            <w:noWrap/>
            <w:vAlign w:val="center"/>
          </w:tcPr>
          <w:p w14:paraId="624C90E1" w14:textId="77777777" w:rsidR="00D515F9" w:rsidRPr="00BA3432" w:rsidRDefault="00D515F9" w:rsidP="009613AB">
            <w:pPr>
              <w:spacing w:line="276" w:lineRule="auto"/>
              <w:jc w:val="center"/>
              <w:rPr>
                <w:ins w:id="18585" w:author="phuong vu" w:date="2018-11-23T14:48:00Z"/>
                <w:rPrChange w:id="18586" w:author="phuong vu" w:date="2018-11-25T21:55:00Z">
                  <w:rPr>
                    <w:ins w:id="18587" w:author="phuong vu" w:date="2018-11-23T14:48:00Z"/>
                  </w:rPr>
                </w:rPrChange>
              </w:rPr>
            </w:pPr>
          </w:p>
        </w:tc>
        <w:tc>
          <w:tcPr>
            <w:tcW w:w="838" w:type="dxa"/>
            <w:noWrap/>
            <w:vAlign w:val="center"/>
          </w:tcPr>
          <w:p w14:paraId="2E5F02D9" w14:textId="77777777" w:rsidR="00D515F9" w:rsidRPr="00BA3432" w:rsidRDefault="00D515F9" w:rsidP="009613AB">
            <w:pPr>
              <w:spacing w:line="276" w:lineRule="auto"/>
              <w:jc w:val="center"/>
              <w:rPr>
                <w:ins w:id="18588" w:author="phuong vu" w:date="2018-11-23T14:48:00Z"/>
                <w:rPrChange w:id="18589" w:author="phuong vu" w:date="2018-11-25T21:55:00Z">
                  <w:rPr>
                    <w:ins w:id="18590" w:author="phuong vu" w:date="2018-11-23T14:48:00Z"/>
                  </w:rPr>
                </w:rPrChange>
              </w:rPr>
            </w:pPr>
          </w:p>
        </w:tc>
        <w:tc>
          <w:tcPr>
            <w:tcW w:w="823" w:type="dxa"/>
            <w:noWrap/>
            <w:vAlign w:val="center"/>
          </w:tcPr>
          <w:p w14:paraId="0DFD0305" w14:textId="77777777" w:rsidR="00D515F9" w:rsidRPr="00BA3432" w:rsidRDefault="00D515F9" w:rsidP="009613AB">
            <w:pPr>
              <w:spacing w:line="276" w:lineRule="auto"/>
              <w:jc w:val="center"/>
              <w:rPr>
                <w:ins w:id="18591" w:author="phuong vu" w:date="2018-11-23T14:48:00Z"/>
                <w:rPrChange w:id="18592" w:author="phuong vu" w:date="2018-11-25T21:55:00Z">
                  <w:rPr>
                    <w:ins w:id="18593" w:author="phuong vu" w:date="2018-11-23T14:48:00Z"/>
                  </w:rPr>
                </w:rPrChange>
              </w:rPr>
            </w:pPr>
          </w:p>
        </w:tc>
        <w:tc>
          <w:tcPr>
            <w:tcW w:w="2228" w:type="dxa"/>
            <w:noWrap/>
          </w:tcPr>
          <w:p w14:paraId="3E699588" w14:textId="07651483" w:rsidR="00D515F9" w:rsidRPr="00AD0E2E" w:rsidRDefault="00D515F9" w:rsidP="00D515F9">
            <w:pPr>
              <w:keepNext/>
              <w:spacing w:line="276" w:lineRule="auto"/>
              <w:rPr>
                <w:ins w:id="18594" w:author="phuong vu" w:date="2018-11-23T14:48:00Z"/>
              </w:rPr>
            </w:pPr>
            <w:ins w:id="18595" w:author="phuong vu" w:date="2018-11-23T14:50:00Z">
              <w:r w:rsidRPr="00BA3432">
                <w:rPr>
                  <w:rPrChange w:id="18596" w:author="phuong vu" w:date="2018-11-25T21:55:00Z">
                    <w:rPr>
                      <w:lang w:val="en-US"/>
                    </w:rPr>
                  </w:rPrChange>
                </w:rPr>
                <w:t>Đánh d</w:t>
              </w:r>
            </w:ins>
            <w:ins w:id="18597" w:author="phuong vu" w:date="2018-11-23T14:51:00Z">
              <w:r w:rsidRPr="00BA3432">
                <w:rPr>
                  <w:rPrChange w:id="18598" w:author="phuong vu" w:date="2018-11-25T21:55:00Z">
                    <w:rPr>
                      <w:lang w:val="en-US"/>
                    </w:rPr>
                  </w:rPrChange>
                </w:rPr>
                <w:t>ấu công việc cũ hay hiện tại</w:t>
              </w:r>
            </w:ins>
          </w:p>
        </w:tc>
      </w:tr>
      <w:tr w:rsidR="00D515F9" w:rsidRPr="00BA3432" w14:paraId="6FB43483" w14:textId="77777777" w:rsidTr="009613AB">
        <w:trPr>
          <w:trHeight w:val="300"/>
          <w:ins w:id="18599" w:author="phuong vu" w:date="2018-11-23T14:48:00Z"/>
        </w:trPr>
        <w:tc>
          <w:tcPr>
            <w:tcW w:w="708" w:type="dxa"/>
            <w:noWrap/>
            <w:vAlign w:val="center"/>
          </w:tcPr>
          <w:p w14:paraId="0D33EF4A" w14:textId="7D71A3BF" w:rsidR="00D515F9" w:rsidRPr="00BA3432" w:rsidRDefault="00D515F9" w:rsidP="009613AB">
            <w:pPr>
              <w:spacing w:line="276" w:lineRule="auto"/>
              <w:jc w:val="center"/>
              <w:rPr>
                <w:ins w:id="18600" w:author="phuong vu" w:date="2018-11-23T14:48:00Z"/>
                <w:lang w:val="en-US"/>
                <w:rPrChange w:id="18601" w:author="phuong vu" w:date="2018-11-25T21:55:00Z">
                  <w:rPr>
                    <w:ins w:id="18602" w:author="phuong vu" w:date="2018-11-23T14:48:00Z"/>
                    <w:lang w:val="en-US"/>
                  </w:rPr>
                </w:rPrChange>
              </w:rPr>
            </w:pPr>
            <w:ins w:id="18603" w:author="phuong vu" w:date="2018-11-23T14:49:00Z">
              <w:r w:rsidRPr="00BA3432">
                <w:rPr>
                  <w:lang w:val="en-US"/>
                  <w:rPrChange w:id="18604" w:author="phuong vu" w:date="2018-11-25T21:55:00Z">
                    <w:rPr>
                      <w:lang w:val="en-US"/>
                    </w:rPr>
                  </w:rPrChange>
                </w:rPr>
                <w:t>1</w:t>
              </w:r>
            </w:ins>
            <w:ins w:id="18605" w:author="phuong vu" w:date="2018-11-23T14:50:00Z">
              <w:r w:rsidRPr="00BA3432">
                <w:rPr>
                  <w:lang w:val="en-US"/>
                  <w:rPrChange w:id="18606" w:author="phuong vu" w:date="2018-11-25T21:55:00Z">
                    <w:rPr>
                      <w:lang w:val="en-US"/>
                    </w:rPr>
                  </w:rPrChange>
                </w:rPr>
                <w:t>0</w:t>
              </w:r>
            </w:ins>
          </w:p>
        </w:tc>
        <w:tc>
          <w:tcPr>
            <w:tcW w:w="2295" w:type="dxa"/>
            <w:noWrap/>
          </w:tcPr>
          <w:p w14:paraId="1C6FB3D7" w14:textId="475D2716" w:rsidR="00D515F9" w:rsidRPr="00BA3432" w:rsidRDefault="00D515F9" w:rsidP="009613AB">
            <w:pPr>
              <w:spacing w:line="276" w:lineRule="auto"/>
              <w:rPr>
                <w:ins w:id="18607" w:author="phuong vu" w:date="2018-11-23T14:48:00Z"/>
                <w:lang w:val="en-US"/>
                <w:rPrChange w:id="18608" w:author="phuong vu" w:date="2018-11-25T21:55:00Z">
                  <w:rPr>
                    <w:ins w:id="18609" w:author="phuong vu" w:date="2018-11-23T14:48:00Z"/>
                    <w:lang w:val="en-US"/>
                  </w:rPr>
                </w:rPrChange>
              </w:rPr>
            </w:pPr>
            <w:ins w:id="18610" w:author="phuong vu" w:date="2018-11-23T14:49:00Z">
              <w:r w:rsidRPr="00BA3432">
                <w:rPr>
                  <w:lang w:val="en-US"/>
                  <w:rPrChange w:id="18611" w:author="phuong vu" w:date="2018-11-25T21:55:00Z">
                    <w:rPr>
                      <w:lang w:val="en-US"/>
                    </w:rPr>
                  </w:rPrChange>
                </w:rPr>
                <w:t>branch_id</w:t>
              </w:r>
            </w:ins>
          </w:p>
        </w:tc>
        <w:tc>
          <w:tcPr>
            <w:tcW w:w="1300" w:type="dxa"/>
            <w:noWrap/>
          </w:tcPr>
          <w:p w14:paraId="0452FD4D" w14:textId="6C73956F" w:rsidR="00D515F9" w:rsidRPr="00BA3432" w:rsidRDefault="00D515F9" w:rsidP="009613AB">
            <w:pPr>
              <w:spacing w:line="276" w:lineRule="auto"/>
              <w:rPr>
                <w:ins w:id="18612" w:author="phuong vu" w:date="2018-11-23T14:48:00Z"/>
                <w:lang w:val="en-US"/>
                <w:rPrChange w:id="18613" w:author="phuong vu" w:date="2018-11-25T21:55:00Z">
                  <w:rPr>
                    <w:ins w:id="18614" w:author="phuong vu" w:date="2018-11-23T14:48:00Z"/>
                  </w:rPr>
                </w:rPrChange>
              </w:rPr>
            </w:pPr>
            <w:ins w:id="18615" w:author="phuong vu" w:date="2018-11-23T14:49:00Z">
              <w:r w:rsidRPr="00BA3432">
                <w:rPr>
                  <w:lang w:val="en-US"/>
                  <w:rPrChange w:id="18616" w:author="phuong vu" w:date="2018-11-25T21:55:00Z">
                    <w:rPr>
                      <w:lang w:val="en-US"/>
                    </w:rPr>
                  </w:rPrChange>
                </w:rPr>
                <w:t>numeric</w:t>
              </w:r>
            </w:ins>
          </w:p>
        </w:tc>
        <w:tc>
          <w:tcPr>
            <w:tcW w:w="1098" w:type="dxa"/>
            <w:noWrap/>
            <w:vAlign w:val="center"/>
          </w:tcPr>
          <w:p w14:paraId="7ECC1D4E" w14:textId="77777777" w:rsidR="00D515F9" w:rsidRPr="00AD0E2E" w:rsidRDefault="00D515F9" w:rsidP="009613AB">
            <w:pPr>
              <w:spacing w:line="276" w:lineRule="auto"/>
              <w:jc w:val="center"/>
              <w:rPr>
                <w:ins w:id="18617" w:author="phuong vu" w:date="2018-11-23T14:48:00Z"/>
              </w:rPr>
            </w:pPr>
          </w:p>
        </w:tc>
        <w:tc>
          <w:tcPr>
            <w:tcW w:w="838" w:type="dxa"/>
            <w:noWrap/>
            <w:vAlign w:val="center"/>
          </w:tcPr>
          <w:p w14:paraId="778D2B39" w14:textId="77777777" w:rsidR="00D515F9" w:rsidRPr="00BA3432" w:rsidRDefault="00D515F9" w:rsidP="009613AB">
            <w:pPr>
              <w:spacing w:line="276" w:lineRule="auto"/>
              <w:jc w:val="center"/>
              <w:rPr>
                <w:ins w:id="18618" w:author="phuong vu" w:date="2018-11-23T14:48:00Z"/>
                <w:rPrChange w:id="18619" w:author="phuong vu" w:date="2018-11-25T21:55:00Z">
                  <w:rPr>
                    <w:ins w:id="18620" w:author="phuong vu" w:date="2018-11-23T14:48:00Z"/>
                  </w:rPr>
                </w:rPrChange>
              </w:rPr>
            </w:pPr>
          </w:p>
        </w:tc>
        <w:tc>
          <w:tcPr>
            <w:tcW w:w="823" w:type="dxa"/>
            <w:noWrap/>
            <w:vAlign w:val="center"/>
          </w:tcPr>
          <w:p w14:paraId="7DC02D81" w14:textId="77777777" w:rsidR="00D515F9" w:rsidRPr="00BA3432" w:rsidRDefault="00D515F9" w:rsidP="009613AB">
            <w:pPr>
              <w:spacing w:line="276" w:lineRule="auto"/>
              <w:jc w:val="center"/>
              <w:rPr>
                <w:ins w:id="18621" w:author="phuong vu" w:date="2018-11-23T14:48:00Z"/>
                <w:rPrChange w:id="18622" w:author="phuong vu" w:date="2018-11-25T21:55:00Z">
                  <w:rPr>
                    <w:ins w:id="18623" w:author="phuong vu" w:date="2018-11-23T14:48:00Z"/>
                  </w:rPr>
                </w:rPrChange>
              </w:rPr>
            </w:pPr>
          </w:p>
        </w:tc>
        <w:tc>
          <w:tcPr>
            <w:tcW w:w="2228" w:type="dxa"/>
            <w:noWrap/>
          </w:tcPr>
          <w:p w14:paraId="509E9B2F" w14:textId="2178C013" w:rsidR="00D515F9" w:rsidRPr="00BA3432" w:rsidRDefault="00D515F9" w:rsidP="00D515F9">
            <w:pPr>
              <w:keepNext/>
              <w:spacing w:line="276" w:lineRule="auto"/>
              <w:rPr>
                <w:ins w:id="18624" w:author="phuong vu" w:date="2018-11-23T14:48:00Z"/>
                <w:lang w:val="en-US"/>
                <w:rPrChange w:id="18625" w:author="phuong vu" w:date="2018-11-25T21:55:00Z">
                  <w:rPr>
                    <w:ins w:id="18626" w:author="phuong vu" w:date="2018-11-23T14:48:00Z"/>
                  </w:rPr>
                </w:rPrChange>
              </w:rPr>
            </w:pPr>
            <w:ins w:id="18627" w:author="phuong vu" w:date="2018-11-23T14:51:00Z">
              <w:r w:rsidRPr="00BA3432">
                <w:rPr>
                  <w:lang w:val="en-US"/>
                  <w:rPrChange w:id="18628" w:author="phuong vu" w:date="2018-11-25T21:55:00Z">
                    <w:rPr>
                      <w:lang w:val="en-US"/>
                    </w:rPr>
                  </w:rPrChange>
                </w:rPr>
                <w:t>ID chi nhánh</w:t>
              </w:r>
            </w:ins>
          </w:p>
        </w:tc>
      </w:tr>
    </w:tbl>
    <w:p w14:paraId="3F3FACFA" w14:textId="4FB84BF1" w:rsidR="00D515F9" w:rsidRPr="00BA3432" w:rsidRDefault="00D515F9" w:rsidP="00D515F9">
      <w:pPr>
        <w:pStyle w:val="Caption"/>
        <w:rPr>
          <w:ins w:id="18629" w:author="phuong vu" w:date="2018-11-23T14:51:00Z"/>
          <w:rPrChange w:id="18630" w:author="phuong vu" w:date="2018-11-25T21:55:00Z">
            <w:rPr>
              <w:ins w:id="18631" w:author="phuong vu" w:date="2018-11-23T14:51:00Z"/>
              <w:lang w:val="en-US"/>
            </w:rPr>
          </w:rPrChange>
        </w:rPr>
      </w:pPr>
      <w:bookmarkStart w:id="18632" w:name="_Toc530944399"/>
      <w:ins w:id="18633" w:author="phuong vu" w:date="2018-11-23T14:48:00Z">
        <w:r w:rsidRPr="00BA3432">
          <w:rPr>
            <w:rPrChange w:id="18634" w:author="phuong vu" w:date="2018-11-25T21:55:00Z">
              <w:rPr/>
            </w:rPrChange>
          </w:rPr>
          <w:t xml:space="preserve">Bảng </w:t>
        </w:r>
      </w:ins>
      <w:ins w:id="18635" w:author="phuong vu" w:date="2018-11-26T02:10:00Z">
        <w:r w:rsidR="00404CBA">
          <w:fldChar w:fldCharType="begin"/>
        </w:r>
        <w:r w:rsidR="00404CBA">
          <w:instrText xml:space="preserve"> STYLEREF 1 \s </w:instrText>
        </w:r>
      </w:ins>
      <w:r w:rsidR="00404CBA">
        <w:fldChar w:fldCharType="separate"/>
      </w:r>
      <w:r w:rsidR="00404CBA">
        <w:rPr>
          <w:noProof/>
        </w:rPr>
        <w:t>3</w:t>
      </w:r>
      <w:ins w:id="1863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8637" w:author="phuong vu" w:date="2018-11-26T02:10:00Z">
        <w:r w:rsidR="00404CBA">
          <w:rPr>
            <w:noProof/>
          </w:rPr>
          <w:t>22</w:t>
        </w:r>
        <w:r w:rsidR="00404CBA">
          <w:fldChar w:fldCharType="end"/>
        </w:r>
      </w:ins>
      <w:ins w:id="18638" w:author="phuong vu" w:date="2018-11-23T14:48:00Z">
        <w:r w:rsidRPr="00BA3432">
          <w:rPr>
            <w:rPrChange w:id="18639" w:author="phuong vu" w:date="2018-11-25T21:55:00Z">
              <w:rPr>
                <w:lang w:val="en-US"/>
              </w:rPr>
            </w:rPrChange>
          </w:rPr>
          <w:t xml:space="preserve"> Bảng dữ liệu công việc</w:t>
        </w:r>
      </w:ins>
      <w:bookmarkEnd w:id="18632"/>
    </w:p>
    <w:p w14:paraId="3C8DA31B" w14:textId="6D89BF97" w:rsidR="00D515F9" w:rsidRPr="00BA3432" w:rsidRDefault="00D515F9" w:rsidP="00D515F9">
      <w:pPr>
        <w:rPr>
          <w:ins w:id="18640" w:author="phuong vu" w:date="2018-11-23T14:51:00Z"/>
          <w:b/>
          <w:lang w:val="en-US"/>
          <w:rPrChange w:id="18641" w:author="phuong vu" w:date="2018-11-25T21:55:00Z">
            <w:rPr>
              <w:ins w:id="18642" w:author="phuong vu" w:date="2018-11-23T14:51:00Z"/>
              <w:b/>
              <w:lang w:val="en-US"/>
            </w:rPr>
          </w:rPrChange>
        </w:rPr>
      </w:pPr>
      <w:ins w:id="18643" w:author="phuong vu" w:date="2018-11-23T14:51:00Z">
        <w:r w:rsidRPr="00AD0E2E">
          <w:rPr>
            <w:b/>
            <w:lang w:val="en-US"/>
          </w:rPr>
          <w:t>B</w:t>
        </w:r>
        <w:r w:rsidRPr="00BA3432">
          <w:rPr>
            <w:b/>
            <w:lang w:val="en-US"/>
            <w:rPrChange w:id="18644" w:author="phuong vu" w:date="2018-11-25T21:55:00Z">
              <w:rPr>
                <w:b/>
                <w:lang w:val="en-US"/>
              </w:rPr>
            </w:rPrChange>
          </w:rPr>
          <w:t>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1FF88803" w14:textId="77777777" w:rsidTr="009613AB">
        <w:trPr>
          <w:trHeight w:val="300"/>
          <w:ins w:id="18645" w:author="phuong vu" w:date="2018-11-23T14:51:00Z"/>
        </w:trPr>
        <w:tc>
          <w:tcPr>
            <w:tcW w:w="708" w:type="dxa"/>
            <w:noWrap/>
            <w:vAlign w:val="center"/>
            <w:hideMark/>
          </w:tcPr>
          <w:p w14:paraId="007469F1" w14:textId="77777777" w:rsidR="009613AB" w:rsidRPr="00BA3432" w:rsidRDefault="009613AB" w:rsidP="009613AB">
            <w:pPr>
              <w:spacing w:line="276" w:lineRule="auto"/>
              <w:jc w:val="center"/>
              <w:rPr>
                <w:ins w:id="18646" w:author="phuong vu" w:date="2018-11-23T14:51:00Z"/>
                <w:b/>
                <w:bCs/>
                <w:rPrChange w:id="18647" w:author="phuong vu" w:date="2018-11-25T21:55:00Z">
                  <w:rPr>
                    <w:ins w:id="18648" w:author="phuong vu" w:date="2018-11-23T14:51:00Z"/>
                    <w:b/>
                    <w:bCs/>
                  </w:rPr>
                </w:rPrChange>
              </w:rPr>
            </w:pPr>
            <w:ins w:id="18649" w:author="phuong vu" w:date="2018-11-23T14:51:00Z">
              <w:r w:rsidRPr="00BA3432">
                <w:rPr>
                  <w:b/>
                  <w:bCs/>
                  <w:lang w:val="da-DK"/>
                  <w:rPrChange w:id="18650" w:author="phuong vu" w:date="2018-11-25T21:55:00Z">
                    <w:rPr>
                      <w:b/>
                      <w:bCs/>
                      <w:lang w:val="da-DK"/>
                    </w:rPr>
                  </w:rPrChange>
                </w:rPr>
                <w:t>STT</w:t>
              </w:r>
            </w:ins>
          </w:p>
        </w:tc>
        <w:tc>
          <w:tcPr>
            <w:tcW w:w="2295" w:type="dxa"/>
            <w:noWrap/>
            <w:vAlign w:val="center"/>
            <w:hideMark/>
          </w:tcPr>
          <w:p w14:paraId="0D10F4FB" w14:textId="77777777" w:rsidR="009613AB" w:rsidRPr="00BA3432" w:rsidRDefault="009613AB" w:rsidP="009613AB">
            <w:pPr>
              <w:spacing w:line="276" w:lineRule="auto"/>
              <w:jc w:val="center"/>
              <w:rPr>
                <w:ins w:id="18651" w:author="phuong vu" w:date="2018-11-23T14:51:00Z"/>
                <w:b/>
                <w:bCs/>
                <w:rPrChange w:id="18652" w:author="phuong vu" w:date="2018-11-25T21:55:00Z">
                  <w:rPr>
                    <w:ins w:id="18653" w:author="phuong vu" w:date="2018-11-23T14:51:00Z"/>
                    <w:b/>
                    <w:bCs/>
                  </w:rPr>
                </w:rPrChange>
              </w:rPr>
            </w:pPr>
            <w:ins w:id="18654" w:author="phuong vu" w:date="2018-11-23T14:51:00Z">
              <w:r w:rsidRPr="00BA3432">
                <w:rPr>
                  <w:b/>
                  <w:bCs/>
                  <w:lang w:val="da-DK"/>
                  <w:rPrChange w:id="18655" w:author="phuong vu" w:date="2018-11-25T21:55:00Z">
                    <w:rPr>
                      <w:b/>
                      <w:bCs/>
                      <w:lang w:val="da-DK"/>
                    </w:rPr>
                  </w:rPrChange>
                </w:rPr>
                <w:t>Tên trường</w:t>
              </w:r>
            </w:ins>
          </w:p>
        </w:tc>
        <w:tc>
          <w:tcPr>
            <w:tcW w:w="1300" w:type="dxa"/>
            <w:noWrap/>
            <w:vAlign w:val="center"/>
            <w:hideMark/>
          </w:tcPr>
          <w:p w14:paraId="5E92FE06" w14:textId="77777777" w:rsidR="009613AB" w:rsidRPr="00BA3432" w:rsidRDefault="009613AB" w:rsidP="009613AB">
            <w:pPr>
              <w:spacing w:line="276" w:lineRule="auto"/>
              <w:jc w:val="center"/>
              <w:rPr>
                <w:ins w:id="18656" w:author="phuong vu" w:date="2018-11-23T14:51:00Z"/>
                <w:b/>
                <w:bCs/>
                <w:rPrChange w:id="18657" w:author="phuong vu" w:date="2018-11-25T21:55:00Z">
                  <w:rPr>
                    <w:ins w:id="18658" w:author="phuong vu" w:date="2018-11-23T14:51:00Z"/>
                    <w:b/>
                    <w:bCs/>
                  </w:rPr>
                </w:rPrChange>
              </w:rPr>
            </w:pPr>
            <w:ins w:id="18659" w:author="phuong vu" w:date="2018-11-23T14:51:00Z">
              <w:r w:rsidRPr="00BA3432">
                <w:rPr>
                  <w:b/>
                  <w:bCs/>
                  <w:lang w:val="da-DK"/>
                  <w:rPrChange w:id="18660" w:author="phuong vu" w:date="2018-11-25T21:55:00Z">
                    <w:rPr>
                      <w:b/>
                      <w:bCs/>
                      <w:lang w:val="da-DK"/>
                    </w:rPr>
                  </w:rPrChange>
                </w:rPr>
                <w:t>Kiểu</w:t>
              </w:r>
            </w:ins>
          </w:p>
        </w:tc>
        <w:tc>
          <w:tcPr>
            <w:tcW w:w="1098" w:type="dxa"/>
            <w:noWrap/>
            <w:vAlign w:val="center"/>
            <w:hideMark/>
          </w:tcPr>
          <w:p w14:paraId="48282467" w14:textId="77777777" w:rsidR="009613AB" w:rsidRPr="00BA3432" w:rsidRDefault="009613AB" w:rsidP="009613AB">
            <w:pPr>
              <w:spacing w:line="276" w:lineRule="auto"/>
              <w:jc w:val="center"/>
              <w:rPr>
                <w:ins w:id="18661" w:author="phuong vu" w:date="2018-11-23T14:51:00Z"/>
                <w:b/>
                <w:bCs/>
                <w:rPrChange w:id="18662" w:author="phuong vu" w:date="2018-11-25T21:55:00Z">
                  <w:rPr>
                    <w:ins w:id="18663" w:author="phuong vu" w:date="2018-11-23T14:51:00Z"/>
                    <w:b/>
                    <w:bCs/>
                  </w:rPr>
                </w:rPrChange>
              </w:rPr>
            </w:pPr>
            <w:ins w:id="18664" w:author="phuong vu" w:date="2018-11-23T14:51:00Z">
              <w:r w:rsidRPr="00BA3432">
                <w:rPr>
                  <w:b/>
                  <w:bCs/>
                  <w:lang w:val="da-DK"/>
                  <w:rPrChange w:id="18665" w:author="phuong vu" w:date="2018-11-25T21:55:00Z">
                    <w:rPr>
                      <w:b/>
                      <w:bCs/>
                      <w:lang w:val="da-DK"/>
                    </w:rPr>
                  </w:rPrChange>
                </w:rPr>
                <w:t>Chấp nhận Null</w:t>
              </w:r>
            </w:ins>
          </w:p>
        </w:tc>
        <w:tc>
          <w:tcPr>
            <w:tcW w:w="838" w:type="dxa"/>
            <w:noWrap/>
            <w:vAlign w:val="center"/>
            <w:hideMark/>
          </w:tcPr>
          <w:p w14:paraId="47095B15" w14:textId="77777777" w:rsidR="009613AB" w:rsidRPr="00BA3432" w:rsidRDefault="009613AB" w:rsidP="009613AB">
            <w:pPr>
              <w:spacing w:line="276" w:lineRule="auto"/>
              <w:jc w:val="center"/>
              <w:rPr>
                <w:ins w:id="18666" w:author="phuong vu" w:date="2018-11-23T14:51:00Z"/>
                <w:b/>
                <w:bCs/>
                <w:rPrChange w:id="18667" w:author="phuong vu" w:date="2018-11-25T21:55:00Z">
                  <w:rPr>
                    <w:ins w:id="18668" w:author="phuong vu" w:date="2018-11-23T14:51:00Z"/>
                    <w:b/>
                    <w:bCs/>
                  </w:rPr>
                </w:rPrChange>
              </w:rPr>
            </w:pPr>
            <w:ins w:id="18669" w:author="phuong vu" w:date="2018-11-23T14:51:00Z">
              <w:r w:rsidRPr="00BA3432">
                <w:rPr>
                  <w:b/>
                  <w:bCs/>
                  <w:lang w:val="da-DK"/>
                  <w:rPrChange w:id="18670" w:author="phuong vu" w:date="2018-11-25T21:55:00Z">
                    <w:rPr>
                      <w:b/>
                      <w:bCs/>
                      <w:lang w:val="da-DK"/>
                    </w:rPr>
                  </w:rPrChange>
                </w:rPr>
                <w:t>Khóa chính</w:t>
              </w:r>
            </w:ins>
          </w:p>
        </w:tc>
        <w:tc>
          <w:tcPr>
            <w:tcW w:w="823" w:type="dxa"/>
            <w:noWrap/>
            <w:vAlign w:val="center"/>
            <w:hideMark/>
          </w:tcPr>
          <w:p w14:paraId="4CF82266" w14:textId="77777777" w:rsidR="009613AB" w:rsidRPr="00BA3432" w:rsidRDefault="009613AB" w:rsidP="009613AB">
            <w:pPr>
              <w:spacing w:line="276" w:lineRule="auto"/>
              <w:jc w:val="center"/>
              <w:rPr>
                <w:ins w:id="18671" w:author="phuong vu" w:date="2018-11-23T14:51:00Z"/>
                <w:b/>
                <w:bCs/>
                <w:rPrChange w:id="18672" w:author="phuong vu" w:date="2018-11-25T21:55:00Z">
                  <w:rPr>
                    <w:ins w:id="18673" w:author="phuong vu" w:date="2018-11-23T14:51:00Z"/>
                    <w:b/>
                    <w:bCs/>
                  </w:rPr>
                </w:rPrChange>
              </w:rPr>
            </w:pPr>
            <w:ins w:id="18674" w:author="phuong vu" w:date="2018-11-23T14:51:00Z">
              <w:r w:rsidRPr="00BA3432">
                <w:rPr>
                  <w:b/>
                  <w:bCs/>
                  <w:lang w:val="da-DK"/>
                  <w:rPrChange w:id="18675" w:author="phuong vu" w:date="2018-11-25T21:55:00Z">
                    <w:rPr>
                      <w:b/>
                      <w:bCs/>
                      <w:lang w:val="da-DK"/>
                    </w:rPr>
                  </w:rPrChange>
                </w:rPr>
                <w:t>Khóa ngoại</w:t>
              </w:r>
            </w:ins>
          </w:p>
        </w:tc>
        <w:tc>
          <w:tcPr>
            <w:tcW w:w="2228" w:type="dxa"/>
            <w:noWrap/>
            <w:vAlign w:val="center"/>
            <w:hideMark/>
          </w:tcPr>
          <w:p w14:paraId="664C80DD" w14:textId="77777777" w:rsidR="009613AB" w:rsidRPr="00BA3432" w:rsidRDefault="009613AB" w:rsidP="009613AB">
            <w:pPr>
              <w:spacing w:line="276" w:lineRule="auto"/>
              <w:ind w:right="226"/>
              <w:jc w:val="center"/>
              <w:rPr>
                <w:ins w:id="18676" w:author="phuong vu" w:date="2018-11-23T14:51:00Z"/>
                <w:b/>
                <w:bCs/>
                <w:rPrChange w:id="18677" w:author="phuong vu" w:date="2018-11-25T21:55:00Z">
                  <w:rPr>
                    <w:ins w:id="18678" w:author="phuong vu" w:date="2018-11-23T14:51:00Z"/>
                    <w:b/>
                    <w:bCs/>
                  </w:rPr>
                </w:rPrChange>
              </w:rPr>
            </w:pPr>
            <w:ins w:id="18679" w:author="phuong vu" w:date="2018-11-23T14:51:00Z">
              <w:r w:rsidRPr="00BA3432">
                <w:rPr>
                  <w:b/>
                  <w:bCs/>
                  <w:lang w:val="da-DK"/>
                  <w:rPrChange w:id="18680" w:author="phuong vu" w:date="2018-11-25T21:55:00Z">
                    <w:rPr>
                      <w:b/>
                      <w:bCs/>
                      <w:lang w:val="da-DK"/>
                    </w:rPr>
                  </w:rPrChange>
                </w:rPr>
                <w:t>Mô tả</w:t>
              </w:r>
            </w:ins>
          </w:p>
        </w:tc>
      </w:tr>
      <w:tr w:rsidR="009613AB" w:rsidRPr="00BA3432" w14:paraId="7EB79DB0" w14:textId="77777777" w:rsidTr="009613AB">
        <w:trPr>
          <w:trHeight w:val="300"/>
          <w:ins w:id="18681" w:author="phuong vu" w:date="2018-11-23T14:51:00Z"/>
        </w:trPr>
        <w:tc>
          <w:tcPr>
            <w:tcW w:w="708" w:type="dxa"/>
            <w:noWrap/>
            <w:vAlign w:val="center"/>
            <w:hideMark/>
          </w:tcPr>
          <w:p w14:paraId="1C8699E2" w14:textId="77777777" w:rsidR="009613AB" w:rsidRPr="00BA3432" w:rsidRDefault="009613AB" w:rsidP="009613AB">
            <w:pPr>
              <w:spacing w:line="276" w:lineRule="auto"/>
              <w:jc w:val="center"/>
              <w:rPr>
                <w:ins w:id="18682" w:author="phuong vu" w:date="2018-11-23T14:51:00Z"/>
                <w:rPrChange w:id="18683" w:author="phuong vu" w:date="2018-11-25T21:55:00Z">
                  <w:rPr>
                    <w:ins w:id="18684" w:author="phuong vu" w:date="2018-11-23T14:51:00Z"/>
                  </w:rPr>
                </w:rPrChange>
              </w:rPr>
            </w:pPr>
            <w:ins w:id="18685" w:author="phuong vu" w:date="2018-11-23T14:51:00Z">
              <w:r w:rsidRPr="00BA3432">
                <w:rPr>
                  <w:rPrChange w:id="18686" w:author="phuong vu" w:date="2018-11-25T21:55:00Z">
                    <w:rPr/>
                  </w:rPrChange>
                </w:rPr>
                <w:t>1</w:t>
              </w:r>
            </w:ins>
          </w:p>
        </w:tc>
        <w:tc>
          <w:tcPr>
            <w:tcW w:w="2295" w:type="dxa"/>
            <w:noWrap/>
            <w:hideMark/>
          </w:tcPr>
          <w:p w14:paraId="72CA2ED1" w14:textId="2AAD6267" w:rsidR="009613AB" w:rsidRPr="00BA3432" w:rsidRDefault="009613AB" w:rsidP="009613AB">
            <w:pPr>
              <w:spacing w:line="276" w:lineRule="auto"/>
              <w:rPr>
                <w:ins w:id="18687" w:author="phuong vu" w:date="2018-11-23T14:51:00Z"/>
                <w:rPrChange w:id="18688" w:author="phuong vu" w:date="2018-11-25T21:55:00Z">
                  <w:rPr>
                    <w:ins w:id="18689" w:author="phuong vu" w:date="2018-11-23T14:51:00Z"/>
                  </w:rPr>
                </w:rPrChange>
              </w:rPr>
            </w:pPr>
            <w:ins w:id="18690" w:author="phuong vu" w:date="2018-11-23T14:51:00Z">
              <w:r w:rsidRPr="00BA3432">
                <w:rPr>
                  <w:rPrChange w:id="18691" w:author="phuong vu" w:date="2018-11-25T21:55:00Z">
                    <w:rPr/>
                  </w:rPrChange>
                </w:rPr>
                <w:t>id</w:t>
              </w:r>
            </w:ins>
          </w:p>
        </w:tc>
        <w:tc>
          <w:tcPr>
            <w:tcW w:w="1300" w:type="dxa"/>
            <w:noWrap/>
            <w:hideMark/>
          </w:tcPr>
          <w:p w14:paraId="5172FF36" w14:textId="77777777" w:rsidR="009613AB" w:rsidRPr="00BA3432" w:rsidRDefault="009613AB" w:rsidP="009613AB">
            <w:pPr>
              <w:spacing w:line="276" w:lineRule="auto"/>
              <w:rPr>
                <w:ins w:id="18692" w:author="phuong vu" w:date="2018-11-23T14:51:00Z"/>
                <w:rPrChange w:id="18693" w:author="phuong vu" w:date="2018-11-25T21:55:00Z">
                  <w:rPr>
                    <w:ins w:id="18694" w:author="phuong vu" w:date="2018-11-23T14:51:00Z"/>
                  </w:rPr>
                </w:rPrChange>
              </w:rPr>
            </w:pPr>
            <w:ins w:id="18695" w:author="phuong vu" w:date="2018-11-23T14:51:00Z">
              <w:r w:rsidRPr="00BA3432">
                <w:rPr>
                  <w:rPrChange w:id="18696" w:author="phuong vu" w:date="2018-11-25T21:55:00Z">
                    <w:rPr/>
                  </w:rPrChange>
                </w:rPr>
                <w:t>numeric</w:t>
              </w:r>
            </w:ins>
          </w:p>
        </w:tc>
        <w:tc>
          <w:tcPr>
            <w:tcW w:w="1098" w:type="dxa"/>
            <w:noWrap/>
            <w:vAlign w:val="center"/>
            <w:hideMark/>
          </w:tcPr>
          <w:p w14:paraId="43B59B0D" w14:textId="77777777" w:rsidR="009613AB" w:rsidRPr="00BA3432" w:rsidRDefault="009613AB" w:rsidP="009613AB">
            <w:pPr>
              <w:spacing w:line="276" w:lineRule="auto"/>
              <w:jc w:val="center"/>
              <w:rPr>
                <w:ins w:id="18697" w:author="phuong vu" w:date="2018-11-23T14:51:00Z"/>
                <w:rPrChange w:id="18698" w:author="phuong vu" w:date="2018-11-25T21:55:00Z">
                  <w:rPr>
                    <w:ins w:id="18699" w:author="phuong vu" w:date="2018-11-23T14:51:00Z"/>
                  </w:rPr>
                </w:rPrChange>
              </w:rPr>
            </w:pPr>
          </w:p>
        </w:tc>
        <w:tc>
          <w:tcPr>
            <w:tcW w:w="838" w:type="dxa"/>
            <w:noWrap/>
            <w:vAlign w:val="center"/>
            <w:hideMark/>
          </w:tcPr>
          <w:p w14:paraId="290A12CC" w14:textId="77777777" w:rsidR="009613AB" w:rsidRPr="00BA3432" w:rsidRDefault="009613AB" w:rsidP="009613AB">
            <w:pPr>
              <w:spacing w:line="276" w:lineRule="auto"/>
              <w:jc w:val="center"/>
              <w:rPr>
                <w:ins w:id="18700" w:author="phuong vu" w:date="2018-11-23T14:51:00Z"/>
                <w:rPrChange w:id="18701" w:author="phuong vu" w:date="2018-11-25T21:55:00Z">
                  <w:rPr>
                    <w:ins w:id="18702" w:author="phuong vu" w:date="2018-11-23T14:51:00Z"/>
                  </w:rPr>
                </w:rPrChange>
              </w:rPr>
            </w:pPr>
            <w:ins w:id="18703" w:author="phuong vu" w:date="2018-11-23T14:51:00Z">
              <w:r w:rsidRPr="00BA3432">
                <w:rPr>
                  <w:rPrChange w:id="18704" w:author="phuong vu" w:date="2018-11-25T21:55:00Z">
                    <w:rPr/>
                  </w:rPrChange>
                </w:rPr>
                <w:t>X</w:t>
              </w:r>
            </w:ins>
          </w:p>
        </w:tc>
        <w:tc>
          <w:tcPr>
            <w:tcW w:w="823" w:type="dxa"/>
            <w:noWrap/>
            <w:vAlign w:val="center"/>
            <w:hideMark/>
          </w:tcPr>
          <w:p w14:paraId="027FE41F" w14:textId="77777777" w:rsidR="009613AB" w:rsidRPr="00BA3432" w:rsidRDefault="009613AB" w:rsidP="009613AB">
            <w:pPr>
              <w:spacing w:line="276" w:lineRule="auto"/>
              <w:jc w:val="center"/>
              <w:rPr>
                <w:ins w:id="18705" w:author="phuong vu" w:date="2018-11-23T14:51:00Z"/>
                <w:rPrChange w:id="18706" w:author="phuong vu" w:date="2018-11-25T21:55:00Z">
                  <w:rPr>
                    <w:ins w:id="18707" w:author="phuong vu" w:date="2018-11-23T14:51:00Z"/>
                  </w:rPr>
                </w:rPrChange>
              </w:rPr>
            </w:pPr>
          </w:p>
        </w:tc>
        <w:tc>
          <w:tcPr>
            <w:tcW w:w="2228" w:type="dxa"/>
            <w:noWrap/>
            <w:hideMark/>
          </w:tcPr>
          <w:p w14:paraId="7F5F1BBA" w14:textId="77777777" w:rsidR="009613AB" w:rsidRPr="00BA3432" w:rsidRDefault="009613AB" w:rsidP="009613AB">
            <w:pPr>
              <w:spacing w:line="276" w:lineRule="auto"/>
              <w:rPr>
                <w:ins w:id="18708" w:author="phuong vu" w:date="2018-11-23T14:51:00Z"/>
                <w:lang w:val="en-US"/>
                <w:rPrChange w:id="18709" w:author="phuong vu" w:date="2018-11-25T21:55:00Z">
                  <w:rPr>
                    <w:ins w:id="18710" w:author="phuong vu" w:date="2018-11-23T14:51:00Z"/>
                    <w:lang w:val="en-US"/>
                  </w:rPr>
                </w:rPrChange>
              </w:rPr>
            </w:pPr>
            <w:ins w:id="18711" w:author="phuong vu" w:date="2018-11-23T14:51:00Z">
              <w:r w:rsidRPr="00BA3432">
                <w:rPr>
                  <w:rPrChange w:id="18712" w:author="phuong vu" w:date="2018-11-25T21:55:00Z">
                    <w:rPr/>
                  </w:rPrChange>
                </w:rPr>
                <w:t>ID</w:t>
              </w:r>
            </w:ins>
          </w:p>
        </w:tc>
      </w:tr>
      <w:tr w:rsidR="009613AB" w:rsidRPr="00BA3432" w14:paraId="2335C405" w14:textId="77777777" w:rsidTr="009613AB">
        <w:trPr>
          <w:trHeight w:val="300"/>
          <w:ins w:id="18713" w:author="phuong vu" w:date="2018-11-23T14:51:00Z"/>
        </w:trPr>
        <w:tc>
          <w:tcPr>
            <w:tcW w:w="708" w:type="dxa"/>
            <w:noWrap/>
            <w:vAlign w:val="center"/>
            <w:hideMark/>
          </w:tcPr>
          <w:p w14:paraId="65296817" w14:textId="77777777" w:rsidR="009613AB" w:rsidRPr="00BA3432" w:rsidRDefault="009613AB" w:rsidP="009613AB">
            <w:pPr>
              <w:spacing w:line="276" w:lineRule="auto"/>
              <w:jc w:val="center"/>
              <w:rPr>
                <w:ins w:id="18714" w:author="phuong vu" w:date="2018-11-23T14:51:00Z"/>
                <w:rPrChange w:id="18715" w:author="phuong vu" w:date="2018-11-25T21:55:00Z">
                  <w:rPr>
                    <w:ins w:id="18716" w:author="phuong vu" w:date="2018-11-23T14:51:00Z"/>
                  </w:rPr>
                </w:rPrChange>
              </w:rPr>
            </w:pPr>
            <w:ins w:id="18717" w:author="phuong vu" w:date="2018-11-23T14:51:00Z">
              <w:r w:rsidRPr="00BA3432">
                <w:rPr>
                  <w:rPrChange w:id="18718" w:author="phuong vu" w:date="2018-11-25T21:55:00Z">
                    <w:rPr/>
                  </w:rPrChange>
                </w:rPr>
                <w:t>2</w:t>
              </w:r>
            </w:ins>
          </w:p>
        </w:tc>
        <w:tc>
          <w:tcPr>
            <w:tcW w:w="2295" w:type="dxa"/>
            <w:noWrap/>
            <w:hideMark/>
          </w:tcPr>
          <w:p w14:paraId="008B1DA4" w14:textId="291E806D" w:rsidR="009613AB" w:rsidRPr="00BA3432" w:rsidRDefault="009613AB" w:rsidP="009613AB">
            <w:pPr>
              <w:spacing w:line="276" w:lineRule="auto"/>
              <w:rPr>
                <w:ins w:id="18719" w:author="phuong vu" w:date="2018-11-23T14:51:00Z"/>
                <w:lang w:val="en-US"/>
                <w:rPrChange w:id="18720" w:author="phuong vu" w:date="2018-11-25T21:55:00Z">
                  <w:rPr>
                    <w:ins w:id="18721" w:author="phuong vu" w:date="2018-11-23T14:51:00Z"/>
                    <w:lang w:val="en-US"/>
                  </w:rPr>
                </w:rPrChange>
              </w:rPr>
            </w:pPr>
            <w:ins w:id="18722" w:author="phuong vu" w:date="2018-11-23T14:52:00Z">
              <w:r w:rsidRPr="00BA3432">
                <w:rPr>
                  <w:lang w:val="en-US"/>
                  <w:rPrChange w:id="18723" w:author="phuong vu" w:date="2018-11-25T21:55:00Z">
                    <w:rPr>
                      <w:lang w:val="en-US"/>
                    </w:rPr>
                  </w:rPrChange>
                </w:rPr>
                <w:t>time_schedule_no</w:t>
              </w:r>
            </w:ins>
          </w:p>
        </w:tc>
        <w:tc>
          <w:tcPr>
            <w:tcW w:w="1300" w:type="dxa"/>
            <w:noWrap/>
            <w:hideMark/>
          </w:tcPr>
          <w:p w14:paraId="73FCC38A" w14:textId="77777777" w:rsidR="009613AB" w:rsidRPr="00BA3432" w:rsidRDefault="009613AB" w:rsidP="009613AB">
            <w:pPr>
              <w:spacing w:line="276" w:lineRule="auto"/>
              <w:rPr>
                <w:ins w:id="18724" w:author="phuong vu" w:date="2018-11-23T14:51:00Z"/>
                <w:lang w:val="en-US"/>
                <w:rPrChange w:id="18725" w:author="phuong vu" w:date="2018-11-25T21:55:00Z">
                  <w:rPr>
                    <w:ins w:id="18726" w:author="phuong vu" w:date="2018-11-23T14:51:00Z"/>
                    <w:lang w:val="en-US"/>
                  </w:rPr>
                </w:rPrChange>
              </w:rPr>
            </w:pPr>
            <w:ins w:id="18727" w:author="phuong vu" w:date="2018-11-23T14:51:00Z">
              <w:r w:rsidRPr="00BA3432">
                <w:rPr>
                  <w:rPrChange w:id="18728" w:author="phuong vu" w:date="2018-11-25T21:55:00Z">
                    <w:rPr/>
                  </w:rPrChange>
                </w:rPr>
                <w:t>character varying</w:t>
              </w:r>
            </w:ins>
          </w:p>
        </w:tc>
        <w:tc>
          <w:tcPr>
            <w:tcW w:w="1098" w:type="dxa"/>
            <w:noWrap/>
            <w:vAlign w:val="center"/>
            <w:hideMark/>
          </w:tcPr>
          <w:p w14:paraId="42E6705B" w14:textId="77777777" w:rsidR="009613AB" w:rsidRPr="00BA3432" w:rsidRDefault="009613AB" w:rsidP="009613AB">
            <w:pPr>
              <w:spacing w:line="276" w:lineRule="auto"/>
              <w:jc w:val="center"/>
              <w:rPr>
                <w:ins w:id="18729" w:author="phuong vu" w:date="2018-11-23T14:51:00Z"/>
                <w:rPrChange w:id="18730" w:author="phuong vu" w:date="2018-11-25T21:55:00Z">
                  <w:rPr>
                    <w:ins w:id="18731" w:author="phuong vu" w:date="2018-11-23T14:51:00Z"/>
                  </w:rPr>
                </w:rPrChange>
              </w:rPr>
            </w:pPr>
          </w:p>
        </w:tc>
        <w:tc>
          <w:tcPr>
            <w:tcW w:w="838" w:type="dxa"/>
            <w:noWrap/>
            <w:vAlign w:val="center"/>
            <w:hideMark/>
          </w:tcPr>
          <w:p w14:paraId="1D7135BE" w14:textId="77777777" w:rsidR="009613AB" w:rsidRPr="00BA3432" w:rsidRDefault="009613AB" w:rsidP="009613AB">
            <w:pPr>
              <w:spacing w:line="276" w:lineRule="auto"/>
              <w:jc w:val="center"/>
              <w:rPr>
                <w:ins w:id="18732" w:author="phuong vu" w:date="2018-11-23T14:51:00Z"/>
                <w:rPrChange w:id="18733" w:author="phuong vu" w:date="2018-11-25T21:55:00Z">
                  <w:rPr>
                    <w:ins w:id="18734" w:author="phuong vu" w:date="2018-11-23T14:51:00Z"/>
                  </w:rPr>
                </w:rPrChange>
              </w:rPr>
            </w:pPr>
          </w:p>
        </w:tc>
        <w:tc>
          <w:tcPr>
            <w:tcW w:w="823" w:type="dxa"/>
            <w:noWrap/>
            <w:vAlign w:val="center"/>
            <w:hideMark/>
          </w:tcPr>
          <w:p w14:paraId="1B2775F8" w14:textId="720FB340" w:rsidR="009613AB" w:rsidRPr="00BA3432" w:rsidRDefault="009613AB" w:rsidP="009613AB">
            <w:pPr>
              <w:spacing w:line="276" w:lineRule="auto"/>
              <w:jc w:val="center"/>
              <w:rPr>
                <w:ins w:id="18735" w:author="phuong vu" w:date="2018-11-23T14:51:00Z"/>
                <w:lang w:val="en-US"/>
                <w:rPrChange w:id="18736" w:author="phuong vu" w:date="2018-11-25T21:55:00Z">
                  <w:rPr>
                    <w:ins w:id="18737" w:author="phuong vu" w:date="2018-11-23T14:51:00Z"/>
                    <w:lang w:val="en-US"/>
                  </w:rPr>
                </w:rPrChange>
              </w:rPr>
            </w:pPr>
          </w:p>
        </w:tc>
        <w:tc>
          <w:tcPr>
            <w:tcW w:w="2228" w:type="dxa"/>
            <w:noWrap/>
            <w:hideMark/>
          </w:tcPr>
          <w:p w14:paraId="53E56A8F" w14:textId="4EEEDEC4" w:rsidR="009613AB" w:rsidRPr="00BA3432" w:rsidRDefault="009613AB" w:rsidP="009613AB">
            <w:pPr>
              <w:spacing w:line="276" w:lineRule="auto"/>
              <w:rPr>
                <w:ins w:id="18738" w:author="phuong vu" w:date="2018-11-23T14:51:00Z"/>
                <w:lang w:val="en-US"/>
                <w:rPrChange w:id="18739" w:author="phuong vu" w:date="2018-11-25T21:55:00Z">
                  <w:rPr>
                    <w:ins w:id="18740" w:author="phuong vu" w:date="2018-11-23T14:51:00Z"/>
                    <w:lang w:val="en-US"/>
                  </w:rPr>
                </w:rPrChange>
              </w:rPr>
            </w:pPr>
            <w:ins w:id="18741" w:author="phuong vu" w:date="2018-11-23T14:53:00Z">
              <w:r w:rsidRPr="00BA3432">
                <w:rPr>
                  <w:lang w:val="en-US"/>
                  <w:rPrChange w:id="18742" w:author="phuong vu" w:date="2018-11-25T21:55:00Z">
                    <w:rPr>
                      <w:lang w:val="en-US"/>
                    </w:rPr>
                  </w:rPrChange>
                </w:rPr>
                <w:t>Mã khung giờ</w:t>
              </w:r>
            </w:ins>
          </w:p>
        </w:tc>
      </w:tr>
      <w:tr w:rsidR="009613AB" w:rsidRPr="00BA3432" w14:paraId="3E69FE08" w14:textId="77777777" w:rsidTr="009613AB">
        <w:trPr>
          <w:trHeight w:val="300"/>
          <w:ins w:id="18743" w:author="phuong vu" w:date="2018-11-23T14:51:00Z"/>
        </w:trPr>
        <w:tc>
          <w:tcPr>
            <w:tcW w:w="708" w:type="dxa"/>
            <w:noWrap/>
            <w:vAlign w:val="center"/>
          </w:tcPr>
          <w:p w14:paraId="60ADC603" w14:textId="77777777" w:rsidR="009613AB" w:rsidRPr="00BA3432" w:rsidRDefault="009613AB" w:rsidP="009613AB">
            <w:pPr>
              <w:spacing w:line="276" w:lineRule="auto"/>
              <w:jc w:val="center"/>
              <w:rPr>
                <w:ins w:id="18744" w:author="phuong vu" w:date="2018-11-23T14:51:00Z"/>
                <w:lang w:val="en-US"/>
                <w:rPrChange w:id="18745" w:author="phuong vu" w:date="2018-11-25T21:55:00Z">
                  <w:rPr>
                    <w:ins w:id="18746" w:author="phuong vu" w:date="2018-11-23T14:51:00Z"/>
                    <w:lang w:val="en-US"/>
                  </w:rPr>
                </w:rPrChange>
              </w:rPr>
            </w:pPr>
            <w:ins w:id="18747" w:author="phuong vu" w:date="2018-11-23T14:51:00Z">
              <w:r w:rsidRPr="00BA3432">
                <w:rPr>
                  <w:lang w:val="en-US"/>
                  <w:rPrChange w:id="18748" w:author="phuong vu" w:date="2018-11-25T21:55:00Z">
                    <w:rPr>
                      <w:lang w:val="en-US"/>
                    </w:rPr>
                  </w:rPrChange>
                </w:rPr>
                <w:t>3</w:t>
              </w:r>
            </w:ins>
          </w:p>
        </w:tc>
        <w:tc>
          <w:tcPr>
            <w:tcW w:w="2295" w:type="dxa"/>
            <w:noWrap/>
          </w:tcPr>
          <w:p w14:paraId="059244E6" w14:textId="19C53819" w:rsidR="009613AB" w:rsidRPr="00BA3432" w:rsidRDefault="009613AB" w:rsidP="009613AB">
            <w:pPr>
              <w:spacing w:line="276" w:lineRule="auto"/>
              <w:rPr>
                <w:ins w:id="18749" w:author="phuong vu" w:date="2018-11-23T14:51:00Z"/>
                <w:lang w:val="en-US"/>
                <w:rPrChange w:id="18750" w:author="phuong vu" w:date="2018-11-25T21:55:00Z">
                  <w:rPr>
                    <w:ins w:id="18751" w:author="phuong vu" w:date="2018-11-23T14:51:00Z"/>
                    <w:lang w:val="en-US"/>
                  </w:rPr>
                </w:rPrChange>
              </w:rPr>
            </w:pPr>
            <w:ins w:id="18752" w:author="phuong vu" w:date="2018-11-23T14:52:00Z">
              <w:r w:rsidRPr="00BA3432">
                <w:rPr>
                  <w:lang w:val="en-US"/>
                  <w:rPrChange w:id="18753" w:author="phuong vu" w:date="2018-11-25T21:55:00Z">
                    <w:rPr>
                      <w:lang w:val="en-US"/>
                    </w:rPr>
                  </w:rPrChange>
                </w:rPr>
                <w:t>time_start</w:t>
              </w:r>
            </w:ins>
          </w:p>
        </w:tc>
        <w:tc>
          <w:tcPr>
            <w:tcW w:w="1300" w:type="dxa"/>
            <w:noWrap/>
          </w:tcPr>
          <w:p w14:paraId="5769DCEE" w14:textId="3C09B7A2" w:rsidR="009613AB" w:rsidRPr="00BA3432" w:rsidRDefault="009613AB" w:rsidP="009613AB">
            <w:pPr>
              <w:spacing w:line="276" w:lineRule="auto"/>
              <w:rPr>
                <w:ins w:id="18754" w:author="phuong vu" w:date="2018-11-23T14:51:00Z"/>
                <w:lang w:val="en-US"/>
                <w:rPrChange w:id="18755" w:author="phuong vu" w:date="2018-11-25T21:55:00Z">
                  <w:rPr>
                    <w:ins w:id="18756" w:author="phuong vu" w:date="2018-11-23T14:51:00Z"/>
                  </w:rPr>
                </w:rPrChange>
              </w:rPr>
            </w:pPr>
            <w:ins w:id="18757" w:author="phuong vu" w:date="2018-11-23T14:53:00Z">
              <w:r w:rsidRPr="00BA3432">
                <w:rPr>
                  <w:lang w:val="en-US"/>
                  <w:rPrChange w:id="18758" w:author="phuong vu" w:date="2018-11-25T21:55:00Z">
                    <w:rPr>
                      <w:lang w:val="en-US"/>
                    </w:rPr>
                  </w:rPrChange>
                </w:rPr>
                <w:t>time</w:t>
              </w:r>
            </w:ins>
          </w:p>
        </w:tc>
        <w:tc>
          <w:tcPr>
            <w:tcW w:w="1098" w:type="dxa"/>
            <w:noWrap/>
            <w:vAlign w:val="center"/>
          </w:tcPr>
          <w:p w14:paraId="134D8B34" w14:textId="77777777" w:rsidR="009613AB" w:rsidRPr="00AD0E2E" w:rsidRDefault="009613AB" w:rsidP="009613AB">
            <w:pPr>
              <w:spacing w:line="276" w:lineRule="auto"/>
              <w:jc w:val="center"/>
              <w:rPr>
                <w:ins w:id="18759" w:author="phuong vu" w:date="2018-11-23T14:51:00Z"/>
              </w:rPr>
            </w:pPr>
          </w:p>
        </w:tc>
        <w:tc>
          <w:tcPr>
            <w:tcW w:w="838" w:type="dxa"/>
            <w:noWrap/>
            <w:vAlign w:val="center"/>
          </w:tcPr>
          <w:p w14:paraId="20E1FD38" w14:textId="77777777" w:rsidR="009613AB" w:rsidRPr="00BA3432" w:rsidRDefault="009613AB" w:rsidP="009613AB">
            <w:pPr>
              <w:spacing w:line="276" w:lineRule="auto"/>
              <w:jc w:val="center"/>
              <w:rPr>
                <w:ins w:id="18760" w:author="phuong vu" w:date="2018-11-23T14:51:00Z"/>
                <w:rPrChange w:id="18761" w:author="phuong vu" w:date="2018-11-25T21:55:00Z">
                  <w:rPr>
                    <w:ins w:id="18762" w:author="phuong vu" w:date="2018-11-23T14:51:00Z"/>
                  </w:rPr>
                </w:rPrChange>
              </w:rPr>
            </w:pPr>
          </w:p>
        </w:tc>
        <w:tc>
          <w:tcPr>
            <w:tcW w:w="823" w:type="dxa"/>
            <w:noWrap/>
            <w:vAlign w:val="center"/>
          </w:tcPr>
          <w:p w14:paraId="18BC1115" w14:textId="5F5C9F20" w:rsidR="009613AB" w:rsidRPr="00BA3432" w:rsidRDefault="009613AB" w:rsidP="009613AB">
            <w:pPr>
              <w:spacing w:line="276" w:lineRule="auto"/>
              <w:jc w:val="center"/>
              <w:rPr>
                <w:ins w:id="18763" w:author="phuong vu" w:date="2018-11-23T14:51:00Z"/>
                <w:lang w:val="en-US"/>
                <w:rPrChange w:id="18764" w:author="phuong vu" w:date="2018-11-25T21:55:00Z">
                  <w:rPr>
                    <w:ins w:id="18765" w:author="phuong vu" w:date="2018-11-23T14:51:00Z"/>
                    <w:lang w:val="en-US"/>
                  </w:rPr>
                </w:rPrChange>
              </w:rPr>
            </w:pPr>
          </w:p>
        </w:tc>
        <w:tc>
          <w:tcPr>
            <w:tcW w:w="2228" w:type="dxa"/>
            <w:noWrap/>
          </w:tcPr>
          <w:p w14:paraId="01E80DE7" w14:textId="7A13B860" w:rsidR="009613AB" w:rsidRPr="00BA3432" w:rsidRDefault="009613AB" w:rsidP="009613AB">
            <w:pPr>
              <w:spacing w:line="276" w:lineRule="auto"/>
              <w:rPr>
                <w:ins w:id="18766" w:author="phuong vu" w:date="2018-11-23T14:51:00Z"/>
                <w:lang w:val="en-US"/>
                <w:rPrChange w:id="18767" w:author="phuong vu" w:date="2018-11-25T21:55:00Z">
                  <w:rPr>
                    <w:ins w:id="18768" w:author="phuong vu" w:date="2018-11-23T14:51:00Z"/>
                    <w:lang w:val="en-US"/>
                  </w:rPr>
                </w:rPrChange>
              </w:rPr>
            </w:pPr>
            <w:ins w:id="18769" w:author="phuong vu" w:date="2018-11-23T14:53:00Z">
              <w:r w:rsidRPr="00BA3432">
                <w:rPr>
                  <w:lang w:val="en-US"/>
                  <w:rPrChange w:id="18770" w:author="phuong vu" w:date="2018-11-25T21:55:00Z">
                    <w:rPr>
                      <w:lang w:val="en-US"/>
                    </w:rPr>
                  </w:rPrChange>
                </w:rPr>
                <w:t>Giờ bắt đầu</w:t>
              </w:r>
            </w:ins>
          </w:p>
        </w:tc>
      </w:tr>
      <w:tr w:rsidR="009613AB" w:rsidRPr="00BA3432" w14:paraId="73F3014F" w14:textId="77777777" w:rsidTr="009613AB">
        <w:trPr>
          <w:trHeight w:val="300"/>
          <w:ins w:id="18771" w:author="phuong vu" w:date="2018-11-23T14:53:00Z"/>
        </w:trPr>
        <w:tc>
          <w:tcPr>
            <w:tcW w:w="708" w:type="dxa"/>
            <w:noWrap/>
            <w:vAlign w:val="center"/>
          </w:tcPr>
          <w:p w14:paraId="56B481CA" w14:textId="4C861EEC" w:rsidR="009613AB" w:rsidRPr="00BA3432" w:rsidRDefault="009613AB" w:rsidP="009613AB">
            <w:pPr>
              <w:spacing w:line="276" w:lineRule="auto"/>
              <w:jc w:val="center"/>
              <w:rPr>
                <w:ins w:id="18772" w:author="phuong vu" w:date="2018-11-23T14:53:00Z"/>
                <w:lang w:val="en-US"/>
                <w:rPrChange w:id="18773" w:author="phuong vu" w:date="2018-11-25T21:55:00Z">
                  <w:rPr>
                    <w:ins w:id="18774" w:author="phuong vu" w:date="2018-11-23T14:53:00Z"/>
                    <w:lang w:val="en-US"/>
                  </w:rPr>
                </w:rPrChange>
              </w:rPr>
            </w:pPr>
            <w:ins w:id="18775" w:author="phuong vu" w:date="2018-11-23T14:53:00Z">
              <w:r w:rsidRPr="00BA3432">
                <w:rPr>
                  <w:lang w:val="en-US"/>
                  <w:rPrChange w:id="18776" w:author="phuong vu" w:date="2018-11-25T21:55:00Z">
                    <w:rPr>
                      <w:lang w:val="en-US"/>
                    </w:rPr>
                  </w:rPrChange>
                </w:rPr>
                <w:t>4</w:t>
              </w:r>
            </w:ins>
          </w:p>
        </w:tc>
        <w:tc>
          <w:tcPr>
            <w:tcW w:w="2295" w:type="dxa"/>
            <w:noWrap/>
          </w:tcPr>
          <w:p w14:paraId="65E4170B" w14:textId="715E38DA" w:rsidR="009613AB" w:rsidRPr="00BA3432" w:rsidRDefault="009613AB" w:rsidP="009613AB">
            <w:pPr>
              <w:spacing w:line="276" w:lineRule="auto"/>
              <w:rPr>
                <w:ins w:id="18777" w:author="phuong vu" w:date="2018-11-23T14:53:00Z"/>
                <w:lang w:val="en-US"/>
                <w:rPrChange w:id="18778" w:author="phuong vu" w:date="2018-11-25T21:55:00Z">
                  <w:rPr>
                    <w:ins w:id="18779" w:author="phuong vu" w:date="2018-11-23T14:53:00Z"/>
                    <w:lang w:val="en-US"/>
                  </w:rPr>
                </w:rPrChange>
              </w:rPr>
            </w:pPr>
            <w:ins w:id="18780" w:author="phuong vu" w:date="2018-11-23T14:53:00Z">
              <w:r w:rsidRPr="00BA3432">
                <w:rPr>
                  <w:lang w:val="en-US"/>
                  <w:rPrChange w:id="18781" w:author="phuong vu" w:date="2018-11-25T21:55:00Z">
                    <w:rPr>
                      <w:lang w:val="en-US"/>
                    </w:rPr>
                  </w:rPrChange>
                </w:rPr>
                <w:t>time_end</w:t>
              </w:r>
            </w:ins>
          </w:p>
        </w:tc>
        <w:tc>
          <w:tcPr>
            <w:tcW w:w="1300" w:type="dxa"/>
            <w:noWrap/>
          </w:tcPr>
          <w:p w14:paraId="7A54FA14" w14:textId="7A611F11" w:rsidR="009613AB" w:rsidRPr="00BA3432" w:rsidRDefault="009613AB" w:rsidP="009613AB">
            <w:pPr>
              <w:spacing w:line="276" w:lineRule="auto"/>
              <w:rPr>
                <w:ins w:id="18782" w:author="phuong vu" w:date="2018-11-23T14:53:00Z"/>
                <w:lang w:val="en-US"/>
                <w:rPrChange w:id="18783" w:author="phuong vu" w:date="2018-11-25T21:55:00Z">
                  <w:rPr>
                    <w:ins w:id="18784" w:author="phuong vu" w:date="2018-11-23T14:53:00Z"/>
                  </w:rPr>
                </w:rPrChange>
              </w:rPr>
            </w:pPr>
            <w:ins w:id="18785" w:author="phuong vu" w:date="2018-11-23T14:53:00Z">
              <w:r w:rsidRPr="00BA3432">
                <w:rPr>
                  <w:lang w:val="en-US"/>
                  <w:rPrChange w:id="18786" w:author="phuong vu" w:date="2018-11-25T21:55:00Z">
                    <w:rPr>
                      <w:lang w:val="en-US"/>
                    </w:rPr>
                  </w:rPrChange>
                </w:rPr>
                <w:t>time</w:t>
              </w:r>
            </w:ins>
          </w:p>
        </w:tc>
        <w:tc>
          <w:tcPr>
            <w:tcW w:w="1098" w:type="dxa"/>
            <w:noWrap/>
            <w:vAlign w:val="center"/>
          </w:tcPr>
          <w:p w14:paraId="290ABF7D" w14:textId="77777777" w:rsidR="009613AB" w:rsidRPr="00AD0E2E" w:rsidRDefault="009613AB" w:rsidP="009613AB">
            <w:pPr>
              <w:spacing w:line="276" w:lineRule="auto"/>
              <w:jc w:val="center"/>
              <w:rPr>
                <w:ins w:id="18787" w:author="phuong vu" w:date="2018-11-23T14:53:00Z"/>
              </w:rPr>
            </w:pPr>
          </w:p>
        </w:tc>
        <w:tc>
          <w:tcPr>
            <w:tcW w:w="838" w:type="dxa"/>
            <w:noWrap/>
            <w:vAlign w:val="center"/>
          </w:tcPr>
          <w:p w14:paraId="1C60D962" w14:textId="77777777" w:rsidR="009613AB" w:rsidRPr="00BA3432" w:rsidRDefault="009613AB" w:rsidP="009613AB">
            <w:pPr>
              <w:spacing w:line="276" w:lineRule="auto"/>
              <w:jc w:val="center"/>
              <w:rPr>
                <w:ins w:id="18788" w:author="phuong vu" w:date="2018-11-23T14:53:00Z"/>
                <w:rPrChange w:id="18789" w:author="phuong vu" w:date="2018-11-25T21:55:00Z">
                  <w:rPr>
                    <w:ins w:id="18790" w:author="phuong vu" w:date="2018-11-23T14:53:00Z"/>
                  </w:rPr>
                </w:rPrChange>
              </w:rPr>
            </w:pPr>
          </w:p>
        </w:tc>
        <w:tc>
          <w:tcPr>
            <w:tcW w:w="823" w:type="dxa"/>
            <w:noWrap/>
            <w:vAlign w:val="center"/>
          </w:tcPr>
          <w:p w14:paraId="4A803634" w14:textId="77777777" w:rsidR="009613AB" w:rsidRPr="00BA3432" w:rsidRDefault="009613AB" w:rsidP="009613AB">
            <w:pPr>
              <w:spacing w:line="276" w:lineRule="auto"/>
              <w:jc w:val="center"/>
              <w:rPr>
                <w:ins w:id="18791" w:author="phuong vu" w:date="2018-11-23T14:53:00Z"/>
                <w:lang w:val="en-US"/>
                <w:rPrChange w:id="18792" w:author="phuong vu" w:date="2018-11-25T21:55:00Z">
                  <w:rPr>
                    <w:ins w:id="18793" w:author="phuong vu" w:date="2018-11-23T14:53:00Z"/>
                    <w:lang w:val="en-US"/>
                  </w:rPr>
                </w:rPrChange>
              </w:rPr>
            </w:pPr>
          </w:p>
        </w:tc>
        <w:tc>
          <w:tcPr>
            <w:tcW w:w="2228" w:type="dxa"/>
            <w:noWrap/>
          </w:tcPr>
          <w:p w14:paraId="33AC4C2C" w14:textId="5CDB535D" w:rsidR="009613AB" w:rsidRPr="00BA3432" w:rsidRDefault="009613AB" w:rsidP="009613AB">
            <w:pPr>
              <w:spacing w:line="276" w:lineRule="auto"/>
              <w:rPr>
                <w:ins w:id="18794" w:author="phuong vu" w:date="2018-11-23T14:53:00Z"/>
                <w:lang w:val="en-US"/>
                <w:rPrChange w:id="18795" w:author="phuong vu" w:date="2018-11-25T21:55:00Z">
                  <w:rPr>
                    <w:ins w:id="18796" w:author="phuong vu" w:date="2018-11-23T14:53:00Z"/>
                    <w:lang w:val="en-US"/>
                  </w:rPr>
                </w:rPrChange>
              </w:rPr>
            </w:pPr>
            <w:ins w:id="18797" w:author="phuong vu" w:date="2018-11-23T14:53:00Z">
              <w:r w:rsidRPr="00BA3432">
                <w:rPr>
                  <w:lang w:val="en-US"/>
                  <w:rPrChange w:id="18798" w:author="phuong vu" w:date="2018-11-25T21:55:00Z">
                    <w:rPr>
                      <w:lang w:val="en-US"/>
                    </w:rPr>
                  </w:rPrChange>
                </w:rPr>
                <w:t>Giờ kết thúc</w:t>
              </w:r>
            </w:ins>
          </w:p>
        </w:tc>
      </w:tr>
      <w:tr w:rsidR="009613AB" w:rsidRPr="00BA3432" w14:paraId="58821F00" w14:textId="77777777" w:rsidTr="009613AB">
        <w:trPr>
          <w:trHeight w:val="300"/>
          <w:ins w:id="18799" w:author="phuong vu" w:date="2018-11-23T14:51:00Z"/>
        </w:trPr>
        <w:tc>
          <w:tcPr>
            <w:tcW w:w="708" w:type="dxa"/>
            <w:noWrap/>
            <w:vAlign w:val="center"/>
            <w:hideMark/>
          </w:tcPr>
          <w:p w14:paraId="03434BB5" w14:textId="2E41693E" w:rsidR="009613AB" w:rsidRPr="00BA3432" w:rsidRDefault="009613AB" w:rsidP="009613AB">
            <w:pPr>
              <w:spacing w:line="276" w:lineRule="auto"/>
              <w:jc w:val="center"/>
              <w:rPr>
                <w:ins w:id="18800" w:author="phuong vu" w:date="2018-11-23T14:51:00Z"/>
                <w:lang w:val="en-US"/>
                <w:rPrChange w:id="18801" w:author="phuong vu" w:date="2018-11-25T21:55:00Z">
                  <w:rPr>
                    <w:ins w:id="18802" w:author="phuong vu" w:date="2018-11-23T14:51:00Z"/>
                    <w:lang w:val="en-US"/>
                  </w:rPr>
                </w:rPrChange>
              </w:rPr>
            </w:pPr>
            <w:ins w:id="18803" w:author="phuong vu" w:date="2018-11-23T14:57:00Z">
              <w:r w:rsidRPr="00BA3432">
                <w:rPr>
                  <w:lang w:val="en-US"/>
                  <w:rPrChange w:id="18804" w:author="phuong vu" w:date="2018-11-25T21:55:00Z">
                    <w:rPr>
                      <w:lang w:val="en-US"/>
                    </w:rPr>
                  </w:rPrChange>
                </w:rPr>
                <w:t>5</w:t>
              </w:r>
            </w:ins>
          </w:p>
        </w:tc>
        <w:tc>
          <w:tcPr>
            <w:tcW w:w="2295" w:type="dxa"/>
            <w:noWrap/>
            <w:hideMark/>
          </w:tcPr>
          <w:p w14:paraId="47BC1E38" w14:textId="1D670638" w:rsidR="009613AB" w:rsidRPr="00BA3432" w:rsidRDefault="009613AB" w:rsidP="009613AB">
            <w:pPr>
              <w:spacing w:line="276" w:lineRule="auto"/>
              <w:rPr>
                <w:ins w:id="18805" w:author="phuong vu" w:date="2018-11-23T14:51:00Z"/>
                <w:rPrChange w:id="18806" w:author="phuong vu" w:date="2018-11-25T21:55:00Z">
                  <w:rPr>
                    <w:ins w:id="18807" w:author="phuong vu" w:date="2018-11-23T14:51:00Z"/>
                  </w:rPr>
                </w:rPrChange>
              </w:rPr>
            </w:pPr>
            <w:ins w:id="18808" w:author="phuong vu" w:date="2018-11-23T14:51:00Z">
              <w:r w:rsidRPr="00BA3432">
                <w:rPr>
                  <w:rPrChange w:id="18809" w:author="phuong vu" w:date="2018-11-25T21:55:00Z">
                    <w:rPr/>
                  </w:rPrChange>
                </w:rPr>
                <w:t>status</w:t>
              </w:r>
            </w:ins>
          </w:p>
        </w:tc>
        <w:tc>
          <w:tcPr>
            <w:tcW w:w="1300" w:type="dxa"/>
            <w:noWrap/>
            <w:hideMark/>
          </w:tcPr>
          <w:p w14:paraId="16E01E6B" w14:textId="77777777" w:rsidR="009613AB" w:rsidRPr="00BA3432" w:rsidRDefault="009613AB" w:rsidP="009613AB">
            <w:pPr>
              <w:spacing w:line="276" w:lineRule="auto"/>
              <w:rPr>
                <w:ins w:id="18810" w:author="phuong vu" w:date="2018-11-23T14:51:00Z"/>
                <w:rPrChange w:id="18811" w:author="phuong vu" w:date="2018-11-25T21:55:00Z">
                  <w:rPr>
                    <w:ins w:id="18812" w:author="phuong vu" w:date="2018-11-23T14:51:00Z"/>
                  </w:rPr>
                </w:rPrChange>
              </w:rPr>
            </w:pPr>
            <w:ins w:id="18813" w:author="phuong vu" w:date="2018-11-23T14:51:00Z">
              <w:r w:rsidRPr="00BA3432">
                <w:rPr>
                  <w:rPrChange w:id="18814" w:author="phuong vu" w:date="2018-11-25T21:55:00Z">
                    <w:rPr/>
                  </w:rPrChange>
                </w:rPr>
                <w:t>character varying</w:t>
              </w:r>
            </w:ins>
          </w:p>
        </w:tc>
        <w:tc>
          <w:tcPr>
            <w:tcW w:w="1098" w:type="dxa"/>
            <w:noWrap/>
            <w:vAlign w:val="center"/>
            <w:hideMark/>
          </w:tcPr>
          <w:p w14:paraId="2EFBB1B5" w14:textId="77777777" w:rsidR="009613AB" w:rsidRPr="00BA3432" w:rsidRDefault="009613AB" w:rsidP="009613AB">
            <w:pPr>
              <w:spacing w:line="276" w:lineRule="auto"/>
              <w:jc w:val="center"/>
              <w:rPr>
                <w:ins w:id="18815" w:author="phuong vu" w:date="2018-11-23T14:51:00Z"/>
                <w:rPrChange w:id="18816" w:author="phuong vu" w:date="2018-11-25T21:55:00Z">
                  <w:rPr>
                    <w:ins w:id="18817" w:author="phuong vu" w:date="2018-11-23T14:51:00Z"/>
                  </w:rPr>
                </w:rPrChange>
              </w:rPr>
            </w:pPr>
            <w:ins w:id="18818" w:author="phuong vu" w:date="2018-11-23T14:51:00Z">
              <w:r w:rsidRPr="00BA3432">
                <w:rPr>
                  <w:rPrChange w:id="18819" w:author="phuong vu" w:date="2018-11-25T21:55:00Z">
                    <w:rPr/>
                  </w:rPrChange>
                </w:rPr>
                <w:t>X</w:t>
              </w:r>
            </w:ins>
          </w:p>
        </w:tc>
        <w:tc>
          <w:tcPr>
            <w:tcW w:w="838" w:type="dxa"/>
            <w:noWrap/>
            <w:vAlign w:val="center"/>
            <w:hideMark/>
          </w:tcPr>
          <w:p w14:paraId="08DD477F" w14:textId="77777777" w:rsidR="009613AB" w:rsidRPr="00BA3432" w:rsidRDefault="009613AB" w:rsidP="009613AB">
            <w:pPr>
              <w:spacing w:line="276" w:lineRule="auto"/>
              <w:jc w:val="center"/>
              <w:rPr>
                <w:ins w:id="18820" w:author="phuong vu" w:date="2018-11-23T14:51:00Z"/>
                <w:rPrChange w:id="18821" w:author="phuong vu" w:date="2018-11-25T21:55:00Z">
                  <w:rPr>
                    <w:ins w:id="18822" w:author="phuong vu" w:date="2018-11-23T14:51:00Z"/>
                  </w:rPr>
                </w:rPrChange>
              </w:rPr>
            </w:pPr>
          </w:p>
        </w:tc>
        <w:tc>
          <w:tcPr>
            <w:tcW w:w="823" w:type="dxa"/>
            <w:noWrap/>
            <w:vAlign w:val="center"/>
            <w:hideMark/>
          </w:tcPr>
          <w:p w14:paraId="2C0C8557" w14:textId="77777777" w:rsidR="009613AB" w:rsidRPr="00BA3432" w:rsidRDefault="009613AB" w:rsidP="009613AB">
            <w:pPr>
              <w:spacing w:line="276" w:lineRule="auto"/>
              <w:jc w:val="center"/>
              <w:rPr>
                <w:ins w:id="18823" w:author="phuong vu" w:date="2018-11-23T14:51:00Z"/>
                <w:rPrChange w:id="18824" w:author="phuong vu" w:date="2018-11-25T21:55:00Z">
                  <w:rPr>
                    <w:ins w:id="18825" w:author="phuong vu" w:date="2018-11-23T14:51:00Z"/>
                  </w:rPr>
                </w:rPrChange>
              </w:rPr>
            </w:pPr>
          </w:p>
        </w:tc>
        <w:tc>
          <w:tcPr>
            <w:tcW w:w="2228" w:type="dxa"/>
            <w:noWrap/>
            <w:hideMark/>
          </w:tcPr>
          <w:p w14:paraId="776428E7" w14:textId="77777777" w:rsidR="009613AB" w:rsidRPr="00BA3432" w:rsidRDefault="009613AB">
            <w:pPr>
              <w:keepNext/>
              <w:spacing w:line="276" w:lineRule="auto"/>
              <w:rPr>
                <w:ins w:id="18826" w:author="phuong vu" w:date="2018-11-23T14:51:00Z"/>
                <w:rPrChange w:id="18827" w:author="phuong vu" w:date="2018-11-25T21:55:00Z">
                  <w:rPr>
                    <w:ins w:id="18828" w:author="phuong vu" w:date="2018-11-23T14:51:00Z"/>
                  </w:rPr>
                </w:rPrChange>
              </w:rPr>
            </w:pPr>
            <w:ins w:id="18829" w:author="phuong vu" w:date="2018-11-23T14:51:00Z">
              <w:r w:rsidRPr="00BA3432">
                <w:rPr>
                  <w:rPrChange w:id="18830" w:author="phuong vu" w:date="2018-11-25T21:55:00Z">
                    <w:rPr/>
                  </w:rPrChange>
                </w:rPr>
                <w:t>Trạng thái</w:t>
              </w:r>
            </w:ins>
          </w:p>
        </w:tc>
      </w:tr>
    </w:tbl>
    <w:p w14:paraId="5887F67F" w14:textId="2AD075AE" w:rsidR="00D515F9" w:rsidRPr="00BA3432" w:rsidRDefault="009613AB">
      <w:pPr>
        <w:pStyle w:val="Caption"/>
        <w:rPr>
          <w:ins w:id="18831" w:author="phuong vu" w:date="2018-11-23T14:54:00Z"/>
          <w:b/>
          <w:i w:val="0"/>
          <w:iCs w:val="0"/>
          <w:rPrChange w:id="18832" w:author="phuong vu" w:date="2018-11-25T21:55:00Z">
            <w:rPr>
              <w:ins w:id="18833" w:author="phuong vu" w:date="2018-11-23T14:54:00Z"/>
              <w:b/>
              <w:i/>
              <w:iCs/>
              <w:szCs w:val="18"/>
              <w:lang w:val="en-US"/>
            </w:rPr>
          </w:rPrChange>
        </w:rPr>
        <w:pPrChange w:id="18834" w:author="phuong vu" w:date="2018-11-23T14:54:00Z">
          <w:pPr/>
        </w:pPrChange>
      </w:pPr>
      <w:bookmarkStart w:id="18835" w:name="_Toc530944400"/>
      <w:ins w:id="18836" w:author="phuong vu" w:date="2018-11-23T14:54:00Z">
        <w:r w:rsidRPr="00BA3432">
          <w:rPr>
            <w:rPrChange w:id="18837" w:author="phuong vu" w:date="2018-11-25T21:55:00Z">
              <w:rPr/>
            </w:rPrChange>
          </w:rPr>
          <w:t xml:space="preserve">Bảng </w:t>
        </w:r>
      </w:ins>
      <w:ins w:id="18838" w:author="phuong vu" w:date="2018-11-26T02:10:00Z">
        <w:r w:rsidR="00404CBA">
          <w:fldChar w:fldCharType="begin"/>
        </w:r>
        <w:r w:rsidR="00404CBA">
          <w:instrText xml:space="preserve"> STYLEREF 1 \s </w:instrText>
        </w:r>
      </w:ins>
      <w:r w:rsidR="00404CBA">
        <w:fldChar w:fldCharType="separate"/>
      </w:r>
      <w:r w:rsidR="00404CBA">
        <w:rPr>
          <w:noProof/>
        </w:rPr>
        <w:t>3</w:t>
      </w:r>
      <w:ins w:id="1883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8840" w:author="phuong vu" w:date="2018-11-26T02:10:00Z">
        <w:r w:rsidR="00404CBA">
          <w:rPr>
            <w:noProof/>
          </w:rPr>
          <w:t>23</w:t>
        </w:r>
        <w:r w:rsidR="00404CBA">
          <w:fldChar w:fldCharType="end"/>
        </w:r>
      </w:ins>
      <w:ins w:id="18841" w:author="phuong vu" w:date="2018-11-23T14:54:00Z">
        <w:r w:rsidRPr="00BA3432">
          <w:rPr>
            <w:rPrChange w:id="18842" w:author="phuong vu" w:date="2018-11-25T21:55:00Z">
              <w:rPr>
                <w:i/>
                <w:iCs/>
                <w:lang w:val="en-US"/>
              </w:rPr>
            </w:rPrChange>
          </w:rPr>
          <w:t xml:space="preserve"> Bảng dữ liệu khung giờ nhận trả quần áo</w:t>
        </w:r>
        <w:bookmarkEnd w:id="18835"/>
      </w:ins>
    </w:p>
    <w:p w14:paraId="3506DEA4" w14:textId="2727824B" w:rsidR="009613AB" w:rsidRPr="00BA3432" w:rsidRDefault="009613AB" w:rsidP="00D515F9">
      <w:pPr>
        <w:rPr>
          <w:ins w:id="18843" w:author="phuong vu" w:date="2018-11-23T14:54:00Z"/>
          <w:b/>
          <w:lang w:val="en-US"/>
          <w:rPrChange w:id="18844" w:author="phuong vu" w:date="2018-11-25T21:55:00Z">
            <w:rPr>
              <w:ins w:id="18845" w:author="phuong vu" w:date="2018-11-23T14:54:00Z"/>
              <w:b/>
              <w:lang w:val="en-US"/>
            </w:rPr>
          </w:rPrChange>
        </w:rPr>
      </w:pPr>
      <w:ins w:id="18846" w:author="phuong vu" w:date="2018-11-23T14:54:00Z">
        <w:r w:rsidRPr="00AD0E2E">
          <w:rPr>
            <w:b/>
            <w:lang w:val="en-US"/>
          </w:rPr>
          <w:t>B</w:t>
        </w:r>
        <w:r w:rsidRPr="00BA3432">
          <w:rPr>
            <w:b/>
            <w:lang w:val="en-US"/>
            <w:rPrChange w:id="18847" w:author="phuong vu" w:date="2018-11-25T21:55:00Z">
              <w:rPr>
                <w:b/>
                <w:lang w:val="en-US"/>
              </w:rPr>
            </w:rPrChange>
          </w:rPr>
          <w:t>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79631E41" w14:textId="77777777" w:rsidTr="009613AB">
        <w:trPr>
          <w:trHeight w:val="300"/>
          <w:ins w:id="18848" w:author="phuong vu" w:date="2018-11-23T14:55:00Z"/>
        </w:trPr>
        <w:tc>
          <w:tcPr>
            <w:tcW w:w="708" w:type="dxa"/>
            <w:noWrap/>
            <w:vAlign w:val="center"/>
            <w:hideMark/>
          </w:tcPr>
          <w:p w14:paraId="22ECC622" w14:textId="77777777" w:rsidR="009613AB" w:rsidRPr="00BA3432" w:rsidRDefault="009613AB" w:rsidP="009613AB">
            <w:pPr>
              <w:spacing w:line="276" w:lineRule="auto"/>
              <w:jc w:val="center"/>
              <w:rPr>
                <w:ins w:id="18849" w:author="phuong vu" w:date="2018-11-23T14:55:00Z"/>
                <w:b/>
                <w:bCs/>
                <w:rPrChange w:id="18850" w:author="phuong vu" w:date="2018-11-25T21:55:00Z">
                  <w:rPr>
                    <w:ins w:id="18851" w:author="phuong vu" w:date="2018-11-23T14:55:00Z"/>
                    <w:b/>
                    <w:bCs/>
                  </w:rPr>
                </w:rPrChange>
              </w:rPr>
            </w:pPr>
            <w:ins w:id="18852" w:author="phuong vu" w:date="2018-11-23T14:55:00Z">
              <w:r w:rsidRPr="00BA3432">
                <w:rPr>
                  <w:b/>
                  <w:bCs/>
                  <w:lang w:val="da-DK"/>
                  <w:rPrChange w:id="18853" w:author="phuong vu" w:date="2018-11-25T21:55:00Z">
                    <w:rPr>
                      <w:b/>
                      <w:bCs/>
                      <w:lang w:val="da-DK"/>
                    </w:rPr>
                  </w:rPrChange>
                </w:rPr>
                <w:t>STT</w:t>
              </w:r>
            </w:ins>
          </w:p>
        </w:tc>
        <w:tc>
          <w:tcPr>
            <w:tcW w:w="2295" w:type="dxa"/>
            <w:noWrap/>
            <w:vAlign w:val="center"/>
            <w:hideMark/>
          </w:tcPr>
          <w:p w14:paraId="7079D579" w14:textId="77777777" w:rsidR="009613AB" w:rsidRPr="00BA3432" w:rsidRDefault="009613AB" w:rsidP="009613AB">
            <w:pPr>
              <w:spacing w:line="276" w:lineRule="auto"/>
              <w:jc w:val="center"/>
              <w:rPr>
                <w:ins w:id="18854" w:author="phuong vu" w:date="2018-11-23T14:55:00Z"/>
                <w:b/>
                <w:bCs/>
                <w:rPrChange w:id="18855" w:author="phuong vu" w:date="2018-11-25T21:55:00Z">
                  <w:rPr>
                    <w:ins w:id="18856" w:author="phuong vu" w:date="2018-11-23T14:55:00Z"/>
                    <w:b/>
                    <w:bCs/>
                  </w:rPr>
                </w:rPrChange>
              </w:rPr>
            </w:pPr>
            <w:ins w:id="18857" w:author="phuong vu" w:date="2018-11-23T14:55:00Z">
              <w:r w:rsidRPr="00BA3432">
                <w:rPr>
                  <w:b/>
                  <w:bCs/>
                  <w:lang w:val="da-DK"/>
                  <w:rPrChange w:id="18858" w:author="phuong vu" w:date="2018-11-25T21:55:00Z">
                    <w:rPr>
                      <w:b/>
                      <w:bCs/>
                      <w:lang w:val="da-DK"/>
                    </w:rPr>
                  </w:rPrChange>
                </w:rPr>
                <w:t>Tên trường</w:t>
              </w:r>
            </w:ins>
          </w:p>
        </w:tc>
        <w:tc>
          <w:tcPr>
            <w:tcW w:w="1300" w:type="dxa"/>
            <w:noWrap/>
            <w:vAlign w:val="center"/>
            <w:hideMark/>
          </w:tcPr>
          <w:p w14:paraId="0CFF7BF8" w14:textId="77777777" w:rsidR="009613AB" w:rsidRPr="00BA3432" w:rsidRDefault="009613AB" w:rsidP="009613AB">
            <w:pPr>
              <w:spacing w:line="276" w:lineRule="auto"/>
              <w:jc w:val="center"/>
              <w:rPr>
                <w:ins w:id="18859" w:author="phuong vu" w:date="2018-11-23T14:55:00Z"/>
                <w:b/>
                <w:bCs/>
                <w:rPrChange w:id="18860" w:author="phuong vu" w:date="2018-11-25T21:55:00Z">
                  <w:rPr>
                    <w:ins w:id="18861" w:author="phuong vu" w:date="2018-11-23T14:55:00Z"/>
                    <w:b/>
                    <w:bCs/>
                  </w:rPr>
                </w:rPrChange>
              </w:rPr>
            </w:pPr>
            <w:ins w:id="18862" w:author="phuong vu" w:date="2018-11-23T14:55:00Z">
              <w:r w:rsidRPr="00BA3432">
                <w:rPr>
                  <w:b/>
                  <w:bCs/>
                  <w:lang w:val="da-DK"/>
                  <w:rPrChange w:id="18863" w:author="phuong vu" w:date="2018-11-25T21:55:00Z">
                    <w:rPr>
                      <w:b/>
                      <w:bCs/>
                      <w:lang w:val="da-DK"/>
                    </w:rPr>
                  </w:rPrChange>
                </w:rPr>
                <w:t>Kiểu</w:t>
              </w:r>
            </w:ins>
          </w:p>
        </w:tc>
        <w:tc>
          <w:tcPr>
            <w:tcW w:w="1098" w:type="dxa"/>
            <w:noWrap/>
            <w:vAlign w:val="center"/>
            <w:hideMark/>
          </w:tcPr>
          <w:p w14:paraId="40439A0F" w14:textId="77777777" w:rsidR="009613AB" w:rsidRPr="00BA3432" w:rsidRDefault="009613AB" w:rsidP="009613AB">
            <w:pPr>
              <w:spacing w:line="276" w:lineRule="auto"/>
              <w:jc w:val="center"/>
              <w:rPr>
                <w:ins w:id="18864" w:author="phuong vu" w:date="2018-11-23T14:55:00Z"/>
                <w:b/>
                <w:bCs/>
                <w:rPrChange w:id="18865" w:author="phuong vu" w:date="2018-11-25T21:55:00Z">
                  <w:rPr>
                    <w:ins w:id="18866" w:author="phuong vu" w:date="2018-11-23T14:55:00Z"/>
                    <w:b/>
                    <w:bCs/>
                  </w:rPr>
                </w:rPrChange>
              </w:rPr>
            </w:pPr>
            <w:ins w:id="18867" w:author="phuong vu" w:date="2018-11-23T14:55:00Z">
              <w:r w:rsidRPr="00BA3432">
                <w:rPr>
                  <w:b/>
                  <w:bCs/>
                  <w:lang w:val="da-DK"/>
                  <w:rPrChange w:id="18868" w:author="phuong vu" w:date="2018-11-25T21:55:00Z">
                    <w:rPr>
                      <w:b/>
                      <w:bCs/>
                      <w:lang w:val="da-DK"/>
                    </w:rPr>
                  </w:rPrChange>
                </w:rPr>
                <w:t>Chấp nhận Null</w:t>
              </w:r>
            </w:ins>
          </w:p>
        </w:tc>
        <w:tc>
          <w:tcPr>
            <w:tcW w:w="838" w:type="dxa"/>
            <w:noWrap/>
            <w:vAlign w:val="center"/>
            <w:hideMark/>
          </w:tcPr>
          <w:p w14:paraId="7C79F76E" w14:textId="77777777" w:rsidR="009613AB" w:rsidRPr="00BA3432" w:rsidRDefault="009613AB" w:rsidP="009613AB">
            <w:pPr>
              <w:spacing w:line="276" w:lineRule="auto"/>
              <w:jc w:val="center"/>
              <w:rPr>
                <w:ins w:id="18869" w:author="phuong vu" w:date="2018-11-23T14:55:00Z"/>
                <w:b/>
                <w:bCs/>
                <w:rPrChange w:id="18870" w:author="phuong vu" w:date="2018-11-25T21:55:00Z">
                  <w:rPr>
                    <w:ins w:id="18871" w:author="phuong vu" w:date="2018-11-23T14:55:00Z"/>
                    <w:b/>
                    <w:bCs/>
                  </w:rPr>
                </w:rPrChange>
              </w:rPr>
            </w:pPr>
            <w:ins w:id="18872" w:author="phuong vu" w:date="2018-11-23T14:55:00Z">
              <w:r w:rsidRPr="00BA3432">
                <w:rPr>
                  <w:b/>
                  <w:bCs/>
                  <w:lang w:val="da-DK"/>
                  <w:rPrChange w:id="18873" w:author="phuong vu" w:date="2018-11-25T21:55:00Z">
                    <w:rPr>
                      <w:b/>
                      <w:bCs/>
                      <w:lang w:val="da-DK"/>
                    </w:rPr>
                  </w:rPrChange>
                </w:rPr>
                <w:t>Khóa chính</w:t>
              </w:r>
            </w:ins>
          </w:p>
        </w:tc>
        <w:tc>
          <w:tcPr>
            <w:tcW w:w="823" w:type="dxa"/>
            <w:noWrap/>
            <w:vAlign w:val="center"/>
            <w:hideMark/>
          </w:tcPr>
          <w:p w14:paraId="6E1629D3" w14:textId="77777777" w:rsidR="009613AB" w:rsidRPr="00BA3432" w:rsidRDefault="009613AB" w:rsidP="009613AB">
            <w:pPr>
              <w:spacing w:line="276" w:lineRule="auto"/>
              <w:jc w:val="center"/>
              <w:rPr>
                <w:ins w:id="18874" w:author="phuong vu" w:date="2018-11-23T14:55:00Z"/>
                <w:b/>
                <w:bCs/>
                <w:rPrChange w:id="18875" w:author="phuong vu" w:date="2018-11-25T21:55:00Z">
                  <w:rPr>
                    <w:ins w:id="18876" w:author="phuong vu" w:date="2018-11-23T14:55:00Z"/>
                    <w:b/>
                    <w:bCs/>
                  </w:rPr>
                </w:rPrChange>
              </w:rPr>
            </w:pPr>
            <w:ins w:id="18877" w:author="phuong vu" w:date="2018-11-23T14:55:00Z">
              <w:r w:rsidRPr="00BA3432">
                <w:rPr>
                  <w:b/>
                  <w:bCs/>
                  <w:lang w:val="da-DK"/>
                  <w:rPrChange w:id="18878" w:author="phuong vu" w:date="2018-11-25T21:55:00Z">
                    <w:rPr>
                      <w:b/>
                      <w:bCs/>
                      <w:lang w:val="da-DK"/>
                    </w:rPr>
                  </w:rPrChange>
                </w:rPr>
                <w:t>Khóa ngoại</w:t>
              </w:r>
            </w:ins>
          </w:p>
        </w:tc>
        <w:tc>
          <w:tcPr>
            <w:tcW w:w="2228" w:type="dxa"/>
            <w:noWrap/>
            <w:vAlign w:val="center"/>
            <w:hideMark/>
          </w:tcPr>
          <w:p w14:paraId="634F6F06" w14:textId="77777777" w:rsidR="009613AB" w:rsidRPr="00BA3432" w:rsidRDefault="009613AB" w:rsidP="009613AB">
            <w:pPr>
              <w:spacing w:line="276" w:lineRule="auto"/>
              <w:ind w:right="226"/>
              <w:jc w:val="center"/>
              <w:rPr>
                <w:ins w:id="18879" w:author="phuong vu" w:date="2018-11-23T14:55:00Z"/>
                <w:b/>
                <w:bCs/>
                <w:rPrChange w:id="18880" w:author="phuong vu" w:date="2018-11-25T21:55:00Z">
                  <w:rPr>
                    <w:ins w:id="18881" w:author="phuong vu" w:date="2018-11-23T14:55:00Z"/>
                    <w:b/>
                    <w:bCs/>
                  </w:rPr>
                </w:rPrChange>
              </w:rPr>
            </w:pPr>
            <w:ins w:id="18882" w:author="phuong vu" w:date="2018-11-23T14:55:00Z">
              <w:r w:rsidRPr="00BA3432">
                <w:rPr>
                  <w:b/>
                  <w:bCs/>
                  <w:lang w:val="da-DK"/>
                  <w:rPrChange w:id="18883" w:author="phuong vu" w:date="2018-11-25T21:55:00Z">
                    <w:rPr>
                      <w:b/>
                      <w:bCs/>
                      <w:lang w:val="da-DK"/>
                    </w:rPr>
                  </w:rPrChange>
                </w:rPr>
                <w:t>Mô tả</w:t>
              </w:r>
            </w:ins>
          </w:p>
        </w:tc>
      </w:tr>
      <w:tr w:rsidR="009613AB" w:rsidRPr="00BA3432" w14:paraId="5EDDE872" w14:textId="77777777" w:rsidTr="009613AB">
        <w:trPr>
          <w:trHeight w:val="300"/>
          <w:ins w:id="18884" w:author="phuong vu" w:date="2018-11-23T14:55:00Z"/>
        </w:trPr>
        <w:tc>
          <w:tcPr>
            <w:tcW w:w="708" w:type="dxa"/>
            <w:noWrap/>
            <w:vAlign w:val="center"/>
            <w:hideMark/>
          </w:tcPr>
          <w:p w14:paraId="6A8CA516" w14:textId="77777777" w:rsidR="009613AB" w:rsidRPr="00BA3432" w:rsidRDefault="009613AB" w:rsidP="009613AB">
            <w:pPr>
              <w:spacing w:line="276" w:lineRule="auto"/>
              <w:jc w:val="center"/>
              <w:rPr>
                <w:ins w:id="18885" w:author="phuong vu" w:date="2018-11-23T14:55:00Z"/>
                <w:rPrChange w:id="18886" w:author="phuong vu" w:date="2018-11-25T21:55:00Z">
                  <w:rPr>
                    <w:ins w:id="18887" w:author="phuong vu" w:date="2018-11-23T14:55:00Z"/>
                  </w:rPr>
                </w:rPrChange>
              </w:rPr>
            </w:pPr>
            <w:ins w:id="18888" w:author="phuong vu" w:date="2018-11-23T14:55:00Z">
              <w:r w:rsidRPr="00BA3432">
                <w:rPr>
                  <w:rPrChange w:id="18889" w:author="phuong vu" w:date="2018-11-25T21:55:00Z">
                    <w:rPr/>
                  </w:rPrChange>
                </w:rPr>
                <w:t>1</w:t>
              </w:r>
            </w:ins>
          </w:p>
        </w:tc>
        <w:tc>
          <w:tcPr>
            <w:tcW w:w="2295" w:type="dxa"/>
            <w:noWrap/>
            <w:hideMark/>
          </w:tcPr>
          <w:p w14:paraId="30A63866" w14:textId="77777777" w:rsidR="009613AB" w:rsidRPr="00BA3432" w:rsidRDefault="009613AB" w:rsidP="009613AB">
            <w:pPr>
              <w:spacing w:line="276" w:lineRule="auto"/>
              <w:rPr>
                <w:ins w:id="18890" w:author="phuong vu" w:date="2018-11-23T14:55:00Z"/>
                <w:rPrChange w:id="18891" w:author="phuong vu" w:date="2018-11-25T21:55:00Z">
                  <w:rPr>
                    <w:ins w:id="18892" w:author="phuong vu" w:date="2018-11-23T14:55:00Z"/>
                  </w:rPr>
                </w:rPrChange>
              </w:rPr>
            </w:pPr>
            <w:ins w:id="18893" w:author="phuong vu" w:date="2018-11-23T14:55:00Z">
              <w:r w:rsidRPr="00BA3432">
                <w:rPr>
                  <w:rPrChange w:id="18894" w:author="phuong vu" w:date="2018-11-25T21:55:00Z">
                    <w:rPr/>
                  </w:rPrChange>
                </w:rPr>
                <w:t>id</w:t>
              </w:r>
            </w:ins>
          </w:p>
        </w:tc>
        <w:tc>
          <w:tcPr>
            <w:tcW w:w="1300" w:type="dxa"/>
            <w:noWrap/>
            <w:hideMark/>
          </w:tcPr>
          <w:p w14:paraId="73CE811C" w14:textId="77777777" w:rsidR="009613AB" w:rsidRPr="00BA3432" w:rsidRDefault="009613AB" w:rsidP="009613AB">
            <w:pPr>
              <w:spacing w:line="276" w:lineRule="auto"/>
              <w:rPr>
                <w:ins w:id="18895" w:author="phuong vu" w:date="2018-11-23T14:55:00Z"/>
                <w:rPrChange w:id="18896" w:author="phuong vu" w:date="2018-11-25T21:55:00Z">
                  <w:rPr>
                    <w:ins w:id="18897" w:author="phuong vu" w:date="2018-11-23T14:55:00Z"/>
                  </w:rPr>
                </w:rPrChange>
              </w:rPr>
            </w:pPr>
            <w:ins w:id="18898" w:author="phuong vu" w:date="2018-11-23T14:55:00Z">
              <w:r w:rsidRPr="00BA3432">
                <w:rPr>
                  <w:rPrChange w:id="18899" w:author="phuong vu" w:date="2018-11-25T21:55:00Z">
                    <w:rPr/>
                  </w:rPrChange>
                </w:rPr>
                <w:t>numeric</w:t>
              </w:r>
            </w:ins>
          </w:p>
        </w:tc>
        <w:tc>
          <w:tcPr>
            <w:tcW w:w="1098" w:type="dxa"/>
            <w:noWrap/>
            <w:vAlign w:val="center"/>
            <w:hideMark/>
          </w:tcPr>
          <w:p w14:paraId="543C0A21" w14:textId="77777777" w:rsidR="009613AB" w:rsidRPr="00BA3432" w:rsidRDefault="009613AB" w:rsidP="009613AB">
            <w:pPr>
              <w:spacing w:line="276" w:lineRule="auto"/>
              <w:jc w:val="center"/>
              <w:rPr>
                <w:ins w:id="18900" w:author="phuong vu" w:date="2018-11-23T14:55:00Z"/>
                <w:rPrChange w:id="18901" w:author="phuong vu" w:date="2018-11-25T21:55:00Z">
                  <w:rPr>
                    <w:ins w:id="18902" w:author="phuong vu" w:date="2018-11-23T14:55:00Z"/>
                  </w:rPr>
                </w:rPrChange>
              </w:rPr>
            </w:pPr>
          </w:p>
        </w:tc>
        <w:tc>
          <w:tcPr>
            <w:tcW w:w="838" w:type="dxa"/>
            <w:noWrap/>
            <w:vAlign w:val="center"/>
            <w:hideMark/>
          </w:tcPr>
          <w:p w14:paraId="1E5D70AD" w14:textId="77777777" w:rsidR="009613AB" w:rsidRPr="00BA3432" w:rsidRDefault="009613AB" w:rsidP="009613AB">
            <w:pPr>
              <w:spacing w:line="276" w:lineRule="auto"/>
              <w:jc w:val="center"/>
              <w:rPr>
                <w:ins w:id="18903" w:author="phuong vu" w:date="2018-11-23T14:55:00Z"/>
                <w:rPrChange w:id="18904" w:author="phuong vu" w:date="2018-11-25T21:55:00Z">
                  <w:rPr>
                    <w:ins w:id="18905" w:author="phuong vu" w:date="2018-11-23T14:55:00Z"/>
                  </w:rPr>
                </w:rPrChange>
              </w:rPr>
            </w:pPr>
            <w:ins w:id="18906" w:author="phuong vu" w:date="2018-11-23T14:55:00Z">
              <w:r w:rsidRPr="00BA3432">
                <w:rPr>
                  <w:rPrChange w:id="18907" w:author="phuong vu" w:date="2018-11-25T21:55:00Z">
                    <w:rPr/>
                  </w:rPrChange>
                </w:rPr>
                <w:t>X</w:t>
              </w:r>
            </w:ins>
          </w:p>
        </w:tc>
        <w:tc>
          <w:tcPr>
            <w:tcW w:w="823" w:type="dxa"/>
            <w:noWrap/>
            <w:vAlign w:val="center"/>
            <w:hideMark/>
          </w:tcPr>
          <w:p w14:paraId="01B86AC7" w14:textId="77777777" w:rsidR="009613AB" w:rsidRPr="00BA3432" w:rsidRDefault="009613AB" w:rsidP="009613AB">
            <w:pPr>
              <w:spacing w:line="276" w:lineRule="auto"/>
              <w:jc w:val="center"/>
              <w:rPr>
                <w:ins w:id="18908" w:author="phuong vu" w:date="2018-11-23T14:55:00Z"/>
                <w:rPrChange w:id="18909" w:author="phuong vu" w:date="2018-11-25T21:55:00Z">
                  <w:rPr>
                    <w:ins w:id="18910" w:author="phuong vu" w:date="2018-11-23T14:55:00Z"/>
                  </w:rPr>
                </w:rPrChange>
              </w:rPr>
            </w:pPr>
          </w:p>
        </w:tc>
        <w:tc>
          <w:tcPr>
            <w:tcW w:w="2228" w:type="dxa"/>
            <w:noWrap/>
            <w:hideMark/>
          </w:tcPr>
          <w:p w14:paraId="1AE5042D" w14:textId="77777777" w:rsidR="009613AB" w:rsidRPr="00BA3432" w:rsidRDefault="009613AB" w:rsidP="009613AB">
            <w:pPr>
              <w:spacing w:line="276" w:lineRule="auto"/>
              <w:rPr>
                <w:ins w:id="18911" w:author="phuong vu" w:date="2018-11-23T14:55:00Z"/>
                <w:lang w:val="en-US"/>
                <w:rPrChange w:id="18912" w:author="phuong vu" w:date="2018-11-25T21:55:00Z">
                  <w:rPr>
                    <w:ins w:id="18913" w:author="phuong vu" w:date="2018-11-23T14:55:00Z"/>
                    <w:lang w:val="en-US"/>
                  </w:rPr>
                </w:rPrChange>
              </w:rPr>
            </w:pPr>
            <w:ins w:id="18914" w:author="phuong vu" w:date="2018-11-23T14:55:00Z">
              <w:r w:rsidRPr="00BA3432">
                <w:rPr>
                  <w:rPrChange w:id="18915" w:author="phuong vu" w:date="2018-11-25T21:55:00Z">
                    <w:rPr/>
                  </w:rPrChange>
                </w:rPr>
                <w:t>ID</w:t>
              </w:r>
            </w:ins>
          </w:p>
        </w:tc>
      </w:tr>
      <w:tr w:rsidR="009613AB" w:rsidRPr="00BA3432" w14:paraId="103F66BA" w14:textId="77777777" w:rsidTr="009613AB">
        <w:trPr>
          <w:trHeight w:val="300"/>
          <w:ins w:id="18916" w:author="phuong vu" w:date="2018-11-23T14:55:00Z"/>
        </w:trPr>
        <w:tc>
          <w:tcPr>
            <w:tcW w:w="708" w:type="dxa"/>
            <w:noWrap/>
            <w:vAlign w:val="center"/>
            <w:hideMark/>
          </w:tcPr>
          <w:p w14:paraId="022B53CE" w14:textId="77777777" w:rsidR="009613AB" w:rsidRPr="00BA3432" w:rsidRDefault="009613AB" w:rsidP="009613AB">
            <w:pPr>
              <w:spacing w:line="276" w:lineRule="auto"/>
              <w:jc w:val="center"/>
              <w:rPr>
                <w:ins w:id="18917" w:author="phuong vu" w:date="2018-11-23T14:55:00Z"/>
                <w:rPrChange w:id="18918" w:author="phuong vu" w:date="2018-11-25T21:55:00Z">
                  <w:rPr>
                    <w:ins w:id="18919" w:author="phuong vu" w:date="2018-11-23T14:55:00Z"/>
                  </w:rPr>
                </w:rPrChange>
              </w:rPr>
            </w:pPr>
            <w:ins w:id="18920" w:author="phuong vu" w:date="2018-11-23T14:55:00Z">
              <w:r w:rsidRPr="00BA3432">
                <w:rPr>
                  <w:rPrChange w:id="18921" w:author="phuong vu" w:date="2018-11-25T21:55:00Z">
                    <w:rPr/>
                  </w:rPrChange>
                </w:rPr>
                <w:t>2</w:t>
              </w:r>
            </w:ins>
          </w:p>
        </w:tc>
        <w:tc>
          <w:tcPr>
            <w:tcW w:w="2295" w:type="dxa"/>
            <w:noWrap/>
            <w:hideMark/>
          </w:tcPr>
          <w:p w14:paraId="533AB903" w14:textId="5AAF0DA3" w:rsidR="009613AB" w:rsidRPr="00BA3432" w:rsidRDefault="009613AB" w:rsidP="009613AB">
            <w:pPr>
              <w:spacing w:line="276" w:lineRule="auto"/>
              <w:rPr>
                <w:ins w:id="18922" w:author="phuong vu" w:date="2018-11-23T14:55:00Z"/>
                <w:lang w:val="en-US"/>
                <w:rPrChange w:id="18923" w:author="phuong vu" w:date="2018-11-25T21:55:00Z">
                  <w:rPr>
                    <w:ins w:id="18924" w:author="phuong vu" w:date="2018-11-23T14:55:00Z"/>
                    <w:lang w:val="en-US"/>
                  </w:rPr>
                </w:rPrChange>
              </w:rPr>
            </w:pPr>
            <w:ins w:id="18925" w:author="phuong vu" w:date="2018-11-23T14:56:00Z">
              <w:r w:rsidRPr="00BA3432">
                <w:rPr>
                  <w:lang w:val="en-US"/>
                  <w:rPrChange w:id="18926" w:author="phuong vu" w:date="2018-11-25T21:55:00Z">
                    <w:rPr>
                      <w:lang w:val="en-US"/>
                    </w:rPr>
                  </w:rPrChange>
                </w:rPr>
                <w:t>u</w:t>
              </w:r>
            </w:ins>
            <w:ins w:id="18927" w:author="phuong vu" w:date="2018-11-23T14:55:00Z">
              <w:r w:rsidRPr="00BA3432">
                <w:rPr>
                  <w:lang w:val="en-US"/>
                  <w:rPrChange w:id="18928" w:author="phuong vu" w:date="2018-11-25T21:55:00Z">
                    <w:rPr>
                      <w:lang w:val="en-US"/>
                    </w:rPr>
                  </w:rPrChange>
                </w:rPr>
                <w:t>nit_name</w:t>
              </w:r>
            </w:ins>
          </w:p>
        </w:tc>
        <w:tc>
          <w:tcPr>
            <w:tcW w:w="1300" w:type="dxa"/>
            <w:noWrap/>
            <w:hideMark/>
          </w:tcPr>
          <w:p w14:paraId="0ED88442" w14:textId="77777777" w:rsidR="009613AB" w:rsidRPr="00BA3432" w:rsidRDefault="009613AB" w:rsidP="009613AB">
            <w:pPr>
              <w:spacing w:line="276" w:lineRule="auto"/>
              <w:rPr>
                <w:ins w:id="18929" w:author="phuong vu" w:date="2018-11-23T14:55:00Z"/>
                <w:lang w:val="en-US"/>
                <w:rPrChange w:id="18930" w:author="phuong vu" w:date="2018-11-25T21:55:00Z">
                  <w:rPr>
                    <w:ins w:id="18931" w:author="phuong vu" w:date="2018-11-23T14:55:00Z"/>
                    <w:lang w:val="en-US"/>
                  </w:rPr>
                </w:rPrChange>
              </w:rPr>
            </w:pPr>
            <w:ins w:id="18932" w:author="phuong vu" w:date="2018-11-23T14:55:00Z">
              <w:r w:rsidRPr="00BA3432">
                <w:rPr>
                  <w:rPrChange w:id="18933" w:author="phuong vu" w:date="2018-11-25T21:55:00Z">
                    <w:rPr/>
                  </w:rPrChange>
                </w:rPr>
                <w:t>character varying</w:t>
              </w:r>
            </w:ins>
          </w:p>
        </w:tc>
        <w:tc>
          <w:tcPr>
            <w:tcW w:w="1098" w:type="dxa"/>
            <w:noWrap/>
            <w:vAlign w:val="center"/>
            <w:hideMark/>
          </w:tcPr>
          <w:p w14:paraId="23568C21" w14:textId="77777777" w:rsidR="009613AB" w:rsidRPr="00BA3432" w:rsidRDefault="009613AB" w:rsidP="009613AB">
            <w:pPr>
              <w:spacing w:line="276" w:lineRule="auto"/>
              <w:jc w:val="center"/>
              <w:rPr>
                <w:ins w:id="18934" w:author="phuong vu" w:date="2018-11-23T14:55:00Z"/>
                <w:rPrChange w:id="18935" w:author="phuong vu" w:date="2018-11-25T21:55:00Z">
                  <w:rPr>
                    <w:ins w:id="18936" w:author="phuong vu" w:date="2018-11-23T14:55:00Z"/>
                  </w:rPr>
                </w:rPrChange>
              </w:rPr>
            </w:pPr>
          </w:p>
        </w:tc>
        <w:tc>
          <w:tcPr>
            <w:tcW w:w="838" w:type="dxa"/>
            <w:noWrap/>
            <w:vAlign w:val="center"/>
            <w:hideMark/>
          </w:tcPr>
          <w:p w14:paraId="4A4A91A6" w14:textId="77777777" w:rsidR="009613AB" w:rsidRPr="00BA3432" w:rsidRDefault="009613AB" w:rsidP="009613AB">
            <w:pPr>
              <w:spacing w:line="276" w:lineRule="auto"/>
              <w:jc w:val="center"/>
              <w:rPr>
                <w:ins w:id="18937" w:author="phuong vu" w:date="2018-11-23T14:55:00Z"/>
                <w:rPrChange w:id="18938" w:author="phuong vu" w:date="2018-11-25T21:55:00Z">
                  <w:rPr>
                    <w:ins w:id="18939" w:author="phuong vu" w:date="2018-11-23T14:55:00Z"/>
                  </w:rPr>
                </w:rPrChange>
              </w:rPr>
            </w:pPr>
          </w:p>
        </w:tc>
        <w:tc>
          <w:tcPr>
            <w:tcW w:w="823" w:type="dxa"/>
            <w:noWrap/>
            <w:vAlign w:val="center"/>
            <w:hideMark/>
          </w:tcPr>
          <w:p w14:paraId="29C267F8" w14:textId="77777777" w:rsidR="009613AB" w:rsidRPr="00BA3432" w:rsidRDefault="009613AB" w:rsidP="009613AB">
            <w:pPr>
              <w:spacing w:line="276" w:lineRule="auto"/>
              <w:jc w:val="center"/>
              <w:rPr>
                <w:ins w:id="18940" w:author="phuong vu" w:date="2018-11-23T14:55:00Z"/>
                <w:lang w:val="en-US"/>
                <w:rPrChange w:id="18941" w:author="phuong vu" w:date="2018-11-25T21:55:00Z">
                  <w:rPr>
                    <w:ins w:id="18942" w:author="phuong vu" w:date="2018-11-23T14:55:00Z"/>
                    <w:lang w:val="en-US"/>
                  </w:rPr>
                </w:rPrChange>
              </w:rPr>
            </w:pPr>
          </w:p>
        </w:tc>
        <w:tc>
          <w:tcPr>
            <w:tcW w:w="2228" w:type="dxa"/>
            <w:noWrap/>
            <w:hideMark/>
          </w:tcPr>
          <w:p w14:paraId="221B66B1" w14:textId="6491E406" w:rsidR="009613AB" w:rsidRPr="00BA3432" w:rsidRDefault="009613AB" w:rsidP="009613AB">
            <w:pPr>
              <w:spacing w:line="276" w:lineRule="auto"/>
              <w:rPr>
                <w:ins w:id="18943" w:author="phuong vu" w:date="2018-11-23T14:55:00Z"/>
                <w:lang w:val="en-US"/>
                <w:rPrChange w:id="18944" w:author="phuong vu" w:date="2018-11-25T21:55:00Z">
                  <w:rPr>
                    <w:ins w:id="18945" w:author="phuong vu" w:date="2018-11-23T14:55:00Z"/>
                    <w:lang w:val="en-US"/>
                  </w:rPr>
                </w:rPrChange>
              </w:rPr>
            </w:pPr>
            <w:ins w:id="18946" w:author="phuong vu" w:date="2018-11-23T14:56:00Z">
              <w:r w:rsidRPr="00BA3432">
                <w:rPr>
                  <w:lang w:val="en-US"/>
                  <w:rPrChange w:id="18947" w:author="phuong vu" w:date="2018-11-25T21:55:00Z">
                    <w:rPr>
                      <w:lang w:val="en-US"/>
                    </w:rPr>
                  </w:rPrChange>
                </w:rPr>
                <w:t>Tên đơn vị tính</w:t>
              </w:r>
            </w:ins>
          </w:p>
        </w:tc>
      </w:tr>
      <w:tr w:rsidR="009613AB" w:rsidRPr="00BA3432" w14:paraId="4F12A537" w14:textId="77777777" w:rsidTr="009613AB">
        <w:trPr>
          <w:trHeight w:val="300"/>
          <w:ins w:id="18948" w:author="phuong vu" w:date="2018-11-23T14:55:00Z"/>
        </w:trPr>
        <w:tc>
          <w:tcPr>
            <w:tcW w:w="708" w:type="dxa"/>
            <w:noWrap/>
            <w:vAlign w:val="center"/>
            <w:hideMark/>
          </w:tcPr>
          <w:p w14:paraId="563604C3" w14:textId="2B274B9C" w:rsidR="009613AB" w:rsidRPr="00BA3432" w:rsidRDefault="009613AB" w:rsidP="009613AB">
            <w:pPr>
              <w:spacing w:line="276" w:lineRule="auto"/>
              <w:jc w:val="center"/>
              <w:rPr>
                <w:ins w:id="18949" w:author="phuong vu" w:date="2018-11-23T14:55:00Z"/>
                <w:lang w:val="en-US"/>
                <w:rPrChange w:id="18950" w:author="phuong vu" w:date="2018-11-25T21:55:00Z">
                  <w:rPr>
                    <w:ins w:id="18951" w:author="phuong vu" w:date="2018-11-23T14:55:00Z"/>
                    <w:lang w:val="en-US"/>
                  </w:rPr>
                </w:rPrChange>
              </w:rPr>
            </w:pPr>
            <w:ins w:id="18952" w:author="phuong vu" w:date="2018-11-23T14:57:00Z">
              <w:r w:rsidRPr="00BA3432">
                <w:rPr>
                  <w:lang w:val="en-US"/>
                  <w:rPrChange w:id="18953" w:author="phuong vu" w:date="2018-11-25T21:55:00Z">
                    <w:rPr>
                      <w:lang w:val="en-US"/>
                    </w:rPr>
                  </w:rPrChange>
                </w:rPr>
                <w:t>3</w:t>
              </w:r>
            </w:ins>
          </w:p>
        </w:tc>
        <w:tc>
          <w:tcPr>
            <w:tcW w:w="2295" w:type="dxa"/>
            <w:noWrap/>
            <w:hideMark/>
          </w:tcPr>
          <w:p w14:paraId="71618600" w14:textId="77777777" w:rsidR="009613AB" w:rsidRPr="00BA3432" w:rsidRDefault="009613AB" w:rsidP="009613AB">
            <w:pPr>
              <w:spacing w:line="276" w:lineRule="auto"/>
              <w:rPr>
                <w:ins w:id="18954" w:author="phuong vu" w:date="2018-11-23T14:55:00Z"/>
                <w:rPrChange w:id="18955" w:author="phuong vu" w:date="2018-11-25T21:55:00Z">
                  <w:rPr>
                    <w:ins w:id="18956" w:author="phuong vu" w:date="2018-11-23T14:55:00Z"/>
                  </w:rPr>
                </w:rPrChange>
              </w:rPr>
            </w:pPr>
            <w:ins w:id="18957" w:author="phuong vu" w:date="2018-11-23T14:55:00Z">
              <w:r w:rsidRPr="00BA3432">
                <w:rPr>
                  <w:rPrChange w:id="18958" w:author="phuong vu" w:date="2018-11-25T21:55:00Z">
                    <w:rPr/>
                  </w:rPrChange>
                </w:rPr>
                <w:t>status</w:t>
              </w:r>
            </w:ins>
          </w:p>
        </w:tc>
        <w:tc>
          <w:tcPr>
            <w:tcW w:w="1300" w:type="dxa"/>
            <w:noWrap/>
            <w:hideMark/>
          </w:tcPr>
          <w:p w14:paraId="455EB40C" w14:textId="77777777" w:rsidR="009613AB" w:rsidRPr="00BA3432" w:rsidRDefault="009613AB" w:rsidP="009613AB">
            <w:pPr>
              <w:spacing w:line="276" w:lineRule="auto"/>
              <w:rPr>
                <w:ins w:id="18959" w:author="phuong vu" w:date="2018-11-23T14:55:00Z"/>
                <w:rPrChange w:id="18960" w:author="phuong vu" w:date="2018-11-25T21:55:00Z">
                  <w:rPr>
                    <w:ins w:id="18961" w:author="phuong vu" w:date="2018-11-23T14:55:00Z"/>
                  </w:rPr>
                </w:rPrChange>
              </w:rPr>
            </w:pPr>
            <w:ins w:id="18962" w:author="phuong vu" w:date="2018-11-23T14:55:00Z">
              <w:r w:rsidRPr="00BA3432">
                <w:rPr>
                  <w:rPrChange w:id="18963" w:author="phuong vu" w:date="2018-11-25T21:55:00Z">
                    <w:rPr/>
                  </w:rPrChange>
                </w:rPr>
                <w:t>character varying</w:t>
              </w:r>
            </w:ins>
          </w:p>
        </w:tc>
        <w:tc>
          <w:tcPr>
            <w:tcW w:w="1098" w:type="dxa"/>
            <w:noWrap/>
            <w:vAlign w:val="center"/>
            <w:hideMark/>
          </w:tcPr>
          <w:p w14:paraId="5D2E088C" w14:textId="77777777" w:rsidR="009613AB" w:rsidRPr="00BA3432" w:rsidRDefault="009613AB" w:rsidP="009613AB">
            <w:pPr>
              <w:spacing w:line="276" w:lineRule="auto"/>
              <w:jc w:val="center"/>
              <w:rPr>
                <w:ins w:id="18964" w:author="phuong vu" w:date="2018-11-23T14:55:00Z"/>
                <w:rPrChange w:id="18965" w:author="phuong vu" w:date="2018-11-25T21:55:00Z">
                  <w:rPr>
                    <w:ins w:id="18966" w:author="phuong vu" w:date="2018-11-23T14:55:00Z"/>
                  </w:rPr>
                </w:rPrChange>
              </w:rPr>
            </w:pPr>
            <w:ins w:id="18967" w:author="phuong vu" w:date="2018-11-23T14:55:00Z">
              <w:r w:rsidRPr="00BA3432">
                <w:rPr>
                  <w:rPrChange w:id="18968" w:author="phuong vu" w:date="2018-11-25T21:55:00Z">
                    <w:rPr/>
                  </w:rPrChange>
                </w:rPr>
                <w:t>X</w:t>
              </w:r>
            </w:ins>
          </w:p>
        </w:tc>
        <w:tc>
          <w:tcPr>
            <w:tcW w:w="838" w:type="dxa"/>
            <w:noWrap/>
            <w:vAlign w:val="center"/>
            <w:hideMark/>
          </w:tcPr>
          <w:p w14:paraId="4A0ADB0B" w14:textId="77777777" w:rsidR="009613AB" w:rsidRPr="00BA3432" w:rsidRDefault="009613AB" w:rsidP="009613AB">
            <w:pPr>
              <w:spacing w:line="276" w:lineRule="auto"/>
              <w:jc w:val="center"/>
              <w:rPr>
                <w:ins w:id="18969" w:author="phuong vu" w:date="2018-11-23T14:55:00Z"/>
                <w:rPrChange w:id="18970" w:author="phuong vu" w:date="2018-11-25T21:55:00Z">
                  <w:rPr>
                    <w:ins w:id="18971" w:author="phuong vu" w:date="2018-11-23T14:55:00Z"/>
                  </w:rPr>
                </w:rPrChange>
              </w:rPr>
            </w:pPr>
          </w:p>
        </w:tc>
        <w:tc>
          <w:tcPr>
            <w:tcW w:w="823" w:type="dxa"/>
            <w:noWrap/>
            <w:vAlign w:val="center"/>
            <w:hideMark/>
          </w:tcPr>
          <w:p w14:paraId="1D821C53" w14:textId="77777777" w:rsidR="009613AB" w:rsidRPr="00BA3432" w:rsidRDefault="009613AB" w:rsidP="009613AB">
            <w:pPr>
              <w:spacing w:line="276" w:lineRule="auto"/>
              <w:jc w:val="center"/>
              <w:rPr>
                <w:ins w:id="18972" w:author="phuong vu" w:date="2018-11-23T14:55:00Z"/>
                <w:rPrChange w:id="18973" w:author="phuong vu" w:date="2018-11-25T21:55:00Z">
                  <w:rPr>
                    <w:ins w:id="18974" w:author="phuong vu" w:date="2018-11-23T14:55:00Z"/>
                  </w:rPr>
                </w:rPrChange>
              </w:rPr>
            </w:pPr>
          </w:p>
        </w:tc>
        <w:tc>
          <w:tcPr>
            <w:tcW w:w="2228" w:type="dxa"/>
            <w:noWrap/>
            <w:hideMark/>
          </w:tcPr>
          <w:p w14:paraId="23856223" w14:textId="77777777" w:rsidR="009613AB" w:rsidRPr="00BA3432" w:rsidRDefault="009613AB">
            <w:pPr>
              <w:keepNext/>
              <w:spacing w:line="276" w:lineRule="auto"/>
              <w:rPr>
                <w:ins w:id="18975" w:author="phuong vu" w:date="2018-11-23T14:55:00Z"/>
                <w:rPrChange w:id="18976" w:author="phuong vu" w:date="2018-11-25T21:55:00Z">
                  <w:rPr>
                    <w:ins w:id="18977" w:author="phuong vu" w:date="2018-11-23T14:55:00Z"/>
                  </w:rPr>
                </w:rPrChange>
              </w:rPr>
            </w:pPr>
            <w:ins w:id="18978" w:author="phuong vu" w:date="2018-11-23T14:55:00Z">
              <w:r w:rsidRPr="00BA3432">
                <w:rPr>
                  <w:rPrChange w:id="18979" w:author="phuong vu" w:date="2018-11-25T21:55:00Z">
                    <w:rPr/>
                  </w:rPrChange>
                </w:rPr>
                <w:t>Trạng thái</w:t>
              </w:r>
            </w:ins>
          </w:p>
        </w:tc>
      </w:tr>
    </w:tbl>
    <w:p w14:paraId="31BE2F85" w14:textId="56D49887" w:rsidR="009613AB" w:rsidRPr="00BA3432" w:rsidRDefault="009613AB" w:rsidP="009613AB">
      <w:pPr>
        <w:pStyle w:val="Caption"/>
        <w:rPr>
          <w:ins w:id="18980" w:author="phuong vu" w:date="2018-11-23T14:56:00Z"/>
          <w:rPrChange w:id="18981" w:author="phuong vu" w:date="2018-11-25T21:55:00Z">
            <w:rPr>
              <w:ins w:id="18982" w:author="phuong vu" w:date="2018-11-23T14:56:00Z"/>
              <w:lang w:val="en-US"/>
            </w:rPr>
          </w:rPrChange>
        </w:rPr>
      </w:pPr>
      <w:bookmarkStart w:id="18983" w:name="_Toc530944401"/>
      <w:ins w:id="18984" w:author="phuong vu" w:date="2018-11-23T14:56:00Z">
        <w:r w:rsidRPr="00BA3432">
          <w:rPr>
            <w:rPrChange w:id="18985" w:author="phuong vu" w:date="2018-11-25T21:55:00Z">
              <w:rPr/>
            </w:rPrChange>
          </w:rPr>
          <w:t xml:space="preserve">Bảng </w:t>
        </w:r>
      </w:ins>
      <w:ins w:id="18986" w:author="phuong vu" w:date="2018-11-26T02:10:00Z">
        <w:r w:rsidR="00404CBA">
          <w:fldChar w:fldCharType="begin"/>
        </w:r>
        <w:r w:rsidR="00404CBA">
          <w:instrText xml:space="preserve"> STYLEREF 1 \s </w:instrText>
        </w:r>
      </w:ins>
      <w:r w:rsidR="00404CBA">
        <w:fldChar w:fldCharType="separate"/>
      </w:r>
      <w:r w:rsidR="00404CBA">
        <w:rPr>
          <w:noProof/>
        </w:rPr>
        <w:t>3</w:t>
      </w:r>
      <w:ins w:id="1898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8988" w:author="phuong vu" w:date="2018-11-26T02:10:00Z">
        <w:r w:rsidR="00404CBA">
          <w:rPr>
            <w:noProof/>
          </w:rPr>
          <w:t>24</w:t>
        </w:r>
        <w:r w:rsidR="00404CBA">
          <w:fldChar w:fldCharType="end"/>
        </w:r>
      </w:ins>
      <w:ins w:id="18989" w:author="phuong vu" w:date="2018-11-23T14:56:00Z">
        <w:r w:rsidRPr="00BA3432">
          <w:rPr>
            <w:rPrChange w:id="18990" w:author="phuong vu" w:date="2018-11-25T21:55:00Z">
              <w:rPr>
                <w:lang w:val="en-US"/>
              </w:rPr>
            </w:rPrChange>
          </w:rPr>
          <w:t xml:space="preserve"> Bảng dữ liệu đơn vị tính</w:t>
        </w:r>
        <w:bookmarkEnd w:id="18983"/>
      </w:ins>
    </w:p>
    <w:p w14:paraId="5F6FFBBE" w14:textId="1937B058" w:rsidR="009613AB" w:rsidRPr="00BA3432" w:rsidRDefault="009613AB" w:rsidP="009613AB">
      <w:pPr>
        <w:rPr>
          <w:ins w:id="18991" w:author="phuong vu" w:date="2018-11-23T14:57:00Z"/>
          <w:b/>
          <w:lang w:val="en-US"/>
          <w:rPrChange w:id="18992" w:author="phuong vu" w:date="2018-11-25T21:55:00Z">
            <w:rPr>
              <w:ins w:id="18993" w:author="phuong vu" w:date="2018-11-23T14:57:00Z"/>
              <w:b/>
              <w:lang w:val="en-US"/>
            </w:rPr>
          </w:rPrChange>
        </w:rPr>
      </w:pPr>
      <w:ins w:id="18994" w:author="phuong vu" w:date="2018-11-23T14:56:00Z">
        <w:r w:rsidRPr="00AD0E2E">
          <w:rPr>
            <w:b/>
            <w:lang w:val="en-US"/>
          </w:rPr>
          <w:t>B</w:t>
        </w:r>
        <w:r w:rsidRPr="00BA3432">
          <w:rPr>
            <w:b/>
            <w:lang w:val="en-US"/>
            <w:rPrChange w:id="18995" w:author="phuong vu" w:date="2018-11-25T21:55:00Z">
              <w:rPr>
                <w:b/>
                <w:lang w:val="en-US"/>
              </w:rPr>
            </w:rPrChange>
          </w:rPr>
          <w:t>ẢNG U</w:t>
        </w:r>
      </w:ins>
      <w:ins w:id="18996" w:author="phuong vu" w:date="2018-11-23T14:57:00Z">
        <w:r w:rsidRPr="00BA3432">
          <w:rPr>
            <w:b/>
            <w:lang w:val="en-US"/>
            <w:rPrChange w:id="18997" w:author="phuong vu" w:date="2018-11-25T21:55:00Z">
              <w:rPr>
                <w:b/>
                <w:lang w:val="en-US"/>
              </w:rPr>
            </w:rPrChange>
          </w:rPr>
          <w:t>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60588A3B" w14:textId="77777777" w:rsidTr="009613AB">
        <w:trPr>
          <w:trHeight w:val="300"/>
          <w:ins w:id="18998" w:author="phuong vu" w:date="2018-11-23T14:57:00Z"/>
        </w:trPr>
        <w:tc>
          <w:tcPr>
            <w:tcW w:w="708" w:type="dxa"/>
            <w:noWrap/>
            <w:vAlign w:val="center"/>
            <w:hideMark/>
          </w:tcPr>
          <w:p w14:paraId="0FEAD58F" w14:textId="77777777" w:rsidR="009613AB" w:rsidRPr="00BA3432" w:rsidRDefault="009613AB" w:rsidP="009613AB">
            <w:pPr>
              <w:spacing w:line="276" w:lineRule="auto"/>
              <w:jc w:val="center"/>
              <w:rPr>
                <w:ins w:id="18999" w:author="phuong vu" w:date="2018-11-23T14:57:00Z"/>
                <w:b/>
                <w:bCs/>
                <w:rPrChange w:id="19000" w:author="phuong vu" w:date="2018-11-25T21:55:00Z">
                  <w:rPr>
                    <w:ins w:id="19001" w:author="phuong vu" w:date="2018-11-23T14:57:00Z"/>
                    <w:b/>
                    <w:bCs/>
                  </w:rPr>
                </w:rPrChange>
              </w:rPr>
            </w:pPr>
            <w:ins w:id="19002" w:author="phuong vu" w:date="2018-11-23T14:57:00Z">
              <w:r w:rsidRPr="00BA3432">
                <w:rPr>
                  <w:b/>
                  <w:bCs/>
                  <w:lang w:val="da-DK"/>
                  <w:rPrChange w:id="19003" w:author="phuong vu" w:date="2018-11-25T21:55:00Z">
                    <w:rPr>
                      <w:b/>
                      <w:bCs/>
                      <w:lang w:val="da-DK"/>
                    </w:rPr>
                  </w:rPrChange>
                </w:rPr>
                <w:lastRenderedPageBreak/>
                <w:t>STT</w:t>
              </w:r>
            </w:ins>
          </w:p>
        </w:tc>
        <w:tc>
          <w:tcPr>
            <w:tcW w:w="2295" w:type="dxa"/>
            <w:noWrap/>
            <w:vAlign w:val="center"/>
            <w:hideMark/>
          </w:tcPr>
          <w:p w14:paraId="3F0F7D41" w14:textId="77777777" w:rsidR="009613AB" w:rsidRPr="00BA3432" w:rsidRDefault="009613AB" w:rsidP="009613AB">
            <w:pPr>
              <w:spacing w:line="276" w:lineRule="auto"/>
              <w:jc w:val="center"/>
              <w:rPr>
                <w:ins w:id="19004" w:author="phuong vu" w:date="2018-11-23T14:57:00Z"/>
                <w:b/>
                <w:bCs/>
                <w:rPrChange w:id="19005" w:author="phuong vu" w:date="2018-11-25T21:55:00Z">
                  <w:rPr>
                    <w:ins w:id="19006" w:author="phuong vu" w:date="2018-11-23T14:57:00Z"/>
                    <w:b/>
                    <w:bCs/>
                  </w:rPr>
                </w:rPrChange>
              </w:rPr>
            </w:pPr>
            <w:ins w:id="19007" w:author="phuong vu" w:date="2018-11-23T14:57:00Z">
              <w:r w:rsidRPr="00BA3432">
                <w:rPr>
                  <w:b/>
                  <w:bCs/>
                  <w:lang w:val="da-DK"/>
                  <w:rPrChange w:id="19008" w:author="phuong vu" w:date="2018-11-25T21:55:00Z">
                    <w:rPr>
                      <w:b/>
                      <w:bCs/>
                      <w:lang w:val="da-DK"/>
                    </w:rPr>
                  </w:rPrChange>
                </w:rPr>
                <w:t>Tên trường</w:t>
              </w:r>
            </w:ins>
          </w:p>
        </w:tc>
        <w:tc>
          <w:tcPr>
            <w:tcW w:w="1300" w:type="dxa"/>
            <w:noWrap/>
            <w:vAlign w:val="center"/>
            <w:hideMark/>
          </w:tcPr>
          <w:p w14:paraId="50450A31" w14:textId="77777777" w:rsidR="009613AB" w:rsidRPr="00BA3432" w:rsidRDefault="009613AB" w:rsidP="009613AB">
            <w:pPr>
              <w:spacing w:line="276" w:lineRule="auto"/>
              <w:jc w:val="center"/>
              <w:rPr>
                <w:ins w:id="19009" w:author="phuong vu" w:date="2018-11-23T14:57:00Z"/>
                <w:b/>
                <w:bCs/>
                <w:rPrChange w:id="19010" w:author="phuong vu" w:date="2018-11-25T21:55:00Z">
                  <w:rPr>
                    <w:ins w:id="19011" w:author="phuong vu" w:date="2018-11-23T14:57:00Z"/>
                    <w:b/>
                    <w:bCs/>
                  </w:rPr>
                </w:rPrChange>
              </w:rPr>
            </w:pPr>
            <w:ins w:id="19012" w:author="phuong vu" w:date="2018-11-23T14:57:00Z">
              <w:r w:rsidRPr="00BA3432">
                <w:rPr>
                  <w:b/>
                  <w:bCs/>
                  <w:lang w:val="da-DK"/>
                  <w:rPrChange w:id="19013" w:author="phuong vu" w:date="2018-11-25T21:55:00Z">
                    <w:rPr>
                      <w:b/>
                      <w:bCs/>
                      <w:lang w:val="da-DK"/>
                    </w:rPr>
                  </w:rPrChange>
                </w:rPr>
                <w:t>Kiểu</w:t>
              </w:r>
            </w:ins>
          </w:p>
        </w:tc>
        <w:tc>
          <w:tcPr>
            <w:tcW w:w="1098" w:type="dxa"/>
            <w:noWrap/>
            <w:vAlign w:val="center"/>
            <w:hideMark/>
          </w:tcPr>
          <w:p w14:paraId="03A4E301" w14:textId="77777777" w:rsidR="009613AB" w:rsidRPr="00BA3432" w:rsidRDefault="009613AB" w:rsidP="009613AB">
            <w:pPr>
              <w:spacing w:line="276" w:lineRule="auto"/>
              <w:jc w:val="center"/>
              <w:rPr>
                <w:ins w:id="19014" w:author="phuong vu" w:date="2018-11-23T14:57:00Z"/>
                <w:b/>
                <w:bCs/>
                <w:rPrChange w:id="19015" w:author="phuong vu" w:date="2018-11-25T21:55:00Z">
                  <w:rPr>
                    <w:ins w:id="19016" w:author="phuong vu" w:date="2018-11-23T14:57:00Z"/>
                    <w:b/>
                    <w:bCs/>
                  </w:rPr>
                </w:rPrChange>
              </w:rPr>
            </w:pPr>
            <w:ins w:id="19017" w:author="phuong vu" w:date="2018-11-23T14:57:00Z">
              <w:r w:rsidRPr="00BA3432">
                <w:rPr>
                  <w:b/>
                  <w:bCs/>
                  <w:lang w:val="da-DK"/>
                  <w:rPrChange w:id="19018" w:author="phuong vu" w:date="2018-11-25T21:55:00Z">
                    <w:rPr>
                      <w:b/>
                      <w:bCs/>
                      <w:lang w:val="da-DK"/>
                    </w:rPr>
                  </w:rPrChange>
                </w:rPr>
                <w:t>Chấp nhận Null</w:t>
              </w:r>
            </w:ins>
          </w:p>
        </w:tc>
        <w:tc>
          <w:tcPr>
            <w:tcW w:w="838" w:type="dxa"/>
            <w:noWrap/>
            <w:vAlign w:val="center"/>
            <w:hideMark/>
          </w:tcPr>
          <w:p w14:paraId="67A551BC" w14:textId="77777777" w:rsidR="009613AB" w:rsidRPr="00BA3432" w:rsidRDefault="009613AB" w:rsidP="009613AB">
            <w:pPr>
              <w:spacing w:line="276" w:lineRule="auto"/>
              <w:jc w:val="center"/>
              <w:rPr>
                <w:ins w:id="19019" w:author="phuong vu" w:date="2018-11-23T14:57:00Z"/>
                <w:b/>
                <w:bCs/>
                <w:rPrChange w:id="19020" w:author="phuong vu" w:date="2018-11-25T21:55:00Z">
                  <w:rPr>
                    <w:ins w:id="19021" w:author="phuong vu" w:date="2018-11-23T14:57:00Z"/>
                    <w:b/>
                    <w:bCs/>
                  </w:rPr>
                </w:rPrChange>
              </w:rPr>
            </w:pPr>
            <w:ins w:id="19022" w:author="phuong vu" w:date="2018-11-23T14:57:00Z">
              <w:r w:rsidRPr="00BA3432">
                <w:rPr>
                  <w:b/>
                  <w:bCs/>
                  <w:lang w:val="da-DK"/>
                  <w:rPrChange w:id="19023" w:author="phuong vu" w:date="2018-11-25T21:55:00Z">
                    <w:rPr>
                      <w:b/>
                      <w:bCs/>
                      <w:lang w:val="da-DK"/>
                    </w:rPr>
                  </w:rPrChange>
                </w:rPr>
                <w:t>Khóa chính</w:t>
              </w:r>
            </w:ins>
          </w:p>
        </w:tc>
        <w:tc>
          <w:tcPr>
            <w:tcW w:w="823" w:type="dxa"/>
            <w:noWrap/>
            <w:vAlign w:val="center"/>
            <w:hideMark/>
          </w:tcPr>
          <w:p w14:paraId="4C3D983A" w14:textId="77777777" w:rsidR="009613AB" w:rsidRPr="00BA3432" w:rsidRDefault="009613AB" w:rsidP="009613AB">
            <w:pPr>
              <w:spacing w:line="276" w:lineRule="auto"/>
              <w:jc w:val="center"/>
              <w:rPr>
                <w:ins w:id="19024" w:author="phuong vu" w:date="2018-11-23T14:57:00Z"/>
                <w:b/>
                <w:bCs/>
                <w:rPrChange w:id="19025" w:author="phuong vu" w:date="2018-11-25T21:55:00Z">
                  <w:rPr>
                    <w:ins w:id="19026" w:author="phuong vu" w:date="2018-11-23T14:57:00Z"/>
                    <w:b/>
                    <w:bCs/>
                  </w:rPr>
                </w:rPrChange>
              </w:rPr>
            </w:pPr>
            <w:ins w:id="19027" w:author="phuong vu" w:date="2018-11-23T14:57:00Z">
              <w:r w:rsidRPr="00BA3432">
                <w:rPr>
                  <w:b/>
                  <w:bCs/>
                  <w:lang w:val="da-DK"/>
                  <w:rPrChange w:id="19028" w:author="phuong vu" w:date="2018-11-25T21:55:00Z">
                    <w:rPr>
                      <w:b/>
                      <w:bCs/>
                      <w:lang w:val="da-DK"/>
                    </w:rPr>
                  </w:rPrChange>
                </w:rPr>
                <w:t>Khóa ngoại</w:t>
              </w:r>
            </w:ins>
          </w:p>
        </w:tc>
        <w:tc>
          <w:tcPr>
            <w:tcW w:w="2228" w:type="dxa"/>
            <w:noWrap/>
            <w:vAlign w:val="center"/>
            <w:hideMark/>
          </w:tcPr>
          <w:p w14:paraId="7205B75E" w14:textId="77777777" w:rsidR="009613AB" w:rsidRPr="00BA3432" w:rsidRDefault="009613AB" w:rsidP="009613AB">
            <w:pPr>
              <w:spacing w:line="276" w:lineRule="auto"/>
              <w:ind w:right="226"/>
              <w:jc w:val="center"/>
              <w:rPr>
                <w:ins w:id="19029" w:author="phuong vu" w:date="2018-11-23T14:57:00Z"/>
                <w:b/>
                <w:bCs/>
                <w:rPrChange w:id="19030" w:author="phuong vu" w:date="2018-11-25T21:55:00Z">
                  <w:rPr>
                    <w:ins w:id="19031" w:author="phuong vu" w:date="2018-11-23T14:57:00Z"/>
                    <w:b/>
                    <w:bCs/>
                  </w:rPr>
                </w:rPrChange>
              </w:rPr>
            </w:pPr>
            <w:ins w:id="19032" w:author="phuong vu" w:date="2018-11-23T14:57:00Z">
              <w:r w:rsidRPr="00BA3432">
                <w:rPr>
                  <w:b/>
                  <w:bCs/>
                  <w:lang w:val="da-DK"/>
                  <w:rPrChange w:id="19033" w:author="phuong vu" w:date="2018-11-25T21:55:00Z">
                    <w:rPr>
                      <w:b/>
                      <w:bCs/>
                      <w:lang w:val="da-DK"/>
                    </w:rPr>
                  </w:rPrChange>
                </w:rPr>
                <w:t>Mô tả</w:t>
              </w:r>
            </w:ins>
          </w:p>
        </w:tc>
      </w:tr>
      <w:tr w:rsidR="009613AB" w:rsidRPr="00BA3432" w14:paraId="2432D73C" w14:textId="77777777" w:rsidTr="009613AB">
        <w:trPr>
          <w:trHeight w:val="300"/>
          <w:ins w:id="19034" w:author="phuong vu" w:date="2018-11-23T14:57:00Z"/>
        </w:trPr>
        <w:tc>
          <w:tcPr>
            <w:tcW w:w="708" w:type="dxa"/>
            <w:noWrap/>
            <w:vAlign w:val="center"/>
            <w:hideMark/>
          </w:tcPr>
          <w:p w14:paraId="3FBBE7A7" w14:textId="77777777" w:rsidR="009613AB" w:rsidRPr="00BA3432" w:rsidRDefault="009613AB" w:rsidP="009613AB">
            <w:pPr>
              <w:spacing w:line="276" w:lineRule="auto"/>
              <w:jc w:val="center"/>
              <w:rPr>
                <w:ins w:id="19035" w:author="phuong vu" w:date="2018-11-23T14:57:00Z"/>
                <w:rPrChange w:id="19036" w:author="phuong vu" w:date="2018-11-25T21:55:00Z">
                  <w:rPr>
                    <w:ins w:id="19037" w:author="phuong vu" w:date="2018-11-23T14:57:00Z"/>
                  </w:rPr>
                </w:rPrChange>
              </w:rPr>
            </w:pPr>
            <w:ins w:id="19038" w:author="phuong vu" w:date="2018-11-23T14:57:00Z">
              <w:r w:rsidRPr="00BA3432">
                <w:rPr>
                  <w:rPrChange w:id="19039" w:author="phuong vu" w:date="2018-11-25T21:55:00Z">
                    <w:rPr/>
                  </w:rPrChange>
                </w:rPr>
                <w:t>1</w:t>
              </w:r>
            </w:ins>
          </w:p>
        </w:tc>
        <w:tc>
          <w:tcPr>
            <w:tcW w:w="2295" w:type="dxa"/>
            <w:noWrap/>
            <w:hideMark/>
          </w:tcPr>
          <w:p w14:paraId="26B2D2ED" w14:textId="21EA9E2C" w:rsidR="009613AB" w:rsidRPr="00BA3432" w:rsidRDefault="009613AB" w:rsidP="009613AB">
            <w:pPr>
              <w:spacing w:line="276" w:lineRule="auto"/>
              <w:rPr>
                <w:ins w:id="19040" w:author="phuong vu" w:date="2018-11-23T14:57:00Z"/>
                <w:rPrChange w:id="19041" w:author="phuong vu" w:date="2018-11-25T21:55:00Z">
                  <w:rPr>
                    <w:ins w:id="19042" w:author="phuong vu" w:date="2018-11-23T14:57:00Z"/>
                  </w:rPr>
                </w:rPrChange>
              </w:rPr>
            </w:pPr>
            <w:ins w:id="19043" w:author="phuong vu" w:date="2018-11-23T14:57:00Z">
              <w:r w:rsidRPr="00BA3432">
                <w:rPr>
                  <w:rPrChange w:id="19044" w:author="phuong vu" w:date="2018-11-25T21:55:00Z">
                    <w:rPr/>
                  </w:rPrChange>
                </w:rPr>
                <w:t>id</w:t>
              </w:r>
            </w:ins>
          </w:p>
        </w:tc>
        <w:tc>
          <w:tcPr>
            <w:tcW w:w="1300" w:type="dxa"/>
            <w:noWrap/>
            <w:hideMark/>
          </w:tcPr>
          <w:p w14:paraId="35529F19" w14:textId="77777777" w:rsidR="009613AB" w:rsidRPr="00BA3432" w:rsidRDefault="009613AB" w:rsidP="009613AB">
            <w:pPr>
              <w:spacing w:line="276" w:lineRule="auto"/>
              <w:rPr>
                <w:ins w:id="19045" w:author="phuong vu" w:date="2018-11-23T14:57:00Z"/>
                <w:rPrChange w:id="19046" w:author="phuong vu" w:date="2018-11-25T21:55:00Z">
                  <w:rPr>
                    <w:ins w:id="19047" w:author="phuong vu" w:date="2018-11-23T14:57:00Z"/>
                  </w:rPr>
                </w:rPrChange>
              </w:rPr>
            </w:pPr>
            <w:ins w:id="19048" w:author="phuong vu" w:date="2018-11-23T14:57:00Z">
              <w:r w:rsidRPr="00BA3432">
                <w:rPr>
                  <w:rPrChange w:id="19049" w:author="phuong vu" w:date="2018-11-25T21:55:00Z">
                    <w:rPr/>
                  </w:rPrChange>
                </w:rPr>
                <w:t>numeric</w:t>
              </w:r>
            </w:ins>
          </w:p>
        </w:tc>
        <w:tc>
          <w:tcPr>
            <w:tcW w:w="1098" w:type="dxa"/>
            <w:noWrap/>
            <w:vAlign w:val="center"/>
            <w:hideMark/>
          </w:tcPr>
          <w:p w14:paraId="3DAE431F" w14:textId="77777777" w:rsidR="009613AB" w:rsidRPr="00BA3432" w:rsidRDefault="009613AB" w:rsidP="009613AB">
            <w:pPr>
              <w:spacing w:line="276" w:lineRule="auto"/>
              <w:jc w:val="center"/>
              <w:rPr>
                <w:ins w:id="19050" w:author="phuong vu" w:date="2018-11-23T14:57:00Z"/>
                <w:rPrChange w:id="19051" w:author="phuong vu" w:date="2018-11-25T21:55:00Z">
                  <w:rPr>
                    <w:ins w:id="19052" w:author="phuong vu" w:date="2018-11-23T14:57:00Z"/>
                  </w:rPr>
                </w:rPrChange>
              </w:rPr>
            </w:pPr>
          </w:p>
        </w:tc>
        <w:tc>
          <w:tcPr>
            <w:tcW w:w="838" w:type="dxa"/>
            <w:noWrap/>
            <w:vAlign w:val="center"/>
            <w:hideMark/>
          </w:tcPr>
          <w:p w14:paraId="6151C936" w14:textId="77777777" w:rsidR="009613AB" w:rsidRPr="00BA3432" w:rsidRDefault="009613AB" w:rsidP="009613AB">
            <w:pPr>
              <w:spacing w:line="276" w:lineRule="auto"/>
              <w:jc w:val="center"/>
              <w:rPr>
                <w:ins w:id="19053" w:author="phuong vu" w:date="2018-11-23T14:57:00Z"/>
                <w:rPrChange w:id="19054" w:author="phuong vu" w:date="2018-11-25T21:55:00Z">
                  <w:rPr>
                    <w:ins w:id="19055" w:author="phuong vu" w:date="2018-11-23T14:57:00Z"/>
                  </w:rPr>
                </w:rPrChange>
              </w:rPr>
            </w:pPr>
            <w:ins w:id="19056" w:author="phuong vu" w:date="2018-11-23T14:57:00Z">
              <w:r w:rsidRPr="00BA3432">
                <w:rPr>
                  <w:rPrChange w:id="19057" w:author="phuong vu" w:date="2018-11-25T21:55:00Z">
                    <w:rPr/>
                  </w:rPrChange>
                </w:rPr>
                <w:t>X</w:t>
              </w:r>
            </w:ins>
          </w:p>
        </w:tc>
        <w:tc>
          <w:tcPr>
            <w:tcW w:w="823" w:type="dxa"/>
            <w:noWrap/>
            <w:vAlign w:val="center"/>
            <w:hideMark/>
          </w:tcPr>
          <w:p w14:paraId="19A10B5D" w14:textId="77777777" w:rsidR="009613AB" w:rsidRPr="00BA3432" w:rsidRDefault="009613AB" w:rsidP="009613AB">
            <w:pPr>
              <w:spacing w:line="276" w:lineRule="auto"/>
              <w:jc w:val="center"/>
              <w:rPr>
                <w:ins w:id="19058" w:author="phuong vu" w:date="2018-11-23T14:57:00Z"/>
                <w:rPrChange w:id="19059" w:author="phuong vu" w:date="2018-11-25T21:55:00Z">
                  <w:rPr>
                    <w:ins w:id="19060" w:author="phuong vu" w:date="2018-11-23T14:57:00Z"/>
                  </w:rPr>
                </w:rPrChange>
              </w:rPr>
            </w:pPr>
          </w:p>
        </w:tc>
        <w:tc>
          <w:tcPr>
            <w:tcW w:w="2228" w:type="dxa"/>
            <w:noWrap/>
            <w:hideMark/>
          </w:tcPr>
          <w:p w14:paraId="523DB418" w14:textId="77777777" w:rsidR="009613AB" w:rsidRPr="00BA3432" w:rsidRDefault="009613AB" w:rsidP="009613AB">
            <w:pPr>
              <w:spacing w:line="276" w:lineRule="auto"/>
              <w:rPr>
                <w:ins w:id="19061" w:author="phuong vu" w:date="2018-11-23T14:57:00Z"/>
                <w:lang w:val="en-US"/>
                <w:rPrChange w:id="19062" w:author="phuong vu" w:date="2018-11-25T21:55:00Z">
                  <w:rPr>
                    <w:ins w:id="19063" w:author="phuong vu" w:date="2018-11-23T14:57:00Z"/>
                    <w:lang w:val="en-US"/>
                  </w:rPr>
                </w:rPrChange>
              </w:rPr>
            </w:pPr>
            <w:ins w:id="19064" w:author="phuong vu" w:date="2018-11-23T14:57:00Z">
              <w:r w:rsidRPr="00BA3432">
                <w:rPr>
                  <w:rPrChange w:id="19065" w:author="phuong vu" w:date="2018-11-25T21:55:00Z">
                    <w:rPr/>
                  </w:rPrChange>
                </w:rPr>
                <w:t>ID</w:t>
              </w:r>
            </w:ins>
          </w:p>
        </w:tc>
      </w:tr>
      <w:tr w:rsidR="009613AB" w:rsidRPr="00BA3432" w14:paraId="5B077089" w14:textId="77777777" w:rsidTr="009613AB">
        <w:trPr>
          <w:trHeight w:val="300"/>
          <w:ins w:id="19066" w:author="phuong vu" w:date="2018-11-23T14:57:00Z"/>
        </w:trPr>
        <w:tc>
          <w:tcPr>
            <w:tcW w:w="708" w:type="dxa"/>
            <w:noWrap/>
            <w:vAlign w:val="center"/>
            <w:hideMark/>
          </w:tcPr>
          <w:p w14:paraId="4D77DC75" w14:textId="77777777" w:rsidR="009613AB" w:rsidRPr="00BA3432" w:rsidRDefault="009613AB" w:rsidP="009613AB">
            <w:pPr>
              <w:spacing w:line="276" w:lineRule="auto"/>
              <w:jc w:val="center"/>
              <w:rPr>
                <w:ins w:id="19067" w:author="phuong vu" w:date="2018-11-23T14:57:00Z"/>
                <w:rPrChange w:id="19068" w:author="phuong vu" w:date="2018-11-25T21:55:00Z">
                  <w:rPr>
                    <w:ins w:id="19069" w:author="phuong vu" w:date="2018-11-23T14:57:00Z"/>
                  </w:rPr>
                </w:rPrChange>
              </w:rPr>
            </w:pPr>
            <w:ins w:id="19070" w:author="phuong vu" w:date="2018-11-23T14:57:00Z">
              <w:r w:rsidRPr="00BA3432">
                <w:rPr>
                  <w:rPrChange w:id="19071" w:author="phuong vu" w:date="2018-11-25T21:55:00Z">
                    <w:rPr/>
                  </w:rPrChange>
                </w:rPr>
                <w:t>2</w:t>
              </w:r>
            </w:ins>
          </w:p>
        </w:tc>
        <w:tc>
          <w:tcPr>
            <w:tcW w:w="2295" w:type="dxa"/>
            <w:noWrap/>
            <w:hideMark/>
          </w:tcPr>
          <w:p w14:paraId="0A514F2C" w14:textId="5939B88D" w:rsidR="009613AB" w:rsidRPr="00BA3432" w:rsidRDefault="009613AB" w:rsidP="009613AB">
            <w:pPr>
              <w:spacing w:line="276" w:lineRule="auto"/>
              <w:rPr>
                <w:ins w:id="19072" w:author="phuong vu" w:date="2018-11-23T14:57:00Z"/>
                <w:lang w:val="en-US"/>
                <w:rPrChange w:id="19073" w:author="phuong vu" w:date="2018-11-25T21:55:00Z">
                  <w:rPr>
                    <w:ins w:id="19074" w:author="phuong vu" w:date="2018-11-23T14:57:00Z"/>
                    <w:lang w:val="en-US"/>
                  </w:rPr>
                </w:rPrChange>
              </w:rPr>
            </w:pPr>
            <w:ins w:id="19075" w:author="phuong vu" w:date="2018-11-23T14:57:00Z">
              <w:r w:rsidRPr="00BA3432">
                <w:rPr>
                  <w:lang w:val="en-US"/>
                  <w:rPrChange w:id="19076" w:author="phuong vu" w:date="2018-11-25T21:55:00Z">
                    <w:rPr>
                      <w:lang w:val="en-US"/>
                    </w:rPr>
                  </w:rPrChange>
                </w:rPr>
                <w:t>unit_id</w:t>
              </w:r>
            </w:ins>
          </w:p>
        </w:tc>
        <w:tc>
          <w:tcPr>
            <w:tcW w:w="1300" w:type="dxa"/>
            <w:noWrap/>
            <w:hideMark/>
          </w:tcPr>
          <w:p w14:paraId="6C56F637" w14:textId="0077E16C" w:rsidR="009613AB" w:rsidRPr="00BA3432" w:rsidRDefault="009613AB" w:rsidP="009613AB">
            <w:pPr>
              <w:spacing w:line="276" w:lineRule="auto"/>
              <w:rPr>
                <w:ins w:id="19077" w:author="phuong vu" w:date="2018-11-23T14:57:00Z"/>
                <w:lang w:val="en-US"/>
                <w:rPrChange w:id="19078" w:author="phuong vu" w:date="2018-11-25T21:55:00Z">
                  <w:rPr>
                    <w:ins w:id="19079" w:author="phuong vu" w:date="2018-11-23T14:57:00Z"/>
                    <w:lang w:val="en-US"/>
                  </w:rPr>
                </w:rPrChange>
              </w:rPr>
            </w:pPr>
            <w:ins w:id="19080" w:author="phuong vu" w:date="2018-11-23T14:57:00Z">
              <w:r w:rsidRPr="00BA3432">
                <w:rPr>
                  <w:lang w:val="en-US"/>
                  <w:rPrChange w:id="19081" w:author="phuong vu" w:date="2018-11-25T21:55:00Z">
                    <w:rPr>
                      <w:lang w:val="en-US"/>
                    </w:rPr>
                  </w:rPrChange>
                </w:rPr>
                <w:t>numeric</w:t>
              </w:r>
            </w:ins>
          </w:p>
        </w:tc>
        <w:tc>
          <w:tcPr>
            <w:tcW w:w="1098" w:type="dxa"/>
            <w:noWrap/>
            <w:vAlign w:val="center"/>
            <w:hideMark/>
          </w:tcPr>
          <w:p w14:paraId="5F3094C3" w14:textId="77777777" w:rsidR="009613AB" w:rsidRPr="00BA3432" w:rsidRDefault="009613AB" w:rsidP="009613AB">
            <w:pPr>
              <w:spacing w:line="276" w:lineRule="auto"/>
              <w:jc w:val="center"/>
              <w:rPr>
                <w:ins w:id="19082" w:author="phuong vu" w:date="2018-11-23T14:57:00Z"/>
                <w:rPrChange w:id="19083" w:author="phuong vu" w:date="2018-11-25T21:55:00Z">
                  <w:rPr>
                    <w:ins w:id="19084" w:author="phuong vu" w:date="2018-11-23T14:57:00Z"/>
                  </w:rPr>
                </w:rPrChange>
              </w:rPr>
            </w:pPr>
          </w:p>
        </w:tc>
        <w:tc>
          <w:tcPr>
            <w:tcW w:w="838" w:type="dxa"/>
            <w:noWrap/>
            <w:vAlign w:val="center"/>
            <w:hideMark/>
          </w:tcPr>
          <w:p w14:paraId="65C7F58C" w14:textId="77777777" w:rsidR="009613AB" w:rsidRPr="00BA3432" w:rsidRDefault="009613AB" w:rsidP="009613AB">
            <w:pPr>
              <w:spacing w:line="276" w:lineRule="auto"/>
              <w:jc w:val="center"/>
              <w:rPr>
                <w:ins w:id="19085" w:author="phuong vu" w:date="2018-11-23T14:57:00Z"/>
                <w:rPrChange w:id="19086" w:author="phuong vu" w:date="2018-11-25T21:55:00Z">
                  <w:rPr>
                    <w:ins w:id="19087" w:author="phuong vu" w:date="2018-11-23T14:57:00Z"/>
                  </w:rPr>
                </w:rPrChange>
              </w:rPr>
            </w:pPr>
          </w:p>
        </w:tc>
        <w:tc>
          <w:tcPr>
            <w:tcW w:w="823" w:type="dxa"/>
            <w:noWrap/>
            <w:vAlign w:val="center"/>
            <w:hideMark/>
          </w:tcPr>
          <w:p w14:paraId="4323ED9A" w14:textId="602CCB7A" w:rsidR="009613AB" w:rsidRPr="00BA3432" w:rsidRDefault="009613AB" w:rsidP="009613AB">
            <w:pPr>
              <w:spacing w:line="276" w:lineRule="auto"/>
              <w:jc w:val="center"/>
              <w:rPr>
                <w:ins w:id="19088" w:author="phuong vu" w:date="2018-11-23T14:57:00Z"/>
                <w:lang w:val="en-US"/>
                <w:rPrChange w:id="19089" w:author="phuong vu" w:date="2018-11-25T21:55:00Z">
                  <w:rPr>
                    <w:ins w:id="19090" w:author="phuong vu" w:date="2018-11-23T14:57:00Z"/>
                    <w:lang w:val="en-US"/>
                  </w:rPr>
                </w:rPrChange>
              </w:rPr>
            </w:pPr>
            <w:ins w:id="19091" w:author="phuong vu" w:date="2018-11-23T15:00:00Z">
              <w:r w:rsidRPr="00BA3432">
                <w:rPr>
                  <w:lang w:val="en-US"/>
                  <w:rPrChange w:id="19092" w:author="phuong vu" w:date="2018-11-25T21:55:00Z">
                    <w:rPr>
                      <w:lang w:val="en-US"/>
                    </w:rPr>
                  </w:rPrChange>
                </w:rPr>
                <w:t>X</w:t>
              </w:r>
            </w:ins>
          </w:p>
        </w:tc>
        <w:tc>
          <w:tcPr>
            <w:tcW w:w="2228" w:type="dxa"/>
            <w:noWrap/>
            <w:hideMark/>
          </w:tcPr>
          <w:p w14:paraId="545EFC71" w14:textId="77777777" w:rsidR="009613AB" w:rsidRPr="00BA3432" w:rsidRDefault="009613AB" w:rsidP="009613AB">
            <w:pPr>
              <w:spacing w:line="276" w:lineRule="auto"/>
              <w:rPr>
                <w:ins w:id="19093" w:author="phuong vu" w:date="2018-11-23T14:57:00Z"/>
                <w:lang w:val="en-US"/>
                <w:rPrChange w:id="19094" w:author="phuong vu" w:date="2018-11-25T21:55:00Z">
                  <w:rPr>
                    <w:ins w:id="19095" w:author="phuong vu" w:date="2018-11-23T14:57:00Z"/>
                    <w:lang w:val="en-US"/>
                  </w:rPr>
                </w:rPrChange>
              </w:rPr>
            </w:pPr>
            <w:ins w:id="19096" w:author="phuong vu" w:date="2018-11-23T14:57:00Z">
              <w:r w:rsidRPr="00BA3432">
                <w:rPr>
                  <w:lang w:val="en-US"/>
                  <w:rPrChange w:id="19097" w:author="phuong vu" w:date="2018-11-25T21:55:00Z">
                    <w:rPr>
                      <w:lang w:val="en-US"/>
                    </w:rPr>
                  </w:rPrChange>
                </w:rPr>
                <w:t>Tên đơn vị tính</w:t>
              </w:r>
            </w:ins>
          </w:p>
        </w:tc>
      </w:tr>
      <w:tr w:rsidR="009613AB" w:rsidRPr="00BA3432" w14:paraId="3B4C30E3" w14:textId="77777777" w:rsidTr="009613AB">
        <w:trPr>
          <w:trHeight w:val="300"/>
          <w:ins w:id="19098" w:author="phuong vu" w:date="2018-11-23T14:57:00Z"/>
        </w:trPr>
        <w:tc>
          <w:tcPr>
            <w:tcW w:w="708" w:type="dxa"/>
            <w:noWrap/>
            <w:vAlign w:val="center"/>
          </w:tcPr>
          <w:p w14:paraId="4BC9A0B1" w14:textId="74FC43BC" w:rsidR="009613AB" w:rsidRPr="00BA3432" w:rsidRDefault="009613AB" w:rsidP="009613AB">
            <w:pPr>
              <w:spacing w:line="276" w:lineRule="auto"/>
              <w:jc w:val="center"/>
              <w:rPr>
                <w:ins w:id="19099" w:author="phuong vu" w:date="2018-11-23T14:57:00Z"/>
                <w:lang w:val="en-US"/>
                <w:rPrChange w:id="19100" w:author="phuong vu" w:date="2018-11-25T21:55:00Z">
                  <w:rPr>
                    <w:ins w:id="19101" w:author="phuong vu" w:date="2018-11-23T14:57:00Z"/>
                  </w:rPr>
                </w:rPrChange>
              </w:rPr>
            </w:pPr>
            <w:ins w:id="19102" w:author="phuong vu" w:date="2018-11-23T14:57:00Z">
              <w:r w:rsidRPr="00BA3432">
                <w:rPr>
                  <w:lang w:val="en-US"/>
                  <w:rPrChange w:id="19103" w:author="phuong vu" w:date="2018-11-25T21:55:00Z">
                    <w:rPr>
                      <w:lang w:val="en-US"/>
                    </w:rPr>
                  </w:rPrChange>
                </w:rPr>
                <w:t>3</w:t>
              </w:r>
            </w:ins>
          </w:p>
        </w:tc>
        <w:tc>
          <w:tcPr>
            <w:tcW w:w="2295" w:type="dxa"/>
            <w:noWrap/>
          </w:tcPr>
          <w:p w14:paraId="1126731B" w14:textId="7933EC0B" w:rsidR="009613AB" w:rsidRPr="00BA3432" w:rsidRDefault="009613AB" w:rsidP="009613AB">
            <w:pPr>
              <w:spacing w:line="276" w:lineRule="auto"/>
              <w:rPr>
                <w:ins w:id="19104" w:author="phuong vu" w:date="2018-11-23T14:57:00Z"/>
                <w:lang w:val="en-US"/>
                <w:rPrChange w:id="19105" w:author="phuong vu" w:date="2018-11-25T21:55:00Z">
                  <w:rPr>
                    <w:ins w:id="19106" w:author="phuong vu" w:date="2018-11-23T14:57:00Z"/>
                    <w:lang w:val="en-US"/>
                  </w:rPr>
                </w:rPrChange>
              </w:rPr>
            </w:pPr>
            <w:ins w:id="19107" w:author="phuong vu" w:date="2018-11-23T14:58:00Z">
              <w:r w:rsidRPr="00AD0E2E">
                <w:rPr>
                  <w:lang w:val="en-US"/>
                </w:rPr>
                <w:t>service_type_id</w:t>
              </w:r>
            </w:ins>
          </w:p>
        </w:tc>
        <w:tc>
          <w:tcPr>
            <w:tcW w:w="1300" w:type="dxa"/>
            <w:noWrap/>
          </w:tcPr>
          <w:p w14:paraId="0B1A8D42" w14:textId="41E23FD6" w:rsidR="009613AB" w:rsidRPr="00BA3432" w:rsidRDefault="009613AB" w:rsidP="009613AB">
            <w:pPr>
              <w:spacing w:line="276" w:lineRule="auto"/>
              <w:rPr>
                <w:ins w:id="19108" w:author="phuong vu" w:date="2018-11-23T14:57:00Z"/>
                <w:lang w:val="en-US"/>
                <w:rPrChange w:id="19109" w:author="phuong vu" w:date="2018-11-25T21:55:00Z">
                  <w:rPr>
                    <w:ins w:id="19110" w:author="phuong vu" w:date="2018-11-23T14:57:00Z"/>
                    <w:lang w:val="en-US"/>
                  </w:rPr>
                </w:rPrChange>
              </w:rPr>
            </w:pPr>
            <w:ins w:id="19111" w:author="phuong vu" w:date="2018-11-23T14:58:00Z">
              <w:r w:rsidRPr="00BA3432">
                <w:rPr>
                  <w:lang w:val="en-US"/>
                  <w:rPrChange w:id="19112" w:author="phuong vu" w:date="2018-11-25T21:55:00Z">
                    <w:rPr>
                      <w:lang w:val="en-US"/>
                    </w:rPr>
                  </w:rPrChange>
                </w:rPr>
                <w:t>numeric</w:t>
              </w:r>
            </w:ins>
          </w:p>
        </w:tc>
        <w:tc>
          <w:tcPr>
            <w:tcW w:w="1098" w:type="dxa"/>
            <w:noWrap/>
            <w:vAlign w:val="center"/>
          </w:tcPr>
          <w:p w14:paraId="14A9C42B" w14:textId="77777777" w:rsidR="009613AB" w:rsidRPr="00BA3432" w:rsidRDefault="009613AB" w:rsidP="009613AB">
            <w:pPr>
              <w:spacing w:line="276" w:lineRule="auto"/>
              <w:jc w:val="center"/>
              <w:rPr>
                <w:ins w:id="19113" w:author="phuong vu" w:date="2018-11-23T14:57:00Z"/>
                <w:rPrChange w:id="19114" w:author="phuong vu" w:date="2018-11-25T21:55:00Z">
                  <w:rPr>
                    <w:ins w:id="19115" w:author="phuong vu" w:date="2018-11-23T14:57:00Z"/>
                  </w:rPr>
                </w:rPrChange>
              </w:rPr>
            </w:pPr>
          </w:p>
        </w:tc>
        <w:tc>
          <w:tcPr>
            <w:tcW w:w="838" w:type="dxa"/>
            <w:noWrap/>
            <w:vAlign w:val="center"/>
          </w:tcPr>
          <w:p w14:paraId="4FD75905" w14:textId="77777777" w:rsidR="009613AB" w:rsidRPr="00BA3432" w:rsidRDefault="009613AB" w:rsidP="009613AB">
            <w:pPr>
              <w:spacing w:line="276" w:lineRule="auto"/>
              <w:jc w:val="center"/>
              <w:rPr>
                <w:ins w:id="19116" w:author="phuong vu" w:date="2018-11-23T14:57:00Z"/>
                <w:rPrChange w:id="19117" w:author="phuong vu" w:date="2018-11-25T21:55:00Z">
                  <w:rPr>
                    <w:ins w:id="19118" w:author="phuong vu" w:date="2018-11-23T14:57:00Z"/>
                  </w:rPr>
                </w:rPrChange>
              </w:rPr>
            </w:pPr>
          </w:p>
        </w:tc>
        <w:tc>
          <w:tcPr>
            <w:tcW w:w="823" w:type="dxa"/>
            <w:noWrap/>
            <w:vAlign w:val="center"/>
          </w:tcPr>
          <w:p w14:paraId="137F05E3" w14:textId="3186EBA7" w:rsidR="009613AB" w:rsidRPr="00BA3432" w:rsidRDefault="009613AB" w:rsidP="009613AB">
            <w:pPr>
              <w:spacing w:line="276" w:lineRule="auto"/>
              <w:jc w:val="center"/>
              <w:rPr>
                <w:ins w:id="19119" w:author="phuong vu" w:date="2018-11-23T14:57:00Z"/>
                <w:lang w:val="en-US"/>
                <w:rPrChange w:id="19120" w:author="phuong vu" w:date="2018-11-25T21:55:00Z">
                  <w:rPr>
                    <w:ins w:id="19121" w:author="phuong vu" w:date="2018-11-23T14:57:00Z"/>
                    <w:lang w:val="en-US"/>
                  </w:rPr>
                </w:rPrChange>
              </w:rPr>
            </w:pPr>
            <w:ins w:id="19122" w:author="phuong vu" w:date="2018-11-23T15:00:00Z">
              <w:r w:rsidRPr="00BA3432">
                <w:rPr>
                  <w:lang w:val="en-US"/>
                  <w:rPrChange w:id="19123" w:author="phuong vu" w:date="2018-11-25T21:55:00Z">
                    <w:rPr>
                      <w:lang w:val="en-US"/>
                    </w:rPr>
                  </w:rPrChange>
                </w:rPr>
                <w:t>X</w:t>
              </w:r>
            </w:ins>
          </w:p>
        </w:tc>
        <w:tc>
          <w:tcPr>
            <w:tcW w:w="2228" w:type="dxa"/>
            <w:noWrap/>
          </w:tcPr>
          <w:p w14:paraId="0B118C9E" w14:textId="540A5259" w:rsidR="009613AB" w:rsidRPr="00BA3432" w:rsidRDefault="009613AB" w:rsidP="009613AB">
            <w:pPr>
              <w:spacing w:line="276" w:lineRule="auto"/>
              <w:rPr>
                <w:ins w:id="19124" w:author="phuong vu" w:date="2018-11-23T14:57:00Z"/>
                <w:lang w:val="en-US"/>
                <w:rPrChange w:id="19125" w:author="phuong vu" w:date="2018-11-25T21:55:00Z">
                  <w:rPr>
                    <w:ins w:id="19126" w:author="phuong vu" w:date="2018-11-23T14:57:00Z"/>
                    <w:lang w:val="en-US"/>
                  </w:rPr>
                </w:rPrChange>
              </w:rPr>
            </w:pPr>
            <w:ins w:id="19127" w:author="phuong vu" w:date="2018-11-23T14:59:00Z">
              <w:r w:rsidRPr="00BA3432">
                <w:rPr>
                  <w:lang w:val="en-US"/>
                  <w:rPrChange w:id="19128" w:author="phuong vu" w:date="2018-11-25T21:55:00Z">
                    <w:rPr>
                      <w:lang w:val="en-US"/>
                    </w:rPr>
                  </w:rPrChange>
                </w:rPr>
                <w:t>Loại dịch vụ</w:t>
              </w:r>
            </w:ins>
          </w:p>
        </w:tc>
      </w:tr>
      <w:tr w:rsidR="009613AB" w:rsidRPr="00BA3432" w14:paraId="20C94726" w14:textId="77777777" w:rsidTr="009613AB">
        <w:trPr>
          <w:trHeight w:val="300"/>
          <w:ins w:id="19129" w:author="phuong vu" w:date="2018-11-23T14:58:00Z"/>
        </w:trPr>
        <w:tc>
          <w:tcPr>
            <w:tcW w:w="708" w:type="dxa"/>
            <w:noWrap/>
            <w:vAlign w:val="center"/>
          </w:tcPr>
          <w:p w14:paraId="4205B2A2" w14:textId="64BB5046" w:rsidR="009613AB" w:rsidRPr="00BA3432" w:rsidRDefault="009613AB" w:rsidP="009613AB">
            <w:pPr>
              <w:spacing w:line="276" w:lineRule="auto"/>
              <w:jc w:val="center"/>
              <w:rPr>
                <w:ins w:id="19130" w:author="phuong vu" w:date="2018-11-23T14:58:00Z"/>
                <w:lang w:val="en-US"/>
                <w:rPrChange w:id="19131" w:author="phuong vu" w:date="2018-11-25T21:55:00Z">
                  <w:rPr>
                    <w:ins w:id="19132" w:author="phuong vu" w:date="2018-11-23T14:58:00Z"/>
                    <w:lang w:val="en-US"/>
                  </w:rPr>
                </w:rPrChange>
              </w:rPr>
            </w:pPr>
            <w:ins w:id="19133" w:author="phuong vu" w:date="2018-11-23T14:58:00Z">
              <w:r w:rsidRPr="00BA3432">
                <w:rPr>
                  <w:lang w:val="en-US"/>
                  <w:rPrChange w:id="19134" w:author="phuong vu" w:date="2018-11-25T21:55:00Z">
                    <w:rPr>
                      <w:lang w:val="en-US"/>
                    </w:rPr>
                  </w:rPrChange>
                </w:rPr>
                <w:t>4</w:t>
              </w:r>
            </w:ins>
          </w:p>
        </w:tc>
        <w:tc>
          <w:tcPr>
            <w:tcW w:w="2295" w:type="dxa"/>
            <w:noWrap/>
          </w:tcPr>
          <w:p w14:paraId="6FA2C54B" w14:textId="5142B519" w:rsidR="009613AB" w:rsidRPr="00BA3432" w:rsidRDefault="009613AB" w:rsidP="009613AB">
            <w:pPr>
              <w:spacing w:line="276" w:lineRule="auto"/>
              <w:rPr>
                <w:ins w:id="19135" w:author="phuong vu" w:date="2018-11-23T14:58:00Z"/>
                <w:lang w:val="en-US"/>
                <w:rPrChange w:id="19136" w:author="phuong vu" w:date="2018-11-25T21:55:00Z">
                  <w:rPr>
                    <w:ins w:id="19137" w:author="phuong vu" w:date="2018-11-23T14:58:00Z"/>
                    <w:lang w:val="en-US"/>
                  </w:rPr>
                </w:rPrChange>
              </w:rPr>
            </w:pPr>
            <w:ins w:id="19138" w:author="phuong vu" w:date="2018-11-23T14:58:00Z">
              <w:r w:rsidRPr="00BA3432">
                <w:rPr>
                  <w:lang w:val="en-US"/>
                  <w:rPrChange w:id="19139" w:author="phuong vu" w:date="2018-11-25T21:55:00Z">
                    <w:rPr>
                      <w:lang w:val="en-US"/>
                    </w:rPr>
                  </w:rPrChange>
                </w:rPr>
                <w:t>apply_date</w:t>
              </w:r>
            </w:ins>
          </w:p>
        </w:tc>
        <w:tc>
          <w:tcPr>
            <w:tcW w:w="1300" w:type="dxa"/>
            <w:noWrap/>
          </w:tcPr>
          <w:p w14:paraId="5277C349" w14:textId="0EF68D7D" w:rsidR="009613AB" w:rsidRPr="00BA3432" w:rsidRDefault="009613AB" w:rsidP="009613AB">
            <w:pPr>
              <w:spacing w:line="276" w:lineRule="auto"/>
              <w:rPr>
                <w:ins w:id="19140" w:author="phuong vu" w:date="2018-11-23T14:58:00Z"/>
                <w:lang w:val="en-US"/>
                <w:rPrChange w:id="19141" w:author="phuong vu" w:date="2018-11-25T21:55:00Z">
                  <w:rPr>
                    <w:ins w:id="19142" w:author="phuong vu" w:date="2018-11-23T14:58:00Z"/>
                    <w:lang w:val="en-US"/>
                  </w:rPr>
                </w:rPrChange>
              </w:rPr>
            </w:pPr>
            <w:ins w:id="19143" w:author="phuong vu" w:date="2018-11-23T14:58:00Z">
              <w:r w:rsidRPr="00BA3432">
                <w:rPr>
                  <w:lang w:val="en-US"/>
                  <w:rPrChange w:id="19144" w:author="phuong vu" w:date="2018-11-25T21:55:00Z">
                    <w:rPr>
                      <w:lang w:val="en-US"/>
                    </w:rPr>
                  </w:rPrChange>
                </w:rPr>
                <w:t>datetime</w:t>
              </w:r>
            </w:ins>
          </w:p>
        </w:tc>
        <w:tc>
          <w:tcPr>
            <w:tcW w:w="1098" w:type="dxa"/>
            <w:noWrap/>
            <w:vAlign w:val="center"/>
          </w:tcPr>
          <w:p w14:paraId="578B96DE" w14:textId="77777777" w:rsidR="009613AB" w:rsidRPr="00BA3432" w:rsidRDefault="009613AB" w:rsidP="009613AB">
            <w:pPr>
              <w:spacing w:line="276" w:lineRule="auto"/>
              <w:jc w:val="center"/>
              <w:rPr>
                <w:ins w:id="19145" w:author="phuong vu" w:date="2018-11-23T14:58:00Z"/>
                <w:rPrChange w:id="19146" w:author="phuong vu" w:date="2018-11-25T21:55:00Z">
                  <w:rPr>
                    <w:ins w:id="19147" w:author="phuong vu" w:date="2018-11-23T14:58:00Z"/>
                  </w:rPr>
                </w:rPrChange>
              </w:rPr>
            </w:pPr>
          </w:p>
        </w:tc>
        <w:tc>
          <w:tcPr>
            <w:tcW w:w="838" w:type="dxa"/>
            <w:noWrap/>
            <w:vAlign w:val="center"/>
          </w:tcPr>
          <w:p w14:paraId="2127AA34" w14:textId="77777777" w:rsidR="009613AB" w:rsidRPr="00BA3432" w:rsidRDefault="009613AB" w:rsidP="009613AB">
            <w:pPr>
              <w:spacing w:line="276" w:lineRule="auto"/>
              <w:jc w:val="center"/>
              <w:rPr>
                <w:ins w:id="19148" w:author="phuong vu" w:date="2018-11-23T14:58:00Z"/>
                <w:rPrChange w:id="19149" w:author="phuong vu" w:date="2018-11-25T21:55:00Z">
                  <w:rPr>
                    <w:ins w:id="19150" w:author="phuong vu" w:date="2018-11-23T14:58:00Z"/>
                  </w:rPr>
                </w:rPrChange>
              </w:rPr>
            </w:pPr>
          </w:p>
        </w:tc>
        <w:tc>
          <w:tcPr>
            <w:tcW w:w="823" w:type="dxa"/>
            <w:noWrap/>
            <w:vAlign w:val="center"/>
          </w:tcPr>
          <w:p w14:paraId="09B9416B" w14:textId="77777777" w:rsidR="009613AB" w:rsidRPr="00BA3432" w:rsidRDefault="009613AB" w:rsidP="009613AB">
            <w:pPr>
              <w:spacing w:line="276" w:lineRule="auto"/>
              <w:jc w:val="center"/>
              <w:rPr>
                <w:ins w:id="19151" w:author="phuong vu" w:date="2018-11-23T14:58:00Z"/>
                <w:lang w:val="en-US"/>
                <w:rPrChange w:id="19152" w:author="phuong vu" w:date="2018-11-25T21:55:00Z">
                  <w:rPr>
                    <w:ins w:id="19153" w:author="phuong vu" w:date="2018-11-23T14:58:00Z"/>
                    <w:lang w:val="en-US"/>
                  </w:rPr>
                </w:rPrChange>
              </w:rPr>
            </w:pPr>
          </w:p>
        </w:tc>
        <w:tc>
          <w:tcPr>
            <w:tcW w:w="2228" w:type="dxa"/>
            <w:noWrap/>
          </w:tcPr>
          <w:p w14:paraId="230F6603" w14:textId="7F94AADA" w:rsidR="009613AB" w:rsidRPr="00BA3432" w:rsidRDefault="009613AB" w:rsidP="009613AB">
            <w:pPr>
              <w:spacing w:line="276" w:lineRule="auto"/>
              <w:rPr>
                <w:ins w:id="19154" w:author="phuong vu" w:date="2018-11-23T14:58:00Z"/>
                <w:lang w:val="en-US"/>
                <w:rPrChange w:id="19155" w:author="phuong vu" w:date="2018-11-25T21:55:00Z">
                  <w:rPr>
                    <w:ins w:id="19156" w:author="phuong vu" w:date="2018-11-23T14:58:00Z"/>
                    <w:lang w:val="en-US"/>
                  </w:rPr>
                </w:rPrChange>
              </w:rPr>
            </w:pPr>
            <w:ins w:id="19157" w:author="phuong vu" w:date="2018-11-23T14:58:00Z">
              <w:r w:rsidRPr="00BA3432">
                <w:rPr>
                  <w:lang w:val="en-US"/>
                  <w:rPrChange w:id="19158" w:author="phuong vu" w:date="2018-11-25T21:55:00Z">
                    <w:rPr>
                      <w:lang w:val="en-US"/>
                    </w:rPr>
                  </w:rPrChange>
                </w:rPr>
                <w:t>Ngày áp dụng</w:t>
              </w:r>
            </w:ins>
          </w:p>
        </w:tc>
      </w:tr>
      <w:tr w:rsidR="009613AB" w:rsidRPr="00BA3432" w14:paraId="57437A55" w14:textId="77777777" w:rsidTr="009613AB">
        <w:trPr>
          <w:trHeight w:val="300"/>
          <w:ins w:id="19159" w:author="phuong vu" w:date="2018-11-23T14:58:00Z"/>
        </w:trPr>
        <w:tc>
          <w:tcPr>
            <w:tcW w:w="708" w:type="dxa"/>
            <w:noWrap/>
            <w:vAlign w:val="center"/>
          </w:tcPr>
          <w:p w14:paraId="2541BF3C" w14:textId="52B9014B" w:rsidR="009613AB" w:rsidRPr="00BA3432" w:rsidRDefault="009613AB" w:rsidP="009613AB">
            <w:pPr>
              <w:spacing w:line="276" w:lineRule="auto"/>
              <w:jc w:val="center"/>
              <w:rPr>
                <w:ins w:id="19160" w:author="phuong vu" w:date="2018-11-23T14:58:00Z"/>
                <w:lang w:val="en-US"/>
                <w:rPrChange w:id="19161" w:author="phuong vu" w:date="2018-11-25T21:55:00Z">
                  <w:rPr>
                    <w:ins w:id="19162" w:author="phuong vu" w:date="2018-11-23T14:58:00Z"/>
                    <w:lang w:val="en-US"/>
                  </w:rPr>
                </w:rPrChange>
              </w:rPr>
            </w:pPr>
            <w:ins w:id="19163" w:author="phuong vu" w:date="2018-11-23T14:58:00Z">
              <w:r w:rsidRPr="00BA3432">
                <w:rPr>
                  <w:lang w:val="en-US"/>
                  <w:rPrChange w:id="19164" w:author="phuong vu" w:date="2018-11-25T21:55:00Z">
                    <w:rPr>
                      <w:lang w:val="en-US"/>
                    </w:rPr>
                  </w:rPrChange>
                </w:rPr>
                <w:t>5</w:t>
              </w:r>
            </w:ins>
          </w:p>
        </w:tc>
        <w:tc>
          <w:tcPr>
            <w:tcW w:w="2295" w:type="dxa"/>
            <w:noWrap/>
          </w:tcPr>
          <w:p w14:paraId="665236BD" w14:textId="658840A9" w:rsidR="009613AB" w:rsidRPr="00BA3432" w:rsidRDefault="009613AB" w:rsidP="009613AB">
            <w:pPr>
              <w:spacing w:line="276" w:lineRule="auto"/>
              <w:rPr>
                <w:ins w:id="19165" w:author="phuong vu" w:date="2018-11-23T14:58:00Z"/>
                <w:lang w:val="en-US"/>
                <w:rPrChange w:id="19166" w:author="phuong vu" w:date="2018-11-25T21:55:00Z">
                  <w:rPr>
                    <w:ins w:id="19167" w:author="phuong vu" w:date="2018-11-23T14:58:00Z"/>
                    <w:lang w:val="en-US"/>
                  </w:rPr>
                </w:rPrChange>
              </w:rPr>
            </w:pPr>
            <w:ins w:id="19168" w:author="phuong vu" w:date="2018-11-23T14:58:00Z">
              <w:r w:rsidRPr="00BA3432">
                <w:rPr>
                  <w:lang w:val="en-US"/>
                  <w:rPrChange w:id="19169" w:author="phuong vu" w:date="2018-11-25T21:55:00Z">
                    <w:rPr>
                      <w:lang w:val="en-US"/>
                    </w:rPr>
                  </w:rPrChange>
                </w:rPr>
                <w:t>price</w:t>
              </w:r>
            </w:ins>
          </w:p>
        </w:tc>
        <w:tc>
          <w:tcPr>
            <w:tcW w:w="1300" w:type="dxa"/>
            <w:noWrap/>
          </w:tcPr>
          <w:p w14:paraId="7B0AD79C" w14:textId="48F88F61" w:rsidR="009613AB" w:rsidRPr="00BA3432" w:rsidRDefault="009613AB" w:rsidP="009613AB">
            <w:pPr>
              <w:spacing w:line="276" w:lineRule="auto"/>
              <w:rPr>
                <w:ins w:id="19170" w:author="phuong vu" w:date="2018-11-23T14:58:00Z"/>
                <w:lang w:val="en-US"/>
                <w:rPrChange w:id="19171" w:author="phuong vu" w:date="2018-11-25T21:55:00Z">
                  <w:rPr>
                    <w:ins w:id="19172" w:author="phuong vu" w:date="2018-11-23T14:58:00Z"/>
                    <w:lang w:val="en-US"/>
                  </w:rPr>
                </w:rPrChange>
              </w:rPr>
            </w:pPr>
            <w:ins w:id="19173" w:author="phuong vu" w:date="2018-11-23T14:58:00Z">
              <w:r w:rsidRPr="00BA3432">
                <w:rPr>
                  <w:lang w:val="en-US"/>
                  <w:rPrChange w:id="19174" w:author="phuong vu" w:date="2018-11-25T21:55:00Z">
                    <w:rPr>
                      <w:lang w:val="en-US"/>
                    </w:rPr>
                  </w:rPrChange>
                </w:rPr>
                <w:t>money</w:t>
              </w:r>
            </w:ins>
          </w:p>
        </w:tc>
        <w:tc>
          <w:tcPr>
            <w:tcW w:w="1098" w:type="dxa"/>
            <w:noWrap/>
            <w:vAlign w:val="center"/>
          </w:tcPr>
          <w:p w14:paraId="69FE6B8A" w14:textId="77777777" w:rsidR="009613AB" w:rsidRPr="00BA3432" w:rsidRDefault="009613AB" w:rsidP="009613AB">
            <w:pPr>
              <w:spacing w:line="276" w:lineRule="auto"/>
              <w:jc w:val="center"/>
              <w:rPr>
                <w:ins w:id="19175" w:author="phuong vu" w:date="2018-11-23T14:58:00Z"/>
                <w:rPrChange w:id="19176" w:author="phuong vu" w:date="2018-11-25T21:55:00Z">
                  <w:rPr>
                    <w:ins w:id="19177" w:author="phuong vu" w:date="2018-11-23T14:58:00Z"/>
                  </w:rPr>
                </w:rPrChange>
              </w:rPr>
            </w:pPr>
          </w:p>
        </w:tc>
        <w:tc>
          <w:tcPr>
            <w:tcW w:w="838" w:type="dxa"/>
            <w:noWrap/>
            <w:vAlign w:val="center"/>
          </w:tcPr>
          <w:p w14:paraId="60706E50" w14:textId="77777777" w:rsidR="009613AB" w:rsidRPr="00BA3432" w:rsidRDefault="009613AB" w:rsidP="009613AB">
            <w:pPr>
              <w:spacing w:line="276" w:lineRule="auto"/>
              <w:jc w:val="center"/>
              <w:rPr>
                <w:ins w:id="19178" w:author="phuong vu" w:date="2018-11-23T14:58:00Z"/>
                <w:rPrChange w:id="19179" w:author="phuong vu" w:date="2018-11-25T21:55:00Z">
                  <w:rPr>
                    <w:ins w:id="19180" w:author="phuong vu" w:date="2018-11-23T14:58:00Z"/>
                  </w:rPr>
                </w:rPrChange>
              </w:rPr>
            </w:pPr>
          </w:p>
        </w:tc>
        <w:tc>
          <w:tcPr>
            <w:tcW w:w="823" w:type="dxa"/>
            <w:noWrap/>
            <w:vAlign w:val="center"/>
          </w:tcPr>
          <w:p w14:paraId="5444E374" w14:textId="77777777" w:rsidR="009613AB" w:rsidRPr="00BA3432" w:rsidRDefault="009613AB" w:rsidP="009613AB">
            <w:pPr>
              <w:spacing w:line="276" w:lineRule="auto"/>
              <w:jc w:val="center"/>
              <w:rPr>
                <w:ins w:id="19181" w:author="phuong vu" w:date="2018-11-23T14:58:00Z"/>
                <w:lang w:val="en-US"/>
                <w:rPrChange w:id="19182" w:author="phuong vu" w:date="2018-11-25T21:55:00Z">
                  <w:rPr>
                    <w:ins w:id="19183" w:author="phuong vu" w:date="2018-11-23T14:58:00Z"/>
                    <w:lang w:val="en-US"/>
                  </w:rPr>
                </w:rPrChange>
              </w:rPr>
            </w:pPr>
          </w:p>
        </w:tc>
        <w:tc>
          <w:tcPr>
            <w:tcW w:w="2228" w:type="dxa"/>
            <w:noWrap/>
          </w:tcPr>
          <w:p w14:paraId="71D6C4A9" w14:textId="5E7DEC7A" w:rsidR="009613AB" w:rsidRPr="00BA3432" w:rsidRDefault="009613AB" w:rsidP="009613AB">
            <w:pPr>
              <w:spacing w:line="276" w:lineRule="auto"/>
              <w:rPr>
                <w:ins w:id="19184" w:author="phuong vu" w:date="2018-11-23T14:58:00Z"/>
                <w:lang w:val="en-US"/>
                <w:rPrChange w:id="19185" w:author="phuong vu" w:date="2018-11-25T21:55:00Z">
                  <w:rPr>
                    <w:ins w:id="19186" w:author="phuong vu" w:date="2018-11-23T14:58:00Z"/>
                    <w:lang w:val="en-US"/>
                  </w:rPr>
                </w:rPrChange>
              </w:rPr>
            </w:pPr>
            <w:ins w:id="19187" w:author="phuong vu" w:date="2018-11-23T14:58:00Z">
              <w:r w:rsidRPr="00BA3432">
                <w:rPr>
                  <w:lang w:val="en-US"/>
                  <w:rPrChange w:id="19188" w:author="phuong vu" w:date="2018-11-25T21:55:00Z">
                    <w:rPr>
                      <w:lang w:val="en-US"/>
                    </w:rPr>
                  </w:rPrChange>
                </w:rPr>
                <w:t>Giá tiền</w:t>
              </w:r>
            </w:ins>
          </w:p>
        </w:tc>
      </w:tr>
      <w:tr w:rsidR="009613AB" w:rsidRPr="00BA3432" w14:paraId="21167A75" w14:textId="77777777" w:rsidTr="009613AB">
        <w:trPr>
          <w:trHeight w:val="300"/>
          <w:ins w:id="19189" w:author="phuong vu" w:date="2018-11-23T14:57:00Z"/>
        </w:trPr>
        <w:tc>
          <w:tcPr>
            <w:tcW w:w="708" w:type="dxa"/>
            <w:noWrap/>
            <w:vAlign w:val="center"/>
            <w:hideMark/>
          </w:tcPr>
          <w:p w14:paraId="477530C7" w14:textId="77777777" w:rsidR="009613AB" w:rsidRPr="00BA3432" w:rsidRDefault="009613AB" w:rsidP="009613AB">
            <w:pPr>
              <w:spacing w:line="276" w:lineRule="auto"/>
              <w:jc w:val="center"/>
              <w:rPr>
                <w:ins w:id="19190" w:author="phuong vu" w:date="2018-11-23T14:57:00Z"/>
                <w:lang w:val="en-US"/>
                <w:rPrChange w:id="19191" w:author="phuong vu" w:date="2018-11-25T21:55:00Z">
                  <w:rPr>
                    <w:ins w:id="19192" w:author="phuong vu" w:date="2018-11-23T14:57:00Z"/>
                    <w:lang w:val="en-US"/>
                  </w:rPr>
                </w:rPrChange>
              </w:rPr>
            </w:pPr>
            <w:ins w:id="19193" w:author="phuong vu" w:date="2018-11-23T14:57:00Z">
              <w:r w:rsidRPr="00BA3432">
                <w:rPr>
                  <w:lang w:val="en-US"/>
                  <w:rPrChange w:id="19194" w:author="phuong vu" w:date="2018-11-25T21:55:00Z">
                    <w:rPr>
                      <w:lang w:val="en-US"/>
                    </w:rPr>
                  </w:rPrChange>
                </w:rPr>
                <w:t>4</w:t>
              </w:r>
            </w:ins>
          </w:p>
        </w:tc>
        <w:tc>
          <w:tcPr>
            <w:tcW w:w="2295" w:type="dxa"/>
            <w:noWrap/>
            <w:hideMark/>
          </w:tcPr>
          <w:p w14:paraId="75DD298B" w14:textId="77777777" w:rsidR="009613AB" w:rsidRPr="00BA3432" w:rsidRDefault="009613AB" w:rsidP="009613AB">
            <w:pPr>
              <w:spacing w:line="276" w:lineRule="auto"/>
              <w:rPr>
                <w:ins w:id="19195" w:author="phuong vu" w:date="2018-11-23T14:57:00Z"/>
                <w:rPrChange w:id="19196" w:author="phuong vu" w:date="2018-11-25T21:55:00Z">
                  <w:rPr>
                    <w:ins w:id="19197" w:author="phuong vu" w:date="2018-11-23T14:57:00Z"/>
                  </w:rPr>
                </w:rPrChange>
              </w:rPr>
            </w:pPr>
            <w:ins w:id="19198" w:author="phuong vu" w:date="2018-11-23T14:57:00Z">
              <w:r w:rsidRPr="00BA3432">
                <w:rPr>
                  <w:rPrChange w:id="19199" w:author="phuong vu" w:date="2018-11-25T21:55:00Z">
                    <w:rPr/>
                  </w:rPrChange>
                </w:rPr>
                <w:t>status</w:t>
              </w:r>
            </w:ins>
          </w:p>
        </w:tc>
        <w:tc>
          <w:tcPr>
            <w:tcW w:w="1300" w:type="dxa"/>
            <w:noWrap/>
            <w:hideMark/>
          </w:tcPr>
          <w:p w14:paraId="408F9EE0" w14:textId="77777777" w:rsidR="009613AB" w:rsidRPr="00BA3432" w:rsidRDefault="009613AB" w:rsidP="009613AB">
            <w:pPr>
              <w:spacing w:line="276" w:lineRule="auto"/>
              <w:rPr>
                <w:ins w:id="19200" w:author="phuong vu" w:date="2018-11-23T14:57:00Z"/>
                <w:rPrChange w:id="19201" w:author="phuong vu" w:date="2018-11-25T21:55:00Z">
                  <w:rPr>
                    <w:ins w:id="19202" w:author="phuong vu" w:date="2018-11-23T14:57:00Z"/>
                  </w:rPr>
                </w:rPrChange>
              </w:rPr>
            </w:pPr>
            <w:ins w:id="19203" w:author="phuong vu" w:date="2018-11-23T14:57:00Z">
              <w:r w:rsidRPr="00BA3432">
                <w:rPr>
                  <w:rPrChange w:id="19204" w:author="phuong vu" w:date="2018-11-25T21:55:00Z">
                    <w:rPr/>
                  </w:rPrChange>
                </w:rPr>
                <w:t>character varying</w:t>
              </w:r>
            </w:ins>
          </w:p>
        </w:tc>
        <w:tc>
          <w:tcPr>
            <w:tcW w:w="1098" w:type="dxa"/>
            <w:noWrap/>
            <w:vAlign w:val="center"/>
            <w:hideMark/>
          </w:tcPr>
          <w:p w14:paraId="60CEC812" w14:textId="77777777" w:rsidR="009613AB" w:rsidRPr="00BA3432" w:rsidRDefault="009613AB" w:rsidP="009613AB">
            <w:pPr>
              <w:spacing w:line="276" w:lineRule="auto"/>
              <w:jc w:val="center"/>
              <w:rPr>
                <w:ins w:id="19205" w:author="phuong vu" w:date="2018-11-23T14:57:00Z"/>
                <w:rPrChange w:id="19206" w:author="phuong vu" w:date="2018-11-25T21:55:00Z">
                  <w:rPr>
                    <w:ins w:id="19207" w:author="phuong vu" w:date="2018-11-23T14:57:00Z"/>
                  </w:rPr>
                </w:rPrChange>
              </w:rPr>
            </w:pPr>
            <w:ins w:id="19208" w:author="phuong vu" w:date="2018-11-23T14:57:00Z">
              <w:r w:rsidRPr="00BA3432">
                <w:rPr>
                  <w:rPrChange w:id="19209" w:author="phuong vu" w:date="2018-11-25T21:55:00Z">
                    <w:rPr/>
                  </w:rPrChange>
                </w:rPr>
                <w:t>X</w:t>
              </w:r>
            </w:ins>
          </w:p>
        </w:tc>
        <w:tc>
          <w:tcPr>
            <w:tcW w:w="838" w:type="dxa"/>
            <w:noWrap/>
            <w:vAlign w:val="center"/>
            <w:hideMark/>
          </w:tcPr>
          <w:p w14:paraId="77DE4C6D" w14:textId="77777777" w:rsidR="009613AB" w:rsidRPr="00BA3432" w:rsidRDefault="009613AB" w:rsidP="009613AB">
            <w:pPr>
              <w:spacing w:line="276" w:lineRule="auto"/>
              <w:jc w:val="center"/>
              <w:rPr>
                <w:ins w:id="19210" w:author="phuong vu" w:date="2018-11-23T14:57:00Z"/>
                <w:rPrChange w:id="19211" w:author="phuong vu" w:date="2018-11-25T21:55:00Z">
                  <w:rPr>
                    <w:ins w:id="19212" w:author="phuong vu" w:date="2018-11-23T14:57:00Z"/>
                  </w:rPr>
                </w:rPrChange>
              </w:rPr>
            </w:pPr>
          </w:p>
        </w:tc>
        <w:tc>
          <w:tcPr>
            <w:tcW w:w="823" w:type="dxa"/>
            <w:noWrap/>
            <w:vAlign w:val="center"/>
            <w:hideMark/>
          </w:tcPr>
          <w:p w14:paraId="2626F566" w14:textId="77777777" w:rsidR="009613AB" w:rsidRPr="00BA3432" w:rsidRDefault="009613AB" w:rsidP="009613AB">
            <w:pPr>
              <w:spacing w:line="276" w:lineRule="auto"/>
              <w:jc w:val="center"/>
              <w:rPr>
                <w:ins w:id="19213" w:author="phuong vu" w:date="2018-11-23T14:57:00Z"/>
                <w:rPrChange w:id="19214" w:author="phuong vu" w:date="2018-11-25T21:55:00Z">
                  <w:rPr>
                    <w:ins w:id="19215" w:author="phuong vu" w:date="2018-11-23T14:57:00Z"/>
                  </w:rPr>
                </w:rPrChange>
              </w:rPr>
            </w:pPr>
          </w:p>
        </w:tc>
        <w:tc>
          <w:tcPr>
            <w:tcW w:w="2228" w:type="dxa"/>
            <w:noWrap/>
            <w:hideMark/>
          </w:tcPr>
          <w:p w14:paraId="3FA11103" w14:textId="77777777" w:rsidR="009613AB" w:rsidRPr="00BA3432" w:rsidRDefault="009613AB">
            <w:pPr>
              <w:keepNext/>
              <w:spacing w:line="276" w:lineRule="auto"/>
              <w:rPr>
                <w:ins w:id="19216" w:author="phuong vu" w:date="2018-11-23T14:57:00Z"/>
                <w:rPrChange w:id="19217" w:author="phuong vu" w:date="2018-11-25T21:55:00Z">
                  <w:rPr>
                    <w:ins w:id="19218" w:author="phuong vu" w:date="2018-11-23T14:57:00Z"/>
                  </w:rPr>
                </w:rPrChange>
              </w:rPr>
            </w:pPr>
            <w:ins w:id="19219" w:author="phuong vu" w:date="2018-11-23T14:57:00Z">
              <w:r w:rsidRPr="00BA3432">
                <w:rPr>
                  <w:rPrChange w:id="19220" w:author="phuong vu" w:date="2018-11-25T21:55:00Z">
                    <w:rPr/>
                  </w:rPrChange>
                </w:rPr>
                <w:t>Trạng thái</w:t>
              </w:r>
            </w:ins>
          </w:p>
        </w:tc>
      </w:tr>
    </w:tbl>
    <w:p w14:paraId="0874EFB3" w14:textId="1D9B245E" w:rsidR="009613AB" w:rsidRPr="00BA3432" w:rsidRDefault="009613AB" w:rsidP="009613AB">
      <w:pPr>
        <w:pStyle w:val="Caption"/>
        <w:rPr>
          <w:ins w:id="19221" w:author="phuong vu" w:date="2018-11-23T15:16:00Z"/>
          <w:rPrChange w:id="19222" w:author="phuong vu" w:date="2018-11-25T21:55:00Z">
            <w:rPr>
              <w:ins w:id="19223" w:author="phuong vu" w:date="2018-11-23T15:16:00Z"/>
              <w:lang w:val="en-US"/>
            </w:rPr>
          </w:rPrChange>
        </w:rPr>
      </w:pPr>
      <w:bookmarkStart w:id="19224" w:name="_Toc530944402"/>
      <w:ins w:id="19225" w:author="phuong vu" w:date="2018-11-23T14:59:00Z">
        <w:r w:rsidRPr="00BA3432">
          <w:rPr>
            <w:rPrChange w:id="19226" w:author="phuong vu" w:date="2018-11-25T21:55:00Z">
              <w:rPr/>
            </w:rPrChange>
          </w:rPr>
          <w:t xml:space="preserve">Bảng </w:t>
        </w:r>
      </w:ins>
      <w:ins w:id="19227" w:author="phuong vu" w:date="2018-11-26T02:10:00Z">
        <w:r w:rsidR="00404CBA">
          <w:fldChar w:fldCharType="begin"/>
        </w:r>
        <w:r w:rsidR="00404CBA">
          <w:instrText xml:space="preserve"> STYLEREF 1 \s </w:instrText>
        </w:r>
      </w:ins>
      <w:r w:rsidR="00404CBA">
        <w:fldChar w:fldCharType="separate"/>
      </w:r>
      <w:r w:rsidR="00404CBA">
        <w:rPr>
          <w:noProof/>
        </w:rPr>
        <w:t>3</w:t>
      </w:r>
      <w:ins w:id="1922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9229" w:author="phuong vu" w:date="2018-11-26T02:10:00Z">
        <w:r w:rsidR="00404CBA">
          <w:rPr>
            <w:noProof/>
          </w:rPr>
          <w:t>25</w:t>
        </w:r>
        <w:r w:rsidR="00404CBA">
          <w:fldChar w:fldCharType="end"/>
        </w:r>
      </w:ins>
      <w:ins w:id="19230" w:author="phuong vu" w:date="2018-11-23T14:59:00Z">
        <w:r w:rsidRPr="00BA3432">
          <w:rPr>
            <w:rPrChange w:id="19231" w:author="phuong vu" w:date="2018-11-25T21:55:00Z">
              <w:rPr>
                <w:lang w:val="en-US"/>
              </w:rPr>
            </w:rPrChange>
          </w:rPr>
          <w:t xml:space="preserve"> Bảng dữ liệu đơn giá</w:t>
        </w:r>
      </w:ins>
      <w:bookmarkEnd w:id="19224"/>
    </w:p>
    <w:p w14:paraId="69CCD2BC" w14:textId="3042A091" w:rsidR="00FE414E" w:rsidRPr="00BA3432" w:rsidRDefault="00FE414E" w:rsidP="00FE414E">
      <w:pPr>
        <w:rPr>
          <w:ins w:id="19232" w:author="phuong vu" w:date="2018-11-23T15:19:00Z"/>
          <w:b/>
          <w:lang w:val="en-US"/>
          <w:rPrChange w:id="19233" w:author="phuong vu" w:date="2018-11-25T21:55:00Z">
            <w:rPr>
              <w:ins w:id="19234" w:author="phuong vu" w:date="2018-11-23T15:19:00Z"/>
              <w:b/>
              <w:lang w:val="en-US"/>
            </w:rPr>
          </w:rPrChange>
        </w:rPr>
      </w:pPr>
      <w:ins w:id="19235" w:author="phuong vu" w:date="2018-11-23T15:16:00Z">
        <w:r w:rsidRPr="00AD0E2E">
          <w:rPr>
            <w:b/>
            <w:lang w:val="en-US"/>
          </w:rPr>
          <w:t>B</w:t>
        </w:r>
        <w:r w:rsidRPr="00BA3432">
          <w:rPr>
            <w:b/>
            <w:lang w:val="en-US"/>
            <w:rPrChange w:id="19236" w:author="phuong vu" w:date="2018-11-25T21:55:00Z">
              <w:rPr>
                <w:b/>
                <w:lang w:val="en-US"/>
              </w:rPr>
            </w:rPrChange>
          </w:rPr>
          <w:t xml:space="preserve">ẢNG </w:t>
        </w:r>
      </w:ins>
      <w:ins w:id="19237" w:author="phuong vu" w:date="2018-11-23T15:17:00Z">
        <w:r w:rsidRPr="00BA3432">
          <w:rPr>
            <w:b/>
            <w:lang w:val="en-US"/>
            <w:rPrChange w:id="19238" w:author="phuong vu" w:date="2018-11-25T21:55:00Z">
              <w:rPr>
                <w:b/>
                <w:lang w:val="en-US"/>
              </w:rPr>
            </w:rPrChange>
          </w:rPr>
          <w:t>USER</w:t>
        </w:r>
      </w:ins>
    </w:p>
    <w:tbl>
      <w:tblPr>
        <w:tblStyle w:val="TableGrid"/>
        <w:tblW w:w="9479" w:type="dxa"/>
        <w:tblLook w:val="04A0" w:firstRow="1" w:lastRow="0" w:firstColumn="1" w:lastColumn="0" w:noHBand="0" w:noVBand="1"/>
        <w:tblPrChange w:id="19239"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19240">
          <w:tblGrid>
            <w:gridCol w:w="708"/>
            <w:gridCol w:w="2484"/>
            <w:gridCol w:w="1300"/>
            <w:gridCol w:w="1098"/>
            <w:gridCol w:w="838"/>
            <w:gridCol w:w="823"/>
            <w:gridCol w:w="2228"/>
          </w:tblGrid>
        </w:tblGridChange>
      </w:tblGrid>
      <w:tr w:rsidR="00FE414E" w:rsidRPr="00BA3432" w14:paraId="67FFC7EE" w14:textId="77777777" w:rsidTr="00FE414E">
        <w:trPr>
          <w:trHeight w:val="300"/>
          <w:ins w:id="19241" w:author="phuong vu" w:date="2018-11-23T15:20:00Z"/>
          <w:trPrChange w:id="19242" w:author="phuong vu" w:date="2018-11-23T15:22:00Z">
            <w:trPr>
              <w:trHeight w:val="300"/>
            </w:trPr>
          </w:trPrChange>
        </w:trPr>
        <w:tc>
          <w:tcPr>
            <w:tcW w:w="708" w:type="dxa"/>
            <w:noWrap/>
            <w:vAlign w:val="center"/>
            <w:hideMark/>
            <w:tcPrChange w:id="19243" w:author="phuong vu" w:date="2018-11-23T15:22:00Z">
              <w:tcPr>
                <w:tcW w:w="708" w:type="dxa"/>
                <w:noWrap/>
                <w:vAlign w:val="center"/>
                <w:hideMark/>
              </w:tcPr>
            </w:tcPrChange>
          </w:tcPr>
          <w:p w14:paraId="75504DF6" w14:textId="77777777" w:rsidR="00FE414E" w:rsidRPr="00BA3432" w:rsidRDefault="00FE414E" w:rsidP="000245EB">
            <w:pPr>
              <w:spacing w:line="276" w:lineRule="auto"/>
              <w:jc w:val="center"/>
              <w:rPr>
                <w:ins w:id="19244" w:author="phuong vu" w:date="2018-11-23T15:20:00Z"/>
                <w:b/>
                <w:bCs/>
                <w:rPrChange w:id="19245" w:author="phuong vu" w:date="2018-11-25T21:55:00Z">
                  <w:rPr>
                    <w:ins w:id="19246" w:author="phuong vu" w:date="2018-11-23T15:20:00Z"/>
                    <w:b/>
                    <w:bCs/>
                  </w:rPr>
                </w:rPrChange>
              </w:rPr>
            </w:pPr>
            <w:ins w:id="19247" w:author="phuong vu" w:date="2018-11-23T15:20:00Z">
              <w:r w:rsidRPr="00BA3432">
                <w:rPr>
                  <w:b/>
                  <w:bCs/>
                  <w:lang w:val="da-DK"/>
                  <w:rPrChange w:id="19248" w:author="phuong vu" w:date="2018-11-25T21:55:00Z">
                    <w:rPr>
                      <w:b/>
                      <w:bCs/>
                      <w:lang w:val="da-DK"/>
                    </w:rPr>
                  </w:rPrChange>
                </w:rPr>
                <w:t>STT</w:t>
              </w:r>
            </w:ins>
          </w:p>
        </w:tc>
        <w:tc>
          <w:tcPr>
            <w:tcW w:w="2257" w:type="dxa"/>
            <w:noWrap/>
            <w:vAlign w:val="center"/>
            <w:hideMark/>
            <w:tcPrChange w:id="19249" w:author="phuong vu" w:date="2018-11-23T15:22:00Z">
              <w:tcPr>
                <w:tcW w:w="2484" w:type="dxa"/>
                <w:noWrap/>
                <w:vAlign w:val="center"/>
                <w:hideMark/>
              </w:tcPr>
            </w:tcPrChange>
          </w:tcPr>
          <w:p w14:paraId="24CBCB2F" w14:textId="77777777" w:rsidR="00FE414E" w:rsidRPr="00BA3432" w:rsidRDefault="00FE414E" w:rsidP="000245EB">
            <w:pPr>
              <w:spacing w:line="276" w:lineRule="auto"/>
              <w:jc w:val="center"/>
              <w:rPr>
                <w:ins w:id="19250" w:author="phuong vu" w:date="2018-11-23T15:20:00Z"/>
                <w:b/>
                <w:bCs/>
                <w:rPrChange w:id="19251" w:author="phuong vu" w:date="2018-11-25T21:55:00Z">
                  <w:rPr>
                    <w:ins w:id="19252" w:author="phuong vu" w:date="2018-11-23T15:20:00Z"/>
                    <w:b/>
                    <w:bCs/>
                  </w:rPr>
                </w:rPrChange>
              </w:rPr>
            </w:pPr>
            <w:ins w:id="19253" w:author="phuong vu" w:date="2018-11-23T15:20:00Z">
              <w:r w:rsidRPr="00BA3432">
                <w:rPr>
                  <w:b/>
                  <w:bCs/>
                  <w:lang w:val="da-DK"/>
                  <w:rPrChange w:id="19254" w:author="phuong vu" w:date="2018-11-25T21:55:00Z">
                    <w:rPr>
                      <w:b/>
                      <w:bCs/>
                      <w:lang w:val="da-DK"/>
                    </w:rPr>
                  </w:rPrChange>
                </w:rPr>
                <w:t>Tên trường</w:t>
              </w:r>
            </w:ins>
          </w:p>
        </w:tc>
        <w:tc>
          <w:tcPr>
            <w:tcW w:w="1527" w:type="dxa"/>
            <w:noWrap/>
            <w:vAlign w:val="center"/>
            <w:hideMark/>
            <w:tcPrChange w:id="19255" w:author="phuong vu" w:date="2018-11-23T15:22:00Z">
              <w:tcPr>
                <w:tcW w:w="1300" w:type="dxa"/>
                <w:noWrap/>
                <w:vAlign w:val="center"/>
                <w:hideMark/>
              </w:tcPr>
            </w:tcPrChange>
          </w:tcPr>
          <w:p w14:paraId="393E8472" w14:textId="77777777" w:rsidR="00FE414E" w:rsidRPr="00BA3432" w:rsidRDefault="00FE414E" w:rsidP="000245EB">
            <w:pPr>
              <w:spacing w:line="276" w:lineRule="auto"/>
              <w:jc w:val="center"/>
              <w:rPr>
                <w:ins w:id="19256" w:author="phuong vu" w:date="2018-11-23T15:20:00Z"/>
                <w:b/>
                <w:bCs/>
                <w:rPrChange w:id="19257" w:author="phuong vu" w:date="2018-11-25T21:55:00Z">
                  <w:rPr>
                    <w:ins w:id="19258" w:author="phuong vu" w:date="2018-11-23T15:20:00Z"/>
                    <w:b/>
                    <w:bCs/>
                  </w:rPr>
                </w:rPrChange>
              </w:rPr>
            </w:pPr>
            <w:ins w:id="19259" w:author="phuong vu" w:date="2018-11-23T15:20:00Z">
              <w:r w:rsidRPr="00BA3432">
                <w:rPr>
                  <w:b/>
                  <w:bCs/>
                  <w:lang w:val="da-DK"/>
                  <w:rPrChange w:id="19260" w:author="phuong vu" w:date="2018-11-25T21:55:00Z">
                    <w:rPr>
                      <w:b/>
                      <w:bCs/>
                      <w:lang w:val="da-DK"/>
                    </w:rPr>
                  </w:rPrChange>
                </w:rPr>
                <w:t>Kiểu</w:t>
              </w:r>
            </w:ins>
          </w:p>
        </w:tc>
        <w:tc>
          <w:tcPr>
            <w:tcW w:w="1098" w:type="dxa"/>
            <w:noWrap/>
            <w:vAlign w:val="center"/>
            <w:hideMark/>
            <w:tcPrChange w:id="19261" w:author="phuong vu" w:date="2018-11-23T15:22:00Z">
              <w:tcPr>
                <w:tcW w:w="1098" w:type="dxa"/>
                <w:noWrap/>
                <w:vAlign w:val="center"/>
                <w:hideMark/>
              </w:tcPr>
            </w:tcPrChange>
          </w:tcPr>
          <w:p w14:paraId="2E6BCFFF" w14:textId="77777777" w:rsidR="00FE414E" w:rsidRPr="00BA3432" w:rsidRDefault="00FE414E" w:rsidP="000245EB">
            <w:pPr>
              <w:spacing w:line="276" w:lineRule="auto"/>
              <w:jc w:val="center"/>
              <w:rPr>
                <w:ins w:id="19262" w:author="phuong vu" w:date="2018-11-23T15:20:00Z"/>
                <w:b/>
                <w:bCs/>
                <w:rPrChange w:id="19263" w:author="phuong vu" w:date="2018-11-25T21:55:00Z">
                  <w:rPr>
                    <w:ins w:id="19264" w:author="phuong vu" w:date="2018-11-23T15:20:00Z"/>
                    <w:b/>
                    <w:bCs/>
                  </w:rPr>
                </w:rPrChange>
              </w:rPr>
            </w:pPr>
            <w:ins w:id="19265" w:author="phuong vu" w:date="2018-11-23T15:20:00Z">
              <w:r w:rsidRPr="00BA3432">
                <w:rPr>
                  <w:b/>
                  <w:bCs/>
                  <w:lang w:val="da-DK"/>
                  <w:rPrChange w:id="19266" w:author="phuong vu" w:date="2018-11-25T21:55:00Z">
                    <w:rPr>
                      <w:b/>
                      <w:bCs/>
                      <w:lang w:val="da-DK"/>
                    </w:rPr>
                  </w:rPrChange>
                </w:rPr>
                <w:t>Chấp nhận Null</w:t>
              </w:r>
            </w:ins>
          </w:p>
        </w:tc>
        <w:tc>
          <w:tcPr>
            <w:tcW w:w="838" w:type="dxa"/>
            <w:noWrap/>
            <w:vAlign w:val="center"/>
            <w:hideMark/>
            <w:tcPrChange w:id="19267" w:author="phuong vu" w:date="2018-11-23T15:22:00Z">
              <w:tcPr>
                <w:tcW w:w="838" w:type="dxa"/>
                <w:noWrap/>
                <w:vAlign w:val="center"/>
                <w:hideMark/>
              </w:tcPr>
            </w:tcPrChange>
          </w:tcPr>
          <w:p w14:paraId="79174785" w14:textId="77777777" w:rsidR="00FE414E" w:rsidRPr="00BA3432" w:rsidRDefault="00FE414E" w:rsidP="000245EB">
            <w:pPr>
              <w:spacing w:line="276" w:lineRule="auto"/>
              <w:jc w:val="center"/>
              <w:rPr>
                <w:ins w:id="19268" w:author="phuong vu" w:date="2018-11-23T15:20:00Z"/>
                <w:b/>
                <w:bCs/>
                <w:rPrChange w:id="19269" w:author="phuong vu" w:date="2018-11-25T21:55:00Z">
                  <w:rPr>
                    <w:ins w:id="19270" w:author="phuong vu" w:date="2018-11-23T15:20:00Z"/>
                    <w:b/>
                    <w:bCs/>
                  </w:rPr>
                </w:rPrChange>
              </w:rPr>
            </w:pPr>
            <w:ins w:id="19271" w:author="phuong vu" w:date="2018-11-23T15:20:00Z">
              <w:r w:rsidRPr="00BA3432">
                <w:rPr>
                  <w:b/>
                  <w:bCs/>
                  <w:lang w:val="da-DK"/>
                  <w:rPrChange w:id="19272" w:author="phuong vu" w:date="2018-11-25T21:55:00Z">
                    <w:rPr>
                      <w:b/>
                      <w:bCs/>
                      <w:lang w:val="da-DK"/>
                    </w:rPr>
                  </w:rPrChange>
                </w:rPr>
                <w:t>Khóa chính</w:t>
              </w:r>
            </w:ins>
          </w:p>
        </w:tc>
        <w:tc>
          <w:tcPr>
            <w:tcW w:w="823" w:type="dxa"/>
            <w:noWrap/>
            <w:vAlign w:val="center"/>
            <w:hideMark/>
            <w:tcPrChange w:id="19273" w:author="phuong vu" w:date="2018-11-23T15:22:00Z">
              <w:tcPr>
                <w:tcW w:w="823" w:type="dxa"/>
                <w:noWrap/>
                <w:vAlign w:val="center"/>
                <w:hideMark/>
              </w:tcPr>
            </w:tcPrChange>
          </w:tcPr>
          <w:p w14:paraId="0D1FAA03" w14:textId="77777777" w:rsidR="00FE414E" w:rsidRPr="00BA3432" w:rsidRDefault="00FE414E" w:rsidP="000245EB">
            <w:pPr>
              <w:spacing w:line="276" w:lineRule="auto"/>
              <w:jc w:val="center"/>
              <w:rPr>
                <w:ins w:id="19274" w:author="phuong vu" w:date="2018-11-23T15:20:00Z"/>
                <w:b/>
                <w:bCs/>
                <w:rPrChange w:id="19275" w:author="phuong vu" w:date="2018-11-25T21:55:00Z">
                  <w:rPr>
                    <w:ins w:id="19276" w:author="phuong vu" w:date="2018-11-23T15:20:00Z"/>
                    <w:b/>
                    <w:bCs/>
                  </w:rPr>
                </w:rPrChange>
              </w:rPr>
            </w:pPr>
            <w:ins w:id="19277" w:author="phuong vu" w:date="2018-11-23T15:20:00Z">
              <w:r w:rsidRPr="00BA3432">
                <w:rPr>
                  <w:b/>
                  <w:bCs/>
                  <w:lang w:val="da-DK"/>
                  <w:rPrChange w:id="19278" w:author="phuong vu" w:date="2018-11-25T21:55:00Z">
                    <w:rPr>
                      <w:b/>
                      <w:bCs/>
                      <w:lang w:val="da-DK"/>
                    </w:rPr>
                  </w:rPrChange>
                </w:rPr>
                <w:t>Khóa ngoại</w:t>
              </w:r>
            </w:ins>
          </w:p>
        </w:tc>
        <w:tc>
          <w:tcPr>
            <w:tcW w:w="2228" w:type="dxa"/>
            <w:noWrap/>
            <w:vAlign w:val="center"/>
            <w:hideMark/>
            <w:tcPrChange w:id="19279" w:author="phuong vu" w:date="2018-11-23T15:22:00Z">
              <w:tcPr>
                <w:tcW w:w="2228" w:type="dxa"/>
                <w:noWrap/>
                <w:vAlign w:val="center"/>
                <w:hideMark/>
              </w:tcPr>
            </w:tcPrChange>
          </w:tcPr>
          <w:p w14:paraId="12C9EFC3" w14:textId="77777777" w:rsidR="00FE414E" w:rsidRPr="00BA3432" w:rsidRDefault="00FE414E" w:rsidP="000245EB">
            <w:pPr>
              <w:spacing w:line="276" w:lineRule="auto"/>
              <w:ind w:right="226"/>
              <w:jc w:val="center"/>
              <w:rPr>
                <w:ins w:id="19280" w:author="phuong vu" w:date="2018-11-23T15:20:00Z"/>
                <w:b/>
                <w:bCs/>
                <w:rPrChange w:id="19281" w:author="phuong vu" w:date="2018-11-25T21:55:00Z">
                  <w:rPr>
                    <w:ins w:id="19282" w:author="phuong vu" w:date="2018-11-23T15:20:00Z"/>
                    <w:b/>
                    <w:bCs/>
                  </w:rPr>
                </w:rPrChange>
              </w:rPr>
            </w:pPr>
            <w:ins w:id="19283" w:author="phuong vu" w:date="2018-11-23T15:20:00Z">
              <w:r w:rsidRPr="00BA3432">
                <w:rPr>
                  <w:b/>
                  <w:bCs/>
                  <w:lang w:val="da-DK"/>
                  <w:rPrChange w:id="19284" w:author="phuong vu" w:date="2018-11-25T21:55:00Z">
                    <w:rPr>
                      <w:b/>
                      <w:bCs/>
                      <w:lang w:val="da-DK"/>
                    </w:rPr>
                  </w:rPrChange>
                </w:rPr>
                <w:t>Mô tả</w:t>
              </w:r>
            </w:ins>
          </w:p>
        </w:tc>
      </w:tr>
      <w:tr w:rsidR="00FE414E" w:rsidRPr="00BA3432" w14:paraId="6332A91D" w14:textId="77777777" w:rsidTr="00FE414E">
        <w:trPr>
          <w:trHeight w:val="300"/>
          <w:ins w:id="19285" w:author="phuong vu" w:date="2018-11-23T15:20:00Z"/>
          <w:trPrChange w:id="19286" w:author="phuong vu" w:date="2018-11-23T15:22:00Z">
            <w:trPr>
              <w:trHeight w:val="300"/>
            </w:trPr>
          </w:trPrChange>
        </w:trPr>
        <w:tc>
          <w:tcPr>
            <w:tcW w:w="708" w:type="dxa"/>
            <w:noWrap/>
            <w:vAlign w:val="center"/>
            <w:hideMark/>
            <w:tcPrChange w:id="19287" w:author="phuong vu" w:date="2018-11-23T15:22:00Z">
              <w:tcPr>
                <w:tcW w:w="708" w:type="dxa"/>
                <w:noWrap/>
                <w:vAlign w:val="center"/>
                <w:hideMark/>
              </w:tcPr>
            </w:tcPrChange>
          </w:tcPr>
          <w:p w14:paraId="5AA5E939" w14:textId="77777777" w:rsidR="00FE414E" w:rsidRPr="00BA3432" w:rsidRDefault="00FE414E" w:rsidP="000245EB">
            <w:pPr>
              <w:spacing w:line="276" w:lineRule="auto"/>
              <w:jc w:val="center"/>
              <w:rPr>
                <w:ins w:id="19288" w:author="phuong vu" w:date="2018-11-23T15:20:00Z"/>
                <w:rPrChange w:id="19289" w:author="phuong vu" w:date="2018-11-25T21:55:00Z">
                  <w:rPr>
                    <w:ins w:id="19290" w:author="phuong vu" w:date="2018-11-23T15:20:00Z"/>
                  </w:rPr>
                </w:rPrChange>
              </w:rPr>
            </w:pPr>
            <w:ins w:id="19291" w:author="phuong vu" w:date="2018-11-23T15:20:00Z">
              <w:r w:rsidRPr="00BA3432">
                <w:rPr>
                  <w:rPrChange w:id="19292" w:author="phuong vu" w:date="2018-11-25T21:55:00Z">
                    <w:rPr/>
                  </w:rPrChange>
                </w:rPr>
                <w:t>1</w:t>
              </w:r>
            </w:ins>
          </w:p>
        </w:tc>
        <w:tc>
          <w:tcPr>
            <w:tcW w:w="2257" w:type="dxa"/>
            <w:noWrap/>
            <w:hideMark/>
            <w:tcPrChange w:id="19293" w:author="phuong vu" w:date="2018-11-23T15:22:00Z">
              <w:tcPr>
                <w:tcW w:w="2484" w:type="dxa"/>
                <w:noWrap/>
                <w:hideMark/>
              </w:tcPr>
            </w:tcPrChange>
          </w:tcPr>
          <w:p w14:paraId="29F121E6" w14:textId="746E588E" w:rsidR="00FE414E" w:rsidRPr="00BA3432" w:rsidRDefault="00FE414E" w:rsidP="000245EB">
            <w:pPr>
              <w:spacing w:line="276" w:lineRule="auto"/>
              <w:rPr>
                <w:ins w:id="19294" w:author="phuong vu" w:date="2018-11-23T15:20:00Z"/>
                <w:lang w:val="en-US"/>
                <w:rPrChange w:id="19295" w:author="phuong vu" w:date="2018-11-25T21:55:00Z">
                  <w:rPr>
                    <w:ins w:id="19296" w:author="phuong vu" w:date="2018-11-23T15:20:00Z"/>
                  </w:rPr>
                </w:rPrChange>
              </w:rPr>
            </w:pPr>
            <w:ins w:id="19297" w:author="phuong vu" w:date="2018-11-23T15:20:00Z">
              <w:r w:rsidRPr="00BA3432">
                <w:rPr>
                  <w:lang w:val="en-US"/>
                  <w:rPrChange w:id="19298" w:author="phuong vu" w:date="2018-11-25T21:55:00Z">
                    <w:rPr>
                      <w:lang w:val="en-US"/>
                    </w:rPr>
                  </w:rPrChange>
                </w:rPr>
                <w:t>id</w:t>
              </w:r>
            </w:ins>
          </w:p>
        </w:tc>
        <w:tc>
          <w:tcPr>
            <w:tcW w:w="1527" w:type="dxa"/>
            <w:noWrap/>
            <w:hideMark/>
            <w:tcPrChange w:id="19299" w:author="phuong vu" w:date="2018-11-23T15:22:00Z">
              <w:tcPr>
                <w:tcW w:w="1300" w:type="dxa"/>
                <w:noWrap/>
                <w:hideMark/>
              </w:tcPr>
            </w:tcPrChange>
          </w:tcPr>
          <w:p w14:paraId="22AE4781" w14:textId="77777777" w:rsidR="00FE414E" w:rsidRPr="00BA3432" w:rsidRDefault="00FE414E" w:rsidP="000245EB">
            <w:pPr>
              <w:spacing w:line="276" w:lineRule="auto"/>
              <w:rPr>
                <w:ins w:id="19300" w:author="phuong vu" w:date="2018-11-23T15:20:00Z"/>
                <w:rPrChange w:id="19301" w:author="phuong vu" w:date="2018-11-25T21:55:00Z">
                  <w:rPr>
                    <w:ins w:id="19302" w:author="phuong vu" w:date="2018-11-23T15:20:00Z"/>
                  </w:rPr>
                </w:rPrChange>
              </w:rPr>
            </w:pPr>
            <w:ins w:id="19303" w:author="phuong vu" w:date="2018-11-23T15:20:00Z">
              <w:r w:rsidRPr="00AD0E2E">
                <w:t>numeric</w:t>
              </w:r>
            </w:ins>
          </w:p>
        </w:tc>
        <w:tc>
          <w:tcPr>
            <w:tcW w:w="1098" w:type="dxa"/>
            <w:noWrap/>
            <w:vAlign w:val="center"/>
            <w:hideMark/>
            <w:tcPrChange w:id="19304" w:author="phuong vu" w:date="2018-11-23T15:22:00Z">
              <w:tcPr>
                <w:tcW w:w="1098" w:type="dxa"/>
                <w:noWrap/>
                <w:vAlign w:val="center"/>
                <w:hideMark/>
              </w:tcPr>
            </w:tcPrChange>
          </w:tcPr>
          <w:p w14:paraId="12F9D644" w14:textId="77777777" w:rsidR="00FE414E" w:rsidRPr="00BA3432" w:rsidRDefault="00FE414E" w:rsidP="000245EB">
            <w:pPr>
              <w:spacing w:line="276" w:lineRule="auto"/>
              <w:jc w:val="center"/>
              <w:rPr>
                <w:ins w:id="19305" w:author="phuong vu" w:date="2018-11-23T15:20:00Z"/>
                <w:rPrChange w:id="19306" w:author="phuong vu" w:date="2018-11-25T21:55:00Z">
                  <w:rPr>
                    <w:ins w:id="19307" w:author="phuong vu" w:date="2018-11-23T15:20:00Z"/>
                  </w:rPr>
                </w:rPrChange>
              </w:rPr>
            </w:pPr>
          </w:p>
        </w:tc>
        <w:tc>
          <w:tcPr>
            <w:tcW w:w="838" w:type="dxa"/>
            <w:noWrap/>
            <w:vAlign w:val="center"/>
            <w:hideMark/>
            <w:tcPrChange w:id="19308" w:author="phuong vu" w:date="2018-11-23T15:22:00Z">
              <w:tcPr>
                <w:tcW w:w="838" w:type="dxa"/>
                <w:noWrap/>
                <w:vAlign w:val="center"/>
                <w:hideMark/>
              </w:tcPr>
            </w:tcPrChange>
          </w:tcPr>
          <w:p w14:paraId="159D9D3D" w14:textId="77777777" w:rsidR="00FE414E" w:rsidRPr="00BA3432" w:rsidRDefault="00FE414E" w:rsidP="000245EB">
            <w:pPr>
              <w:spacing w:line="276" w:lineRule="auto"/>
              <w:jc w:val="center"/>
              <w:rPr>
                <w:ins w:id="19309" w:author="phuong vu" w:date="2018-11-23T15:20:00Z"/>
                <w:rPrChange w:id="19310" w:author="phuong vu" w:date="2018-11-25T21:55:00Z">
                  <w:rPr>
                    <w:ins w:id="19311" w:author="phuong vu" w:date="2018-11-23T15:20:00Z"/>
                  </w:rPr>
                </w:rPrChange>
              </w:rPr>
            </w:pPr>
            <w:ins w:id="19312" w:author="phuong vu" w:date="2018-11-23T15:20:00Z">
              <w:r w:rsidRPr="00BA3432">
                <w:rPr>
                  <w:rPrChange w:id="19313" w:author="phuong vu" w:date="2018-11-25T21:55:00Z">
                    <w:rPr/>
                  </w:rPrChange>
                </w:rPr>
                <w:t>X</w:t>
              </w:r>
            </w:ins>
          </w:p>
        </w:tc>
        <w:tc>
          <w:tcPr>
            <w:tcW w:w="823" w:type="dxa"/>
            <w:noWrap/>
            <w:vAlign w:val="center"/>
            <w:hideMark/>
            <w:tcPrChange w:id="19314" w:author="phuong vu" w:date="2018-11-23T15:22:00Z">
              <w:tcPr>
                <w:tcW w:w="823" w:type="dxa"/>
                <w:noWrap/>
                <w:vAlign w:val="center"/>
                <w:hideMark/>
              </w:tcPr>
            </w:tcPrChange>
          </w:tcPr>
          <w:p w14:paraId="5AA5D8EB" w14:textId="77777777" w:rsidR="00FE414E" w:rsidRPr="00BA3432" w:rsidRDefault="00FE414E" w:rsidP="000245EB">
            <w:pPr>
              <w:spacing w:line="276" w:lineRule="auto"/>
              <w:jc w:val="center"/>
              <w:rPr>
                <w:ins w:id="19315" w:author="phuong vu" w:date="2018-11-23T15:20:00Z"/>
                <w:rPrChange w:id="19316" w:author="phuong vu" w:date="2018-11-25T21:55:00Z">
                  <w:rPr>
                    <w:ins w:id="19317" w:author="phuong vu" w:date="2018-11-23T15:20:00Z"/>
                  </w:rPr>
                </w:rPrChange>
              </w:rPr>
            </w:pPr>
          </w:p>
        </w:tc>
        <w:tc>
          <w:tcPr>
            <w:tcW w:w="2228" w:type="dxa"/>
            <w:noWrap/>
            <w:hideMark/>
            <w:tcPrChange w:id="19318" w:author="phuong vu" w:date="2018-11-23T15:22:00Z">
              <w:tcPr>
                <w:tcW w:w="2228" w:type="dxa"/>
                <w:noWrap/>
                <w:hideMark/>
              </w:tcPr>
            </w:tcPrChange>
          </w:tcPr>
          <w:p w14:paraId="277F8C36" w14:textId="4340AC04" w:rsidR="00FE414E" w:rsidRPr="00BA3432" w:rsidRDefault="00FE414E" w:rsidP="000245EB">
            <w:pPr>
              <w:spacing w:line="276" w:lineRule="auto"/>
              <w:rPr>
                <w:ins w:id="19319" w:author="phuong vu" w:date="2018-11-23T15:20:00Z"/>
                <w:lang w:val="en-US"/>
                <w:rPrChange w:id="19320" w:author="phuong vu" w:date="2018-11-25T21:55:00Z">
                  <w:rPr>
                    <w:ins w:id="19321" w:author="phuong vu" w:date="2018-11-23T15:20:00Z"/>
                    <w:lang w:val="en-US"/>
                  </w:rPr>
                </w:rPrChange>
              </w:rPr>
            </w:pPr>
            <w:ins w:id="19322" w:author="phuong vu" w:date="2018-11-23T15:20:00Z">
              <w:r w:rsidRPr="00BA3432">
                <w:rPr>
                  <w:rPrChange w:id="19323" w:author="phuong vu" w:date="2018-11-25T21:55:00Z">
                    <w:rPr/>
                  </w:rPrChange>
                </w:rPr>
                <w:t>ID</w:t>
              </w:r>
            </w:ins>
            <w:ins w:id="19324" w:author="phuong vu" w:date="2018-11-23T15:22:00Z">
              <w:r w:rsidRPr="00BA3432">
                <w:rPr>
                  <w:lang w:val="en-US"/>
                  <w:rPrChange w:id="19325" w:author="phuong vu" w:date="2018-11-25T21:55:00Z">
                    <w:rPr>
                      <w:lang w:val="en-US"/>
                    </w:rPr>
                  </w:rPrChange>
                </w:rPr>
                <w:t xml:space="preserve"> người dùng</w:t>
              </w:r>
            </w:ins>
          </w:p>
        </w:tc>
      </w:tr>
      <w:tr w:rsidR="00FE414E" w:rsidRPr="00BA3432" w14:paraId="1F065723" w14:textId="77777777" w:rsidTr="00FE414E">
        <w:trPr>
          <w:trHeight w:val="300"/>
          <w:ins w:id="19326" w:author="phuong vu" w:date="2018-11-23T15:20:00Z"/>
          <w:trPrChange w:id="19327" w:author="phuong vu" w:date="2018-11-23T15:22:00Z">
            <w:trPr>
              <w:trHeight w:val="300"/>
            </w:trPr>
          </w:trPrChange>
        </w:trPr>
        <w:tc>
          <w:tcPr>
            <w:tcW w:w="708" w:type="dxa"/>
            <w:noWrap/>
            <w:vAlign w:val="center"/>
            <w:hideMark/>
            <w:tcPrChange w:id="19328" w:author="phuong vu" w:date="2018-11-23T15:22:00Z">
              <w:tcPr>
                <w:tcW w:w="708" w:type="dxa"/>
                <w:noWrap/>
                <w:vAlign w:val="center"/>
                <w:hideMark/>
              </w:tcPr>
            </w:tcPrChange>
          </w:tcPr>
          <w:p w14:paraId="298EB1E7" w14:textId="77777777" w:rsidR="00FE414E" w:rsidRPr="00BA3432" w:rsidRDefault="00FE414E" w:rsidP="000245EB">
            <w:pPr>
              <w:spacing w:line="276" w:lineRule="auto"/>
              <w:jc w:val="center"/>
              <w:rPr>
                <w:ins w:id="19329" w:author="phuong vu" w:date="2018-11-23T15:20:00Z"/>
                <w:rPrChange w:id="19330" w:author="phuong vu" w:date="2018-11-25T21:55:00Z">
                  <w:rPr>
                    <w:ins w:id="19331" w:author="phuong vu" w:date="2018-11-23T15:20:00Z"/>
                  </w:rPr>
                </w:rPrChange>
              </w:rPr>
            </w:pPr>
            <w:ins w:id="19332" w:author="phuong vu" w:date="2018-11-23T15:20:00Z">
              <w:r w:rsidRPr="00BA3432">
                <w:rPr>
                  <w:rPrChange w:id="19333" w:author="phuong vu" w:date="2018-11-25T21:55:00Z">
                    <w:rPr/>
                  </w:rPrChange>
                </w:rPr>
                <w:t>2</w:t>
              </w:r>
            </w:ins>
          </w:p>
        </w:tc>
        <w:tc>
          <w:tcPr>
            <w:tcW w:w="2257" w:type="dxa"/>
            <w:noWrap/>
            <w:hideMark/>
            <w:tcPrChange w:id="19334" w:author="phuong vu" w:date="2018-11-23T15:22:00Z">
              <w:tcPr>
                <w:tcW w:w="2484" w:type="dxa"/>
                <w:noWrap/>
                <w:hideMark/>
              </w:tcPr>
            </w:tcPrChange>
          </w:tcPr>
          <w:p w14:paraId="624BA1C4" w14:textId="3176EE86" w:rsidR="00FE414E" w:rsidRPr="00BA3432" w:rsidRDefault="00FE414E" w:rsidP="000245EB">
            <w:pPr>
              <w:spacing w:line="276" w:lineRule="auto"/>
              <w:rPr>
                <w:ins w:id="19335" w:author="phuong vu" w:date="2018-11-23T15:20:00Z"/>
                <w:lang w:val="en-US"/>
                <w:rPrChange w:id="19336" w:author="phuong vu" w:date="2018-11-25T21:55:00Z">
                  <w:rPr>
                    <w:ins w:id="19337" w:author="phuong vu" w:date="2018-11-23T15:20:00Z"/>
                    <w:lang w:val="en-US"/>
                  </w:rPr>
                </w:rPrChange>
              </w:rPr>
            </w:pPr>
            <w:ins w:id="19338" w:author="phuong vu" w:date="2018-11-23T15:20:00Z">
              <w:r w:rsidRPr="00BA3432">
                <w:rPr>
                  <w:lang w:val="en-US"/>
                  <w:rPrChange w:id="19339" w:author="phuong vu" w:date="2018-11-25T21:55:00Z">
                    <w:rPr>
                      <w:lang w:val="en-US"/>
                    </w:rPr>
                  </w:rPrChange>
                </w:rPr>
                <w:t>first_name</w:t>
              </w:r>
            </w:ins>
          </w:p>
        </w:tc>
        <w:tc>
          <w:tcPr>
            <w:tcW w:w="1527" w:type="dxa"/>
            <w:noWrap/>
            <w:hideMark/>
            <w:tcPrChange w:id="19340" w:author="phuong vu" w:date="2018-11-23T15:22:00Z">
              <w:tcPr>
                <w:tcW w:w="1300" w:type="dxa"/>
                <w:noWrap/>
                <w:hideMark/>
              </w:tcPr>
            </w:tcPrChange>
          </w:tcPr>
          <w:p w14:paraId="0A89B48C" w14:textId="6F1262BD" w:rsidR="00FE414E" w:rsidRPr="00BA3432" w:rsidRDefault="00FE414E" w:rsidP="000245EB">
            <w:pPr>
              <w:spacing w:line="276" w:lineRule="auto"/>
              <w:rPr>
                <w:ins w:id="19341" w:author="phuong vu" w:date="2018-11-23T15:20:00Z"/>
                <w:lang w:val="en-US"/>
                <w:rPrChange w:id="19342" w:author="phuong vu" w:date="2018-11-25T21:55:00Z">
                  <w:rPr>
                    <w:ins w:id="19343" w:author="phuong vu" w:date="2018-11-23T15:20:00Z"/>
                    <w:lang w:val="en-US"/>
                  </w:rPr>
                </w:rPrChange>
              </w:rPr>
            </w:pPr>
            <w:ins w:id="19344" w:author="phuong vu" w:date="2018-11-23T15:21:00Z">
              <w:r w:rsidRPr="00BA3432">
                <w:rPr>
                  <w:rPrChange w:id="19345" w:author="phuong vu" w:date="2018-11-25T21:55:00Z">
                    <w:rPr/>
                  </w:rPrChange>
                </w:rPr>
                <w:t>character varying</w:t>
              </w:r>
            </w:ins>
          </w:p>
        </w:tc>
        <w:tc>
          <w:tcPr>
            <w:tcW w:w="1098" w:type="dxa"/>
            <w:noWrap/>
            <w:vAlign w:val="center"/>
            <w:hideMark/>
            <w:tcPrChange w:id="19346" w:author="phuong vu" w:date="2018-11-23T15:22:00Z">
              <w:tcPr>
                <w:tcW w:w="1098" w:type="dxa"/>
                <w:noWrap/>
                <w:vAlign w:val="center"/>
                <w:hideMark/>
              </w:tcPr>
            </w:tcPrChange>
          </w:tcPr>
          <w:p w14:paraId="5FE01841" w14:textId="77777777" w:rsidR="00FE414E" w:rsidRPr="00BA3432" w:rsidRDefault="00FE414E" w:rsidP="000245EB">
            <w:pPr>
              <w:spacing w:line="276" w:lineRule="auto"/>
              <w:jc w:val="center"/>
              <w:rPr>
                <w:ins w:id="19347" w:author="phuong vu" w:date="2018-11-23T15:20:00Z"/>
                <w:rPrChange w:id="19348" w:author="phuong vu" w:date="2018-11-25T21:55:00Z">
                  <w:rPr>
                    <w:ins w:id="19349" w:author="phuong vu" w:date="2018-11-23T15:20:00Z"/>
                  </w:rPr>
                </w:rPrChange>
              </w:rPr>
            </w:pPr>
          </w:p>
        </w:tc>
        <w:tc>
          <w:tcPr>
            <w:tcW w:w="838" w:type="dxa"/>
            <w:noWrap/>
            <w:vAlign w:val="center"/>
            <w:hideMark/>
            <w:tcPrChange w:id="19350" w:author="phuong vu" w:date="2018-11-23T15:22:00Z">
              <w:tcPr>
                <w:tcW w:w="838" w:type="dxa"/>
                <w:noWrap/>
                <w:vAlign w:val="center"/>
                <w:hideMark/>
              </w:tcPr>
            </w:tcPrChange>
          </w:tcPr>
          <w:p w14:paraId="330F54B3" w14:textId="77777777" w:rsidR="00FE414E" w:rsidRPr="00BA3432" w:rsidRDefault="00FE414E" w:rsidP="000245EB">
            <w:pPr>
              <w:spacing w:line="276" w:lineRule="auto"/>
              <w:jc w:val="center"/>
              <w:rPr>
                <w:ins w:id="19351" w:author="phuong vu" w:date="2018-11-23T15:20:00Z"/>
                <w:rPrChange w:id="19352" w:author="phuong vu" w:date="2018-11-25T21:55:00Z">
                  <w:rPr>
                    <w:ins w:id="19353" w:author="phuong vu" w:date="2018-11-23T15:20:00Z"/>
                  </w:rPr>
                </w:rPrChange>
              </w:rPr>
            </w:pPr>
          </w:p>
        </w:tc>
        <w:tc>
          <w:tcPr>
            <w:tcW w:w="823" w:type="dxa"/>
            <w:noWrap/>
            <w:vAlign w:val="center"/>
            <w:hideMark/>
            <w:tcPrChange w:id="19354" w:author="phuong vu" w:date="2018-11-23T15:22:00Z">
              <w:tcPr>
                <w:tcW w:w="823" w:type="dxa"/>
                <w:noWrap/>
                <w:vAlign w:val="center"/>
                <w:hideMark/>
              </w:tcPr>
            </w:tcPrChange>
          </w:tcPr>
          <w:p w14:paraId="6E311DC2" w14:textId="77777777" w:rsidR="00FE414E" w:rsidRPr="00BA3432" w:rsidRDefault="00FE414E" w:rsidP="000245EB">
            <w:pPr>
              <w:spacing w:line="276" w:lineRule="auto"/>
              <w:jc w:val="center"/>
              <w:rPr>
                <w:ins w:id="19355" w:author="phuong vu" w:date="2018-11-23T15:20:00Z"/>
                <w:lang w:val="en-US"/>
                <w:rPrChange w:id="19356" w:author="phuong vu" w:date="2018-11-25T21:55:00Z">
                  <w:rPr>
                    <w:ins w:id="19357" w:author="phuong vu" w:date="2018-11-23T15:20:00Z"/>
                    <w:lang w:val="en-US"/>
                  </w:rPr>
                </w:rPrChange>
              </w:rPr>
            </w:pPr>
            <w:ins w:id="19358" w:author="phuong vu" w:date="2018-11-23T15:20:00Z">
              <w:r w:rsidRPr="00BA3432">
                <w:rPr>
                  <w:lang w:val="en-US"/>
                  <w:rPrChange w:id="19359" w:author="phuong vu" w:date="2018-11-25T21:55:00Z">
                    <w:rPr>
                      <w:lang w:val="en-US"/>
                    </w:rPr>
                  </w:rPrChange>
                </w:rPr>
                <w:t>X</w:t>
              </w:r>
            </w:ins>
          </w:p>
        </w:tc>
        <w:tc>
          <w:tcPr>
            <w:tcW w:w="2228" w:type="dxa"/>
            <w:noWrap/>
            <w:hideMark/>
            <w:tcPrChange w:id="19360" w:author="phuong vu" w:date="2018-11-23T15:22:00Z">
              <w:tcPr>
                <w:tcW w:w="2228" w:type="dxa"/>
                <w:noWrap/>
                <w:hideMark/>
              </w:tcPr>
            </w:tcPrChange>
          </w:tcPr>
          <w:p w14:paraId="6D4F874C" w14:textId="16CDE105" w:rsidR="00FE414E" w:rsidRPr="00BA3432" w:rsidRDefault="00FE414E" w:rsidP="000245EB">
            <w:pPr>
              <w:spacing w:line="276" w:lineRule="auto"/>
              <w:rPr>
                <w:ins w:id="19361" w:author="phuong vu" w:date="2018-11-23T15:20:00Z"/>
                <w:lang w:val="en-US"/>
                <w:rPrChange w:id="19362" w:author="phuong vu" w:date="2018-11-25T21:55:00Z">
                  <w:rPr>
                    <w:ins w:id="19363" w:author="phuong vu" w:date="2018-11-23T15:20:00Z"/>
                    <w:lang w:val="en-US"/>
                  </w:rPr>
                </w:rPrChange>
              </w:rPr>
            </w:pPr>
            <w:ins w:id="19364" w:author="phuong vu" w:date="2018-11-23T15:22:00Z">
              <w:r w:rsidRPr="00BA3432">
                <w:rPr>
                  <w:lang w:val="en-US"/>
                  <w:rPrChange w:id="19365" w:author="phuong vu" w:date="2018-11-25T21:55:00Z">
                    <w:rPr>
                      <w:lang w:val="en-US"/>
                    </w:rPr>
                  </w:rPrChange>
                </w:rPr>
                <w:t>Tên</w:t>
              </w:r>
            </w:ins>
          </w:p>
        </w:tc>
      </w:tr>
      <w:tr w:rsidR="00FE414E" w:rsidRPr="00BA3432" w14:paraId="4D49FA0C" w14:textId="77777777" w:rsidTr="00FE414E">
        <w:trPr>
          <w:trHeight w:val="300"/>
          <w:ins w:id="19366" w:author="phuong vu" w:date="2018-11-23T15:20:00Z"/>
          <w:trPrChange w:id="19367" w:author="phuong vu" w:date="2018-11-23T15:22:00Z">
            <w:trPr>
              <w:trHeight w:val="300"/>
            </w:trPr>
          </w:trPrChange>
        </w:trPr>
        <w:tc>
          <w:tcPr>
            <w:tcW w:w="708" w:type="dxa"/>
            <w:noWrap/>
            <w:vAlign w:val="center"/>
            <w:tcPrChange w:id="19368" w:author="phuong vu" w:date="2018-11-23T15:22:00Z">
              <w:tcPr>
                <w:tcW w:w="708" w:type="dxa"/>
                <w:noWrap/>
                <w:vAlign w:val="center"/>
              </w:tcPr>
            </w:tcPrChange>
          </w:tcPr>
          <w:p w14:paraId="51499C2D" w14:textId="77777777" w:rsidR="00FE414E" w:rsidRPr="00BA3432" w:rsidRDefault="00FE414E" w:rsidP="000245EB">
            <w:pPr>
              <w:spacing w:line="276" w:lineRule="auto"/>
              <w:jc w:val="center"/>
              <w:rPr>
                <w:ins w:id="19369" w:author="phuong vu" w:date="2018-11-23T15:20:00Z"/>
                <w:lang w:val="en-US"/>
                <w:rPrChange w:id="19370" w:author="phuong vu" w:date="2018-11-25T21:55:00Z">
                  <w:rPr>
                    <w:ins w:id="19371" w:author="phuong vu" w:date="2018-11-23T15:20:00Z"/>
                    <w:lang w:val="en-US"/>
                  </w:rPr>
                </w:rPrChange>
              </w:rPr>
            </w:pPr>
            <w:ins w:id="19372" w:author="phuong vu" w:date="2018-11-23T15:20:00Z">
              <w:r w:rsidRPr="00BA3432">
                <w:rPr>
                  <w:lang w:val="en-US"/>
                  <w:rPrChange w:id="19373" w:author="phuong vu" w:date="2018-11-25T21:55:00Z">
                    <w:rPr>
                      <w:lang w:val="en-US"/>
                    </w:rPr>
                  </w:rPrChange>
                </w:rPr>
                <w:t>3</w:t>
              </w:r>
            </w:ins>
          </w:p>
        </w:tc>
        <w:tc>
          <w:tcPr>
            <w:tcW w:w="2257" w:type="dxa"/>
            <w:noWrap/>
            <w:tcPrChange w:id="19374" w:author="phuong vu" w:date="2018-11-23T15:22:00Z">
              <w:tcPr>
                <w:tcW w:w="2484" w:type="dxa"/>
                <w:noWrap/>
              </w:tcPr>
            </w:tcPrChange>
          </w:tcPr>
          <w:p w14:paraId="0FF9489C" w14:textId="6AF3A459" w:rsidR="00FE414E" w:rsidRPr="00BA3432" w:rsidRDefault="00FE414E" w:rsidP="000245EB">
            <w:pPr>
              <w:spacing w:line="276" w:lineRule="auto"/>
              <w:rPr>
                <w:ins w:id="19375" w:author="phuong vu" w:date="2018-11-23T15:20:00Z"/>
                <w:lang w:val="en-US"/>
                <w:rPrChange w:id="19376" w:author="phuong vu" w:date="2018-11-25T21:55:00Z">
                  <w:rPr>
                    <w:ins w:id="19377" w:author="phuong vu" w:date="2018-11-23T15:20:00Z"/>
                    <w:lang w:val="en-US"/>
                  </w:rPr>
                </w:rPrChange>
              </w:rPr>
            </w:pPr>
            <w:ins w:id="19378" w:author="phuong vu" w:date="2018-11-23T15:20:00Z">
              <w:r w:rsidRPr="00BA3432">
                <w:rPr>
                  <w:lang w:val="en-US"/>
                  <w:rPrChange w:id="19379" w:author="phuong vu" w:date="2018-11-25T21:55:00Z">
                    <w:rPr>
                      <w:lang w:val="en-US"/>
                    </w:rPr>
                  </w:rPrChange>
                </w:rPr>
                <w:t>last_name</w:t>
              </w:r>
            </w:ins>
          </w:p>
        </w:tc>
        <w:tc>
          <w:tcPr>
            <w:tcW w:w="1527" w:type="dxa"/>
            <w:noWrap/>
            <w:tcPrChange w:id="19380" w:author="phuong vu" w:date="2018-11-23T15:22:00Z">
              <w:tcPr>
                <w:tcW w:w="1300" w:type="dxa"/>
                <w:noWrap/>
              </w:tcPr>
            </w:tcPrChange>
          </w:tcPr>
          <w:p w14:paraId="69634F7A" w14:textId="6A8B3E27" w:rsidR="00FE414E" w:rsidRPr="00BA3432" w:rsidRDefault="00FE414E" w:rsidP="000245EB">
            <w:pPr>
              <w:spacing w:line="276" w:lineRule="auto"/>
              <w:rPr>
                <w:ins w:id="19381" w:author="phuong vu" w:date="2018-11-23T15:20:00Z"/>
                <w:lang w:val="en-US"/>
                <w:rPrChange w:id="19382" w:author="phuong vu" w:date="2018-11-25T21:55:00Z">
                  <w:rPr>
                    <w:ins w:id="19383" w:author="phuong vu" w:date="2018-11-23T15:20:00Z"/>
                    <w:lang w:val="en-US"/>
                  </w:rPr>
                </w:rPrChange>
              </w:rPr>
            </w:pPr>
            <w:ins w:id="19384" w:author="phuong vu" w:date="2018-11-23T15:21:00Z">
              <w:r w:rsidRPr="00BA3432">
                <w:rPr>
                  <w:rPrChange w:id="19385" w:author="phuong vu" w:date="2018-11-25T21:55:00Z">
                    <w:rPr/>
                  </w:rPrChange>
                </w:rPr>
                <w:t>character varying</w:t>
              </w:r>
            </w:ins>
          </w:p>
        </w:tc>
        <w:tc>
          <w:tcPr>
            <w:tcW w:w="1098" w:type="dxa"/>
            <w:noWrap/>
            <w:vAlign w:val="center"/>
            <w:tcPrChange w:id="19386" w:author="phuong vu" w:date="2018-11-23T15:22:00Z">
              <w:tcPr>
                <w:tcW w:w="1098" w:type="dxa"/>
                <w:noWrap/>
                <w:vAlign w:val="center"/>
              </w:tcPr>
            </w:tcPrChange>
          </w:tcPr>
          <w:p w14:paraId="21ECEE1D" w14:textId="77777777" w:rsidR="00FE414E" w:rsidRPr="00BA3432" w:rsidRDefault="00FE414E" w:rsidP="000245EB">
            <w:pPr>
              <w:spacing w:line="276" w:lineRule="auto"/>
              <w:jc w:val="center"/>
              <w:rPr>
                <w:ins w:id="19387" w:author="phuong vu" w:date="2018-11-23T15:20:00Z"/>
                <w:rPrChange w:id="19388" w:author="phuong vu" w:date="2018-11-25T21:55:00Z">
                  <w:rPr>
                    <w:ins w:id="19389" w:author="phuong vu" w:date="2018-11-23T15:20:00Z"/>
                  </w:rPr>
                </w:rPrChange>
              </w:rPr>
            </w:pPr>
          </w:p>
        </w:tc>
        <w:tc>
          <w:tcPr>
            <w:tcW w:w="838" w:type="dxa"/>
            <w:noWrap/>
            <w:vAlign w:val="center"/>
            <w:tcPrChange w:id="19390" w:author="phuong vu" w:date="2018-11-23T15:22:00Z">
              <w:tcPr>
                <w:tcW w:w="838" w:type="dxa"/>
                <w:noWrap/>
                <w:vAlign w:val="center"/>
              </w:tcPr>
            </w:tcPrChange>
          </w:tcPr>
          <w:p w14:paraId="19778C81" w14:textId="77777777" w:rsidR="00FE414E" w:rsidRPr="00BA3432" w:rsidRDefault="00FE414E" w:rsidP="000245EB">
            <w:pPr>
              <w:spacing w:line="276" w:lineRule="auto"/>
              <w:jc w:val="center"/>
              <w:rPr>
                <w:ins w:id="19391" w:author="phuong vu" w:date="2018-11-23T15:20:00Z"/>
                <w:rPrChange w:id="19392" w:author="phuong vu" w:date="2018-11-25T21:55:00Z">
                  <w:rPr>
                    <w:ins w:id="19393" w:author="phuong vu" w:date="2018-11-23T15:20:00Z"/>
                  </w:rPr>
                </w:rPrChange>
              </w:rPr>
            </w:pPr>
          </w:p>
        </w:tc>
        <w:tc>
          <w:tcPr>
            <w:tcW w:w="823" w:type="dxa"/>
            <w:noWrap/>
            <w:vAlign w:val="center"/>
            <w:tcPrChange w:id="19394" w:author="phuong vu" w:date="2018-11-23T15:22:00Z">
              <w:tcPr>
                <w:tcW w:w="823" w:type="dxa"/>
                <w:noWrap/>
                <w:vAlign w:val="center"/>
              </w:tcPr>
            </w:tcPrChange>
          </w:tcPr>
          <w:p w14:paraId="1A55ECA9" w14:textId="77777777" w:rsidR="00FE414E" w:rsidRPr="00BA3432" w:rsidRDefault="00FE414E" w:rsidP="000245EB">
            <w:pPr>
              <w:spacing w:line="276" w:lineRule="auto"/>
              <w:jc w:val="center"/>
              <w:rPr>
                <w:ins w:id="19395" w:author="phuong vu" w:date="2018-11-23T15:20:00Z"/>
                <w:lang w:val="en-US"/>
                <w:rPrChange w:id="19396" w:author="phuong vu" w:date="2018-11-25T21:55:00Z">
                  <w:rPr>
                    <w:ins w:id="19397" w:author="phuong vu" w:date="2018-11-23T15:20:00Z"/>
                    <w:lang w:val="en-US"/>
                  </w:rPr>
                </w:rPrChange>
              </w:rPr>
            </w:pPr>
            <w:ins w:id="19398" w:author="phuong vu" w:date="2018-11-23T15:20:00Z">
              <w:r w:rsidRPr="00BA3432">
                <w:rPr>
                  <w:lang w:val="en-US"/>
                  <w:rPrChange w:id="19399" w:author="phuong vu" w:date="2018-11-25T21:55:00Z">
                    <w:rPr>
                      <w:lang w:val="en-US"/>
                    </w:rPr>
                  </w:rPrChange>
                </w:rPr>
                <w:t>X</w:t>
              </w:r>
            </w:ins>
          </w:p>
        </w:tc>
        <w:tc>
          <w:tcPr>
            <w:tcW w:w="2228" w:type="dxa"/>
            <w:noWrap/>
            <w:tcPrChange w:id="19400" w:author="phuong vu" w:date="2018-11-23T15:22:00Z">
              <w:tcPr>
                <w:tcW w:w="2228" w:type="dxa"/>
                <w:noWrap/>
              </w:tcPr>
            </w:tcPrChange>
          </w:tcPr>
          <w:p w14:paraId="6D64C0EB" w14:textId="66DF29E4" w:rsidR="00FE414E" w:rsidRPr="00BA3432" w:rsidRDefault="00FE414E" w:rsidP="000245EB">
            <w:pPr>
              <w:spacing w:line="276" w:lineRule="auto"/>
              <w:rPr>
                <w:ins w:id="19401" w:author="phuong vu" w:date="2018-11-23T15:20:00Z"/>
                <w:lang w:val="en-US"/>
                <w:rPrChange w:id="19402" w:author="phuong vu" w:date="2018-11-25T21:55:00Z">
                  <w:rPr>
                    <w:ins w:id="19403" w:author="phuong vu" w:date="2018-11-23T15:20:00Z"/>
                    <w:lang w:val="en-US"/>
                  </w:rPr>
                </w:rPrChange>
              </w:rPr>
            </w:pPr>
            <w:ins w:id="19404" w:author="phuong vu" w:date="2018-11-23T15:22:00Z">
              <w:r w:rsidRPr="00BA3432">
                <w:rPr>
                  <w:lang w:val="en-US"/>
                  <w:rPrChange w:id="19405" w:author="phuong vu" w:date="2018-11-25T21:55:00Z">
                    <w:rPr>
                      <w:lang w:val="en-US"/>
                    </w:rPr>
                  </w:rPrChange>
                </w:rPr>
                <w:t>Họ</w:t>
              </w:r>
            </w:ins>
          </w:p>
        </w:tc>
      </w:tr>
      <w:tr w:rsidR="00FE414E" w:rsidRPr="00BA3432" w14:paraId="643E3FD7" w14:textId="77777777" w:rsidTr="00FE414E">
        <w:trPr>
          <w:trHeight w:val="300"/>
          <w:ins w:id="19406" w:author="phuong vu" w:date="2018-11-23T15:20:00Z"/>
          <w:trPrChange w:id="19407" w:author="phuong vu" w:date="2018-11-23T15:22:00Z">
            <w:trPr>
              <w:trHeight w:val="300"/>
            </w:trPr>
          </w:trPrChange>
        </w:trPr>
        <w:tc>
          <w:tcPr>
            <w:tcW w:w="708" w:type="dxa"/>
            <w:noWrap/>
            <w:vAlign w:val="center"/>
            <w:tcPrChange w:id="19408" w:author="phuong vu" w:date="2018-11-23T15:22:00Z">
              <w:tcPr>
                <w:tcW w:w="708" w:type="dxa"/>
                <w:noWrap/>
                <w:vAlign w:val="center"/>
              </w:tcPr>
            </w:tcPrChange>
          </w:tcPr>
          <w:p w14:paraId="2A0A6FCF" w14:textId="77777777" w:rsidR="00FE414E" w:rsidRPr="00BA3432" w:rsidRDefault="00FE414E" w:rsidP="000245EB">
            <w:pPr>
              <w:spacing w:line="276" w:lineRule="auto"/>
              <w:jc w:val="center"/>
              <w:rPr>
                <w:ins w:id="19409" w:author="phuong vu" w:date="2018-11-23T15:20:00Z"/>
                <w:lang w:val="en-US"/>
                <w:rPrChange w:id="19410" w:author="phuong vu" w:date="2018-11-25T21:55:00Z">
                  <w:rPr>
                    <w:ins w:id="19411" w:author="phuong vu" w:date="2018-11-23T15:20:00Z"/>
                    <w:lang w:val="en-US"/>
                  </w:rPr>
                </w:rPrChange>
              </w:rPr>
            </w:pPr>
            <w:ins w:id="19412" w:author="phuong vu" w:date="2018-11-23T15:20:00Z">
              <w:r w:rsidRPr="00BA3432">
                <w:rPr>
                  <w:lang w:val="en-US"/>
                  <w:rPrChange w:id="19413" w:author="phuong vu" w:date="2018-11-25T21:55:00Z">
                    <w:rPr>
                      <w:lang w:val="en-US"/>
                    </w:rPr>
                  </w:rPrChange>
                </w:rPr>
                <w:t>4</w:t>
              </w:r>
            </w:ins>
          </w:p>
        </w:tc>
        <w:tc>
          <w:tcPr>
            <w:tcW w:w="2257" w:type="dxa"/>
            <w:noWrap/>
            <w:tcPrChange w:id="19414" w:author="phuong vu" w:date="2018-11-23T15:22:00Z">
              <w:tcPr>
                <w:tcW w:w="2484" w:type="dxa"/>
                <w:noWrap/>
              </w:tcPr>
            </w:tcPrChange>
          </w:tcPr>
          <w:p w14:paraId="6D701CAE" w14:textId="59A8071D" w:rsidR="00FE414E" w:rsidRPr="00BA3432" w:rsidRDefault="00FE414E" w:rsidP="000245EB">
            <w:pPr>
              <w:spacing w:line="276" w:lineRule="auto"/>
              <w:rPr>
                <w:ins w:id="19415" w:author="phuong vu" w:date="2018-11-23T15:20:00Z"/>
                <w:lang w:val="en-US"/>
                <w:rPrChange w:id="19416" w:author="phuong vu" w:date="2018-11-25T21:55:00Z">
                  <w:rPr>
                    <w:ins w:id="19417" w:author="phuong vu" w:date="2018-11-23T15:20:00Z"/>
                    <w:lang w:val="en-US"/>
                  </w:rPr>
                </w:rPrChange>
              </w:rPr>
            </w:pPr>
            <w:ins w:id="19418" w:author="phuong vu" w:date="2018-11-23T15:21:00Z">
              <w:r w:rsidRPr="00BA3432">
                <w:rPr>
                  <w:lang w:val="en-US"/>
                  <w:rPrChange w:id="19419" w:author="phuong vu" w:date="2018-11-25T21:55:00Z">
                    <w:rPr>
                      <w:lang w:val="en-US"/>
                    </w:rPr>
                  </w:rPrChange>
                </w:rPr>
                <w:t>create_date</w:t>
              </w:r>
            </w:ins>
          </w:p>
        </w:tc>
        <w:tc>
          <w:tcPr>
            <w:tcW w:w="1527" w:type="dxa"/>
            <w:noWrap/>
            <w:tcPrChange w:id="19420" w:author="phuong vu" w:date="2018-11-23T15:22:00Z">
              <w:tcPr>
                <w:tcW w:w="1300" w:type="dxa"/>
                <w:noWrap/>
              </w:tcPr>
            </w:tcPrChange>
          </w:tcPr>
          <w:p w14:paraId="0109402B" w14:textId="5B4CAB99" w:rsidR="00FE414E" w:rsidRPr="00BA3432" w:rsidRDefault="00FE414E" w:rsidP="000245EB">
            <w:pPr>
              <w:spacing w:line="276" w:lineRule="auto"/>
              <w:rPr>
                <w:ins w:id="19421" w:author="phuong vu" w:date="2018-11-23T15:20:00Z"/>
                <w:lang w:val="en-US"/>
                <w:rPrChange w:id="19422" w:author="phuong vu" w:date="2018-11-25T21:55:00Z">
                  <w:rPr>
                    <w:ins w:id="19423" w:author="phuong vu" w:date="2018-11-23T15:20:00Z"/>
                    <w:lang w:val="en-US"/>
                  </w:rPr>
                </w:rPrChange>
              </w:rPr>
            </w:pPr>
            <w:ins w:id="19424" w:author="phuong vu" w:date="2018-11-23T15:21:00Z">
              <w:r w:rsidRPr="00BA3432">
                <w:rPr>
                  <w:lang w:val="en-US"/>
                  <w:rPrChange w:id="19425" w:author="phuong vu" w:date="2018-11-25T21:55:00Z">
                    <w:rPr>
                      <w:lang w:val="en-US"/>
                    </w:rPr>
                  </w:rPrChange>
                </w:rPr>
                <w:t>datetime</w:t>
              </w:r>
            </w:ins>
          </w:p>
        </w:tc>
        <w:tc>
          <w:tcPr>
            <w:tcW w:w="1098" w:type="dxa"/>
            <w:noWrap/>
            <w:vAlign w:val="center"/>
            <w:tcPrChange w:id="19426" w:author="phuong vu" w:date="2018-11-23T15:22:00Z">
              <w:tcPr>
                <w:tcW w:w="1098" w:type="dxa"/>
                <w:noWrap/>
                <w:vAlign w:val="center"/>
              </w:tcPr>
            </w:tcPrChange>
          </w:tcPr>
          <w:p w14:paraId="5AEF55F6" w14:textId="77777777" w:rsidR="00FE414E" w:rsidRPr="00BA3432" w:rsidRDefault="00FE414E" w:rsidP="000245EB">
            <w:pPr>
              <w:spacing w:line="276" w:lineRule="auto"/>
              <w:jc w:val="center"/>
              <w:rPr>
                <w:ins w:id="19427" w:author="phuong vu" w:date="2018-11-23T15:20:00Z"/>
                <w:rPrChange w:id="19428" w:author="phuong vu" w:date="2018-11-25T21:55:00Z">
                  <w:rPr>
                    <w:ins w:id="19429" w:author="phuong vu" w:date="2018-11-23T15:20:00Z"/>
                  </w:rPr>
                </w:rPrChange>
              </w:rPr>
            </w:pPr>
          </w:p>
        </w:tc>
        <w:tc>
          <w:tcPr>
            <w:tcW w:w="838" w:type="dxa"/>
            <w:noWrap/>
            <w:vAlign w:val="center"/>
            <w:tcPrChange w:id="19430" w:author="phuong vu" w:date="2018-11-23T15:22:00Z">
              <w:tcPr>
                <w:tcW w:w="838" w:type="dxa"/>
                <w:noWrap/>
                <w:vAlign w:val="center"/>
              </w:tcPr>
            </w:tcPrChange>
          </w:tcPr>
          <w:p w14:paraId="2AC19BE1" w14:textId="77777777" w:rsidR="00FE414E" w:rsidRPr="00BA3432" w:rsidRDefault="00FE414E" w:rsidP="000245EB">
            <w:pPr>
              <w:spacing w:line="276" w:lineRule="auto"/>
              <w:jc w:val="center"/>
              <w:rPr>
                <w:ins w:id="19431" w:author="phuong vu" w:date="2018-11-23T15:20:00Z"/>
                <w:rPrChange w:id="19432" w:author="phuong vu" w:date="2018-11-25T21:55:00Z">
                  <w:rPr>
                    <w:ins w:id="19433" w:author="phuong vu" w:date="2018-11-23T15:20:00Z"/>
                  </w:rPr>
                </w:rPrChange>
              </w:rPr>
            </w:pPr>
          </w:p>
        </w:tc>
        <w:tc>
          <w:tcPr>
            <w:tcW w:w="823" w:type="dxa"/>
            <w:noWrap/>
            <w:vAlign w:val="center"/>
            <w:tcPrChange w:id="19434" w:author="phuong vu" w:date="2018-11-23T15:22:00Z">
              <w:tcPr>
                <w:tcW w:w="823" w:type="dxa"/>
                <w:noWrap/>
                <w:vAlign w:val="center"/>
              </w:tcPr>
            </w:tcPrChange>
          </w:tcPr>
          <w:p w14:paraId="6085E00D" w14:textId="77777777" w:rsidR="00FE414E" w:rsidRPr="00BA3432" w:rsidRDefault="00FE414E" w:rsidP="000245EB">
            <w:pPr>
              <w:spacing w:line="276" w:lineRule="auto"/>
              <w:jc w:val="center"/>
              <w:rPr>
                <w:ins w:id="19435" w:author="phuong vu" w:date="2018-11-23T15:20:00Z"/>
                <w:lang w:val="en-US"/>
                <w:rPrChange w:id="19436" w:author="phuong vu" w:date="2018-11-25T21:55:00Z">
                  <w:rPr>
                    <w:ins w:id="19437" w:author="phuong vu" w:date="2018-11-23T15:20:00Z"/>
                    <w:lang w:val="en-US"/>
                  </w:rPr>
                </w:rPrChange>
              </w:rPr>
            </w:pPr>
          </w:p>
        </w:tc>
        <w:tc>
          <w:tcPr>
            <w:tcW w:w="2228" w:type="dxa"/>
            <w:noWrap/>
            <w:tcPrChange w:id="19438" w:author="phuong vu" w:date="2018-11-23T15:22:00Z">
              <w:tcPr>
                <w:tcW w:w="2228" w:type="dxa"/>
                <w:noWrap/>
              </w:tcPr>
            </w:tcPrChange>
          </w:tcPr>
          <w:p w14:paraId="0AF14059" w14:textId="65E2E8FC" w:rsidR="00FE414E" w:rsidRPr="00BA3432" w:rsidRDefault="00FE414E" w:rsidP="000245EB">
            <w:pPr>
              <w:spacing w:line="276" w:lineRule="auto"/>
              <w:rPr>
                <w:ins w:id="19439" w:author="phuong vu" w:date="2018-11-23T15:20:00Z"/>
                <w:lang w:val="en-US"/>
                <w:rPrChange w:id="19440" w:author="phuong vu" w:date="2018-11-25T21:55:00Z">
                  <w:rPr>
                    <w:ins w:id="19441" w:author="phuong vu" w:date="2018-11-23T15:20:00Z"/>
                    <w:lang w:val="en-US"/>
                  </w:rPr>
                </w:rPrChange>
              </w:rPr>
            </w:pPr>
            <w:ins w:id="19442" w:author="phuong vu" w:date="2018-11-23T15:22:00Z">
              <w:r w:rsidRPr="00BA3432">
                <w:rPr>
                  <w:lang w:val="en-US"/>
                  <w:rPrChange w:id="19443" w:author="phuong vu" w:date="2018-11-25T21:55:00Z">
                    <w:rPr>
                      <w:lang w:val="en-US"/>
                    </w:rPr>
                  </w:rPrChange>
                </w:rPr>
                <w:t>Ngày tạo</w:t>
              </w:r>
            </w:ins>
          </w:p>
        </w:tc>
      </w:tr>
      <w:tr w:rsidR="00FE414E" w:rsidRPr="00BA3432" w14:paraId="19317493" w14:textId="77777777" w:rsidTr="00FE414E">
        <w:trPr>
          <w:trHeight w:val="300"/>
          <w:ins w:id="19444" w:author="phuong vu" w:date="2018-11-23T15:20:00Z"/>
          <w:trPrChange w:id="19445" w:author="phuong vu" w:date="2018-11-23T15:22:00Z">
            <w:trPr>
              <w:trHeight w:val="300"/>
            </w:trPr>
          </w:trPrChange>
        </w:trPr>
        <w:tc>
          <w:tcPr>
            <w:tcW w:w="708" w:type="dxa"/>
            <w:noWrap/>
            <w:vAlign w:val="center"/>
            <w:hideMark/>
            <w:tcPrChange w:id="19446" w:author="phuong vu" w:date="2018-11-23T15:22:00Z">
              <w:tcPr>
                <w:tcW w:w="708" w:type="dxa"/>
                <w:noWrap/>
                <w:vAlign w:val="center"/>
                <w:hideMark/>
              </w:tcPr>
            </w:tcPrChange>
          </w:tcPr>
          <w:p w14:paraId="43240D12" w14:textId="77777777" w:rsidR="00FE414E" w:rsidRPr="00BA3432" w:rsidRDefault="00FE414E" w:rsidP="000245EB">
            <w:pPr>
              <w:spacing w:line="276" w:lineRule="auto"/>
              <w:jc w:val="center"/>
              <w:rPr>
                <w:ins w:id="19447" w:author="phuong vu" w:date="2018-11-23T15:20:00Z"/>
                <w:lang w:val="en-US"/>
                <w:rPrChange w:id="19448" w:author="phuong vu" w:date="2018-11-25T21:55:00Z">
                  <w:rPr>
                    <w:ins w:id="19449" w:author="phuong vu" w:date="2018-11-23T15:20:00Z"/>
                    <w:lang w:val="en-US"/>
                  </w:rPr>
                </w:rPrChange>
              </w:rPr>
            </w:pPr>
            <w:ins w:id="19450" w:author="phuong vu" w:date="2018-11-23T15:20:00Z">
              <w:r w:rsidRPr="00BA3432">
                <w:rPr>
                  <w:lang w:val="en-US"/>
                  <w:rPrChange w:id="19451" w:author="phuong vu" w:date="2018-11-25T21:55:00Z">
                    <w:rPr>
                      <w:lang w:val="en-US"/>
                    </w:rPr>
                  </w:rPrChange>
                </w:rPr>
                <w:t>5</w:t>
              </w:r>
            </w:ins>
          </w:p>
        </w:tc>
        <w:tc>
          <w:tcPr>
            <w:tcW w:w="2257" w:type="dxa"/>
            <w:noWrap/>
            <w:hideMark/>
            <w:tcPrChange w:id="19452" w:author="phuong vu" w:date="2018-11-23T15:22:00Z">
              <w:tcPr>
                <w:tcW w:w="2484" w:type="dxa"/>
                <w:noWrap/>
                <w:hideMark/>
              </w:tcPr>
            </w:tcPrChange>
          </w:tcPr>
          <w:p w14:paraId="59164FF1" w14:textId="6C010E8C" w:rsidR="00FE414E" w:rsidRPr="00BA3432" w:rsidRDefault="00FE414E" w:rsidP="000245EB">
            <w:pPr>
              <w:spacing w:line="276" w:lineRule="auto"/>
              <w:rPr>
                <w:ins w:id="19453" w:author="phuong vu" w:date="2018-11-23T15:20:00Z"/>
                <w:lang w:val="en-US"/>
                <w:rPrChange w:id="19454" w:author="phuong vu" w:date="2018-11-25T21:55:00Z">
                  <w:rPr>
                    <w:ins w:id="19455" w:author="phuong vu" w:date="2018-11-23T15:20:00Z"/>
                  </w:rPr>
                </w:rPrChange>
              </w:rPr>
            </w:pPr>
            <w:ins w:id="19456" w:author="phuong vu" w:date="2018-11-23T15:21:00Z">
              <w:r w:rsidRPr="00BA3432">
                <w:rPr>
                  <w:lang w:val="en-US"/>
                  <w:rPrChange w:id="19457" w:author="phuong vu" w:date="2018-11-25T21:55:00Z">
                    <w:rPr>
                      <w:lang w:val="en-US"/>
                    </w:rPr>
                  </w:rPrChange>
                </w:rPr>
                <w:t>user_type</w:t>
              </w:r>
            </w:ins>
          </w:p>
        </w:tc>
        <w:tc>
          <w:tcPr>
            <w:tcW w:w="1527" w:type="dxa"/>
            <w:noWrap/>
            <w:hideMark/>
            <w:tcPrChange w:id="19458" w:author="phuong vu" w:date="2018-11-23T15:22:00Z">
              <w:tcPr>
                <w:tcW w:w="1300" w:type="dxa"/>
                <w:noWrap/>
                <w:hideMark/>
              </w:tcPr>
            </w:tcPrChange>
          </w:tcPr>
          <w:p w14:paraId="4805B9AD" w14:textId="77777777" w:rsidR="00FE414E" w:rsidRPr="00BA3432" w:rsidRDefault="00FE414E" w:rsidP="000245EB">
            <w:pPr>
              <w:spacing w:line="276" w:lineRule="auto"/>
              <w:rPr>
                <w:ins w:id="19459" w:author="phuong vu" w:date="2018-11-23T15:20:00Z"/>
                <w:rPrChange w:id="19460" w:author="phuong vu" w:date="2018-11-25T21:55:00Z">
                  <w:rPr>
                    <w:ins w:id="19461" w:author="phuong vu" w:date="2018-11-23T15:20:00Z"/>
                  </w:rPr>
                </w:rPrChange>
              </w:rPr>
            </w:pPr>
            <w:ins w:id="19462" w:author="phuong vu" w:date="2018-11-23T15:20:00Z">
              <w:r w:rsidRPr="00AD0E2E">
                <w:t>character varying</w:t>
              </w:r>
            </w:ins>
          </w:p>
        </w:tc>
        <w:tc>
          <w:tcPr>
            <w:tcW w:w="1098" w:type="dxa"/>
            <w:noWrap/>
            <w:vAlign w:val="center"/>
            <w:hideMark/>
            <w:tcPrChange w:id="19463" w:author="phuong vu" w:date="2018-11-23T15:22:00Z">
              <w:tcPr>
                <w:tcW w:w="1098" w:type="dxa"/>
                <w:noWrap/>
                <w:vAlign w:val="center"/>
                <w:hideMark/>
              </w:tcPr>
            </w:tcPrChange>
          </w:tcPr>
          <w:p w14:paraId="1EB0F59F" w14:textId="77777777" w:rsidR="00FE414E" w:rsidRPr="00BA3432" w:rsidRDefault="00FE414E" w:rsidP="000245EB">
            <w:pPr>
              <w:spacing w:line="276" w:lineRule="auto"/>
              <w:jc w:val="center"/>
              <w:rPr>
                <w:ins w:id="19464" w:author="phuong vu" w:date="2018-11-23T15:20:00Z"/>
                <w:rPrChange w:id="19465" w:author="phuong vu" w:date="2018-11-25T21:55:00Z">
                  <w:rPr>
                    <w:ins w:id="19466" w:author="phuong vu" w:date="2018-11-23T15:20:00Z"/>
                  </w:rPr>
                </w:rPrChange>
              </w:rPr>
            </w:pPr>
            <w:ins w:id="19467" w:author="phuong vu" w:date="2018-11-23T15:20:00Z">
              <w:r w:rsidRPr="00BA3432">
                <w:rPr>
                  <w:rPrChange w:id="19468" w:author="phuong vu" w:date="2018-11-25T21:55:00Z">
                    <w:rPr/>
                  </w:rPrChange>
                </w:rPr>
                <w:t>X</w:t>
              </w:r>
            </w:ins>
          </w:p>
        </w:tc>
        <w:tc>
          <w:tcPr>
            <w:tcW w:w="838" w:type="dxa"/>
            <w:noWrap/>
            <w:vAlign w:val="center"/>
            <w:hideMark/>
            <w:tcPrChange w:id="19469" w:author="phuong vu" w:date="2018-11-23T15:22:00Z">
              <w:tcPr>
                <w:tcW w:w="838" w:type="dxa"/>
                <w:noWrap/>
                <w:vAlign w:val="center"/>
                <w:hideMark/>
              </w:tcPr>
            </w:tcPrChange>
          </w:tcPr>
          <w:p w14:paraId="05CB8B17" w14:textId="77777777" w:rsidR="00FE414E" w:rsidRPr="00BA3432" w:rsidRDefault="00FE414E" w:rsidP="000245EB">
            <w:pPr>
              <w:spacing w:line="276" w:lineRule="auto"/>
              <w:jc w:val="center"/>
              <w:rPr>
                <w:ins w:id="19470" w:author="phuong vu" w:date="2018-11-23T15:20:00Z"/>
                <w:rPrChange w:id="19471" w:author="phuong vu" w:date="2018-11-25T21:55:00Z">
                  <w:rPr>
                    <w:ins w:id="19472" w:author="phuong vu" w:date="2018-11-23T15:20:00Z"/>
                  </w:rPr>
                </w:rPrChange>
              </w:rPr>
            </w:pPr>
          </w:p>
        </w:tc>
        <w:tc>
          <w:tcPr>
            <w:tcW w:w="823" w:type="dxa"/>
            <w:noWrap/>
            <w:vAlign w:val="center"/>
            <w:hideMark/>
            <w:tcPrChange w:id="19473" w:author="phuong vu" w:date="2018-11-23T15:22:00Z">
              <w:tcPr>
                <w:tcW w:w="823" w:type="dxa"/>
                <w:noWrap/>
                <w:vAlign w:val="center"/>
                <w:hideMark/>
              </w:tcPr>
            </w:tcPrChange>
          </w:tcPr>
          <w:p w14:paraId="6CA398EA" w14:textId="77777777" w:rsidR="00FE414E" w:rsidRPr="00BA3432" w:rsidRDefault="00FE414E" w:rsidP="000245EB">
            <w:pPr>
              <w:spacing w:line="276" w:lineRule="auto"/>
              <w:jc w:val="center"/>
              <w:rPr>
                <w:ins w:id="19474" w:author="phuong vu" w:date="2018-11-23T15:20:00Z"/>
                <w:rPrChange w:id="19475" w:author="phuong vu" w:date="2018-11-25T21:55:00Z">
                  <w:rPr>
                    <w:ins w:id="19476" w:author="phuong vu" w:date="2018-11-23T15:20:00Z"/>
                  </w:rPr>
                </w:rPrChange>
              </w:rPr>
            </w:pPr>
          </w:p>
        </w:tc>
        <w:tc>
          <w:tcPr>
            <w:tcW w:w="2228" w:type="dxa"/>
            <w:noWrap/>
            <w:hideMark/>
            <w:tcPrChange w:id="19477" w:author="phuong vu" w:date="2018-11-23T15:22:00Z">
              <w:tcPr>
                <w:tcW w:w="2228" w:type="dxa"/>
                <w:noWrap/>
                <w:hideMark/>
              </w:tcPr>
            </w:tcPrChange>
          </w:tcPr>
          <w:p w14:paraId="5B2E459D" w14:textId="2A311740" w:rsidR="00FE414E" w:rsidRPr="00BA3432" w:rsidRDefault="00FE414E" w:rsidP="000245EB">
            <w:pPr>
              <w:keepNext/>
              <w:spacing w:line="276" w:lineRule="auto"/>
              <w:rPr>
                <w:ins w:id="19478" w:author="phuong vu" w:date="2018-11-23T15:20:00Z"/>
                <w:lang w:val="en-US"/>
                <w:rPrChange w:id="19479" w:author="phuong vu" w:date="2018-11-25T21:55:00Z">
                  <w:rPr>
                    <w:ins w:id="19480" w:author="phuong vu" w:date="2018-11-23T15:20:00Z"/>
                  </w:rPr>
                </w:rPrChange>
              </w:rPr>
            </w:pPr>
            <w:ins w:id="19481" w:author="phuong vu" w:date="2018-11-23T15:21:00Z">
              <w:r w:rsidRPr="00BA3432">
                <w:rPr>
                  <w:lang w:val="en-US"/>
                  <w:rPrChange w:id="19482" w:author="phuong vu" w:date="2018-11-25T21:55:00Z">
                    <w:rPr>
                      <w:lang w:val="en-US"/>
                    </w:rPr>
                  </w:rPrChange>
                </w:rPr>
                <w:t>Loại tài kho</w:t>
              </w:r>
            </w:ins>
            <w:ins w:id="19483" w:author="phuong vu" w:date="2018-11-23T15:22:00Z">
              <w:r w:rsidRPr="00BA3432">
                <w:rPr>
                  <w:lang w:val="en-US"/>
                  <w:rPrChange w:id="19484" w:author="phuong vu" w:date="2018-11-25T21:55:00Z">
                    <w:rPr>
                      <w:lang w:val="en-US"/>
                    </w:rPr>
                  </w:rPrChange>
                </w:rPr>
                <w:t>ản</w:t>
              </w:r>
            </w:ins>
          </w:p>
        </w:tc>
      </w:tr>
    </w:tbl>
    <w:p w14:paraId="0716AA7A" w14:textId="77777777" w:rsidR="00FE414E" w:rsidRPr="00BA3432" w:rsidRDefault="00FE414E">
      <w:pPr>
        <w:rPr>
          <w:ins w:id="19485" w:author="phuong vu" w:date="2018-11-23T14:59:00Z"/>
          <w:b/>
          <w:lang w:val="en-US"/>
          <w:rPrChange w:id="19486" w:author="phuong vu" w:date="2018-11-25T21:55:00Z">
            <w:rPr>
              <w:ins w:id="19487" w:author="phuong vu" w:date="2018-11-23T14:59:00Z"/>
              <w:lang w:val="en-US"/>
            </w:rPr>
          </w:rPrChange>
        </w:rPr>
        <w:pPrChange w:id="19488" w:author="phuong vu" w:date="2018-11-23T15:16:00Z">
          <w:pPr>
            <w:pStyle w:val="Caption"/>
          </w:pPr>
        </w:pPrChange>
      </w:pPr>
    </w:p>
    <w:p w14:paraId="733323B0" w14:textId="09355AC4" w:rsidR="009613AB" w:rsidRPr="00BA3432" w:rsidRDefault="009613AB" w:rsidP="009613AB">
      <w:pPr>
        <w:rPr>
          <w:ins w:id="19489" w:author="phuong vu" w:date="2018-11-23T14:59:00Z"/>
          <w:b/>
          <w:lang w:val="en-US"/>
          <w:rPrChange w:id="19490" w:author="phuong vu" w:date="2018-11-25T21:55:00Z">
            <w:rPr>
              <w:ins w:id="19491" w:author="phuong vu" w:date="2018-11-23T14:59:00Z"/>
              <w:b/>
              <w:lang w:val="en-US"/>
            </w:rPr>
          </w:rPrChange>
        </w:rPr>
      </w:pPr>
      <w:ins w:id="19492" w:author="phuong vu" w:date="2018-11-23T14:59:00Z">
        <w:r w:rsidRPr="00AD0E2E">
          <w:rPr>
            <w:b/>
            <w:lang w:val="en-US"/>
          </w:rPr>
          <w:t>B</w:t>
        </w:r>
        <w:r w:rsidRPr="00BA3432">
          <w:rPr>
            <w:b/>
            <w:lang w:val="en-US"/>
            <w:rPrChange w:id="19493" w:author="phuong vu" w:date="2018-11-25T21:55:00Z">
              <w:rPr>
                <w:b/>
                <w:lang w:val="en-US"/>
              </w:rPr>
            </w:rPrChange>
          </w:rPr>
          <w:t>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BA3432" w14:paraId="4F784891" w14:textId="77777777" w:rsidTr="009613AB">
        <w:trPr>
          <w:trHeight w:val="300"/>
          <w:ins w:id="19494" w:author="phuong vu" w:date="2018-11-23T15:00:00Z"/>
        </w:trPr>
        <w:tc>
          <w:tcPr>
            <w:tcW w:w="708" w:type="dxa"/>
            <w:noWrap/>
            <w:vAlign w:val="center"/>
            <w:hideMark/>
          </w:tcPr>
          <w:p w14:paraId="1AA0A14A" w14:textId="77777777" w:rsidR="009613AB" w:rsidRPr="00BA3432" w:rsidRDefault="009613AB" w:rsidP="009613AB">
            <w:pPr>
              <w:spacing w:line="276" w:lineRule="auto"/>
              <w:jc w:val="center"/>
              <w:rPr>
                <w:ins w:id="19495" w:author="phuong vu" w:date="2018-11-23T15:00:00Z"/>
                <w:b/>
                <w:bCs/>
                <w:rPrChange w:id="19496" w:author="phuong vu" w:date="2018-11-25T21:55:00Z">
                  <w:rPr>
                    <w:ins w:id="19497" w:author="phuong vu" w:date="2018-11-23T15:00:00Z"/>
                    <w:b/>
                    <w:bCs/>
                  </w:rPr>
                </w:rPrChange>
              </w:rPr>
            </w:pPr>
            <w:ins w:id="19498" w:author="phuong vu" w:date="2018-11-23T15:00:00Z">
              <w:r w:rsidRPr="00BA3432">
                <w:rPr>
                  <w:b/>
                  <w:bCs/>
                  <w:lang w:val="da-DK"/>
                  <w:rPrChange w:id="19499" w:author="phuong vu" w:date="2018-11-25T21:55:00Z">
                    <w:rPr>
                      <w:b/>
                      <w:bCs/>
                      <w:lang w:val="da-DK"/>
                    </w:rPr>
                  </w:rPrChange>
                </w:rPr>
                <w:t>STT</w:t>
              </w:r>
            </w:ins>
          </w:p>
        </w:tc>
        <w:tc>
          <w:tcPr>
            <w:tcW w:w="2484" w:type="dxa"/>
            <w:noWrap/>
            <w:vAlign w:val="center"/>
            <w:hideMark/>
          </w:tcPr>
          <w:p w14:paraId="1F585AFE" w14:textId="77777777" w:rsidR="009613AB" w:rsidRPr="00BA3432" w:rsidRDefault="009613AB" w:rsidP="009613AB">
            <w:pPr>
              <w:spacing w:line="276" w:lineRule="auto"/>
              <w:jc w:val="center"/>
              <w:rPr>
                <w:ins w:id="19500" w:author="phuong vu" w:date="2018-11-23T15:00:00Z"/>
                <w:b/>
                <w:bCs/>
                <w:rPrChange w:id="19501" w:author="phuong vu" w:date="2018-11-25T21:55:00Z">
                  <w:rPr>
                    <w:ins w:id="19502" w:author="phuong vu" w:date="2018-11-23T15:00:00Z"/>
                    <w:b/>
                    <w:bCs/>
                  </w:rPr>
                </w:rPrChange>
              </w:rPr>
            </w:pPr>
            <w:ins w:id="19503" w:author="phuong vu" w:date="2018-11-23T15:00:00Z">
              <w:r w:rsidRPr="00BA3432">
                <w:rPr>
                  <w:b/>
                  <w:bCs/>
                  <w:lang w:val="da-DK"/>
                  <w:rPrChange w:id="19504" w:author="phuong vu" w:date="2018-11-25T21:55:00Z">
                    <w:rPr>
                      <w:b/>
                      <w:bCs/>
                      <w:lang w:val="da-DK"/>
                    </w:rPr>
                  </w:rPrChange>
                </w:rPr>
                <w:t>Tên trường</w:t>
              </w:r>
            </w:ins>
          </w:p>
        </w:tc>
        <w:tc>
          <w:tcPr>
            <w:tcW w:w="1300" w:type="dxa"/>
            <w:noWrap/>
            <w:vAlign w:val="center"/>
            <w:hideMark/>
          </w:tcPr>
          <w:p w14:paraId="1BA78436" w14:textId="77777777" w:rsidR="009613AB" w:rsidRPr="00BA3432" w:rsidRDefault="009613AB" w:rsidP="009613AB">
            <w:pPr>
              <w:spacing w:line="276" w:lineRule="auto"/>
              <w:jc w:val="center"/>
              <w:rPr>
                <w:ins w:id="19505" w:author="phuong vu" w:date="2018-11-23T15:00:00Z"/>
                <w:b/>
                <w:bCs/>
                <w:rPrChange w:id="19506" w:author="phuong vu" w:date="2018-11-25T21:55:00Z">
                  <w:rPr>
                    <w:ins w:id="19507" w:author="phuong vu" w:date="2018-11-23T15:00:00Z"/>
                    <w:b/>
                    <w:bCs/>
                  </w:rPr>
                </w:rPrChange>
              </w:rPr>
            </w:pPr>
            <w:ins w:id="19508" w:author="phuong vu" w:date="2018-11-23T15:00:00Z">
              <w:r w:rsidRPr="00BA3432">
                <w:rPr>
                  <w:b/>
                  <w:bCs/>
                  <w:lang w:val="da-DK"/>
                  <w:rPrChange w:id="19509" w:author="phuong vu" w:date="2018-11-25T21:55:00Z">
                    <w:rPr>
                      <w:b/>
                      <w:bCs/>
                      <w:lang w:val="da-DK"/>
                    </w:rPr>
                  </w:rPrChange>
                </w:rPr>
                <w:t>Kiểu</w:t>
              </w:r>
            </w:ins>
          </w:p>
        </w:tc>
        <w:tc>
          <w:tcPr>
            <w:tcW w:w="1098" w:type="dxa"/>
            <w:noWrap/>
            <w:vAlign w:val="center"/>
            <w:hideMark/>
          </w:tcPr>
          <w:p w14:paraId="0487DF77" w14:textId="77777777" w:rsidR="009613AB" w:rsidRPr="00BA3432" w:rsidRDefault="009613AB" w:rsidP="009613AB">
            <w:pPr>
              <w:spacing w:line="276" w:lineRule="auto"/>
              <w:jc w:val="center"/>
              <w:rPr>
                <w:ins w:id="19510" w:author="phuong vu" w:date="2018-11-23T15:00:00Z"/>
                <w:b/>
                <w:bCs/>
                <w:rPrChange w:id="19511" w:author="phuong vu" w:date="2018-11-25T21:55:00Z">
                  <w:rPr>
                    <w:ins w:id="19512" w:author="phuong vu" w:date="2018-11-23T15:00:00Z"/>
                    <w:b/>
                    <w:bCs/>
                  </w:rPr>
                </w:rPrChange>
              </w:rPr>
            </w:pPr>
            <w:ins w:id="19513" w:author="phuong vu" w:date="2018-11-23T15:00:00Z">
              <w:r w:rsidRPr="00BA3432">
                <w:rPr>
                  <w:b/>
                  <w:bCs/>
                  <w:lang w:val="da-DK"/>
                  <w:rPrChange w:id="19514" w:author="phuong vu" w:date="2018-11-25T21:55:00Z">
                    <w:rPr>
                      <w:b/>
                      <w:bCs/>
                      <w:lang w:val="da-DK"/>
                    </w:rPr>
                  </w:rPrChange>
                </w:rPr>
                <w:t>Chấp nhận Null</w:t>
              </w:r>
            </w:ins>
          </w:p>
        </w:tc>
        <w:tc>
          <w:tcPr>
            <w:tcW w:w="838" w:type="dxa"/>
            <w:noWrap/>
            <w:vAlign w:val="center"/>
            <w:hideMark/>
          </w:tcPr>
          <w:p w14:paraId="6B949585" w14:textId="77777777" w:rsidR="009613AB" w:rsidRPr="00BA3432" w:rsidRDefault="009613AB" w:rsidP="009613AB">
            <w:pPr>
              <w:spacing w:line="276" w:lineRule="auto"/>
              <w:jc w:val="center"/>
              <w:rPr>
                <w:ins w:id="19515" w:author="phuong vu" w:date="2018-11-23T15:00:00Z"/>
                <w:b/>
                <w:bCs/>
                <w:rPrChange w:id="19516" w:author="phuong vu" w:date="2018-11-25T21:55:00Z">
                  <w:rPr>
                    <w:ins w:id="19517" w:author="phuong vu" w:date="2018-11-23T15:00:00Z"/>
                    <w:b/>
                    <w:bCs/>
                  </w:rPr>
                </w:rPrChange>
              </w:rPr>
            </w:pPr>
            <w:ins w:id="19518" w:author="phuong vu" w:date="2018-11-23T15:00:00Z">
              <w:r w:rsidRPr="00BA3432">
                <w:rPr>
                  <w:b/>
                  <w:bCs/>
                  <w:lang w:val="da-DK"/>
                  <w:rPrChange w:id="19519" w:author="phuong vu" w:date="2018-11-25T21:55:00Z">
                    <w:rPr>
                      <w:b/>
                      <w:bCs/>
                      <w:lang w:val="da-DK"/>
                    </w:rPr>
                  </w:rPrChange>
                </w:rPr>
                <w:t>Khóa chính</w:t>
              </w:r>
            </w:ins>
          </w:p>
        </w:tc>
        <w:tc>
          <w:tcPr>
            <w:tcW w:w="823" w:type="dxa"/>
            <w:noWrap/>
            <w:vAlign w:val="center"/>
            <w:hideMark/>
          </w:tcPr>
          <w:p w14:paraId="3E38FF7C" w14:textId="77777777" w:rsidR="009613AB" w:rsidRPr="00BA3432" w:rsidRDefault="009613AB" w:rsidP="009613AB">
            <w:pPr>
              <w:spacing w:line="276" w:lineRule="auto"/>
              <w:jc w:val="center"/>
              <w:rPr>
                <w:ins w:id="19520" w:author="phuong vu" w:date="2018-11-23T15:00:00Z"/>
                <w:b/>
                <w:bCs/>
                <w:rPrChange w:id="19521" w:author="phuong vu" w:date="2018-11-25T21:55:00Z">
                  <w:rPr>
                    <w:ins w:id="19522" w:author="phuong vu" w:date="2018-11-23T15:00:00Z"/>
                    <w:b/>
                    <w:bCs/>
                  </w:rPr>
                </w:rPrChange>
              </w:rPr>
            </w:pPr>
            <w:ins w:id="19523" w:author="phuong vu" w:date="2018-11-23T15:00:00Z">
              <w:r w:rsidRPr="00BA3432">
                <w:rPr>
                  <w:b/>
                  <w:bCs/>
                  <w:lang w:val="da-DK"/>
                  <w:rPrChange w:id="19524" w:author="phuong vu" w:date="2018-11-25T21:55:00Z">
                    <w:rPr>
                      <w:b/>
                      <w:bCs/>
                      <w:lang w:val="da-DK"/>
                    </w:rPr>
                  </w:rPrChange>
                </w:rPr>
                <w:t>Khóa ngoại</w:t>
              </w:r>
            </w:ins>
          </w:p>
        </w:tc>
        <w:tc>
          <w:tcPr>
            <w:tcW w:w="2228" w:type="dxa"/>
            <w:noWrap/>
            <w:vAlign w:val="center"/>
            <w:hideMark/>
          </w:tcPr>
          <w:p w14:paraId="2BAE0EBE" w14:textId="77777777" w:rsidR="009613AB" w:rsidRPr="00BA3432" w:rsidRDefault="009613AB" w:rsidP="009613AB">
            <w:pPr>
              <w:spacing w:line="276" w:lineRule="auto"/>
              <w:ind w:right="226"/>
              <w:jc w:val="center"/>
              <w:rPr>
                <w:ins w:id="19525" w:author="phuong vu" w:date="2018-11-23T15:00:00Z"/>
                <w:b/>
                <w:bCs/>
                <w:rPrChange w:id="19526" w:author="phuong vu" w:date="2018-11-25T21:55:00Z">
                  <w:rPr>
                    <w:ins w:id="19527" w:author="phuong vu" w:date="2018-11-23T15:00:00Z"/>
                    <w:b/>
                    <w:bCs/>
                  </w:rPr>
                </w:rPrChange>
              </w:rPr>
            </w:pPr>
            <w:ins w:id="19528" w:author="phuong vu" w:date="2018-11-23T15:00:00Z">
              <w:r w:rsidRPr="00BA3432">
                <w:rPr>
                  <w:b/>
                  <w:bCs/>
                  <w:lang w:val="da-DK"/>
                  <w:rPrChange w:id="19529" w:author="phuong vu" w:date="2018-11-25T21:55:00Z">
                    <w:rPr>
                      <w:b/>
                      <w:bCs/>
                      <w:lang w:val="da-DK"/>
                    </w:rPr>
                  </w:rPrChange>
                </w:rPr>
                <w:t>Mô tả</w:t>
              </w:r>
            </w:ins>
          </w:p>
        </w:tc>
      </w:tr>
      <w:tr w:rsidR="009613AB" w:rsidRPr="00BA3432" w14:paraId="34AD4C8D" w14:textId="77777777" w:rsidTr="009613AB">
        <w:trPr>
          <w:trHeight w:val="300"/>
          <w:ins w:id="19530" w:author="phuong vu" w:date="2018-11-23T15:00:00Z"/>
        </w:trPr>
        <w:tc>
          <w:tcPr>
            <w:tcW w:w="708" w:type="dxa"/>
            <w:noWrap/>
            <w:vAlign w:val="center"/>
            <w:hideMark/>
          </w:tcPr>
          <w:p w14:paraId="5484CFB2" w14:textId="77777777" w:rsidR="009613AB" w:rsidRPr="00BA3432" w:rsidRDefault="009613AB" w:rsidP="009613AB">
            <w:pPr>
              <w:spacing w:line="276" w:lineRule="auto"/>
              <w:jc w:val="center"/>
              <w:rPr>
                <w:ins w:id="19531" w:author="phuong vu" w:date="2018-11-23T15:00:00Z"/>
                <w:rPrChange w:id="19532" w:author="phuong vu" w:date="2018-11-25T21:55:00Z">
                  <w:rPr>
                    <w:ins w:id="19533" w:author="phuong vu" w:date="2018-11-23T15:00:00Z"/>
                  </w:rPr>
                </w:rPrChange>
              </w:rPr>
            </w:pPr>
            <w:ins w:id="19534" w:author="phuong vu" w:date="2018-11-23T15:00:00Z">
              <w:r w:rsidRPr="00BA3432">
                <w:rPr>
                  <w:rPrChange w:id="19535" w:author="phuong vu" w:date="2018-11-25T21:55:00Z">
                    <w:rPr/>
                  </w:rPrChange>
                </w:rPr>
                <w:t>1</w:t>
              </w:r>
            </w:ins>
          </w:p>
        </w:tc>
        <w:tc>
          <w:tcPr>
            <w:tcW w:w="2484" w:type="dxa"/>
            <w:noWrap/>
            <w:hideMark/>
          </w:tcPr>
          <w:p w14:paraId="0620C485" w14:textId="0B11A35C" w:rsidR="009613AB" w:rsidRPr="00BA3432" w:rsidRDefault="009613AB" w:rsidP="009613AB">
            <w:pPr>
              <w:spacing w:line="276" w:lineRule="auto"/>
              <w:rPr>
                <w:ins w:id="19536" w:author="phuong vu" w:date="2018-11-23T15:00:00Z"/>
                <w:rPrChange w:id="19537" w:author="phuong vu" w:date="2018-11-25T21:55:00Z">
                  <w:rPr>
                    <w:ins w:id="19538" w:author="phuong vu" w:date="2018-11-23T15:00:00Z"/>
                  </w:rPr>
                </w:rPrChange>
              </w:rPr>
            </w:pPr>
            <w:ins w:id="19539" w:author="phuong vu" w:date="2018-11-23T15:00:00Z">
              <w:r w:rsidRPr="00BA3432">
                <w:rPr>
                  <w:rPrChange w:id="19540" w:author="phuong vu" w:date="2018-11-25T21:55:00Z">
                    <w:rPr/>
                  </w:rPrChange>
                </w:rPr>
                <w:t>id</w:t>
              </w:r>
            </w:ins>
          </w:p>
        </w:tc>
        <w:tc>
          <w:tcPr>
            <w:tcW w:w="1300" w:type="dxa"/>
            <w:noWrap/>
            <w:hideMark/>
          </w:tcPr>
          <w:p w14:paraId="321FE887" w14:textId="77777777" w:rsidR="009613AB" w:rsidRPr="00BA3432" w:rsidRDefault="009613AB" w:rsidP="009613AB">
            <w:pPr>
              <w:spacing w:line="276" w:lineRule="auto"/>
              <w:rPr>
                <w:ins w:id="19541" w:author="phuong vu" w:date="2018-11-23T15:00:00Z"/>
                <w:rPrChange w:id="19542" w:author="phuong vu" w:date="2018-11-25T21:55:00Z">
                  <w:rPr>
                    <w:ins w:id="19543" w:author="phuong vu" w:date="2018-11-23T15:00:00Z"/>
                  </w:rPr>
                </w:rPrChange>
              </w:rPr>
            </w:pPr>
            <w:ins w:id="19544" w:author="phuong vu" w:date="2018-11-23T15:00:00Z">
              <w:r w:rsidRPr="00BA3432">
                <w:rPr>
                  <w:rPrChange w:id="19545" w:author="phuong vu" w:date="2018-11-25T21:55:00Z">
                    <w:rPr/>
                  </w:rPrChange>
                </w:rPr>
                <w:t>numeric</w:t>
              </w:r>
            </w:ins>
          </w:p>
        </w:tc>
        <w:tc>
          <w:tcPr>
            <w:tcW w:w="1098" w:type="dxa"/>
            <w:noWrap/>
            <w:vAlign w:val="center"/>
            <w:hideMark/>
          </w:tcPr>
          <w:p w14:paraId="0D283E17" w14:textId="77777777" w:rsidR="009613AB" w:rsidRPr="00BA3432" w:rsidRDefault="009613AB" w:rsidP="009613AB">
            <w:pPr>
              <w:spacing w:line="276" w:lineRule="auto"/>
              <w:jc w:val="center"/>
              <w:rPr>
                <w:ins w:id="19546" w:author="phuong vu" w:date="2018-11-23T15:00:00Z"/>
                <w:rPrChange w:id="19547" w:author="phuong vu" w:date="2018-11-25T21:55:00Z">
                  <w:rPr>
                    <w:ins w:id="19548" w:author="phuong vu" w:date="2018-11-23T15:00:00Z"/>
                  </w:rPr>
                </w:rPrChange>
              </w:rPr>
            </w:pPr>
          </w:p>
        </w:tc>
        <w:tc>
          <w:tcPr>
            <w:tcW w:w="838" w:type="dxa"/>
            <w:noWrap/>
            <w:vAlign w:val="center"/>
            <w:hideMark/>
          </w:tcPr>
          <w:p w14:paraId="5BE2B0ED" w14:textId="77777777" w:rsidR="009613AB" w:rsidRPr="00BA3432" w:rsidRDefault="009613AB" w:rsidP="009613AB">
            <w:pPr>
              <w:spacing w:line="276" w:lineRule="auto"/>
              <w:jc w:val="center"/>
              <w:rPr>
                <w:ins w:id="19549" w:author="phuong vu" w:date="2018-11-23T15:00:00Z"/>
                <w:rPrChange w:id="19550" w:author="phuong vu" w:date="2018-11-25T21:55:00Z">
                  <w:rPr>
                    <w:ins w:id="19551" w:author="phuong vu" w:date="2018-11-23T15:00:00Z"/>
                  </w:rPr>
                </w:rPrChange>
              </w:rPr>
            </w:pPr>
            <w:ins w:id="19552" w:author="phuong vu" w:date="2018-11-23T15:00:00Z">
              <w:r w:rsidRPr="00BA3432">
                <w:rPr>
                  <w:rPrChange w:id="19553" w:author="phuong vu" w:date="2018-11-25T21:55:00Z">
                    <w:rPr/>
                  </w:rPrChange>
                </w:rPr>
                <w:t>X</w:t>
              </w:r>
            </w:ins>
          </w:p>
        </w:tc>
        <w:tc>
          <w:tcPr>
            <w:tcW w:w="823" w:type="dxa"/>
            <w:noWrap/>
            <w:vAlign w:val="center"/>
            <w:hideMark/>
          </w:tcPr>
          <w:p w14:paraId="22AA5342" w14:textId="77777777" w:rsidR="009613AB" w:rsidRPr="00BA3432" w:rsidRDefault="009613AB" w:rsidP="009613AB">
            <w:pPr>
              <w:spacing w:line="276" w:lineRule="auto"/>
              <w:jc w:val="center"/>
              <w:rPr>
                <w:ins w:id="19554" w:author="phuong vu" w:date="2018-11-23T15:00:00Z"/>
                <w:rPrChange w:id="19555" w:author="phuong vu" w:date="2018-11-25T21:55:00Z">
                  <w:rPr>
                    <w:ins w:id="19556" w:author="phuong vu" w:date="2018-11-23T15:00:00Z"/>
                  </w:rPr>
                </w:rPrChange>
              </w:rPr>
            </w:pPr>
          </w:p>
        </w:tc>
        <w:tc>
          <w:tcPr>
            <w:tcW w:w="2228" w:type="dxa"/>
            <w:noWrap/>
            <w:hideMark/>
          </w:tcPr>
          <w:p w14:paraId="7B48D8AD" w14:textId="77777777" w:rsidR="009613AB" w:rsidRPr="00BA3432" w:rsidRDefault="009613AB" w:rsidP="009613AB">
            <w:pPr>
              <w:spacing w:line="276" w:lineRule="auto"/>
              <w:rPr>
                <w:ins w:id="19557" w:author="phuong vu" w:date="2018-11-23T15:00:00Z"/>
                <w:lang w:val="en-US"/>
                <w:rPrChange w:id="19558" w:author="phuong vu" w:date="2018-11-25T21:55:00Z">
                  <w:rPr>
                    <w:ins w:id="19559" w:author="phuong vu" w:date="2018-11-23T15:00:00Z"/>
                    <w:lang w:val="en-US"/>
                  </w:rPr>
                </w:rPrChange>
              </w:rPr>
            </w:pPr>
            <w:ins w:id="19560" w:author="phuong vu" w:date="2018-11-23T15:00:00Z">
              <w:r w:rsidRPr="00BA3432">
                <w:rPr>
                  <w:rPrChange w:id="19561" w:author="phuong vu" w:date="2018-11-25T21:55:00Z">
                    <w:rPr/>
                  </w:rPrChange>
                </w:rPr>
                <w:t>ID</w:t>
              </w:r>
            </w:ins>
          </w:p>
        </w:tc>
      </w:tr>
      <w:tr w:rsidR="009613AB" w:rsidRPr="00BA3432" w14:paraId="09A31EE5" w14:textId="77777777" w:rsidTr="009613AB">
        <w:trPr>
          <w:trHeight w:val="300"/>
          <w:ins w:id="19562" w:author="phuong vu" w:date="2018-11-23T15:00:00Z"/>
        </w:trPr>
        <w:tc>
          <w:tcPr>
            <w:tcW w:w="708" w:type="dxa"/>
            <w:noWrap/>
            <w:vAlign w:val="center"/>
            <w:hideMark/>
          </w:tcPr>
          <w:p w14:paraId="775E7FAE" w14:textId="77777777" w:rsidR="009613AB" w:rsidRPr="00BA3432" w:rsidRDefault="009613AB" w:rsidP="009613AB">
            <w:pPr>
              <w:spacing w:line="276" w:lineRule="auto"/>
              <w:jc w:val="center"/>
              <w:rPr>
                <w:ins w:id="19563" w:author="phuong vu" w:date="2018-11-23T15:00:00Z"/>
                <w:rPrChange w:id="19564" w:author="phuong vu" w:date="2018-11-25T21:55:00Z">
                  <w:rPr>
                    <w:ins w:id="19565" w:author="phuong vu" w:date="2018-11-23T15:00:00Z"/>
                  </w:rPr>
                </w:rPrChange>
              </w:rPr>
            </w:pPr>
            <w:ins w:id="19566" w:author="phuong vu" w:date="2018-11-23T15:00:00Z">
              <w:r w:rsidRPr="00BA3432">
                <w:rPr>
                  <w:rPrChange w:id="19567" w:author="phuong vu" w:date="2018-11-25T21:55:00Z">
                    <w:rPr/>
                  </w:rPrChange>
                </w:rPr>
                <w:t>2</w:t>
              </w:r>
            </w:ins>
          </w:p>
        </w:tc>
        <w:tc>
          <w:tcPr>
            <w:tcW w:w="2484" w:type="dxa"/>
            <w:noWrap/>
            <w:hideMark/>
          </w:tcPr>
          <w:p w14:paraId="7F553AD5" w14:textId="2BADE041" w:rsidR="009613AB" w:rsidRPr="00BA3432" w:rsidRDefault="009613AB" w:rsidP="009613AB">
            <w:pPr>
              <w:spacing w:line="276" w:lineRule="auto"/>
              <w:rPr>
                <w:ins w:id="19568" w:author="phuong vu" w:date="2018-11-23T15:00:00Z"/>
                <w:lang w:val="en-US"/>
                <w:rPrChange w:id="19569" w:author="phuong vu" w:date="2018-11-25T21:55:00Z">
                  <w:rPr>
                    <w:ins w:id="19570" w:author="phuong vu" w:date="2018-11-23T15:00:00Z"/>
                    <w:lang w:val="en-US"/>
                  </w:rPr>
                </w:rPrChange>
              </w:rPr>
            </w:pPr>
            <w:ins w:id="19571" w:author="phuong vu" w:date="2018-11-23T15:00:00Z">
              <w:r w:rsidRPr="00BA3432">
                <w:rPr>
                  <w:lang w:val="en-US"/>
                  <w:rPrChange w:id="19572" w:author="phuong vu" w:date="2018-11-25T21:55:00Z">
                    <w:rPr>
                      <w:lang w:val="en-US"/>
                    </w:rPr>
                  </w:rPrChange>
                </w:rPr>
                <w:t>wash_bag_id</w:t>
              </w:r>
            </w:ins>
          </w:p>
        </w:tc>
        <w:tc>
          <w:tcPr>
            <w:tcW w:w="1300" w:type="dxa"/>
            <w:noWrap/>
            <w:hideMark/>
          </w:tcPr>
          <w:p w14:paraId="03BEEAB4" w14:textId="77777777" w:rsidR="009613AB" w:rsidRPr="00BA3432" w:rsidRDefault="009613AB" w:rsidP="009613AB">
            <w:pPr>
              <w:spacing w:line="276" w:lineRule="auto"/>
              <w:rPr>
                <w:ins w:id="19573" w:author="phuong vu" w:date="2018-11-23T15:00:00Z"/>
                <w:lang w:val="en-US"/>
                <w:rPrChange w:id="19574" w:author="phuong vu" w:date="2018-11-25T21:55:00Z">
                  <w:rPr>
                    <w:ins w:id="19575" w:author="phuong vu" w:date="2018-11-23T15:00:00Z"/>
                    <w:lang w:val="en-US"/>
                  </w:rPr>
                </w:rPrChange>
              </w:rPr>
            </w:pPr>
            <w:ins w:id="19576" w:author="phuong vu" w:date="2018-11-23T15:00:00Z">
              <w:r w:rsidRPr="00BA3432">
                <w:rPr>
                  <w:lang w:val="en-US"/>
                  <w:rPrChange w:id="19577" w:author="phuong vu" w:date="2018-11-25T21:55:00Z">
                    <w:rPr>
                      <w:lang w:val="en-US"/>
                    </w:rPr>
                  </w:rPrChange>
                </w:rPr>
                <w:t>numeric</w:t>
              </w:r>
            </w:ins>
          </w:p>
        </w:tc>
        <w:tc>
          <w:tcPr>
            <w:tcW w:w="1098" w:type="dxa"/>
            <w:noWrap/>
            <w:vAlign w:val="center"/>
            <w:hideMark/>
          </w:tcPr>
          <w:p w14:paraId="4E3EAF77" w14:textId="77777777" w:rsidR="009613AB" w:rsidRPr="00BA3432" w:rsidRDefault="009613AB" w:rsidP="009613AB">
            <w:pPr>
              <w:spacing w:line="276" w:lineRule="auto"/>
              <w:jc w:val="center"/>
              <w:rPr>
                <w:ins w:id="19578" w:author="phuong vu" w:date="2018-11-23T15:00:00Z"/>
                <w:rPrChange w:id="19579" w:author="phuong vu" w:date="2018-11-25T21:55:00Z">
                  <w:rPr>
                    <w:ins w:id="19580" w:author="phuong vu" w:date="2018-11-23T15:00:00Z"/>
                  </w:rPr>
                </w:rPrChange>
              </w:rPr>
            </w:pPr>
          </w:p>
        </w:tc>
        <w:tc>
          <w:tcPr>
            <w:tcW w:w="838" w:type="dxa"/>
            <w:noWrap/>
            <w:vAlign w:val="center"/>
            <w:hideMark/>
          </w:tcPr>
          <w:p w14:paraId="55DE4B49" w14:textId="77777777" w:rsidR="009613AB" w:rsidRPr="00BA3432" w:rsidRDefault="009613AB" w:rsidP="009613AB">
            <w:pPr>
              <w:spacing w:line="276" w:lineRule="auto"/>
              <w:jc w:val="center"/>
              <w:rPr>
                <w:ins w:id="19581" w:author="phuong vu" w:date="2018-11-23T15:00:00Z"/>
                <w:rPrChange w:id="19582" w:author="phuong vu" w:date="2018-11-25T21:55:00Z">
                  <w:rPr>
                    <w:ins w:id="19583" w:author="phuong vu" w:date="2018-11-23T15:00:00Z"/>
                  </w:rPr>
                </w:rPrChange>
              </w:rPr>
            </w:pPr>
          </w:p>
        </w:tc>
        <w:tc>
          <w:tcPr>
            <w:tcW w:w="823" w:type="dxa"/>
            <w:noWrap/>
            <w:vAlign w:val="center"/>
            <w:hideMark/>
          </w:tcPr>
          <w:p w14:paraId="4BFB0E4E" w14:textId="7C0ACDC8" w:rsidR="009613AB" w:rsidRPr="00BA3432" w:rsidRDefault="00C1382B" w:rsidP="009613AB">
            <w:pPr>
              <w:spacing w:line="276" w:lineRule="auto"/>
              <w:jc w:val="center"/>
              <w:rPr>
                <w:ins w:id="19584" w:author="phuong vu" w:date="2018-11-23T15:00:00Z"/>
                <w:lang w:val="en-US"/>
                <w:rPrChange w:id="19585" w:author="phuong vu" w:date="2018-11-25T21:55:00Z">
                  <w:rPr>
                    <w:ins w:id="19586" w:author="phuong vu" w:date="2018-11-23T15:00:00Z"/>
                    <w:lang w:val="en-US"/>
                  </w:rPr>
                </w:rPrChange>
              </w:rPr>
            </w:pPr>
            <w:ins w:id="19587" w:author="phuong vu" w:date="2018-11-23T15:02:00Z">
              <w:r w:rsidRPr="00BA3432">
                <w:rPr>
                  <w:lang w:val="en-US"/>
                  <w:rPrChange w:id="19588" w:author="phuong vu" w:date="2018-11-25T21:55:00Z">
                    <w:rPr>
                      <w:lang w:val="en-US"/>
                    </w:rPr>
                  </w:rPrChange>
                </w:rPr>
                <w:t>X</w:t>
              </w:r>
            </w:ins>
          </w:p>
        </w:tc>
        <w:tc>
          <w:tcPr>
            <w:tcW w:w="2228" w:type="dxa"/>
            <w:noWrap/>
            <w:hideMark/>
          </w:tcPr>
          <w:p w14:paraId="7960978E" w14:textId="760D3791" w:rsidR="009613AB" w:rsidRPr="00BA3432" w:rsidRDefault="009613AB" w:rsidP="009613AB">
            <w:pPr>
              <w:spacing w:line="276" w:lineRule="auto"/>
              <w:rPr>
                <w:ins w:id="19589" w:author="phuong vu" w:date="2018-11-23T15:00:00Z"/>
                <w:lang w:val="en-US"/>
                <w:rPrChange w:id="19590" w:author="phuong vu" w:date="2018-11-25T21:55:00Z">
                  <w:rPr>
                    <w:ins w:id="19591" w:author="phuong vu" w:date="2018-11-23T15:00:00Z"/>
                    <w:lang w:val="en-US"/>
                  </w:rPr>
                </w:rPrChange>
              </w:rPr>
            </w:pPr>
            <w:ins w:id="19592" w:author="phuong vu" w:date="2018-11-23T15:00:00Z">
              <w:r w:rsidRPr="00BA3432">
                <w:rPr>
                  <w:lang w:val="en-US"/>
                  <w:rPrChange w:id="19593" w:author="phuong vu" w:date="2018-11-25T21:55:00Z">
                    <w:rPr>
                      <w:lang w:val="en-US"/>
                    </w:rPr>
                  </w:rPrChange>
                </w:rPr>
                <w:t xml:space="preserve">ID túi </w:t>
              </w:r>
            </w:ins>
            <w:ins w:id="19594" w:author="phuong vu" w:date="2018-11-23T15:01:00Z">
              <w:r w:rsidRPr="00BA3432">
                <w:rPr>
                  <w:lang w:val="en-US"/>
                  <w:rPrChange w:id="19595" w:author="phuong vu" w:date="2018-11-25T21:55:00Z">
                    <w:rPr>
                      <w:lang w:val="en-US"/>
                    </w:rPr>
                  </w:rPrChange>
                </w:rPr>
                <w:t>giặt</w:t>
              </w:r>
            </w:ins>
          </w:p>
        </w:tc>
      </w:tr>
      <w:tr w:rsidR="009613AB" w:rsidRPr="00BA3432" w14:paraId="77AF7EF0" w14:textId="77777777" w:rsidTr="009613AB">
        <w:trPr>
          <w:trHeight w:val="300"/>
          <w:ins w:id="19596" w:author="phuong vu" w:date="2018-11-23T15:00:00Z"/>
        </w:trPr>
        <w:tc>
          <w:tcPr>
            <w:tcW w:w="708" w:type="dxa"/>
            <w:noWrap/>
            <w:vAlign w:val="center"/>
          </w:tcPr>
          <w:p w14:paraId="51E4F7DB" w14:textId="77777777" w:rsidR="009613AB" w:rsidRPr="00BA3432" w:rsidRDefault="009613AB" w:rsidP="009613AB">
            <w:pPr>
              <w:spacing w:line="276" w:lineRule="auto"/>
              <w:jc w:val="center"/>
              <w:rPr>
                <w:ins w:id="19597" w:author="phuong vu" w:date="2018-11-23T15:00:00Z"/>
                <w:lang w:val="en-US"/>
                <w:rPrChange w:id="19598" w:author="phuong vu" w:date="2018-11-25T21:55:00Z">
                  <w:rPr>
                    <w:ins w:id="19599" w:author="phuong vu" w:date="2018-11-23T15:00:00Z"/>
                    <w:lang w:val="en-US"/>
                  </w:rPr>
                </w:rPrChange>
              </w:rPr>
            </w:pPr>
            <w:ins w:id="19600" w:author="phuong vu" w:date="2018-11-23T15:00:00Z">
              <w:r w:rsidRPr="00BA3432">
                <w:rPr>
                  <w:lang w:val="en-US"/>
                  <w:rPrChange w:id="19601" w:author="phuong vu" w:date="2018-11-25T21:55:00Z">
                    <w:rPr>
                      <w:lang w:val="en-US"/>
                    </w:rPr>
                  </w:rPrChange>
                </w:rPr>
                <w:t>3</w:t>
              </w:r>
            </w:ins>
          </w:p>
        </w:tc>
        <w:tc>
          <w:tcPr>
            <w:tcW w:w="2484" w:type="dxa"/>
            <w:noWrap/>
          </w:tcPr>
          <w:p w14:paraId="58055D08" w14:textId="573459AE" w:rsidR="009613AB" w:rsidRPr="00BA3432" w:rsidRDefault="009613AB" w:rsidP="009613AB">
            <w:pPr>
              <w:spacing w:line="276" w:lineRule="auto"/>
              <w:rPr>
                <w:ins w:id="19602" w:author="phuong vu" w:date="2018-11-23T15:00:00Z"/>
                <w:lang w:val="en-US"/>
                <w:rPrChange w:id="19603" w:author="phuong vu" w:date="2018-11-25T21:55:00Z">
                  <w:rPr>
                    <w:ins w:id="19604" w:author="phuong vu" w:date="2018-11-23T15:00:00Z"/>
                    <w:lang w:val="en-US"/>
                  </w:rPr>
                </w:rPrChange>
              </w:rPr>
            </w:pPr>
            <w:ins w:id="19605" w:author="phuong vu" w:date="2018-11-23T15:00:00Z">
              <w:r w:rsidRPr="00BA3432">
                <w:rPr>
                  <w:lang w:val="en-US"/>
                  <w:rPrChange w:id="19606" w:author="phuong vu" w:date="2018-11-25T21:55:00Z">
                    <w:rPr>
                      <w:lang w:val="en-US"/>
                    </w:rPr>
                  </w:rPrChange>
                </w:rPr>
                <w:t>washing_machine_id</w:t>
              </w:r>
            </w:ins>
          </w:p>
        </w:tc>
        <w:tc>
          <w:tcPr>
            <w:tcW w:w="1300" w:type="dxa"/>
            <w:noWrap/>
          </w:tcPr>
          <w:p w14:paraId="60CED8E4" w14:textId="77777777" w:rsidR="009613AB" w:rsidRPr="00BA3432" w:rsidRDefault="009613AB" w:rsidP="009613AB">
            <w:pPr>
              <w:spacing w:line="276" w:lineRule="auto"/>
              <w:rPr>
                <w:ins w:id="19607" w:author="phuong vu" w:date="2018-11-23T15:00:00Z"/>
                <w:lang w:val="en-US"/>
                <w:rPrChange w:id="19608" w:author="phuong vu" w:date="2018-11-25T21:55:00Z">
                  <w:rPr>
                    <w:ins w:id="19609" w:author="phuong vu" w:date="2018-11-23T15:00:00Z"/>
                    <w:lang w:val="en-US"/>
                  </w:rPr>
                </w:rPrChange>
              </w:rPr>
            </w:pPr>
            <w:ins w:id="19610" w:author="phuong vu" w:date="2018-11-23T15:00:00Z">
              <w:r w:rsidRPr="00BA3432">
                <w:rPr>
                  <w:lang w:val="en-US"/>
                  <w:rPrChange w:id="19611" w:author="phuong vu" w:date="2018-11-25T21:55:00Z">
                    <w:rPr>
                      <w:lang w:val="en-US"/>
                    </w:rPr>
                  </w:rPrChange>
                </w:rPr>
                <w:t>numeric</w:t>
              </w:r>
            </w:ins>
          </w:p>
        </w:tc>
        <w:tc>
          <w:tcPr>
            <w:tcW w:w="1098" w:type="dxa"/>
            <w:noWrap/>
            <w:vAlign w:val="center"/>
          </w:tcPr>
          <w:p w14:paraId="7A638CA0" w14:textId="77777777" w:rsidR="009613AB" w:rsidRPr="00BA3432" w:rsidRDefault="009613AB" w:rsidP="009613AB">
            <w:pPr>
              <w:spacing w:line="276" w:lineRule="auto"/>
              <w:jc w:val="center"/>
              <w:rPr>
                <w:ins w:id="19612" w:author="phuong vu" w:date="2018-11-23T15:00:00Z"/>
                <w:rPrChange w:id="19613" w:author="phuong vu" w:date="2018-11-25T21:55:00Z">
                  <w:rPr>
                    <w:ins w:id="19614" w:author="phuong vu" w:date="2018-11-23T15:00:00Z"/>
                  </w:rPr>
                </w:rPrChange>
              </w:rPr>
            </w:pPr>
          </w:p>
        </w:tc>
        <w:tc>
          <w:tcPr>
            <w:tcW w:w="838" w:type="dxa"/>
            <w:noWrap/>
            <w:vAlign w:val="center"/>
          </w:tcPr>
          <w:p w14:paraId="5816C23F" w14:textId="77777777" w:rsidR="009613AB" w:rsidRPr="00BA3432" w:rsidRDefault="009613AB" w:rsidP="009613AB">
            <w:pPr>
              <w:spacing w:line="276" w:lineRule="auto"/>
              <w:jc w:val="center"/>
              <w:rPr>
                <w:ins w:id="19615" w:author="phuong vu" w:date="2018-11-23T15:00:00Z"/>
                <w:rPrChange w:id="19616" w:author="phuong vu" w:date="2018-11-25T21:55:00Z">
                  <w:rPr>
                    <w:ins w:id="19617" w:author="phuong vu" w:date="2018-11-23T15:00:00Z"/>
                  </w:rPr>
                </w:rPrChange>
              </w:rPr>
            </w:pPr>
          </w:p>
        </w:tc>
        <w:tc>
          <w:tcPr>
            <w:tcW w:w="823" w:type="dxa"/>
            <w:noWrap/>
            <w:vAlign w:val="center"/>
          </w:tcPr>
          <w:p w14:paraId="7C26C8EB" w14:textId="4585724F" w:rsidR="009613AB" w:rsidRPr="00BA3432" w:rsidRDefault="00C1382B" w:rsidP="009613AB">
            <w:pPr>
              <w:spacing w:line="276" w:lineRule="auto"/>
              <w:jc w:val="center"/>
              <w:rPr>
                <w:ins w:id="19618" w:author="phuong vu" w:date="2018-11-23T15:00:00Z"/>
                <w:lang w:val="en-US"/>
                <w:rPrChange w:id="19619" w:author="phuong vu" w:date="2018-11-25T21:55:00Z">
                  <w:rPr>
                    <w:ins w:id="19620" w:author="phuong vu" w:date="2018-11-23T15:00:00Z"/>
                    <w:lang w:val="en-US"/>
                  </w:rPr>
                </w:rPrChange>
              </w:rPr>
            </w:pPr>
            <w:ins w:id="19621" w:author="phuong vu" w:date="2018-11-23T15:02:00Z">
              <w:r w:rsidRPr="00BA3432">
                <w:rPr>
                  <w:lang w:val="en-US"/>
                  <w:rPrChange w:id="19622" w:author="phuong vu" w:date="2018-11-25T21:55:00Z">
                    <w:rPr>
                      <w:lang w:val="en-US"/>
                    </w:rPr>
                  </w:rPrChange>
                </w:rPr>
                <w:t>X</w:t>
              </w:r>
            </w:ins>
          </w:p>
        </w:tc>
        <w:tc>
          <w:tcPr>
            <w:tcW w:w="2228" w:type="dxa"/>
            <w:noWrap/>
          </w:tcPr>
          <w:p w14:paraId="76F6DDFF" w14:textId="6C501D53" w:rsidR="009613AB" w:rsidRPr="00BA3432" w:rsidRDefault="009613AB" w:rsidP="009613AB">
            <w:pPr>
              <w:spacing w:line="276" w:lineRule="auto"/>
              <w:rPr>
                <w:ins w:id="19623" w:author="phuong vu" w:date="2018-11-23T15:00:00Z"/>
                <w:lang w:val="en-US"/>
                <w:rPrChange w:id="19624" w:author="phuong vu" w:date="2018-11-25T21:55:00Z">
                  <w:rPr>
                    <w:ins w:id="19625" w:author="phuong vu" w:date="2018-11-23T15:00:00Z"/>
                    <w:lang w:val="en-US"/>
                  </w:rPr>
                </w:rPrChange>
              </w:rPr>
            </w:pPr>
            <w:ins w:id="19626" w:author="phuong vu" w:date="2018-11-23T15:01:00Z">
              <w:r w:rsidRPr="00BA3432">
                <w:rPr>
                  <w:lang w:val="en-US"/>
                  <w:rPrChange w:id="19627" w:author="phuong vu" w:date="2018-11-25T21:55:00Z">
                    <w:rPr>
                      <w:lang w:val="en-US"/>
                    </w:rPr>
                  </w:rPrChange>
                </w:rPr>
                <w:t>ID máy giặt</w:t>
              </w:r>
            </w:ins>
          </w:p>
        </w:tc>
      </w:tr>
      <w:tr w:rsidR="009613AB" w:rsidRPr="00BA3432" w14:paraId="0308B853" w14:textId="77777777" w:rsidTr="009613AB">
        <w:trPr>
          <w:trHeight w:val="300"/>
          <w:ins w:id="19628" w:author="phuong vu" w:date="2018-11-23T15:00:00Z"/>
        </w:trPr>
        <w:tc>
          <w:tcPr>
            <w:tcW w:w="708" w:type="dxa"/>
            <w:noWrap/>
            <w:vAlign w:val="center"/>
          </w:tcPr>
          <w:p w14:paraId="22A5AE68" w14:textId="77777777" w:rsidR="009613AB" w:rsidRPr="00BA3432" w:rsidRDefault="009613AB" w:rsidP="009613AB">
            <w:pPr>
              <w:spacing w:line="276" w:lineRule="auto"/>
              <w:jc w:val="center"/>
              <w:rPr>
                <w:ins w:id="19629" w:author="phuong vu" w:date="2018-11-23T15:00:00Z"/>
                <w:lang w:val="en-US"/>
                <w:rPrChange w:id="19630" w:author="phuong vu" w:date="2018-11-25T21:55:00Z">
                  <w:rPr>
                    <w:ins w:id="19631" w:author="phuong vu" w:date="2018-11-23T15:00:00Z"/>
                    <w:lang w:val="en-US"/>
                  </w:rPr>
                </w:rPrChange>
              </w:rPr>
            </w:pPr>
            <w:ins w:id="19632" w:author="phuong vu" w:date="2018-11-23T15:00:00Z">
              <w:r w:rsidRPr="00BA3432">
                <w:rPr>
                  <w:lang w:val="en-US"/>
                  <w:rPrChange w:id="19633" w:author="phuong vu" w:date="2018-11-25T21:55:00Z">
                    <w:rPr>
                      <w:lang w:val="en-US"/>
                    </w:rPr>
                  </w:rPrChange>
                </w:rPr>
                <w:t>4</w:t>
              </w:r>
            </w:ins>
          </w:p>
        </w:tc>
        <w:tc>
          <w:tcPr>
            <w:tcW w:w="2484" w:type="dxa"/>
            <w:noWrap/>
          </w:tcPr>
          <w:p w14:paraId="492090F1" w14:textId="477CD85F" w:rsidR="009613AB" w:rsidRPr="00BA3432" w:rsidRDefault="009613AB" w:rsidP="009613AB">
            <w:pPr>
              <w:spacing w:line="276" w:lineRule="auto"/>
              <w:rPr>
                <w:ins w:id="19634" w:author="phuong vu" w:date="2018-11-23T15:00:00Z"/>
                <w:lang w:val="en-US"/>
                <w:rPrChange w:id="19635" w:author="phuong vu" w:date="2018-11-25T21:55:00Z">
                  <w:rPr>
                    <w:ins w:id="19636" w:author="phuong vu" w:date="2018-11-23T15:00:00Z"/>
                    <w:lang w:val="en-US"/>
                  </w:rPr>
                </w:rPrChange>
              </w:rPr>
            </w:pPr>
            <w:ins w:id="19637" w:author="phuong vu" w:date="2018-11-23T15:00:00Z">
              <w:r w:rsidRPr="00BA3432">
                <w:rPr>
                  <w:lang w:val="en-US"/>
                  <w:rPrChange w:id="19638" w:author="phuong vu" w:date="2018-11-25T21:55:00Z">
                    <w:rPr>
                      <w:lang w:val="en-US"/>
                    </w:rPr>
                  </w:rPrChange>
                </w:rPr>
                <w:t>sn</w:t>
              </w:r>
            </w:ins>
          </w:p>
        </w:tc>
        <w:tc>
          <w:tcPr>
            <w:tcW w:w="1300" w:type="dxa"/>
            <w:noWrap/>
          </w:tcPr>
          <w:p w14:paraId="01653A22" w14:textId="14E6C0AF" w:rsidR="009613AB" w:rsidRPr="00BA3432" w:rsidRDefault="00C1382B" w:rsidP="009613AB">
            <w:pPr>
              <w:spacing w:line="276" w:lineRule="auto"/>
              <w:rPr>
                <w:ins w:id="19639" w:author="phuong vu" w:date="2018-11-23T15:00:00Z"/>
                <w:lang w:val="en-US"/>
                <w:rPrChange w:id="19640" w:author="phuong vu" w:date="2018-11-25T21:55:00Z">
                  <w:rPr>
                    <w:ins w:id="19641" w:author="phuong vu" w:date="2018-11-23T15:00:00Z"/>
                    <w:lang w:val="en-US"/>
                  </w:rPr>
                </w:rPrChange>
              </w:rPr>
            </w:pPr>
            <w:ins w:id="19642" w:author="phuong vu" w:date="2018-11-23T15:03:00Z">
              <w:r w:rsidRPr="00BA3432">
                <w:rPr>
                  <w:lang w:val="en-US"/>
                  <w:rPrChange w:id="19643" w:author="phuong vu" w:date="2018-11-25T21:55:00Z">
                    <w:rPr>
                      <w:lang w:val="en-US"/>
                    </w:rPr>
                  </w:rPrChange>
                </w:rPr>
                <w:t>Integer</w:t>
              </w:r>
            </w:ins>
          </w:p>
        </w:tc>
        <w:tc>
          <w:tcPr>
            <w:tcW w:w="1098" w:type="dxa"/>
            <w:noWrap/>
            <w:vAlign w:val="center"/>
          </w:tcPr>
          <w:p w14:paraId="2373CFE5" w14:textId="77777777" w:rsidR="009613AB" w:rsidRPr="00BA3432" w:rsidRDefault="009613AB" w:rsidP="009613AB">
            <w:pPr>
              <w:spacing w:line="276" w:lineRule="auto"/>
              <w:jc w:val="center"/>
              <w:rPr>
                <w:ins w:id="19644" w:author="phuong vu" w:date="2018-11-23T15:00:00Z"/>
                <w:rPrChange w:id="19645" w:author="phuong vu" w:date="2018-11-25T21:55:00Z">
                  <w:rPr>
                    <w:ins w:id="19646" w:author="phuong vu" w:date="2018-11-23T15:00:00Z"/>
                  </w:rPr>
                </w:rPrChange>
              </w:rPr>
            </w:pPr>
          </w:p>
        </w:tc>
        <w:tc>
          <w:tcPr>
            <w:tcW w:w="838" w:type="dxa"/>
            <w:noWrap/>
            <w:vAlign w:val="center"/>
          </w:tcPr>
          <w:p w14:paraId="2CFB37BF" w14:textId="77777777" w:rsidR="009613AB" w:rsidRPr="00BA3432" w:rsidRDefault="009613AB" w:rsidP="009613AB">
            <w:pPr>
              <w:spacing w:line="276" w:lineRule="auto"/>
              <w:jc w:val="center"/>
              <w:rPr>
                <w:ins w:id="19647" w:author="phuong vu" w:date="2018-11-23T15:00:00Z"/>
                <w:rPrChange w:id="19648" w:author="phuong vu" w:date="2018-11-25T21:55:00Z">
                  <w:rPr>
                    <w:ins w:id="19649" w:author="phuong vu" w:date="2018-11-23T15:00:00Z"/>
                  </w:rPr>
                </w:rPrChange>
              </w:rPr>
            </w:pPr>
          </w:p>
        </w:tc>
        <w:tc>
          <w:tcPr>
            <w:tcW w:w="823" w:type="dxa"/>
            <w:noWrap/>
            <w:vAlign w:val="center"/>
          </w:tcPr>
          <w:p w14:paraId="3C96582A" w14:textId="77777777" w:rsidR="009613AB" w:rsidRPr="00BA3432" w:rsidRDefault="009613AB" w:rsidP="009613AB">
            <w:pPr>
              <w:spacing w:line="276" w:lineRule="auto"/>
              <w:jc w:val="center"/>
              <w:rPr>
                <w:ins w:id="19650" w:author="phuong vu" w:date="2018-11-23T15:00:00Z"/>
                <w:lang w:val="en-US"/>
                <w:rPrChange w:id="19651" w:author="phuong vu" w:date="2018-11-25T21:55:00Z">
                  <w:rPr>
                    <w:ins w:id="19652" w:author="phuong vu" w:date="2018-11-23T15:00:00Z"/>
                    <w:lang w:val="en-US"/>
                  </w:rPr>
                </w:rPrChange>
              </w:rPr>
            </w:pPr>
          </w:p>
        </w:tc>
        <w:tc>
          <w:tcPr>
            <w:tcW w:w="2228" w:type="dxa"/>
            <w:noWrap/>
          </w:tcPr>
          <w:p w14:paraId="6EC1272C" w14:textId="7B4CBB03" w:rsidR="009613AB" w:rsidRPr="00BA3432" w:rsidRDefault="00C1382B" w:rsidP="009613AB">
            <w:pPr>
              <w:spacing w:line="276" w:lineRule="auto"/>
              <w:rPr>
                <w:ins w:id="19653" w:author="phuong vu" w:date="2018-11-23T15:00:00Z"/>
                <w:lang w:val="en-US"/>
                <w:rPrChange w:id="19654" w:author="phuong vu" w:date="2018-11-25T21:55:00Z">
                  <w:rPr>
                    <w:ins w:id="19655" w:author="phuong vu" w:date="2018-11-23T15:00:00Z"/>
                    <w:lang w:val="en-US"/>
                  </w:rPr>
                </w:rPrChange>
              </w:rPr>
            </w:pPr>
            <w:ins w:id="19656" w:author="phuong vu" w:date="2018-11-23T15:03:00Z">
              <w:r w:rsidRPr="00BA3432">
                <w:rPr>
                  <w:lang w:val="en-US"/>
                  <w:rPrChange w:id="19657" w:author="phuong vu" w:date="2018-11-25T21:55:00Z">
                    <w:rPr>
                      <w:lang w:val="en-US"/>
                    </w:rPr>
                  </w:rPrChange>
                </w:rPr>
                <w:t>Thứ tự xử lí</w:t>
              </w:r>
            </w:ins>
          </w:p>
        </w:tc>
      </w:tr>
      <w:tr w:rsidR="009613AB" w:rsidRPr="00BA3432" w14:paraId="283A5071" w14:textId="77777777" w:rsidTr="009613AB">
        <w:trPr>
          <w:trHeight w:val="300"/>
          <w:ins w:id="19658" w:author="phuong vu" w:date="2018-11-23T15:00:00Z"/>
        </w:trPr>
        <w:tc>
          <w:tcPr>
            <w:tcW w:w="708" w:type="dxa"/>
            <w:noWrap/>
            <w:vAlign w:val="center"/>
            <w:hideMark/>
          </w:tcPr>
          <w:p w14:paraId="651517F3" w14:textId="296FFBA4" w:rsidR="009613AB" w:rsidRPr="00BA3432" w:rsidRDefault="009613AB" w:rsidP="009613AB">
            <w:pPr>
              <w:spacing w:line="276" w:lineRule="auto"/>
              <w:jc w:val="center"/>
              <w:rPr>
                <w:ins w:id="19659" w:author="phuong vu" w:date="2018-11-23T15:00:00Z"/>
                <w:lang w:val="en-US"/>
                <w:rPrChange w:id="19660" w:author="phuong vu" w:date="2018-11-25T21:55:00Z">
                  <w:rPr>
                    <w:ins w:id="19661" w:author="phuong vu" w:date="2018-11-23T15:00:00Z"/>
                    <w:lang w:val="en-US"/>
                  </w:rPr>
                </w:rPrChange>
              </w:rPr>
            </w:pPr>
            <w:ins w:id="19662" w:author="phuong vu" w:date="2018-11-23T15:00:00Z">
              <w:r w:rsidRPr="00BA3432">
                <w:rPr>
                  <w:lang w:val="en-US"/>
                  <w:rPrChange w:id="19663" w:author="phuong vu" w:date="2018-11-25T21:55:00Z">
                    <w:rPr>
                      <w:lang w:val="en-US"/>
                    </w:rPr>
                  </w:rPrChange>
                </w:rPr>
                <w:t>5</w:t>
              </w:r>
            </w:ins>
          </w:p>
        </w:tc>
        <w:tc>
          <w:tcPr>
            <w:tcW w:w="2484" w:type="dxa"/>
            <w:noWrap/>
            <w:hideMark/>
          </w:tcPr>
          <w:p w14:paraId="7544C181" w14:textId="7008C977" w:rsidR="009613AB" w:rsidRPr="00BA3432" w:rsidRDefault="009613AB" w:rsidP="009613AB">
            <w:pPr>
              <w:spacing w:line="276" w:lineRule="auto"/>
              <w:rPr>
                <w:ins w:id="19664" w:author="phuong vu" w:date="2018-11-23T15:00:00Z"/>
                <w:rPrChange w:id="19665" w:author="phuong vu" w:date="2018-11-25T21:55:00Z">
                  <w:rPr>
                    <w:ins w:id="19666" w:author="phuong vu" w:date="2018-11-23T15:00:00Z"/>
                  </w:rPr>
                </w:rPrChange>
              </w:rPr>
            </w:pPr>
            <w:ins w:id="19667" w:author="phuong vu" w:date="2018-11-23T15:00:00Z">
              <w:r w:rsidRPr="00BA3432">
                <w:rPr>
                  <w:rPrChange w:id="19668" w:author="phuong vu" w:date="2018-11-25T21:55:00Z">
                    <w:rPr/>
                  </w:rPrChange>
                </w:rPr>
                <w:t>status</w:t>
              </w:r>
            </w:ins>
          </w:p>
        </w:tc>
        <w:tc>
          <w:tcPr>
            <w:tcW w:w="1300" w:type="dxa"/>
            <w:noWrap/>
            <w:hideMark/>
          </w:tcPr>
          <w:p w14:paraId="69C07835" w14:textId="77777777" w:rsidR="009613AB" w:rsidRPr="00BA3432" w:rsidRDefault="009613AB" w:rsidP="009613AB">
            <w:pPr>
              <w:spacing w:line="276" w:lineRule="auto"/>
              <w:rPr>
                <w:ins w:id="19669" w:author="phuong vu" w:date="2018-11-23T15:00:00Z"/>
                <w:rPrChange w:id="19670" w:author="phuong vu" w:date="2018-11-25T21:55:00Z">
                  <w:rPr>
                    <w:ins w:id="19671" w:author="phuong vu" w:date="2018-11-23T15:00:00Z"/>
                  </w:rPr>
                </w:rPrChange>
              </w:rPr>
            </w:pPr>
            <w:ins w:id="19672" w:author="phuong vu" w:date="2018-11-23T15:00:00Z">
              <w:r w:rsidRPr="00BA3432">
                <w:rPr>
                  <w:rPrChange w:id="19673" w:author="phuong vu" w:date="2018-11-25T21:55:00Z">
                    <w:rPr/>
                  </w:rPrChange>
                </w:rPr>
                <w:t>character varying</w:t>
              </w:r>
            </w:ins>
          </w:p>
        </w:tc>
        <w:tc>
          <w:tcPr>
            <w:tcW w:w="1098" w:type="dxa"/>
            <w:noWrap/>
            <w:vAlign w:val="center"/>
            <w:hideMark/>
          </w:tcPr>
          <w:p w14:paraId="17D07D52" w14:textId="77777777" w:rsidR="009613AB" w:rsidRPr="00BA3432" w:rsidRDefault="009613AB" w:rsidP="009613AB">
            <w:pPr>
              <w:spacing w:line="276" w:lineRule="auto"/>
              <w:jc w:val="center"/>
              <w:rPr>
                <w:ins w:id="19674" w:author="phuong vu" w:date="2018-11-23T15:00:00Z"/>
                <w:rPrChange w:id="19675" w:author="phuong vu" w:date="2018-11-25T21:55:00Z">
                  <w:rPr>
                    <w:ins w:id="19676" w:author="phuong vu" w:date="2018-11-23T15:00:00Z"/>
                  </w:rPr>
                </w:rPrChange>
              </w:rPr>
            </w:pPr>
            <w:ins w:id="19677" w:author="phuong vu" w:date="2018-11-23T15:00:00Z">
              <w:r w:rsidRPr="00BA3432">
                <w:rPr>
                  <w:rPrChange w:id="19678" w:author="phuong vu" w:date="2018-11-25T21:55:00Z">
                    <w:rPr/>
                  </w:rPrChange>
                </w:rPr>
                <w:t>X</w:t>
              </w:r>
            </w:ins>
          </w:p>
        </w:tc>
        <w:tc>
          <w:tcPr>
            <w:tcW w:w="838" w:type="dxa"/>
            <w:noWrap/>
            <w:vAlign w:val="center"/>
            <w:hideMark/>
          </w:tcPr>
          <w:p w14:paraId="34647421" w14:textId="77777777" w:rsidR="009613AB" w:rsidRPr="00BA3432" w:rsidRDefault="009613AB" w:rsidP="009613AB">
            <w:pPr>
              <w:spacing w:line="276" w:lineRule="auto"/>
              <w:jc w:val="center"/>
              <w:rPr>
                <w:ins w:id="19679" w:author="phuong vu" w:date="2018-11-23T15:00:00Z"/>
                <w:rPrChange w:id="19680" w:author="phuong vu" w:date="2018-11-25T21:55:00Z">
                  <w:rPr>
                    <w:ins w:id="19681" w:author="phuong vu" w:date="2018-11-23T15:00:00Z"/>
                  </w:rPr>
                </w:rPrChange>
              </w:rPr>
            </w:pPr>
          </w:p>
        </w:tc>
        <w:tc>
          <w:tcPr>
            <w:tcW w:w="823" w:type="dxa"/>
            <w:noWrap/>
            <w:vAlign w:val="center"/>
            <w:hideMark/>
          </w:tcPr>
          <w:p w14:paraId="0CC7D874" w14:textId="77777777" w:rsidR="009613AB" w:rsidRPr="00BA3432" w:rsidRDefault="009613AB" w:rsidP="009613AB">
            <w:pPr>
              <w:spacing w:line="276" w:lineRule="auto"/>
              <w:jc w:val="center"/>
              <w:rPr>
                <w:ins w:id="19682" w:author="phuong vu" w:date="2018-11-23T15:00:00Z"/>
                <w:rPrChange w:id="19683" w:author="phuong vu" w:date="2018-11-25T21:55:00Z">
                  <w:rPr>
                    <w:ins w:id="19684" w:author="phuong vu" w:date="2018-11-23T15:00:00Z"/>
                  </w:rPr>
                </w:rPrChange>
              </w:rPr>
            </w:pPr>
          </w:p>
        </w:tc>
        <w:tc>
          <w:tcPr>
            <w:tcW w:w="2228" w:type="dxa"/>
            <w:noWrap/>
            <w:hideMark/>
          </w:tcPr>
          <w:p w14:paraId="69C79209" w14:textId="77777777" w:rsidR="009613AB" w:rsidRPr="00BA3432" w:rsidRDefault="009613AB">
            <w:pPr>
              <w:keepNext/>
              <w:spacing w:line="276" w:lineRule="auto"/>
              <w:rPr>
                <w:ins w:id="19685" w:author="phuong vu" w:date="2018-11-23T15:00:00Z"/>
                <w:rPrChange w:id="19686" w:author="phuong vu" w:date="2018-11-25T21:55:00Z">
                  <w:rPr>
                    <w:ins w:id="19687" w:author="phuong vu" w:date="2018-11-23T15:00:00Z"/>
                  </w:rPr>
                </w:rPrChange>
              </w:rPr>
            </w:pPr>
            <w:ins w:id="19688" w:author="phuong vu" w:date="2018-11-23T15:00:00Z">
              <w:r w:rsidRPr="00BA3432">
                <w:rPr>
                  <w:rPrChange w:id="19689" w:author="phuong vu" w:date="2018-11-25T21:55:00Z">
                    <w:rPr/>
                  </w:rPrChange>
                </w:rPr>
                <w:t>Trạng thái</w:t>
              </w:r>
            </w:ins>
          </w:p>
        </w:tc>
      </w:tr>
    </w:tbl>
    <w:p w14:paraId="5EE7C7C0" w14:textId="3286DA7D" w:rsidR="009613AB" w:rsidRPr="00BA3432" w:rsidRDefault="009613AB">
      <w:pPr>
        <w:pStyle w:val="Caption"/>
        <w:rPr>
          <w:ins w:id="19690" w:author="phuong vu" w:date="2018-11-23T15:01:00Z"/>
          <w:b/>
          <w:i w:val="0"/>
          <w:iCs w:val="0"/>
          <w:rPrChange w:id="19691" w:author="phuong vu" w:date="2018-11-25T21:55:00Z">
            <w:rPr>
              <w:ins w:id="19692" w:author="phuong vu" w:date="2018-11-23T15:01:00Z"/>
              <w:b/>
              <w:i/>
              <w:iCs/>
              <w:szCs w:val="18"/>
              <w:lang w:val="en-US"/>
            </w:rPr>
          </w:rPrChange>
        </w:rPr>
        <w:pPrChange w:id="19693" w:author="phuong vu" w:date="2018-11-23T15:01:00Z">
          <w:pPr/>
        </w:pPrChange>
      </w:pPr>
      <w:bookmarkStart w:id="19694" w:name="_Toc530944403"/>
      <w:ins w:id="19695" w:author="phuong vu" w:date="2018-11-23T15:01:00Z">
        <w:r w:rsidRPr="00BA3432">
          <w:rPr>
            <w:rPrChange w:id="19696" w:author="phuong vu" w:date="2018-11-25T21:55:00Z">
              <w:rPr/>
            </w:rPrChange>
          </w:rPr>
          <w:t xml:space="preserve">Bảng </w:t>
        </w:r>
      </w:ins>
      <w:ins w:id="19697" w:author="phuong vu" w:date="2018-11-26T02:10:00Z">
        <w:r w:rsidR="00404CBA">
          <w:fldChar w:fldCharType="begin"/>
        </w:r>
        <w:r w:rsidR="00404CBA">
          <w:instrText xml:space="preserve"> STYLEREF 1 \s </w:instrText>
        </w:r>
      </w:ins>
      <w:r w:rsidR="00404CBA">
        <w:fldChar w:fldCharType="separate"/>
      </w:r>
      <w:r w:rsidR="00404CBA">
        <w:rPr>
          <w:noProof/>
        </w:rPr>
        <w:t>3</w:t>
      </w:r>
      <w:ins w:id="1969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9699" w:author="phuong vu" w:date="2018-11-26T02:10:00Z">
        <w:r w:rsidR="00404CBA">
          <w:rPr>
            <w:noProof/>
          </w:rPr>
          <w:t>26</w:t>
        </w:r>
        <w:r w:rsidR="00404CBA">
          <w:fldChar w:fldCharType="end"/>
        </w:r>
      </w:ins>
      <w:ins w:id="19700" w:author="phuong vu" w:date="2018-11-23T15:01:00Z">
        <w:r w:rsidRPr="00BA3432">
          <w:rPr>
            <w:rPrChange w:id="19701" w:author="phuong vu" w:date="2018-11-25T21:55:00Z">
              <w:rPr>
                <w:i/>
                <w:iCs/>
                <w:lang w:val="en-US"/>
              </w:rPr>
            </w:rPrChange>
          </w:rPr>
          <w:t xml:space="preserve"> Bảng dữ liệu theo dõi giặt</w:t>
        </w:r>
        <w:bookmarkEnd w:id="19694"/>
      </w:ins>
    </w:p>
    <w:p w14:paraId="712E7D9B" w14:textId="2E1189B6" w:rsidR="009613AB" w:rsidRPr="00BA3432" w:rsidRDefault="009613AB" w:rsidP="009613AB">
      <w:pPr>
        <w:rPr>
          <w:ins w:id="19702" w:author="phuong vu" w:date="2018-11-23T15:02:00Z"/>
          <w:b/>
          <w:lang w:val="en-US"/>
          <w:rPrChange w:id="19703" w:author="phuong vu" w:date="2018-11-25T21:55:00Z">
            <w:rPr>
              <w:ins w:id="19704" w:author="phuong vu" w:date="2018-11-23T15:02:00Z"/>
              <w:b/>
              <w:lang w:val="en-US"/>
            </w:rPr>
          </w:rPrChange>
        </w:rPr>
      </w:pPr>
      <w:ins w:id="19705" w:author="phuong vu" w:date="2018-11-23T15:02:00Z">
        <w:r w:rsidRPr="00AD0E2E">
          <w:rPr>
            <w:b/>
            <w:lang w:val="en-US"/>
          </w:rPr>
          <w:t>B</w:t>
        </w:r>
        <w:r w:rsidRPr="00BA3432">
          <w:rPr>
            <w:b/>
            <w:lang w:val="en-US"/>
            <w:rPrChange w:id="19706" w:author="phuong vu" w:date="2018-11-25T21:55:00Z">
              <w:rPr>
                <w:b/>
                <w:lang w:val="en-US"/>
              </w:rPr>
            </w:rPrChange>
          </w:rPr>
          <w:t>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BA3432" w14:paraId="3550C02E" w14:textId="77777777" w:rsidTr="009613AB">
        <w:trPr>
          <w:trHeight w:val="300"/>
          <w:ins w:id="19707" w:author="phuong vu" w:date="2018-11-23T15:02:00Z"/>
        </w:trPr>
        <w:tc>
          <w:tcPr>
            <w:tcW w:w="708" w:type="dxa"/>
            <w:noWrap/>
            <w:vAlign w:val="center"/>
            <w:hideMark/>
          </w:tcPr>
          <w:p w14:paraId="5FC3CAEE" w14:textId="77777777" w:rsidR="009613AB" w:rsidRPr="00BA3432" w:rsidRDefault="009613AB" w:rsidP="009613AB">
            <w:pPr>
              <w:spacing w:line="276" w:lineRule="auto"/>
              <w:jc w:val="center"/>
              <w:rPr>
                <w:ins w:id="19708" w:author="phuong vu" w:date="2018-11-23T15:02:00Z"/>
                <w:b/>
                <w:bCs/>
                <w:rPrChange w:id="19709" w:author="phuong vu" w:date="2018-11-25T21:55:00Z">
                  <w:rPr>
                    <w:ins w:id="19710" w:author="phuong vu" w:date="2018-11-23T15:02:00Z"/>
                    <w:b/>
                    <w:bCs/>
                  </w:rPr>
                </w:rPrChange>
              </w:rPr>
            </w:pPr>
            <w:ins w:id="19711" w:author="phuong vu" w:date="2018-11-23T15:02:00Z">
              <w:r w:rsidRPr="00BA3432">
                <w:rPr>
                  <w:b/>
                  <w:bCs/>
                  <w:lang w:val="da-DK"/>
                  <w:rPrChange w:id="19712" w:author="phuong vu" w:date="2018-11-25T21:55:00Z">
                    <w:rPr>
                      <w:b/>
                      <w:bCs/>
                      <w:lang w:val="da-DK"/>
                    </w:rPr>
                  </w:rPrChange>
                </w:rPr>
                <w:lastRenderedPageBreak/>
                <w:t>STT</w:t>
              </w:r>
            </w:ins>
          </w:p>
        </w:tc>
        <w:tc>
          <w:tcPr>
            <w:tcW w:w="2484" w:type="dxa"/>
            <w:noWrap/>
            <w:vAlign w:val="center"/>
            <w:hideMark/>
          </w:tcPr>
          <w:p w14:paraId="754CF3C9" w14:textId="77777777" w:rsidR="009613AB" w:rsidRPr="00BA3432" w:rsidRDefault="009613AB" w:rsidP="009613AB">
            <w:pPr>
              <w:spacing w:line="276" w:lineRule="auto"/>
              <w:jc w:val="center"/>
              <w:rPr>
                <w:ins w:id="19713" w:author="phuong vu" w:date="2018-11-23T15:02:00Z"/>
                <w:b/>
                <w:bCs/>
                <w:rPrChange w:id="19714" w:author="phuong vu" w:date="2018-11-25T21:55:00Z">
                  <w:rPr>
                    <w:ins w:id="19715" w:author="phuong vu" w:date="2018-11-23T15:02:00Z"/>
                    <w:b/>
                    <w:bCs/>
                  </w:rPr>
                </w:rPrChange>
              </w:rPr>
            </w:pPr>
            <w:ins w:id="19716" w:author="phuong vu" w:date="2018-11-23T15:02:00Z">
              <w:r w:rsidRPr="00BA3432">
                <w:rPr>
                  <w:b/>
                  <w:bCs/>
                  <w:lang w:val="da-DK"/>
                  <w:rPrChange w:id="19717" w:author="phuong vu" w:date="2018-11-25T21:55:00Z">
                    <w:rPr>
                      <w:b/>
                      <w:bCs/>
                      <w:lang w:val="da-DK"/>
                    </w:rPr>
                  </w:rPrChange>
                </w:rPr>
                <w:t>Tên trường</w:t>
              </w:r>
            </w:ins>
          </w:p>
        </w:tc>
        <w:tc>
          <w:tcPr>
            <w:tcW w:w="1300" w:type="dxa"/>
            <w:noWrap/>
            <w:vAlign w:val="center"/>
            <w:hideMark/>
          </w:tcPr>
          <w:p w14:paraId="2431525E" w14:textId="77777777" w:rsidR="009613AB" w:rsidRPr="00BA3432" w:rsidRDefault="009613AB" w:rsidP="009613AB">
            <w:pPr>
              <w:spacing w:line="276" w:lineRule="auto"/>
              <w:jc w:val="center"/>
              <w:rPr>
                <w:ins w:id="19718" w:author="phuong vu" w:date="2018-11-23T15:02:00Z"/>
                <w:b/>
                <w:bCs/>
                <w:rPrChange w:id="19719" w:author="phuong vu" w:date="2018-11-25T21:55:00Z">
                  <w:rPr>
                    <w:ins w:id="19720" w:author="phuong vu" w:date="2018-11-23T15:02:00Z"/>
                    <w:b/>
                    <w:bCs/>
                  </w:rPr>
                </w:rPrChange>
              </w:rPr>
            </w:pPr>
            <w:ins w:id="19721" w:author="phuong vu" w:date="2018-11-23T15:02:00Z">
              <w:r w:rsidRPr="00BA3432">
                <w:rPr>
                  <w:b/>
                  <w:bCs/>
                  <w:lang w:val="da-DK"/>
                  <w:rPrChange w:id="19722" w:author="phuong vu" w:date="2018-11-25T21:55:00Z">
                    <w:rPr>
                      <w:b/>
                      <w:bCs/>
                      <w:lang w:val="da-DK"/>
                    </w:rPr>
                  </w:rPrChange>
                </w:rPr>
                <w:t>Kiểu</w:t>
              </w:r>
            </w:ins>
          </w:p>
        </w:tc>
        <w:tc>
          <w:tcPr>
            <w:tcW w:w="1098" w:type="dxa"/>
            <w:noWrap/>
            <w:vAlign w:val="center"/>
            <w:hideMark/>
          </w:tcPr>
          <w:p w14:paraId="1331ACCE" w14:textId="77777777" w:rsidR="009613AB" w:rsidRPr="00BA3432" w:rsidRDefault="009613AB" w:rsidP="009613AB">
            <w:pPr>
              <w:spacing w:line="276" w:lineRule="auto"/>
              <w:jc w:val="center"/>
              <w:rPr>
                <w:ins w:id="19723" w:author="phuong vu" w:date="2018-11-23T15:02:00Z"/>
                <w:b/>
                <w:bCs/>
                <w:rPrChange w:id="19724" w:author="phuong vu" w:date="2018-11-25T21:55:00Z">
                  <w:rPr>
                    <w:ins w:id="19725" w:author="phuong vu" w:date="2018-11-23T15:02:00Z"/>
                    <w:b/>
                    <w:bCs/>
                  </w:rPr>
                </w:rPrChange>
              </w:rPr>
            </w:pPr>
            <w:ins w:id="19726" w:author="phuong vu" w:date="2018-11-23T15:02:00Z">
              <w:r w:rsidRPr="00BA3432">
                <w:rPr>
                  <w:b/>
                  <w:bCs/>
                  <w:lang w:val="da-DK"/>
                  <w:rPrChange w:id="19727" w:author="phuong vu" w:date="2018-11-25T21:55:00Z">
                    <w:rPr>
                      <w:b/>
                      <w:bCs/>
                      <w:lang w:val="da-DK"/>
                    </w:rPr>
                  </w:rPrChange>
                </w:rPr>
                <w:t>Chấp nhận Null</w:t>
              </w:r>
            </w:ins>
          </w:p>
        </w:tc>
        <w:tc>
          <w:tcPr>
            <w:tcW w:w="838" w:type="dxa"/>
            <w:noWrap/>
            <w:vAlign w:val="center"/>
            <w:hideMark/>
          </w:tcPr>
          <w:p w14:paraId="73BF0757" w14:textId="77777777" w:rsidR="009613AB" w:rsidRPr="00BA3432" w:rsidRDefault="009613AB" w:rsidP="009613AB">
            <w:pPr>
              <w:spacing w:line="276" w:lineRule="auto"/>
              <w:jc w:val="center"/>
              <w:rPr>
                <w:ins w:id="19728" w:author="phuong vu" w:date="2018-11-23T15:02:00Z"/>
                <w:b/>
                <w:bCs/>
                <w:rPrChange w:id="19729" w:author="phuong vu" w:date="2018-11-25T21:55:00Z">
                  <w:rPr>
                    <w:ins w:id="19730" w:author="phuong vu" w:date="2018-11-23T15:02:00Z"/>
                    <w:b/>
                    <w:bCs/>
                  </w:rPr>
                </w:rPrChange>
              </w:rPr>
            </w:pPr>
            <w:ins w:id="19731" w:author="phuong vu" w:date="2018-11-23T15:02:00Z">
              <w:r w:rsidRPr="00BA3432">
                <w:rPr>
                  <w:b/>
                  <w:bCs/>
                  <w:lang w:val="da-DK"/>
                  <w:rPrChange w:id="19732" w:author="phuong vu" w:date="2018-11-25T21:55:00Z">
                    <w:rPr>
                      <w:b/>
                      <w:bCs/>
                      <w:lang w:val="da-DK"/>
                    </w:rPr>
                  </w:rPrChange>
                </w:rPr>
                <w:t>Khóa chính</w:t>
              </w:r>
            </w:ins>
          </w:p>
        </w:tc>
        <w:tc>
          <w:tcPr>
            <w:tcW w:w="823" w:type="dxa"/>
            <w:noWrap/>
            <w:vAlign w:val="center"/>
            <w:hideMark/>
          </w:tcPr>
          <w:p w14:paraId="028990C4" w14:textId="77777777" w:rsidR="009613AB" w:rsidRPr="00BA3432" w:rsidRDefault="009613AB" w:rsidP="009613AB">
            <w:pPr>
              <w:spacing w:line="276" w:lineRule="auto"/>
              <w:jc w:val="center"/>
              <w:rPr>
                <w:ins w:id="19733" w:author="phuong vu" w:date="2018-11-23T15:02:00Z"/>
                <w:b/>
                <w:bCs/>
                <w:rPrChange w:id="19734" w:author="phuong vu" w:date="2018-11-25T21:55:00Z">
                  <w:rPr>
                    <w:ins w:id="19735" w:author="phuong vu" w:date="2018-11-23T15:02:00Z"/>
                    <w:b/>
                    <w:bCs/>
                  </w:rPr>
                </w:rPrChange>
              </w:rPr>
            </w:pPr>
            <w:ins w:id="19736" w:author="phuong vu" w:date="2018-11-23T15:02:00Z">
              <w:r w:rsidRPr="00BA3432">
                <w:rPr>
                  <w:b/>
                  <w:bCs/>
                  <w:lang w:val="da-DK"/>
                  <w:rPrChange w:id="19737" w:author="phuong vu" w:date="2018-11-25T21:55:00Z">
                    <w:rPr>
                      <w:b/>
                      <w:bCs/>
                      <w:lang w:val="da-DK"/>
                    </w:rPr>
                  </w:rPrChange>
                </w:rPr>
                <w:t>Khóa ngoại</w:t>
              </w:r>
            </w:ins>
          </w:p>
        </w:tc>
        <w:tc>
          <w:tcPr>
            <w:tcW w:w="2228" w:type="dxa"/>
            <w:noWrap/>
            <w:vAlign w:val="center"/>
            <w:hideMark/>
          </w:tcPr>
          <w:p w14:paraId="728361ED" w14:textId="77777777" w:rsidR="009613AB" w:rsidRPr="00BA3432" w:rsidRDefault="009613AB" w:rsidP="009613AB">
            <w:pPr>
              <w:spacing w:line="276" w:lineRule="auto"/>
              <w:ind w:right="226"/>
              <w:jc w:val="center"/>
              <w:rPr>
                <w:ins w:id="19738" w:author="phuong vu" w:date="2018-11-23T15:02:00Z"/>
                <w:b/>
                <w:bCs/>
                <w:rPrChange w:id="19739" w:author="phuong vu" w:date="2018-11-25T21:55:00Z">
                  <w:rPr>
                    <w:ins w:id="19740" w:author="phuong vu" w:date="2018-11-23T15:02:00Z"/>
                    <w:b/>
                    <w:bCs/>
                  </w:rPr>
                </w:rPrChange>
              </w:rPr>
            </w:pPr>
            <w:ins w:id="19741" w:author="phuong vu" w:date="2018-11-23T15:02:00Z">
              <w:r w:rsidRPr="00BA3432">
                <w:rPr>
                  <w:b/>
                  <w:bCs/>
                  <w:lang w:val="da-DK"/>
                  <w:rPrChange w:id="19742" w:author="phuong vu" w:date="2018-11-25T21:55:00Z">
                    <w:rPr>
                      <w:b/>
                      <w:bCs/>
                      <w:lang w:val="da-DK"/>
                    </w:rPr>
                  </w:rPrChange>
                </w:rPr>
                <w:t>Mô tả</w:t>
              </w:r>
            </w:ins>
          </w:p>
        </w:tc>
      </w:tr>
      <w:tr w:rsidR="009613AB" w:rsidRPr="00BA3432" w14:paraId="11E96904" w14:textId="77777777" w:rsidTr="009613AB">
        <w:trPr>
          <w:trHeight w:val="300"/>
          <w:ins w:id="19743" w:author="phuong vu" w:date="2018-11-23T15:02:00Z"/>
        </w:trPr>
        <w:tc>
          <w:tcPr>
            <w:tcW w:w="708" w:type="dxa"/>
            <w:noWrap/>
            <w:vAlign w:val="center"/>
            <w:hideMark/>
          </w:tcPr>
          <w:p w14:paraId="75E971A9" w14:textId="77777777" w:rsidR="009613AB" w:rsidRPr="00BA3432" w:rsidRDefault="009613AB" w:rsidP="009613AB">
            <w:pPr>
              <w:spacing w:line="276" w:lineRule="auto"/>
              <w:jc w:val="center"/>
              <w:rPr>
                <w:ins w:id="19744" w:author="phuong vu" w:date="2018-11-23T15:02:00Z"/>
                <w:rPrChange w:id="19745" w:author="phuong vu" w:date="2018-11-25T21:55:00Z">
                  <w:rPr>
                    <w:ins w:id="19746" w:author="phuong vu" w:date="2018-11-23T15:02:00Z"/>
                  </w:rPr>
                </w:rPrChange>
              </w:rPr>
            </w:pPr>
            <w:ins w:id="19747" w:author="phuong vu" w:date="2018-11-23T15:02:00Z">
              <w:r w:rsidRPr="00BA3432">
                <w:rPr>
                  <w:rPrChange w:id="19748" w:author="phuong vu" w:date="2018-11-25T21:55:00Z">
                    <w:rPr/>
                  </w:rPrChange>
                </w:rPr>
                <w:t>1</w:t>
              </w:r>
            </w:ins>
          </w:p>
        </w:tc>
        <w:tc>
          <w:tcPr>
            <w:tcW w:w="2484" w:type="dxa"/>
            <w:noWrap/>
            <w:hideMark/>
          </w:tcPr>
          <w:p w14:paraId="17BA4F24" w14:textId="77777777" w:rsidR="009613AB" w:rsidRPr="00BA3432" w:rsidRDefault="009613AB" w:rsidP="009613AB">
            <w:pPr>
              <w:spacing w:line="276" w:lineRule="auto"/>
              <w:rPr>
                <w:ins w:id="19749" w:author="phuong vu" w:date="2018-11-23T15:02:00Z"/>
                <w:rPrChange w:id="19750" w:author="phuong vu" w:date="2018-11-25T21:55:00Z">
                  <w:rPr>
                    <w:ins w:id="19751" w:author="phuong vu" w:date="2018-11-23T15:02:00Z"/>
                  </w:rPr>
                </w:rPrChange>
              </w:rPr>
            </w:pPr>
            <w:ins w:id="19752" w:author="phuong vu" w:date="2018-11-23T15:02:00Z">
              <w:r w:rsidRPr="00BA3432">
                <w:rPr>
                  <w:rPrChange w:id="19753" w:author="phuong vu" w:date="2018-11-25T21:55:00Z">
                    <w:rPr/>
                  </w:rPrChange>
                </w:rPr>
                <w:t>id</w:t>
              </w:r>
            </w:ins>
          </w:p>
        </w:tc>
        <w:tc>
          <w:tcPr>
            <w:tcW w:w="1300" w:type="dxa"/>
            <w:noWrap/>
            <w:hideMark/>
          </w:tcPr>
          <w:p w14:paraId="617ADD89" w14:textId="77777777" w:rsidR="009613AB" w:rsidRPr="00BA3432" w:rsidRDefault="009613AB" w:rsidP="009613AB">
            <w:pPr>
              <w:spacing w:line="276" w:lineRule="auto"/>
              <w:rPr>
                <w:ins w:id="19754" w:author="phuong vu" w:date="2018-11-23T15:02:00Z"/>
                <w:rPrChange w:id="19755" w:author="phuong vu" w:date="2018-11-25T21:55:00Z">
                  <w:rPr>
                    <w:ins w:id="19756" w:author="phuong vu" w:date="2018-11-23T15:02:00Z"/>
                  </w:rPr>
                </w:rPrChange>
              </w:rPr>
            </w:pPr>
            <w:ins w:id="19757" w:author="phuong vu" w:date="2018-11-23T15:02:00Z">
              <w:r w:rsidRPr="00BA3432">
                <w:rPr>
                  <w:rPrChange w:id="19758" w:author="phuong vu" w:date="2018-11-25T21:55:00Z">
                    <w:rPr/>
                  </w:rPrChange>
                </w:rPr>
                <w:t>numeric</w:t>
              </w:r>
            </w:ins>
          </w:p>
        </w:tc>
        <w:tc>
          <w:tcPr>
            <w:tcW w:w="1098" w:type="dxa"/>
            <w:noWrap/>
            <w:vAlign w:val="center"/>
            <w:hideMark/>
          </w:tcPr>
          <w:p w14:paraId="4191B938" w14:textId="77777777" w:rsidR="009613AB" w:rsidRPr="00BA3432" w:rsidRDefault="009613AB" w:rsidP="009613AB">
            <w:pPr>
              <w:spacing w:line="276" w:lineRule="auto"/>
              <w:jc w:val="center"/>
              <w:rPr>
                <w:ins w:id="19759" w:author="phuong vu" w:date="2018-11-23T15:02:00Z"/>
                <w:rPrChange w:id="19760" w:author="phuong vu" w:date="2018-11-25T21:55:00Z">
                  <w:rPr>
                    <w:ins w:id="19761" w:author="phuong vu" w:date="2018-11-23T15:02:00Z"/>
                  </w:rPr>
                </w:rPrChange>
              </w:rPr>
            </w:pPr>
          </w:p>
        </w:tc>
        <w:tc>
          <w:tcPr>
            <w:tcW w:w="838" w:type="dxa"/>
            <w:noWrap/>
            <w:vAlign w:val="center"/>
            <w:hideMark/>
          </w:tcPr>
          <w:p w14:paraId="0E7B7B21" w14:textId="77777777" w:rsidR="009613AB" w:rsidRPr="00BA3432" w:rsidRDefault="009613AB" w:rsidP="009613AB">
            <w:pPr>
              <w:spacing w:line="276" w:lineRule="auto"/>
              <w:jc w:val="center"/>
              <w:rPr>
                <w:ins w:id="19762" w:author="phuong vu" w:date="2018-11-23T15:02:00Z"/>
                <w:rPrChange w:id="19763" w:author="phuong vu" w:date="2018-11-25T21:55:00Z">
                  <w:rPr>
                    <w:ins w:id="19764" w:author="phuong vu" w:date="2018-11-23T15:02:00Z"/>
                  </w:rPr>
                </w:rPrChange>
              </w:rPr>
            </w:pPr>
            <w:ins w:id="19765" w:author="phuong vu" w:date="2018-11-23T15:02:00Z">
              <w:r w:rsidRPr="00BA3432">
                <w:rPr>
                  <w:rPrChange w:id="19766" w:author="phuong vu" w:date="2018-11-25T21:55:00Z">
                    <w:rPr/>
                  </w:rPrChange>
                </w:rPr>
                <w:t>X</w:t>
              </w:r>
            </w:ins>
          </w:p>
        </w:tc>
        <w:tc>
          <w:tcPr>
            <w:tcW w:w="823" w:type="dxa"/>
            <w:noWrap/>
            <w:vAlign w:val="center"/>
            <w:hideMark/>
          </w:tcPr>
          <w:p w14:paraId="322F560A" w14:textId="77777777" w:rsidR="009613AB" w:rsidRPr="00BA3432" w:rsidRDefault="009613AB" w:rsidP="009613AB">
            <w:pPr>
              <w:spacing w:line="276" w:lineRule="auto"/>
              <w:jc w:val="center"/>
              <w:rPr>
                <w:ins w:id="19767" w:author="phuong vu" w:date="2018-11-23T15:02:00Z"/>
                <w:rPrChange w:id="19768" w:author="phuong vu" w:date="2018-11-25T21:55:00Z">
                  <w:rPr>
                    <w:ins w:id="19769" w:author="phuong vu" w:date="2018-11-23T15:02:00Z"/>
                  </w:rPr>
                </w:rPrChange>
              </w:rPr>
            </w:pPr>
          </w:p>
        </w:tc>
        <w:tc>
          <w:tcPr>
            <w:tcW w:w="2228" w:type="dxa"/>
            <w:noWrap/>
            <w:hideMark/>
          </w:tcPr>
          <w:p w14:paraId="5D04882F" w14:textId="77777777" w:rsidR="009613AB" w:rsidRPr="00BA3432" w:rsidRDefault="009613AB" w:rsidP="009613AB">
            <w:pPr>
              <w:spacing w:line="276" w:lineRule="auto"/>
              <w:rPr>
                <w:ins w:id="19770" w:author="phuong vu" w:date="2018-11-23T15:02:00Z"/>
                <w:lang w:val="en-US"/>
                <w:rPrChange w:id="19771" w:author="phuong vu" w:date="2018-11-25T21:55:00Z">
                  <w:rPr>
                    <w:ins w:id="19772" w:author="phuong vu" w:date="2018-11-23T15:02:00Z"/>
                    <w:lang w:val="en-US"/>
                  </w:rPr>
                </w:rPrChange>
              </w:rPr>
            </w:pPr>
            <w:ins w:id="19773" w:author="phuong vu" w:date="2018-11-23T15:02:00Z">
              <w:r w:rsidRPr="00BA3432">
                <w:rPr>
                  <w:rPrChange w:id="19774" w:author="phuong vu" w:date="2018-11-25T21:55:00Z">
                    <w:rPr/>
                  </w:rPrChange>
                </w:rPr>
                <w:t>ID</w:t>
              </w:r>
            </w:ins>
          </w:p>
        </w:tc>
      </w:tr>
      <w:tr w:rsidR="009613AB" w:rsidRPr="00BA3432" w14:paraId="4E1831C6" w14:textId="77777777" w:rsidTr="009613AB">
        <w:trPr>
          <w:trHeight w:val="300"/>
          <w:ins w:id="19775" w:author="phuong vu" w:date="2018-11-23T15:02:00Z"/>
        </w:trPr>
        <w:tc>
          <w:tcPr>
            <w:tcW w:w="708" w:type="dxa"/>
            <w:noWrap/>
            <w:vAlign w:val="center"/>
            <w:hideMark/>
          </w:tcPr>
          <w:p w14:paraId="426E6E2F" w14:textId="77777777" w:rsidR="009613AB" w:rsidRPr="00BA3432" w:rsidRDefault="009613AB" w:rsidP="009613AB">
            <w:pPr>
              <w:spacing w:line="276" w:lineRule="auto"/>
              <w:jc w:val="center"/>
              <w:rPr>
                <w:ins w:id="19776" w:author="phuong vu" w:date="2018-11-23T15:02:00Z"/>
                <w:rPrChange w:id="19777" w:author="phuong vu" w:date="2018-11-25T21:55:00Z">
                  <w:rPr>
                    <w:ins w:id="19778" w:author="phuong vu" w:date="2018-11-23T15:02:00Z"/>
                  </w:rPr>
                </w:rPrChange>
              </w:rPr>
            </w:pPr>
            <w:ins w:id="19779" w:author="phuong vu" w:date="2018-11-23T15:02:00Z">
              <w:r w:rsidRPr="00BA3432">
                <w:rPr>
                  <w:rPrChange w:id="19780" w:author="phuong vu" w:date="2018-11-25T21:55:00Z">
                    <w:rPr/>
                  </w:rPrChange>
                </w:rPr>
                <w:t>2</w:t>
              </w:r>
            </w:ins>
          </w:p>
        </w:tc>
        <w:tc>
          <w:tcPr>
            <w:tcW w:w="2484" w:type="dxa"/>
            <w:noWrap/>
            <w:hideMark/>
          </w:tcPr>
          <w:p w14:paraId="2185CF9A" w14:textId="1D514EC1" w:rsidR="009613AB" w:rsidRPr="00BA3432" w:rsidRDefault="009613AB" w:rsidP="009613AB">
            <w:pPr>
              <w:spacing w:line="276" w:lineRule="auto"/>
              <w:rPr>
                <w:ins w:id="19781" w:author="phuong vu" w:date="2018-11-23T15:02:00Z"/>
                <w:lang w:val="en-US"/>
                <w:rPrChange w:id="19782" w:author="phuong vu" w:date="2018-11-25T21:55:00Z">
                  <w:rPr>
                    <w:ins w:id="19783" w:author="phuong vu" w:date="2018-11-23T15:02:00Z"/>
                    <w:lang w:val="en-US"/>
                  </w:rPr>
                </w:rPrChange>
              </w:rPr>
            </w:pPr>
            <w:ins w:id="19784" w:author="phuong vu" w:date="2018-11-23T15:02:00Z">
              <w:r w:rsidRPr="00BA3432">
                <w:rPr>
                  <w:lang w:val="en-US"/>
                  <w:rPrChange w:id="19785" w:author="phuong vu" w:date="2018-11-25T21:55:00Z">
                    <w:rPr>
                      <w:lang w:val="en-US"/>
                    </w:rPr>
                  </w:rPrChange>
                </w:rPr>
                <w:t>wash_bag_code</w:t>
              </w:r>
            </w:ins>
          </w:p>
        </w:tc>
        <w:tc>
          <w:tcPr>
            <w:tcW w:w="1300" w:type="dxa"/>
            <w:noWrap/>
            <w:hideMark/>
          </w:tcPr>
          <w:p w14:paraId="257A0836" w14:textId="77777777" w:rsidR="009613AB" w:rsidRPr="00BA3432" w:rsidRDefault="009613AB" w:rsidP="009613AB">
            <w:pPr>
              <w:spacing w:line="276" w:lineRule="auto"/>
              <w:rPr>
                <w:ins w:id="19786" w:author="phuong vu" w:date="2018-11-23T15:02:00Z"/>
                <w:lang w:val="en-US"/>
                <w:rPrChange w:id="19787" w:author="phuong vu" w:date="2018-11-25T21:55:00Z">
                  <w:rPr>
                    <w:ins w:id="19788" w:author="phuong vu" w:date="2018-11-23T15:02:00Z"/>
                    <w:lang w:val="en-US"/>
                  </w:rPr>
                </w:rPrChange>
              </w:rPr>
            </w:pPr>
            <w:ins w:id="19789" w:author="phuong vu" w:date="2018-11-23T15:02:00Z">
              <w:r w:rsidRPr="00BA3432">
                <w:rPr>
                  <w:lang w:val="en-US"/>
                  <w:rPrChange w:id="19790" w:author="phuong vu" w:date="2018-11-25T21:55:00Z">
                    <w:rPr>
                      <w:lang w:val="en-US"/>
                    </w:rPr>
                  </w:rPrChange>
                </w:rPr>
                <w:t>numeric</w:t>
              </w:r>
            </w:ins>
          </w:p>
        </w:tc>
        <w:tc>
          <w:tcPr>
            <w:tcW w:w="1098" w:type="dxa"/>
            <w:noWrap/>
            <w:vAlign w:val="center"/>
            <w:hideMark/>
          </w:tcPr>
          <w:p w14:paraId="5599BB1C" w14:textId="77777777" w:rsidR="009613AB" w:rsidRPr="00BA3432" w:rsidRDefault="009613AB" w:rsidP="009613AB">
            <w:pPr>
              <w:spacing w:line="276" w:lineRule="auto"/>
              <w:jc w:val="center"/>
              <w:rPr>
                <w:ins w:id="19791" w:author="phuong vu" w:date="2018-11-23T15:02:00Z"/>
                <w:rPrChange w:id="19792" w:author="phuong vu" w:date="2018-11-25T21:55:00Z">
                  <w:rPr>
                    <w:ins w:id="19793" w:author="phuong vu" w:date="2018-11-23T15:02:00Z"/>
                  </w:rPr>
                </w:rPrChange>
              </w:rPr>
            </w:pPr>
          </w:p>
        </w:tc>
        <w:tc>
          <w:tcPr>
            <w:tcW w:w="838" w:type="dxa"/>
            <w:noWrap/>
            <w:vAlign w:val="center"/>
            <w:hideMark/>
          </w:tcPr>
          <w:p w14:paraId="05AC038E" w14:textId="77777777" w:rsidR="009613AB" w:rsidRPr="00BA3432" w:rsidRDefault="009613AB" w:rsidP="009613AB">
            <w:pPr>
              <w:spacing w:line="276" w:lineRule="auto"/>
              <w:jc w:val="center"/>
              <w:rPr>
                <w:ins w:id="19794" w:author="phuong vu" w:date="2018-11-23T15:02:00Z"/>
                <w:rPrChange w:id="19795" w:author="phuong vu" w:date="2018-11-25T21:55:00Z">
                  <w:rPr>
                    <w:ins w:id="19796" w:author="phuong vu" w:date="2018-11-23T15:02:00Z"/>
                  </w:rPr>
                </w:rPrChange>
              </w:rPr>
            </w:pPr>
          </w:p>
        </w:tc>
        <w:tc>
          <w:tcPr>
            <w:tcW w:w="823" w:type="dxa"/>
            <w:noWrap/>
            <w:vAlign w:val="center"/>
            <w:hideMark/>
          </w:tcPr>
          <w:p w14:paraId="33112505" w14:textId="77777777" w:rsidR="009613AB" w:rsidRPr="00BA3432" w:rsidRDefault="009613AB" w:rsidP="009613AB">
            <w:pPr>
              <w:spacing w:line="276" w:lineRule="auto"/>
              <w:jc w:val="center"/>
              <w:rPr>
                <w:ins w:id="19797" w:author="phuong vu" w:date="2018-11-23T15:02:00Z"/>
                <w:lang w:val="en-US"/>
                <w:rPrChange w:id="19798" w:author="phuong vu" w:date="2018-11-25T21:55:00Z">
                  <w:rPr>
                    <w:ins w:id="19799" w:author="phuong vu" w:date="2018-11-23T15:02:00Z"/>
                    <w:lang w:val="en-US"/>
                  </w:rPr>
                </w:rPrChange>
              </w:rPr>
            </w:pPr>
          </w:p>
        </w:tc>
        <w:tc>
          <w:tcPr>
            <w:tcW w:w="2228" w:type="dxa"/>
            <w:noWrap/>
            <w:hideMark/>
          </w:tcPr>
          <w:p w14:paraId="33C600C4" w14:textId="36FCD736" w:rsidR="009613AB" w:rsidRPr="00BA3432" w:rsidRDefault="00C1382B" w:rsidP="009613AB">
            <w:pPr>
              <w:spacing w:line="276" w:lineRule="auto"/>
              <w:rPr>
                <w:ins w:id="19800" w:author="phuong vu" w:date="2018-11-23T15:02:00Z"/>
                <w:lang w:val="en-US"/>
                <w:rPrChange w:id="19801" w:author="phuong vu" w:date="2018-11-25T21:55:00Z">
                  <w:rPr>
                    <w:ins w:id="19802" w:author="phuong vu" w:date="2018-11-23T15:02:00Z"/>
                    <w:lang w:val="en-US"/>
                  </w:rPr>
                </w:rPrChange>
              </w:rPr>
            </w:pPr>
            <w:ins w:id="19803" w:author="phuong vu" w:date="2018-11-23T15:03:00Z">
              <w:r w:rsidRPr="00BA3432">
                <w:rPr>
                  <w:lang w:val="en-US"/>
                  <w:rPrChange w:id="19804" w:author="phuong vu" w:date="2018-11-25T21:55:00Z">
                    <w:rPr>
                      <w:lang w:val="en-US"/>
                    </w:rPr>
                  </w:rPrChange>
                </w:rPr>
                <w:t>Mã túi giặt</w:t>
              </w:r>
            </w:ins>
          </w:p>
        </w:tc>
      </w:tr>
      <w:tr w:rsidR="009613AB" w:rsidRPr="00BA3432" w14:paraId="6A07D9F3" w14:textId="77777777" w:rsidTr="009613AB">
        <w:trPr>
          <w:trHeight w:val="300"/>
          <w:ins w:id="19805" w:author="phuong vu" w:date="2018-11-23T15:02:00Z"/>
        </w:trPr>
        <w:tc>
          <w:tcPr>
            <w:tcW w:w="708" w:type="dxa"/>
            <w:noWrap/>
            <w:vAlign w:val="center"/>
          </w:tcPr>
          <w:p w14:paraId="113A5937" w14:textId="77777777" w:rsidR="009613AB" w:rsidRPr="00BA3432" w:rsidRDefault="009613AB" w:rsidP="009613AB">
            <w:pPr>
              <w:spacing w:line="276" w:lineRule="auto"/>
              <w:jc w:val="center"/>
              <w:rPr>
                <w:ins w:id="19806" w:author="phuong vu" w:date="2018-11-23T15:02:00Z"/>
                <w:lang w:val="en-US"/>
                <w:rPrChange w:id="19807" w:author="phuong vu" w:date="2018-11-25T21:55:00Z">
                  <w:rPr>
                    <w:ins w:id="19808" w:author="phuong vu" w:date="2018-11-23T15:02:00Z"/>
                    <w:lang w:val="en-US"/>
                  </w:rPr>
                </w:rPrChange>
              </w:rPr>
            </w:pPr>
            <w:ins w:id="19809" w:author="phuong vu" w:date="2018-11-23T15:02:00Z">
              <w:r w:rsidRPr="00BA3432">
                <w:rPr>
                  <w:lang w:val="en-US"/>
                  <w:rPrChange w:id="19810" w:author="phuong vu" w:date="2018-11-25T21:55:00Z">
                    <w:rPr>
                      <w:lang w:val="en-US"/>
                    </w:rPr>
                  </w:rPrChange>
                </w:rPr>
                <w:t>3</w:t>
              </w:r>
            </w:ins>
          </w:p>
        </w:tc>
        <w:tc>
          <w:tcPr>
            <w:tcW w:w="2484" w:type="dxa"/>
            <w:noWrap/>
          </w:tcPr>
          <w:p w14:paraId="067D561F" w14:textId="7F5D9FAE" w:rsidR="009613AB" w:rsidRPr="00BA3432" w:rsidRDefault="00C1382B" w:rsidP="009613AB">
            <w:pPr>
              <w:spacing w:line="276" w:lineRule="auto"/>
              <w:rPr>
                <w:ins w:id="19811" w:author="phuong vu" w:date="2018-11-23T15:02:00Z"/>
                <w:lang w:val="en-US"/>
                <w:rPrChange w:id="19812" w:author="phuong vu" w:date="2018-11-25T21:55:00Z">
                  <w:rPr>
                    <w:ins w:id="19813" w:author="phuong vu" w:date="2018-11-23T15:02:00Z"/>
                    <w:lang w:val="en-US"/>
                  </w:rPr>
                </w:rPrChange>
              </w:rPr>
            </w:pPr>
            <w:ins w:id="19814" w:author="phuong vu" w:date="2018-11-23T15:03:00Z">
              <w:r w:rsidRPr="00BA3432">
                <w:rPr>
                  <w:lang w:val="en-US"/>
                  <w:rPrChange w:id="19815" w:author="phuong vu" w:date="2018-11-25T21:55:00Z">
                    <w:rPr>
                      <w:lang w:val="en-US"/>
                    </w:rPr>
                  </w:rPrChange>
                </w:rPr>
                <w:t>Receipt_id</w:t>
              </w:r>
            </w:ins>
          </w:p>
        </w:tc>
        <w:tc>
          <w:tcPr>
            <w:tcW w:w="1300" w:type="dxa"/>
            <w:noWrap/>
          </w:tcPr>
          <w:p w14:paraId="115D8D26" w14:textId="77777777" w:rsidR="009613AB" w:rsidRPr="00BA3432" w:rsidRDefault="009613AB" w:rsidP="009613AB">
            <w:pPr>
              <w:spacing w:line="276" w:lineRule="auto"/>
              <w:rPr>
                <w:ins w:id="19816" w:author="phuong vu" w:date="2018-11-23T15:02:00Z"/>
                <w:lang w:val="en-US"/>
                <w:rPrChange w:id="19817" w:author="phuong vu" w:date="2018-11-25T21:55:00Z">
                  <w:rPr>
                    <w:ins w:id="19818" w:author="phuong vu" w:date="2018-11-23T15:02:00Z"/>
                    <w:lang w:val="en-US"/>
                  </w:rPr>
                </w:rPrChange>
              </w:rPr>
            </w:pPr>
            <w:ins w:id="19819" w:author="phuong vu" w:date="2018-11-23T15:02:00Z">
              <w:r w:rsidRPr="00BA3432">
                <w:rPr>
                  <w:lang w:val="en-US"/>
                  <w:rPrChange w:id="19820" w:author="phuong vu" w:date="2018-11-25T21:55:00Z">
                    <w:rPr>
                      <w:lang w:val="en-US"/>
                    </w:rPr>
                  </w:rPrChange>
                </w:rPr>
                <w:t>numeric</w:t>
              </w:r>
            </w:ins>
          </w:p>
        </w:tc>
        <w:tc>
          <w:tcPr>
            <w:tcW w:w="1098" w:type="dxa"/>
            <w:noWrap/>
            <w:vAlign w:val="center"/>
          </w:tcPr>
          <w:p w14:paraId="4CFCB2E3" w14:textId="77777777" w:rsidR="009613AB" w:rsidRPr="00BA3432" w:rsidRDefault="009613AB" w:rsidP="009613AB">
            <w:pPr>
              <w:spacing w:line="276" w:lineRule="auto"/>
              <w:jc w:val="center"/>
              <w:rPr>
                <w:ins w:id="19821" w:author="phuong vu" w:date="2018-11-23T15:02:00Z"/>
                <w:rPrChange w:id="19822" w:author="phuong vu" w:date="2018-11-25T21:55:00Z">
                  <w:rPr>
                    <w:ins w:id="19823" w:author="phuong vu" w:date="2018-11-23T15:02:00Z"/>
                  </w:rPr>
                </w:rPrChange>
              </w:rPr>
            </w:pPr>
          </w:p>
        </w:tc>
        <w:tc>
          <w:tcPr>
            <w:tcW w:w="838" w:type="dxa"/>
            <w:noWrap/>
            <w:vAlign w:val="center"/>
          </w:tcPr>
          <w:p w14:paraId="15677E44" w14:textId="77777777" w:rsidR="009613AB" w:rsidRPr="00BA3432" w:rsidRDefault="009613AB" w:rsidP="009613AB">
            <w:pPr>
              <w:spacing w:line="276" w:lineRule="auto"/>
              <w:jc w:val="center"/>
              <w:rPr>
                <w:ins w:id="19824" w:author="phuong vu" w:date="2018-11-23T15:02:00Z"/>
                <w:rPrChange w:id="19825" w:author="phuong vu" w:date="2018-11-25T21:55:00Z">
                  <w:rPr>
                    <w:ins w:id="19826" w:author="phuong vu" w:date="2018-11-23T15:02:00Z"/>
                  </w:rPr>
                </w:rPrChange>
              </w:rPr>
            </w:pPr>
          </w:p>
        </w:tc>
        <w:tc>
          <w:tcPr>
            <w:tcW w:w="823" w:type="dxa"/>
            <w:noWrap/>
            <w:vAlign w:val="center"/>
          </w:tcPr>
          <w:p w14:paraId="3E63BB56" w14:textId="45C3C5EE" w:rsidR="009613AB" w:rsidRPr="00BA3432" w:rsidRDefault="00C1382B" w:rsidP="009613AB">
            <w:pPr>
              <w:spacing w:line="276" w:lineRule="auto"/>
              <w:jc w:val="center"/>
              <w:rPr>
                <w:ins w:id="19827" w:author="phuong vu" w:date="2018-11-23T15:02:00Z"/>
                <w:lang w:val="en-US"/>
                <w:rPrChange w:id="19828" w:author="phuong vu" w:date="2018-11-25T21:55:00Z">
                  <w:rPr>
                    <w:ins w:id="19829" w:author="phuong vu" w:date="2018-11-23T15:02:00Z"/>
                    <w:lang w:val="en-US"/>
                  </w:rPr>
                </w:rPrChange>
              </w:rPr>
            </w:pPr>
            <w:ins w:id="19830" w:author="phuong vu" w:date="2018-11-23T15:03:00Z">
              <w:r w:rsidRPr="00BA3432">
                <w:rPr>
                  <w:lang w:val="en-US"/>
                  <w:rPrChange w:id="19831" w:author="phuong vu" w:date="2018-11-25T21:55:00Z">
                    <w:rPr>
                      <w:lang w:val="en-US"/>
                    </w:rPr>
                  </w:rPrChange>
                </w:rPr>
                <w:t>X</w:t>
              </w:r>
            </w:ins>
          </w:p>
        </w:tc>
        <w:tc>
          <w:tcPr>
            <w:tcW w:w="2228" w:type="dxa"/>
            <w:noWrap/>
          </w:tcPr>
          <w:p w14:paraId="1316BAC5" w14:textId="6F448996" w:rsidR="009613AB" w:rsidRPr="00BA3432" w:rsidRDefault="009613AB" w:rsidP="009613AB">
            <w:pPr>
              <w:spacing w:line="276" w:lineRule="auto"/>
              <w:rPr>
                <w:ins w:id="19832" w:author="phuong vu" w:date="2018-11-23T15:02:00Z"/>
                <w:lang w:val="en-US"/>
                <w:rPrChange w:id="19833" w:author="phuong vu" w:date="2018-11-25T21:55:00Z">
                  <w:rPr>
                    <w:ins w:id="19834" w:author="phuong vu" w:date="2018-11-23T15:02:00Z"/>
                    <w:lang w:val="en-US"/>
                  </w:rPr>
                </w:rPrChange>
              </w:rPr>
            </w:pPr>
            <w:ins w:id="19835" w:author="phuong vu" w:date="2018-11-23T15:02:00Z">
              <w:r w:rsidRPr="00BA3432">
                <w:rPr>
                  <w:lang w:val="en-US"/>
                  <w:rPrChange w:id="19836" w:author="phuong vu" w:date="2018-11-25T21:55:00Z">
                    <w:rPr>
                      <w:lang w:val="en-US"/>
                    </w:rPr>
                  </w:rPrChange>
                </w:rPr>
                <w:t xml:space="preserve">ID </w:t>
              </w:r>
            </w:ins>
            <w:ins w:id="19837" w:author="phuong vu" w:date="2018-11-23T15:03:00Z">
              <w:r w:rsidR="00C1382B" w:rsidRPr="00BA3432">
                <w:rPr>
                  <w:lang w:val="en-US"/>
                  <w:rPrChange w:id="19838" w:author="phuong vu" w:date="2018-11-25T21:55:00Z">
                    <w:rPr>
                      <w:lang w:val="en-US"/>
                    </w:rPr>
                  </w:rPrChange>
                </w:rPr>
                <w:t>biên nhận</w:t>
              </w:r>
            </w:ins>
          </w:p>
        </w:tc>
      </w:tr>
      <w:tr w:rsidR="009613AB" w:rsidRPr="00BA3432" w14:paraId="12E50085" w14:textId="77777777" w:rsidTr="009613AB">
        <w:trPr>
          <w:trHeight w:val="300"/>
          <w:ins w:id="19839" w:author="phuong vu" w:date="2018-11-23T15:02:00Z"/>
        </w:trPr>
        <w:tc>
          <w:tcPr>
            <w:tcW w:w="708" w:type="dxa"/>
            <w:noWrap/>
            <w:vAlign w:val="center"/>
          </w:tcPr>
          <w:p w14:paraId="4A413CEF" w14:textId="77777777" w:rsidR="009613AB" w:rsidRPr="00BA3432" w:rsidRDefault="009613AB" w:rsidP="009613AB">
            <w:pPr>
              <w:spacing w:line="276" w:lineRule="auto"/>
              <w:jc w:val="center"/>
              <w:rPr>
                <w:ins w:id="19840" w:author="phuong vu" w:date="2018-11-23T15:02:00Z"/>
                <w:lang w:val="en-US"/>
                <w:rPrChange w:id="19841" w:author="phuong vu" w:date="2018-11-25T21:55:00Z">
                  <w:rPr>
                    <w:ins w:id="19842" w:author="phuong vu" w:date="2018-11-23T15:02:00Z"/>
                    <w:lang w:val="en-US"/>
                  </w:rPr>
                </w:rPrChange>
              </w:rPr>
            </w:pPr>
            <w:ins w:id="19843" w:author="phuong vu" w:date="2018-11-23T15:02:00Z">
              <w:r w:rsidRPr="00BA3432">
                <w:rPr>
                  <w:lang w:val="en-US"/>
                  <w:rPrChange w:id="19844" w:author="phuong vu" w:date="2018-11-25T21:55:00Z">
                    <w:rPr>
                      <w:lang w:val="en-US"/>
                    </w:rPr>
                  </w:rPrChange>
                </w:rPr>
                <w:t>4</w:t>
              </w:r>
            </w:ins>
          </w:p>
        </w:tc>
        <w:tc>
          <w:tcPr>
            <w:tcW w:w="2484" w:type="dxa"/>
            <w:noWrap/>
          </w:tcPr>
          <w:p w14:paraId="43CB67C1" w14:textId="77777777" w:rsidR="009613AB" w:rsidRPr="00BA3432" w:rsidRDefault="009613AB" w:rsidP="009613AB">
            <w:pPr>
              <w:spacing w:line="276" w:lineRule="auto"/>
              <w:rPr>
                <w:ins w:id="19845" w:author="phuong vu" w:date="2018-11-23T15:02:00Z"/>
                <w:lang w:val="en-US"/>
                <w:rPrChange w:id="19846" w:author="phuong vu" w:date="2018-11-25T21:55:00Z">
                  <w:rPr>
                    <w:ins w:id="19847" w:author="phuong vu" w:date="2018-11-23T15:02:00Z"/>
                    <w:lang w:val="en-US"/>
                  </w:rPr>
                </w:rPrChange>
              </w:rPr>
            </w:pPr>
            <w:ins w:id="19848" w:author="phuong vu" w:date="2018-11-23T15:02:00Z">
              <w:r w:rsidRPr="00BA3432">
                <w:rPr>
                  <w:lang w:val="en-US"/>
                  <w:rPrChange w:id="19849" w:author="phuong vu" w:date="2018-11-25T21:55:00Z">
                    <w:rPr>
                      <w:lang w:val="en-US"/>
                    </w:rPr>
                  </w:rPrChange>
                </w:rPr>
                <w:t>sn</w:t>
              </w:r>
            </w:ins>
          </w:p>
        </w:tc>
        <w:tc>
          <w:tcPr>
            <w:tcW w:w="1300" w:type="dxa"/>
            <w:noWrap/>
          </w:tcPr>
          <w:p w14:paraId="6D58232A" w14:textId="77777777" w:rsidR="009613AB" w:rsidRPr="00BA3432" w:rsidRDefault="009613AB" w:rsidP="009613AB">
            <w:pPr>
              <w:spacing w:line="276" w:lineRule="auto"/>
              <w:rPr>
                <w:ins w:id="19850" w:author="phuong vu" w:date="2018-11-23T15:02:00Z"/>
                <w:lang w:val="en-US"/>
                <w:rPrChange w:id="19851" w:author="phuong vu" w:date="2018-11-25T21:55:00Z">
                  <w:rPr>
                    <w:ins w:id="19852" w:author="phuong vu" w:date="2018-11-23T15:02:00Z"/>
                    <w:lang w:val="en-US"/>
                  </w:rPr>
                </w:rPrChange>
              </w:rPr>
            </w:pPr>
            <w:ins w:id="19853" w:author="phuong vu" w:date="2018-11-23T15:02:00Z">
              <w:r w:rsidRPr="00BA3432">
                <w:rPr>
                  <w:lang w:val="en-US"/>
                  <w:rPrChange w:id="19854" w:author="phuong vu" w:date="2018-11-25T21:55:00Z">
                    <w:rPr>
                      <w:lang w:val="en-US"/>
                    </w:rPr>
                  </w:rPrChange>
                </w:rPr>
                <w:t>datetime</w:t>
              </w:r>
            </w:ins>
          </w:p>
        </w:tc>
        <w:tc>
          <w:tcPr>
            <w:tcW w:w="1098" w:type="dxa"/>
            <w:noWrap/>
            <w:vAlign w:val="center"/>
          </w:tcPr>
          <w:p w14:paraId="6949EA1B" w14:textId="77777777" w:rsidR="009613AB" w:rsidRPr="00BA3432" w:rsidRDefault="009613AB" w:rsidP="009613AB">
            <w:pPr>
              <w:spacing w:line="276" w:lineRule="auto"/>
              <w:jc w:val="center"/>
              <w:rPr>
                <w:ins w:id="19855" w:author="phuong vu" w:date="2018-11-23T15:02:00Z"/>
                <w:rPrChange w:id="19856" w:author="phuong vu" w:date="2018-11-25T21:55:00Z">
                  <w:rPr>
                    <w:ins w:id="19857" w:author="phuong vu" w:date="2018-11-23T15:02:00Z"/>
                  </w:rPr>
                </w:rPrChange>
              </w:rPr>
            </w:pPr>
          </w:p>
        </w:tc>
        <w:tc>
          <w:tcPr>
            <w:tcW w:w="838" w:type="dxa"/>
            <w:noWrap/>
            <w:vAlign w:val="center"/>
          </w:tcPr>
          <w:p w14:paraId="53A704B8" w14:textId="77777777" w:rsidR="009613AB" w:rsidRPr="00BA3432" w:rsidRDefault="009613AB" w:rsidP="009613AB">
            <w:pPr>
              <w:spacing w:line="276" w:lineRule="auto"/>
              <w:jc w:val="center"/>
              <w:rPr>
                <w:ins w:id="19858" w:author="phuong vu" w:date="2018-11-23T15:02:00Z"/>
                <w:rPrChange w:id="19859" w:author="phuong vu" w:date="2018-11-25T21:55:00Z">
                  <w:rPr>
                    <w:ins w:id="19860" w:author="phuong vu" w:date="2018-11-23T15:02:00Z"/>
                  </w:rPr>
                </w:rPrChange>
              </w:rPr>
            </w:pPr>
          </w:p>
        </w:tc>
        <w:tc>
          <w:tcPr>
            <w:tcW w:w="823" w:type="dxa"/>
            <w:noWrap/>
            <w:vAlign w:val="center"/>
          </w:tcPr>
          <w:p w14:paraId="496CEACC" w14:textId="77777777" w:rsidR="009613AB" w:rsidRPr="00BA3432" w:rsidRDefault="009613AB" w:rsidP="009613AB">
            <w:pPr>
              <w:spacing w:line="276" w:lineRule="auto"/>
              <w:jc w:val="center"/>
              <w:rPr>
                <w:ins w:id="19861" w:author="phuong vu" w:date="2018-11-23T15:02:00Z"/>
                <w:lang w:val="en-US"/>
                <w:rPrChange w:id="19862" w:author="phuong vu" w:date="2018-11-25T21:55:00Z">
                  <w:rPr>
                    <w:ins w:id="19863" w:author="phuong vu" w:date="2018-11-23T15:02:00Z"/>
                    <w:lang w:val="en-US"/>
                  </w:rPr>
                </w:rPrChange>
              </w:rPr>
            </w:pPr>
          </w:p>
        </w:tc>
        <w:tc>
          <w:tcPr>
            <w:tcW w:w="2228" w:type="dxa"/>
            <w:noWrap/>
          </w:tcPr>
          <w:p w14:paraId="727879C9" w14:textId="77777777" w:rsidR="009613AB" w:rsidRPr="00BA3432" w:rsidRDefault="009613AB" w:rsidP="009613AB">
            <w:pPr>
              <w:spacing w:line="276" w:lineRule="auto"/>
              <w:rPr>
                <w:ins w:id="19864" w:author="phuong vu" w:date="2018-11-23T15:02:00Z"/>
                <w:lang w:val="en-US"/>
                <w:rPrChange w:id="19865" w:author="phuong vu" w:date="2018-11-25T21:55:00Z">
                  <w:rPr>
                    <w:ins w:id="19866" w:author="phuong vu" w:date="2018-11-23T15:02:00Z"/>
                    <w:lang w:val="en-US"/>
                  </w:rPr>
                </w:rPrChange>
              </w:rPr>
            </w:pPr>
            <w:ins w:id="19867" w:author="phuong vu" w:date="2018-11-23T15:02:00Z">
              <w:r w:rsidRPr="00BA3432">
                <w:rPr>
                  <w:lang w:val="en-US"/>
                  <w:rPrChange w:id="19868" w:author="phuong vu" w:date="2018-11-25T21:55:00Z">
                    <w:rPr>
                      <w:lang w:val="en-US"/>
                    </w:rPr>
                  </w:rPrChange>
                </w:rPr>
                <w:t>Ngày áp dụng</w:t>
              </w:r>
            </w:ins>
          </w:p>
        </w:tc>
      </w:tr>
      <w:tr w:rsidR="009613AB" w:rsidRPr="00BA3432" w14:paraId="115A0542" w14:textId="77777777" w:rsidTr="009613AB">
        <w:trPr>
          <w:trHeight w:val="300"/>
          <w:ins w:id="19869" w:author="phuong vu" w:date="2018-11-23T15:02:00Z"/>
        </w:trPr>
        <w:tc>
          <w:tcPr>
            <w:tcW w:w="708" w:type="dxa"/>
            <w:noWrap/>
            <w:vAlign w:val="center"/>
            <w:hideMark/>
          </w:tcPr>
          <w:p w14:paraId="7651A263" w14:textId="77777777" w:rsidR="009613AB" w:rsidRPr="00BA3432" w:rsidRDefault="009613AB" w:rsidP="009613AB">
            <w:pPr>
              <w:spacing w:line="276" w:lineRule="auto"/>
              <w:jc w:val="center"/>
              <w:rPr>
                <w:ins w:id="19870" w:author="phuong vu" w:date="2018-11-23T15:02:00Z"/>
                <w:lang w:val="en-US"/>
                <w:rPrChange w:id="19871" w:author="phuong vu" w:date="2018-11-25T21:55:00Z">
                  <w:rPr>
                    <w:ins w:id="19872" w:author="phuong vu" w:date="2018-11-23T15:02:00Z"/>
                    <w:lang w:val="en-US"/>
                  </w:rPr>
                </w:rPrChange>
              </w:rPr>
            </w:pPr>
            <w:ins w:id="19873" w:author="phuong vu" w:date="2018-11-23T15:02:00Z">
              <w:r w:rsidRPr="00BA3432">
                <w:rPr>
                  <w:lang w:val="en-US"/>
                  <w:rPrChange w:id="19874" w:author="phuong vu" w:date="2018-11-25T21:55:00Z">
                    <w:rPr>
                      <w:lang w:val="en-US"/>
                    </w:rPr>
                  </w:rPrChange>
                </w:rPr>
                <w:t>5</w:t>
              </w:r>
            </w:ins>
          </w:p>
        </w:tc>
        <w:tc>
          <w:tcPr>
            <w:tcW w:w="2484" w:type="dxa"/>
            <w:noWrap/>
            <w:hideMark/>
          </w:tcPr>
          <w:p w14:paraId="34CFB962" w14:textId="77777777" w:rsidR="009613AB" w:rsidRPr="00BA3432" w:rsidRDefault="009613AB" w:rsidP="009613AB">
            <w:pPr>
              <w:spacing w:line="276" w:lineRule="auto"/>
              <w:rPr>
                <w:ins w:id="19875" w:author="phuong vu" w:date="2018-11-23T15:02:00Z"/>
                <w:rPrChange w:id="19876" w:author="phuong vu" w:date="2018-11-25T21:55:00Z">
                  <w:rPr>
                    <w:ins w:id="19877" w:author="phuong vu" w:date="2018-11-23T15:02:00Z"/>
                  </w:rPr>
                </w:rPrChange>
              </w:rPr>
            </w:pPr>
            <w:ins w:id="19878" w:author="phuong vu" w:date="2018-11-23T15:02:00Z">
              <w:r w:rsidRPr="00BA3432">
                <w:rPr>
                  <w:rPrChange w:id="19879" w:author="phuong vu" w:date="2018-11-25T21:55:00Z">
                    <w:rPr/>
                  </w:rPrChange>
                </w:rPr>
                <w:t>status</w:t>
              </w:r>
            </w:ins>
          </w:p>
        </w:tc>
        <w:tc>
          <w:tcPr>
            <w:tcW w:w="1300" w:type="dxa"/>
            <w:noWrap/>
            <w:hideMark/>
          </w:tcPr>
          <w:p w14:paraId="2007C38A" w14:textId="77777777" w:rsidR="009613AB" w:rsidRPr="00BA3432" w:rsidRDefault="009613AB" w:rsidP="009613AB">
            <w:pPr>
              <w:spacing w:line="276" w:lineRule="auto"/>
              <w:rPr>
                <w:ins w:id="19880" w:author="phuong vu" w:date="2018-11-23T15:02:00Z"/>
                <w:rPrChange w:id="19881" w:author="phuong vu" w:date="2018-11-25T21:55:00Z">
                  <w:rPr>
                    <w:ins w:id="19882" w:author="phuong vu" w:date="2018-11-23T15:02:00Z"/>
                  </w:rPr>
                </w:rPrChange>
              </w:rPr>
            </w:pPr>
            <w:ins w:id="19883" w:author="phuong vu" w:date="2018-11-23T15:02:00Z">
              <w:r w:rsidRPr="00BA3432">
                <w:rPr>
                  <w:rPrChange w:id="19884" w:author="phuong vu" w:date="2018-11-25T21:55:00Z">
                    <w:rPr/>
                  </w:rPrChange>
                </w:rPr>
                <w:t>character varying</w:t>
              </w:r>
            </w:ins>
          </w:p>
        </w:tc>
        <w:tc>
          <w:tcPr>
            <w:tcW w:w="1098" w:type="dxa"/>
            <w:noWrap/>
            <w:vAlign w:val="center"/>
            <w:hideMark/>
          </w:tcPr>
          <w:p w14:paraId="64E53DED" w14:textId="77777777" w:rsidR="009613AB" w:rsidRPr="00BA3432" w:rsidRDefault="009613AB" w:rsidP="009613AB">
            <w:pPr>
              <w:spacing w:line="276" w:lineRule="auto"/>
              <w:jc w:val="center"/>
              <w:rPr>
                <w:ins w:id="19885" w:author="phuong vu" w:date="2018-11-23T15:02:00Z"/>
                <w:rPrChange w:id="19886" w:author="phuong vu" w:date="2018-11-25T21:55:00Z">
                  <w:rPr>
                    <w:ins w:id="19887" w:author="phuong vu" w:date="2018-11-23T15:02:00Z"/>
                  </w:rPr>
                </w:rPrChange>
              </w:rPr>
            </w:pPr>
            <w:ins w:id="19888" w:author="phuong vu" w:date="2018-11-23T15:02:00Z">
              <w:r w:rsidRPr="00BA3432">
                <w:rPr>
                  <w:rPrChange w:id="19889" w:author="phuong vu" w:date="2018-11-25T21:55:00Z">
                    <w:rPr/>
                  </w:rPrChange>
                </w:rPr>
                <w:t>X</w:t>
              </w:r>
            </w:ins>
          </w:p>
        </w:tc>
        <w:tc>
          <w:tcPr>
            <w:tcW w:w="838" w:type="dxa"/>
            <w:noWrap/>
            <w:vAlign w:val="center"/>
            <w:hideMark/>
          </w:tcPr>
          <w:p w14:paraId="4985A129" w14:textId="77777777" w:rsidR="009613AB" w:rsidRPr="00BA3432" w:rsidRDefault="009613AB" w:rsidP="009613AB">
            <w:pPr>
              <w:spacing w:line="276" w:lineRule="auto"/>
              <w:jc w:val="center"/>
              <w:rPr>
                <w:ins w:id="19890" w:author="phuong vu" w:date="2018-11-23T15:02:00Z"/>
                <w:rPrChange w:id="19891" w:author="phuong vu" w:date="2018-11-25T21:55:00Z">
                  <w:rPr>
                    <w:ins w:id="19892" w:author="phuong vu" w:date="2018-11-23T15:02:00Z"/>
                  </w:rPr>
                </w:rPrChange>
              </w:rPr>
            </w:pPr>
          </w:p>
        </w:tc>
        <w:tc>
          <w:tcPr>
            <w:tcW w:w="823" w:type="dxa"/>
            <w:noWrap/>
            <w:vAlign w:val="center"/>
            <w:hideMark/>
          </w:tcPr>
          <w:p w14:paraId="26848999" w14:textId="77777777" w:rsidR="009613AB" w:rsidRPr="00BA3432" w:rsidRDefault="009613AB" w:rsidP="009613AB">
            <w:pPr>
              <w:spacing w:line="276" w:lineRule="auto"/>
              <w:jc w:val="center"/>
              <w:rPr>
                <w:ins w:id="19893" w:author="phuong vu" w:date="2018-11-23T15:02:00Z"/>
                <w:rPrChange w:id="19894" w:author="phuong vu" w:date="2018-11-25T21:55:00Z">
                  <w:rPr>
                    <w:ins w:id="19895" w:author="phuong vu" w:date="2018-11-23T15:02:00Z"/>
                  </w:rPr>
                </w:rPrChange>
              </w:rPr>
            </w:pPr>
          </w:p>
        </w:tc>
        <w:tc>
          <w:tcPr>
            <w:tcW w:w="2228" w:type="dxa"/>
            <w:noWrap/>
            <w:hideMark/>
          </w:tcPr>
          <w:p w14:paraId="459F750B" w14:textId="77777777" w:rsidR="009613AB" w:rsidRPr="00BA3432" w:rsidRDefault="009613AB">
            <w:pPr>
              <w:keepNext/>
              <w:spacing w:line="276" w:lineRule="auto"/>
              <w:rPr>
                <w:ins w:id="19896" w:author="phuong vu" w:date="2018-11-23T15:02:00Z"/>
                <w:rPrChange w:id="19897" w:author="phuong vu" w:date="2018-11-25T21:55:00Z">
                  <w:rPr>
                    <w:ins w:id="19898" w:author="phuong vu" w:date="2018-11-23T15:02:00Z"/>
                  </w:rPr>
                </w:rPrChange>
              </w:rPr>
            </w:pPr>
            <w:ins w:id="19899" w:author="phuong vu" w:date="2018-11-23T15:02:00Z">
              <w:r w:rsidRPr="00BA3432">
                <w:rPr>
                  <w:rPrChange w:id="19900" w:author="phuong vu" w:date="2018-11-25T21:55:00Z">
                    <w:rPr/>
                  </w:rPrChange>
                </w:rPr>
                <w:t>Trạng thái</w:t>
              </w:r>
            </w:ins>
          </w:p>
        </w:tc>
      </w:tr>
    </w:tbl>
    <w:p w14:paraId="71DCD7EA" w14:textId="6513A53D" w:rsidR="009613AB" w:rsidRPr="00BA3432" w:rsidRDefault="00C1382B" w:rsidP="00C1382B">
      <w:pPr>
        <w:pStyle w:val="Caption"/>
        <w:rPr>
          <w:ins w:id="19901" w:author="phuong vu" w:date="2018-11-23T15:07:00Z"/>
          <w:rPrChange w:id="19902" w:author="phuong vu" w:date="2018-11-25T21:55:00Z">
            <w:rPr>
              <w:ins w:id="19903" w:author="phuong vu" w:date="2018-11-23T15:07:00Z"/>
              <w:lang w:val="en-US"/>
            </w:rPr>
          </w:rPrChange>
        </w:rPr>
      </w:pPr>
      <w:bookmarkStart w:id="19904" w:name="_Toc530944404"/>
      <w:ins w:id="19905" w:author="phuong vu" w:date="2018-11-23T15:07:00Z">
        <w:r w:rsidRPr="00BA3432">
          <w:rPr>
            <w:rPrChange w:id="19906" w:author="phuong vu" w:date="2018-11-25T21:55:00Z">
              <w:rPr/>
            </w:rPrChange>
          </w:rPr>
          <w:t xml:space="preserve">Bảng </w:t>
        </w:r>
      </w:ins>
      <w:ins w:id="19907" w:author="phuong vu" w:date="2018-11-26T02:10:00Z">
        <w:r w:rsidR="00404CBA">
          <w:fldChar w:fldCharType="begin"/>
        </w:r>
        <w:r w:rsidR="00404CBA">
          <w:instrText xml:space="preserve"> STYLEREF 1 \s </w:instrText>
        </w:r>
      </w:ins>
      <w:r w:rsidR="00404CBA">
        <w:fldChar w:fldCharType="separate"/>
      </w:r>
      <w:r w:rsidR="00404CBA">
        <w:rPr>
          <w:noProof/>
        </w:rPr>
        <w:t>3</w:t>
      </w:r>
      <w:ins w:id="1990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19909" w:author="phuong vu" w:date="2018-11-26T02:10:00Z">
        <w:r w:rsidR="00404CBA">
          <w:rPr>
            <w:noProof/>
          </w:rPr>
          <w:t>27</w:t>
        </w:r>
        <w:r w:rsidR="00404CBA">
          <w:fldChar w:fldCharType="end"/>
        </w:r>
      </w:ins>
      <w:ins w:id="19910" w:author="phuong vu" w:date="2018-11-23T15:07:00Z">
        <w:r w:rsidRPr="00BA3432">
          <w:rPr>
            <w:rPrChange w:id="19911" w:author="phuong vu" w:date="2018-11-25T21:55:00Z">
              <w:rPr>
                <w:lang w:val="en-US"/>
              </w:rPr>
            </w:rPrChange>
          </w:rPr>
          <w:t xml:space="preserve"> Bảng dữ liệu túi giặt</w:t>
        </w:r>
        <w:bookmarkEnd w:id="19904"/>
      </w:ins>
    </w:p>
    <w:p w14:paraId="3F53139F" w14:textId="40EB9A81" w:rsidR="00C1382B" w:rsidRPr="00BA3432" w:rsidRDefault="00C1382B" w:rsidP="00C1382B">
      <w:pPr>
        <w:rPr>
          <w:ins w:id="19912" w:author="phuong vu" w:date="2018-11-23T15:07:00Z"/>
          <w:b/>
          <w:lang w:val="en-US"/>
          <w:rPrChange w:id="19913" w:author="phuong vu" w:date="2018-11-25T21:55:00Z">
            <w:rPr>
              <w:ins w:id="19914" w:author="phuong vu" w:date="2018-11-23T15:07:00Z"/>
              <w:b/>
              <w:lang w:val="en-US"/>
            </w:rPr>
          </w:rPrChange>
        </w:rPr>
      </w:pPr>
      <w:ins w:id="19915" w:author="phuong vu" w:date="2018-11-23T15:07:00Z">
        <w:r w:rsidRPr="00AD0E2E">
          <w:rPr>
            <w:b/>
            <w:lang w:val="en-US"/>
          </w:rPr>
          <w:t>B</w:t>
        </w:r>
        <w:r w:rsidRPr="00BA3432">
          <w:rPr>
            <w:b/>
            <w:lang w:val="en-US"/>
            <w:rPrChange w:id="19916" w:author="phuong vu" w:date="2018-11-25T21:55:00Z">
              <w:rPr>
                <w:b/>
                <w:lang w:val="en-US"/>
              </w:rPr>
            </w:rPrChange>
          </w:rPr>
          <w:t>ẢNG WASH_BAG_DETAIL</w:t>
        </w:r>
      </w:ins>
    </w:p>
    <w:tbl>
      <w:tblPr>
        <w:tblStyle w:val="TableGrid"/>
        <w:tblW w:w="8777" w:type="dxa"/>
        <w:tblLook w:val="04A0" w:firstRow="1" w:lastRow="0" w:firstColumn="1" w:lastColumn="0" w:noHBand="0" w:noVBand="1"/>
      </w:tblPr>
      <w:tblGrid>
        <w:gridCol w:w="697"/>
        <w:gridCol w:w="1828"/>
        <w:gridCol w:w="1149"/>
        <w:gridCol w:w="855"/>
        <w:gridCol w:w="825"/>
        <w:gridCol w:w="1205"/>
        <w:gridCol w:w="2218"/>
      </w:tblGrid>
      <w:tr w:rsidR="00C1382B" w:rsidRPr="00BA3432" w14:paraId="21FE9B6C" w14:textId="77777777" w:rsidTr="00C1382B">
        <w:trPr>
          <w:trHeight w:val="300"/>
          <w:ins w:id="19917" w:author="phuong vu" w:date="2018-11-23T15:08:00Z"/>
        </w:trPr>
        <w:tc>
          <w:tcPr>
            <w:tcW w:w="687" w:type="dxa"/>
            <w:noWrap/>
            <w:vAlign w:val="center"/>
            <w:hideMark/>
          </w:tcPr>
          <w:p w14:paraId="3CCF7787" w14:textId="77777777" w:rsidR="00C1382B" w:rsidRPr="00BA3432" w:rsidRDefault="00C1382B" w:rsidP="000245EB">
            <w:pPr>
              <w:spacing w:line="276" w:lineRule="auto"/>
              <w:jc w:val="center"/>
              <w:rPr>
                <w:ins w:id="19918" w:author="phuong vu" w:date="2018-11-23T15:08:00Z"/>
                <w:b/>
                <w:bCs/>
                <w:rPrChange w:id="19919" w:author="phuong vu" w:date="2018-11-25T21:55:00Z">
                  <w:rPr>
                    <w:ins w:id="19920" w:author="phuong vu" w:date="2018-11-23T15:08:00Z"/>
                    <w:b/>
                    <w:bCs/>
                  </w:rPr>
                </w:rPrChange>
              </w:rPr>
            </w:pPr>
            <w:ins w:id="19921" w:author="phuong vu" w:date="2018-11-23T15:08:00Z">
              <w:r w:rsidRPr="00BA3432">
                <w:rPr>
                  <w:b/>
                  <w:bCs/>
                  <w:lang w:val="da-DK"/>
                  <w:rPrChange w:id="19922" w:author="phuong vu" w:date="2018-11-25T21:55:00Z">
                    <w:rPr>
                      <w:b/>
                      <w:bCs/>
                      <w:lang w:val="da-DK"/>
                    </w:rPr>
                  </w:rPrChange>
                </w:rPr>
                <w:t>STT</w:t>
              </w:r>
            </w:ins>
          </w:p>
        </w:tc>
        <w:tc>
          <w:tcPr>
            <w:tcW w:w="1792" w:type="dxa"/>
            <w:noWrap/>
            <w:vAlign w:val="center"/>
            <w:hideMark/>
          </w:tcPr>
          <w:p w14:paraId="7E293DF8" w14:textId="77777777" w:rsidR="00C1382B" w:rsidRPr="00BA3432" w:rsidRDefault="00C1382B" w:rsidP="000245EB">
            <w:pPr>
              <w:spacing w:line="276" w:lineRule="auto"/>
              <w:jc w:val="center"/>
              <w:rPr>
                <w:ins w:id="19923" w:author="phuong vu" w:date="2018-11-23T15:08:00Z"/>
                <w:b/>
                <w:bCs/>
                <w:rPrChange w:id="19924" w:author="phuong vu" w:date="2018-11-25T21:55:00Z">
                  <w:rPr>
                    <w:ins w:id="19925" w:author="phuong vu" w:date="2018-11-23T15:08:00Z"/>
                    <w:b/>
                    <w:bCs/>
                  </w:rPr>
                </w:rPrChange>
              </w:rPr>
            </w:pPr>
            <w:ins w:id="19926" w:author="phuong vu" w:date="2018-11-23T15:08:00Z">
              <w:r w:rsidRPr="00BA3432">
                <w:rPr>
                  <w:b/>
                  <w:bCs/>
                  <w:lang w:val="da-DK"/>
                  <w:rPrChange w:id="19927" w:author="phuong vu" w:date="2018-11-25T21:55:00Z">
                    <w:rPr>
                      <w:b/>
                      <w:bCs/>
                      <w:lang w:val="da-DK"/>
                    </w:rPr>
                  </w:rPrChange>
                </w:rPr>
                <w:t>Tên trường</w:t>
              </w:r>
            </w:ins>
          </w:p>
        </w:tc>
        <w:tc>
          <w:tcPr>
            <w:tcW w:w="1130" w:type="dxa"/>
            <w:noWrap/>
            <w:vAlign w:val="center"/>
            <w:hideMark/>
          </w:tcPr>
          <w:p w14:paraId="0F3B61B0" w14:textId="77777777" w:rsidR="00C1382B" w:rsidRPr="00BA3432" w:rsidRDefault="00C1382B" w:rsidP="000245EB">
            <w:pPr>
              <w:spacing w:line="276" w:lineRule="auto"/>
              <w:jc w:val="center"/>
              <w:rPr>
                <w:ins w:id="19928" w:author="phuong vu" w:date="2018-11-23T15:08:00Z"/>
                <w:b/>
                <w:bCs/>
                <w:rPrChange w:id="19929" w:author="phuong vu" w:date="2018-11-25T21:55:00Z">
                  <w:rPr>
                    <w:ins w:id="19930" w:author="phuong vu" w:date="2018-11-23T15:08:00Z"/>
                    <w:b/>
                    <w:bCs/>
                  </w:rPr>
                </w:rPrChange>
              </w:rPr>
            </w:pPr>
            <w:ins w:id="19931" w:author="phuong vu" w:date="2018-11-23T15:08:00Z">
              <w:r w:rsidRPr="00BA3432">
                <w:rPr>
                  <w:b/>
                  <w:bCs/>
                  <w:lang w:val="da-DK"/>
                  <w:rPrChange w:id="19932" w:author="phuong vu" w:date="2018-11-25T21:55:00Z">
                    <w:rPr>
                      <w:b/>
                      <w:bCs/>
                      <w:lang w:val="da-DK"/>
                    </w:rPr>
                  </w:rPrChange>
                </w:rPr>
                <w:t>Kiểu</w:t>
              </w:r>
            </w:ins>
          </w:p>
        </w:tc>
        <w:tc>
          <w:tcPr>
            <w:tcW w:w="869" w:type="dxa"/>
            <w:noWrap/>
            <w:vAlign w:val="center"/>
            <w:hideMark/>
          </w:tcPr>
          <w:p w14:paraId="741F4386" w14:textId="77777777" w:rsidR="00C1382B" w:rsidRPr="00BA3432" w:rsidRDefault="00C1382B" w:rsidP="000245EB">
            <w:pPr>
              <w:spacing w:line="276" w:lineRule="auto"/>
              <w:jc w:val="center"/>
              <w:rPr>
                <w:ins w:id="19933" w:author="phuong vu" w:date="2018-11-23T15:08:00Z"/>
                <w:b/>
                <w:bCs/>
                <w:rPrChange w:id="19934" w:author="phuong vu" w:date="2018-11-25T21:55:00Z">
                  <w:rPr>
                    <w:ins w:id="19935" w:author="phuong vu" w:date="2018-11-23T15:08:00Z"/>
                    <w:b/>
                    <w:bCs/>
                  </w:rPr>
                </w:rPrChange>
              </w:rPr>
            </w:pPr>
            <w:ins w:id="19936" w:author="phuong vu" w:date="2018-11-23T15:08:00Z">
              <w:r w:rsidRPr="00BA3432">
                <w:rPr>
                  <w:b/>
                  <w:bCs/>
                  <w:lang w:val="da-DK"/>
                  <w:rPrChange w:id="19937" w:author="phuong vu" w:date="2018-11-25T21:55:00Z">
                    <w:rPr>
                      <w:b/>
                      <w:bCs/>
                      <w:lang w:val="da-DK"/>
                    </w:rPr>
                  </w:rPrChange>
                </w:rPr>
                <w:t>Chấp nhận Null</w:t>
              </w:r>
            </w:ins>
          </w:p>
        </w:tc>
        <w:tc>
          <w:tcPr>
            <w:tcW w:w="811" w:type="dxa"/>
            <w:noWrap/>
            <w:vAlign w:val="center"/>
            <w:hideMark/>
          </w:tcPr>
          <w:p w14:paraId="6E6E5A6C" w14:textId="77777777" w:rsidR="00C1382B" w:rsidRPr="00BA3432" w:rsidRDefault="00C1382B" w:rsidP="000245EB">
            <w:pPr>
              <w:spacing w:line="276" w:lineRule="auto"/>
              <w:jc w:val="center"/>
              <w:rPr>
                <w:ins w:id="19938" w:author="phuong vu" w:date="2018-11-23T15:08:00Z"/>
                <w:b/>
                <w:bCs/>
                <w:rPrChange w:id="19939" w:author="phuong vu" w:date="2018-11-25T21:55:00Z">
                  <w:rPr>
                    <w:ins w:id="19940" w:author="phuong vu" w:date="2018-11-23T15:08:00Z"/>
                    <w:b/>
                    <w:bCs/>
                  </w:rPr>
                </w:rPrChange>
              </w:rPr>
            </w:pPr>
            <w:ins w:id="19941" w:author="phuong vu" w:date="2018-11-23T15:08:00Z">
              <w:r w:rsidRPr="00BA3432">
                <w:rPr>
                  <w:b/>
                  <w:bCs/>
                  <w:lang w:val="da-DK"/>
                  <w:rPrChange w:id="19942" w:author="phuong vu" w:date="2018-11-25T21:55:00Z">
                    <w:rPr>
                      <w:b/>
                      <w:bCs/>
                      <w:lang w:val="da-DK"/>
                    </w:rPr>
                  </w:rPrChange>
                </w:rPr>
                <w:t>Khóa chính</w:t>
              </w:r>
            </w:ins>
          </w:p>
        </w:tc>
        <w:tc>
          <w:tcPr>
            <w:tcW w:w="1226" w:type="dxa"/>
            <w:noWrap/>
            <w:vAlign w:val="center"/>
            <w:hideMark/>
          </w:tcPr>
          <w:p w14:paraId="1A8FCD0F" w14:textId="77777777" w:rsidR="00C1382B" w:rsidRPr="00BA3432" w:rsidRDefault="00C1382B" w:rsidP="000245EB">
            <w:pPr>
              <w:spacing w:line="276" w:lineRule="auto"/>
              <w:jc w:val="center"/>
              <w:rPr>
                <w:ins w:id="19943" w:author="phuong vu" w:date="2018-11-23T15:08:00Z"/>
                <w:b/>
                <w:bCs/>
                <w:rPrChange w:id="19944" w:author="phuong vu" w:date="2018-11-25T21:55:00Z">
                  <w:rPr>
                    <w:ins w:id="19945" w:author="phuong vu" w:date="2018-11-23T15:08:00Z"/>
                    <w:b/>
                    <w:bCs/>
                  </w:rPr>
                </w:rPrChange>
              </w:rPr>
            </w:pPr>
            <w:ins w:id="19946" w:author="phuong vu" w:date="2018-11-23T15:08:00Z">
              <w:r w:rsidRPr="00BA3432">
                <w:rPr>
                  <w:b/>
                  <w:bCs/>
                  <w:lang w:val="da-DK"/>
                  <w:rPrChange w:id="19947" w:author="phuong vu" w:date="2018-11-25T21:55:00Z">
                    <w:rPr>
                      <w:b/>
                      <w:bCs/>
                      <w:lang w:val="da-DK"/>
                    </w:rPr>
                  </w:rPrChange>
                </w:rPr>
                <w:t>Khóa ngoại</w:t>
              </w:r>
            </w:ins>
          </w:p>
        </w:tc>
        <w:tc>
          <w:tcPr>
            <w:tcW w:w="2262" w:type="dxa"/>
            <w:noWrap/>
            <w:vAlign w:val="center"/>
            <w:hideMark/>
          </w:tcPr>
          <w:p w14:paraId="19BA7A9D" w14:textId="77777777" w:rsidR="00C1382B" w:rsidRPr="00BA3432" w:rsidRDefault="00C1382B" w:rsidP="000245EB">
            <w:pPr>
              <w:spacing w:line="276" w:lineRule="auto"/>
              <w:jc w:val="center"/>
              <w:rPr>
                <w:ins w:id="19948" w:author="phuong vu" w:date="2018-11-23T15:08:00Z"/>
                <w:b/>
                <w:bCs/>
                <w:rPrChange w:id="19949" w:author="phuong vu" w:date="2018-11-25T21:55:00Z">
                  <w:rPr>
                    <w:ins w:id="19950" w:author="phuong vu" w:date="2018-11-23T15:08:00Z"/>
                    <w:b/>
                    <w:bCs/>
                  </w:rPr>
                </w:rPrChange>
              </w:rPr>
            </w:pPr>
            <w:ins w:id="19951" w:author="phuong vu" w:date="2018-11-23T15:08:00Z">
              <w:r w:rsidRPr="00BA3432">
                <w:rPr>
                  <w:b/>
                  <w:bCs/>
                  <w:lang w:val="da-DK"/>
                  <w:rPrChange w:id="19952" w:author="phuong vu" w:date="2018-11-25T21:55:00Z">
                    <w:rPr>
                      <w:b/>
                      <w:bCs/>
                      <w:lang w:val="da-DK"/>
                    </w:rPr>
                  </w:rPrChange>
                </w:rPr>
                <w:t>Mô tả</w:t>
              </w:r>
            </w:ins>
          </w:p>
        </w:tc>
      </w:tr>
      <w:tr w:rsidR="00C1382B" w:rsidRPr="00BA3432" w14:paraId="3C714C94" w14:textId="77777777" w:rsidTr="00C1382B">
        <w:trPr>
          <w:trHeight w:val="300"/>
          <w:ins w:id="19953" w:author="phuong vu" w:date="2018-11-23T15:08:00Z"/>
        </w:trPr>
        <w:tc>
          <w:tcPr>
            <w:tcW w:w="687" w:type="dxa"/>
            <w:noWrap/>
            <w:hideMark/>
          </w:tcPr>
          <w:p w14:paraId="3F9D5587" w14:textId="77777777" w:rsidR="00C1382B" w:rsidRPr="00BA3432" w:rsidRDefault="00C1382B" w:rsidP="000245EB">
            <w:pPr>
              <w:spacing w:line="276" w:lineRule="auto"/>
              <w:rPr>
                <w:ins w:id="19954" w:author="phuong vu" w:date="2018-11-23T15:08:00Z"/>
                <w:rPrChange w:id="19955" w:author="phuong vu" w:date="2018-11-25T21:55:00Z">
                  <w:rPr>
                    <w:ins w:id="19956" w:author="phuong vu" w:date="2018-11-23T15:08:00Z"/>
                  </w:rPr>
                </w:rPrChange>
              </w:rPr>
            </w:pPr>
            <w:ins w:id="19957" w:author="phuong vu" w:date="2018-11-23T15:08:00Z">
              <w:r w:rsidRPr="00BA3432">
                <w:rPr>
                  <w:rPrChange w:id="19958" w:author="phuong vu" w:date="2018-11-25T21:55:00Z">
                    <w:rPr/>
                  </w:rPrChange>
                </w:rPr>
                <w:t>1</w:t>
              </w:r>
            </w:ins>
          </w:p>
        </w:tc>
        <w:tc>
          <w:tcPr>
            <w:tcW w:w="1792" w:type="dxa"/>
            <w:noWrap/>
            <w:hideMark/>
          </w:tcPr>
          <w:p w14:paraId="11E6E6F9" w14:textId="194DE4C3" w:rsidR="00C1382B" w:rsidRPr="00BA3432" w:rsidRDefault="008441B4" w:rsidP="000245EB">
            <w:pPr>
              <w:spacing w:line="276" w:lineRule="auto"/>
              <w:rPr>
                <w:ins w:id="19959" w:author="phuong vu" w:date="2018-11-23T15:08:00Z"/>
                <w:rPrChange w:id="19960" w:author="phuong vu" w:date="2018-11-25T21:55:00Z">
                  <w:rPr>
                    <w:ins w:id="19961" w:author="phuong vu" w:date="2018-11-23T15:08:00Z"/>
                  </w:rPr>
                </w:rPrChange>
              </w:rPr>
            </w:pPr>
            <w:ins w:id="19962" w:author="phuong vu" w:date="2018-11-23T15:08:00Z">
              <w:r w:rsidRPr="00BA3432">
                <w:rPr>
                  <w:rPrChange w:id="19963" w:author="phuong vu" w:date="2018-11-25T21:55:00Z">
                    <w:rPr/>
                  </w:rPrChange>
                </w:rPr>
                <w:t>id</w:t>
              </w:r>
            </w:ins>
          </w:p>
        </w:tc>
        <w:tc>
          <w:tcPr>
            <w:tcW w:w="1130" w:type="dxa"/>
            <w:noWrap/>
            <w:hideMark/>
          </w:tcPr>
          <w:p w14:paraId="6237AA82" w14:textId="77777777" w:rsidR="00C1382B" w:rsidRPr="00BA3432" w:rsidRDefault="00C1382B" w:rsidP="000245EB">
            <w:pPr>
              <w:spacing w:line="276" w:lineRule="auto"/>
              <w:rPr>
                <w:ins w:id="19964" w:author="phuong vu" w:date="2018-11-23T15:08:00Z"/>
                <w:rPrChange w:id="19965" w:author="phuong vu" w:date="2018-11-25T21:55:00Z">
                  <w:rPr>
                    <w:ins w:id="19966" w:author="phuong vu" w:date="2018-11-23T15:08:00Z"/>
                  </w:rPr>
                </w:rPrChange>
              </w:rPr>
            </w:pPr>
            <w:ins w:id="19967" w:author="phuong vu" w:date="2018-11-23T15:08:00Z">
              <w:r w:rsidRPr="00BA3432">
                <w:rPr>
                  <w:rPrChange w:id="19968" w:author="phuong vu" w:date="2018-11-25T21:55:00Z">
                    <w:rPr/>
                  </w:rPrChange>
                </w:rPr>
                <w:t>numeric</w:t>
              </w:r>
            </w:ins>
          </w:p>
        </w:tc>
        <w:tc>
          <w:tcPr>
            <w:tcW w:w="869" w:type="dxa"/>
            <w:noWrap/>
            <w:vAlign w:val="center"/>
            <w:hideMark/>
          </w:tcPr>
          <w:p w14:paraId="0C952515" w14:textId="77777777" w:rsidR="00C1382B" w:rsidRPr="00BA3432" w:rsidRDefault="00C1382B" w:rsidP="000245EB">
            <w:pPr>
              <w:spacing w:line="276" w:lineRule="auto"/>
              <w:jc w:val="center"/>
              <w:rPr>
                <w:ins w:id="19969" w:author="phuong vu" w:date="2018-11-23T15:08:00Z"/>
                <w:rPrChange w:id="19970" w:author="phuong vu" w:date="2018-11-25T21:55:00Z">
                  <w:rPr>
                    <w:ins w:id="19971" w:author="phuong vu" w:date="2018-11-23T15:08:00Z"/>
                  </w:rPr>
                </w:rPrChange>
              </w:rPr>
            </w:pPr>
          </w:p>
        </w:tc>
        <w:tc>
          <w:tcPr>
            <w:tcW w:w="811" w:type="dxa"/>
            <w:noWrap/>
            <w:vAlign w:val="center"/>
            <w:hideMark/>
          </w:tcPr>
          <w:p w14:paraId="50BC40AA" w14:textId="77777777" w:rsidR="00C1382B" w:rsidRPr="00BA3432" w:rsidRDefault="00C1382B" w:rsidP="000245EB">
            <w:pPr>
              <w:spacing w:line="276" w:lineRule="auto"/>
              <w:jc w:val="center"/>
              <w:rPr>
                <w:ins w:id="19972" w:author="phuong vu" w:date="2018-11-23T15:08:00Z"/>
                <w:rPrChange w:id="19973" w:author="phuong vu" w:date="2018-11-25T21:55:00Z">
                  <w:rPr>
                    <w:ins w:id="19974" w:author="phuong vu" w:date="2018-11-23T15:08:00Z"/>
                  </w:rPr>
                </w:rPrChange>
              </w:rPr>
            </w:pPr>
            <w:ins w:id="19975" w:author="phuong vu" w:date="2018-11-23T15:08:00Z">
              <w:r w:rsidRPr="00BA3432">
                <w:rPr>
                  <w:rPrChange w:id="19976" w:author="phuong vu" w:date="2018-11-25T21:55:00Z">
                    <w:rPr/>
                  </w:rPrChange>
                </w:rPr>
                <w:t>X</w:t>
              </w:r>
            </w:ins>
          </w:p>
        </w:tc>
        <w:tc>
          <w:tcPr>
            <w:tcW w:w="1226" w:type="dxa"/>
            <w:noWrap/>
            <w:vAlign w:val="center"/>
            <w:hideMark/>
          </w:tcPr>
          <w:p w14:paraId="61098FC6" w14:textId="77777777" w:rsidR="00C1382B" w:rsidRPr="00BA3432" w:rsidRDefault="00C1382B" w:rsidP="000245EB">
            <w:pPr>
              <w:spacing w:line="276" w:lineRule="auto"/>
              <w:jc w:val="center"/>
              <w:rPr>
                <w:ins w:id="19977" w:author="phuong vu" w:date="2018-11-23T15:08:00Z"/>
                <w:rPrChange w:id="19978" w:author="phuong vu" w:date="2018-11-25T21:55:00Z">
                  <w:rPr>
                    <w:ins w:id="19979" w:author="phuong vu" w:date="2018-11-23T15:08:00Z"/>
                  </w:rPr>
                </w:rPrChange>
              </w:rPr>
            </w:pPr>
          </w:p>
        </w:tc>
        <w:tc>
          <w:tcPr>
            <w:tcW w:w="2262" w:type="dxa"/>
            <w:noWrap/>
            <w:hideMark/>
          </w:tcPr>
          <w:p w14:paraId="46DD8CD9" w14:textId="6274D087" w:rsidR="00C1382B" w:rsidRPr="00BA3432" w:rsidRDefault="00C1382B" w:rsidP="000245EB">
            <w:pPr>
              <w:spacing w:line="276" w:lineRule="auto"/>
              <w:rPr>
                <w:ins w:id="19980" w:author="phuong vu" w:date="2018-11-23T15:08:00Z"/>
                <w:lang w:val="en-US"/>
                <w:rPrChange w:id="19981" w:author="phuong vu" w:date="2018-11-25T21:55:00Z">
                  <w:rPr>
                    <w:ins w:id="19982" w:author="phuong vu" w:date="2018-11-23T15:08:00Z"/>
                    <w:lang w:val="en-US"/>
                  </w:rPr>
                </w:rPrChange>
              </w:rPr>
            </w:pPr>
            <w:ins w:id="19983" w:author="phuong vu" w:date="2018-11-23T15:08:00Z">
              <w:r w:rsidRPr="00BA3432">
                <w:rPr>
                  <w:rPrChange w:id="19984" w:author="phuong vu" w:date="2018-11-25T21:55:00Z">
                    <w:rPr/>
                  </w:rPrChange>
                </w:rPr>
                <w:t xml:space="preserve">ID chi tiết </w:t>
              </w:r>
              <w:r w:rsidRPr="00BA3432">
                <w:rPr>
                  <w:lang w:val="en-US"/>
                  <w:rPrChange w:id="19985" w:author="phuong vu" w:date="2018-11-25T21:55:00Z">
                    <w:rPr>
                      <w:lang w:val="en-US"/>
                    </w:rPr>
                  </w:rPrChange>
                </w:rPr>
                <w:t>túi g</w:t>
              </w:r>
            </w:ins>
            <w:ins w:id="19986" w:author="phuong vu" w:date="2018-11-23T15:09:00Z">
              <w:r w:rsidRPr="00BA3432">
                <w:rPr>
                  <w:lang w:val="en-US"/>
                  <w:rPrChange w:id="19987" w:author="phuong vu" w:date="2018-11-25T21:55:00Z">
                    <w:rPr>
                      <w:lang w:val="en-US"/>
                    </w:rPr>
                  </w:rPrChange>
                </w:rPr>
                <w:t>iặt</w:t>
              </w:r>
            </w:ins>
          </w:p>
        </w:tc>
      </w:tr>
      <w:tr w:rsidR="00C1382B" w:rsidRPr="00BA3432" w14:paraId="00A7F426" w14:textId="77777777" w:rsidTr="00C1382B">
        <w:trPr>
          <w:trHeight w:val="300"/>
          <w:ins w:id="19988" w:author="phuong vu" w:date="2018-11-23T15:08:00Z"/>
        </w:trPr>
        <w:tc>
          <w:tcPr>
            <w:tcW w:w="687" w:type="dxa"/>
            <w:noWrap/>
            <w:hideMark/>
          </w:tcPr>
          <w:p w14:paraId="6193AB3F" w14:textId="77777777" w:rsidR="00C1382B" w:rsidRPr="00BA3432" w:rsidRDefault="00C1382B" w:rsidP="000245EB">
            <w:pPr>
              <w:spacing w:line="276" w:lineRule="auto"/>
              <w:rPr>
                <w:ins w:id="19989" w:author="phuong vu" w:date="2018-11-23T15:08:00Z"/>
                <w:rPrChange w:id="19990" w:author="phuong vu" w:date="2018-11-25T21:55:00Z">
                  <w:rPr>
                    <w:ins w:id="19991" w:author="phuong vu" w:date="2018-11-23T15:08:00Z"/>
                  </w:rPr>
                </w:rPrChange>
              </w:rPr>
            </w:pPr>
            <w:ins w:id="19992" w:author="phuong vu" w:date="2018-11-23T15:08:00Z">
              <w:r w:rsidRPr="00BA3432">
                <w:rPr>
                  <w:rPrChange w:id="19993" w:author="phuong vu" w:date="2018-11-25T21:55:00Z">
                    <w:rPr/>
                  </w:rPrChange>
                </w:rPr>
                <w:t>2</w:t>
              </w:r>
            </w:ins>
          </w:p>
        </w:tc>
        <w:tc>
          <w:tcPr>
            <w:tcW w:w="1792" w:type="dxa"/>
            <w:noWrap/>
            <w:hideMark/>
          </w:tcPr>
          <w:p w14:paraId="791D75C9" w14:textId="52C49F69" w:rsidR="00C1382B" w:rsidRPr="00BA3432" w:rsidRDefault="008441B4" w:rsidP="000245EB">
            <w:pPr>
              <w:spacing w:line="276" w:lineRule="auto"/>
              <w:rPr>
                <w:ins w:id="19994" w:author="phuong vu" w:date="2018-11-23T15:08:00Z"/>
                <w:rPrChange w:id="19995" w:author="phuong vu" w:date="2018-11-25T21:55:00Z">
                  <w:rPr>
                    <w:ins w:id="19996" w:author="phuong vu" w:date="2018-11-23T15:08:00Z"/>
                  </w:rPr>
                </w:rPrChange>
              </w:rPr>
            </w:pPr>
            <w:ins w:id="19997" w:author="phuong vu" w:date="2018-11-23T15:08:00Z">
              <w:r w:rsidRPr="00BA3432">
                <w:rPr>
                  <w:rPrChange w:id="19998" w:author="phuong vu" w:date="2018-11-25T21:55:00Z">
                    <w:rPr/>
                  </w:rPrChange>
                </w:rPr>
                <w:t>wash_bag_id</w:t>
              </w:r>
            </w:ins>
          </w:p>
        </w:tc>
        <w:tc>
          <w:tcPr>
            <w:tcW w:w="1130" w:type="dxa"/>
            <w:noWrap/>
            <w:hideMark/>
          </w:tcPr>
          <w:p w14:paraId="7A3CA16B" w14:textId="77777777" w:rsidR="00C1382B" w:rsidRPr="00BA3432" w:rsidRDefault="00C1382B" w:rsidP="000245EB">
            <w:pPr>
              <w:spacing w:line="276" w:lineRule="auto"/>
              <w:rPr>
                <w:ins w:id="19999" w:author="phuong vu" w:date="2018-11-23T15:08:00Z"/>
                <w:rPrChange w:id="20000" w:author="phuong vu" w:date="2018-11-25T21:55:00Z">
                  <w:rPr>
                    <w:ins w:id="20001" w:author="phuong vu" w:date="2018-11-23T15:08:00Z"/>
                  </w:rPr>
                </w:rPrChange>
              </w:rPr>
            </w:pPr>
            <w:ins w:id="20002" w:author="phuong vu" w:date="2018-11-23T15:08:00Z">
              <w:r w:rsidRPr="00BA3432">
                <w:rPr>
                  <w:rPrChange w:id="20003" w:author="phuong vu" w:date="2018-11-25T21:55:00Z">
                    <w:rPr/>
                  </w:rPrChange>
                </w:rPr>
                <w:t>numeric</w:t>
              </w:r>
            </w:ins>
          </w:p>
        </w:tc>
        <w:tc>
          <w:tcPr>
            <w:tcW w:w="869" w:type="dxa"/>
            <w:noWrap/>
            <w:vAlign w:val="center"/>
            <w:hideMark/>
          </w:tcPr>
          <w:p w14:paraId="03097A63" w14:textId="77777777" w:rsidR="00C1382B" w:rsidRPr="00BA3432" w:rsidRDefault="00C1382B" w:rsidP="000245EB">
            <w:pPr>
              <w:spacing w:line="276" w:lineRule="auto"/>
              <w:jc w:val="center"/>
              <w:rPr>
                <w:ins w:id="20004" w:author="phuong vu" w:date="2018-11-23T15:08:00Z"/>
                <w:rPrChange w:id="20005" w:author="phuong vu" w:date="2018-11-25T21:55:00Z">
                  <w:rPr>
                    <w:ins w:id="20006" w:author="phuong vu" w:date="2018-11-23T15:08:00Z"/>
                  </w:rPr>
                </w:rPrChange>
              </w:rPr>
            </w:pPr>
          </w:p>
        </w:tc>
        <w:tc>
          <w:tcPr>
            <w:tcW w:w="811" w:type="dxa"/>
            <w:noWrap/>
            <w:vAlign w:val="center"/>
            <w:hideMark/>
          </w:tcPr>
          <w:p w14:paraId="1DA8ECD4" w14:textId="77777777" w:rsidR="00C1382B" w:rsidRPr="00BA3432" w:rsidRDefault="00C1382B" w:rsidP="000245EB">
            <w:pPr>
              <w:spacing w:line="276" w:lineRule="auto"/>
              <w:jc w:val="center"/>
              <w:rPr>
                <w:ins w:id="20007" w:author="phuong vu" w:date="2018-11-23T15:08:00Z"/>
                <w:rPrChange w:id="20008" w:author="phuong vu" w:date="2018-11-25T21:55:00Z">
                  <w:rPr>
                    <w:ins w:id="20009" w:author="phuong vu" w:date="2018-11-23T15:08:00Z"/>
                  </w:rPr>
                </w:rPrChange>
              </w:rPr>
            </w:pPr>
          </w:p>
        </w:tc>
        <w:tc>
          <w:tcPr>
            <w:tcW w:w="1226" w:type="dxa"/>
            <w:noWrap/>
            <w:vAlign w:val="center"/>
            <w:hideMark/>
          </w:tcPr>
          <w:p w14:paraId="749231B8" w14:textId="77777777" w:rsidR="00C1382B" w:rsidRPr="00BA3432" w:rsidRDefault="00C1382B" w:rsidP="000245EB">
            <w:pPr>
              <w:spacing w:line="276" w:lineRule="auto"/>
              <w:jc w:val="center"/>
              <w:rPr>
                <w:ins w:id="20010" w:author="phuong vu" w:date="2018-11-23T15:08:00Z"/>
                <w:rPrChange w:id="20011" w:author="phuong vu" w:date="2018-11-25T21:55:00Z">
                  <w:rPr>
                    <w:ins w:id="20012" w:author="phuong vu" w:date="2018-11-23T15:08:00Z"/>
                  </w:rPr>
                </w:rPrChange>
              </w:rPr>
            </w:pPr>
            <w:ins w:id="20013" w:author="phuong vu" w:date="2018-11-23T15:08:00Z">
              <w:r w:rsidRPr="00BA3432">
                <w:rPr>
                  <w:rPrChange w:id="20014" w:author="phuong vu" w:date="2018-11-25T21:55:00Z">
                    <w:rPr/>
                  </w:rPrChange>
                </w:rPr>
                <w:t>X</w:t>
              </w:r>
            </w:ins>
          </w:p>
        </w:tc>
        <w:tc>
          <w:tcPr>
            <w:tcW w:w="2262" w:type="dxa"/>
            <w:noWrap/>
            <w:hideMark/>
          </w:tcPr>
          <w:p w14:paraId="278A533C" w14:textId="0336A1A4" w:rsidR="00C1382B" w:rsidRPr="00BA3432" w:rsidRDefault="00C1382B" w:rsidP="000245EB">
            <w:pPr>
              <w:spacing w:line="276" w:lineRule="auto"/>
              <w:rPr>
                <w:ins w:id="20015" w:author="phuong vu" w:date="2018-11-23T15:08:00Z"/>
                <w:lang w:val="en-US"/>
                <w:rPrChange w:id="20016" w:author="phuong vu" w:date="2018-11-25T21:55:00Z">
                  <w:rPr>
                    <w:ins w:id="20017" w:author="phuong vu" w:date="2018-11-23T15:08:00Z"/>
                    <w:lang w:val="en-US"/>
                  </w:rPr>
                </w:rPrChange>
              </w:rPr>
            </w:pPr>
            <w:ins w:id="20018" w:author="phuong vu" w:date="2018-11-23T15:08:00Z">
              <w:r w:rsidRPr="00BA3432">
                <w:rPr>
                  <w:rPrChange w:id="20019" w:author="phuong vu" w:date="2018-11-25T21:55:00Z">
                    <w:rPr/>
                  </w:rPrChange>
                </w:rPr>
                <w:t xml:space="preserve">ID </w:t>
              </w:r>
            </w:ins>
            <w:ins w:id="20020" w:author="phuong vu" w:date="2018-11-23T15:09:00Z">
              <w:r w:rsidRPr="00BA3432">
                <w:rPr>
                  <w:lang w:val="en-US"/>
                  <w:rPrChange w:id="20021" w:author="phuong vu" w:date="2018-11-25T21:55:00Z">
                    <w:rPr>
                      <w:lang w:val="en-US"/>
                    </w:rPr>
                  </w:rPrChange>
                </w:rPr>
                <w:t>túi giặt</w:t>
              </w:r>
            </w:ins>
          </w:p>
        </w:tc>
      </w:tr>
      <w:tr w:rsidR="00C1382B" w:rsidRPr="00BA3432" w14:paraId="4C86C1ED" w14:textId="77777777" w:rsidTr="00C1382B">
        <w:trPr>
          <w:trHeight w:val="300"/>
          <w:ins w:id="20022" w:author="phuong vu" w:date="2018-11-23T15:08:00Z"/>
        </w:trPr>
        <w:tc>
          <w:tcPr>
            <w:tcW w:w="687" w:type="dxa"/>
            <w:noWrap/>
            <w:hideMark/>
          </w:tcPr>
          <w:p w14:paraId="464E16FE" w14:textId="77777777" w:rsidR="00C1382B" w:rsidRPr="00BA3432" w:rsidRDefault="00C1382B" w:rsidP="000245EB">
            <w:pPr>
              <w:spacing w:line="276" w:lineRule="auto"/>
              <w:rPr>
                <w:ins w:id="20023" w:author="phuong vu" w:date="2018-11-23T15:08:00Z"/>
                <w:rPrChange w:id="20024" w:author="phuong vu" w:date="2018-11-25T21:55:00Z">
                  <w:rPr>
                    <w:ins w:id="20025" w:author="phuong vu" w:date="2018-11-23T15:08:00Z"/>
                  </w:rPr>
                </w:rPrChange>
              </w:rPr>
            </w:pPr>
            <w:ins w:id="20026" w:author="phuong vu" w:date="2018-11-23T15:08:00Z">
              <w:r w:rsidRPr="00BA3432">
                <w:rPr>
                  <w:rPrChange w:id="20027" w:author="phuong vu" w:date="2018-11-25T21:55:00Z">
                    <w:rPr/>
                  </w:rPrChange>
                </w:rPr>
                <w:t>3</w:t>
              </w:r>
            </w:ins>
          </w:p>
        </w:tc>
        <w:tc>
          <w:tcPr>
            <w:tcW w:w="1792" w:type="dxa"/>
            <w:noWrap/>
            <w:hideMark/>
          </w:tcPr>
          <w:p w14:paraId="3CD4E92A" w14:textId="7B31394D" w:rsidR="00C1382B" w:rsidRPr="00BA3432" w:rsidRDefault="008441B4" w:rsidP="000245EB">
            <w:pPr>
              <w:spacing w:line="276" w:lineRule="auto"/>
              <w:rPr>
                <w:ins w:id="20028" w:author="phuong vu" w:date="2018-11-23T15:08:00Z"/>
                <w:rPrChange w:id="20029" w:author="phuong vu" w:date="2018-11-25T21:55:00Z">
                  <w:rPr>
                    <w:ins w:id="20030" w:author="phuong vu" w:date="2018-11-23T15:08:00Z"/>
                  </w:rPr>
                </w:rPrChange>
              </w:rPr>
            </w:pPr>
            <w:ins w:id="20031" w:author="phuong vu" w:date="2018-11-23T15:08:00Z">
              <w:r w:rsidRPr="00BA3432">
                <w:rPr>
                  <w:rPrChange w:id="20032" w:author="phuong vu" w:date="2018-11-25T21:55:00Z">
                    <w:rPr/>
                  </w:rPrChange>
                </w:rPr>
                <w:t>service_type_id</w:t>
              </w:r>
            </w:ins>
          </w:p>
        </w:tc>
        <w:tc>
          <w:tcPr>
            <w:tcW w:w="1130" w:type="dxa"/>
            <w:noWrap/>
            <w:hideMark/>
          </w:tcPr>
          <w:p w14:paraId="4F01BBDC" w14:textId="77777777" w:rsidR="00C1382B" w:rsidRPr="00BA3432" w:rsidRDefault="00C1382B" w:rsidP="000245EB">
            <w:pPr>
              <w:spacing w:line="276" w:lineRule="auto"/>
              <w:rPr>
                <w:ins w:id="20033" w:author="phuong vu" w:date="2018-11-23T15:08:00Z"/>
                <w:rPrChange w:id="20034" w:author="phuong vu" w:date="2018-11-25T21:55:00Z">
                  <w:rPr>
                    <w:ins w:id="20035" w:author="phuong vu" w:date="2018-11-23T15:08:00Z"/>
                  </w:rPr>
                </w:rPrChange>
              </w:rPr>
            </w:pPr>
            <w:ins w:id="20036" w:author="phuong vu" w:date="2018-11-23T15:08:00Z">
              <w:r w:rsidRPr="00BA3432">
                <w:rPr>
                  <w:rPrChange w:id="20037" w:author="phuong vu" w:date="2018-11-25T21:55:00Z">
                    <w:rPr/>
                  </w:rPrChange>
                </w:rPr>
                <w:t>numeric</w:t>
              </w:r>
            </w:ins>
          </w:p>
        </w:tc>
        <w:tc>
          <w:tcPr>
            <w:tcW w:w="869" w:type="dxa"/>
            <w:noWrap/>
            <w:vAlign w:val="center"/>
            <w:hideMark/>
          </w:tcPr>
          <w:p w14:paraId="1090CB54" w14:textId="77777777" w:rsidR="00C1382B" w:rsidRPr="00BA3432" w:rsidRDefault="00C1382B" w:rsidP="000245EB">
            <w:pPr>
              <w:spacing w:line="276" w:lineRule="auto"/>
              <w:jc w:val="center"/>
              <w:rPr>
                <w:ins w:id="20038" w:author="phuong vu" w:date="2018-11-23T15:08:00Z"/>
                <w:rPrChange w:id="20039" w:author="phuong vu" w:date="2018-11-25T21:55:00Z">
                  <w:rPr>
                    <w:ins w:id="20040" w:author="phuong vu" w:date="2018-11-23T15:08:00Z"/>
                  </w:rPr>
                </w:rPrChange>
              </w:rPr>
            </w:pPr>
          </w:p>
        </w:tc>
        <w:tc>
          <w:tcPr>
            <w:tcW w:w="811" w:type="dxa"/>
            <w:noWrap/>
            <w:vAlign w:val="center"/>
            <w:hideMark/>
          </w:tcPr>
          <w:p w14:paraId="1DD51847" w14:textId="77777777" w:rsidR="00C1382B" w:rsidRPr="00BA3432" w:rsidRDefault="00C1382B" w:rsidP="000245EB">
            <w:pPr>
              <w:spacing w:line="276" w:lineRule="auto"/>
              <w:jc w:val="center"/>
              <w:rPr>
                <w:ins w:id="20041" w:author="phuong vu" w:date="2018-11-23T15:08:00Z"/>
                <w:rPrChange w:id="20042" w:author="phuong vu" w:date="2018-11-25T21:55:00Z">
                  <w:rPr>
                    <w:ins w:id="20043" w:author="phuong vu" w:date="2018-11-23T15:08:00Z"/>
                  </w:rPr>
                </w:rPrChange>
              </w:rPr>
            </w:pPr>
          </w:p>
        </w:tc>
        <w:tc>
          <w:tcPr>
            <w:tcW w:w="1226" w:type="dxa"/>
            <w:noWrap/>
            <w:vAlign w:val="center"/>
            <w:hideMark/>
          </w:tcPr>
          <w:p w14:paraId="13112F91" w14:textId="77777777" w:rsidR="00C1382B" w:rsidRPr="00BA3432" w:rsidRDefault="00C1382B" w:rsidP="000245EB">
            <w:pPr>
              <w:spacing w:line="276" w:lineRule="auto"/>
              <w:jc w:val="center"/>
              <w:rPr>
                <w:ins w:id="20044" w:author="phuong vu" w:date="2018-11-23T15:08:00Z"/>
                <w:rPrChange w:id="20045" w:author="phuong vu" w:date="2018-11-25T21:55:00Z">
                  <w:rPr>
                    <w:ins w:id="20046" w:author="phuong vu" w:date="2018-11-23T15:08:00Z"/>
                  </w:rPr>
                </w:rPrChange>
              </w:rPr>
            </w:pPr>
            <w:ins w:id="20047" w:author="phuong vu" w:date="2018-11-23T15:08:00Z">
              <w:r w:rsidRPr="00BA3432">
                <w:rPr>
                  <w:rPrChange w:id="20048" w:author="phuong vu" w:date="2018-11-25T21:55:00Z">
                    <w:rPr/>
                  </w:rPrChange>
                </w:rPr>
                <w:t>X</w:t>
              </w:r>
            </w:ins>
          </w:p>
        </w:tc>
        <w:tc>
          <w:tcPr>
            <w:tcW w:w="2262" w:type="dxa"/>
            <w:noWrap/>
            <w:hideMark/>
          </w:tcPr>
          <w:p w14:paraId="155A8400" w14:textId="77777777" w:rsidR="00C1382B" w:rsidRPr="00BA3432" w:rsidRDefault="00C1382B" w:rsidP="000245EB">
            <w:pPr>
              <w:spacing w:line="276" w:lineRule="auto"/>
              <w:rPr>
                <w:ins w:id="20049" w:author="phuong vu" w:date="2018-11-23T15:08:00Z"/>
                <w:rPrChange w:id="20050" w:author="phuong vu" w:date="2018-11-25T21:55:00Z">
                  <w:rPr>
                    <w:ins w:id="20051" w:author="phuong vu" w:date="2018-11-23T15:08:00Z"/>
                  </w:rPr>
                </w:rPrChange>
              </w:rPr>
            </w:pPr>
            <w:ins w:id="20052" w:author="phuong vu" w:date="2018-11-23T15:08:00Z">
              <w:r w:rsidRPr="00BA3432">
                <w:rPr>
                  <w:rPrChange w:id="20053" w:author="phuong vu" w:date="2018-11-25T21:55:00Z">
                    <w:rPr/>
                  </w:rPrChange>
                </w:rPr>
                <w:t xml:space="preserve">ID loại dịch vụ. </w:t>
              </w:r>
            </w:ins>
          </w:p>
        </w:tc>
      </w:tr>
      <w:tr w:rsidR="00C1382B" w:rsidRPr="00BA3432" w14:paraId="438BE6DC" w14:textId="77777777" w:rsidTr="00C1382B">
        <w:trPr>
          <w:trHeight w:val="300"/>
          <w:ins w:id="20054" w:author="phuong vu" w:date="2018-11-23T15:08:00Z"/>
        </w:trPr>
        <w:tc>
          <w:tcPr>
            <w:tcW w:w="687" w:type="dxa"/>
            <w:noWrap/>
            <w:hideMark/>
          </w:tcPr>
          <w:p w14:paraId="68CA7757" w14:textId="77777777" w:rsidR="00C1382B" w:rsidRPr="00BA3432" w:rsidRDefault="00C1382B" w:rsidP="000245EB">
            <w:pPr>
              <w:spacing w:line="276" w:lineRule="auto"/>
              <w:rPr>
                <w:ins w:id="20055" w:author="phuong vu" w:date="2018-11-23T15:08:00Z"/>
                <w:rPrChange w:id="20056" w:author="phuong vu" w:date="2018-11-25T21:55:00Z">
                  <w:rPr>
                    <w:ins w:id="20057" w:author="phuong vu" w:date="2018-11-23T15:08:00Z"/>
                  </w:rPr>
                </w:rPrChange>
              </w:rPr>
            </w:pPr>
            <w:ins w:id="20058" w:author="phuong vu" w:date="2018-11-23T15:08:00Z">
              <w:r w:rsidRPr="00BA3432">
                <w:rPr>
                  <w:rPrChange w:id="20059" w:author="phuong vu" w:date="2018-11-25T21:55:00Z">
                    <w:rPr/>
                  </w:rPrChange>
                </w:rPr>
                <w:t>4</w:t>
              </w:r>
            </w:ins>
          </w:p>
        </w:tc>
        <w:tc>
          <w:tcPr>
            <w:tcW w:w="1792" w:type="dxa"/>
            <w:noWrap/>
            <w:hideMark/>
          </w:tcPr>
          <w:p w14:paraId="3A512111" w14:textId="2C0417D3" w:rsidR="00C1382B" w:rsidRPr="00BA3432" w:rsidRDefault="008441B4" w:rsidP="000245EB">
            <w:pPr>
              <w:spacing w:line="276" w:lineRule="auto"/>
              <w:rPr>
                <w:ins w:id="20060" w:author="phuong vu" w:date="2018-11-23T15:08:00Z"/>
                <w:rPrChange w:id="20061" w:author="phuong vu" w:date="2018-11-25T21:55:00Z">
                  <w:rPr>
                    <w:ins w:id="20062" w:author="phuong vu" w:date="2018-11-23T15:08:00Z"/>
                  </w:rPr>
                </w:rPrChange>
              </w:rPr>
            </w:pPr>
            <w:ins w:id="20063" w:author="phuong vu" w:date="2018-11-23T15:08:00Z">
              <w:r w:rsidRPr="00BA3432">
                <w:rPr>
                  <w:rPrChange w:id="20064" w:author="phuong vu" w:date="2018-11-25T21:55:00Z">
                    <w:rPr/>
                  </w:rPrChange>
                </w:rPr>
                <w:t>unit_id</w:t>
              </w:r>
            </w:ins>
          </w:p>
        </w:tc>
        <w:tc>
          <w:tcPr>
            <w:tcW w:w="1130" w:type="dxa"/>
            <w:noWrap/>
            <w:hideMark/>
          </w:tcPr>
          <w:p w14:paraId="556E688F" w14:textId="77777777" w:rsidR="00C1382B" w:rsidRPr="00BA3432" w:rsidRDefault="00C1382B" w:rsidP="000245EB">
            <w:pPr>
              <w:spacing w:line="276" w:lineRule="auto"/>
              <w:rPr>
                <w:ins w:id="20065" w:author="phuong vu" w:date="2018-11-23T15:08:00Z"/>
                <w:rPrChange w:id="20066" w:author="phuong vu" w:date="2018-11-25T21:55:00Z">
                  <w:rPr>
                    <w:ins w:id="20067" w:author="phuong vu" w:date="2018-11-23T15:08:00Z"/>
                  </w:rPr>
                </w:rPrChange>
              </w:rPr>
            </w:pPr>
            <w:ins w:id="20068" w:author="phuong vu" w:date="2018-11-23T15:08:00Z">
              <w:r w:rsidRPr="00BA3432">
                <w:rPr>
                  <w:rPrChange w:id="20069" w:author="phuong vu" w:date="2018-11-25T21:55:00Z">
                    <w:rPr/>
                  </w:rPrChange>
                </w:rPr>
                <w:t>numeric</w:t>
              </w:r>
            </w:ins>
          </w:p>
        </w:tc>
        <w:tc>
          <w:tcPr>
            <w:tcW w:w="869" w:type="dxa"/>
            <w:noWrap/>
            <w:vAlign w:val="center"/>
            <w:hideMark/>
          </w:tcPr>
          <w:p w14:paraId="07AE188F" w14:textId="77777777" w:rsidR="00C1382B" w:rsidRPr="00BA3432" w:rsidRDefault="00C1382B" w:rsidP="000245EB">
            <w:pPr>
              <w:spacing w:line="276" w:lineRule="auto"/>
              <w:jc w:val="center"/>
              <w:rPr>
                <w:ins w:id="20070" w:author="phuong vu" w:date="2018-11-23T15:08:00Z"/>
                <w:rPrChange w:id="20071" w:author="phuong vu" w:date="2018-11-25T21:55:00Z">
                  <w:rPr>
                    <w:ins w:id="20072" w:author="phuong vu" w:date="2018-11-23T15:08:00Z"/>
                  </w:rPr>
                </w:rPrChange>
              </w:rPr>
            </w:pPr>
          </w:p>
        </w:tc>
        <w:tc>
          <w:tcPr>
            <w:tcW w:w="811" w:type="dxa"/>
            <w:noWrap/>
            <w:vAlign w:val="center"/>
            <w:hideMark/>
          </w:tcPr>
          <w:p w14:paraId="3CF0DAED" w14:textId="77777777" w:rsidR="00C1382B" w:rsidRPr="00BA3432" w:rsidRDefault="00C1382B" w:rsidP="000245EB">
            <w:pPr>
              <w:spacing w:line="276" w:lineRule="auto"/>
              <w:jc w:val="center"/>
              <w:rPr>
                <w:ins w:id="20073" w:author="phuong vu" w:date="2018-11-23T15:08:00Z"/>
                <w:rPrChange w:id="20074" w:author="phuong vu" w:date="2018-11-25T21:55:00Z">
                  <w:rPr>
                    <w:ins w:id="20075" w:author="phuong vu" w:date="2018-11-23T15:08:00Z"/>
                  </w:rPr>
                </w:rPrChange>
              </w:rPr>
            </w:pPr>
          </w:p>
        </w:tc>
        <w:tc>
          <w:tcPr>
            <w:tcW w:w="1226" w:type="dxa"/>
            <w:noWrap/>
            <w:vAlign w:val="center"/>
            <w:hideMark/>
          </w:tcPr>
          <w:p w14:paraId="7F0B79AE" w14:textId="77777777" w:rsidR="00C1382B" w:rsidRPr="00BA3432" w:rsidRDefault="00C1382B" w:rsidP="000245EB">
            <w:pPr>
              <w:spacing w:line="276" w:lineRule="auto"/>
              <w:jc w:val="center"/>
              <w:rPr>
                <w:ins w:id="20076" w:author="phuong vu" w:date="2018-11-23T15:08:00Z"/>
                <w:rPrChange w:id="20077" w:author="phuong vu" w:date="2018-11-25T21:55:00Z">
                  <w:rPr>
                    <w:ins w:id="20078" w:author="phuong vu" w:date="2018-11-23T15:08:00Z"/>
                  </w:rPr>
                </w:rPrChange>
              </w:rPr>
            </w:pPr>
            <w:ins w:id="20079" w:author="phuong vu" w:date="2018-11-23T15:08:00Z">
              <w:r w:rsidRPr="00BA3432">
                <w:rPr>
                  <w:rPrChange w:id="20080" w:author="phuong vu" w:date="2018-11-25T21:55:00Z">
                    <w:rPr/>
                  </w:rPrChange>
                </w:rPr>
                <w:t>X</w:t>
              </w:r>
            </w:ins>
          </w:p>
        </w:tc>
        <w:tc>
          <w:tcPr>
            <w:tcW w:w="2262" w:type="dxa"/>
            <w:noWrap/>
            <w:hideMark/>
          </w:tcPr>
          <w:p w14:paraId="76480244" w14:textId="77777777" w:rsidR="00C1382B" w:rsidRPr="00BA3432" w:rsidRDefault="00C1382B" w:rsidP="000245EB">
            <w:pPr>
              <w:spacing w:line="276" w:lineRule="auto"/>
              <w:rPr>
                <w:ins w:id="20081" w:author="phuong vu" w:date="2018-11-23T15:08:00Z"/>
                <w:rPrChange w:id="20082" w:author="phuong vu" w:date="2018-11-25T21:55:00Z">
                  <w:rPr>
                    <w:ins w:id="20083" w:author="phuong vu" w:date="2018-11-23T15:08:00Z"/>
                  </w:rPr>
                </w:rPrChange>
              </w:rPr>
            </w:pPr>
            <w:ins w:id="20084" w:author="phuong vu" w:date="2018-11-23T15:08:00Z">
              <w:r w:rsidRPr="00BA3432">
                <w:rPr>
                  <w:rPrChange w:id="20085" w:author="phuong vu" w:date="2018-11-25T21:55:00Z">
                    <w:rPr/>
                  </w:rPrChange>
                </w:rPr>
                <w:t xml:space="preserve">ID đơn vị tính. </w:t>
              </w:r>
            </w:ins>
          </w:p>
        </w:tc>
      </w:tr>
      <w:tr w:rsidR="00C1382B" w:rsidRPr="00BA3432" w14:paraId="615C742B" w14:textId="77777777" w:rsidTr="00C1382B">
        <w:trPr>
          <w:trHeight w:val="300"/>
          <w:ins w:id="20086" w:author="phuong vu" w:date="2018-11-23T15:08:00Z"/>
        </w:trPr>
        <w:tc>
          <w:tcPr>
            <w:tcW w:w="687" w:type="dxa"/>
            <w:noWrap/>
            <w:hideMark/>
          </w:tcPr>
          <w:p w14:paraId="69245F02" w14:textId="77777777" w:rsidR="00C1382B" w:rsidRPr="00BA3432" w:rsidRDefault="00C1382B" w:rsidP="000245EB">
            <w:pPr>
              <w:spacing w:line="276" w:lineRule="auto"/>
              <w:rPr>
                <w:ins w:id="20087" w:author="phuong vu" w:date="2018-11-23T15:08:00Z"/>
                <w:rPrChange w:id="20088" w:author="phuong vu" w:date="2018-11-25T21:55:00Z">
                  <w:rPr>
                    <w:ins w:id="20089" w:author="phuong vu" w:date="2018-11-23T15:08:00Z"/>
                  </w:rPr>
                </w:rPrChange>
              </w:rPr>
            </w:pPr>
            <w:ins w:id="20090" w:author="phuong vu" w:date="2018-11-23T15:08:00Z">
              <w:r w:rsidRPr="00BA3432">
                <w:rPr>
                  <w:rPrChange w:id="20091" w:author="phuong vu" w:date="2018-11-25T21:55:00Z">
                    <w:rPr/>
                  </w:rPrChange>
                </w:rPr>
                <w:t>5</w:t>
              </w:r>
            </w:ins>
          </w:p>
        </w:tc>
        <w:tc>
          <w:tcPr>
            <w:tcW w:w="1792" w:type="dxa"/>
            <w:noWrap/>
            <w:hideMark/>
          </w:tcPr>
          <w:p w14:paraId="335DCECE" w14:textId="4F6E0FC9" w:rsidR="00C1382B" w:rsidRPr="00BA3432" w:rsidRDefault="008441B4" w:rsidP="000245EB">
            <w:pPr>
              <w:spacing w:line="276" w:lineRule="auto"/>
              <w:rPr>
                <w:ins w:id="20092" w:author="phuong vu" w:date="2018-11-23T15:08:00Z"/>
                <w:rPrChange w:id="20093" w:author="phuong vu" w:date="2018-11-25T21:55:00Z">
                  <w:rPr>
                    <w:ins w:id="20094" w:author="phuong vu" w:date="2018-11-23T15:08:00Z"/>
                  </w:rPr>
                </w:rPrChange>
              </w:rPr>
            </w:pPr>
            <w:ins w:id="20095" w:author="phuong vu" w:date="2018-11-23T15:08:00Z">
              <w:r w:rsidRPr="00BA3432">
                <w:rPr>
                  <w:rPrChange w:id="20096" w:author="phuong vu" w:date="2018-11-25T21:55:00Z">
                    <w:rPr/>
                  </w:rPrChange>
                </w:rPr>
                <w:t>label_id</w:t>
              </w:r>
            </w:ins>
          </w:p>
        </w:tc>
        <w:tc>
          <w:tcPr>
            <w:tcW w:w="1130" w:type="dxa"/>
            <w:noWrap/>
            <w:hideMark/>
          </w:tcPr>
          <w:p w14:paraId="30D39113" w14:textId="77777777" w:rsidR="00C1382B" w:rsidRPr="00BA3432" w:rsidRDefault="00C1382B" w:rsidP="000245EB">
            <w:pPr>
              <w:spacing w:line="276" w:lineRule="auto"/>
              <w:rPr>
                <w:ins w:id="20097" w:author="phuong vu" w:date="2018-11-23T15:08:00Z"/>
                <w:rPrChange w:id="20098" w:author="phuong vu" w:date="2018-11-25T21:55:00Z">
                  <w:rPr>
                    <w:ins w:id="20099" w:author="phuong vu" w:date="2018-11-23T15:08:00Z"/>
                  </w:rPr>
                </w:rPrChange>
              </w:rPr>
            </w:pPr>
            <w:ins w:id="20100" w:author="phuong vu" w:date="2018-11-23T15:08:00Z">
              <w:r w:rsidRPr="00BA3432">
                <w:rPr>
                  <w:rPrChange w:id="20101" w:author="phuong vu" w:date="2018-11-25T21:55:00Z">
                    <w:rPr/>
                  </w:rPrChange>
                </w:rPr>
                <w:t>numeric</w:t>
              </w:r>
            </w:ins>
          </w:p>
        </w:tc>
        <w:tc>
          <w:tcPr>
            <w:tcW w:w="869" w:type="dxa"/>
            <w:noWrap/>
            <w:vAlign w:val="center"/>
            <w:hideMark/>
          </w:tcPr>
          <w:p w14:paraId="3F715062" w14:textId="77777777" w:rsidR="00C1382B" w:rsidRPr="00BA3432" w:rsidRDefault="00C1382B" w:rsidP="000245EB">
            <w:pPr>
              <w:spacing w:line="276" w:lineRule="auto"/>
              <w:jc w:val="center"/>
              <w:rPr>
                <w:ins w:id="20102" w:author="phuong vu" w:date="2018-11-23T15:08:00Z"/>
                <w:lang w:val="en-US"/>
                <w:rPrChange w:id="20103" w:author="phuong vu" w:date="2018-11-25T21:55:00Z">
                  <w:rPr>
                    <w:ins w:id="20104" w:author="phuong vu" w:date="2018-11-23T15:08:00Z"/>
                    <w:lang w:val="en-US"/>
                  </w:rPr>
                </w:rPrChange>
              </w:rPr>
            </w:pPr>
            <w:ins w:id="20105" w:author="phuong vu" w:date="2018-11-23T15:08:00Z">
              <w:r w:rsidRPr="00BA3432">
                <w:rPr>
                  <w:lang w:val="en-US"/>
                  <w:rPrChange w:id="20106" w:author="phuong vu" w:date="2018-11-25T21:55:00Z">
                    <w:rPr>
                      <w:lang w:val="en-US"/>
                    </w:rPr>
                  </w:rPrChange>
                </w:rPr>
                <w:t>X</w:t>
              </w:r>
            </w:ins>
          </w:p>
        </w:tc>
        <w:tc>
          <w:tcPr>
            <w:tcW w:w="811" w:type="dxa"/>
            <w:noWrap/>
            <w:vAlign w:val="center"/>
            <w:hideMark/>
          </w:tcPr>
          <w:p w14:paraId="79258834" w14:textId="77777777" w:rsidR="00C1382B" w:rsidRPr="00BA3432" w:rsidRDefault="00C1382B" w:rsidP="000245EB">
            <w:pPr>
              <w:spacing w:line="276" w:lineRule="auto"/>
              <w:jc w:val="center"/>
              <w:rPr>
                <w:ins w:id="20107" w:author="phuong vu" w:date="2018-11-23T15:08:00Z"/>
                <w:rPrChange w:id="20108" w:author="phuong vu" w:date="2018-11-25T21:55:00Z">
                  <w:rPr>
                    <w:ins w:id="20109" w:author="phuong vu" w:date="2018-11-23T15:08:00Z"/>
                  </w:rPr>
                </w:rPrChange>
              </w:rPr>
            </w:pPr>
          </w:p>
        </w:tc>
        <w:tc>
          <w:tcPr>
            <w:tcW w:w="1226" w:type="dxa"/>
            <w:noWrap/>
            <w:vAlign w:val="center"/>
            <w:hideMark/>
          </w:tcPr>
          <w:p w14:paraId="2FE73378" w14:textId="77777777" w:rsidR="00C1382B" w:rsidRPr="00BA3432" w:rsidRDefault="00C1382B" w:rsidP="000245EB">
            <w:pPr>
              <w:spacing w:line="276" w:lineRule="auto"/>
              <w:jc w:val="center"/>
              <w:rPr>
                <w:ins w:id="20110" w:author="phuong vu" w:date="2018-11-23T15:08:00Z"/>
                <w:rPrChange w:id="20111" w:author="phuong vu" w:date="2018-11-25T21:55:00Z">
                  <w:rPr>
                    <w:ins w:id="20112" w:author="phuong vu" w:date="2018-11-23T15:08:00Z"/>
                  </w:rPr>
                </w:rPrChange>
              </w:rPr>
            </w:pPr>
            <w:ins w:id="20113" w:author="phuong vu" w:date="2018-11-23T15:08:00Z">
              <w:r w:rsidRPr="00BA3432">
                <w:rPr>
                  <w:rPrChange w:id="20114" w:author="phuong vu" w:date="2018-11-25T21:55:00Z">
                    <w:rPr/>
                  </w:rPrChange>
                </w:rPr>
                <w:t>X</w:t>
              </w:r>
            </w:ins>
          </w:p>
        </w:tc>
        <w:tc>
          <w:tcPr>
            <w:tcW w:w="2262" w:type="dxa"/>
            <w:noWrap/>
            <w:hideMark/>
          </w:tcPr>
          <w:p w14:paraId="53AE50BE" w14:textId="77777777" w:rsidR="00C1382B" w:rsidRPr="00BA3432" w:rsidRDefault="00C1382B" w:rsidP="000245EB">
            <w:pPr>
              <w:spacing w:line="276" w:lineRule="auto"/>
              <w:rPr>
                <w:ins w:id="20115" w:author="phuong vu" w:date="2018-11-23T15:08:00Z"/>
                <w:rPrChange w:id="20116" w:author="phuong vu" w:date="2018-11-25T21:55:00Z">
                  <w:rPr>
                    <w:ins w:id="20117" w:author="phuong vu" w:date="2018-11-23T15:08:00Z"/>
                  </w:rPr>
                </w:rPrChange>
              </w:rPr>
            </w:pPr>
            <w:ins w:id="20118" w:author="phuong vu" w:date="2018-11-23T15:08:00Z">
              <w:r w:rsidRPr="00BA3432">
                <w:rPr>
                  <w:rPrChange w:id="20119" w:author="phuong vu" w:date="2018-11-25T21:55:00Z">
                    <w:rPr/>
                  </w:rPrChange>
                </w:rPr>
                <w:t>ID nhãn hiệu.</w:t>
              </w:r>
            </w:ins>
          </w:p>
        </w:tc>
      </w:tr>
      <w:tr w:rsidR="00C1382B" w:rsidRPr="00BA3432" w14:paraId="3A37C4B6" w14:textId="77777777" w:rsidTr="00C1382B">
        <w:trPr>
          <w:trHeight w:val="300"/>
          <w:ins w:id="20120" w:author="phuong vu" w:date="2018-11-23T15:08:00Z"/>
        </w:trPr>
        <w:tc>
          <w:tcPr>
            <w:tcW w:w="687" w:type="dxa"/>
            <w:noWrap/>
            <w:hideMark/>
          </w:tcPr>
          <w:p w14:paraId="32E18C15" w14:textId="77777777" w:rsidR="00C1382B" w:rsidRPr="00BA3432" w:rsidRDefault="00C1382B" w:rsidP="000245EB">
            <w:pPr>
              <w:spacing w:line="276" w:lineRule="auto"/>
              <w:rPr>
                <w:ins w:id="20121" w:author="phuong vu" w:date="2018-11-23T15:08:00Z"/>
                <w:rPrChange w:id="20122" w:author="phuong vu" w:date="2018-11-25T21:55:00Z">
                  <w:rPr>
                    <w:ins w:id="20123" w:author="phuong vu" w:date="2018-11-23T15:08:00Z"/>
                  </w:rPr>
                </w:rPrChange>
              </w:rPr>
            </w:pPr>
            <w:ins w:id="20124" w:author="phuong vu" w:date="2018-11-23T15:08:00Z">
              <w:r w:rsidRPr="00BA3432">
                <w:rPr>
                  <w:rPrChange w:id="20125" w:author="phuong vu" w:date="2018-11-25T21:55:00Z">
                    <w:rPr/>
                  </w:rPrChange>
                </w:rPr>
                <w:t>6</w:t>
              </w:r>
            </w:ins>
          </w:p>
        </w:tc>
        <w:tc>
          <w:tcPr>
            <w:tcW w:w="1792" w:type="dxa"/>
            <w:noWrap/>
            <w:hideMark/>
          </w:tcPr>
          <w:p w14:paraId="11C7E224" w14:textId="28701B9B" w:rsidR="00C1382B" w:rsidRPr="00BA3432" w:rsidRDefault="008441B4" w:rsidP="000245EB">
            <w:pPr>
              <w:spacing w:line="276" w:lineRule="auto"/>
              <w:rPr>
                <w:ins w:id="20126" w:author="phuong vu" w:date="2018-11-23T15:08:00Z"/>
                <w:rPrChange w:id="20127" w:author="phuong vu" w:date="2018-11-25T21:55:00Z">
                  <w:rPr>
                    <w:ins w:id="20128" w:author="phuong vu" w:date="2018-11-23T15:08:00Z"/>
                  </w:rPr>
                </w:rPrChange>
              </w:rPr>
            </w:pPr>
            <w:ins w:id="20129" w:author="phuong vu" w:date="2018-11-23T15:08:00Z">
              <w:r w:rsidRPr="00BA3432">
                <w:rPr>
                  <w:rPrChange w:id="20130" w:author="phuong vu" w:date="2018-11-25T21:55:00Z">
                    <w:rPr/>
                  </w:rPrChange>
                </w:rPr>
                <w:t>color_id</w:t>
              </w:r>
            </w:ins>
          </w:p>
        </w:tc>
        <w:tc>
          <w:tcPr>
            <w:tcW w:w="1130" w:type="dxa"/>
            <w:noWrap/>
            <w:hideMark/>
          </w:tcPr>
          <w:p w14:paraId="3C3B30C2" w14:textId="77777777" w:rsidR="00C1382B" w:rsidRPr="00BA3432" w:rsidRDefault="00C1382B" w:rsidP="000245EB">
            <w:pPr>
              <w:spacing w:line="276" w:lineRule="auto"/>
              <w:rPr>
                <w:ins w:id="20131" w:author="phuong vu" w:date="2018-11-23T15:08:00Z"/>
                <w:rPrChange w:id="20132" w:author="phuong vu" w:date="2018-11-25T21:55:00Z">
                  <w:rPr>
                    <w:ins w:id="20133" w:author="phuong vu" w:date="2018-11-23T15:08:00Z"/>
                  </w:rPr>
                </w:rPrChange>
              </w:rPr>
            </w:pPr>
            <w:ins w:id="20134" w:author="phuong vu" w:date="2018-11-23T15:08:00Z">
              <w:r w:rsidRPr="00BA3432">
                <w:rPr>
                  <w:rPrChange w:id="20135" w:author="phuong vu" w:date="2018-11-25T21:55:00Z">
                    <w:rPr/>
                  </w:rPrChange>
                </w:rPr>
                <w:t>numeric</w:t>
              </w:r>
            </w:ins>
          </w:p>
        </w:tc>
        <w:tc>
          <w:tcPr>
            <w:tcW w:w="869" w:type="dxa"/>
            <w:noWrap/>
            <w:vAlign w:val="center"/>
            <w:hideMark/>
          </w:tcPr>
          <w:p w14:paraId="45CA465D" w14:textId="77777777" w:rsidR="00C1382B" w:rsidRPr="00BA3432" w:rsidRDefault="00C1382B" w:rsidP="000245EB">
            <w:pPr>
              <w:spacing w:line="276" w:lineRule="auto"/>
              <w:jc w:val="center"/>
              <w:rPr>
                <w:ins w:id="20136" w:author="phuong vu" w:date="2018-11-23T15:08:00Z"/>
                <w:lang w:val="en-US"/>
                <w:rPrChange w:id="20137" w:author="phuong vu" w:date="2018-11-25T21:55:00Z">
                  <w:rPr>
                    <w:ins w:id="20138" w:author="phuong vu" w:date="2018-11-23T15:08:00Z"/>
                    <w:lang w:val="en-US"/>
                  </w:rPr>
                </w:rPrChange>
              </w:rPr>
            </w:pPr>
            <w:ins w:id="20139" w:author="phuong vu" w:date="2018-11-23T15:08:00Z">
              <w:r w:rsidRPr="00BA3432">
                <w:rPr>
                  <w:lang w:val="en-US"/>
                  <w:rPrChange w:id="20140" w:author="phuong vu" w:date="2018-11-25T21:55:00Z">
                    <w:rPr>
                      <w:lang w:val="en-US"/>
                    </w:rPr>
                  </w:rPrChange>
                </w:rPr>
                <w:t>X</w:t>
              </w:r>
            </w:ins>
          </w:p>
        </w:tc>
        <w:tc>
          <w:tcPr>
            <w:tcW w:w="811" w:type="dxa"/>
            <w:noWrap/>
            <w:vAlign w:val="center"/>
            <w:hideMark/>
          </w:tcPr>
          <w:p w14:paraId="7BFA26FD" w14:textId="77777777" w:rsidR="00C1382B" w:rsidRPr="00BA3432" w:rsidRDefault="00C1382B" w:rsidP="000245EB">
            <w:pPr>
              <w:spacing w:line="276" w:lineRule="auto"/>
              <w:jc w:val="center"/>
              <w:rPr>
                <w:ins w:id="20141" w:author="phuong vu" w:date="2018-11-23T15:08:00Z"/>
                <w:rPrChange w:id="20142" w:author="phuong vu" w:date="2018-11-25T21:55:00Z">
                  <w:rPr>
                    <w:ins w:id="20143" w:author="phuong vu" w:date="2018-11-23T15:08:00Z"/>
                  </w:rPr>
                </w:rPrChange>
              </w:rPr>
            </w:pPr>
          </w:p>
        </w:tc>
        <w:tc>
          <w:tcPr>
            <w:tcW w:w="1226" w:type="dxa"/>
            <w:noWrap/>
            <w:vAlign w:val="center"/>
            <w:hideMark/>
          </w:tcPr>
          <w:p w14:paraId="46B6A382" w14:textId="77777777" w:rsidR="00C1382B" w:rsidRPr="00BA3432" w:rsidRDefault="00C1382B" w:rsidP="000245EB">
            <w:pPr>
              <w:spacing w:line="276" w:lineRule="auto"/>
              <w:jc w:val="center"/>
              <w:rPr>
                <w:ins w:id="20144" w:author="phuong vu" w:date="2018-11-23T15:08:00Z"/>
                <w:rPrChange w:id="20145" w:author="phuong vu" w:date="2018-11-25T21:55:00Z">
                  <w:rPr>
                    <w:ins w:id="20146" w:author="phuong vu" w:date="2018-11-23T15:08:00Z"/>
                  </w:rPr>
                </w:rPrChange>
              </w:rPr>
            </w:pPr>
            <w:ins w:id="20147" w:author="phuong vu" w:date="2018-11-23T15:08:00Z">
              <w:r w:rsidRPr="00BA3432">
                <w:rPr>
                  <w:rPrChange w:id="20148" w:author="phuong vu" w:date="2018-11-25T21:55:00Z">
                    <w:rPr/>
                  </w:rPrChange>
                </w:rPr>
                <w:t>X</w:t>
              </w:r>
            </w:ins>
          </w:p>
        </w:tc>
        <w:tc>
          <w:tcPr>
            <w:tcW w:w="2262" w:type="dxa"/>
            <w:noWrap/>
            <w:hideMark/>
          </w:tcPr>
          <w:p w14:paraId="67AB85C5" w14:textId="77777777" w:rsidR="00C1382B" w:rsidRPr="00BA3432" w:rsidRDefault="00C1382B" w:rsidP="000245EB">
            <w:pPr>
              <w:spacing w:line="276" w:lineRule="auto"/>
              <w:rPr>
                <w:ins w:id="20149" w:author="phuong vu" w:date="2018-11-23T15:08:00Z"/>
                <w:rPrChange w:id="20150" w:author="phuong vu" w:date="2018-11-25T21:55:00Z">
                  <w:rPr>
                    <w:ins w:id="20151" w:author="phuong vu" w:date="2018-11-23T15:08:00Z"/>
                  </w:rPr>
                </w:rPrChange>
              </w:rPr>
            </w:pPr>
            <w:ins w:id="20152" w:author="phuong vu" w:date="2018-11-23T15:08:00Z">
              <w:r w:rsidRPr="00BA3432">
                <w:rPr>
                  <w:rPrChange w:id="20153" w:author="phuong vu" w:date="2018-11-25T21:55:00Z">
                    <w:rPr/>
                  </w:rPrChange>
                </w:rPr>
                <w:t xml:space="preserve">ID màu sắc. </w:t>
              </w:r>
            </w:ins>
          </w:p>
        </w:tc>
      </w:tr>
      <w:tr w:rsidR="00C1382B" w:rsidRPr="00BA3432" w14:paraId="3E67B91E" w14:textId="77777777" w:rsidTr="00C1382B">
        <w:trPr>
          <w:trHeight w:val="300"/>
          <w:ins w:id="20154" w:author="phuong vu" w:date="2018-11-23T15:08:00Z"/>
        </w:trPr>
        <w:tc>
          <w:tcPr>
            <w:tcW w:w="687" w:type="dxa"/>
            <w:noWrap/>
            <w:hideMark/>
          </w:tcPr>
          <w:p w14:paraId="08825469" w14:textId="77777777" w:rsidR="00C1382B" w:rsidRPr="00BA3432" w:rsidRDefault="00C1382B" w:rsidP="000245EB">
            <w:pPr>
              <w:spacing w:line="276" w:lineRule="auto"/>
              <w:rPr>
                <w:ins w:id="20155" w:author="phuong vu" w:date="2018-11-23T15:08:00Z"/>
                <w:rPrChange w:id="20156" w:author="phuong vu" w:date="2018-11-25T21:55:00Z">
                  <w:rPr>
                    <w:ins w:id="20157" w:author="phuong vu" w:date="2018-11-23T15:08:00Z"/>
                  </w:rPr>
                </w:rPrChange>
              </w:rPr>
            </w:pPr>
            <w:ins w:id="20158" w:author="phuong vu" w:date="2018-11-23T15:08:00Z">
              <w:r w:rsidRPr="00BA3432">
                <w:rPr>
                  <w:rPrChange w:id="20159" w:author="phuong vu" w:date="2018-11-25T21:55:00Z">
                    <w:rPr/>
                  </w:rPrChange>
                </w:rPr>
                <w:t>7</w:t>
              </w:r>
            </w:ins>
          </w:p>
        </w:tc>
        <w:tc>
          <w:tcPr>
            <w:tcW w:w="1792" w:type="dxa"/>
            <w:noWrap/>
            <w:hideMark/>
          </w:tcPr>
          <w:p w14:paraId="0AECEEE7" w14:textId="79D52916" w:rsidR="00C1382B" w:rsidRPr="00BA3432" w:rsidRDefault="008441B4" w:rsidP="000245EB">
            <w:pPr>
              <w:spacing w:line="276" w:lineRule="auto"/>
              <w:rPr>
                <w:ins w:id="20160" w:author="phuong vu" w:date="2018-11-23T15:08:00Z"/>
                <w:rPrChange w:id="20161" w:author="phuong vu" w:date="2018-11-25T21:55:00Z">
                  <w:rPr>
                    <w:ins w:id="20162" w:author="phuong vu" w:date="2018-11-23T15:08:00Z"/>
                  </w:rPr>
                </w:rPrChange>
              </w:rPr>
            </w:pPr>
            <w:ins w:id="20163" w:author="phuong vu" w:date="2018-11-23T15:08:00Z">
              <w:r w:rsidRPr="00BA3432">
                <w:rPr>
                  <w:rPrChange w:id="20164" w:author="phuong vu" w:date="2018-11-25T21:55:00Z">
                    <w:rPr/>
                  </w:rPrChange>
                </w:rPr>
                <w:t>product_id</w:t>
              </w:r>
            </w:ins>
          </w:p>
        </w:tc>
        <w:tc>
          <w:tcPr>
            <w:tcW w:w="1130" w:type="dxa"/>
            <w:noWrap/>
            <w:hideMark/>
          </w:tcPr>
          <w:p w14:paraId="3E95D495" w14:textId="77777777" w:rsidR="00C1382B" w:rsidRPr="00BA3432" w:rsidRDefault="00C1382B" w:rsidP="000245EB">
            <w:pPr>
              <w:spacing w:line="276" w:lineRule="auto"/>
              <w:rPr>
                <w:ins w:id="20165" w:author="phuong vu" w:date="2018-11-23T15:08:00Z"/>
                <w:rPrChange w:id="20166" w:author="phuong vu" w:date="2018-11-25T21:55:00Z">
                  <w:rPr>
                    <w:ins w:id="20167" w:author="phuong vu" w:date="2018-11-23T15:08:00Z"/>
                  </w:rPr>
                </w:rPrChange>
              </w:rPr>
            </w:pPr>
            <w:ins w:id="20168" w:author="phuong vu" w:date="2018-11-23T15:08:00Z">
              <w:r w:rsidRPr="00BA3432">
                <w:rPr>
                  <w:rPrChange w:id="20169" w:author="phuong vu" w:date="2018-11-25T21:55:00Z">
                    <w:rPr/>
                  </w:rPrChange>
                </w:rPr>
                <w:t>numeric</w:t>
              </w:r>
            </w:ins>
          </w:p>
        </w:tc>
        <w:tc>
          <w:tcPr>
            <w:tcW w:w="869" w:type="dxa"/>
            <w:noWrap/>
            <w:vAlign w:val="center"/>
            <w:hideMark/>
          </w:tcPr>
          <w:p w14:paraId="1509289B" w14:textId="77777777" w:rsidR="00C1382B" w:rsidRPr="00BA3432" w:rsidRDefault="00C1382B" w:rsidP="000245EB">
            <w:pPr>
              <w:spacing w:line="276" w:lineRule="auto"/>
              <w:jc w:val="center"/>
              <w:rPr>
                <w:ins w:id="20170" w:author="phuong vu" w:date="2018-11-23T15:08:00Z"/>
                <w:lang w:val="en-US"/>
                <w:rPrChange w:id="20171" w:author="phuong vu" w:date="2018-11-25T21:55:00Z">
                  <w:rPr>
                    <w:ins w:id="20172" w:author="phuong vu" w:date="2018-11-23T15:08:00Z"/>
                    <w:lang w:val="en-US"/>
                  </w:rPr>
                </w:rPrChange>
              </w:rPr>
            </w:pPr>
            <w:ins w:id="20173" w:author="phuong vu" w:date="2018-11-23T15:08:00Z">
              <w:r w:rsidRPr="00BA3432">
                <w:rPr>
                  <w:lang w:val="en-US"/>
                  <w:rPrChange w:id="20174" w:author="phuong vu" w:date="2018-11-25T21:55:00Z">
                    <w:rPr>
                      <w:lang w:val="en-US"/>
                    </w:rPr>
                  </w:rPrChange>
                </w:rPr>
                <w:t>X</w:t>
              </w:r>
            </w:ins>
          </w:p>
        </w:tc>
        <w:tc>
          <w:tcPr>
            <w:tcW w:w="811" w:type="dxa"/>
            <w:noWrap/>
            <w:vAlign w:val="center"/>
            <w:hideMark/>
          </w:tcPr>
          <w:p w14:paraId="1B6778EF" w14:textId="77777777" w:rsidR="00C1382B" w:rsidRPr="00BA3432" w:rsidRDefault="00C1382B" w:rsidP="000245EB">
            <w:pPr>
              <w:spacing w:line="276" w:lineRule="auto"/>
              <w:jc w:val="center"/>
              <w:rPr>
                <w:ins w:id="20175" w:author="phuong vu" w:date="2018-11-23T15:08:00Z"/>
                <w:rPrChange w:id="20176" w:author="phuong vu" w:date="2018-11-25T21:55:00Z">
                  <w:rPr>
                    <w:ins w:id="20177" w:author="phuong vu" w:date="2018-11-23T15:08:00Z"/>
                  </w:rPr>
                </w:rPrChange>
              </w:rPr>
            </w:pPr>
          </w:p>
        </w:tc>
        <w:tc>
          <w:tcPr>
            <w:tcW w:w="1226" w:type="dxa"/>
            <w:noWrap/>
            <w:vAlign w:val="center"/>
            <w:hideMark/>
          </w:tcPr>
          <w:p w14:paraId="6B972C42" w14:textId="77777777" w:rsidR="00C1382B" w:rsidRPr="00BA3432" w:rsidRDefault="00C1382B" w:rsidP="000245EB">
            <w:pPr>
              <w:spacing w:line="276" w:lineRule="auto"/>
              <w:jc w:val="center"/>
              <w:rPr>
                <w:ins w:id="20178" w:author="phuong vu" w:date="2018-11-23T15:08:00Z"/>
                <w:rPrChange w:id="20179" w:author="phuong vu" w:date="2018-11-25T21:55:00Z">
                  <w:rPr>
                    <w:ins w:id="20180" w:author="phuong vu" w:date="2018-11-23T15:08:00Z"/>
                  </w:rPr>
                </w:rPrChange>
              </w:rPr>
            </w:pPr>
            <w:ins w:id="20181" w:author="phuong vu" w:date="2018-11-23T15:08:00Z">
              <w:r w:rsidRPr="00BA3432">
                <w:rPr>
                  <w:rPrChange w:id="20182" w:author="phuong vu" w:date="2018-11-25T21:55:00Z">
                    <w:rPr/>
                  </w:rPrChange>
                </w:rPr>
                <w:t>X</w:t>
              </w:r>
            </w:ins>
          </w:p>
        </w:tc>
        <w:tc>
          <w:tcPr>
            <w:tcW w:w="2262" w:type="dxa"/>
            <w:noWrap/>
            <w:hideMark/>
          </w:tcPr>
          <w:p w14:paraId="2189CC1A" w14:textId="77777777" w:rsidR="00C1382B" w:rsidRPr="00BA3432" w:rsidRDefault="00C1382B" w:rsidP="000245EB">
            <w:pPr>
              <w:spacing w:line="276" w:lineRule="auto"/>
              <w:rPr>
                <w:ins w:id="20183" w:author="phuong vu" w:date="2018-11-23T15:08:00Z"/>
                <w:rPrChange w:id="20184" w:author="phuong vu" w:date="2018-11-25T21:55:00Z">
                  <w:rPr>
                    <w:ins w:id="20185" w:author="phuong vu" w:date="2018-11-23T15:08:00Z"/>
                  </w:rPr>
                </w:rPrChange>
              </w:rPr>
            </w:pPr>
            <w:ins w:id="20186" w:author="phuong vu" w:date="2018-11-23T15:08:00Z">
              <w:r w:rsidRPr="00BA3432">
                <w:rPr>
                  <w:rPrChange w:id="20187" w:author="phuong vu" w:date="2018-11-25T21:55:00Z">
                    <w:rPr/>
                  </w:rPrChange>
                </w:rPr>
                <w:t>ID quần áo</w:t>
              </w:r>
            </w:ins>
          </w:p>
        </w:tc>
      </w:tr>
      <w:tr w:rsidR="00C1382B" w:rsidRPr="00BA3432" w14:paraId="6DDBAB9E" w14:textId="77777777" w:rsidTr="00C1382B">
        <w:trPr>
          <w:trHeight w:val="300"/>
          <w:ins w:id="20188" w:author="phuong vu" w:date="2018-11-23T15:08:00Z"/>
        </w:trPr>
        <w:tc>
          <w:tcPr>
            <w:tcW w:w="687" w:type="dxa"/>
            <w:noWrap/>
            <w:hideMark/>
          </w:tcPr>
          <w:p w14:paraId="2C358C2A" w14:textId="77777777" w:rsidR="00C1382B" w:rsidRPr="00BA3432" w:rsidRDefault="00C1382B" w:rsidP="000245EB">
            <w:pPr>
              <w:spacing w:line="276" w:lineRule="auto"/>
              <w:rPr>
                <w:ins w:id="20189" w:author="phuong vu" w:date="2018-11-23T15:08:00Z"/>
                <w:rPrChange w:id="20190" w:author="phuong vu" w:date="2018-11-25T21:55:00Z">
                  <w:rPr>
                    <w:ins w:id="20191" w:author="phuong vu" w:date="2018-11-23T15:08:00Z"/>
                  </w:rPr>
                </w:rPrChange>
              </w:rPr>
            </w:pPr>
            <w:ins w:id="20192" w:author="phuong vu" w:date="2018-11-23T15:08:00Z">
              <w:r w:rsidRPr="00BA3432">
                <w:rPr>
                  <w:rPrChange w:id="20193" w:author="phuong vu" w:date="2018-11-25T21:55:00Z">
                    <w:rPr/>
                  </w:rPrChange>
                </w:rPr>
                <w:t>8</w:t>
              </w:r>
            </w:ins>
          </w:p>
        </w:tc>
        <w:tc>
          <w:tcPr>
            <w:tcW w:w="1792" w:type="dxa"/>
            <w:noWrap/>
            <w:hideMark/>
          </w:tcPr>
          <w:p w14:paraId="1D4F000D" w14:textId="7AA7D45F" w:rsidR="00C1382B" w:rsidRPr="00BA3432" w:rsidRDefault="008441B4" w:rsidP="000245EB">
            <w:pPr>
              <w:spacing w:line="276" w:lineRule="auto"/>
              <w:rPr>
                <w:ins w:id="20194" w:author="phuong vu" w:date="2018-11-23T15:08:00Z"/>
                <w:rPrChange w:id="20195" w:author="phuong vu" w:date="2018-11-25T21:55:00Z">
                  <w:rPr>
                    <w:ins w:id="20196" w:author="phuong vu" w:date="2018-11-23T15:08:00Z"/>
                  </w:rPr>
                </w:rPrChange>
              </w:rPr>
            </w:pPr>
            <w:ins w:id="20197" w:author="phuong vu" w:date="2018-11-23T15:08:00Z">
              <w:r w:rsidRPr="00BA3432">
                <w:rPr>
                  <w:rPrChange w:id="20198" w:author="phuong vu" w:date="2018-11-25T21:55:00Z">
                    <w:rPr/>
                  </w:rPrChange>
                </w:rPr>
                <w:t>material_id</w:t>
              </w:r>
            </w:ins>
          </w:p>
        </w:tc>
        <w:tc>
          <w:tcPr>
            <w:tcW w:w="1130" w:type="dxa"/>
            <w:noWrap/>
            <w:hideMark/>
          </w:tcPr>
          <w:p w14:paraId="7AC1AF90" w14:textId="77777777" w:rsidR="00C1382B" w:rsidRPr="00BA3432" w:rsidRDefault="00C1382B" w:rsidP="000245EB">
            <w:pPr>
              <w:spacing w:line="276" w:lineRule="auto"/>
              <w:rPr>
                <w:ins w:id="20199" w:author="phuong vu" w:date="2018-11-23T15:08:00Z"/>
                <w:rPrChange w:id="20200" w:author="phuong vu" w:date="2018-11-25T21:55:00Z">
                  <w:rPr>
                    <w:ins w:id="20201" w:author="phuong vu" w:date="2018-11-23T15:08:00Z"/>
                  </w:rPr>
                </w:rPrChange>
              </w:rPr>
            </w:pPr>
            <w:ins w:id="20202" w:author="phuong vu" w:date="2018-11-23T15:08:00Z">
              <w:r w:rsidRPr="00BA3432">
                <w:rPr>
                  <w:rPrChange w:id="20203" w:author="phuong vu" w:date="2018-11-25T21:55:00Z">
                    <w:rPr/>
                  </w:rPrChange>
                </w:rPr>
                <w:t>numeric</w:t>
              </w:r>
            </w:ins>
          </w:p>
        </w:tc>
        <w:tc>
          <w:tcPr>
            <w:tcW w:w="869" w:type="dxa"/>
            <w:noWrap/>
            <w:vAlign w:val="center"/>
            <w:hideMark/>
          </w:tcPr>
          <w:p w14:paraId="73791408" w14:textId="77777777" w:rsidR="00C1382B" w:rsidRPr="00BA3432" w:rsidRDefault="00C1382B" w:rsidP="000245EB">
            <w:pPr>
              <w:spacing w:line="276" w:lineRule="auto"/>
              <w:jc w:val="center"/>
              <w:rPr>
                <w:ins w:id="20204" w:author="phuong vu" w:date="2018-11-23T15:08:00Z"/>
                <w:lang w:val="en-US"/>
                <w:rPrChange w:id="20205" w:author="phuong vu" w:date="2018-11-25T21:55:00Z">
                  <w:rPr>
                    <w:ins w:id="20206" w:author="phuong vu" w:date="2018-11-23T15:08:00Z"/>
                    <w:lang w:val="en-US"/>
                  </w:rPr>
                </w:rPrChange>
              </w:rPr>
            </w:pPr>
            <w:ins w:id="20207" w:author="phuong vu" w:date="2018-11-23T15:08:00Z">
              <w:r w:rsidRPr="00BA3432">
                <w:rPr>
                  <w:lang w:val="en-US"/>
                  <w:rPrChange w:id="20208" w:author="phuong vu" w:date="2018-11-25T21:55:00Z">
                    <w:rPr>
                      <w:lang w:val="en-US"/>
                    </w:rPr>
                  </w:rPrChange>
                </w:rPr>
                <w:t>X</w:t>
              </w:r>
            </w:ins>
          </w:p>
        </w:tc>
        <w:tc>
          <w:tcPr>
            <w:tcW w:w="811" w:type="dxa"/>
            <w:noWrap/>
            <w:vAlign w:val="center"/>
            <w:hideMark/>
          </w:tcPr>
          <w:p w14:paraId="07026654" w14:textId="77777777" w:rsidR="00C1382B" w:rsidRPr="00BA3432" w:rsidRDefault="00C1382B" w:rsidP="000245EB">
            <w:pPr>
              <w:spacing w:line="276" w:lineRule="auto"/>
              <w:jc w:val="center"/>
              <w:rPr>
                <w:ins w:id="20209" w:author="phuong vu" w:date="2018-11-23T15:08:00Z"/>
                <w:rPrChange w:id="20210" w:author="phuong vu" w:date="2018-11-25T21:55:00Z">
                  <w:rPr>
                    <w:ins w:id="20211" w:author="phuong vu" w:date="2018-11-23T15:08:00Z"/>
                  </w:rPr>
                </w:rPrChange>
              </w:rPr>
            </w:pPr>
          </w:p>
        </w:tc>
        <w:tc>
          <w:tcPr>
            <w:tcW w:w="1226" w:type="dxa"/>
            <w:noWrap/>
            <w:vAlign w:val="center"/>
            <w:hideMark/>
          </w:tcPr>
          <w:p w14:paraId="021C5BE4" w14:textId="77777777" w:rsidR="00C1382B" w:rsidRPr="00BA3432" w:rsidRDefault="00C1382B" w:rsidP="000245EB">
            <w:pPr>
              <w:spacing w:line="276" w:lineRule="auto"/>
              <w:jc w:val="center"/>
              <w:rPr>
                <w:ins w:id="20212" w:author="phuong vu" w:date="2018-11-23T15:08:00Z"/>
                <w:rPrChange w:id="20213" w:author="phuong vu" w:date="2018-11-25T21:55:00Z">
                  <w:rPr>
                    <w:ins w:id="20214" w:author="phuong vu" w:date="2018-11-23T15:08:00Z"/>
                  </w:rPr>
                </w:rPrChange>
              </w:rPr>
            </w:pPr>
            <w:ins w:id="20215" w:author="phuong vu" w:date="2018-11-23T15:08:00Z">
              <w:r w:rsidRPr="00BA3432">
                <w:rPr>
                  <w:rPrChange w:id="20216" w:author="phuong vu" w:date="2018-11-25T21:55:00Z">
                    <w:rPr/>
                  </w:rPrChange>
                </w:rPr>
                <w:t>X</w:t>
              </w:r>
            </w:ins>
          </w:p>
        </w:tc>
        <w:tc>
          <w:tcPr>
            <w:tcW w:w="2262" w:type="dxa"/>
            <w:noWrap/>
            <w:hideMark/>
          </w:tcPr>
          <w:p w14:paraId="14FDF639" w14:textId="77777777" w:rsidR="00C1382B" w:rsidRPr="00BA3432" w:rsidRDefault="00C1382B" w:rsidP="000245EB">
            <w:pPr>
              <w:spacing w:line="276" w:lineRule="auto"/>
              <w:rPr>
                <w:ins w:id="20217" w:author="phuong vu" w:date="2018-11-23T15:08:00Z"/>
                <w:rPrChange w:id="20218" w:author="phuong vu" w:date="2018-11-25T21:55:00Z">
                  <w:rPr>
                    <w:ins w:id="20219" w:author="phuong vu" w:date="2018-11-23T15:08:00Z"/>
                  </w:rPr>
                </w:rPrChange>
              </w:rPr>
            </w:pPr>
            <w:ins w:id="20220" w:author="phuong vu" w:date="2018-11-23T15:08:00Z">
              <w:r w:rsidRPr="00BA3432">
                <w:rPr>
                  <w:rPrChange w:id="20221" w:author="phuong vu" w:date="2018-11-25T21:55:00Z">
                    <w:rPr/>
                  </w:rPrChange>
                </w:rPr>
                <w:t xml:space="preserve">ID chất liệu. </w:t>
              </w:r>
            </w:ins>
          </w:p>
        </w:tc>
      </w:tr>
      <w:tr w:rsidR="00C1382B" w:rsidRPr="00BA3432" w14:paraId="752A5E9E" w14:textId="77777777" w:rsidTr="00C1382B">
        <w:trPr>
          <w:trHeight w:val="300"/>
          <w:ins w:id="20222" w:author="phuong vu" w:date="2018-11-23T15:08:00Z"/>
        </w:trPr>
        <w:tc>
          <w:tcPr>
            <w:tcW w:w="687" w:type="dxa"/>
            <w:noWrap/>
            <w:hideMark/>
          </w:tcPr>
          <w:p w14:paraId="1F53C51C" w14:textId="77777777" w:rsidR="00C1382B" w:rsidRPr="00BA3432" w:rsidRDefault="00C1382B" w:rsidP="000245EB">
            <w:pPr>
              <w:spacing w:line="276" w:lineRule="auto"/>
              <w:rPr>
                <w:ins w:id="20223" w:author="phuong vu" w:date="2018-11-23T15:08:00Z"/>
                <w:rPrChange w:id="20224" w:author="phuong vu" w:date="2018-11-25T21:55:00Z">
                  <w:rPr>
                    <w:ins w:id="20225" w:author="phuong vu" w:date="2018-11-23T15:08:00Z"/>
                  </w:rPr>
                </w:rPrChange>
              </w:rPr>
            </w:pPr>
            <w:ins w:id="20226" w:author="phuong vu" w:date="2018-11-23T15:08:00Z">
              <w:r w:rsidRPr="00BA3432">
                <w:rPr>
                  <w:rPrChange w:id="20227" w:author="phuong vu" w:date="2018-11-25T21:55:00Z">
                    <w:rPr/>
                  </w:rPrChange>
                </w:rPr>
                <w:t>9</w:t>
              </w:r>
            </w:ins>
          </w:p>
        </w:tc>
        <w:tc>
          <w:tcPr>
            <w:tcW w:w="1792" w:type="dxa"/>
            <w:noWrap/>
            <w:hideMark/>
          </w:tcPr>
          <w:p w14:paraId="6BBD8E9F" w14:textId="77777777" w:rsidR="00C1382B" w:rsidRPr="00BA3432" w:rsidRDefault="00C1382B" w:rsidP="000245EB">
            <w:pPr>
              <w:spacing w:line="276" w:lineRule="auto"/>
              <w:rPr>
                <w:ins w:id="20228" w:author="phuong vu" w:date="2018-11-23T15:08:00Z"/>
                <w:rPrChange w:id="20229" w:author="phuong vu" w:date="2018-11-25T21:55:00Z">
                  <w:rPr>
                    <w:ins w:id="20230" w:author="phuong vu" w:date="2018-11-23T15:08:00Z"/>
                  </w:rPr>
                </w:rPrChange>
              </w:rPr>
            </w:pPr>
            <w:ins w:id="20231" w:author="phuong vu" w:date="2018-11-23T15:08:00Z">
              <w:r w:rsidRPr="00BA3432">
                <w:rPr>
                  <w:rPrChange w:id="20232" w:author="phuong vu" w:date="2018-11-25T21:55:00Z">
                    <w:rPr/>
                  </w:rPrChange>
                </w:rPr>
                <w:t>amount</w:t>
              </w:r>
            </w:ins>
          </w:p>
        </w:tc>
        <w:tc>
          <w:tcPr>
            <w:tcW w:w="1130" w:type="dxa"/>
            <w:noWrap/>
            <w:hideMark/>
          </w:tcPr>
          <w:p w14:paraId="62156697" w14:textId="77777777" w:rsidR="00C1382B" w:rsidRPr="00BA3432" w:rsidRDefault="00C1382B" w:rsidP="000245EB">
            <w:pPr>
              <w:spacing w:line="276" w:lineRule="auto"/>
              <w:rPr>
                <w:ins w:id="20233" w:author="phuong vu" w:date="2018-11-23T15:08:00Z"/>
                <w:rPrChange w:id="20234" w:author="phuong vu" w:date="2018-11-25T21:55:00Z">
                  <w:rPr>
                    <w:ins w:id="20235" w:author="phuong vu" w:date="2018-11-23T15:08:00Z"/>
                  </w:rPr>
                </w:rPrChange>
              </w:rPr>
            </w:pPr>
            <w:ins w:id="20236" w:author="phuong vu" w:date="2018-11-23T15:08:00Z">
              <w:r w:rsidRPr="00BA3432">
                <w:rPr>
                  <w:lang w:val="en-US"/>
                  <w:rPrChange w:id="20237" w:author="phuong vu" w:date="2018-11-25T21:55:00Z">
                    <w:rPr>
                      <w:lang w:val="en-US"/>
                    </w:rPr>
                  </w:rPrChange>
                </w:rPr>
                <w:t>double</w:t>
              </w:r>
            </w:ins>
          </w:p>
        </w:tc>
        <w:tc>
          <w:tcPr>
            <w:tcW w:w="869" w:type="dxa"/>
            <w:noWrap/>
            <w:vAlign w:val="center"/>
            <w:hideMark/>
          </w:tcPr>
          <w:p w14:paraId="6A0DA05F" w14:textId="77777777" w:rsidR="00C1382B" w:rsidRPr="00BA3432" w:rsidRDefault="00C1382B" w:rsidP="000245EB">
            <w:pPr>
              <w:spacing w:line="276" w:lineRule="auto"/>
              <w:jc w:val="center"/>
              <w:rPr>
                <w:ins w:id="20238" w:author="phuong vu" w:date="2018-11-23T15:08:00Z"/>
                <w:rPrChange w:id="20239" w:author="phuong vu" w:date="2018-11-25T21:55:00Z">
                  <w:rPr>
                    <w:ins w:id="20240" w:author="phuong vu" w:date="2018-11-23T15:08:00Z"/>
                  </w:rPr>
                </w:rPrChange>
              </w:rPr>
            </w:pPr>
          </w:p>
        </w:tc>
        <w:tc>
          <w:tcPr>
            <w:tcW w:w="811" w:type="dxa"/>
            <w:noWrap/>
            <w:vAlign w:val="center"/>
            <w:hideMark/>
          </w:tcPr>
          <w:p w14:paraId="27CE3D79" w14:textId="77777777" w:rsidR="00C1382B" w:rsidRPr="00BA3432" w:rsidRDefault="00C1382B" w:rsidP="000245EB">
            <w:pPr>
              <w:spacing w:line="276" w:lineRule="auto"/>
              <w:jc w:val="center"/>
              <w:rPr>
                <w:ins w:id="20241" w:author="phuong vu" w:date="2018-11-23T15:08:00Z"/>
                <w:rPrChange w:id="20242" w:author="phuong vu" w:date="2018-11-25T21:55:00Z">
                  <w:rPr>
                    <w:ins w:id="20243" w:author="phuong vu" w:date="2018-11-23T15:08:00Z"/>
                  </w:rPr>
                </w:rPrChange>
              </w:rPr>
            </w:pPr>
          </w:p>
        </w:tc>
        <w:tc>
          <w:tcPr>
            <w:tcW w:w="1226" w:type="dxa"/>
            <w:noWrap/>
            <w:vAlign w:val="center"/>
            <w:hideMark/>
          </w:tcPr>
          <w:p w14:paraId="2E190015" w14:textId="77777777" w:rsidR="00C1382B" w:rsidRPr="00BA3432" w:rsidRDefault="00C1382B" w:rsidP="000245EB">
            <w:pPr>
              <w:spacing w:line="276" w:lineRule="auto"/>
              <w:jc w:val="center"/>
              <w:rPr>
                <w:ins w:id="20244" w:author="phuong vu" w:date="2018-11-23T15:08:00Z"/>
                <w:rPrChange w:id="20245" w:author="phuong vu" w:date="2018-11-25T21:55:00Z">
                  <w:rPr>
                    <w:ins w:id="20246" w:author="phuong vu" w:date="2018-11-23T15:08:00Z"/>
                  </w:rPr>
                </w:rPrChange>
              </w:rPr>
            </w:pPr>
          </w:p>
        </w:tc>
        <w:tc>
          <w:tcPr>
            <w:tcW w:w="2262" w:type="dxa"/>
            <w:noWrap/>
            <w:hideMark/>
          </w:tcPr>
          <w:p w14:paraId="1024F727" w14:textId="7F485717" w:rsidR="00C1382B" w:rsidRPr="00BA3432" w:rsidRDefault="00C1382B" w:rsidP="000245EB">
            <w:pPr>
              <w:spacing w:line="276" w:lineRule="auto"/>
              <w:rPr>
                <w:ins w:id="20247" w:author="phuong vu" w:date="2018-11-23T15:08:00Z"/>
                <w:lang w:val="en-US"/>
                <w:rPrChange w:id="20248" w:author="phuong vu" w:date="2018-11-25T21:55:00Z">
                  <w:rPr>
                    <w:ins w:id="20249" w:author="phuong vu" w:date="2018-11-23T15:08:00Z"/>
                  </w:rPr>
                </w:rPrChange>
              </w:rPr>
            </w:pPr>
            <w:ins w:id="20250" w:author="phuong vu" w:date="2018-11-23T15:08:00Z">
              <w:r w:rsidRPr="00BA3432">
                <w:rPr>
                  <w:rPrChange w:id="20251" w:author="phuong vu" w:date="2018-11-25T21:55:00Z">
                    <w:rPr/>
                  </w:rPrChange>
                </w:rPr>
                <w:t>Số lượng quần</w:t>
              </w:r>
            </w:ins>
            <w:ins w:id="20252" w:author="phuong vu" w:date="2018-11-23T15:11:00Z">
              <w:r w:rsidRPr="00BA3432">
                <w:rPr>
                  <w:lang w:val="en-US"/>
                  <w:rPrChange w:id="20253" w:author="phuong vu" w:date="2018-11-25T21:55:00Z">
                    <w:rPr>
                      <w:lang w:val="en-US"/>
                    </w:rPr>
                  </w:rPrChange>
                </w:rPr>
                <w:t xml:space="preserve"> áo</w:t>
              </w:r>
            </w:ins>
          </w:p>
        </w:tc>
      </w:tr>
      <w:tr w:rsidR="00C1382B" w:rsidRPr="00BA3432" w14:paraId="06486CB8" w14:textId="77777777" w:rsidTr="00C1382B">
        <w:trPr>
          <w:trHeight w:val="300"/>
          <w:ins w:id="20254" w:author="phuong vu" w:date="2018-11-23T15:08:00Z"/>
        </w:trPr>
        <w:tc>
          <w:tcPr>
            <w:tcW w:w="687" w:type="dxa"/>
            <w:noWrap/>
            <w:hideMark/>
          </w:tcPr>
          <w:p w14:paraId="757CD03A" w14:textId="77777777" w:rsidR="00C1382B" w:rsidRPr="00BA3432" w:rsidRDefault="00C1382B" w:rsidP="000245EB">
            <w:pPr>
              <w:spacing w:line="276" w:lineRule="auto"/>
              <w:rPr>
                <w:ins w:id="20255" w:author="phuong vu" w:date="2018-11-23T15:08:00Z"/>
                <w:rPrChange w:id="20256" w:author="phuong vu" w:date="2018-11-25T21:55:00Z">
                  <w:rPr>
                    <w:ins w:id="20257" w:author="phuong vu" w:date="2018-11-23T15:08:00Z"/>
                  </w:rPr>
                </w:rPrChange>
              </w:rPr>
            </w:pPr>
            <w:ins w:id="20258" w:author="phuong vu" w:date="2018-11-23T15:08:00Z">
              <w:r w:rsidRPr="00BA3432">
                <w:rPr>
                  <w:rPrChange w:id="20259" w:author="phuong vu" w:date="2018-11-25T21:55:00Z">
                    <w:rPr/>
                  </w:rPrChange>
                </w:rPr>
                <w:t>10</w:t>
              </w:r>
            </w:ins>
          </w:p>
        </w:tc>
        <w:tc>
          <w:tcPr>
            <w:tcW w:w="1792" w:type="dxa"/>
            <w:noWrap/>
            <w:hideMark/>
          </w:tcPr>
          <w:p w14:paraId="504D3296" w14:textId="4885735C" w:rsidR="00C1382B" w:rsidRPr="00BA3432" w:rsidRDefault="00C1382B" w:rsidP="000245EB">
            <w:pPr>
              <w:spacing w:line="276" w:lineRule="auto"/>
              <w:rPr>
                <w:ins w:id="20260" w:author="phuong vu" w:date="2018-11-23T15:08:00Z"/>
                <w:lang w:val="en-US"/>
                <w:rPrChange w:id="20261" w:author="phuong vu" w:date="2018-11-25T21:55:00Z">
                  <w:rPr>
                    <w:ins w:id="20262" w:author="phuong vu" w:date="2018-11-23T15:08:00Z"/>
                  </w:rPr>
                </w:rPrChange>
              </w:rPr>
            </w:pPr>
            <w:ins w:id="20263" w:author="phuong vu" w:date="2018-11-23T15:10:00Z">
              <w:r w:rsidRPr="00BA3432">
                <w:rPr>
                  <w:lang w:val="en-US"/>
                  <w:rPrChange w:id="20264" w:author="phuong vu" w:date="2018-11-25T21:55:00Z">
                    <w:rPr>
                      <w:lang w:val="en-US"/>
                    </w:rPr>
                  </w:rPrChange>
                </w:rPr>
                <w:t>status</w:t>
              </w:r>
            </w:ins>
          </w:p>
        </w:tc>
        <w:tc>
          <w:tcPr>
            <w:tcW w:w="1130" w:type="dxa"/>
            <w:noWrap/>
            <w:hideMark/>
          </w:tcPr>
          <w:p w14:paraId="3C9A8586" w14:textId="77777777" w:rsidR="00C1382B" w:rsidRPr="00BA3432" w:rsidRDefault="00C1382B" w:rsidP="000245EB">
            <w:pPr>
              <w:spacing w:line="276" w:lineRule="auto"/>
              <w:rPr>
                <w:ins w:id="20265" w:author="phuong vu" w:date="2018-11-23T15:08:00Z"/>
                <w:rPrChange w:id="20266" w:author="phuong vu" w:date="2018-11-25T21:55:00Z">
                  <w:rPr>
                    <w:ins w:id="20267" w:author="phuong vu" w:date="2018-11-23T15:08:00Z"/>
                  </w:rPr>
                </w:rPrChange>
              </w:rPr>
            </w:pPr>
            <w:ins w:id="20268" w:author="phuong vu" w:date="2018-11-23T15:08:00Z">
              <w:r w:rsidRPr="00AD0E2E">
                <w:t>character varying</w:t>
              </w:r>
            </w:ins>
          </w:p>
        </w:tc>
        <w:tc>
          <w:tcPr>
            <w:tcW w:w="869" w:type="dxa"/>
            <w:noWrap/>
            <w:vAlign w:val="center"/>
            <w:hideMark/>
          </w:tcPr>
          <w:p w14:paraId="0F014824" w14:textId="42A763F8" w:rsidR="00C1382B" w:rsidRPr="00BA3432" w:rsidRDefault="00C1382B" w:rsidP="000245EB">
            <w:pPr>
              <w:spacing w:line="276" w:lineRule="auto"/>
              <w:jc w:val="center"/>
              <w:rPr>
                <w:ins w:id="20269" w:author="phuong vu" w:date="2018-11-23T15:08:00Z"/>
                <w:rPrChange w:id="20270" w:author="phuong vu" w:date="2018-11-25T21:55:00Z">
                  <w:rPr>
                    <w:ins w:id="20271" w:author="phuong vu" w:date="2018-11-23T15:08:00Z"/>
                  </w:rPr>
                </w:rPrChange>
              </w:rPr>
            </w:pPr>
          </w:p>
        </w:tc>
        <w:tc>
          <w:tcPr>
            <w:tcW w:w="811" w:type="dxa"/>
            <w:noWrap/>
            <w:vAlign w:val="center"/>
            <w:hideMark/>
          </w:tcPr>
          <w:p w14:paraId="3F39341E" w14:textId="77777777" w:rsidR="00C1382B" w:rsidRPr="00BA3432" w:rsidRDefault="00C1382B" w:rsidP="000245EB">
            <w:pPr>
              <w:spacing w:line="276" w:lineRule="auto"/>
              <w:jc w:val="center"/>
              <w:rPr>
                <w:ins w:id="20272" w:author="phuong vu" w:date="2018-11-23T15:08:00Z"/>
                <w:rPrChange w:id="20273" w:author="phuong vu" w:date="2018-11-25T21:55:00Z">
                  <w:rPr>
                    <w:ins w:id="20274" w:author="phuong vu" w:date="2018-11-23T15:08:00Z"/>
                  </w:rPr>
                </w:rPrChange>
              </w:rPr>
            </w:pPr>
          </w:p>
        </w:tc>
        <w:tc>
          <w:tcPr>
            <w:tcW w:w="1226" w:type="dxa"/>
            <w:noWrap/>
            <w:vAlign w:val="center"/>
            <w:hideMark/>
          </w:tcPr>
          <w:p w14:paraId="10912EBB" w14:textId="77777777" w:rsidR="00C1382B" w:rsidRPr="00BA3432" w:rsidRDefault="00C1382B" w:rsidP="000245EB">
            <w:pPr>
              <w:spacing w:line="276" w:lineRule="auto"/>
              <w:jc w:val="center"/>
              <w:rPr>
                <w:ins w:id="20275" w:author="phuong vu" w:date="2018-11-23T15:08:00Z"/>
                <w:rPrChange w:id="20276" w:author="phuong vu" w:date="2018-11-25T21:55:00Z">
                  <w:rPr>
                    <w:ins w:id="20277" w:author="phuong vu" w:date="2018-11-23T15:08:00Z"/>
                  </w:rPr>
                </w:rPrChange>
              </w:rPr>
            </w:pPr>
          </w:p>
        </w:tc>
        <w:tc>
          <w:tcPr>
            <w:tcW w:w="2262" w:type="dxa"/>
            <w:noWrap/>
            <w:hideMark/>
          </w:tcPr>
          <w:p w14:paraId="2CBA6884" w14:textId="4C4DD4B4" w:rsidR="00C1382B" w:rsidRPr="00BA3432" w:rsidRDefault="00C1382B">
            <w:pPr>
              <w:keepNext/>
              <w:spacing w:line="276" w:lineRule="auto"/>
              <w:rPr>
                <w:ins w:id="20278" w:author="phuong vu" w:date="2018-11-23T15:08:00Z"/>
                <w:lang w:val="en-US"/>
                <w:rPrChange w:id="20279" w:author="phuong vu" w:date="2018-11-25T21:55:00Z">
                  <w:rPr>
                    <w:ins w:id="20280" w:author="phuong vu" w:date="2018-11-23T15:08:00Z"/>
                  </w:rPr>
                </w:rPrChange>
              </w:rPr>
              <w:pPrChange w:id="20281" w:author="phuong vu" w:date="2018-11-23T15:12:00Z">
                <w:pPr>
                  <w:spacing w:line="276" w:lineRule="auto"/>
                </w:pPr>
              </w:pPrChange>
            </w:pPr>
            <w:ins w:id="20282" w:author="phuong vu" w:date="2018-11-23T15:11:00Z">
              <w:r w:rsidRPr="00BA3432">
                <w:rPr>
                  <w:lang w:val="en-US"/>
                  <w:rPrChange w:id="20283" w:author="phuong vu" w:date="2018-11-25T21:55:00Z">
                    <w:rPr>
                      <w:lang w:val="en-US"/>
                    </w:rPr>
                  </w:rPrChange>
                </w:rPr>
                <w:t>Trạng thái</w:t>
              </w:r>
            </w:ins>
          </w:p>
        </w:tc>
      </w:tr>
    </w:tbl>
    <w:p w14:paraId="2993134B" w14:textId="64DA0356" w:rsidR="00C1382B" w:rsidRPr="00BA3432" w:rsidRDefault="008441B4" w:rsidP="008441B4">
      <w:pPr>
        <w:pStyle w:val="Caption"/>
        <w:rPr>
          <w:ins w:id="20284" w:author="phuong vu" w:date="2018-11-23T15:12:00Z"/>
          <w:rPrChange w:id="20285" w:author="phuong vu" w:date="2018-11-25T21:55:00Z">
            <w:rPr>
              <w:ins w:id="20286" w:author="phuong vu" w:date="2018-11-23T15:12:00Z"/>
              <w:lang w:val="en-US"/>
            </w:rPr>
          </w:rPrChange>
        </w:rPr>
      </w:pPr>
      <w:bookmarkStart w:id="20287" w:name="_Toc530944405"/>
      <w:ins w:id="20288" w:author="phuong vu" w:date="2018-11-23T15:12:00Z">
        <w:r w:rsidRPr="00BA3432">
          <w:rPr>
            <w:rPrChange w:id="20289" w:author="phuong vu" w:date="2018-11-25T21:55:00Z">
              <w:rPr/>
            </w:rPrChange>
          </w:rPr>
          <w:t xml:space="preserve">Bảng </w:t>
        </w:r>
      </w:ins>
      <w:ins w:id="20290" w:author="phuong vu" w:date="2018-11-26T02:10:00Z">
        <w:r w:rsidR="00404CBA">
          <w:fldChar w:fldCharType="begin"/>
        </w:r>
        <w:r w:rsidR="00404CBA">
          <w:instrText xml:space="preserve"> STYLEREF 1 \s </w:instrText>
        </w:r>
      </w:ins>
      <w:r w:rsidR="00404CBA">
        <w:fldChar w:fldCharType="separate"/>
      </w:r>
      <w:r w:rsidR="00404CBA">
        <w:rPr>
          <w:noProof/>
        </w:rPr>
        <w:t>3</w:t>
      </w:r>
      <w:ins w:id="2029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0292" w:author="phuong vu" w:date="2018-11-26T02:10:00Z">
        <w:r w:rsidR="00404CBA">
          <w:rPr>
            <w:noProof/>
          </w:rPr>
          <w:t>28</w:t>
        </w:r>
        <w:r w:rsidR="00404CBA">
          <w:fldChar w:fldCharType="end"/>
        </w:r>
      </w:ins>
      <w:ins w:id="20293" w:author="phuong vu" w:date="2018-11-23T15:12:00Z">
        <w:r w:rsidRPr="00BA3432">
          <w:rPr>
            <w:rPrChange w:id="20294" w:author="phuong vu" w:date="2018-11-25T21:55:00Z">
              <w:rPr>
                <w:lang w:val="en-US"/>
              </w:rPr>
            </w:rPrChange>
          </w:rPr>
          <w:t xml:space="preserve"> Bảng chi tiết túi giặt</w:t>
        </w:r>
        <w:bookmarkEnd w:id="20287"/>
      </w:ins>
    </w:p>
    <w:p w14:paraId="0BB31BF8" w14:textId="02AEACC7" w:rsidR="008441B4" w:rsidRPr="00BA3432" w:rsidRDefault="008441B4" w:rsidP="008441B4">
      <w:pPr>
        <w:rPr>
          <w:ins w:id="20295" w:author="phuong vu" w:date="2018-11-23T15:12:00Z"/>
          <w:b/>
          <w:lang w:val="en-US"/>
          <w:rPrChange w:id="20296" w:author="phuong vu" w:date="2018-11-25T21:55:00Z">
            <w:rPr>
              <w:ins w:id="20297" w:author="phuong vu" w:date="2018-11-23T15:12:00Z"/>
              <w:b/>
              <w:lang w:val="en-US"/>
            </w:rPr>
          </w:rPrChange>
        </w:rPr>
      </w:pPr>
      <w:ins w:id="20298" w:author="phuong vu" w:date="2018-11-23T15:12:00Z">
        <w:r w:rsidRPr="00AD0E2E">
          <w:rPr>
            <w:b/>
            <w:lang w:val="en-US"/>
          </w:rPr>
          <w:t>B</w:t>
        </w:r>
        <w:r w:rsidRPr="00BA3432">
          <w:rPr>
            <w:b/>
            <w:lang w:val="en-US"/>
            <w:rPrChange w:id="20299" w:author="phuong vu" w:date="2018-11-25T21:55:00Z">
              <w:rPr>
                <w:b/>
                <w:lang w:val="en-US"/>
              </w:rPr>
            </w:rPrChange>
          </w:rPr>
          <w:t>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BA3432" w14:paraId="6B25A924" w14:textId="77777777" w:rsidTr="000245EB">
        <w:trPr>
          <w:trHeight w:val="300"/>
          <w:ins w:id="20300" w:author="phuong vu" w:date="2018-11-23T15:13:00Z"/>
        </w:trPr>
        <w:tc>
          <w:tcPr>
            <w:tcW w:w="708" w:type="dxa"/>
            <w:noWrap/>
            <w:vAlign w:val="center"/>
            <w:hideMark/>
          </w:tcPr>
          <w:p w14:paraId="4090D060" w14:textId="77777777" w:rsidR="00E95F1B" w:rsidRPr="00BA3432" w:rsidRDefault="00E95F1B" w:rsidP="000245EB">
            <w:pPr>
              <w:spacing w:line="276" w:lineRule="auto"/>
              <w:jc w:val="center"/>
              <w:rPr>
                <w:ins w:id="20301" w:author="phuong vu" w:date="2018-11-23T15:13:00Z"/>
                <w:b/>
                <w:bCs/>
                <w:rPrChange w:id="20302" w:author="phuong vu" w:date="2018-11-25T21:55:00Z">
                  <w:rPr>
                    <w:ins w:id="20303" w:author="phuong vu" w:date="2018-11-23T15:13:00Z"/>
                    <w:b/>
                    <w:bCs/>
                  </w:rPr>
                </w:rPrChange>
              </w:rPr>
            </w:pPr>
            <w:ins w:id="20304" w:author="phuong vu" w:date="2018-11-23T15:13:00Z">
              <w:r w:rsidRPr="00BA3432">
                <w:rPr>
                  <w:b/>
                  <w:bCs/>
                  <w:lang w:val="da-DK"/>
                  <w:rPrChange w:id="20305" w:author="phuong vu" w:date="2018-11-25T21:55:00Z">
                    <w:rPr>
                      <w:b/>
                      <w:bCs/>
                      <w:lang w:val="da-DK"/>
                    </w:rPr>
                  </w:rPrChange>
                </w:rPr>
                <w:t>STT</w:t>
              </w:r>
            </w:ins>
          </w:p>
        </w:tc>
        <w:tc>
          <w:tcPr>
            <w:tcW w:w="2484" w:type="dxa"/>
            <w:noWrap/>
            <w:vAlign w:val="center"/>
            <w:hideMark/>
          </w:tcPr>
          <w:p w14:paraId="0E96C66C" w14:textId="77777777" w:rsidR="00E95F1B" w:rsidRPr="00BA3432" w:rsidRDefault="00E95F1B" w:rsidP="000245EB">
            <w:pPr>
              <w:spacing w:line="276" w:lineRule="auto"/>
              <w:jc w:val="center"/>
              <w:rPr>
                <w:ins w:id="20306" w:author="phuong vu" w:date="2018-11-23T15:13:00Z"/>
                <w:b/>
                <w:bCs/>
                <w:rPrChange w:id="20307" w:author="phuong vu" w:date="2018-11-25T21:55:00Z">
                  <w:rPr>
                    <w:ins w:id="20308" w:author="phuong vu" w:date="2018-11-23T15:13:00Z"/>
                    <w:b/>
                    <w:bCs/>
                  </w:rPr>
                </w:rPrChange>
              </w:rPr>
            </w:pPr>
            <w:ins w:id="20309" w:author="phuong vu" w:date="2018-11-23T15:13:00Z">
              <w:r w:rsidRPr="00BA3432">
                <w:rPr>
                  <w:b/>
                  <w:bCs/>
                  <w:lang w:val="da-DK"/>
                  <w:rPrChange w:id="20310" w:author="phuong vu" w:date="2018-11-25T21:55:00Z">
                    <w:rPr>
                      <w:b/>
                      <w:bCs/>
                      <w:lang w:val="da-DK"/>
                    </w:rPr>
                  </w:rPrChange>
                </w:rPr>
                <w:t>Tên trường</w:t>
              </w:r>
            </w:ins>
          </w:p>
        </w:tc>
        <w:tc>
          <w:tcPr>
            <w:tcW w:w="1300" w:type="dxa"/>
            <w:noWrap/>
            <w:vAlign w:val="center"/>
            <w:hideMark/>
          </w:tcPr>
          <w:p w14:paraId="4946E504" w14:textId="77777777" w:rsidR="00E95F1B" w:rsidRPr="00BA3432" w:rsidRDefault="00E95F1B" w:rsidP="000245EB">
            <w:pPr>
              <w:spacing w:line="276" w:lineRule="auto"/>
              <w:jc w:val="center"/>
              <w:rPr>
                <w:ins w:id="20311" w:author="phuong vu" w:date="2018-11-23T15:13:00Z"/>
                <w:b/>
                <w:bCs/>
                <w:rPrChange w:id="20312" w:author="phuong vu" w:date="2018-11-25T21:55:00Z">
                  <w:rPr>
                    <w:ins w:id="20313" w:author="phuong vu" w:date="2018-11-23T15:13:00Z"/>
                    <w:b/>
                    <w:bCs/>
                  </w:rPr>
                </w:rPrChange>
              </w:rPr>
            </w:pPr>
            <w:ins w:id="20314" w:author="phuong vu" w:date="2018-11-23T15:13:00Z">
              <w:r w:rsidRPr="00BA3432">
                <w:rPr>
                  <w:b/>
                  <w:bCs/>
                  <w:lang w:val="da-DK"/>
                  <w:rPrChange w:id="20315" w:author="phuong vu" w:date="2018-11-25T21:55:00Z">
                    <w:rPr>
                      <w:b/>
                      <w:bCs/>
                      <w:lang w:val="da-DK"/>
                    </w:rPr>
                  </w:rPrChange>
                </w:rPr>
                <w:t>Kiểu</w:t>
              </w:r>
            </w:ins>
          </w:p>
        </w:tc>
        <w:tc>
          <w:tcPr>
            <w:tcW w:w="1098" w:type="dxa"/>
            <w:noWrap/>
            <w:vAlign w:val="center"/>
            <w:hideMark/>
          </w:tcPr>
          <w:p w14:paraId="3FCCA4BE" w14:textId="77777777" w:rsidR="00E95F1B" w:rsidRPr="00BA3432" w:rsidRDefault="00E95F1B" w:rsidP="000245EB">
            <w:pPr>
              <w:spacing w:line="276" w:lineRule="auto"/>
              <w:jc w:val="center"/>
              <w:rPr>
                <w:ins w:id="20316" w:author="phuong vu" w:date="2018-11-23T15:13:00Z"/>
                <w:b/>
                <w:bCs/>
                <w:rPrChange w:id="20317" w:author="phuong vu" w:date="2018-11-25T21:55:00Z">
                  <w:rPr>
                    <w:ins w:id="20318" w:author="phuong vu" w:date="2018-11-23T15:13:00Z"/>
                    <w:b/>
                    <w:bCs/>
                  </w:rPr>
                </w:rPrChange>
              </w:rPr>
            </w:pPr>
            <w:ins w:id="20319" w:author="phuong vu" w:date="2018-11-23T15:13:00Z">
              <w:r w:rsidRPr="00BA3432">
                <w:rPr>
                  <w:b/>
                  <w:bCs/>
                  <w:lang w:val="da-DK"/>
                  <w:rPrChange w:id="20320" w:author="phuong vu" w:date="2018-11-25T21:55:00Z">
                    <w:rPr>
                      <w:b/>
                      <w:bCs/>
                      <w:lang w:val="da-DK"/>
                    </w:rPr>
                  </w:rPrChange>
                </w:rPr>
                <w:t>Chấp nhận Null</w:t>
              </w:r>
            </w:ins>
          </w:p>
        </w:tc>
        <w:tc>
          <w:tcPr>
            <w:tcW w:w="838" w:type="dxa"/>
            <w:noWrap/>
            <w:vAlign w:val="center"/>
            <w:hideMark/>
          </w:tcPr>
          <w:p w14:paraId="28D8E225" w14:textId="77777777" w:rsidR="00E95F1B" w:rsidRPr="00BA3432" w:rsidRDefault="00E95F1B" w:rsidP="000245EB">
            <w:pPr>
              <w:spacing w:line="276" w:lineRule="auto"/>
              <w:jc w:val="center"/>
              <w:rPr>
                <w:ins w:id="20321" w:author="phuong vu" w:date="2018-11-23T15:13:00Z"/>
                <w:b/>
                <w:bCs/>
                <w:rPrChange w:id="20322" w:author="phuong vu" w:date="2018-11-25T21:55:00Z">
                  <w:rPr>
                    <w:ins w:id="20323" w:author="phuong vu" w:date="2018-11-23T15:13:00Z"/>
                    <w:b/>
                    <w:bCs/>
                  </w:rPr>
                </w:rPrChange>
              </w:rPr>
            </w:pPr>
            <w:ins w:id="20324" w:author="phuong vu" w:date="2018-11-23T15:13:00Z">
              <w:r w:rsidRPr="00BA3432">
                <w:rPr>
                  <w:b/>
                  <w:bCs/>
                  <w:lang w:val="da-DK"/>
                  <w:rPrChange w:id="20325" w:author="phuong vu" w:date="2018-11-25T21:55:00Z">
                    <w:rPr>
                      <w:b/>
                      <w:bCs/>
                      <w:lang w:val="da-DK"/>
                    </w:rPr>
                  </w:rPrChange>
                </w:rPr>
                <w:t>Khóa chính</w:t>
              </w:r>
            </w:ins>
          </w:p>
        </w:tc>
        <w:tc>
          <w:tcPr>
            <w:tcW w:w="823" w:type="dxa"/>
            <w:noWrap/>
            <w:vAlign w:val="center"/>
            <w:hideMark/>
          </w:tcPr>
          <w:p w14:paraId="2368661B" w14:textId="77777777" w:rsidR="00E95F1B" w:rsidRPr="00BA3432" w:rsidRDefault="00E95F1B" w:rsidP="000245EB">
            <w:pPr>
              <w:spacing w:line="276" w:lineRule="auto"/>
              <w:jc w:val="center"/>
              <w:rPr>
                <w:ins w:id="20326" w:author="phuong vu" w:date="2018-11-23T15:13:00Z"/>
                <w:b/>
                <w:bCs/>
                <w:rPrChange w:id="20327" w:author="phuong vu" w:date="2018-11-25T21:55:00Z">
                  <w:rPr>
                    <w:ins w:id="20328" w:author="phuong vu" w:date="2018-11-23T15:13:00Z"/>
                    <w:b/>
                    <w:bCs/>
                  </w:rPr>
                </w:rPrChange>
              </w:rPr>
            </w:pPr>
            <w:ins w:id="20329" w:author="phuong vu" w:date="2018-11-23T15:13:00Z">
              <w:r w:rsidRPr="00BA3432">
                <w:rPr>
                  <w:b/>
                  <w:bCs/>
                  <w:lang w:val="da-DK"/>
                  <w:rPrChange w:id="20330" w:author="phuong vu" w:date="2018-11-25T21:55:00Z">
                    <w:rPr>
                      <w:b/>
                      <w:bCs/>
                      <w:lang w:val="da-DK"/>
                    </w:rPr>
                  </w:rPrChange>
                </w:rPr>
                <w:t>Khóa ngoại</w:t>
              </w:r>
            </w:ins>
          </w:p>
        </w:tc>
        <w:tc>
          <w:tcPr>
            <w:tcW w:w="2228" w:type="dxa"/>
            <w:noWrap/>
            <w:vAlign w:val="center"/>
            <w:hideMark/>
          </w:tcPr>
          <w:p w14:paraId="7721EA47" w14:textId="77777777" w:rsidR="00E95F1B" w:rsidRPr="00BA3432" w:rsidRDefault="00E95F1B" w:rsidP="000245EB">
            <w:pPr>
              <w:spacing w:line="276" w:lineRule="auto"/>
              <w:ind w:right="226"/>
              <w:jc w:val="center"/>
              <w:rPr>
                <w:ins w:id="20331" w:author="phuong vu" w:date="2018-11-23T15:13:00Z"/>
                <w:b/>
                <w:bCs/>
                <w:rPrChange w:id="20332" w:author="phuong vu" w:date="2018-11-25T21:55:00Z">
                  <w:rPr>
                    <w:ins w:id="20333" w:author="phuong vu" w:date="2018-11-23T15:13:00Z"/>
                    <w:b/>
                    <w:bCs/>
                  </w:rPr>
                </w:rPrChange>
              </w:rPr>
            </w:pPr>
            <w:ins w:id="20334" w:author="phuong vu" w:date="2018-11-23T15:13:00Z">
              <w:r w:rsidRPr="00BA3432">
                <w:rPr>
                  <w:b/>
                  <w:bCs/>
                  <w:lang w:val="da-DK"/>
                  <w:rPrChange w:id="20335" w:author="phuong vu" w:date="2018-11-25T21:55:00Z">
                    <w:rPr>
                      <w:b/>
                      <w:bCs/>
                      <w:lang w:val="da-DK"/>
                    </w:rPr>
                  </w:rPrChange>
                </w:rPr>
                <w:t>Mô tả</w:t>
              </w:r>
            </w:ins>
          </w:p>
        </w:tc>
      </w:tr>
      <w:tr w:rsidR="00E95F1B" w:rsidRPr="00BA3432" w14:paraId="4D5D462A" w14:textId="77777777" w:rsidTr="000245EB">
        <w:trPr>
          <w:trHeight w:val="300"/>
          <w:ins w:id="20336" w:author="phuong vu" w:date="2018-11-23T15:13:00Z"/>
        </w:trPr>
        <w:tc>
          <w:tcPr>
            <w:tcW w:w="708" w:type="dxa"/>
            <w:noWrap/>
            <w:vAlign w:val="center"/>
            <w:hideMark/>
          </w:tcPr>
          <w:p w14:paraId="1ED6B3F4" w14:textId="3BD76C4A" w:rsidR="00E95F1B" w:rsidRPr="00BA3432" w:rsidRDefault="00E95F1B" w:rsidP="000245EB">
            <w:pPr>
              <w:spacing w:line="276" w:lineRule="auto"/>
              <w:jc w:val="center"/>
              <w:rPr>
                <w:ins w:id="20337" w:author="phuong vu" w:date="2018-11-23T15:13:00Z"/>
                <w:rPrChange w:id="20338" w:author="phuong vu" w:date="2018-11-25T21:55:00Z">
                  <w:rPr>
                    <w:ins w:id="20339" w:author="phuong vu" w:date="2018-11-23T15:13:00Z"/>
                  </w:rPr>
                </w:rPrChange>
              </w:rPr>
            </w:pPr>
            <w:ins w:id="20340" w:author="phuong vu" w:date="2018-11-23T15:13:00Z">
              <w:r w:rsidRPr="00BA3432">
                <w:rPr>
                  <w:rPrChange w:id="20341" w:author="phuong vu" w:date="2018-11-25T21:55:00Z">
                    <w:rPr/>
                  </w:rPrChange>
                </w:rPr>
                <w:t>1</w:t>
              </w:r>
            </w:ins>
          </w:p>
        </w:tc>
        <w:tc>
          <w:tcPr>
            <w:tcW w:w="2484" w:type="dxa"/>
            <w:noWrap/>
            <w:hideMark/>
          </w:tcPr>
          <w:p w14:paraId="2DC26472" w14:textId="1AA84EE6" w:rsidR="00E95F1B" w:rsidRPr="00BA3432" w:rsidRDefault="00E95F1B" w:rsidP="000245EB">
            <w:pPr>
              <w:spacing w:line="276" w:lineRule="auto"/>
              <w:rPr>
                <w:ins w:id="20342" w:author="phuong vu" w:date="2018-11-23T15:13:00Z"/>
                <w:rPrChange w:id="20343" w:author="phuong vu" w:date="2018-11-25T21:55:00Z">
                  <w:rPr>
                    <w:ins w:id="20344" w:author="phuong vu" w:date="2018-11-23T15:13:00Z"/>
                  </w:rPr>
                </w:rPrChange>
              </w:rPr>
            </w:pPr>
            <w:ins w:id="20345" w:author="phuong vu" w:date="2018-11-23T15:13:00Z">
              <w:r w:rsidRPr="00BA3432">
                <w:rPr>
                  <w:rPrChange w:id="20346" w:author="phuong vu" w:date="2018-11-25T21:55:00Z">
                    <w:rPr/>
                  </w:rPrChange>
                </w:rPr>
                <w:t>id</w:t>
              </w:r>
            </w:ins>
          </w:p>
        </w:tc>
        <w:tc>
          <w:tcPr>
            <w:tcW w:w="1300" w:type="dxa"/>
            <w:noWrap/>
            <w:hideMark/>
          </w:tcPr>
          <w:p w14:paraId="159423DC" w14:textId="610836A4" w:rsidR="00E95F1B" w:rsidRPr="00BA3432" w:rsidRDefault="00E95F1B" w:rsidP="000245EB">
            <w:pPr>
              <w:spacing w:line="276" w:lineRule="auto"/>
              <w:rPr>
                <w:ins w:id="20347" w:author="phuong vu" w:date="2018-11-23T15:13:00Z"/>
                <w:rPrChange w:id="20348" w:author="phuong vu" w:date="2018-11-25T21:55:00Z">
                  <w:rPr>
                    <w:ins w:id="20349" w:author="phuong vu" w:date="2018-11-23T15:13:00Z"/>
                  </w:rPr>
                </w:rPrChange>
              </w:rPr>
            </w:pPr>
            <w:ins w:id="20350" w:author="phuong vu" w:date="2018-11-23T15:13:00Z">
              <w:r w:rsidRPr="00BA3432">
                <w:rPr>
                  <w:rPrChange w:id="20351" w:author="phuong vu" w:date="2018-11-25T21:55:00Z">
                    <w:rPr/>
                  </w:rPrChange>
                </w:rPr>
                <w:t>numeric</w:t>
              </w:r>
            </w:ins>
          </w:p>
        </w:tc>
        <w:tc>
          <w:tcPr>
            <w:tcW w:w="1098" w:type="dxa"/>
            <w:noWrap/>
            <w:vAlign w:val="center"/>
            <w:hideMark/>
          </w:tcPr>
          <w:p w14:paraId="6F307C78" w14:textId="77777777" w:rsidR="00E95F1B" w:rsidRPr="00BA3432" w:rsidRDefault="00E95F1B" w:rsidP="000245EB">
            <w:pPr>
              <w:spacing w:line="276" w:lineRule="auto"/>
              <w:jc w:val="center"/>
              <w:rPr>
                <w:ins w:id="20352" w:author="phuong vu" w:date="2018-11-23T15:13:00Z"/>
                <w:rPrChange w:id="20353" w:author="phuong vu" w:date="2018-11-25T21:55:00Z">
                  <w:rPr>
                    <w:ins w:id="20354" w:author="phuong vu" w:date="2018-11-23T15:13:00Z"/>
                  </w:rPr>
                </w:rPrChange>
              </w:rPr>
            </w:pPr>
          </w:p>
        </w:tc>
        <w:tc>
          <w:tcPr>
            <w:tcW w:w="838" w:type="dxa"/>
            <w:noWrap/>
            <w:vAlign w:val="center"/>
            <w:hideMark/>
          </w:tcPr>
          <w:p w14:paraId="322407B9" w14:textId="77777777" w:rsidR="00E95F1B" w:rsidRPr="00BA3432" w:rsidRDefault="00E95F1B" w:rsidP="000245EB">
            <w:pPr>
              <w:spacing w:line="276" w:lineRule="auto"/>
              <w:jc w:val="center"/>
              <w:rPr>
                <w:ins w:id="20355" w:author="phuong vu" w:date="2018-11-23T15:13:00Z"/>
                <w:rPrChange w:id="20356" w:author="phuong vu" w:date="2018-11-25T21:55:00Z">
                  <w:rPr>
                    <w:ins w:id="20357" w:author="phuong vu" w:date="2018-11-23T15:13:00Z"/>
                  </w:rPr>
                </w:rPrChange>
              </w:rPr>
            </w:pPr>
            <w:ins w:id="20358" w:author="phuong vu" w:date="2018-11-23T15:13:00Z">
              <w:r w:rsidRPr="00BA3432">
                <w:rPr>
                  <w:rPrChange w:id="20359" w:author="phuong vu" w:date="2018-11-25T21:55:00Z">
                    <w:rPr/>
                  </w:rPrChange>
                </w:rPr>
                <w:t>X</w:t>
              </w:r>
            </w:ins>
          </w:p>
        </w:tc>
        <w:tc>
          <w:tcPr>
            <w:tcW w:w="823" w:type="dxa"/>
            <w:noWrap/>
            <w:vAlign w:val="center"/>
            <w:hideMark/>
          </w:tcPr>
          <w:p w14:paraId="2B490F10" w14:textId="77777777" w:rsidR="00E95F1B" w:rsidRPr="00BA3432" w:rsidRDefault="00E95F1B" w:rsidP="000245EB">
            <w:pPr>
              <w:spacing w:line="276" w:lineRule="auto"/>
              <w:jc w:val="center"/>
              <w:rPr>
                <w:ins w:id="20360" w:author="phuong vu" w:date="2018-11-23T15:13:00Z"/>
                <w:rPrChange w:id="20361" w:author="phuong vu" w:date="2018-11-25T21:55:00Z">
                  <w:rPr>
                    <w:ins w:id="20362" w:author="phuong vu" w:date="2018-11-23T15:13:00Z"/>
                  </w:rPr>
                </w:rPrChange>
              </w:rPr>
            </w:pPr>
          </w:p>
        </w:tc>
        <w:tc>
          <w:tcPr>
            <w:tcW w:w="2228" w:type="dxa"/>
            <w:noWrap/>
            <w:hideMark/>
          </w:tcPr>
          <w:p w14:paraId="2CD39DE6" w14:textId="77777777" w:rsidR="00E95F1B" w:rsidRPr="00BA3432" w:rsidRDefault="00E95F1B" w:rsidP="000245EB">
            <w:pPr>
              <w:spacing w:line="276" w:lineRule="auto"/>
              <w:rPr>
                <w:ins w:id="20363" w:author="phuong vu" w:date="2018-11-23T15:13:00Z"/>
                <w:lang w:val="en-US"/>
                <w:rPrChange w:id="20364" w:author="phuong vu" w:date="2018-11-25T21:55:00Z">
                  <w:rPr>
                    <w:ins w:id="20365" w:author="phuong vu" w:date="2018-11-23T15:13:00Z"/>
                    <w:lang w:val="en-US"/>
                  </w:rPr>
                </w:rPrChange>
              </w:rPr>
            </w:pPr>
            <w:ins w:id="20366" w:author="phuong vu" w:date="2018-11-23T15:13:00Z">
              <w:r w:rsidRPr="00BA3432">
                <w:rPr>
                  <w:rPrChange w:id="20367" w:author="phuong vu" w:date="2018-11-25T21:55:00Z">
                    <w:rPr/>
                  </w:rPrChange>
                </w:rPr>
                <w:t>ID</w:t>
              </w:r>
            </w:ins>
          </w:p>
        </w:tc>
      </w:tr>
      <w:tr w:rsidR="00E95F1B" w:rsidRPr="00BA3432" w14:paraId="50287888" w14:textId="77777777" w:rsidTr="000245EB">
        <w:trPr>
          <w:trHeight w:val="300"/>
          <w:ins w:id="20368" w:author="phuong vu" w:date="2018-11-23T15:13:00Z"/>
        </w:trPr>
        <w:tc>
          <w:tcPr>
            <w:tcW w:w="708" w:type="dxa"/>
            <w:noWrap/>
            <w:vAlign w:val="center"/>
            <w:hideMark/>
          </w:tcPr>
          <w:p w14:paraId="0E598949" w14:textId="11110414" w:rsidR="00E95F1B" w:rsidRPr="00BA3432" w:rsidRDefault="00E95F1B" w:rsidP="000245EB">
            <w:pPr>
              <w:spacing w:line="276" w:lineRule="auto"/>
              <w:jc w:val="center"/>
              <w:rPr>
                <w:ins w:id="20369" w:author="phuong vu" w:date="2018-11-23T15:13:00Z"/>
                <w:rPrChange w:id="20370" w:author="phuong vu" w:date="2018-11-25T21:55:00Z">
                  <w:rPr>
                    <w:ins w:id="20371" w:author="phuong vu" w:date="2018-11-23T15:13:00Z"/>
                  </w:rPr>
                </w:rPrChange>
              </w:rPr>
            </w:pPr>
            <w:ins w:id="20372" w:author="phuong vu" w:date="2018-11-23T15:13:00Z">
              <w:r w:rsidRPr="00BA3432">
                <w:rPr>
                  <w:rPrChange w:id="20373" w:author="phuong vu" w:date="2018-11-25T21:55:00Z">
                    <w:rPr/>
                  </w:rPrChange>
                </w:rPr>
                <w:t>2</w:t>
              </w:r>
            </w:ins>
          </w:p>
        </w:tc>
        <w:tc>
          <w:tcPr>
            <w:tcW w:w="2484" w:type="dxa"/>
            <w:noWrap/>
            <w:hideMark/>
          </w:tcPr>
          <w:p w14:paraId="1BF468B3" w14:textId="5F2A436B" w:rsidR="00E95F1B" w:rsidRPr="00BA3432" w:rsidRDefault="00E95F1B" w:rsidP="000245EB">
            <w:pPr>
              <w:spacing w:line="276" w:lineRule="auto"/>
              <w:rPr>
                <w:ins w:id="20374" w:author="phuong vu" w:date="2018-11-23T15:13:00Z"/>
                <w:lang w:val="en-US"/>
                <w:rPrChange w:id="20375" w:author="phuong vu" w:date="2018-11-25T21:55:00Z">
                  <w:rPr>
                    <w:ins w:id="20376" w:author="phuong vu" w:date="2018-11-23T15:13:00Z"/>
                    <w:lang w:val="en-US"/>
                  </w:rPr>
                </w:rPrChange>
              </w:rPr>
            </w:pPr>
            <w:ins w:id="20377" w:author="phuong vu" w:date="2018-11-23T15:13:00Z">
              <w:r w:rsidRPr="00BA3432">
                <w:rPr>
                  <w:lang w:val="en-US"/>
                  <w:rPrChange w:id="20378" w:author="phuong vu" w:date="2018-11-25T21:55:00Z">
                    <w:rPr>
                      <w:lang w:val="en-US"/>
                    </w:rPr>
                  </w:rPrChange>
                </w:rPr>
                <w:t>branch_id</w:t>
              </w:r>
            </w:ins>
          </w:p>
        </w:tc>
        <w:tc>
          <w:tcPr>
            <w:tcW w:w="1300" w:type="dxa"/>
            <w:noWrap/>
            <w:hideMark/>
          </w:tcPr>
          <w:p w14:paraId="0A6150D4" w14:textId="275C06D8" w:rsidR="00E95F1B" w:rsidRPr="00BA3432" w:rsidRDefault="00E95F1B" w:rsidP="000245EB">
            <w:pPr>
              <w:spacing w:line="276" w:lineRule="auto"/>
              <w:rPr>
                <w:ins w:id="20379" w:author="phuong vu" w:date="2018-11-23T15:13:00Z"/>
                <w:lang w:val="en-US"/>
                <w:rPrChange w:id="20380" w:author="phuong vu" w:date="2018-11-25T21:55:00Z">
                  <w:rPr>
                    <w:ins w:id="20381" w:author="phuong vu" w:date="2018-11-23T15:13:00Z"/>
                    <w:lang w:val="en-US"/>
                  </w:rPr>
                </w:rPrChange>
              </w:rPr>
            </w:pPr>
            <w:ins w:id="20382" w:author="phuong vu" w:date="2018-11-23T15:13:00Z">
              <w:r w:rsidRPr="00BA3432">
                <w:rPr>
                  <w:lang w:val="en-US"/>
                  <w:rPrChange w:id="20383" w:author="phuong vu" w:date="2018-11-25T21:55:00Z">
                    <w:rPr>
                      <w:lang w:val="en-US"/>
                    </w:rPr>
                  </w:rPrChange>
                </w:rPr>
                <w:t>numeric</w:t>
              </w:r>
            </w:ins>
          </w:p>
        </w:tc>
        <w:tc>
          <w:tcPr>
            <w:tcW w:w="1098" w:type="dxa"/>
            <w:noWrap/>
            <w:vAlign w:val="center"/>
            <w:hideMark/>
          </w:tcPr>
          <w:p w14:paraId="52669886" w14:textId="77777777" w:rsidR="00E95F1B" w:rsidRPr="00BA3432" w:rsidRDefault="00E95F1B" w:rsidP="000245EB">
            <w:pPr>
              <w:spacing w:line="276" w:lineRule="auto"/>
              <w:jc w:val="center"/>
              <w:rPr>
                <w:ins w:id="20384" w:author="phuong vu" w:date="2018-11-23T15:13:00Z"/>
                <w:rPrChange w:id="20385" w:author="phuong vu" w:date="2018-11-25T21:55:00Z">
                  <w:rPr>
                    <w:ins w:id="20386" w:author="phuong vu" w:date="2018-11-23T15:13:00Z"/>
                  </w:rPr>
                </w:rPrChange>
              </w:rPr>
            </w:pPr>
          </w:p>
        </w:tc>
        <w:tc>
          <w:tcPr>
            <w:tcW w:w="838" w:type="dxa"/>
            <w:noWrap/>
            <w:vAlign w:val="center"/>
            <w:hideMark/>
          </w:tcPr>
          <w:p w14:paraId="44F63FC5" w14:textId="77777777" w:rsidR="00E95F1B" w:rsidRPr="00BA3432" w:rsidRDefault="00E95F1B" w:rsidP="000245EB">
            <w:pPr>
              <w:spacing w:line="276" w:lineRule="auto"/>
              <w:jc w:val="center"/>
              <w:rPr>
                <w:ins w:id="20387" w:author="phuong vu" w:date="2018-11-23T15:13:00Z"/>
                <w:rPrChange w:id="20388" w:author="phuong vu" w:date="2018-11-25T21:55:00Z">
                  <w:rPr>
                    <w:ins w:id="20389" w:author="phuong vu" w:date="2018-11-23T15:13:00Z"/>
                  </w:rPr>
                </w:rPrChange>
              </w:rPr>
            </w:pPr>
          </w:p>
        </w:tc>
        <w:tc>
          <w:tcPr>
            <w:tcW w:w="823" w:type="dxa"/>
            <w:noWrap/>
            <w:vAlign w:val="center"/>
            <w:hideMark/>
          </w:tcPr>
          <w:p w14:paraId="35F94268" w14:textId="77777777" w:rsidR="00E95F1B" w:rsidRPr="00BA3432" w:rsidRDefault="00E95F1B" w:rsidP="000245EB">
            <w:pPr>
              <w:spacing w:line="276" w:lineRule="auto"/>
              <w:jc w:val="center"/>
              <w:rPr>
                <w:ins w:id="20390" w:author="phuong vu" w:date="2018-11-23T15:13:00Z"/>
                <w:lang w:val="en-US"/>
                <w:rPrChange w:id="20391" w:author="phuong vu" w:date="2018-11-25T21:55:00Z">
                  <w:rPr>
                    <w:ins w:id="20392" w:author="phuong vu" w:date="2018-11-23T15:13:00Z"/>
                    <w:lang w:val="en-US"/>
                  </w:rPr>
                </w:rPrChange>
              </w:rPr>
            </w:pPr>
            <w:ins w:id="20393" w:author="phuong vu" w:date="2018-11-23T15:13:00Z">
              <w:r w:rsidRPr="00BA3432">
                <w:rPr>
                  <w:lang w:val="en-US"/>
                  <w:rPrChange w:id="20394" w:author="phuong vu" w:date="2018-11-25T21:55:00Z">
                    <w:rPr>
                      <w:lang w:val="en-US"/>
                    </w:rPr>
                  </w:rPrChange>
                </w:rPr>
                <w:t>X</w:t>
              </w:r>
            </w:ins>
          </w:p>
        </w:tc>
        <w:tc>
          <w:tcPr>
            <w:tcW w:w="2228" w:type="dxa"/>
            <w:noWrap/>
            <w:hideMark/>
          </w:tcPr>
          <w:p w14:paraId="36756174" w14:textId="0AEC784F" w:rsidR="00E95F1B" w:rsidRPr="00BA3432" w:rsidRDefault="00E95F1B" w:rsidP="000245EB">
            <w:pPr>
              <w:spacing w:line="276" w:lineRule="auto"/>
              <w:rPr>
                <w:ins w:id="20395" w:author="phuong vu" w:date="2018-11-23T15:13:00Z"/>
                <w:lang w:val="en-US"/>
                <w:rPrChange w:id="20396" w:author="phuong vu" w:date="2018-11-25T21:55:00Z">
                  <w:rPr>
                    <w:ins w:id="20397" w:author="phuong vu" w:date="2018-11-23T15:13:00Z"/>
                    <w:lang w:val="en-US"/>
                  </w:rPr>
                </w:rPrChange>
              </w:rPr>
            </w:pPr>
            <w:ins w:id="20398" w:author="phuong vu" w:date="2018-11-23T15:13:00Z">
              <w:r w:rsidRPr="00BA3432">
                <w:rPr>
                  <w:lang w:val="en-US"/>
                  <w:rPrChange w:id="20399" w:author="phuong vu" w:date="2018-11-25T21:55:00Z">
                    <w:rPr>
                      <w:lang w:val="en-US"/>
                    </w:rPr>
                  </w:rPrChange>
                </w:rPr>
                <w:t xml:space="preserve">ID </w:t>
              </w:r>
            </w:ins>
            <w:ins w:id="20400" w:author="phuong vu" w:date="2018-11-23T15:15:00Z">
              <w:r w:rsidRPr="00BA3432">
                <w:rPr>
                  <w:lang w:val="en-US"/>
                  <w:rPrChange w:id="20401" w:author="phuong vu" w:date="2018-11-25T21:55:00Z">
                    <w:rPr>
                      <w:lang w:val="en-US"/>
                    </w:rPr>
                  </w:rPrChange>
                </w:rPr>
                <w:t>chi nhánh</w:t>
              </w:r>
            </w:ins>
          </w:p>
        </w:tc>
      </w:tr>
      <w:tr w:rsidR="00E95F1B" w:rsidRPr="00BA3432" w14:paraId="62F48FB2" w14:textId="77777777" w:rsidTr="000245EB">
        <w:trPr>
          <w:trHeight w:val="300"/>
          <w:ins w:id="20402" w:author="phuong vu" w:date="2018-11-23T15:13:00Z"/>
        </w:trPr>
        <w:tc>
          <w:tcPr>
            <w:tcW w:w="708" w:type="dxa"/>
            <w:noWrap/>
            <w:vAlign w:val="center"/>
          </w:tcPr>
          <w:p w14:paraId="3BA4C7A2" w14:textId="7D09F57B" w:rsidR="00E95F1B" w:rsidRPr="00BA3432" w:rsidRDefault="00E95F1B" w:rsidP="000245EB">
            <w:pPr>
              <w:spacing w:line="276" w:lineRule="auto"/>
              <w:jc w:val="center"/>
              <w:rPr>
                <w:ins w:id="20403" w:author="phuong vu" w:date="2018-11-23T15:13:00Z"/>
                <w:lang w:val="en-US"/>
                <w:rPrChange w:id="20404" w:author="phuong vu" w:date="2018-11-25T21:55:00Z">
                  <w:rPr>
                    <w:ins w:id="20405" w:author="phuong vu" w:date="2018-11-23T15:13:00Z"/>
                    <w:lang w:val="en-US"/>
                  </w:rPr>
                </w:rPrChange>
              </w:rPr>
            </w:pPr>
            <w:ins w:id="20406" w:author="phuong vu" w:date="2018-11-23T15:13:00Z">
              <w:r w:rsidRPr="00BA3432">
                <w:rPr>
                  <w:lang w:val="en-US"/>
                  <w:rPrChange w:id="20407" w:author="phuong vu" w:date="2018-11-25T21:55:00Z">
                    <w:rPr>
                      <w:lang w:val="en-US"/>
                    </w:rPr>
                  </w:rPrChange>
                </w:rPr>
                <w:t>3</w:t>
              </w:r>
            </w:ins>
          </w:p>
        </w:tc>
        <w:tc>
          <w:tcPr>
            <w:tcW w:w="2484" w:type="dxa"/>
            <w:noWrap/>
          </w:tcPr>
          <w:p w14:paraId="3B8B5D9B" w14:textId="70EC8E1A" w:rsidR="00E95F1B" w:rsidRPr="00BA3432" w:rsidRDefault="00E95F1B" w:rsidP="000245EB">
            <w:pPr>
              <w:spacing w:line="276" w:lineRule="auto"/>
              <w:rPr>
                <w:ins w:id="20408" w:author="phuong vu" w:date="2018-11-23T15:13:00Z"/>
                <w:lang w:val="en-US"/>
                <w:rPrChange w:id="20409" w:author="phuong vu" w:date="2018-11-25T21:55:00Z">
                  <w:rPr>
                    <w:ins w:id="20410" w:author="phuong vu" w:date="2018-11-23T15:13:00Z"/>
                    <w:lang w:val="en-US"/>
                  </w:rPr>
                </w:rPrChange>
              </w:rPr>
            </w:pPr>
            <w:ins w:id="20411" w:author="phuong vu" w:date="2018-11-23T15:13:00Z">
              <w:r w:rsidRPr="00BA3432">
                <w:rPr>
                  <w:lang w:val="en-US"/>
                  <w:rPrChange w:id="20412" w:author="phuong vu" w:date="2018-11-25T21:55:00Z">
                    <w:rPr>
                      <w:lang w:val="en-US"/>
                    </w:rPr>
                  </w:rPrChange>
                </w:rPr>
                <w:t>washer_code</w:t>
              </w:r>
            </w:ins>
          </w:p>
        </w:tc>
        <w:tc>
          <w:tcPr>
            <w:tcW w:w="1300" w:type="dxa"/>
            <w:noWrap/>
          </w:tcPr>
          <w:p w14:paraId="6C92CF49" w14:textId="3251470E" w:rsidR="00E95F1B" w:rsidRPr="00BA3432" w:rsidRDefault="00E95F1B" w:rsidP="000245EB">
            <w:pPr>
              <w:spacing w:line="276" w:lineRule="auto"/>
              <w:rPr>
                <w:ins w:id="20413" w:author="phuong vu" w:date="2018-11-23T15:13:00Z"/>
                <w:lang w:val="en-US"/>
                <w:rPrChange w:id="20414" w:author="phuong vu" w:date="2018-11-25T21:55:00Z">
                  <w:rPr>
                    <w:ins w:id="20415" w:author="phuong vu" w:date="2018-11-23T15:13:00Z"/>
                    <w:lang w:val="en-US"/>
                  </w:rPr>
                </w:rPrChange>
              </w:rPr>
            </w:pPr>
            <w:ins w:id="20416" w:author="phuong vu" w:date="2018-11-23T15:13:00Z">
              <w:r w:rsidRPr="00BA3432">
                <w:rPr>
                  <w:rPrChange w:id="20417" w:author="phuong vu" w:date="2018-11-25T21:55:00Z">
                    <w:rPr/>
                  </w:rPrChange>
                </w:rPr>
                <w:t>character varying</w:t>
              </w:r>
            </w:ins>
          </w:p>
        </w:tc>
        <w:tc>
          <w:tcPr>
            <w:tcW w:w="1098" w:type="dxa"/>
            <w:noWrap/>
            <w:vAlign w:val="center"/>
          </w:tcPr>
          <w:p w14:paraId="57270467" w14:textId="77777777" w:rsidR="00E95F1B" w:rsidRPr="00BA3432" w:rsidRDefault="00E95F1B" w:rsidP="000245EB">
            <w:pPr>
              <w:spacing w:line="276" w:lineRule="auto"/>
              <w:jc w:val="center"/>
              <w:rPr>
                <w:ins w:id="20418" w:author="phuong vu" w:date="2018-11-23T15:13:00Z"/>
                <w:rPrChange w:id="20419" w:author="phuong vu" w:date="2018-11-25T21:55:00Z">
                  <w:rPr>
                    <w:ins w:id="20420" w:author="phuong vu" w:date="2018-11-23T15:13:00Z"/>
                  </w:rPr>
                </w:rPrChange>
              </w:rPr>
            </w:pPr>
          </w:p>
        </w:tc>
        <w:tc>
          <w:tcPr>
            <w:tcW w:w="838" w:type="dxa"/>
            <w:noWrap/>
            <w:vAlign w:val="center"/>
          </w:tcPr>
          <w:p w14:paraId="0EE0B804" w14:textId="77777777" w:rsidR="00E95F1B" w:rsidRPr="00BA3432" w:rsidRDefault="00E95F1B" w:rsidP="000245EB">
            <w:pPr>
              <w:spacing w:line="276" w:lineRule="auto"/>
              <w:jc w:val="center"/>
              <w:rPr>
                <w:ins w:id="20421" w:author="phuong vu" w:date="2018-11-23T15:13:00Z"/>
                <w:rPrChange w:id="20422" w:author="phuong vu" w:date="2018-11-25T21:55:00Z">
                  <w:rPr>
                    <w:ins w:id="20423" w:author="phuong vu" w:date="2018-11-23T15:13:00Z"/>
                  </w:rPr>
                </w:rPrChange>
              </w:rPr>
            </w:pPr>
          </w:p>
        </w:tc>
        <w:tc>
          <w:tcPr>
            <w:tcW w:w="823" w:type="dxa"/>
            <w:noWrap/>
            <w:vAlign w:val="center"/>
          </w:tcPr>
          <w:p w14:paraId="5E0027B3" w14:textId="3FF09622" w:rsidR="00E95F1B" w:rsidRPr="00BA3432" w:rsidRDefault="00E95F1B">
            <w:pPr>
              <w:spacing w:line="276" w:lineRule="auto"/>
              <w:rPr>
                <w:ins w:id="20424" w:author="phuong vu" w:date="2018-11-23T15:13:00Z"/>
                <w:lang w:val="en-US"/>
                <w:rPrChange w:id="20425" w:author="phuong vu" w:date="2018-11-25T21:55:00Z">
                  <w:rPr>
                    <w:ins w:id="20426" w:author="phuong vu" w:date="2018-11-23T15:13:00Z"/>
                    <w:lang w:val="en-US"/>
                  </w:rPr>
                </w:rPrChange>
              </w:rPr>
              <w:pPrChange w:id="20427" w:author="phuong vu" w:date="2018-11-23T15:15:00Z">
                <w:pPr>
                  <w:spacing w:line="276" w:lineRule="auto"/>
                  <w:jc w:val="center"/>
                </w:pPr>
              </w:pPrChange>
            </w:pPr>
          </w:p>
        </w:tc>
        <w:tc>
          <w:tcPr>
            <w:tcW w:w="2228" w:type="dxa"/>
            <w:noWrap/>
          </w:tcPr>
          <w:p w14:paraId="46FFEB59" w14:textId="0C33F2A7" w:rsidR="00E95F1B" w:rsidRPr="00BA3432" w:rsidRDefault="00E95F1B" w:rsidP="000245EB">
            <w:pPr>
              <w:spacing w:line="276" w:lineRule="auto"/>
              <w:rPr>
                <w:ins w:id="20428" w:author="phuong vu" w:date="2018-11-23T15:13:00Z"/>
                <w:lang w:val="en-US"/>
                <w:rPrChange w:id="20429" w:author="phuong vu" w:date="2018-11-25T21:55:00Z">
                  <w:rPr>
                    <w:ins w:id="20430" w:author="phuong vu" w:date="2018-11-23T15:13:00Z"/>
                    <w:lang w:val="en-US"/>
                  </w:rPr>
                </w:rPrChange>
              </w:rPr>
            </w:pPr>
            <w:ins w:id="20431" w:author="phuong vu" w:date="2018-11-23T15:15:00Z">
              <w:r w:rsidRPr="00BA3432">
                <w:rPr>
                  <w:lang w:val="en-US"/>
                  <w:rPrChange w:id="20432" w:author="phuong vu" w:date="2018-11-25T21:55:00Z">
                    <w:rPr>
                      <w:lang w:val="en-US"/>
                    </w:rPr>
                  </w:rPrChange>
                </w:rPr>
                <w:t>Mã máy giặt</w:t>
              </w:r>
            </w:ins>
          </w:p>
        </w:tc>
      </w:tr>
      <w:tr w:rsidR="00E95F1B" w:rsidRPr="00BA3432" w14:paraId="7B347D57" w14:textId="77777777" w:rsidTr="000245EB">
        <w:trPr>
          <w:trHeight w:val="300"/>
          <w:ins w:id="20433" w:author="phuong vu" w:date="2018-11-23T15:13:00Z"/>
        </w:trPr>
        <w:tc>
          <w:tcPr>
            <w:tcW w:w="708" w:type="dxa"/>
            <w:noWrap/>
            <w:vAlign w:val="center"/>
            <w:hideMark/>
          </w:tcPr>
          <w:p w14:paraId="10B2A33B" w14:textId="23FC9C50" w:rsidR="00E95F1B" w:rsidRPr="00BA3432" w:rsidRDefault="00E95F1B" w:rsidP="000245EB">
            <w:pPr>
              <w:spacing w:line="276" w:lineRule="auto"/>
              <w:jc w:val="center"/>
              <w:rPr>
                <w:ins w:id="20434" w:author="phuong vu" w:date="2018-11-23T15:13:00Z"/>
                <w:lang w:val="en-US"/>
                <w:rPrChange w:id="20435" w:author="phuong vu" w:date="2018-11-25T21:55:00Z">
                  <w:rPr>
                    <w:ins w:id="20436" w:author="phuong vu" w:date="2018-11-23T15:13:00Z"/>
                    <w:lang w:val="en-US"/>
                  </w:rPr>
                </w:rPrChange>
              </w:rPr>
            </w:pPr>
            <w:ins w:id="20437" w:author="phuong vu" w:date="2018-11-23T15:14:00Z">
              <w:r w:rsidRPr="00BA3432">
                <w:rPr>
                  <w:lang w:val="en-US"/>
                  <w:rPrChange w:id="20438" w:author="phuong vu" w:date="2018-11-25T21:55:00Z">
                    <w:rPr>
                      <w:lang w:val="en-US"/>
                    </w:rPr>
                  </w:rPrChange>
                </w:rPr>
                <w:lastRenderedPageBreak/>
                <w:t>4</w:t>
              </w:r>
            </w:ins>
          </w:p>
        </w:tc>
        <w:tc>
          <w:tcPr>
            <w:tcW w:w="2484" w:type="dxa"/>
            <w:noWrap/>
            <w:hideMark/>
          </w:tcPr>
          <w:p w14:paraId="302CBCBE" w14:textId="4730ECF4" w:rsidR="00E95F1B" w:rsidRPr="00BA3432" w:rsidRDefault="00E95F1B" w:rsidP="000245EB">
            <w:pPr>
              <w:spacing w:line="276" w:lineRule="auto"/>
              <w:rPr>
                <w:ins w:id="20439" w:author="phuong vu" w:date="2018-11-23T15:13:00Z"/>
                <w:rPrChange w:id="20440" w:author="phuong vu" w:date="2018-11-25T21:55:00Z">
                  <w:rPr>
                    <w:ins w:id="20441" w:author="phuong vu" w:date="2018-11-23T15:13:00Z"/>
                  </w:rPr>
                </w:rPrChange>
              </w:rPr>
            </w:pPr>
            <w:ins w:id="20442" w:author="phuong vu" w:date="2018-11-23T15:13:00Z">
              <w:r w:rsidRPr="00BA3432">
                <w:rPr>
                  <w:rPrChange w:id="20443" w:author="phuong vu" w:date="2018-11-25T21:55:00Z">
                    <w:rPr/>
                  </w:rPrChange>
                </w:rPr>
                <w:t>status</w:t>
              </w:r>
            </w:ins>
          </w:p>
        </w:tc>
        <w:tc>
          <w:tcPr>
            <w:tcW w:w="1300" w:type="dxa"/>
            <w:noWrap/>
            <w:hideMark/>
          </w:tcPr>
          <w:p w14:paraId="3F51823D" w14:textId="68321CD6" w:rsidR="00E95F1B" w:rsidRPr="00BA3432" w:rsidRDefault="00E95F1B" w:rsidP="000245EB">
            <w:pPr>
              <w:spacing w:line="276" w:lineRule="auto"/>
              <w:rPr>
                <w:ins w:id="20444" w:author="phuong vu" w:date="2018-11-23T15:13:00Z"/>
                <w:rPrChange w:id="20445" w:author="phuong vu" w:date="2018-11-25T21:55:00Z">
                  <w:rPr>
                    <w:ins w:id="20446" w:author="phuong vu" w:date="2018-11-23T15:13:00Z"/>
                  </w:rPr>
                </w:rPrChange>
              </w:rPr>
            </w:pPr>
            <w:ins w:id="20447" w:author="phuong vu" w:date="2018-11-23T15:13:00Z">
              <w:r w:rsidRPr="00BA3432">
                <w:rPr>
                  <w:rPrChange w:id="20448" w:author="phuong vu" w:date="2018-11-25T21:55:00Z">
                    <w:rPr/>
                  </w:rPrChange>
                </w:rPr>
                <w:t>character varying</w:t>
              </w:r>
            </w:ins>
          </w:p>
        </w:tc>
        <w:tc>
          <w:tcPr>
            <w:tcW w:w="1098" w:type="dxa"/>
            <w:noWrap/>
            <w:vAlign w:val="center"/>
            <w:hideMark/>
          </w:tcPr>
          <w:p w14:paraId="34FE475C" w14:textId="77777777" w:rsidR="00E95F1B" w:rsidRPr="00BA3432" w:rsidRDefault="00E95F1B" w:rsidP="000245EB">
            <w:pPr>
              <w:spacing w:line="276" w:lineRule="auto"/>
              <w:jc w:val="center"/>
              <w:rPr>
                <w:ins w:id="20449" w:author="phuong vu" w:date="2018-11-23T15:13:00Z"/>
                <w:rPrChange w:id="20450" w:author="phuong vu" w:date="2018-11-25T21:55:00Z">
                  <w:rPr>
                    <w:ins w:id="20451" w:author="phuong vu" w:date="2018-11-23T15:13:00Z"/>
                  </w:rPr>
                </w:rPrChange>
              </w:rPr>
            </w:pPr>
            <w:ins w:id="20452" w:author="phuong vu" w:date="2018-11-23T15:13:00Z">
              <w:r w:rsidRPr="00BA3432">
                <w:rPr>
                  <w:rPrChange w:id="20453" w:author="phuong vu" w:date="2018-11-25T21:55:00Z">
                    <w:rPr/>
                  </w:rPrChange>
                </w:rPr>
                <w:t>X</w:t>
              </w:r>
            </w:ins>
          </w:p>
        </w:tc>
        <w:tc>
          <w:tcPr>
            <w:tcW w:w="838" w:type="dxa"/>
            <w:noWrap/>
            <w:vAlign w:val="center"/>
            <w:hideMark/>
          </w:tcPr>
          <w:p w14:paraId="1A046F2A" w14:textId="77777777" w:rsidR="00E95F1B" w:rsidRPr="00BA3432" w:rsidRDefault="00E95F1B" w:rsidP="000245EB">
            <w:pPr>
              <w:spacing w:line="276" w:lineRule="auto"/>
              <w:jc w:val="center"/>
              <w:rPr>
                <w:ins w:id="20454" w:author="phuong vu" w:date="2018-11-23T15:13:00Z"/>
                <w:rPrChange w:id="20455" w:author="phuong vu" w:date="2018-11-25T21:55:00Z">
                  <w:rPr>
                    <w:ins w:id="20456" w:author="phuong vu" w:date="2018-11-23T15:13:00Z"/>
                  </w:rPr>
                </w:rPrChange>
              </w:rPr>
            </w:pPr>
          </w:p>
        </w:tc>
        <w:tc>
          <w:tcPr>
            <w:tcW w:w="823" w:type="dxa"/>
            <w:noWrap/>
            <w:vAlign w:val="center"/>
            <w:hideMark/>
          </w:tcPr>
          <w:p w14:paraId="37295076" w14:textId="77777777" w:rsidR="00E95F1B" w:rsidRPr="00BA3432" w:rsidRDefault="00E95F1B" w:rsidP="000245EB">
            <w:pPr>
              <w:spacing w:line="276" w:lineRule="auto"/>
              <w:jc w:val="center"/>
              <w:rPr>
                <w:ins w:id="20457" w:author="phuong vu" w:date="2018-11-23T15:13:00Z"/>
                <w:rPrChange w:id="20458" w:author="phuong vu" w:date="2018-11-25T21:55:00Z">
                  <w:rPr>
                    <w:ins w:id="20459" w:author="phuong vu" w:date="2018-11-23T15:13:00Z"/>
                  </w:rPr>
                </w:rPrChange>
              </w:rPr>
            </w:pPr>
          </w:p>
        </w:tc>
        <w:tc>
          <w:tcPr>
            <w:tcW w:w="2228" w:type="dxa"/>
            <w:noWrap/>
            <w:hideMark/>
          </w:tcPr>
          <w:p w14:paraId="47008D2B" w14:textId="77777777" w:rsidR="00E95F1B" w:rsidRPr="00BA3432" w:rsidRDefault="00E95F1B">
            <w:pPr>
              <w:keepNext/>
              <w:spacing w:line="276" w:lineRule="auto"/>
              <w:rPr>
                <w:ins w:id="20460" w:author="phuong vu" w:date="2018-11-23T15:13:00Z"/>
                <w:rPrChange w:id="20461" w:author="phuong vu" w:date="2018-11-25T21:55:00Z">
                  <w:rPr>
                    <w:ins w:id="20462" w:author="phuong vu" w:date="2018-11-23T15:13:00Z"/>
                  </w:rPr>
                </w:rPrChange>
              </w:rPr>
            </w:pPr>
            <w:ins w:id="20463" w:author="phuong vu" w:date="2018-11-23T15:13:00Z">
              <w:r w:rsidRPr="00BA3432">
                <w:rPr>
                  <w:rPrChange w:id="20464" w:author="phuong vu" w:date="2018-11-25T21:55:00Z">
                    <w:rPr/>
                  </w:rPrChange>
                </w:rPr>
                <w:t>Trạng thái</w:t>
              </w:r>
            </w:ins>
          </w:p>
        </w:tc>
      </w:tr>
    </w:tbl>
    <w:p w14:paraId="022710FC" w14:textId="66CDFBA8" w:rsidR="008441B4" w:rsidRPr="00BA3432" w:rsidRDefault="00E95F1B">
      <w:pPr>
        <w:pStyle w:val="Caption"/>
        <w:rPr>
          <w:ins w:id="20465" w:author="phuong vu" w:date="2018-11-16T10:05:00Z"/>
          <w:rPrChange w:id="20466" w:author="phuong vu" w:date="2018-11-25T21:55:00Z">
            <w:rPr>
              <w:ins w:id="20467" w:author="phuong vu" w:date="2018-11-16T10:05:00Z"/>
            </w:rPr>
          </w:rPrChange>
        </w:rPr>
        <w:pPrChange w:id="20468" w:author="phuong vu" w:date="2018-11-23T15:14:00Z">
          <w:pPr>
            <w:pStyle w:val="Heading3"/>
          </w:pPr>
        </w:pPrChange>
      </w:pPr>
      <w:bookmarkStart w:id="20469" w:name="_Toc530944406"/>
      <w:ins w:id="20470" w:author="phuong vu" w:date="2018-11-23T15:14:00Z">
        <w:r w:rsidRPr="00BA3432">
          <w:rPr>
            <w:rPrChange w:id="20471" w:author="phuong vu" w:date="2018-11-25T21:55:00Z">
              <w:rPr/>
            </w:rPrChange>
          </w:rPr>
          <w:t xml:space="preserve">Bảng </w:t>
        </w:r>
      </w:ins>
      <w:ins w:id="20472" w:author="phuong vu" w:date="2018-11-26T02:10:00Z">
        <w:r w:rsidR="00404CBA">
          <w:fldChar w:fldCharType="begin"/>
        </w:r>
        <w:r w:rsidR="00404CBA">
          <w:instrText xml:space="preserve"> STYLEREF 1 \s </w:instrText>
        </w:r>
      </w:ins>
      <w:r w:rsidR="00404CBA">
        <w:fldChar w:fldCharType="separate"/>
      </w:r>
      <w:r w:rsidR="00404CBA">
        <w:rPr>
          <w:noProof/>
        </w:rPr>
        <w:t>3</w:t>
      </w:r>
      <w:ins w:id="20473"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0474" w:author="phuong vu" w:date="2018-11-26T02:10:00Z">
        <w:r w:rsidR="00404CBA">
          <w:rPr>
            <w:noProof/>
          </w:rPr>
          <w:t>29</w:t>
        </w:r>
        <w:r w:rsidR="00404CBA">
          <w:fldChar w:fldCharType="end"/>
        </w:r>
      </w:ins>
      <w:ins w:id="20475" w:author="phuong vu" w:date="2018-11-23T15:14:00Z">
        <w:r w:rsidRPr="00AD0E2E">
          <w:t xml:space="preserve"> B</w:t>
        </w:r>
        <w:r w:rsidRPr="00BA3432">
          <w:rPr>
            <w:rPrChange w:id="20476" w:author="phuong vu" w:date="2018-11-25T21:55:00Z">
              <w:rPr>
                <w:b w:val="0"/>
                <w:i/>
                <w:iCs/>
              </w:rPr>
            </w:rPrChange>
          </w:rPr>
          <w:t>ảng dữ liệu máy giặt</w:t>
        </w:r>
      </w:ins>
      <w:bookmarkEnd w:id="20469"/>
    </w:p>
    <w:p w14:paraId="3C858F85" w14:textId="532DB72E" w:rsidR="0090723F" w:rsidRPr="00BA3432" w:rsidDel="00FA543F" w:rsidRDefault="0090723F">
      <w:pPr>
        <w:pStyle w:val="Caption"/>
        <w:spacing w:line="276" w:lineRule="auto"/>
        <w:rPr>
          <w:del w:id="20477" w:author="phuong vu" w:date="2018-11-16T11:48:00Z"/>
          <w:rPrChange w:id="20478" w:author="phuong vu" w:date="2018-11-25T21:55:00Z">
            <w:rPr>
              <w:del w:id="20479" w:author="phuong vu" w:date="2018-11-16T11:48:00Z"/>
            </w:rPr>
          </w:rPrChange>
        </w:rPr>
        <w:pPrChange w:id="20480" w:author="phuong vu" w:date="2018-11-23T13:48:00Z">
          <w:pPr>
            <w:pStyle w:val="Heading3"/>
          </w:pPr>
        </w:pPrChange>
      </w:pPr>
      <w:bookmarkStart w:id="20481" w:name="_Toc530605709"/>
      <w:bookmarkStart w:id="20482" w:name="_Toc530657415"/>
      <w:bookmarkStart w:id="20483" w:name="_Toc530658703"/>
      <w:bookmarkStart w:id="20484" w:name="_Toc530662427"/>
      <w:bookmarkStart w:id="20485" w:name="_Toc530662894"/>
      <w:bookmarkEnd w:id="20481"/>
      <w:bookmarkEnd w:id="20482"/>
      <w:bookmarkEnd w:id="20483"/>
      <w:bookmarkEnd w:id="20484"/>
      <w:bookmarkEnd w:id="20485"/>
    </w:p>
    <w:p w14:paraId="38692DB1" w14:textId="34CB738F" w:rsidR="00EC1917" w:rsidRPr="00BA3432" w:rsidRDefault="00BA6D3B">
      <w:pPr>
        <w:pStyle w:val="Heading3"/>
        <w:spacing w:line="276" w:lineRule="auto"/>
        <w:rPr>
          <w:rFonts w:cstheme="majorHAnsi"/>
          <w:rPrChange w:id="20486" w:author="phuong vu" w:date="2018-11-25T21:55:00Z">
            <w:rPr/>
          </w:rPrChange>
        </w:rPr>
        <w:pPrChange w:id="20487" w:author="phuong vu" w:date="2018-11-23T13:48:00Z">
          <w:pPr>
            <w:pStyle w:val="Heading3"/>
          </w:pPr>
        </w:pPrChange>
      </w:pPr>
      <w:bookmarkStart w:id="20488" w:name="_Toc529231542"/>
      <w:bookmarkStart w:id="20489" w:name="_Toc530662895"/>
      <w:bookmarkEnd w:id="20488"/>
      <w:r w:rsidRPr="00BA3432">
        <w:rPr>
          <w:rFonts w:cstheme="majorHAnsi"/>
          <w:rPrChange w:id="20490" w:author="phuong vu" w:date="2018-11-25T21:55:00Z">
            <w:rPr/>
          </w:rPrChange>
        </w:rPr>
        <w:t>Thiết kế theo chức năng</w:t>
      </w:r>
      <w:bookmarkEnd w:id="20489"/>
    </w:p>
    <w:p w14:paraId="28D86442" w14:textId="450DF31A" w:rsidR="005368A7" w:rsidRPr="00BA3432" w:rsidRDefault="00D43E01">
      <w:pPr>
        <w:pStyle w:val="Heading4"/>
        <w:spacing w:line="276" w:lineRule="auto"/>
        <w:rPr>
          <w:rFonts w:cstheme="majorHAnsi"/>
          <w:lang w:val="en-US"/>
          <w:rPrChange w:id="20491" w:author="phuong vu" w:date="2018-11-25T21:55:00Z">
            <w:rPr>
              <w:lang w:val="en-US"/>
            </w:rPr>
          </w:rPrChange>
        </w:rPr>
        <w:pPrChange w:id="20492" w:author="phuong vu" w:date="2018-11-23T13:48:00Z">
          <w:pPr>
            <w:pStyle w:val="Heading4"/>
          </w:pPr>
        </w:pPrChange>
      </w:pPr>
      <w:bookmarkStart w:id="20493" w:name="_Toc530662896"/>
      <w:r w:rsidRPr="00BA3432">
        <w:rPr>
          <w:rFonts w:cstheme="majorHAnsi"/>
          <w:lang w:val="en-US"/>
          <w:rPrChange w:id="20494" w:author="phuong vu" w:date="2018-11-25T21:55:00Z">
            <w:rPr>
              <w:lang w:val="en-US"/>
            </w:rPr>
          </w:rPrChange>
        </w:rPr>
        <w:t>Quản lí đơn hàng</w:t>
      </w:r>
      <w:bookmarkEnd w:id="20493"/>
    </w:p>
    <w:p w14:paraId="4333F55A" w14:textId="5E049272" w:rsidR="00AA3488" w:rsidRPr="00BA3432" w:rsidRDefault="00AA3488">
      <w:pPr>
        <w:pStyle w:val="Heading5"/>
        <w:spacing w:line="276" w:lineRule="auto"/>
        <w:rPr>
          <w:rFonts w:cstheme="majorHAnsi"/>
          <w:lang w:val="en-US"/>
          <w:rPrChange w:id="20495" w:author="phuong vu" w:date="2018-11-25T21:55:00Z">
            <w:rPr>
              <w:lang w:val="en-US"/>
            </w:rPr>
          </w:rPrChange>
        </w:rPr>
        <w:pPrChange w:id="20496" w:author="phuong vu" w:date="2018-11-23T13:48:00Z">
          <w:pPr>
            <w:pStyle w:val="Heading5"/>
          </w:pPr>
        </w:pPrChange>
      </w:pPr>
      <w:r w:rsidRPr="00BA3432">
        <w:rPr>
          <w:rFonts w:cstheme="majorHAnsi"/>
          <w:lang w:val="en-US"/>
          <w:rPrChange w:id="20497" w:author="phuong vu" w:date="2018-11-25T21:55:00Z">
            <w:rPr>
              <w:lang w:val="en-US"/>
            </w:rPr>
          </w:rPrChange>
        </w:rPr>
        <w:t>Xem danh sách đơn hàng theo trạng thái</w:t>
      </w:r>
    </w:p>
    <w:p w14:paraId="54C59FE7" w14:textId="6D17726E" w:rsidR="00AA3488" w:rsidRPr="00BA3432" w:rsidRDefault="00AA3488">
      <w:pPr>
        <w:pStyle w:val="Heading6"/>
        <w:spacing w:line="276" w:lineRule="auto"/>
        <w:rPr>
          <w:rFonts w:cstheme="majorHAnsi"/>
          <w:lang w:val="en-US"/>
          <w:rPrChange w:id="20498" w:author="phuong vu" w:date="2018-11-25T21:55:00Z">
            <w:rPr>
              <w:lang w:val="en-US"/>
            </w:rPr>
          </w:rPrChange>
        </w:rPr>
        <w:pPrChange w:id="20499" w:author="phuong vu" w:date="2018-11-23T13:48:00Z">
          <w:pPr>
            <w:pStyle w:val="Heading6"/>
          </w:pPr>
        </w:pPrChange>
      </w:pPr>
      <w:r w:rsidRPr="00BA3432">
        <w:rPr>
          <w:rFonts w:cstheme="majorHAnsi"/>
          <w:lang w:val="en-US"/>
          <w:rPrChange w:id="20500" w:author="phuong vu" w:date="2018-11-25T21:55:00Z">
            <w:rPr>
              <w:lang w:val="en-US"/>
            </w:rPr>
          </w:rPrChange>
        </w:rPr>
        <w:t>Mục đích</w:t>
      </w:r>
    </w:p>
    <w:p w14:paraId="14B7E296" w14:textId="0C706C62" w:rsidR="00D94765" w:rsidRPr="00BA3432" w:rsidRDefault="00640F77">
      <w:pPr>
        <w:spacing w:line="276" w:lineRule="auto"/>
        <w:ind w:firstLine="720"/>
        <w:rPr>
          <w:lang w:val="en-US"/>
          <w:rPrChange w:id="20501" w:author="phuong vu" w:date="2018-11-25T21:55:00Z">
            <w:rPr>
              <w:lang w:val="en-US"/>
            </w:rPr>
          </w:rPrChange>
        </w:rPr>
        <w:pPrChange w:id="20502" w:author="phuong vu" w:date="2018-11-23T13:48:00Z">
          <w:pPr>
            <w:ind w:firstLine="720"/>
          </w:pPr>
        </w:pPrChange>
      </w:pPr>
      <w:r w:rsidRPr="00BA3432">
        <w:rPr>
          <w:lang w:val="en-US"/>
          <w:rPrChange w:id="20503" w:author="phuong vu" w:date="2018-11-25T21:55:00Z">
            <w:rPr>
              <w:lang w:val="en-US"/>
            </w:rPr>
          </w:rPrChange>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Pr="00BA3432" w:rsidRDefault="00AA3488">
      <w:pPr>
        <w:pStyle w:val="Heading6"/>
        <w:spacing w:line="276" w:lineRule="auto"/>
        <w:rPr>
          <w:rFonts w:cstheme="majorHAnsi"/>
          <w:lang w:val="en-US"/>
          <w:rPrChange w:id="20504" w:author="phuong vu" w:date="2018-11-25T21:55:00Z">
            <w:rPr>
              <w:lang w:val="en-US"/>
            </w:rPr>
          </w:rPrChange>
        </w:rPr>
        <w:pPrChange w:id="20505" w:author="phuong vu" w:date="2018-11-23T13:48:00Z">
          <w:pPr>
            <w:pStyle w:val="Heading6"/>
          </w:pPr>
        </w:pPrChange>
      </w:pPr>
      <w:r w:rsidRPr="00BA3432">
        <w:rPr>
          <w:rFonts w:cstheme="majorHAnsi"/>
          <w:lang w:val="en-US"/>
          <w:rPrChange w:id="20506" w:author="phuong vu" w:date="2018-11-25T21:55:00Z">
            <w:rPr>
              <w:lang w:val="en-US"/>
            </w:rPr>
          </w:rPrChange>
        </w:rPr>
        <w:t>Giao diện</w:t>
      </w:r>
    </w:p>
    <w:p w14:paraId="27CC802E" w14:textId="77777777" w:rsidR="0098709A" w:rsidRPr="00AD0E2E" w:rsidRDefault="00640F77">
      <w:pPr>
        <w:keepNext/>
        <w:spacing w:line="276" w:lineRule="auto"/>
        <w:rPr>
          <w:ins w:id="20507" w:author="phuong vu" w:date="2018-11-16T11:46:00Z"/>
        </w:rPr>
        <w:pPrChange w:id="20508" w:author="phuong vu" w:date="2018-11-23T13:48:00Z">
          <w:pPr>
            <w:keepNext/>
          </w:pPr>
        </w:pPrChange>
      </w:pPr>
      <w:r w:rsidRPr="00AD0E2E">
        <w:rPr>
          <w:noProof/>
          <w:lang w:val="en-US"/>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570480"/>
                    </a:xfrm>
                    <a:prstGeom prst="rect">
                      <a:avLst/>
                    </a:prstGeom>
                  </pic:spPr>
                </pic:pic>
              </a:graphicData>
            </a:graphic>
          </wp:inline>
        </w:drawing>
      </w:r>
    </w:p>
    <w:p w14:paraId="1CAD6463" w14:textId="53F39328" w:rsidR="00640F77" w:rsidRPr="00BA3432" w:rsidRDefault="0098709A">
      <w:pPr>
        <w:pStyle w:val="Caption"/>
        <w:spacing w:line="276" w:lineRule="auto"/>
        <w:rPr>
          <w:rPrChange w:id="20509" w:author="phuong vu" w:date="2018-11-25T21:55:00Z">
            <w:rPr/>
          </w:rPrChange>
        </w:rPr>
        <w:pPrChange w:id="20510" w:author="phuong vu" w:date="2018-11-23T13:48:00Z">
          <w:pPr>
            <w:keepNext/>
          </w:pPr>
        </w:pPrChange>
      </w:pPr>
      <w:bookmarkStart w:id="20511" w:name="_Toc530662931"/>
      <w:ins w:id="20512" w:author="phuong vu" w:date="2018-11-16T11:46:00Z">
        <w:r w:rsidRPr="00BA3432">
          <w:rPr>
            <w:rPrChange w:id="20513" w:author="phuong vu" w:date="2018-11-25T21:55:00Z">
              <w:rPr/>
            </w:rPrChange>
          </w:rPr>
          <w:t xml:space="preserve">Hình </w:t>
        </w:r>
      </w:ins>
      <w:ins w:id="20514" w:author="phuong vu" w:date="2018-11-26T01:11:00Z">
        <w:r w:rsidR="00300FEC">
          <w:fldChar w:fldCharType="begin"/>
        </w:r>
        <w:r w:rsidR="00300FEC">
          <w:instrText xml:space="preserve"> STYLEREF 1 \s </w:instrText>
        </w:r>
      </w:ins>
      <w:r w:rsidR="00300FEC">
        <w:fldChar w:fldCharType="separate"/>
      </w:r>
      <w:r w:rsidR="00300FEC">
        <w:rPr>
          <w:noProof/>
        </w:rPr>
        <w:t>3</w:t>
      </w:r>
      <w:ins w:id="20515"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0516" w:author="phuong vu" w:date="2018-11-26T01:11:00Z">
        <w:r w:rsidR="00300FEC">
          <w:rPr>
            <w:noProof/>
          </w:rPr>
          <w:t>4</w:t>
        </w:r>
        <w:r w:rsidR="00300FEC">
          <w:fldChar w:fldCharType="end"/>
        </w:r>
      </w:ins>
      <w:ins w:id="20517" w:author="phuong vu" w:date="2018-11-22T15:03:00Z">
        <w:r w:rsidR="00F72520" w:rsidRPr="00BA3432">
          <w:rPr>
            <w:rPrChange w:id="20518" w:author="phuong vu" w:date="2018-11-25T21:55:00Z">
              <w:rPr>
                <w:i/>
                <w:iCs/>
                <w:lang w:val="en-US"/>
              </w:rPr>
            </w:rPrChange>
          </w:rPr>
          <w:t xml:space="preserve"> </w:t>
        </w:r>
      </w:ins>
      <w:ins w:id="20519" w:author="phuong vu" w:date="2018-11-16T11:46:00Z">
        <w:r w:rsidRPr="00AD0E2E">
          <w:t>Giao di</w:t>
        </w:r>
        <w:r w:rsidRPr="00BA3432">
          <w:rPr>
            <w:rPrChange w:id="20520" w:author="phuong vu" w:date="2018-11-25T21:55:00Z">
              <w:rPr/>
            </w:rPrChange>
          </w:rPr>
          <w:t>ện xem danh sách đơn hàng trạng thái "hoàn tất"</w:t>
        </w:r>
      </w:ins>
      <w:bookmarkEnd w:id="20511"/>
    </w:p>
    <w:p w14:paraId="644D2A7E" w14:textId="3E2393BC" w:rsidR="00640F77" w:rsidRPr="00BA3432" w:rsidDel="0098709A" w:rsidRDefault="00640F77">
      <w:pPr>
        <w:pStyle w:val="Caption"/>
        <w:spacing w:line="276" w:lineRule="auto"/>
        <w:rPr>
          <w:del w:id="20521" w:author="phuong vu" w:date="2018-11-16T11:46:00Z"/>
          <w:szCs w:val="26"/>
          <w:lang w:val="en-US"/>
          <w:rPrChange w:id="20522" w:author="phuong vu" w:date="2018-11-25T21:55:00Z">
            <w:rPr>
              <w:del w:id="20523" w:author="phuong vu" w:date="2018-11-16T11:46:00Z"/>
              <w:szCs w:val="26"/>
              <w:lang w:val="en-US"/>
            </w:rPr>
          </w:rPrChange>
        </w:rPr>
        <w:pPrChange w:id="20524" w:author="phuong vu" w:date="2018-11-23T13:48:00Z">
          <w:pPr>
            <w:pStyle w:val="Caption"/>
          </w:pPr>
        </w:pPrChange>
      </w:pPr>
      <w:del w:id="20525" w:author="phuong vu" w:date="2018-11-16T11:46:00Z">
        <w:r w:rsidRPr="00BA3432" w:rsidDel="0098709A">
          <w:rPr>
            <w:szCs w:val="26"/>
            <w:rPrChange w:id="20526" w:author="phuong vu" w:date="2018-11-25T21:55:00Z">
              <w:rPr>
                <w:szCs w:val="26"/>
              </w:rPr>
            </w:rPrChange>
          </w:rPr>
          <w:delText xml:space="preserve">Bảng </w:delText>
        </w:r>
      </w:del>
      <w:del w:id="20527" w:author="phuong vu" w:date="2018-11-15T18:11:00Z">
        <w:r w:rsidR="002A641F" w:rsidRPr="00AD0E2E" w:rsidDel="00575627">
          <w:rPr>
            <w:i w:val="0"/>
            <w:iCs w:val="0"/>
          </w:rPr>
          <w:fldChar w:fldCharType="begin"/>
        </w:r>
        <w:r w:rsidR="002A641F" w:rsidRPr="00BA3432" w:rsidDel="00575627">
          <w:rPr>
            <w:szCs w:val="26"/>
            <w:rPrChange w:id="20528" w:author="phuong vu" w:date="2018-11-25T21:55:00Z">
              <w:rPr>
                <w:szCs w:val="26"/>
              </w:rPr>
            </w:rPrChange>
          </w:rPr>
          <w:delInstrText xml:space="preserve"> STYLEREF 1 \s </w:delInstrText>
        </w:r>
        <w:r w:rsidR="002A641F" w:rsidRPr="00BA3432" w:rsidDel="00575627">
          <w:rPr>
            <w:i w:val="0"/>
            <w:iCs w:val="0"/>
            <w:rPrChange w:id="20529" w:author="phuong vu" w:date="2018-11-25T21:55:00Z">
              <w:rPr>
                <w:i w:val="0"/>
                <w:iCs w:val="0"/>
              </w:rPr>
            </w:rPrChange>
          </w:rPr>
          <w:fldChar w:fldCharType="separate"/>
        </w:r>
        <w:r w:rsidR="002A641F" w:rsidRPr="00BA3432" w:rsidDel="00575627">
          <w:rPr>
            <w:noProof/>
            <w:szCs w:val="26"/>
            <w:rPrChange w:id="20530" w:author="phuong vu" w:date="2018-11-25T21:55:00Z">
              <w:rPr>
                <w:noProof/>
                <w:szCs w:val="26"/>
              </w:rPr>
            </w:rPrChange>
          </w:rPr>
          <w:delText>3</w:delText>
        </w:r>
        <w:r w:rsidR="002A641F" w:rsidRPr="00BA3432" w:rsidDel="00575627">
          <w:rPr>
            <w:i w:val="0"/>
            <w:iCs w:val="0"/>
            <w:rPrChange w:id="20531" w:author="phuong vu" w:date="2018-11-25T21:55:00Z">
              <w:rPr>
                <w:i w:val="0"/>
                <w:iCs w:val="0"/>
              </w:rPr>
            </w:rPrChange>
          </w:rPr>
          <w:fldChar w:fldCharType="end"/>
        </w:r>
        <w:r w:rsidR="002A641F" w:rsidRPr="00AD0E2E" w:rsidDel="00575627">
          <w:rPr>
            <w:szCs w:val="26"/>
          </w:rPr>
          <w:delText>.</w:delText>
        </w:r>
        <w:r w:rsidR="002A641F" w:rsidRPr="00AD0E2E" w:rsidDel="00575627">
          <w:rPr>
            <w:i w:val="0"/>
            <w:iCs w:val="0"/>
          </w:rPr>
          <w:fldChar w:fldCharType="begin"/>
        </w:r>
        <w:r w:rsidR="002A641F" w:rsidRPr="00BA3432" w:rsidDel="00575627">
          <w:rPr>
            <w:szCs w:val="26"/>
            <w:rPrChange w:id="20532" w:author="phuong vu" w:date="2018-11-25T21:55:00Z">
              <w:rPr>
                <w:szCs w:val="26"/>
              </w:rPr>
            </w:rPrChange>
          </w:rPr>
          <w:delInstrText xml:space="preserve"> SEQ Bảng \* ARABIC \s 1 </w:delInstrText>
        </w:r>
        <w:r w:rsidR="002A641F" w:rsidRPr="00BA3432" w:rsidDel="00575627">
          <w:rPr>
            <w:i w:val="0"/>
            <w:iCs w:val="0"/>
            <w:rPrChange w:id="20533" w:author="phuong vu" w:date="2018-11-25T21:55:00Z">
              <w:rPr>
                <w:i w:val="0"/>
                <w:iCs w:val="0"/>
              </w:rPr>
            </w:rPrChange>
          </w:rPr>
          <w:fldChar w:fldCharType="separate"/>
        </w:r>
        <w:r w:rsidR="002A641F" w:rsidRPr="00BA3432" w:rsidDel="00575627">
          <w:rPr>
            <w:noProof/>
            <w:szCs w:val="26"/>
            <w:rPrChange w:id="20534" w:author="phuong vu" w:date="2018-11-25T21:55:00Z">
              <w:rPr>
                <w:noProof/>
                <w:szCs w:val="26"/>
              </w:rPr>
            </w:rPrChange>
          </w:rPr>
          <w:delText>1</w:delText>
        </w:r>
        <w:r w:rsidR="002A641F" w:rsidRPr="00BA3432" w:rsidDel="00575627">
          <w:rPr>
            <w:i w:val="0"/>
            <w:iCs w:val="0"/>
            <w:rPrChange w:id="20535" w:author="phuong vu" w:date="2018-11-25T21:55:00Z">
              <w:rPr>
                <w:i w:val="0"/>
                <w:iCs w:val="0"/>
              </w:rPr>
            </w:rPrChange>
          </w:rPr>
          <w:fldChar w:fldCharType="end"/>
        </w:r>
      </w:del>
      <w:del w:id="20536" w:author="phuong vu" w:date="2018-11-16T11:46:00Z">
        <w:r w:rsidRPr="00AD0E2E" w:rsidDel="0098709A">
          <w:rPr>
            <w:szCs w:val="26"/>
            <w:lang w:val="en-US"/>
          </w:rPr>
          <w:delText xml:space="preserve"> Giao di</w:delText>
        </w:r>
        <w:r w:rsidRPr="00BA3432" w:rsidDel="0098709A">
          <w:rPr>
            <w:szCs w:val="26"/>
            <w:lang w:val="en-US"/>
            <w:rPrChange w:id="20537" w:author="phuong vu" w:date="2018-11-25T21:55:00Z">
              <w:rPr>
                <w:szCs w:val="26"/>
                <w:lang w:val="en-US"/>
              </w:rPr>
            </w:rPrChange>
          </w:rPr>
          <w:delText>ện xem danh sách đơn hàng trạng thái "hoàn tất"</w:delText>
        </w:r>
      </w:del>
    </w:p>
    <w:p w14:paraId="38413B73" w14:textId="77777777" w:rsidR="0098709A" w:rsidRPr="00AD0E2E" w:rsidRDefault="002A641F">
      <w:pPr>
        <w:keepNext/>
        <w:spacing w:line="276" w:lineRule="auto"/>
        <w:rPr>
          <w:ins w:id="20538" w:author="phuong vu" w:date="2018-11-16T11:47:00Z"/>
        </w:rPr>
        <w:pPrChange w:id="20539" w:author="phuong vu" w:date="2018-11-23T13:48:00Z">
          <w:pPr>
            <w:keepNext/>
          </w:pPr>
        </w:pPrChange>
      </w:pPr>
      <w:r w:rsidRPr="00AD0E2E">
        <w:rPr>
          <w:noProof/>
          <w:lang w:val="en-US"/>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48460"/>
                    </a:xfrm>
                    <a:prstGeom prst="rect">
                      <a:avLst/>
                    </a:prstGeom>
                  </pic:spPr>
                </pic:pic>
              </a:graphicData>
            </a:graphic>
          </wp:inline>
        </w:drawing>
      </w:r>
    </w:p>
    <w:p w14:paraId="219BDA52" w14:textId="6D3EEFE2" w:rsidR="002A641F" w:rsidRPr="00BA3432" w:rsidRDefault="0098709A">
      <w:pPr>
        <w:pStyle w:val="Caption"/>
        <w:spacing w:line="276" w:lineRule="auto"/>
        <w:rPr>
          <w:rPrChange w:id="20540" w:author="phuong vu" w:date="2018-11-25T21:55:00Z">
            <w:rPr/>
          </w:rPrChange>
        </w:rPr>
        <w:pPrChange w:id="20541" w:author="phuong vu" w:date="2018-11-23T13:48:00Z">
          <w:pPr>
            <w:keepNext/>
          </w:pPr>
        </w:pPrChange>
      </w:pPr>
      <w:bookmarkStart w:id="20542" w:name="_Toc530662932"/>
      <w:ins w:id="20543" w:author="phuong vu" w:date="2018-11-16T11:47:00Z">
        <w:r w:rsidRPr="00BA3432">
          <w:rPr>
            <w:rPrChange w:id="20544" w:author="phuong vu" w:date="2018-11-25T21:55:00Z">
              <w:rPr/>
            </w:rPrChange>
          </w:rPr>
          <w:t xml:space="preserve">Hình </w:t>
        </w:r>
      </w:ins>
      <w:ins w:id="20545" w:author="phuong vu" w:date="2018-11-26T01:11:00Z">
        <w:r w:rsidR="00300FEC">
          <w:fldChar w:fldCharType="begin"/>
        </w:r>
        <w:r w:rsidR="00300FEC">
          <w:instrText xml:space="preserve"> STYLEREF 1 \s </w:instrText>
        </w:r>
      </w:ins>
      <w:r w:rsidR="00300FEC">
        <w:fldChar w:fldCharType="separate"/>
      </w:r>
      <w:r w:rsidR="00300FEC">
        <w:rPr>
          <w:noProof/>
        </w:rPr>
        <w:t>3</w:t>
      </w:r>
      <w:ins w:id="20546"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0547" w:author="phuong vu" w:date="2018-11-26T01:11:00Z">
        <w:r w:rsidR="00300FEC">
          <w:rPr>
            <w:noProof/>
          </w:rPr>
          <w:t>5</w:t>
        </w:r>
        <w:r w:rsidR="00300FEC">
          <w:fldChar w:fldCharType="end"/>
        </w:r>
      </w:ins>
      <w:ins w:id="20548" w:author="phuong vu" w:date="2018-11-16T11:47:00Z">
        <w:r w:rsidRPr="00BA3432">
          <w:rPr>
            <w:rPrChange w:id="20549" w:author="phuong vu" w:date="2018-11-25T21:55:00Z">
              <w:rPr>
                <w:i/>
                <w:iCs/>
                <w:lang w:val="en-US"/>
              </w:rPr>
            </w:rPrChange>
          </w:rPr>
          <w:t xml:space="preserve"> </w:t>
        </w:r>
        <w:r w:rsidRPr="00AD0E2E">
          <w:t>Gi</w:t>
        </w:r>
        <w:r w:rsidRPr="00BA3432">
          <w:rPr>
            <w:rPrChange w:id="20550" w:author="phuong vu" w:date="2018-11-25T21:55:00Z">
              <w:rPr/>
            </w:rPrChange>
          </w:rPr>
          <w:t>ao diện xem danh sách đơn hàng khi dữ liệu rỗng</w:t>
        </w:r>
      </w:ins>
      <w:bookmarkEnd w:id="20542"/>
    </w:p>
    <w:p w14:paraId="71CC2985" w14:textId="77777777" w:rsidR="0098709A" w:rsidRPr="00AD0E2E" w:rsidRDefault="002A641F">
      <w:pPr>
        <w:keepNext/>
        <w:spacing w:line="276" w:lineRule="auto"/>
        <w:rPr>
          <w:ins w:id="20551" w:author="phuong vu" w:date="2018-11-16T11:48:00Z"/>
        </w:rPr>
        <w:pPrChange w:id="20552" w:author="phuong vu" w:date="2018-11-23T13:48:00Z">
          <w:pPr>
            <w:keepNext/>
          </w:pPr>
        </w:pPrChange>
      </w:pPr>
      <w:del w:id="20553" w:author="phuong vu" w:date="2018-11-16T11:47:00Z">
        <w:r w:rsidRPr="00BA3432" w:rsidDel="0098709A">
          <w:rPr>
            <w:rPrChange w:id="20554" w:author="phuong vu" w:date="2018-11-25T21:55:00Z">
              <w:rPr/>
            </w:rPrChange>
          </w:rPr>
          <w:lastRenderedPageBreak/>
          <w:delText xml:space="preserve">Bảng </w:delText>
        </w:r>
      </w:del>
      <w:del w:id="20555" w:author="phuong vu" w:date="2018-11-15T18:11:00Z">
        <w:r w:rsidRPr="00AD0E2E" w:rsidDel="00575627">
          <w:fldChar w:fldCharType="begin"/>
        </w:r>
        <w:r w:rsidRPr="00BA3432" w:rsidDel="00575627">
          <w:rPr>
            <w:rPrChange w:id="20556" w:author="phuong vu" w:date="2018-11-25T21:55:00Z">
              <w:rPr/>
            </w:rPrChange>
          </w:rPr>
          <w:delInstrText xml:space="preserve"> STYLEREF 1 \s </w:delInstrText>
        </w:r>
        <w:r w:rsidRPr="00BA3432" w:rsidDel="00575627">
          <w:rPr>
            <w:rPrChange w:id="20557" w:author="phuong vu" w:date="2018-11-25T21:55:00Z">
              <w:rPr/>
            </w:rPrChange>
          </w:rPr>
          <w:fldChar w:fldCharType="separate"/>
        </w:r>
        <w:r w:rsidRPr="00BA3432" w:rsidDel="00575627">
          <w:rPr>
            <w:noProof/>
            <w:rPrChange w:id="20558" w:author="phuong vu" w:date="2018-11-25T21:55:00Z">
              <w:rPr>
                <w:noProof/>
              </w:rPr>
            </w:rPrChange>
          </w:rPr>
          <w:delText>3</w:delText>
        </w:r>
        <w:r w:rsidRPr="00BA3432" w:rsidDel="00575627">
          <w:rPr>
            <w:rPrChange w:id="20559" w:author="phuong vu" w:date="2018-11-25T21:55:00Z">
              <w:rPr/>
            </w:rPrChange>
          </w:rPr>
          <w:fldChar w:fldCharType="end"/>
        </w:r>
        <w:r w:rsidRPr="00AD0E2E" w:rsidDel="00575627">
          <w:delText>.</w:delText>
        </w:r>
        <w:r w:rsidRPr="00AD0E2E" w:rsidDel="00575627">
          <w:fldChar w:fldCharType="begin"/>
        </w:r>
        <w:r w:rsidRPr="00BA3432" w:rsidDel="00575627">
          <w:rPr>
            <w:rPrChange w:id="20560" w:author="phuong vu" w:date="2018-11-25T21:55:00Z">
              <w:rPr/>
            </w:rPrChange>
          </w:rPr>
          <w:delInstrText xml:space="preserve"> SEQ Bảng \* ARABIC \s 1 </w:delInstrText>
        </w:r>
        <w:r w:rsidRPr="00BA3432" w:rsidDel="00575627">
          <w:rPr>
            <w:rPrChange w:id="20561" w:author="phuong vu" w:date="2018-11-25T21:55:00Z">
              <w:rPr/>
            </w:rPrChange>
          </w:rPr>
          <w:fldChar w:fldCharType="separate"/>
        </w:r>
        <w:r w:rsidRPr="00BA3432" w:rsidDel="00575627">
          <w:rPr>
            <w:noProof/>
            <w:rPrChange w:id="20562" w:author="phuong vu" w:date="2018-11-25T21:55:00Z">
              <w:rPr>
                <w:noProof/>
              </w:rPr>
            </w:rPrChange>
          </w:rPr>
          <w:delText>2</w:delText>
        </w:r>
        <w:r w:rsidRPr="00BA3432" w:rsidDel="00575627">
          <w:rPr>
            <w:rPrChange w:id="20563" w:author="phuong vu" w:date="2018-11-25T21:55:00Z">
              <w:rPr/>
            </w:rPrChange>
          </w:rPr>
          <w:fldChar w:fldCharType="end"/>
        </w:r>
      </w:del>
      <w:del w:id="20564" w:author="phuong vu" w:date="2018-11-16T11:47:00Z">
        <w:r w:rsidRPr="00AD0E2E" w:rsidDel="0098709A">
          <w:rPr>
            <w:lang w:val="en-US"/>
          </w:rPr>
          <w:delText xml:space="preserve"> Giao di</w:delText>
        </w:r>
        <w:r w:rsidRPr="00BA3432" w:rsidDel="0098709A">
          <w:rPr>
            <w:lang w:val="en-US"/>
            <w:rPrChange w:id="20565" w:author="phuong vu" w:date="2018-11-25T21:55:00Z">
              <w:rPr>
                <w:lang w:val="en-US"/>
              </w:rPr>
            </w:rPrChange>
          </w:rPr>
          <w:delText>ện xem danh sách đơn hàng khi dữ liệu rỗng</w:delText>
        </w:r>
      </w:del>
      <w:ins w:id="20566" w:author="phuong vu" w:date="2018-11-15T18:11:00Z">
        <w:r w:rsidR="00575627" w:rsidRPr="00AD0E2E">
          <w:rPr>
            <w:noProof/>
            <w:lang w:val="en-US"/>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06980"/>
                      </a:xfrm>
                      <a:prstGeom prst="rect">
                        <a:avLst/>
                      </a:prstGeom>
                    </pic:spPr>
                  </pic:pic>
                </a:graphicData>
              </a:graphic>
            </wp:inline>
          </w:drawing>
        </w:r>
      </w:ins>
    </w:p>
    <w:p w14:paraId="7E981E1A" w14:textId="12BAF0B8" w:rsidR="00575627" w:rsidRPr="00BA3432" w:rsidRDefault="0098709A">
      <w:pPr>
        <w:pStyle w:val="Caption"/>
        <w:spacing w:line="276" w:lineRule="auto"/>
        <w:rPr>
          <w:ins w:id="20567" w:author="phuong vu" w:date="2018-11-15T18:11:00Z"/>
          <w:rPrChange w:id="20568" w:author="phuong vu" w:date="2018-11-25T21:55:00Z">
            <w:rPr>
              <w:ins w:id="20569" w:author="phuong vu" w:date="2018-11-15T18:11:00Z"/>
            </w:rPr>
          </w:rPrChange>
        </w:rPr>
        <w:pPrChange w:id="20570" w:author="phuong vu" w:date="2018-11-23T13:48:00Z">
          <w:pPr/>
        </w:pPrChange>
      </w:pPr>
      <w:bookmarkStart w:id="20571" w:name="_Toc530662933"/>
      <w:ins w:id="20572" w:author="phuong vu" w:date="2018-11-16T11:48:00Z">
        <w:r w:rsidRPr="00BA3432">
          <w:rPr>
            <w:rPrChange w:id="20573" w:author="phuong vu" w:date="2018-11-25T21:55:00Z">
              <w:rPr/>
            </w:rPrChange>
          </w:rPr>
          <w:t xml:space="preserve">Hình </w:t>
        </w:r>
      </w:ins>
      <w:ins w:id="20574" w:author="phuong vu" w:date="2018-11-26T01:11:00Z">
        <w:r w:rsidR="00300FEC">
          <w:fldChar w:fldCharType="begin"/>
        </w:r>
        <w:r w:rsidR="00300FEC">
          <w:instrText xml:space="preserve"> STYLEREF 1 \s </w:instrText>
        </w:r>
      </w:ins>
      <w:r w:rsidR="00300FEC">
        <w:fldChar w:fldCharType="separate"/>
      </w:r>
      <w:r w:rsidR="00300FEC">
        <w:rPr>
          <w:noProof/>
        </w:rPr>
        <w:t>3</w:t>
      </w:r>
      <w:ins w:id="20575"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0576" w:author="phuong vu" w:date="2018-11-26T01:11:00Z">
        <w:r w:rsidR="00300FEC">
          <w:rPr>
            <w:noProof/>
          </w:rPr>
          <w:t>6</w:t>
        </w:r>
        <w:r w:rsidR="00300FEC">
          <w:fldChar w:fldCharType="end"/>
        </w:r>
      </w:ins>
      <w:ins w:id="20577" w:author="phuong vu" w:date="2018-11-16T11:48:00Z">
        <w:r w:rsidRPr="00BA3432">
          <w:rPr>
            <w:rPrChange w:id="20578" w:author="phuong vu" w:date="2018-11-25T21:55:00Z">
              <w:rPr>
                <w:i/>
                <w:iCs/>
                <w:lang w:val="en-US"/>
              </w:rPr>
            </w:rPrChange>
          </w:rPr>
          <w:t xml:space="preserve"> </w:t>
        </w:r>
        <w:r w:rsidRPr="00AD0E2E">
          <w:rPr>
            <w:noProof/>
          </w:rPr>
          <w:t>Gi</w:t>
        </w:r>
        <w:r w:rsidRPr="00BA3432">
          <w:rPr>
            <w:noProof/>
            <w:rPrChange w:id="20579" w:author="phuong vu" w:date="2018-11-25T21:55:00Z">
              <w:rPr>
                <w:noProof/>
              </w:rPr>
            </w:rPrChange>
          </w:rPr>
          <w:t>ao diện xem danh sách đơn hàng đang xử lí</w:t>
        </w:r>
      </w:ins>
      <w:bookmarkEnd w:id="20571"/>
    </w:p>
    <w:p w14:paraId="104E4AC1" w14:textId="206C2654" w:rsidR="00575627" w:rsidRPr="00BA3432" w:rsidDel="0098709A" w:rsidRDefault="00575627">
      <w:pPr>
        <w:pStyle w:val="Caption"/>
        <w:spacing w:line="276" w:lineRule="auto"/>
        <w:rPr>
          <w:del w:id="20580" w:author="phuong vu" w:date="2018-11-16T11:48:00Z"/>
          <w:szCs w:val="26"/>
          <w:lang w:val="en-US"/>
          <w:rPrChange w:id="20581" w:author="phuong vu" w:date="2018-11-25T21:55:00Z">
            <w:rPr>
              <w:del w:id="20582" w:author="phuong vu" w:date="2018-11-16T11:48:00Z"/>
              <w:szCs w:val="26"/>
              <w:lang w:val="en-US"/>
            </w:rPr>
          </w:rPrChange>
        </w:rPr>
        <w:pPrChange w:id="20583" w:author="phuong vu" w:date="2018-11-23T13:48:00Z">
          <w:pPr>
            <w:pStyle w:val="Caption"/>
          </w:pPr>
        </w:pPrChange>
      </w:pPr>
    </w:p>
    <w:p w14:paraId="2D9D0DDC" w14:textId="5F937F78" w:rsidR="00AA3488" w:rsidRPr="00BA3432" w:rsidRDefault="00AA3488">
      <w:pPr>
        <w:pStyle w:val="Heading6"/>
        <w:spacing w:line="276" w:lineRule="auto"/>
        <w:rPr>
          <w:ins w:id="20584" w:author="phuong vu" w:date="2018-11-15T18:08:00Z"/>
          <w:rFonts w:cstheme="majorHAnsi"/>
          <w:lang w:val="en-US"/>
          <w:rPrChange w:id="20585" w:author="phuong vu" w:date="2018-11-25T21:55:00Z">
            <w:rPr>
              <w:ins w:id="20586" w:author="phuong vu" w:date="2018-11-15T18:08:00Z"/>
              <w:lang w:val="en-US"/>
            </w:rPr>
          </w:rPrChange>
        </w:rPr>
        <w:pPrChange w:id="20587" w:author="phuong vu" w:date="2018-11-23T13:48:00Z">
          <w:pPr>
            <w:pStyle w:val="Heading6"/>
          </w:pPr>
        </w:pPrChange>
      </w:pPr>
      <w:r w:rsidRPr="00BA3432">
        <w:rPr>
          <w:rFonts w:cstheme="majorHAnsi"/>
          <w:lang w:val="en-US"/>
          <w:rPrChange w:id="20588"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rsidRPr="00BA3432" w14:paraId="11357B17" w14:textId="77777777" w:rsidTr="005A4BEF">
        <w:trPr>
          <w:ins w:id="20589" w:author="phuong vu" w:date="2018-11-15T18:08:00Z"/>
        </w:trPr>
        <w:tc>
          <w:tcPr>
            <w:tcW w:w="805" w:type="dxa"/>
            <w:vAlign w:val="center"/>
          </w:tcPr>
          <w:p w14:paraId="39808BFF" w14:textId="77777777" w:rsidR="0056343E" w:rsidRPr="00BA3432" w:rsidRDefault="0056343E">
            <w:pPr>
              <w:spacing w:line="276" w:lineRule="auto"/>
              <w:jc w:val="center"/>
              <w:rPr>
                <w:ins w:id="20590" w:author="phuong vu" w:date="2018-11-15T18:08:00Z"/>
                <w:b/>
                <w:lang w:val="en-US"/>
                <w:rPrChange w:id="20591" w:author="phuong vu" w:date="2018-11-25T21:55:00Z">
                  <w:rPr>
                    <w:ins w:id="20592" w:author="phuong vu" w:date="2018-11-15T18:08:00Z"/>
                    <w:b/>
                    <w:lang w:val="en-US"/>
                  </w:rPr>
                </w:rPrChange>
              </w:rPr>
              <w:pPrChange w:id="20593" w:author="phuong vu" w:date="2018-11-23T13:48:00Z">
                <w:pPr>
                  <w:spacing w:line="360" w:lineRule="auto"/>
                  <w:jc w:val="center"/>
                </w:pPr>
              </w:pPrChange>
            </w:pPr>
            <w:ins w:id="20594" w:author="phuong vu" w:date="2018-11-15T18:08:00Z">
              <w:r w:rsidRPr="00BA3432">
                <w:rPr>
                  <w:b/>
                  <w:lang w:val="en-US"/>
                  <w:rPrChange w:id="20595" w:author="phuong vu" w:date="2018-11-25T21:55:00Z">
                    <w:rPr>
                      <w:b/>
                      <w:lang w:val="en-US"/>
                    </w:rPr>
                  </w:rPrChange>
                </w:rPr>
                <w:t>STT</w:t>
              </w:r>
            </w:ins>
          </w:p>
        </w:tc>
        <w:tc>
          <w:tcPr>
            <w:tcW w:w="1980" w:type="dxa"/>
            <w:vAlign w:val="center"/>
          </w:tcPr>
          <w:p w14:paraId="13878F07" w14:textId="77777777" w:rsidR="0056343E" w:rsidRPr="00BA3432" w:rsidRDefault="0056343E">
            <w:pPr>
              <w:spacing w:line="276" w:lineRule="auto"/>
              <w:jc w:val="center"/>
              <w:rPr>
                <w:ins w:id="20596" w:author="phuong vu" w:date="2018-11-15T18:08:00Z"/>
                <w:b/>
                <w:lang w:val="en-US"/>
                <w:rPrChange w:id="20597" w:author="phuong vu" w:date="2018-11-25T21:55:00Z">
                  <w:rPr>
                    <w:ins w:id="20598" w:author="phuong vu" w:date="2018-11-15T18:08:00Z"/>
                    <w:b/>
                    <w:lang w:val="en-US"/>
                  </w:rPr>
                </w:rPrChange>
              </w:rPr>
              <w:pPrChange w:id="20599" w:author="phuong vu" w:date="2018-11-23T13:48:00Z">
                <w:pPr>
                  <w:spacing w:line="360" w:lineRule="auto"/>
                  <w:jc w:val="center"/>
                </w:pPr>
              </w:pPrChange>
            </w:pPr>
            <w:ins w:id="20600" w:author="phuong vu" w:date="2018-11-15T18:08:00Z">
              <w:r w:rsidRPr="00BA3432">
                <w:rPr>
                  <w:b/>
                  <w:lang w:val="en-US"/>
                  <w:rPrChange w:id="20601" w:author="phuong vu" w:date="2018-11-25T21:55:00Z">
                    <w:rPr>
                      <w:b/>
                      <w:lang w:val="en-US"/>
                    </w:rPr>
                  </w:rPrChange>
                </w:rPr>
                <w:t>Loại điều khiển</w:t>
              </w:r>
            </w:ins>
          </w:p>
        </w:tc>
        <w:tc>
          <w:tcPr>
            <w:tcW w:w="2970" w:type="dxa"/>
            <w:vAlign w:val="center"/>
          </w:tcPr>
          <w:p w14:paraId="5286CDC4" w14:textId="77777777" w:rsidR="0056343E" w:rsidRPr="00BA3432" w:rsidRDefault="0056343E">
            <w:pPr>
              <w:spacing w:line="276" w:lineRule="auto"/>
              <w:jc w:val="center"/>
              <w:rPr>
                <w:ins w:id="20602" w:author="phuong vu" w:date="2018-11-15T18:08:00Z"/>
                <w:b/>
                <w:lang w:val="en-US"/>
                <w:rPrChange w:id="20603" w:author="phuong vu" w:date="2018-11-25T21:55:00Z">
                  <w:rPr>
                    <w:ins w:id="20604" w:author="phuong vu" w:date="2018-11-15T18:08:00Z"/>
                    <w:b/>
                    <w:lang w:val="en-US"/>
                  </w:rPr>
                </w:rPrChange>
              </w:rPr>
              <w:pPrChange w:id="20605" w:author="phuong vu" w:date="2018-11-23T13:48:00Z">
                <w:pPr>
                  <w:spacing w:line="360" w:lineRule="auto"/>
                  <w:jc w:val="center"/>
                </w:pPr>
              </w:pPrChange>
            </w:pPr>
            <w:ins w:id="20606" w:author="phuong vu" w:date="2018-11-15T18:08:00Z">
              <w:r w:rsidRPr="00BA3432">
                <w:rPr>
                  <w:b/>
                  <w:lang w:val="en-US"/>
                  <w:rPrChange w:id="20607" w:author="phuong vu" w:date="2018-11-25T21:55:00Z">
                    <w:rPr>
                      <w:b/>
                      <w:lang w:val="en-US"/>
                    </w:rPr>
                  </w:rPrChange>
                </w:rPr>
                <w:t>Nội dung thực hiện</w:t>
              </w:r>
            </w:ins>
          </w:p>
        </w:tc>
        <w:tc>
          <w:tcPr>
            <w:tcW w:w="1266" w:type="dxa"/>
            <w:vAlign w:val="center"/>
          </w:tcPr>
          <w:p w14:paraId="1890CA52" w14:textId="77777777" w:rsidR="0056343E" w:rsidRPr="00BA3432" w:rsidRDefault="0056343E">
            <w:pPr>
              <w:spacing w:line="276" w:lineRule="auto"/>
              <w:jc w:val="center"/>
              <w:rPr>
                <w:ins w:id="20608" w:author="phuong vu" w:date="2018-11-15T18:08:00Z"/>
                <w:b/>
                <w:lang w:val="en-US"/>
                <w:rPrChange w:id="20609" w:author="phuong vu" w:date="2018-11-25T21:55:00Z">
                  <w:rPr>
                    <w:ins w:id="20610" w:author="phuong vu" w:date="2018-11-15T18:08:00Z"/>
                    <w:b/>
                    <w:lang w:val="en-US"/>
                  </w:rPr>
                </w:rPrChange>
              </w:rPr>
              <w:pPrChange w:id="20611" w:author="phuong vu" w:date="2018-11-23T13:48:00Z">
                <w:pPr>
                  <w:spacing w:line="360" w:lineRule="auto"/>
                  <w:jc w:val="center"/>
                </w:pPr>
              </w:pPrChange>
            </w:pPr>
            <w:ins w:id="20612" w:author="phuong vu" w:date="2018-11-15T18:08:00Z">
              <w:r w:rsidRPr="00BA3432">
                <w:rPr>
                  <w:b/>
                  <w:lang w:val="en-US"/>
                  <w:rPrChange w:id="20613" w:author="phuong vu" w:date="2018-11-25T21:55:00Z">
                    <w:rPr>
                      <w:b/>
                      <w:lang w:val="en-US"/>
                    </w:rPr>
                  </w:rPrChange>
                </w:rPr>
                <w:t>Giá trị mặc định</w:t>
              </w:r>
            </w:ins>
          </w:p>
        </w:tc>
        <w:tc>
          <w:tcPr>
            <w:tcW w:w="1756" w:type="dxa"/>
            <w:vAlign w:val="center"/>
          </w:tcPr>
          <w:p w14:paraId="05AE77C5" w14:textId="77777777" w:rsidR="0056343E" w:rsidRPr="00BA3432" w:rsidRDefault="0056343E">
            <w:pPr>
              <w:spacing w:line="276" w:lineRule="auto"/>
              <w:jc w:val="center"/>
              <w:rPr>
                <w:ins w:id="20614" w:author="phuong vu" w:date="2018-11-15T18:08:00Z"/>
                <w:b/>
                <w:lang w:val="en-US"/>
                <w:rPrChange w:id="20615" w:author="phuong vu" w:date="2018-11-25T21:55:00Z">
                  <w:rPr>
                    <w:ins w:id="20616" w:author="phuong vu" w:date="2018-11-15T18:08:00Z"/>
                    <w:b/>
                    <w:lang w:val="en-US"/>
                  </w:rPr>
                </w:rPrChange>
              </w:rPr>
              <w:pPrChange w:id="20617" w:author="phuong vu" w:date="2018-11-23T13:48:00Z">
                <w:pPr>
                  <w:spacing w:line="360" w:lineRule="auto"/>
                  <w:jc w:val="center"/>
                </w:pPr>
              </w:pPrChange>
            </w:pPr>
            <w:ins w:id="20618" w:author="phuong vu" w:date="2018-11-15T18:08:00Z">
              <w:r w:rsidRPr="00BA3432">
                <w:rPr>
                  <w:b/>
                  <w:lang w:val="en-US"/>
                  <w:rPrChange w:id="20619" w:author="phuong vu" w:date="2018-11-25T21:55:00Z">
                    <w:rPr>
                      <w:b/>
                      <w:lang w:val="en-US"/>
                    </w:rPr>
                  </w:rPrChange>
                </w:rPr>
                <w:t>Lưu ý</w:t>
              </w:r>
            </w:ins>
          </w:p>
        </w:tc>
      </w:tr>
      <w:tr w:rsidR="0056343E" w:rsidRPr="00BA3432" w14:paraId="07A9DBD8" w14:textId="77777777" w:rsidTr="005A4BEF">
        <w:trPr>
          <w:ins w:id="20620" w:author="phuong vu" w:date="2018-11-15T18:08:00Z"/>
        </w:trPr>
        <w:tc>
          <w:tcPr>
            <w:tcW w:w="805" w:type="dxa"/>
          </w:tcPr>
          <w:p w14:paraId="4BBFCF83" w14:textId="6AB73952" w:rsidR="0056343E" w:rsidRPr="00BA3432" w:rsidRDefault="0056343E">
            <w:pPr>
              <w:spacing w:line="276" w:lineRule="auto"/>
              <w:jc w:val="center"/>
              <w:rPr>
                <w:ins w:id="20621" w:author="phuong vu" w:date="2018-11-15T18:08:00Z"/>
                <w:lang w:val="en-US"/>
                <w:rPrChange w:id="20622" w:author="phuong vu" w:date="2018-11-25T21:55:00Z">
                  <w:rPr>
                    <w:ins w:id="20623" w:author="phuong vu" w:date="2018-11-15T18:08:00Z"/>
                    <w:lang w:val="en-US"/>
                  </w:rPr>
                </w:rPrChange>
              </w:rPr>
              <w:pPrChange w:id="20624" w:author="phuong vu" w:date="2018-11-23T13:48:00Z">
                <w:pPr>
                  <w:spacing w:line="360" w:lineRule="auto"/>
                  <w:jc w:val="center"/>
                </w:pPr>
              </w:pPrChange>
            </w:pPr>
            <w:ins w:id="20625" w:author="phuong vu" w:date="2018-11-15T18:08:00Z">
              <w:r w:rsidRPr="00BA3432">
                <w:rPr>
                  <w:lang w:val="en-US"/>
                  <w:rPrChange w:id="20626" w:author="phuong vu" w:date="2018-11-25T21:55:00Z">
                    <w:rPr>
                      <w:lang w:val="en-US"/>
                    </w:rPr>
                  </w:rPrChange>
                </w:rPr>
                <w:t>1</w:t>
              </w:r>
            </w:ins>
          </w:p>
        </w:tc>
        <w:tc>
          <w:tcPr>
            <w:tcW w:w="1980" w:type="dxa"/>
          </w:tcPr>
          <w:p w14:paraId="1888AA3C" w14:textId="73581387" w:rsidR="0056343E" w:rsidRPr="00BA3432" w:rsidRDefault="0056343E">
            <w:pPr>
              <w:spacing w:line="276" w:lineRule="auto"/>
              <w:rPr>
                <w:ins w:id="20627" w:author="phuong vu" w:date="2018-11-15T18:08:00Z"/>
                <w:lang w:val="en-US"/>
                <w:rPrChange w:id="20628" w:author="phuong vu" w:date="2018-11-25T21:55:00Z">
                  <w:rPr>
                    <w:ins w:id="20629" w:author="phuong vu" w:date="2018-11-15T18:08:00Z"/>
                    <w:lang w:val="en-US"/>
                  </w:rPr>
                </w:rPrChange>
              </w:rPr>
              <w:pPrChange w:id="20630" w:author="phuong vu" w:date="2018-11-23T13:48:00Z">
                <w:pPr>
                  <w:spacing w:line="360" w:lineRule="auto"/>
                </w:pPr>
              </w:pPrChange>
            </w:pPr>
            <w:ins w:id="20631" w:author="phuong vu" w:date="2018-11-15T18:08:00Z">
              <w:r w:rsidRPr="00BA3432">
                <w:rPr>
                  <w:lang w:val="en-US"/>
                  <w:rPrChange w:id="20632" w:author="phuong vu" w:date="2018-11-25T21:55:00Z">
                    <w:rPr>
                      <w:lang w:val="en-US"/>
                    </w:rPr>
                  </w:rPrChange>
                </w:rPr>
                <w:t>Table</w:t>
              </w:r>
            </w:ins>
          </w:p>
        </w:tc>
        <w:tc>
          <w:tcPr>
            <w:tcW w:w="2970" w:type="dxa"/>
          </w:tcPr>
          <w:p w14:paraId="4DF78AE0" w14:textId="78F67E84" w:rsidR="0056343E" w:rsidRPr="00BA3432" w:rsidRDefault="0056343E">
            <w:pPr>
              <w:spacing w:line="276" w:lineRule="auto"/>
              <w:rPr>
                <w:ins w:id="20633" w:author="phuong vu" w:date="2018-11-15T18:08:00Z"/>
                <w:lang w:val="en-US"/>
                <w:rPrChange w:id="20634" w:author="phuong vu" w:date="2018-11-25T21:55:00Z">
                  <w:rPr>
                    <w:ins w:id="20635" w:author="phuong vu" w:date="2018-11-15T18:08:00Z"/>
                    <w:lang w:val="en-US"/>
                  </w:rPr>
                </w:rPrChange>
              </w:rPr>
              <w:pPrChange w:id="20636" w:author="phuong vu" w:date="2018-11-23T13:48:00Z">
                <w:pPr>
                  <w:spacing w:line="360" w:lineRule="auto"/>
                </w:pPr>
              </w:pPrChange>
            </w:pPr>
            <w:ins w:id="20637" w:author="phuong vu" w:date="2018-11-15T18:08:00Z">
              <w:r w:rsidRPr="00BA3432">
                <w:rPr>
                  <w:lang w:val="en-US"/>
                  <w:rPrChange w:id="20638" w:author="phuong vu" w:date="2018-11-25T21:55:00Z">
                    <w:rPr>
                      <w:lang w:val="en-US"/>
                    </w:rPr>
                  </w:rPrChange>
                </w:rPr>
                <w:t>Hiển thị danh sách đơn hàng</w:t>
              </w:r>
            </w:ins>
            <w:ins w:id="20639" w:author="phuong vu" w:date="2018-11-15T18:15:00Z">
              <w:r w:rsidR="00297E5D" w:rsidRPr="00BA3432">
                <w:rPr>
                  <w:lang w:val="en-US"/>
                  <w:rPrChange w:id="20640" w:author="phuong vu" w:date="2018-11-25T21:55:00Z">
                    <w:rPr>
                      <w:lang w:val="en-US"/>
                    </w:rPr>
                  </w:rPrChange>
                </w:rPr>
                <w:t xml:space="preserve"> (</w:t>
              </w:r>
            </w:ins>
            <w:ins w:id="20641" w:author="phuong vu" w:date="2018-11-15T18:16:00Z">
              <w:r w:rsidR="00297E5D" w:rsidRPr="00BA3432">
                <w:rPr>
                  <w:lang w:val="en-US"/>
                  <w:rPrChange w:id="20642" w:author="phuong vu" w:date="2018-11-25T21:55:00Z">
                    <w:rPr>
                      <w:lang w:val="en-US"/>
                    </w:rPr>
                  </w:rPrChange>
                </w:rPr>
                <w:t>xem thêm phụ lục</w:t>
              </w:r>
            </w:ins>
            <w:ins w:id="20643" w:author="phuong vu" w:date="2018-11-15T18:18:00Z">
              <w:r w:rsidR="00B264D7" w:rsidRPr="00BA3432">
                <w:rPr>
                  <w:lang w:val="en-US"/>
                  <w:rPrChange w:id="20644" w:author="phuong vu" w:date="2018-11-25T21:55:00Z">
                    <w:rPr>
                      <w:lang w:val="en-US"/>
                    </w:rPr>
                  </w:rPrChange>
                </w:rPr>
                <w:t xml:space="preserve"> </w:t>
              </w:r>
            </w:ins>
            <w:ins w:id="20645" w:author="phuong vu" w:date="2018-11-15T18:19:00Z">
              <w:r w:rsidR="00B264D7" w:rsidRPr="00AD0E2E">
                <w:rPr>
                  <w:lang w:val="en-US"/>
                </w:rPr>
                <w:fldChar w:fldCharType="begin"/>
              </w:r>
              <w:r w:rsidR="00B264D7" w:rsidRPr="00BA3432">
                <w:rPr>
                  <w:lang w:val="en-US"/>
                  <w:rPrChange w:id="20646" w:author="phuong vu" w:date="2018-11-25T21:55:00Z">
                    <w:rPr>
                      <w:lang w:val="en-US"/>
                    </w:rPr>
                  </w:rPrChange>
                </w:rPr>
                <w:instrText xml:space="preserve"> PAGEREF _Ref530069275 \h </w:instrText>
              </w:r>
            </w:ins>
            <w:r w:rsidR="00B264D7" w:rsidRPr="00BA3432">
              <w:rPr>
                <w:lang w:val="en-US"/>
                <w:rPrChange w:id="20647" w:author="phuong vu" w:date="2018-11-25T21:55:00Z">
                  <w:rPr>
                    <w:lang w:val="en-US"/>
                  </w:rPr>
                </w:rPrChange>
              </w:rPr>
            </w:r>
            <w:r w:rsidR="00B264D7" w:rsidRPr="00BA3432">
              <w:rPr>
                <w:lang w:val="en-US"/>
                <w:rPrChange w:id="20648" w:author="phuong vu" w:date="2018-11-25T21:55:00Z">
                  <w:rPr>
                    <w:lang w:val="en-US"/>
                  </w:rPr>
                </w:rPrChange>
              </w:rPr>
              <w:fldChar w:fldCharType="separate"/>
            </w:r>
            <w:ins w:id="20649" w:author="phuong vu" w:date="2018-11-23T14:44:00Z">
              <w:r w:rsidR="00D515F9" w:rsidRPr="00BA3432">
                <w:rPr>
                  <w:noProof/>
                  <w:lang w:val="en-US"/>
                  <w:rPrChange w:id="20650" w:author="phuong vu" w:date="2018-11-25T21:55:00Z">
                    <w:rPr>
                      <w:noProof/>
                      <w:lang w:val="en-US"/>
                    </w:rPr>
                  </w:rPrChange>
                </w:rPr>
                <w:t>103</w:t>
              </w:r>
            </w:ins>
            <w:ins w:id="20651" w:author="phuong vu" w:date="2018-11-15T18:19:00Z">
              <w:r w:rsidR="00B264D7" w:rsidRPr="00BA3432">
                <w:rPr>
                  <w:lang w:val="en-US"/>
                  <w:rPrChange w:id="20652" w:author="phuong vu" w:date="2018-11-25T21:55:00Z">
                    <w:rPr>
                      <w:lang w:val="en-US"/>
                    </w:rPr>
                  </w:rPrChange>
                </w:rPr>
                <w:fldChar w:fldCharType="end"/>
              </w:r>
            </w:ins>
            <w:ins w:id="20653" w:author="phuong vu" w:date="2018-11-15T18:16:00Z">
              <w:r w:rsidR="00297E5D" w:rsidRPr="00AD0E2E">
                <w:rPr>
                  <w:lang w:val="en-US"/>
                </w:rPr>
                <w:t>)</w:t>
              </w:r>
            </w:ins>
          </w:p>
        </w:tc>
        <w:tc>
          <w:tcPr>
            <w:tcW w:w="1266" w:type="dxa"/>
          </w:tcPr>
          <w:p w14:paraId="2C978D5E" w14:textId="77777777" w:rsidR="0056343E" w:rsidRPr="00BA3432" w:rsidRDefault="0056343E">
            <w:pPr>
              <w:spacing w:line="276" w:lineRule="auto"/>
              <w:rPr>
                <w:ins w:id="20654" w:author="phuong vu" w:date="2018-11-15T18:08:00Z"/>
                <w:lang w:val="en-US"/>
                <w:rPrChange w:id="20655" w:author="phuong vu" w:date="2018-11-25T21:55:00Z">
                  <w:rPr>
                    <w:ins w:id="20656" w:author="phuong vu" w:date="2018-11-15T18:08:00Z"/>
                    <w:lang w:val="en-US"/>
                  </w:rPr>
                </w:rPrChange>
              </w:rPr>
              <w:pPrChange w:id="20657" w:author="phuong vu" w:date="2018-11-23T13:48:00Z">
                <w:pPr>
                  <w:spacing w:line="360" w:lineRule="auto"/>
                </w:pPr>
              </w:pPrChange>
            </w:pPr>
          </w:p>
        </w:tc>
        <w:tc>
          <w:tcPr>
            <w:tcW w:w="1756" w:type="dxa"/>
          </w:tcPr>
          <w:p w14:paraId="4D170865" w14:textId="3C107654" w:rsidR="0056343E" w:rsidRPr="00BA3432" w:rsidRDefault="00D94765">
            <w:pPr>
              <w:spacing w:line="276" w:lineRule="auto"/>
              <w:rPr>
                <w:ins w:id="20658" w:author="phuong vu" w:date="2018-11-15T18:08:00Z"/>
                <w:lang w:val="en-US"/>
                <w:rPrChange w:id="20659" w:author="phuong vu" w:date="2018-11-25T21:55:00Z">
                  <w:rPr>
                    <w:ins w:id="20660" w:author="phuong vu" w:date="2018-11-15T18:08:00Z"/>
                    <w:lang w:val="en-US"/>
                  </w:rPr>
                </w:rPrChange>
              </w:rPr>
              <w:pPrChange w:id="20661" w:author="phuong vu" w:date="2018-11-23T13:48:00Z">
                <w:pPr>
                  <w:spacing w:line="360" w:lineRule="auto"/>
                </w:pPr>
              </w:pPrChange>
            </w:pPr>
            <w:ins w:id="20662" w:author="phuong vu" w:date="2018-11-15T18:12:00Z">
              <w:r w:rsidRPr="00BA3432">
                <w:rPr>
                  <w:lang w:val="en-US"/>
                  <w:rPrChange w:id="20663" w:author="phuong vu" w:date="2018-11-25T21:55:00Z">
                    <w:rPr>
                      <w:lang w:val="en-US"/>
                    </w:rPr>
                  </w:rPrChange>
                </w:rPr>
                <w:t>Tùy từng trạng thái hiển thị thông khác nhau</w:t>
              </w:r>
            </w:ins>
          </w:p>
        </w:tc>
      </w:tr>
      <w:tr w:rsidR="0056343E" w:rsidRPr="00BA3432" w14:paraId="4A5CA77B" w14:textId="77777777" w:rsidTr="005A4BEF">
        <w:trPr>
          <w:ins w:id="20664" w:author="phuong vu" w:date="2018-11-15T18:08:00Z"/>
        </w:trPr>
        <w:tc>
          <w:tcPr>
            <w:tcW w:w="805" w:type="dxa"/>
          </w:tcPr>
          <w:p w14:paraId="1A639615" w14:textId="220EBDD1" w:rsidR="0056343E" w:rsidRPr="00BA3432" w:rsidRDefault="0056343E">
            <w:pPr>
              <w:spacing w:line="276" w:lineRule="auto"/>
              <w:jc w:val="center"/>
              <w:rPr>
                <w:ins w:id="20665" w:author="phuong vu" w:date="2018-11-15T18:08:00Z"/>
                <w:lang w:val="en-US"/>
                <w:rPrChange w:id="20666" w:author="phuong vu" w:date="2018-11-25T21:55:00Z">
                  <w:rPr>
                    <w:ins w:id="20667" w:author="phuong vu" w:date="2018-11-15T18:08:00Z"/>
                    <w:lang w:val="en-US"/>
                  </w:rPr>
                </w:rPrChange>
              </w:rPr>
              <w:pPrChange w:id="20668" w:author="phuong vu" w:date="2018-11-23T13:48:00Z">
                <w:pPr>
                  <w:spacing w:line="360" w:lineRule="auto"/>
                  <w:jc w:val="center"/>
                </w:pPr>
              </w:pPrChange>
            </w:pPr>
            <w:ins w:id="20669" w:author="phuong vu" w:date="2018-11-15T18:08:00Z">
              <w:r w:rsidRPr="00BA3432">
                <w:rPr>
                  <w:lang w:val="en-US"/>
                  <w:rPrChange w:id="20670" w:author="phuong vu" w:date="2018-11-25T21:55:00Z">
                    <w:rPr>
                      <w:lang w:val="en-US"/>
                    </w:rPr>
                  </w:rPrChange>
                </w:rPr>
                <w:t>2</w:t>
              </w:r>
            </w:ins>
          </w:p>
        </w:tc>
        <w:tc>
          <w:tcPr>
            <w:tcW w:w="1980" w:type="dxa"/>
          </w:tcPr>
          <w:p w14:paraId="79816856" w14:textId="5F79C646" w:rsidR="0056343E" w:rsidRPr="00BA3432" w:rsidRDefault="0056343E">
            <w:pPr>
              <w:spacing w:line="276" w:lineRule="auto"/>
              <w:rPr>
                <w:ins w:id="20671" w:author="phuong vu" w:date="2018-11-15T18:08:00Z"/>
                <w:lang w:val="en-US"/>
                <w:rPrChange w:id="20672" w:author="phuong vu" w:date="2018-11-25T21:55:00Z">
                  <w:rPr>
                    <w:ins w:id="20673" w:author="phuong vu" w:date="2018-11-15T18:08:00Z"/>
                    <w:lang w:val="en-US"/>
                  </w:rPr>
                </w:rPrChange>
              </w:rPr>
              <w:pPrChange w:id="20674" w:author="phuong vu" w:date="2018-11-23T13:48:00Z">
                <w:pPr>
                  <w:spacing w:line="360" w:lineRule="auto"/>
                </w:pPr>
              </w:pPrChange>
            </w:pPr>
            <w:ins w:id="20675" w:author="phuong vu" w:date="2018-11-15T18:08:00Z">
              <w:r w:rsidRPr="00BA3432">
                <w:rPr>
                  <w:lang w:val="en-US"/>
                  <w:rPrChange w:id="20676" w:author="phuong vu" w:date="2018-11-25T21:55:00Z">
                    <w:rPr>
                      <w:lang w:val="en-US"/>
                    </w:rPr>
                  </w:rPrChange>
                </w:rPr>
                <w:t>inputText</w:t>
              </w:r>
            </w:ins>
          </w:p>
        </w:tc>
        <w:tc>
          <w:tcPr>
            <w:tcW w:w="2970" w:type="dxa"/>
          </w:tcPr>
          <w:p w14:paraId="748C9ABC" w14:textId="47A61E8B" w:rsidR="0056343E" w:rsidRPr="00BA3432" w:rsidRDefault="00575627">
            <w:pPr>
              <w:spacing w:line="276" w:lineRule="auto"/>
              <w:rPr>
                <w:ins w:id="20677" w:author="phuong vu" w:date="2018-11-15T18:08:00Z"/>
                <w:lang w:val="en-US"/>
                <w:rPrChange w:id="20678" w:author="phuong vu" w:date="2018-11-25T21:55:00Z">
                  <w:rPr>
                    <w:ins w:id="20679" w:author="phuong vu" w:date="2018-11-15T18:08:00Z"/>
                    <w:lang w:val="en-US"/>
                  </w:rPr>
                </w:rPrChange>
              </w:rPr>
              <w:pPrChange w:id="20680" w:author="phuong vu" w:date="2018-11-23T13:48:00Z">
                <w:pPr>
                  <w:spacing w:line="360" w:lineRule="auto"/>
                </w:pPr>
              </w:pPrChange>
            </w:pPr>
            <w:ins w:id="20681" w:author="phuong vu" w:date="2018-11-15T18:09:00Z">
              <w:r w:rsidRPr="00BA3432">
                <w:rPr>
                  <w:lang w:val="en-US"/>
                  <w:rPrChange w:id="20682" w:author="phuong vu" w:date="2018-11-25T21:55:00Z">
                    <w:rPr>
                      <w:lang w:val="en-US"/>
                    </w:rPr>
                  </w:rPrChange>
                </w:rPr>
                <w:t>Tìm kiếm</w:t>
              </w:r>
            </w:ins>
          </w:p>
        </w:tc>
        <w:tc>
          <w:tcPr>
            <w:tcW w:w="1266" w:type="dxa"/>
          </w:tcPr>
          <w:p w14:paraId="511902ED" w14:textId="39306E35" w:rsidR="0056343E" w:rsidRPr="00BA3432" w:rsidRDefault="0056343E">
            <w:pPr>
              <w:spacing w:line="276" w:lineRule="auto"/>
              <w:rPr>
                <w:ins w:id="20683" w:author="phuong vu" w:date="2018-11-15T18:08:00Z"/>
                <w:lang w:val="en-US"/>
                <w:rPrChange w:id="20684" w:author="phuong vu" w:date="2018-11-25T21:55:00Z">
                  <w:rPr>
                    <w:ins w:id="20685" w:author="phuong vu" w:date="2018-11-15T18:08:00Z"/>
                    <w:lang w:val="en-US"/>
                  </w:rPr>
                </w:rPrChange>
              </w:rPr>
              <w:pPrChange w:id="20686" w:author="phuong vu" w:date="2018-11-23T13:48:00Z">
                <w:pPr>
                  <w:spacing w:line="360" w:lineRule="auto"/>
                </w:pPr>
              </w:pPrChange>
            </w:pPr>
          </w:p>
        </w:tc>
        <w:tc>
          <w:tcPr>
            <w:tcW w:w="1756" w:type="dxa"/>
          </w:tcPr>
          <w:p w14:paraId="479215D7" w14:textId="7F286DFF" w:rsidR="0056343E" w:rsidRPr="00BA3432" w:rsidRDefault="000919CD">
            <w:pPr>
              <w:spacing w:line="276" w:lineRule="auto"/>
              <w:rPr>
                <w:ins w:id="20687" w:author="phuong vu" w:date="2018-11-15T18:08:00Z"/>
                <w:lang w:val="en-US"/>
                <w:rPrChange w:id="20688" w:author="phuong vu" w:date="2018-11-25T21:55:00Z">
                  <w:rPr>
                    <w:ins w:id="20689" w:author="phuong vu" w:date="2018-11-15T18:08:00Z"/>
                    <w:lang w:val="en-US"/>
                  </w:rPr>
                </w:rPrChange>
              </w:rPr>
              <w:pPrChange w:id="20690" w:author="phuong vu" w:date="2018-11-23T13:48:00Z">
                <w:pPr>
                  <w:spacing w:line="360" w:lineRule="auto"/>
                </w:pPr>
              </w:pPrChange>
            </w:pPr>
            <w:ins w:id="20691" w:author="phuong vu" w:date="2018-11-15T21:54:00Z">
              <w:r w:rsidRPr="00BA3432">
                <w:rPr>
                  <w:lang w:val="en-US"/>
                  <w:rPrChange w:id="20692" w:author="phuong vu" w:date="2018-11-25T21:55:00Z">
                    <w:rPr>
                      <w:lang w:val="en-US"/>
                    </w:rPr>
                  </w:rPrChange>
                </w:rPr>
                <w:t xml:space="preserve">Dữ liệu tìm kiếm và </w:t>
              </w:r>
            </w:ins>
            <w:ins w:id="20693" w:author="phuong vu" w:date="2018-11-15T21:55:00Z">
              <w:r w:rsidRPr="00BA3432">
                <w:rPr>
                  <w:lang w:val="en-US"/>
                  <w:rPrChange w:id="20694" w:author="phuong vu" w:date="2018-11-25T21:55:00Z">
                    <w:rPr>
                      <w:lang w:val="en-US"/>
                    </w:rPr>
                  </w:rPrChange>
                </w:rPr>
                <w:t>lọc theo dữ liệu bảng đang hiển thị</w:t>
              </w:r>
            </w:ins>
          </w:p>
        </w:tc>
      </w:tr>
      <w:tr w:rsidR="0056343E" w:rsidRPr="00BA3432" w14:paraId="6EDEB422" w14:textId="77777777" w:rsidTr="005A4BEF">
        <w:trPr>
          <w:ins w:id="20695" w:author="phuong vu" w:date="2018-11-15T18:08:00Z"/>
        </w:trPr>
        <w:tc>
          <w:tcPr>
            <w:tcW w:w="805" w:type="dxa"/>
          </w:tcPr>
          <w:p w14:paraId="5F91F35F" w14:textId="4AEEA771" w:rsidR="0056343E" w:rsidRPr="00BA3432" w:rsidRDefault="00575627">
            <w:pPr>
              <w:spacing w:line="276" w:lineRule="auto"/>
              <w:jc w:val="center"/>
              <w:rPr>
                <w:ins w:id="20696" w:author="phuong vu" w:date="2018-11-15T18:08:00Z"/>
                <w:lang w:val="en-US"/>
                <w:rPrChange w:id="20697" w:author="phuong vu" w:date="2018-11-25T21:55:00Z">
                  <w:rPr>
                    <w:ins w:id="20698" w:author="phuong vu" w:date="2018-11-15T18:08:00Z"/>
                    <w:lang w:val="en-US"/>
                  </w:rPr>
                </w:rPrChange>
              </w:rPr>
              <w:pPrChange w:id="20699" w:author="phuong vu" w:date="2018-11-23T13:48:00Z">
                <w:pPr>
                  <w:spacing w:line="360" w:lineRule="auto"/>
                  <w:jc w:val="center"/>
                </w:pPr>
              </w:pPrChange>
            </w:pPr>
            <w:ins w:id="20700" w:author="phuong vu" w:date="2018-11-15T18:09:00Z">
              <w:r w:rsidRPr="00BA3432">
                <w:rPr>
                  <w:lang w:val="en-US"/>
                  <w:rPrChange w:id="20701" w:author="phuong vu" w:date="2018-11-25T21:55:00Z">
                    <w:rPr>
                      <w:lang w:val="en-US"/>
                    </w:rPr>
                  </w:rPrChange>
                </w:rPr>
                <w:t>3</w:t>
              </w:r>
            </w:ins>
          </w:p>
        </w:tc>
        <w:tc>
          <w:tcPr>
            <w:tcW w:w="1980" w:type="dxa"/>
          </w:tcPr>
          <w:p w14:paraId="7D326D9B" w14:textId="144973FC" w:rsidR="0056343E" w:rsidRPr="00BA3432" w:rsidRDefault="00575627">
            <w:pPr>
              <w:spacing w:line="276" w:lineRule="auto"/>
              <w:rPr>
                <w:ins w:id="20702" w:author="phuong vu" w:date="2018-11-15T18:08:00Z"/>
                <w:lang w:val="en-US"/>
                <w:rPrChange w:id="20703" w:author="phuong vu" w:date="2018-11-25T21:55:00Z">
                  <w:rPr>
                    <w:ins w:id="20704" w:author="phuong vu" w:date="2018-11-15T18:08:00Z"/>
                    <w:lang w:val="en-US"/>
                  </w:rPr>
                </w:rPrChange>
              </w:rPr>
              <w:pPrChange w:id="20705" w:author="phuong vu" w:date="2018-11-23T13:48:00Z">
                <w:pPr>
                  <w:spacing w:line="360" w:lineRule="auto"/>
                </w:pPr>
              </w:pPrChange>
            </w:pPr>
            <w:ins w:id="20706" w:author="phuong vu" w:date="2018-11-15T18:09:00Z">
              <w:r w:rsidRPr="00BA3432">
                <w:rPr>
                  <w:lang w:val="en-US"/>
                  <w:rPrChange w:id="20707" w:author="phuong vu" w:date="2018-11-25T21:55:00Z">
                    <w:rPr>
                      <w:lang w:val="en-US"/>
                    </w:rPr>
                  </w:rPrChange>
                </w:rPr>
                <w:t>Button</w:t>
              </w:r>
            </w:ins>
          </w:p>
        </w:tc>
        <w:tc>
          <w:tcPr>
            <w:tcW w:w="2970" w:type="dxa"/>
          </w:tcPr>
          <w:p w14:paraId="12A3DB4E" w14:textId="4EE2EBDB" w:rsidR="0056343E" w:rsidRPr="00BA3432" w:rsidRDefault="00575627">
            <w:pPr>
              <w:spacing w:line="276" w:lineRule="auto"/>
              <w:rPr>
                <w:ins w:id="20708" w:author="phuong vu" w:date="2018-11-15T18:08:00Z"/>
                <w:lang w:val="en-US"/>
                <w:rPrChange w:id="20709" w:author="phuong vu" w:date="2018-11-25T21:55:00Z">
                  <w:rPr>
                    <w:ins w:id="20710" w:author="phuong vu" w:date="2018-11-15T18:08:00Z"/>
                    <w:lang w:val="en-US"/>
                  </w:rPr>
                </w:rPrChange>
              </w:rPr>
              <w:pPrChange w:id="20711" w:author="phuong vu" w:date="2018-11-23T13:48:00Z">
                <w:pPr>
                  <w:spacing w:line="360" w:lineRule="auto"/>
                </w:pPr>
              </w:pPrChange>
            </w:pPr>
            <w:ins w:id="20712" w:author="phuong vu" w:date="2018-11-15T18:09:00Z">
              <w:r w:rsidRPr="00BA3432">
                <w:rPr>
                  <w:lang w:val="en-US"/>
                  <w:rPrChange w:id="20713" w:author="phuong vu" w:date="2018-11-25T21:55:00Z">
                    <w:rPr>
                      <w:lang w:val="en-US"/>
                    </w:rPr>
                  </w:rPrChange>
                </w:rPr>
                <w:t>Xóa nội dung tìm kiếm</w:t>
              </w:r>
            </w:ins>
          </w:p>
        </w:tc>
        <w:tc>
          <w:tcPr>
            <w:tcW w:w="1266" w:type="dxa"/>
          </w:tcPr>
          <w:p w14:paraId="33210CE3" w14:textId="77777777" w:rsidR="0056343E" w:rsidRPr="00BA3432" w:rsidRDefault="0056343E">
            <w:pPr>
              <w:spacing w:line="276" w:lineRule="auto"/>
              <w:rPr>
                <w:ins w:id="20714" w:author="phuong vu" w:date="2018-11-15T18:08:00Z"/>
                <w:lang w:val="en-US"/>
                <w:rPrChange w:id="20715" w:author="phuong vu" w:date="2018-11-25T21:55:00Z">
                  <w:rPr>
                    <w:ins w:id="20716" w:author="phuong vu" w:date="2018-11-15T18:08:00Z"/>
                    <w:lang w:val="en-US"/>
                  </w:rPr>
                </w:rPrChange>
              </w:rPr>
              <w:pPrChange w:id="20717" w:author="phuong vu" w:date="2018-11-23T13:48:00Z">
                <w:pPr>
                  <w:spacing w:line="360" w:lineRule="auto"/>
                </w:pPr>
              </w:pPrChange>
            </w:pPr>
          </w:p>
        </w:tc>
        <w:tc>
          <w:tcPr>
            <w:tcW w:w="1756" w:type="dxa"/>
          </w:tcPr>
          <w:p w14:paraId="15F83A3B" w14:textId="77777777" w:rsidR="0056343E" w:rsidRPr="00BA3432" w:rsidRDefault="0056343E">
            <w:pPr>
              <w:spacing w:line="276" w:lineRule="auto"/>
              <w:rPr>
                <w:ins w:id="20718" w:author="phuong vu" w:date="2018-11-15T18:08:00Z"/>
                <w:lang w:val="en-US"/>
                <w:rPrChange w:id="20719" w:author="phuong vu" w:date="2018-11-25T21:55:00Z">
                  <w:rPr>
                    <w:ins w:id="20720" w:author="phuong vu" w:date="2018-11-15T18:08:00Z"/>
                    <w:lang w:val="en-US"/>
                  </w:rPr>
                </w:rPrChange>
              </w:rPr>
              <w:pPrChange w:id="20721" w:author="phuong vu" w:date="2018-11-23T13:48:00Z">
                <w:pPr>
                  <w:spacing w:line="360" w:lineRule="auto"/>
                </w:pPr>
              </w:pPrChange>
            </w:pPr>
          </w:p>
        </w:tc>
      </w:tr>
    </w:tbl>
    <w:p w14:paraId="388DF86F" w14:textId="77777777" w:rsidR="0056343E" w:rsidRPr="00BA3432" w:rsidRDefault="0056343E">
      <w:pPr>
        <w:spacing w:line="276" w:lineRule="auto"/>
        <w:rPr>
          <w:lang w:val="en-US"/>
          <w:rPrChange w:id="20722" w:author="phuong vu" w:date="2018-11-25T21:55:00Z">
            <w:rPr>
              <w:lang w:val="en-US"/>
            </w:rPr>
          </w:rPrChange>
        </w:rPr>
        <w:pPrChange w:id="20723" w:author="phuong vu" w:date="2018-11-23T13:48:00Z">
          <w:pPr>
            <w:pStyle w:val="Heading6"/>
          </w:pPr>
        </w:pPrChange>
      </w:pPr>
    </w:p>
    <w:p w14:paraId="53FD8C24" w14:textId="66DAC424" w:rsidR="00AA3488" w:rsidRPr="00BA3432" w:rsidRDefault="00AA3488">
      <w:pPr>
        <w:pStyle w:val="Heading6"/>
        <w:spacing w:line="276" w:lineRule="auto"/>
        <w:rPr>
          <w:ins w:id="20724" w:author="phuong vu" w:date="2018-11-21T21:35:00Z"/>
          <w:rFonts w:cstheme="majorHAnsi"/>
          <w:lang w:val="en-US"/>
          <w:rPrChange w:id="20725" w:author="phuong vu" w:date="2018-11-25T21:55:00Z">
            <w:rPr>
              <w:ins w:id="20726" w:author="phuong vu" w:date="2018-11-21T21:35:00Z"/>
              <w:lang w:val="en-US"/>
            </w:rPr>
          </w:rPrChange>
        </w:rPr>
        <w:pPrChange w:id="20727" w:author="phuong vu" w:date="2018-11-23T13:48:00Z">
          <w:pPr>
            <w:pStyle w:val="Heading6"/>
          </w:pPr>
        </w:pPrChange>
      </w:pPr>
      <w:del w:id="20728" w:author="phuong vu" w:date="2018-11-21T21:34:00Z">
        <w:r w:rsidRPr="00BA3432" w:rsidDel="005645EE">
          <w:rPr>
            <w:rFonts w:cstheme="majorHAnsi"/>
            <w:lang w:val="en-US"/>
            <w:rPrChange w:id="20729" w:author="phuong vu" w:date="2018-11-25T21:55:00Z">
              <w:rPr>
                <w:lang w:val="en-US"/>
              </w:rPr>
            </w:rPrChange>
          </w:rPr>
          <w:delText>Cách xử lí</w:delText>
        </w:r>
      </w:del>
      <w:ins w:id="20730" w:author="phuong vu" w:date="2018-11-21T21:34:00Z">
        <w:r w:rsidR="005645EE" w:rsidRPr="00BA3432">
          <w:rPr>
            <w:rFonts w:cstheme="majorHAnsi"/>
            <w:lang w:val="en-US"/>
            <w:rPrChange w:id="20731"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RPr="00BA3432" w14:paraId="391A7EBE" w14:textId="77777777" w:rsidTr="000A5A23">
        <w:trPr>
          <w:ins w:id="20732" w:author="phuong vu" w:date="2018-11-21T21:35:00Z"/>
        </w:trPr>
        <w:tc>
          <w:tcPr>
            <w:tcW w:w="805" w:type="dxa"/>
            <w:vMerge w:val="restart"/>
            <w:vAlign w:val="center"/>
          </w:tcPr>
          <w:p w14:paraId="2A732564" w14:textId="77777777" w:rsidR="005645EE" w:rsidRPr="00BA3432" w:rsidRDefault="005645EE">
            <w:pPr>
              <w:spacing w:line="276" w:lineRule="auto"/>
              <w:jc w:val="center"/>
              <w:rPr>
                <w:ins w:id="20733" w:author="phuong vu" w:date="2018-11-21T21:35:00Z"/>
                <w:b/>
                <w:lang w:val="en-US"/>
                <w:rPrChange w:id="20734" w:author="phuong vu" w:date="2018-11-25T21:55:00Z">
                  <w:rPr>
                    <w:ins w:id="20735" w:author="phuong vu" w:date="2018-11-21T21:35:00Z"/>
                    <w:b/>
                    <w:lang w:val="en-US"/>
                  </w:rPr>
                </w:rPrChange>
              </w:rPr>
              <w:pPrChange w:id="20736" w:author="phuong vu" w:date="2018-11-23T13:48:00Z">
                <w:pPr>
                  <w:spacing w:line="360" w:lineRule="auto"/>
                  <w:jc w:val="center"/>
                </w:pPr>
              </w:pPrChange>
            </w:pPr>
            <w:ins w:id="20737" w:author="phuong vu" w:date="2018-11-21T21:35:00Z">
              <w:r w:rsidRPr="00BA3432">
                <w:rPr>
                  <w:b/>
                  <w:lang w:val="en-US"/>
                  <w:rPrChange w:id="20738" w:author="phuong vu" w:date="2018-11-25T21:55:00Z">
                    <w:rPr>
                      <w:b/>
                      <w:lang w:val="en-US"/>
                    </w:rPr>
                  </w:rPrChange>
                </w:rPr>
                <w:t>STT</w:t>
              </w:r>
            </w:ins>
          </w:p>
        </w:tc>
        <w:tc>
          <w:tcPr>
            <w:tcW w:w="2120" w:type="dxa"/>
            <w:vMerge w:val="restart"/>
            <w:vAlign w:val="center"/>
          </w:tcPr>
          <w:p w14:paraId="1E6E49DE" w14:textId="77777777" w:rsidR="005645EE" w:rsidRPr="00BA3432" w:rsidRDefault="005645EE">
            <w:pPr>
              <w:spacing w:line="276" w:lineRule="auto"/>
              <w:jc w:val="center"/>
              <w:rPr>
                <w:ins w:id="20739" w:author="phuong vu" w:date="2018-11-21T21:35:00Z"/>
                <w:b/>
                <w:lang w:val="en-US"/>
                <w:rPrChange w:id="20740" w:author="phuong vu" w:date="2018-11-25T21:55:00Z">
                  <w:rPr>
                    <w:ins w:id="20741" w:author="phuong vu" w:date="2018-11-21T21:35:00Z"/>
                    <w:b/>
                    <w:lang w:val="en-US"/>
                  </w:rPr>
                </w:rPrChange>
              </w:rPr>
              <w:pPrChange w:id="20742" w:author="phuong vu" w:date="2018-11-23T13:48:00Z">
                <w:pPr>
                  <w:spacing w:line="360" w:lineRule="auto"/>
                  <w:jc w:val="center"/>
                </w:pPr>
              </w:pPrChange>
            </w:pPr>
            <w:ins w:id="20743" w:author="phuong vu" w:date="2018-11-21T21:35:00Z">
              <w:r w:rsidRPr="00BA3432">
                <w:rPr>
                  <w:b/>
                  <w:lang w:val="en-US"/>
                  <w:rPrChange w:id="20744" w:author="phuong vu" w:date="2018-11-25T21:55:00Z">
                    <w:rPr>
                      <w:b/>
                      <w:lang w:val="en-US"/>
                    </w:rPr>
                  </w:rPrChange>
                </w:rPr>
                <w:t>Tên bảng/</w:t>
              </w:r>
            </w:ins>
          </w:p>
          <w:p w14:paraId="081489A4" w14:textId="77777777" w:rsidR="005645EE" w:rsidRPr="00BA3432" w:rsidRDefault="005645EE">
            <w:pPr>
              <w:spacing w:line="276" w:lineRule="auto"/>
              <w:jc w:val="center"/>
              <w:rPr>
                <w:ins w:id="20745" w:author="phuong vu" w:date="2018-11-21T21:35:00Z"/>
                <w:b/>
                <w:lang w:val="en-US"/>
                <w:rPrChange w:id="20746" w:author="phuong vu" w:date="2018-11-25T21:55:00Z">
                  <w:rPr>
                    <w:ins w:id="20747" w:author="phuong vu" w:date="2018-11-21T21:35:00Z"/>
                    <w:b/>
                    <w:lang w:val="en-US"/>
                  </w:rPr>
                </w:rPrChange>
              </w:rPr>
              <w:pPrChange w:id="20748" w:author="phuong vu" w:date="2018-11-23T13:48:00Z">
                <w:pPr>
                  <w:spacing w:line="360" w:lineRule="auto"/>
                  <w:jc w:val="center"/>
                </w:pPr>
              </w:pPrChange>
            </w:pPr>
            <w:ins w:id="20749" w:author="phuong vu" w:date="2018-11-21T21:35:00Z">
              <w:r w:rsidRPr="00BA3432">
                <w:rPr>
                  <w:b/>
                  <w:lang w:val="en-US"/>
                  <w:rPrChange w:id="20750" w:author="phuong vu" w:date="2018-11-25T21:55:00Z">
                    <w:rPr>
                      <w:b/>
                      <w:lang w:val="en-US"/>
                    </w:rPr>
                  </w:rPrChange>
                </w:rPr>
                <w:t>Cấu trúc dữ liệu</w:t>
              </w:r>
            </w:ins>
          </w:p>
        </w:tc>
        <w:tc>
          <w:tcPr>
            <w:tcW w:w="5852" w:type="dxa"/>
            <w:gridSpan w:val="4"/>
            <w:vAlign w:val="center"/>
          </w:tcPr>
          <w:p w14:paraId="16F110B4" w14:textId="77777777" w:rsidR="005645EE" w:rsidRPr="00BA3432" w:rsidRDefault="005645EE">
            <w:pPr>
              <w:spacing w:line="276" w:lineRule="auto"/>
              <w:jc w:val="center"/>
              <w:rPr>
                <w:ins w:id="20751" w:author="phuong vu" w:date="2018-11-21T21:35:00Z"/>
                <w:b/>
                <w:lang w:val="en-US"/>
                <w:rPrChange w:id="20752" w:author="phuong vu" w:date="2018-11-25T21:55:00Z">
                  <w:rPr>
                    <w:ins w:id="20753" w:author="phuong vu" w:date="2018-11-21T21:35:00Z"/>
                    <w:b/>
                    <w:lang w:val="en-US"/>
                  </w:rPr>
                </w:rPrChange>
              </w:rPr>
              <w:pPrChange w:id="20754" w:author="phuong vu" w:date="2018-11-23T13:48:00Z">
                <w:pPr>
                  <w:spacing w:line="360" w:lineRule="auto"/>
                  <w:jc w:val="center"/>
                </w:pPr>
              </w:pPrChange>
            </w:pPr>
            <w:ins w:id="20755" w:author="phuong vu" w:date="2018-11-21T21:35:00Z">
              <w:r w:rsidRPr="00BA3432">
                <w:rPr>
                  <w:b/>
                  <w:lang w:val="en-US"/>
                  <w:rPrChange w:id="20756" w:author="phuong vu" w:date="2018-11-25T21:55:00Z">
                    <w:rPr>
                      <w:b/>
                      <w:lang w:val="en-US"/>
                    </w:rPr>
                  </w:rPrChange>
                </w:rPr>
                <w:t>Phương thức</w:t>
              </w:r>
            </w:ins>
          </w:p>
        </w:tc>
      </w:tr>
      <w:tr w:rsidR="005645EE" w:rsidRPr="00BA3432" w14:paraId="0A7920FA" w14:textId="77777777" w:rsidTr="000A5A23">
        <w:trPr>
          <w:ins w:id="20757" w:author="phuong vu" w:date="2018-11-21T21:35:00Z"/>
        </w:trPr>
        <w:tc>
          <w:tcPr>
            <w:tcW w:w="805" w:type="dxa"/>
            <w:vMerge/>
            <w:vAlign w:val="center"/>
          </w:tcPr>
          <w:p w14:paraId="487CFF16" w14:textId="77777777" w:rsidR="005645EE" w:rsidRPr="00BA3432" w:rsidRDefault="005645EE">
            <w:pPr>
              <w:spacing w:line="276" w:lineRule="auto"/>
              <w:jc w:val="center"/>
              <w:rPr>
                <w:ins w:id="20758" w:author="phuong vu" w:date="2018-11-21T21:35:00Z"/>
                <w:b/>
                <w:lang w:val="en-US"/>
                <w:rPrChange w:id="20759" w:author="phuong vu" w:date="2018-11-25T21:55:00Z">
                  <w:rPr>
                    <w:ins w:id="20760" w:author="phuong vu" w:date="2018-11-21T21:35:00Z"/>
                    <w:b/>
                    <w:lang w:val="en-US"/>
                  </w:rPr>
                </w:rPrChange>
              </w:rPr>
              <w:pPrChange w:id="20761" w:author="phuong vu" w:date="2018-11-23T13:48:00Z">
                <w:pPr>
                  <w:spacing w:line="360" w:lineRule="auto"/>
                  <w:jc w:val="center"/>
                </w:pPr>
              </w:pPrChange>
            </w:pPr>
          </w:p>
        </w:tc>
        <w:tc>
          <w:tcPr>
            <w:tcW w:w="2120" w:type="dxa"/>
            <w:vMerge/>
            <w:vAlign w:val="center"/>
          </w:tcPr>
          <w:p w14:paraId="7E52D471" w14:textId="77777777" w:rsidR="005645EE" w:rsidRPr="00BA3432" w:rsidRDefault="005645EE">
            <w:pPr>
              <w:spacing w:line="276" w:lineRule="auto"/>
              <w:jc w:val="center"/>
              <w:rPr>
                <w:ins w:id="20762" w:author="phuong vu" w:date="2018-11-21T21:35:00Z"/>
                <w:b/>
                <w:lang w:val="en-US"/>
                <w:rPrChange w:id="20763" w:author="phuong vu" w:date="2018-11-25T21:55:00Z">
                  <w:rPr>
                    <w:ins w:id="20764" w:author="phuong vu" w:date="2018-11-21T21:35:00Z"/>
                    <w:b/>
                    <w:lang w:val="en-US"/>
                  </w:rPr>
                </w:rPrChange>
              </w:rPr>
              <w:pPrChange w:id="20765" w:author="phuong vu" w:date="2018-11-23T13:48:00Z">
                <w:pPr>
                  <w:spacing w:line="360" w:lineRule="auto"/>
                  <w:jc w:val="center"/>
                </w:pPr>
              </w:pPrChange>
            </w:pPr>
          </w:p>
        </w:tc>
        <w:tc>
          <w:tcPr>
            <w:tcW w:w="1463" w:type="dxa"/>
            <w:vAlign w:val="center"/>
          </w:tcPr>
          <w:p w14:paraId="4AACF101" w14:textId="77777777" w:rsidR="005645EE" w:rsidRPr="00BA3432" w:rsidRDefault="005645EE">
            <w:pPr>
              <w:spacing w:line="276" w:lineRule="auto"/>
              <w:jc w:val="center"/>
              <w:rPr>
                <w:ins w:id="20766" w:author="phuong vu" w:date="2018-11-21T21:35:00Z"/>
                <w:b/>
                <w:lang w:val="en-US"/>
                <w:rPrChange w:id="20767" w:author="phuong vu" w:date="2018-11-25T21:55:00Z">
                  <w:rPr>
                    <w:ins w:id="20768" w:author="phuong vu" w:date="2018-11-21T21:35:00Z"/>
                    <w:b/>
                    <w:lang w:val="en-US"/>
                  </w:rPr>
                </w:rPrChange>
              </w:rPr>
              <w:pPrChange w:id="20769" w:author="phuong vu" w:date="2018-11-23T13:48:00Z">
                <w:pPr>
                  <w:spacing w:line="360" w:lineRule="auto"/>
                  <w:jc w:val="center"/>
                </w:pPr>
              </w:pPrChange>
            </w:pPr>
            <w:ins w:id="20770" w:author="phuong vu" w:date="2018-11-21T21:35:00Z">
              <w:r w:rsidRPr="00BA3432">
                <w:rPr>
                  <w:b/>
                  <w:lang w:val="en-US"/>
                  <w:rPrChange w:id="20771" w:author="phuong vu" w:date="2018-11-25T21:55:00Z">
                    <w:rPr>
                      <w:b/>
                      <w:lang w:val="en-US"/>
                    </w:rPr>
                  </w:rPrChange>
                </w:rPr>
                <w:t>Thêm</w:t>
              </w:r>
            </w:ins>
          </w:p>
        </w:tc>
        <w:tc>
          <w:tcPr>
            <w:tcW w:w="1463" w:type="dxa"/>
            <w:vAlign w:val="center"/>
          </w:tcPr>
          <w:p w14:paraId="67A69A3D" w14:textId="77777777" w:rsidR="005645EE" w:rsidRPr="00BA3432" w:rsidRDefault="005645EE">
            <w:pPr>
              <w:spacing w:line="276" w:lineRule="auto"/>
              <w:jc w:val="center"/>
              <w:rPr>
                <w:ins w:id="20772" w:author="phuong vu" w:date="2018-11-21T21:35:00Z"/>
                <w:b/>
                <w:lang w:val="en-US"/>
                <w:rPrChange w:id="20773" w:author="phuong vu" w:date="2018-11-25T21:55:00Z">
                  <w:rPr>
                    <w:ins w:id="20774" w:author="phuong vu" w:date="2018-11-21T21:35:00Z"/>
                    <w:b/>
                    <w:lang w:val="en-US"/>
                  </w:rPr>
                </w:rPrChange>
              </w:rPr>
              <w:pPrChange w:id="20775" w:author="phuong vu" w:date="2018-11-23T13:48:00Z">
                <w:pPr>
                  <w:spacing w:line="360" w:lineRule="auto"/>
                  <w:jc w:val="center"/>
                </w:pPr>
              </w:pPrChange>
            </w:pPr>
            <w:ins w:id="20776" w:author="phuong vu" w:date="2018-11-21T21:35:00Z">
              <w:r w:rsidRPr="00BA3432">
                <w:rPr>
                  <w:b/>
                  <w:lang w:val="en-US"/>
                  <w:rPrChange w:id="20777" w:author="phuong vu" w:date="2018-11-25T21:55:00Z">
                    <w:rPr>
                      <w:b/>
                      <w:lang w:val="en-US"/>
                    </w:rPr>
                  </w:rPrChange>
                </w:rPr>
                <w:t>Sửa</w:t>
              </w:r>
            </w:ins>
          </w:p>
        </w:tc>
        <w:tc>
          <w:tcPr>
            <w:tcW w:w="1463" w:type="dxa"/>
            <w:vAlign w:val="center"/>
          </w:tcPr>
          <w:p w14:paraId="7D77FF0E" w14:textId="77777777" w:rsidR="005645EE" w:rsidRPr="00BA3432" w:rsidRDefault="005645EE">
            <w:pPr>
              <w:spacing w:line="276" w:lineRule="auto"/>
              <w:jc w:val="center"/>
              <w:rPr>
                <w:ins w:id="20778" w:author="phuong vu" w:date="2018-11-21T21:35:00Z"/>
                <w:b/>
                <w:lang w:val="en-US"/>
                <w:rPrChange w:id="20779" w:author="phuong vu" w:date="2018-11-25T21:55:00Z">
                  <w:rPr>
                    <w:ins w:id="20780" w:author="phuong vu" w:date="2018-11-21T21:35:00Z"/>
                    <w:b/>
                    <w:lang w:val="en-US"/>
                  </w:rPr>
                </w:rPrChange>
              </w:rPr>
              <w:pPrChange w:id="20781" w:author="phuong vu" w:date="2018-11-23T13:48:00Z">
                <w:pPr>
                  <w:spacing w:line="360" w:lineRule="auto"/>
                  <w:jc w:val="center"/>
                </w:pPr>
              </w:pPrChange>
            </w:pPr>
            <w:ins w:id="20782" w:author="phuong vu" w:date="2018-11-21T21:35:00Z">
              <w:r w:rsidRPr="00BA3432">
                <w:rPr>
                  <w:b/>
                  <w:lang w:val="en-US"/>
                  <w:rPrChange w:id="20783" w:author="phuong vu" w:date="2018-11-25T21:55:00Z">
                    <w:rPr>
                      <w:b/>
                      <w:lang w:val="en-US"/>
                    </w:rPr>
                  </w:rPrChange>
                </w:rPr>
                <w:t>Xóa</w:t>
              </w:r>
            </w:ins>
          </w:p>
        </w:tc>
        <w:tc>
          <w:tcPr>
            <w:tcW w:w="1463" w:type="dxa"/>
            <w:vAlign w:val="center"/>
          </w:tcPr>
          <w:p w14:paraId="7F80C7AC" w14:textId="77777777" w:rsidR="005645EE" w:rsidRPr="00BA3432" w:rsidRDefault="005645EE">
            <w:pPr>
              <w:spacing w:line="276" w:lineRule="auto"/>
              <w:jc w:val="center"/>
              <w:rPr>
                <w:ins w:id="20784" w:author="phuong vu" w:date="2018-11-21T21:35:00Z"/>
                <w:b/>
                <w:lang w:val="en-US"/>
                <w:rPrChange w:id="20785" w:author="phuong vu" w:date="2018-11-25T21:55:00Z">
                  <w:rPr>
                    <w:ins w:id="20786" w:author="phuong vu" w:date="2018-11-21T21:35:00Z"/>
                    <w:b/>
                    <w:lang w:val="en-US"/>
                  </w:rPr>
                </w:rPrChange>
              </w:rPr>
              <w:pPrChange w:id="20787" w:author="phuong vu" w:date="2018-11-23T13:48:00Z">
                <w:pPr>
                  <w:spacing w:line="360" w:lineRule="auto"/>
                  <w:jc w:val="center"/>
                </w:pPr>
              </w:pPrChange>
            </w:pPr>
            <w:ins w:id="20788" w:author="phuong vu" w:date="2018-11-21T21:35:00Z">
              <w:r w:rsidRPr="00BA3432">
                <w:rPr>
                  <w:b/>
                  <w:lang w:val="en-US"/>
                  <w:rPrChange w:id="20789" w:author="phuong vu" w:date="2018-11-25T21:55:00Z">
                    <w:rPr>
                      <w:b/>
                      <w:lang w:val="en-US"/>
                    </w:rPr>
                  </w:rPrChange>
                </w:rPr>
                <w:t>Truy vấn</w:t>
              </w:r>
            </w:ins>
          </w:p>
        </w:tc>
      </w:tr>
      <w:tr w:rsidR="005645EE" w:rsidRPr="00BA3432" w14:paraId="6932CD83" w14:textId="77777777" w:rsidTr="000A5A23">
        <w:trPr>
          <w:ins w:id="20790" w:author="phuong vu" w:date="2018-11-21T21:35:00Z"/>
        </w:trPr>
        <w:tc>
          <w:tcPr>
            <w:tcW w:w="805" w:type="dxa"/>
          </w:tcPr>
          <w:p w14:paraId="63F2C44D" w14:textId="77777777" w:rsidR="005645EE" w:rsidRPr="00BA3432" w:rsidRDefault="005645EE">
            <w:pPr>
              <w:spacing w:line="276" w:lineRule="auto"/>
              <w:jc w:val="center"/>
              <w:rPr>
                <w:ins w:id="20791" w:author="phuong vu" w:date="2018-11-21T21:35:00Z"/>
                <w:lang w:val="en-US"/>
                <w:rPrChange w:id="20792" w:author="phuong vu" w:date="2018-11-25T21:55:00Z">
                  <w:rPr>
                    <w:ins w:id="20793" w:author="phuong vu" w:date="2018-11-21T21:35:00Z"/>
                    <w:lang w:val="en-US"/>
                  </w:rPr>
                </w:rPrChange>
              </w:rPr>
              <w:pPrChange w:id="20794" w:author="phuong vu" w:date="2018-11-23T13:48:00Z">
                <w:pPr>
                  <w:spacing w:line="360" w:lineRule="auto"/>
                  <w:jc w:val="center"/>
                </w:pPr>
              </w:pPrChange>
            </w:pPr>
            <w:ins w:id="20795" w:author="phuong vu" w:date="2018-11-21T21:35:00Z">
              <w:r w:rsidRPr="00BA3432">
                <w:rPr>
                  <w:lang w:val="en-US"/>
                  <w:rPrChange w:id="20796" w:author="phuong vu" w:date="2018-11-25T21:55:00Z">
                    <w:rPr>
                      <w:lang w:val="en-US"/>
                    </w:rPr>
                  </w:rPrChange>
                </w:rPr>
                <w:t>1</w:t>
              </w:r>
            </w:ins>
          </w:p>
        </w:tc>
        <w:tc>
          <w:tcPr>
            <w:tcW w:w="2120" w:type="dxa"/>
          </w:tcPr>
          <w:p w14:paraId="7361A1A0" w14:textId="77777777" w:rsidR="005645EE" w:rsidRPr="00BA3432" w:rsidRDefault="005645EE">
            <w:pPr>
              <w:spacing w:line="276" w:lineRule="auto"/>
              <w:rPr>
                <w:ins w:id="20797" w:author="phuong vu" w:date="2018-11-21T21:35:00Z"/>
                <w:lang w:val="en-US"/>
                <w:rPrChange w:id="20798" w:author="phuong vu" w:date="2018-11-25T21:55:00Z">
                  <w:rPr>
                    <w:ins w:id="20799" w:author="phuong vu" w:date="2018-11-21T21:35:00Z"/>
                    <w:lang w:val="en-US"/>
                  </w:rPr>
                </w:rPrChange>
              </w:rPr>
              <w:pPrChange w:id="20800" w:author="phuong vu" w:date="2018-11-23T13:48:00Z">
                <w:pPr>
                  <w:spacing w:line="360" w:lineRule="auto"/>
                </w:pPr>
              </w:pPrChange>
            </w:pPr>
            <w:ins w:id="20801" w:author="phuong vu" w:date="2018-11-21T21:35:00Z">
              <w:r w:rsidRPr="00BA3432">
                <w:rPr>
                  <w:lang w:val="en-US"/>
                  <w:rPrChange w:id="20802" w:author="phuong vu" w:date="2018-11-25T21:55:00Z">
                    <w:rPr>
                      <w:lang w:val="en-US"/>
                    </w:rPr>
                  </w:rPrChange>
                </w:rPr>
                <w:t>customer_order</w:t>
              </w:r>
            </w:ins>
          </w:p>
        </w:tc>
        <w:tc>
          <w:tcPr>
            <w:tcW w:w="1463" w:type="dxa"/>
          </w:tcPr>
          <w:p w14:paraId="0382674C" w14:textId="77777777" w:rsidR="005645EE" w:rsidRPr="00BA3432" w:rsidRDefault="005645EE">
            <w:pPr>
              <w:spacing w:line="276" w:lineRule="auto"/>
              <w:jc w:val="center"/>
              <w:rPr>
                <w:ins w:id="20803" w:author="phuong vu" w:date="2018-11-21T21:35:00Z"/>
                <w:lang w:val="en-US"/>
                <w:rPrChange w:id="20804" w:author="phuong vu" w:date="2018-11-25T21:55:00Z">
                  <w:rPr>
                    <w:ins w:id="20805" w:author="phuong vu" w:date="2018-11-21T21:35:00Z"/>
                    <w:lang w:val="en-US"/>
                  </w:rPr>
                </w:rPrChange>
              </w:rPr>
              <w:pPrChange w:id="20806" w:author="phuong vu" w:date="2018-11-23T13:48:00Z">
                <w:pPr>
                  <w:spacing w:line="360" w:lineRule="auto"/>
                  <w:jc w:val="center"/>
                </w:pPr>
              </w:pPrChange>
            </w:pPr>
          </w:p>
        </w:tc>
        <w:tc>
          <w:tcPr>
            <w:tcW w:w="1463" w:type="dxa"/>
          </w:tcPr>
          <w:p w14:paraId="3CC17EF0" w14:textId="77777777" w:rsidR="005645EE" w:rsidRPr="00BA3432" w:rsidRDefault="005645EE">
            <w:pPr>
              <w:spacing w:line="276" w:lineRule="auto"/>
              <w:jc w:val="center"/>
              <w:rPr>
                <w:ins w:id="20807" w:author="phuong vu" w:date="2018-11-21T21:35:00Z"/>
                <w:lang w:val="en-US"/>
                <w:rPrChange w:id="20808" w:author="phuong vu" w:date="2018-11-25T21:55:00Z">
                  <w:rPr>
                    <w:ins w:id="20809" w:author="phuong vu" w:date="2018-11-21T21:35:00Z"/>
                    <w:lang w:val="en-US"/>
                  </w:rPr>
                </w:rPrChange>
              </w:rPr>
              <w:pPrChange w:id="20810" w:author="phuong vu" w:date="2018-11-23T13:48:00Z">
                <w:pPr>
                  <w:spacing w:line="360" w:lineRule="auto"/>
                  <w:jc w:val="center"/>
                </w:pPr>
              </w:pPrChange>
            </w:pPr>
          </w:p>
        </w:tc>
        <w:tc>
          <w:tcPr>
            <w:tcW w:w="1463" w:type="dxa"/>
          </w:tcPr>
          <w:p w14:paraId="662F9D18" w14:textId="77777777" w:rsidR="005645EE" w:rsidRPr="00BA3432" w:rsidRDefault="005645EE">
            <w:pPr>
              <w:spacing w:line="276" w:lineRule="auto"/>
              <w:jc w:val="center"/>
              <w:rPr>
                <w:ins w:id="20811" w:author="phuong vu" w:date="2018-11-21T21:35:00Z"/>
                <w:lang w:val="en-US"/>
                <w:rPrChange w:id="20812" w:author="phuong vu" w:date="2018-11-25T21:55:00Z">
                  <w:rPr>
                    <w:ins w:id="20813" w:author="phuong vu" w:date="2018-11-21T21:35:00Z"/>
                    <w:lang w:val="en-US"/>
                  </w:rPr>
                </w:rPrChange>
              </w:rPr>
              <w:pPrChange w:id="20814" w:author="phuong vu" w:date="2018-11-23T13:48:00Z">
                <w:pPr>
                  <w:spacing w:line="360" w:lineRule="auto"/>
                  <w:jc w:val="center"/>
                </w:pPr>
              </w:pPrChange>
            </w:pPr>
          </w:p>
        </w:tc>
        <w:tc>
          <w:tcPr>
            <w:tcW w:w="1463" w:type="dxa"/>
          </w:tcPr>
          <w:p w14:paraId="4BAA8EBD" w14:textId="77777777" w:rsidR="005645EE" w:rsidRPr="00BA3432" w:rsidRDefault="005645EE">
            <w:pPr>
              <w:spacing w:line="276" w:lineRule="auto"/>
              <w:jc w:val="center"/>
              <w:rPr>
                <w:ins w:id="20815" w:author="phuong vu" w:date="2018-11-21T21:35:00Z"/>
                <w:lang w:val="en-US"/>
                <w:rPrChange w:id="20816" w:author="phuong vu" w:date="2018-11-25T21:55:00Z">
                  <w:rPr>
                    <w:ins w:id="20817" w:author="phuong vu" w:date="2018-11-21T21:35:00Z"/>
                    <w:lang w:val="en-US"/>
                  </w:rPr>
                </w:rPrChange>
              </w:rPr>
              <w:pPrChange w:id="20818" w:author="phuong vu" w:date="2018-11-23T13:48:00Z">
                <w:pPr>
                  <w:jc w:val="center"/>
                </w:pPr>
              </w:pPrChange>
            </w:pPr>
            <w:ins w:id="20819" w:author="phuong vu" w:date="2018-11-21T21:35:00Z">
              <w:r w:rsidRPr="00BA3432">
                <w:rPr>
                  <w:lang w:val="en-US"/>
                  <w:rPrChange w:id="20820" w:author="phuong vu" w:date="2018-11-25T21:55:00Z">
                    <w:rPr>
                      <w:lang w:val="en-US"/>
                    </w:rPr>
                  </w:rPrChange>
                </w:rPr>
                <w:t>X</w:t>
              </w:r>
            </w:ins>
          </w:p>
        </w:tc>
      </w:tr>
      <w:tr w:rsidR="005645EE" w:rsidRPr="00BA3432" w14:paraId="7F1FED99" w14:textId="77777777" w:rsidTr="000A5A23">
        <w:trPr>
          <w:ins w:id="20821" w:author="phuong vu" w:date="2018-11-21T21:35:00Z"/>
        </w:trPr>
        <w:tc>
          <w:tcPr>
            <w:tcW w:w="805" w:type="dxa"/>
          </w:tcPr>
          <w:p w14:paraId="5D030729" w14:textId="77777777" w:rsidR="005645EE" w:rsidRPr="00BA3432" w:rsidRDefault="005645EE">
            <w:pPr>
              <w:spacing w:line="276" w:lineRule="auto"/>
              <w:jc w:val="center"/>
              <w:rPr>
                <w:ins w:id="20822" w:author="phuong vu" w:date="2018-11-21T21:35:00Z"/>
                <w:lang w:val="en-US"/>
                <w:rPrChange w:id="20823" w:author="phuong vu" w:date="2018-11-25T21:55:00Z">
                  <w:rPr>
                    <w:ins w:id="20824" w:author="phuong vu" w:date="2018-11-21T21:35:00Z"/>
                    <w:lang w:val="en-US"/>
                  </w:rPr>
                </w:rPrChange>
              </w:rPr>
              <w:pPrChange w:id="20825" w:author="phuong vu" w:date="2018-11-23T13:48:00Z">
                <w:pPr>
                  <w:spacing w:line="360" w:lineRule="auto"/>
                  <w:jc w:val="center"/>
                </w:pPr>
              </w:pPrChange>
            </w:pPr>
            <w:ins w:id="20826" w:author="phuong vu" w:date="2018-11-21T21:35:00Z">
              <w:r w:rsidRPr="00BA3432">
                <w:rPr>
                  <w:lang w:val="en-US"/>
                  <w:rPrChange w:id="20827" w:author="phuong vu" w:date="2018-11-25T21:55:00Z">
                    <w:rPr>
                      <w:lang w:val="en-US"/>
                    </w:rPr>
                  </w:rPrChange>
                </w:rPr>
                <w:t>2</w:t>
              </w:r>
            </w:ins>
          </w:p>
        </w:tc>
        <w:tc>
          <w:tcPr>
            <w:tcW w:w="2120" w:type="dxa"/>
          </w:tcPr>
          <w:p w14:paraId="5836914D" w14:textId="77777777" w:rsidR="005645EE" w:rsidRPr="00BA3432" w:rsidRDefault="005645EE">
            <w:pPr>
              <w:spacing w:line="276" w:lineRule="auto"/>
              <w:rPr>
                <w:ins w:id="20828" w:author="phuong vu" w:date="2018-11-21T21:35:00Z"/>
                <w:lang w:val="en-US"/>
                <w:rPrChange w:id="20829" w:author="phuong vu" w:date="2018-11-25T21:55:00Z">
                  <w:rPr>
                    <w:ins w:id="20830" w:author="phuong vu" w:date="2018-11-21T21:35:00Z"/>
                    <w:lang w:val="en-US"/>
                  </w:rPr>
                </w:rPrChange>
              </w:rPr>
              <w:pPrChange w:id="20831" w:author="phuong vu" w:date="2018-11-23T13:48:00Z">
                <w:pPr>
                  <w:spacing w:line="360" w:lineRule="auto"/>
                </w:pPr>
              </w:pPrChange>
            </w:pPr>
            <w:ins w:id="20832" w:author="phuong vu" w:date="2018-11-21T21:35:00Z">
              <w:r w:rsidRPr="00BA3432">
                <w:rPr>
                  <w:lang w:val="en-US"/>
                  <w:rPrChange w:id="20833" w:author="phuong vu" w:date="2018-11-25T21:55:00Z">
                    <w:rPr>
                      <w:lang w:val="en-US"/>
                    </w:rPr>
                  </w:rPrChange>
                </w:rPr>
                <w:t>customer</w:t>
              </w:r>
            </w:ins>
          </w:p>
        </w:tc>
        <w:tc>
          <w:tcPr>
            <w:tcW w:w="1463" w:type="dxa"/>
          </w:tcPr>
          <w:p w14:paraId="407115E8" w14:textId="77777777" w:rsidR="005645EE" w:rsidRPr="00BA3432" w:rsidRDefault="005645EE">
            <w:pPr>
              <w:spacing w:line="276" w:lineRule="auto"/>
              <w:jc w:val="center"/>
              <w:rPr>
                <w:ins w:id="20834" w:author="phuong vu" w:date="2018-11-21T21:35:00Z"/>
                <w:lang w:val="en-US"/>
                <w:rPrChange w:id="20835" w:author="phuong vu" w:date="2018-11-25T21:55:00Z">
                  <w:rPr>
                    <w:ins w:id="20836" w:author="phuong vu" w:date="2018-11-21T21:35:00Z"/>
                    <w:lang w:val="en-US"/>
                  </w:rPr>
                </w:rPrChange>
              </w:rPr>
              <w:pPrChange w:id="20837" w:author="phuong vu" w:date="2018-11-23T13:48:00Z">
                <w:pPr>
                  <w:spacing w:line="360" w:lineRule="auto"/>
                  <w:jc w:val="center"/>
                </w:pPr>
              </w:pPrChange>
            </w:pPr>
          </w:p>
        </w:tc>
        <w:tc>
          <w:tcPr>
            <w:tcW w:w="1463" w:type="dxa"/>
          </w:tcPr>
          <w:p w14:paraId="4D624471" w14:textId="77777777" w:rsidR="005645EE" w:rsidRPr="00BA3432" w:rsidRDefault="005645EE">
            <w:pPr>
              <w:spacing w:line="276" w:lineRule="auto"/>
              <w:jc w:val="center"/>
              <w:rPr>
                <w:ins w:id="20838" w:author="phuong vu" w:date="2018-11-21T21:35:00Z"/>
                <w:lang w:val="en-US"/>
                <w:rPrChange w:id="20839" w:author="phuong vu" w:date="2018-11-25T21:55:00Z">
                  <w:rPr>
                    <w:ins w:id="20840" w:author="phuong vu" w:date="2018-11-21T21:35:00Z"/>
                    <w:lang w:val="en-US"/>
                  </w:rPr>
                </w:rPrChange>
              </w:rPr>
              <w:pPrChange w:id="20841" w:author="phuong vu" w:date="2018-11-23T13:48:00Z">
                <w:pPr>
                  <w:spacing w:line="360" w:lineRule="auto"/>
                  <w:jc w:val="center"/>
                </w:pPr>
              </w:pPrChange>
            </w:pPr>
          </w:p>
        </w:tc>
        <w:tc>
          <w:tcPr>
            <w:tcW w:w="1463" w:type="dxa"/>
          </w:tcPr>
          <w:p w14:paraId="4DE870C0" w14:textId="77777777" w:rsidR="005645EE" w:rsidRPr="00BA3432" w:rsidRDefault="005645EE">
            <w:pPr>
              <w:spacing w:line="276" w:lineRule="auto"/>
              <w:jc w:val="center"/>
              <w:rPr>
                <w:ins w:id="20842" w:author="phuong vu" w:date="2018-11-21T21:35:00Z"/>
                <w:lang w:val="en-US"/>
                <w:rPrChange w:id="20843" w:author="phuong vu" w:date="2018-11-25T21:55:00Z">
                  <w:rPr>
                    <w:ins w:id="20844" w:author="phuong vu" w:date="2018-11-21T21:35:00Z"/>
                    <w:lang w:val="en-US"/>
                  </w:rPr>
                </w:rPrChange>
              </w:rPr>
              <w:pPrChange w:id="20845" w:author="phuong vu" w:date="2018-11-23T13:48:00Z">
                <w:pPr>
                  <w:spacing w:line="360" w:lineRule="auto"/>
                  <w:jc w:val="center"/>
                </w:pPr>
              </w:pPrChange>
            </w:pPr>
          </w:p>
        </w:tc>
        <w:tc>
          <w:tcPr>
            <w:tcW w:w="1463" w:type="dxa"/>
          </w:tcPr>
          <w:p w14:paraId="693A5D73" w14:textId="77777777" w:rsidR="005645EE" w:rsidRPr="00BA3432" w:rsidRDefault="005645EE">
            <w:pPr>
              <w:spacing w:line="276" w:lineRule="auto"/>
              <w:jc w:val="center"/>
              <w:rPr>
                <w:ins w:id="20846" w:author="phuong vu" w:date="2018-11-21T21:35:00Z"/>
                <w:lang w:val="en-US"/>
                <w:rPrChange w:id="20847" w:author="phuong vu" w:date="2018-11-25T21:55:00Z">
                  <w:rPr>
                    <w:ins w:id="20848" w:author="phuong vu" w:date="2018-11-21T21:35:00Z"/>
                    <w:lang w:val="en-US"/>
                  </w:rPr>
                </w:rPrChange>
              </w:rPr>
              <w:pPrChange w:id="20849" w:author="phuong vu" w:date="2018-11-23T13:48:00Z">
                <w:pPr>
                  <w:jc w:val="center"/>
                </w:pPr>
              </w:pPrChange>
            </w:pPr>
            <w:ins w:id="20850" w:author="phuong vu" w:date="2018-11-21T21:35:00Z">
              <w:r w:rsidRPr="00BA3432">
                <w:rPr>
                  <w:lang w:val="en-US"/>
                  <w:rPrChange w:id="20851" w:author="phuong vu" w:date="2018-11-25T21:55:00Z">
                    <w:rPr>
                      <w:lang w:val="en-US"/>
                    </w:rPr>
                  </w:rPrChange>
                </w:rPr>
                <w:t>X</w:t>
              </w:r>
            </w:ins>
          </w:p>
        </w:tc>
      </w:tr>
      <w:tr w:rsidR="005645EE" w:rsidRPr="00BA3432" w14:paraId="4BA22805" w14:textId="77777777" w:rsidTr="000A5A23">
        <w:trPr>
          <w:ins w:id="20852" w:author="phuong vu" w:date="2018-11-21T21:35:00Z"/>
        </w:trPr>
        <w:tc>
          <w:tcPr>
            <w:tcW w:w="805" w:type="dxa"/>
          </w:tcPr>
          <w:p w14:paraId="3F200BA8" w14:textId="77777777" w:rsidR="005645EE" w:rsidRPr="00BA3432" w:rsidRDefault="005645EE">
            <w:pPr>
              <w:spacing w:line="276" w:lineRule="auto"/>
              <w:jc w:val="center"/>
              <w:rPr>
                <w:ins w:id="20853" w:author="phuong vu" w:date="2018-11-21T21:35:00Z"/>
                <w:lang w:val="en-US"/>
                <w:rPrChange w:id="20854" w:author="phuong vu" w:date="2018-11-25T21:55:00Z">
                  <w:rPr>
                    <w:ins w:id="20855" w:author="phuong vu" w:date="2018-11-21T21:35:00Z"/>
                    <w:lang w:val="en-US"/>
                  </w:rPr>
                </w:rPrChange>
              </w:rPr>
              <w:pPrChange w:id="20856" w:author="phuong vu" w:date="2018-11-23T13:48:00Z">
                <w:pPr>
                  <w:spacing w:line="360" w:lineRule="auto"/>
                  <w:jc w:val="center"/>
                </w:pPr>
              </w:pPrChange>
            </w:pPr>
            <w:ins w:id="20857" w:author="phuong vu" w:date="2018-11-21T21:35:00Z">
              <w:r w:rsidRPr="00BA3432">
                <w:rPr>
                  <w:lang w:val="en-US"/>
                  <w:rPrChange w:id="20858" w:author="phuong vu" w:date="2018-11-25T21:55:00Z">
                    <w:rPr>
                      <w:lang w:val="en-US"/>
                    </w:rPr>
                  </w:rPrChange>
                </w:rPr>
                <w:t>4</w:t>
              </w:r>
            </w:ins>
          </w:p>
        </w:tc>
        <w:tc>
          <w:tcPr>
            <w:tcW w:w="2120" w:type="dxa"/>
          </w:tcPr>
          <w:p w14:paraId="4B6C0AD1" w14:textId="02F38C16" w:rsidR="005645EE" w:rsidRPr="00BA3432" w:rsidRDefault="005645EE">
            <w:pPr>
              <w:spacing w:line="276" w:lineRule="auto"/>
              <w:rPr>
                <w:ins w:id="20859" w:author="phuong vu" w:date="2018-11-21T21:35:00Z"/>
                <w:lang w:val="en-US"/>
                <w:rPrChange w:id="20860" w:author="phuong vu" w:date="2018-11-25T21:55:00Z">
                  <w:rPr>
                    <w:ins w:id="20861" w:author="phuong vu" w:date="2018-11-21T21:35:00Z"/>
                    <w:lang w:val="en-US"/>
                  </w:rPr>
                </w:rPrChange>
              </w:rPr>
              <w:pPrChange w:id="20862" w:author="phuong vu" w:date="2018-11-23T13:48:00Z">
                <w:pPr>
                  <w:spacing w:line="360" w:lineRule="auto"/>
                </w:pPr>
              </w:pPrChange>
            </w:pPr>
            <w:ins w:id="20863" w:author="phuong vu" w:date="2018-11-21T21:36:00Z">
              <w:r w:rsidRPr="00BA3432">
                <w:rPr>
                  <w:lang w:val="en-US"/>
                  <w:rPrChange w:id="20864" w:author="phuong vu" w:date="2018-11-25T21:55:00Z">
                    <w:rPr>
                      <w:lang w:val="en-US"/>
                    </w:rPr>
                  </w:rPrChange>
                </w:rPr>
                <w:t>task</w:t>
              </w:r>
            </w:ins>
          </w:p>
        </w:tc>
        <w:tc>
          <w:tcPr>
            <w:tcW w:w="1463" w:type="dxa"/>
          </w:tcPr>
          <w:p w14:paraId="0AE7C527" w14:textId="77777777" w:rsidR="005645EE" w:rsidRPr="00BA3432" w:rsidRDefault="005645EE">
            <w:pPr>
              <w:spacing w:line="276" w:lineRule="auto"/>
              <w:jc w:val="center"/>
              <w:rPr>
                <w:ins w:id="20865" w:author="phuong vu" w:date="2018-11-21T21:35:00Z"/>
                <w:lang w:val="en-US"/>
                <w:rPrChange w:id="20866" w:author="phuong vu" w:date="2018-11-25T21:55:00Z">
                  <w:rPr>
                    <w:ins w:id="20867" w:author="phuong vu" w:date="2018-11-21T21:35:00Z"/>
                    <w:lang w:val="en-US"/>
                  </w:rPr>
                </w:rPrChange>
              </w:rPr>
              <w:pPrChange w:id="20868" w:author="phuong vu" w:date="2018-11-23T13:48:00Z">
                <w:pPr>
                  <w:spacing w:line="360" w:lineRule="auto"/>
                  <w:jc w:val="center"/>
                </w:pPr>
              </w:pPrChange>
            </w:pPr>
          </w:p>
        </w:tc>
        <w:tc>
          <w:tcPr>
            <w:tcW w:w="1463" w:type="dxa"/>
          </w:tcPr>
          <w:p w14:paraId="788318BF" w14:textId="77777777" w:rsidR="005645EE" w:rsidRPr="00BA3432" w:rsidRDefault="005645EE">
            <w:pPr>
              <w:spacing w:line="276" w:lineRule="auto"/>
              <w:jc w:val="center"/>
              <w:rPr>
                <w:ins w:id="20869" w:author="phuong vu" w:date="2018-11-21T21:35:00Z"/>
                <w:lang w:val="en-US"/>
                <w:rPrChange w:id="20870" w:author="phuong vu" w:date="2018-11-25T21:55:00Z">
                  <w:rPr>
                    <w:ins w:id="20871" w:author="phuong vu" w:date="2018-11-21T21:35:00Z"/>
                    <w:lang w:val="en-US"/>
                  </w:rPr>
                </w:rPrChange>
              </w:rPr>
              <w:pPrChange w:id="20872" w:author="phuong vu" w:date="2018-11-23T13:48:00Z">
                <w:pPr>
                  <w:spacing w:line="360" w:lineRule="auto"/>
                  <w:jc w:val="center"/>
                </w:pPr>
              </w:pPrChange>
            </w:pPr>
          </w:p>
        </w:tc>
        <w:tc>
          <w:tcPr>
            <w:tcW w:w="1463" w:type="dxa"/>
          </w:tcPr>
          <w:p w14:paraId="58593E56" w14:textId="77777777" w:rsidR="005645EE" w:rsidRPr="00BA3432" w:rsidRDefault="005645EE">
            <w:pPr>
              <w:spacing w:line="276" w:lineRule="auto"/>
              <w:jc w:val="center"/>
              <w:rPr>
                <w:ins w:id="20873" w:author="phuong vu" w:date="2018-11-21T21:35:00Z"/>
                <w:lang w:val="en-US"/>
                <w:rPrChange w:id="20874" w:author="phuong vu" w:date="2018-11-25T21:55:00Z">
                  <w:rPr>
                    <w:ins w:id="20875" w:author="phuong vu" w:date="2018-11-21T21:35:00Z"/>
                    <w:lang w:val="en-US"/>
                  </w:rPr>
                </w:rPrChange>
              </w:rPr>
              <w:pPrChange w:id="20876" w:author="phuong vu" w:date="2018-11-23T13:48:00Z">
                <w:pPr>
                  <w:spacing w:line="360" w:lineRule="auto"/>
                  <w:jc w:val="center"/>
                </w:pPr>
              </w:pPrChange>
            </w:pPr>
          </w:p>
        </w:tc>
        <w:tc>
          <w:tcPr>
            <w:tcW w:w="1463" w:type="dxa"/>
          </w:tcPr>
          <w:p w14:paraId="72B95942" w14:textId="77777777" w:rsidR="005645EE" w:rsidRPr="00BA3432" w:rsidRDefault="005645EE">
            <w:pPr>
              <w:spacing w:line="276" w:lineRule="auto"/>
              <w:jc w:val="center"/>
              <w:rPr>
                <w:ins w:id="20877" w:author="phuong vu" w:date="2018-11-21T21:35:00Z"/>
                <w:lang w:val="en-US"/>
                <w:rPrChange w:id="20878" w:author="phuong vu" w:date="2018-11-25T21:55:00Z">
                  <w:rPr>
                    <w:ins w:id="20879" w:author="phuong vu" w:date="2018-11-21T21:35:00Z"/>
                    <w:lang w:val="en-US"/>
                  </w:rPr>
                </w:rPrChange>
              </w:rPr>
              <w:pPrChange w:id="20880" w:author="phuong vu" w:date="2018-11-23T13:48:00Z">
                <w:pPr>
                  <w:jc w:val="center"/>
                </w:pPr>
              </w:pPrChange>
            </w:pPr>
            <w:ins w:id="20881" w:author="phuong vu" w:date="2018-11-21T21:35:00Z">
              <w:r w:rsidRPr="00BA3432">
                <w:rPr>
                  <w:lang w:val="en-US"/>
                  <w:rPrChange w:id="20882" w:author="phuong vu" w:date="2018-11-25T21:55:00Z">
                    <w:rPr>
                      <w:lang w:val="en-US"/>
                    </w:rPr>
                  </w:rPrChange>
                </w:rPr>
                <w:t>X</w:t>
              </w:r>
            </w:ins>
          </w:p>
        </w:tc>
      </w:tr>
    </w:tbl>
    <w:p w14:paraId="71A38D5D" w14:textId="77777777" w:rsidR="005645EE" w:rsidRPr="00BA3432" w:rsidRDefault="005645EE">
      <w:pPr>
        <w:spacing w:line="276" w:lineRule="auto"/>
        <w:rPr>
          <w:ins w:id="20883" w:author="phuong vu" w:date="2018-11-21T21:34:00Z"/>
          <w:lang w:val="en-US"/>
          <w:rPrChange w:id="20884" w:author="phuong vu" w:date="2018-11-25T21:55:00Z">
            <w:rPr>
              <w:ins w:id="20885" w:author="phuong vu" w:date="2018-11-21T21:34:00Z"/>
              <w:lang w:val="en-US"/>
            </w:rPr>
          </w:rPrChange>
        </w:rPr>
        <w:pPrChange w:id="20886" w:author="phuong vu" w:date="2018-11-23T13:48:00Z">
          <w:pPr>
            <w:pStyle w:val="Heading6"/>
          </w:pPr>
        </w:pPrChange>
      </w:pPr>
    </w:p>
    <w:p w14:paraId="541602AB" w14:textId="77777777" w:rsidR="005645EE" w:rsidRPr="00BA3432" w:rsidRDefault="005645EE">
      <w:pPr>
        <w:pStyle w:val="Heading6"/>
        <w:spacing w:line="276" w:lineRule="auto"/>
        <w:rPr>
          <w:ins w:id="20887" w:author="phuong vu" w:date="2018-11-21T21:34:00Z"/>
          <w:rFonts w:cstheme="majorHAnsi"/>
          <w:lang w:val="en-US"/>
          <w:rPrChange w:id="20888" w:author="phuong vu" w:date="2018-11-25T21:55:00Z">
            <w:rPr>
              <w:ins w:id="20889" w:author="phuong vu" w:date="2018-11-21T21:34:00Z"/>
              <w:lang w:val="en-US"/>
            </w:rPr>
          </w:rPrChange>
        </w:rPr>
        <w:pPrChange w:id="20890" w:author="phuong vu" w:date="2018-11-23T13:48:00Z">
          <w:pPr>
            <w:pStyle w:val="Heading6"/>
          </w:pPr>
        </w:pPrChange>
      </w:pPr>
      <w:ins w:id="20891" w:author="phuong vu" w:date="2018-11-21T21:34:00Z">
        <w:r w:rsidRPr="00BA3432">
          <w:rPr>
            <w:rFonts w:cstheme="majorHAnsi"/>
            <w:lang w:val="en-US"/>
            <w:rPrChange w:id="20892" w:author="phuong vu" w:date="2018-11-25T21:55:00Z">
              <w:rPr>
                <w:lang w:val="en-US"/>
              </w:rPr>
            </w:rPrChange>
          </w:rPr>
          <w:t>Cách xử lí</w:t>
        </w:r>
      </w:ins>
    </w:p>
    <w:p w14:paraId="63D74243" w14:textId="77777777" w:rsidR="005645EE" w:rsidRPr="00BA3432" w:rsidRDefault="005645EE">
      <w:pPr>
        <w:spacing w:line="276" w:lineRule="auto"/>
        <w:rPr>
          <w:lang w:val="en-US"/>
          <w:rPrChange w:id="20893" w:author="phuong vu" w:date="2018-11-25T21:55:00Z">
            <w:rPr>
              <w:lang w:val="en-US"/>
            </w:rPr>
          </w:rPrChange>
        </w:rPr>
        <w:pPrChange w:id="20894" w:author="phuong vu" w:date="2018-11-23T13:48:00Z">
          <w:pPr>
            <w:pStyle w:val="Heading6"/>
          </w:pPr>
        </w:pPrChange>
      </w:pPr>
    </w:p>
    <w:p w14:paraId="655B7675" w14:textId="201C3F93" w:rsidR="00F02EAB" w:rsidRPr="00BA3432" w:rsidRDefault="00F02EAB">
      <w:pPr>
        <w:pStyle w:val="Heading5"/>
        <w:spacing w:line="276" w:lineRule="auto"/>
        <w:rPr>
          <w:rFonts w:cstheme="majorHAnsi"/>
          <w:lang w:val="en-US"/>
          <w:rPrChange w:id="20895" w:author="phuong vu" w:date="2018-11-25T21:55:00Z">
            <w:rPr>
              <w:lang w:val="en-US"/>
            </w:rPr>
          </w:rPrChange>
        </w:rPr>
        <w:pPrChange w:id="20896" w:author="phuong vu" w:date="2018-11-23T13:48:00Z">
          <w:pPr>
            <w:pStyle w:val="Heading5"/>
          </w:pPr>
        </w:pPrChange>
      </w:pPr>
      <w:r w:rsidRPr="00BA3432">
        <w:rPr>
          <w:rFonts w:cstheme="majorHAnsi"/>
          <w:lang w:val="en-US"/>
          <w:rPrChange w:id="20897" w:author="phuong vu" w:date="2018-11-25T21:55:00Z">
            <w:rPr>
              <w:lang w:val="en-US"/>
            </w:rPr>
          </w:rPrChange>
        </w:rPr>
        <w:lastRenderedPageBreak/>
        <w:t>Xem chi tiết đơn hàng</w:t>
      </w:r>
    </w:p>
    <w:p w14:paraId="76BFB1BB" w14:textId="3B182FA5" w:rsidR="00070C2F" w:rsidRPr="00BA3432" w:rsidRDefault="00070C2F">
      <w:pPr>
        <w:pStyle w:val="Heading6"/>
        <w:spacing w:line="276" w:lineRule="auto"/>
        <w:rPr>
          <w:rFonts w:cstheme="majorHAnsi"/>
          <w:lang w:val="en-US"/>
          <w:rPrChange w:id="20898" w:author="phuong vu" w:date="2018-11-25T21:55:00Z">
            <w:rPr>
              <w:lang w:val="en-US"/>
            </w:rPr>
          </w:rPrChange>
        </w:rPr>
        <w:pPrChange w:id="20899" w:author="phuong vu" w:date="2018-11-23T13:48:00Z">
          <w:pPr>
            <w:pStyle w:val="Heading6"/>
          </w:pPr>
        </w:pPrChange>
      </w:pPr>
      <w:r w:rsidRPr="00BA3432">
        <w:rPr>
          <w:rFonts w:cstheme="majorHAnsi"/>
          <w:lang w:val="en-US"/>
          <w:rPrChange w:id="20900" w:author="phuong vu" w:date="2018-11-25T21:55:00Z">
            <w:rPr>
              <w:lang w:val="en-US"/>
            </w:rPr>
          </w:rPrChange>
        </w:rPr>
        <w:t>Mục đích</w:t>
      </w:r>
    </w:p>
    <w:p w14:paraId="1C22768E" w14:textId="03AA3022" w:rsidR="00DC4C5A" w:rsidRPr="00BA3432" w:rsidRDefault="005D7559">
      <w:pPr>
        <w:spacing w:line="276" w:lineRule="auto"/>
        <w:ind w:firstLine="720"/>
        <w:rPr>
          <w:lang w:val="en-US"/>
          <w:rPrChange w:id="20901" w:author="phuong vu" w:date="2018-11-25T21:55:00Z">
            <w:rPr>
              <w:lang w:val="en-US"/>
            </w:rPr>
          </w:rPrChange>
        </w:rPr>
        <w:pPrChange w:id="20902" w:author="phuong vu" w:date="2018-11-23T13:48:00Z">
          <w:pPr>
            <w:ind w:firstLine="720"/>
          </w:pPr>
        </w:pPrChange>
      </w:pPr>
      <w:r w:rsidRPr="00BA3432">
        <w:rPr>
          <w:lang w:val="en-US"/>
          <w:rPrChange w:id="20903" w:author="phuong vu" w:date="2018-11-25T21:55:00Z">
            <w:rPr>
              <w:lang w:val="en-US"/>
            </w:rPr>
          </w:rPrChange>
        </w:rPr>
        <w:t>Giúp nhân viên kiểm tra các thông tin đơn hàng trước khi xác nhận và xử lí các chức năng khác đối với đơn hàng tùy theo quyền thực hiện chức nắng với từng người dùng cụ thể.</w:t>
      </w:r>
      <w:r w:rsidR="00DC4C5A" w:rsidRPr="00BA3432">
        <w:rPr>
          <w:lang w:val="en-US"/>
          <w:rPrChange w:id="20904" w:author="phuong vu" w:date="2018-11-25T21:55:00Z">
            <w:rPr>
              <w:lang w:val="en-US"/>
            </w:rPr>
          </w:rPrChange>
        </w:rPr>
        <w:t xml:space="preserve"> Mọi chức năng đối với đơn hàng đều phải truy cập vào màn hình chi tiết trước.</w:t>
      </w:r>
    </w:p>
    <w:p w14:paraId="2DF0BC30" w14:textId="7BD59925" w:rsidR="00070C2F" w:rsidRPr="00BA3432" w:rsidRDefault="00070C2F">
      <w:pPr>
        <w:pStyle w:val="Heading6"/>
        <w:spacing w:line="276" w:lineRule="auto"/>
        <w:rPr>
          <w:rFonts w:cstheme="majorHAnsi"/>
          <w:lang w:val="en-US"/>
          <w:rPrChange w:id="20905" w:author="phuong vu" w:date="2018-11-25T21:55:00Z">
            <w:rPr>
              <w:lang w:val="en-US"/>
            </w:rPr>
          </w:rPrChange>
        </w:rPr>
        <w:pPrChange w:id="20906" w:author="phuong vu" w:date="2018-11-23T13:48:00Z">
          <w:pPr>
            <w:pStyle w:val="Heading6"/>
          </w:pPr>
        </w:pPrChange>
      </w:pPr>
      <w:r w:rsidRPr="00BA3432">
        <w:rPr>
          <w:rFonts w:cstheme="majorHAnsi"/>
          <w:lang w:val="en-US"/>
          <w:rPrChange w:id="20907" w:author="phuong vu" w:date="2018-11-25T21:55:00Z">
            <w:rPr>
              <w:lang w:val="en-US"/>
            </w:rPr>
          </w:rPrChange>
        </w:rPr>
        <w:t>Giao diện</w:t>
      </w:r>
    </w:p>
    <w:p w14:paraId="0471EA7C" w14:textId="77777777" w:rsidR="00977C58" w:rsidRPr="00AD0E2E" w:rsidRDefault="005D7559">
      <w:pPr>
        <w:keepNext/>
        <w:spacing w:line="276" w:lineRule="auto"/>
        <w:pPrChange w:id="20908" w:author="phuong vu" w:date="2018-11-23T13:48:00Z">
          <w:pPr>
            <w:keepNext/>
          </w:pPr>
        </w:pPrChange>
      </w:pPr>
      <w:r w:rsidRPr="00AD0E2E">
        <w:rPr>
          <w:noProof/>
          <w:lang w:val="en-US"/>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3C884625" w:rsidR="005D7559" w:rsidRPr="00BA3432" w:rsidRDefault="00977C58">
      <w:pPr>
        <w:pStyle w:val="Caption"/>
        <w:spacing w:line="276" w:lineRule="auto"/>
        <w:rPr>
          <w:szCs w:val="26"/>
          <w:rPrChange w:id="20909" w:author="phuong vu" w:date="2018-11-25T21:55:00Z">
            <w:rPr>
              <w:szCs w:val="26"/>
              <w:lang w:val="en-US"/>
            </w:rPr>
          </w:rPrChange>
        </w:rPr>
        <w:pPrChange w:id="20910" w:author="phuong vu" w:date="2018-11-23T13:48:00Z">
          <w:pPr>
            <w:pStyle w:val="Caption"/>
          </w:pPr>
        </w:pPrChange>
      </w:pPr>
      <w:bookmarkStart w:id="20911" w:name="_Toc530662934"/>
      <w:r w:rsidRPr="00BA3432">
        <w:rPr>
          <w:szCs w:val="26"/>
          <w:rPrChange w:id="20912" w:author="phuong vu" w:date="2018-11-25T21:55:00Z">
            <w:rPr>
              <w:szCs w:val="26"/>
            </w:rPr>
          </w:rPrChange>
        </w:rPr>
        <w:t xml:space="preserve">Hình </w:t>
      </w:r>
      <w:ins w:id="20913"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0914"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0915" w:author="phuong vu" w:date="2018-11-26T01:11:00Z">
        <w:r w:rsidR="00300FEC">
          <w:rPr>
            <w:noProof/>
            <w:szCs w:val="26"/>
          </w:rPr>
          <w:t>7</w:t>
        </w:r>
        <w:r w:rsidR="00300FEC">
          <w:rPr>
            <w:szCs w:val="26"/>
          </w:rPr>
          <w:fldChar w:fldCharType="end"/>
        </w:r>
      </w:ins>
      <w:del w:id="20916" w:author="phuong vu" w:date="2018-11-16T11:28:00Z">
        <w:r w:rsidR="006C103E" w:rsidRPr="00BA3432" w:rsidDel="00EC5005">
          <w:rPr>
            <w:szCs w:val="26"/>
            <w:rPrChange w:id="20917" w:author="phuong vu" w:date="2018-11-25T21:55:00Z">
              <w:rPr>
                <w:szCs w:val="26"/>
              </w:rPr>
            </w:rPrChange>
          </w:rPr>
          <w:fldChar w:fldCharType="begin"/>
        </w:r>
        <w:r w:rsidR="006C103E" w:rsidRPr="00BA3432" w:rsidDel="00EC5005">
          <w:rPr>
            <w:szCs w:val="26"/>
            <w:rPrChange w:id="20918" w:author="phuong vu" w:date="2018-11-25T21:55:00Z">
              <w:rPr>
                <w:szCs w:val="26"/>
              </w:rPr>
            </w:rPrChange>
          </w:rPr>
          <w:delInstrText xml:space="preserve"> STYLEREF 1 \s </w:delInstrText>
        </w:r>
        <w:r w:rsidR="006C103E" w:rsidRPr="00BA3432" w:rsidDel="00EC5005">
          <w:rPr>
            <w:szCs w:val="26"/>
            <w:rPrChange w:id="20919" w:author="phuong vu" w:date="2018-11-25T21:55:00Z">
              <w:rPr>
                <w:szCs w:val="26"/>
              </w:rPr>
            </w:rPrChange>
          </w:rPr>
          <w:fldChar w:fldCharType="separate"/>
        </w:r>
        <w:r w:rsidR="006C103E" w:rsidRPr="00BA3432" w:rsidDel="00EC5005">
          <w:rPr>
            <w:noProof/>
            <w:szCs w:val="26"/>
            <w:rPrChange w:id="20920" w:author="phuong vu" w:date="2018-11-25T21:55:00Z">
              <w:rPr>
                <w:noProof/>
                <w:szCs w:val="26"/>
              </w:rPr>
            </w:rPrChange>
          </w:rPr>
          <w:delText>3</w:delText>
        </w:r>
        <w:r w:rsidR="006C103E" w:rsidRPr="00BA3432" w:rsidDel="00EC5005">
          <w:rPr>
            <w:szCs w:val="26"/>
            <w:rPrChange w:id="20921"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0922" w:author="phuong vu" w:date="2018-11-25T21:55:00Z">
              <w:rPr>
                <w:szCs w:val="26"/>
              </w:rPr>
            </w:rPrChange>
          </w:rPr>
          <w:delInstrText xml:space="preserve"> SEQ Hình \* ARABIC \s 1 </w:delInstrText>
        </w:r>
        <w:r w:rsidR="006C103E" w:rsidRPr="00BA3432" w:rsidDel="00EC5005">
          <w:rPr>
            <w:szCs w:val="26"/>
            <w:rPrChange w:id="20923" w:author="phuong vu" w:date="2018-11-25T21:55:00Z">
              <w:rPr>
                <w:szCs w:val="26"/>
              </w:rPr>
            </w:rPrChange>
          </w:rPr>
          <w:fldChar w:fldCharType="separate"/>
        </w:r>
        <w:r w:rsidR="006C103E" w:rsidRPr="00BA3432" w:rsidDel="00EC5005">
          <w:rPr>
            <w:noProof/>
            <w:szCs w:val="26"/>
            <w:rPrChange w:id="20924" w:author="phuong vu" w:date="2018-11-25T21:55:00Z">
              <w:rPr>
                <w:noProof/>
                <w:szCs w:val="26"/>
              </w:rPr>
            </w:rPrChange>
          </w:rPr>
          <w:delText>4</w:delText>
        </w:r>
        <w:r w:rsidR="006C103E" w:rsidRPr="00BA3432" w:rsidDel="00EC5005">
          <w:rPr>
            <w:szCs w:val="26"/>
            <w:rPrChange w:id="20925" w:author="phuong vu" w:date="2018-11-25T21:55:00Z">
              <w:rPr>
                <w:szCs w:val="26"/>
              </w:rPr>
            </w:rPrChange>
          </w:rPr>
          <w:fldChar w:fldCharType="end"/>
        </w:r>
      </w:del>
      <w:r w:rsidRPr="00BA3432">
        <w:rPr>
          <w:szCs w:val="26"/>
          <w:rPrChange w:id="20926" w:author="phuong vu" w:date="2018-11-25T21:55:00Z">
            <w:rPr>
              <w:szCs w:val="26"/>
              <w:lang w:val="en-US"/>
            </w:rPr>
          </w:rPrChange>
        </w:rPr>
        <w:t xml:space="preserve"> Giao diện xem chi tiết đơn hàng</w:t>
      </w:r>
      <w:bookmarkEnd w:id="20911"/>
    </w:p>
    <w:p w14:paraId="55A781EC" w14:textId="3B10A111" w:rsidR="00070C2F" w:rsidRPr="00BA3432" w:rsidRDefault="00070C2F">
      <w:pPr>
        <w:pStyle w:val="Heading6"/>
        <w:spacing w:line="276" w:lineRule="auto"/>
        <w:rPr>
          <w:rFonts w:cstheme="majorHAnsi"/>
          <w:lang w:val="en-US"/>
          <w:rPrChange w:id="20927" w:author="phuong vu" w:date="2018-11-25T21:55:00Z">
            <w:rPr>
              <w:lang w:val="en-US"/>
            </w:rPr>
          </w:rPrChange>
        </w:rPr>
        <w:pPrChange w:id="20928" w:author="phuong vu" w:date="2018-11-23T13:48:00Z">
          <w:pPr>
            <w:pStyle w:val="Heading6"/>
          </w:pPr>
        </w:pPrChange>
      </w:pPr>
      <w:r w:rsidRPr="00AD0E2E">
        <w:rPr>
          <w:rFonts w:cstheme="majorHAnsi"/>
          <w:lang w:val="en-US"/>
        </w:rPr>
        <w:t>Các thành ph</w:t>
      </w:r>
      <w:r w:rsidRPr="00BA3432">
        <w:rPr>
          <w:rFonts w:cstheme="majorHAnsi"/>
          <w:lang w:val="en-US"/>
          <w:rPrChange w:id="20929"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rsidRPr="00BA3432" w14:paraId="01665913" w14:textId="77777777" w:rsidTr="009A04B7">
        <w:tc>
          <w:tcPr>
            <w:tcW w:w="805" w:type="dxa"/>
            <w:vAlign w:val="center"/>
          </w:tcPr>
          <w:p w14:paraId="7FD7350F" w14:textId="77777777" w:rsidR="00977C58" w:rsidRPr="00BA3432" w:rsidRDefault="00977C58">
            <w:pPr>
              <w:spacing w:line="276" w:lineRule="auto"/>
              <w:jc w:val="center"/>
              <w:rPr>
                <w:b/>
                <w:lang w:val="en-US"/>
                <w:rPrChange w:id="20930" w:author="phuong vu" w:date="2018-11-25T21:55:00Z">
                  <w:rPr>
                    <w:b/>
                    <w:lang w:val="en-US"/>
                  </w:rPr>
                </w:rPrChange>
              </w:rPr>
              <w:pPrChange w:id="20931" w:author="phuong vu" w:date="2018-11-23T13:48:00Z">
                <w:pPr>
                  <w:spacing w:line="360" w:lineRule="auto"/>
                  <w:jc w:val="center"/>
                </w:pPr>
              </w:pPrChange>
            </w:pPr>
            <w:r w:rsidRPr="00BA3432">
              <w:rPr>
                <w:b/>
                <w:lang w:val="en-US"/>
                <w:rPrChange w:id="20932" w:author="phuong vu" w:date="2018-11-25T21:55:00Z">
                  <w:rPr>
                    <w:b/>
                    <w:lang w:val="en-US"/>
                  </w:rPr>
                </w:rPrChange>
              </w:rPr>
              <w:t>STT</w:t>
            </w:r>
          </w:p>
        </w:tc>
        <w:tc>
          <w:tcPr>
            <w:tcW w:w="1980" w:type="dxa"/>
            <w:vAlign w:val="center"/>
          </w:tcPr>
          <w:p w14:paraId="7E1B85F8" w14:textId="77777777" w:rsidR="00977C58" w:rsidRPr="00BA3432" w:rsidRDefault="00977C58">
            <w:pPr>
              <w:spacing w:line="276" w:lineRule="auto"/>
              <w:jc w:val="center"/>
              <w:rPr>
                <w:b/>
                <w:lang w:val="en-US"/>
                <w:rPrChange w:id="20933" w:author="phuong vu" w:date="2018-11-25T21:55:00Z">
                  <w:rPr>
                    <w:b/>
                    <w:lang w:val="en-US"/>
                  </w:rPr>
                </w:rPrChange>
              </w:rPr>
              <w:pPrChange w:id="20934" w:author="phuong vu" w:date="2018-11-23T13:48:00Z">
                <w:pPr>
                  <w:spacing w:line="360" w:lineRule="auto"/>
                  <w:jc w:val="center"/>
                </w:pPr>
              </w:pPrChange>
            </w:pPr>
            <w:r w:rsidRPr="00BA3432">
              <w:rPr>
                <w:b/>
                <w:lang w:val="en-US"/>
                <w:rPrChange w:id="20935" w:author="phuong vu" w:date="2018-11-25T21:55:00Z">
                  <w:rPr>
                    <w:b/>
                    <w:lang w:val="en-US"/>
                  </w:rPr>
                </w:rPrChange>
              </w:rPr>
              <w:t>Loại điều khiển</w:t>
            </w:r>
          </w:p>
        </w:tc>
        <w:tc>
          <w:tcPr>
            <w:tcW w:w="2970" w:type="dxa"/>
            <w:vAlign w:val="center"/>
          </w:tcPr>
          <w:p w14:paraId="00EF6F50" w14:textId="77777777" w:rsidR="00977C58" w:rsidRPr="00BA3432" w:rsidRDefault="00977C58">
            <w:pPr>
              <w:spacing w:line="276" w:lineRule="auto"/>
              <w:jc w:val="center"/>
              <w:rPr>
                <w:b/>
                <w:lang w:val="en-US"/>
                <w:rPrChange w:id="20936" w:author="phuong vu" w:date="2018-11-25T21:55:00Z">
                  <w:rPr>
                    <w:b/>
                    <w:lang w:val="en-US"/>
                  </w:rPr>
                </w:rPrChange>
              </w:rPr>
              <w:pPrChange w:id="20937" w:author="phuong vu" w:date="2018-11-23T13:48:00Z">
                <w:pPr>
                  <w:spacing w:line="360" w:lineRule="auto"/>
                  <w:jc w:val="center"/>
                </w:pPr>
              </w:pPrChange>
            </w:pPr>
            <w:r w:rsidRPr="00BA3432">
              <w:rPr>
                <w:b/>
                <w:lang w:val="en-US"/>
                <w:rPrChange w:id="20938" w:author="phuong vu" w:date="2018-11-25T21:55:00Z">
                  <w:rPr>
                    <w:b/>
                    <w:lang w:val="en-US"/>
                  </w:rPr>
                </w:rPrChange>
              </w:rPr>
              <w:t>Nội dung thực hiện</w:t>
            </w:r>
          </w:p>
        </w:tc>
        <w:tc>
          <w:tcPr>
            <w:tcW w:w="1266" w:type="dxa"/>
            <w:vAlign w:val="center"/>
          </w:tcPr>
          <w:p w14:paraId="7C8DF90B" w14:textId="77777777" w:rsidR="00977C58" w:rsidRPr="00BA3432" w:rsidRDefault="00977C58">
            <w:pPr>
              <w:spacing w:line="276" w:lineRule="auto"/>
              <w:jc w:val="center"/>
              <w:rPr>
                <w:b/>
                <w:lang w:val="en-US"/>
                <w:rPrChange w:id="20939" w:author="phuong vu" w:date="2018-11-25T21:55:00Z">
                  <w:rPr>
                    <w:b/>
                    <w:lang w:val="en-US"/>
                  </w:rPr>
                </w:rPrChange>
              </w:rPr>
              <w:pPrChange w:id="20940" w:author="phuong vu" w:date="2018-11-23T13:48:00Z">
                <w:pPr>
                  <w:spacing w:line="360" w:lineRule="auto"/>
                  <w:jc w:val="center"/>
                </w:pPr>
              </w:pPrChange>
            </w:pPr>
            <w:r w:rsidRPr="00BA3432">
              <w:rPr>
                <w:b/>
                <w:lang w:val="en-US"/>
                <w:rPrChange w:id="20941" w:author="phuong vu" w:date="2018-11-25T21:55:00Z">
                  <w:rPr>
                    <w:b/>
                    <w:lang w:val="en-US"/>
                  </w:rPr>
                </w:rPrChange>
              </w:rPr>
              <w:t>Giá trị mặc định</w:t>
            </w:r>
          </w:p>
        </w:tc>
        <w:tc>
          <w:tcPr>
            <w:tcW w:w="1756" w:type="dxa"/>
            <w:vAlign w:val="center"/>
          </w:tcPr>
          <w:p w14:paraId="6D9828E9" w14:textId="77777777" w:rsidR="00977C58" w:rsidRPr="00BA3432" w:rsidRDefault="00977C58">
            <w:pPr>
              <w:spacing w:line="276" w:lineRule="auto"/>
              <w:jc w:val="center"/>
              <w:rPr>
                <w:b/>
                <w:lang w:val="en-US"/>
                <w:rPrChange w:id="20942" w:author="phuong vu" w:date="2018-11-25T21:55:00Z">
                  <w:rPr>
                    <w:b/>
                    <w:lang w:val="en-US"/>
                  </w:rPr>
                </w:rPrChange>
              </w:rPr>
              <w:pPrChange w:id="20943" w:author="phuong vu" w:date="2018-11-23T13:48:00Z">
                <w:pPr>
                  <w:spacing w:line="360" w:lineRule="auto"/>
                  <w:jc w:val="center"/>
                </w:pPr>
              </w:pPrChange>
            </w:pPr>
            <w:r w:rsidRPr="00BA3432">
              <w:rPr>
                <w:b/>
                <w:lang w:val="en-US"/>
                <w:rPrChange w:id="20944" w:author="phuong vu" w:date="2018-11-25T21:55:00Z">
                  <w:rPr>
                    <w:b/>
                    <w:lang w:val="en-US"/>
                  </w:rPr>
                </w:rPrChange>
              </w:rPr>
              <w:t>Lưu ý</w:t>
            </w:r>
          </w:p>
        </w:tc>
      </w:tr>
      <w:tr w:rsidR="00977C58" w:rsidRPr="00BA3432" w14:paraId="00018C3D" w14:textId="77777777" w:rsidTr="009A04B7">
        <w:tc>
          <w:tcPr>
            <w:tcW w:w="805" w:type="dxa"/>
          </w:tcPr>
          <w:p w14:paraId="4E73ED11" w14:textId="77777777" w:rsidR="00977C58" w:rsidRPr="00BA3432" w:rsidRDefault="00977C58">
            <w:pPr>
              <w:spacing w:line="276" w:lineRule="auto"/>
              <w:jc w:val="center"/>
              <w:rPr>
                <w:lang w:val="en-US"/>
                <w:rPrChange w:id="20945" w:author="phuong vu" w:date="2018-11-25T21:55:00Z">
                  <w:rPr>
                    <w:lang w:val="en-US"/>
                  </w:rPr>
                </w:rPrChange>
              </w:rPr>
              <w:pPrChange w:id="20946" w:author="phuong vu" w:date="2018-11-23T13:48:00Z">
                <w:pPr>
                  <w:spacing w:line="360" w:lineRule="auto"/>
                  <w:jc w:val="center"/>
                </w:pPr>
              </w:pPrChange>
            </w:pPr>
            <w:r w:rsidRPr="00BA3432">
              <w:rPr>
                <w:lang w:val="en-US"/>
                <w:rPrChange w:id="20947" w:author="phuong vu" w:date="2018-11-25T21:55:00Z">
                  <w:rPr>
                    <w:lang w:val="en-US"/>
                  </w:rPr>
                </w:rPrChange>
              </w:rPr>
              <w:t>1</w:t>
            </w:r>
          </w:p>
        </w:tc>
        <w:tc>
          <w:tcPr>
            <w:tcW w:w="1980" w:type="dxa"/>
          </w:tcPr>
          <w:p w14:paraId="505A83BC" w14:textId="355378AD" w:rsidR="00977C58" w:rsidRPr="00BA3432" w:rsidRDefault="00977C58">
            <w:pPr>
              <w:spacing w:line="276" w:lineRule="auto"/>
              <w:rPr>
                <w:lang w:val="en-US"/>
                <w:rPrChange w:id="20948" w:author="phuong vu" w:date="2018-11-25T21:55:00Z">
                  <w:rPr>
                    <w:lang w:val="en-US"/>
                  </w:rPr>
                </w:rPrChange>
              </w:rPr>
              <w:pPrChange w:id="20949" w:author="phuong vu" w:date="2018-11-23T13:48:00Z">
                <w:pPr>
                  <w:spacing w:line="360" w:lineRule="auto"/>
                </w:pPr>
              </w:pPrChange>
            </w:pPr>
            <w:r w:rsidRPr="00BA3432">
              <w:rPr>
                <w:lang w:val="en-US"/>
                <w:rPrChange w:id="20950" w:author="phuong vu" w:date="2018-11-25T21:55:00Z">
                  <w:rPr>
                    <w:lang w:val="en-US"/>
                  </w:rPr>
                </w:rPrChange>
              </w:rPr>
              <w:t>span</w:t>
            </w:r>
          </w:p>
        </w:tc>
        <w:tc>
          <w:tcPr>
            <w:tcW w:w="2970" w:type="dxa"/>
          </w:tcPr>
          <w:p w14:paraId="3B7CB171" w14:textId="7EBA82D4" w:rsidR="00977C58" w:rsidRPr="00BA3432" w:rsidRDefault="00977C58">
            <w:pPr>
              <w:spacing w:line="276" w:lineRule="auto"/>
              <w:rPr>
                <w:lang w:val="en-US"/>
                <w:rPrChange w:id="20951" w:author="phuong vu" w:date="2018-11-25T21:55:00Z">
                  <w:rPr>
                    <w:lang w:val="en-US"/>
                  </w:rPr>
                </w:rPrChange>
              </w:rPr>
              <w:pPrChange w:id="20952" w:author="phuong vu" w:date="2018-11-23T13:48:00Z">
                <w:pPr>
                  <w:spacing w:line="360" w:lineRule="auto"/>
                </w:pPr>
              </w:pPrChange>
            </w:pPr>
            <w:r w:rsidRPr="00BA3432">
              <w:rPr>
                <w:lang w:val="en-US"/>
                <w:rPrChange w:id="20953" w:author="phuong vu" w:date="2018-11-25T21:55:00Z">
                  <w:rPr>
                    <w:lang w:val="en-US"/>
                  </w:rPr>
                </w:rPrChange>
              </w:rPr>
              <w:t>Trạng thái đơn hàng</w:t>
            </w:r>
          </w:p>
        </w:tc>
        <w:tc>
          <w:tcPr>
            <w:tcW w:w="1266" w:type="dxa"/>
          </w:tcPr>
          <w:p w14:paraId="39B01657" w14:textId="77777777" w:rsidR="00977C58" w:rsidRPr="00BA3432" w:rsidRDefault="00977C58">
            <w:pPr>
              <w:spacing w:line="276" w:lineRule="auto"/>
              <w:rPr>
                <w:lang w:val="en-US"/>
                <w:rPrChange w:id="20954" w:author="phuong vu" w:date="2018-11-25T21:55:00Z">
                  <w:rPr>
                    <w:lang w:val="en-US"/>
                  </w:rPr>
                </w:rPrChange>
              </w:rPr>
              <w:pPrChange w:id="20955" w:author="phuong vu" w:date="2018-11-23T13:48:00Z">
                <w:pPr>
                  <w:spacing w:line="360" w:lineRule="auto"/>
                </w:pPr>
              </w:pPrChange>
            </w:pPr>
          </w:p>
        </w:tc>
        <w:tc>
          <w:tcPr>
            <w:tcW w:w="1756" w:type="dxa"/>
          </w:tcPr>
          <w:p w14:paraId="3355DCBA" w14:textId="77777777" w:rsidR="00977C58" w:rsidRPr="00BA3432" w:rsidRDefault="00977C58">
            <w:pPr>
              <w:spacing w:line="276" w:lineRule="auto"/>
              <w:rPr>
                <w:lang w:val="en-US"/>
                <w:rPrChange w:id="20956" w:author="phuong vu" w:date="2018-11-25T21:55:00Z">
                  <w:rPr>
                    <w:lang w:val="en-US"/>
                  </w:rPr>
                </w:rPrChange>
              </w:rPr>
              <w:pPrChange w:id="20957" w:author="phuong vu" w:date="2018-11-23T13:48:00Z">
                <w:pPr>
                  <w:spacing w:line="360" w:lineRule="auto"/>
                </w:pPr>
              </w:pPrChange>
            </w:pPr>
          </w:p>
        </w:tc>
      </w:tr>
      <w:tr w:rsidR="00977C58" w:rsidRPr="00BA3432" w14:paraId="74D8411C" w14:textId="77777777" w:rsidTr="009A04B7">
        <w:tc>
          <w:tcPr>
            <w:tcW w:w="805" w:type="dxa"/>
          </w:tcPr>
          <w:p w14:paraId="566DAA45" w14:textId="77777777" w:rsidR="00977C58" w:rsidRPr="00BA3432" w:rsidRDefault="00977C58">
            <w:pPr>
              <w:spacing w:line="276" w:lineRule="auto"/>
              <w:jc w:val="center"/>
              <w:rPr>
                <w:lang w:val="en-US"/>
                <w:rPrChange w:id="20958" w:author="phuong vu" w:date="2018-11-25T21:55:00Z">
                  <w:rPr>
                    <w:lang w:val="en-US"/>
                  </w:rPr>
                </w:rPrChange>
              </w:rPr>
              <w:pPrChange w:id="20959" w:author="phuong vu" w:date="2018-11-23T13:48:00Z">
                <w:pPr>
                  <w:spacing w:line="360" w:lineRule="auto"/>
                  <w:jc w:val="center"/>
                </w:pPr>
              </w:pPrChange>
            </w:pPr>
            <w:r w:rsidRPr="00BA3432">
              <w:rPr>
                <w:lang w:val="en-US"/>
                <w:rPrChange w:id="20960" w:author="phuong vu" w:date="2018-11-25T21:55:00Z">
                  <w:rPr>
                    <w:lang w:val="en-US"/>
                  </w:rPr>
                </w:rPrChange>
              </w:rPr>
              <w:lastRenderedPageBreak/>
              <w:t>2</w:t>
            </w:r>
          </w:p>
        </w:tc>
        <w:tc>
          <w:tcPr>
            <w:tcW w:w="1980" w:type="dxa"/>
          </w:tcPr>
          <w:p w14:paraId="4829F60E" w14:textId="241AC234" w:rsidR="00977C58" w:rsidRPr="00BA3432" w:rsidRDefault="00977C58">
            <w:pPr>
              <w:spacing w:line="276" w:lineRule="auto"/>
              <w:rPr>
                <w:lang w:val="en-US"/>
                <w:rPrChange w:id="20961" w:author="phuong vu" w:date="2018-11-25T21:55:00Z">
                  <w:rPr>
                    <w:lang w:val="en-US"/>
                  </w:rPr>
                </w:rPrChange>
              </w:rPr>
              <w:pPrChange w:id="20962" w:author="phuong vu" w:date="2018-11-23T13:48:00Z">
                <w:pPr>
                  <w:spacing w:line="360" w:lineRule="auto"/>
                </w:pPr>
              </w:pPrChange>
            </w:pPr>
            <w:r w:rsidRPr="00BA3432">
              <w:rPr>
                <w:lang w:val="en-US"/>
                <w:rPrChange w:id="20963" w:author="phuong vu" w:date="2018-11-25T21:55:00Z">
                  <w:rPr>
                    <w:lang w:val="en-US"/>
                  </w:rPr>
                </w:rPrChange>
              </w:rPr>
              <w:t>button</w:t>
            </w:r>
          </w:p>
        </w:tc>
        <w:tc>
          <w:tcPr>
            <w:tcW w:w="2970" w:type="dxa"/>
          </w:tcPr>
          <w:p w14:paraId="6B6CA27E" w14:textId="77777777" w:rsidR="00977C58" w:rsidRPr="00BA3432" w:rsidRDefault="00DC4C5A">
            <w:pPr>
              <w:spacing w:line="276" w:lineRule="auto"/>
              <w:rPr>
                <w:ins w:id="20964" w:author="phuong vu" w:date="2018-11-15T18:15:00Z"/>
                <w:lang w:val="en-US"/>
                <w:rPrChange w:id="20965" w:author="phuong vu" w:date="2018-11-25T21:55:00Z">
                  <w:rPr>
                    <w:ins w:id="20966" w:author="phuong vu" w:date="2018-11-15T18:15:00Z"/>
                    <w:lang w:val="en-US"/>
                  </w:rPr>
                </w:rPrChange>
              </w:rPr>
              <w:pPrChange w:id="20967" w:author="phuong vu" w:date="2018-11-23T13:48:00Z">
                <w:pPr>
                  <w:spacing w:line="360" w:lineRule="auto"/>
                </w:pPr>
              </w:pPrChange>
            </w:pPr>
            <w:r w:rsidRPr="00BA3432">
              <w:rPr>
                <w:lang w:val="en-US"/>
                <w:rPrChange w:id="20968" w:author="phuong vu" w:date="2018-11-25T21:55:00Z">
                  <w:rPr>
                    <w:lang w:val="en-US"/>
                  </w:rPr>
                </w:rPrChange>
              </w:rPr>
              <w:t>Xem chi tiết biên nhận</w:t>
            </w:r>
            <w:ins w:id="20969" w:author="phuong vu" w:date="2018-11-15T18:15:00Z">
              <w:r w:rsidR="003119BD" w:rsidRPr="00BA3432">
                <w:rPr>
                  <w:lang w:val="en-US"/>
                  <w:rPrChange w:id="20970" w:author="phuong vu" w:date="2018-11-25T21:55:00Z">
                    <w:rPr>
                      <w:lang w:val="en-US"/>
                    </w:rPr>
                  </w:rPrChange>
                </w:rPr>
                <w:t>.</w:t>
              </w:r>
            </w:ins>
          </w:p>
          <w:p w14:paraId="0CD14863" w14:textId="261E7D7C" w:rsidR="003119BD" w:rsidRPr="00BA3432" w:rsidRDefault="003119BD">
            <w:pPr>
              <w:spacing w:line="276" w:lineRule="auto"/>
              <w:rPr>
                <w:lang w:val="en-US"/>
                <w:rPrChange w:id="20971" w:author="phuong vu" w:date="2018-11-25T21:55:00Z">
                  <w:rPr>
                    <w:lang w:val="en-US"/>
                  </w:rPr>
                </w:rPrChange>
              </w:rPr>
              <w:pPrChange w:id="20972" w:author="phuong vu" w:date="2018-11-23T13:48:00Z">
                <w:pPr>
                  <w:spacing w:line="360" w:lineRule="auto"/>
                </w:pPr>
              </w:pPrChange>
            </w:pPr>
            <w:ins w:id="20973" w:author="phuong vu" w:date="2018-11-15T18:15:00Z">
              <w:r w:rsidRPr="00BA3432">
                <w:rPr>
                  <w:lang w:val="en-US"/>
                  <w:rPrChange w:id="20974" w:author="phuong vu" w:date="2018-11-25T21:55:00Z">
                    <w:rPr>
                      <w:lang w:val="en-US"/>
                    </w:rPr>
                  </w:rPrChange>
                </w:rPr>
                <w:t>Chuyển đến trang xem chi tiết biên nhận ứng với đơn hàng</w:t>
              </w:r>
            </w:ins>
          </w:p>
        </w:tc>
        <w:tc>
          <w:tcPr>
            <w:tcW w:w="1266" w:type="dxa"/>
          </w:tcPr>
          <w:p w14:paraId="53D2B483" w14:textId="77777777" w:rsidR="00977C58" w:rsidRPr="00BA3432" w:rsidRDefault="00977C58">
            <w:pPr>
              <w:spacing w:line="276" w:lineRule="auto"/>
              <w:rPr>
                <w:lang w:val="en-US"/>
                <w:rPrChange w:id="20975" w:author="phuong vu" w:date="2018-11-25T21:55:00Z">
                  <w:rPr>
                    <w:lang w:val="en-US"/>
                  </w:rPr>
                </w:rPrChange>
              </w:rPr>
              <w:pPrChange w:id="20976" w:author="phuong vu" w:date="2018-11-23T13:48:00Z">
                <w:pPr>
                  <w:spacing w:line="360" w:lineRule="auto"/>
                </w:pPr>
              </w:pPrChange>
            </w:pPr>
          </w:p>
        </w:tc>
        <w:tc>
          <w:tcPr>
            <w:tcW w:w="1756" w:type="dxa"/>
          </w:tcPr>
          <w:p w14:paraId="5563E86B" w14:textId="04339390" w:rsidR="00977C58" w:rsidRPr="00BA3432" w:rsidRDefault="00DC4C5A">
            <w:pPr>
              <w:spacing w:line="276" w:lineRule="auto"/>
              <w:rPr>
                <w:lang w:val="en-US"/>
                <w:rPrChange w:id="20977" w:author="phuong vu" w:date="2018-11-25T21:55:00Z">
                  <w:rPr>
                    <w:lang w:val="en-US"/>
                  </w:rPr>
                </w:rPrChange>
              </w:rPr>
              <w:pPrChange w:id="20978" w:author="phuong vu" w:date="2018-11-23T13:48:00Z">
                <w:pPr>
                  <w:spacing w:line="360" w:lineRule="auto"/>
                </w:pPr>
              </w:pPrChange>
            </w:pPr>
            <w:r w:rsidRPr="00BA3432">
              <w:rPr>
                <w:lang w:val="en-US"/>
                <w:rPrChange w:id="20979" w:author="phuong vu" w:date="2018-11-25T21:55:00Z">
                  <w:rPr>
                    <w:lang w:val="en-US"/>
                  </w:rPr>
                </w:rPrChange>
              </w:rPr>
              <w:t xml:space="preserve">Nếu không tồn tại biên nhận sẽ ẩn </w:t>
            </w:r>
          </w:p>
        </w:tc>
      </w:tr>
      <w:tr w:rsidR="00977C58" w:rsidRPr="00BA3432" w14:paraId="090712BA" w14:textId="77777777" w:rsidTr="009A04B7">
        <w:tc>
          <w:tcPr>
            <w:tcW w:w="805" w:type="dxa"/>
          </w:tcPr>
          <w:p w14:paraId="29B3C737" w14:textId="6F662F7A" w:rsidR="00977C58" w:rsidRPr="00BA3432" w:rsidRDefault="00977C58">
            <w:pPr>
              <w:spacing w:line="276" w:lineRule="auto"/>
              <w:jc w:val="center"/>
              <w:rPr>
                <w:lang w:val="en-US"/>
                <w:rPrChange w:id="20980" w:author="phuong vu" w:date="2018-11-25T21:55:00Z">
                  <w:rPr>
                    <w:lang w:val="en-US"/>
                  </w:rPr>
                </w:rPrChange>
              </w:rPr>
              <w:pPrChange w:id="20981" w:author="phuong vu" w:date="2018-11-23T13:48:00Z">
                <w:pPr>
                  <w:spacing w:line="360" w:lineRule="auto"/>
                  <w:jc w:val="center"/>
                </w:pPr>
              </w:pPrChange>
            </w:pPr>
            <w:r w:rsidRPr="00BA3432">
              <w:rPr>
                <w:lang w:val="en-US"/>
                <w:rPrChange w:id="20982" w:author="phuong vu" w:date="2018-11-25T21:55:00Z">
                  <w:rPr>
                    <w:lang w:val="en-US"/>
                  </w:rPr>
                </w:rPrChange>
              </w:rPr>
              <w:t>3</w:t>
            </w:r>
          </w:p>
        </w:tc>
        <w:tc>
          <w:tcPr>
            <w:tcW w:w="1980" w:type="dxa"/>
          </w:tcPr>
          <w:p w14:paraId="70EE558E" w14:textId="4E70CE44" w:rsidR="00977C58" w:rsidRPr="00BA3432" w:rsidRDefault="00977C58">
            <w:pPr>
              <w:spacing w:line="276" w:lineRule="auto"/>
              <w:rPr>
                <w:lang w:val="en-US"/>
                <w:rPrChange w:id="20983" w:author="phuong vu" w:date="2018-11-25T21:55:00Z">
                  <w:rPr>
                    <w:lang w:val="en-US"/>
                  </w:rPr>
                </w:rPrChange>
              </w:rPr>
              <w:pPrChange w:id="20984" w:author="phuong vu" w:date="2018-11-23T13:48:00Z">
                <w:pPr>
                  <w:spacing w:line="360" w:lineRule="auto"/>
                </w:pPr>
              </w:pPrChange>
            </w:pPr>
            <w:r w:rsidRPr="00BA3432">
              <w:rPr>
                <w:lang w:val="en-US"/>
                <w:rPrChange w:id="20985" w:author="phuong vu" w:date="2018-11-25T21:55:00Z">
                  <w:rPr>
                    <w:lang w:val="en-US"/>
                  </w:rPr>
                </w:rPrChange>
              </w:rPr>
              <w:t>span</w:t>
            </w:r>
          </w:p>
        </w:tc>
        <w:tc>
          <w:tcPr>
            <w:tcW w:w="2970" w:type="dxa"/>
          </w:tcPr>
          <w:p w14:paraId="02551ADB" w14:textId="663AA98F" w:rsidR="00977C58" w:rsidRPr="00BA3432" w:rsidRDefault="00977C58">
            <w:pPr>
              <w:spacing w:line="276" w:lineRule="auto"/>
              <w:rPr>
                <w:lang w:val="en-US"/>
                <w:rPrChange w:id="20986" w:author="phuong vu" w:date="2018-11-25T21:55:00Z">
                  <w:rPr>
                    <w:lang w:val="en-US"/>
                  </w:rPr>
                </w:rPrChange>
              </w:rPr>
              <w:pPrChange w:id="20987" w:author="phuong vu" w:date="2018-11-23T13:48:00Z">
                <w:pPr>
                  <w:spacing w:line="360" w:lineRule="auto"/>
                </w:pPr>
              </w:pPrChange>
            </w:pPr>
            <w:r w:rsidRPr="00BA3432">
              <w:rPr>
                <w:lang w:val="en-US"/>
                <w:rPrChange w:id="20988" w:author="phuong vu" w:date="2018-11-25T21:55:00Z">
                  <w:rPr>
                    <w:lang w:val="en-US"/>
                  </w:rPr>
                </w:rPrChange>
              </w:rPr>
              <w:t>Hiển thị thông tin đơn hàng</w:t>
            </w:r>
          </w:p>
        </w:tc>
        <w:tc>
          <w:tcPr>
            <w:tcW w:w="1266" w:type="dxa"/>
          </w:tcPr>
          <w:p w14:paraId="15F3F730" w14:textId="77777777" w:rsidR="00977C58" w:rsidRPr="00BA3432" w:rsidRDefault="00977C58">
            <w:pPr>
              <w:spacing w:line="276" w:lineRule="auto"/>
              <w:rPr>
                <w:lang w:val="en-US"/>
                <w:rPrChange w:id="20989" w:author="phuong vu" w:date="2018-11-25T21:55:00Z">
                  <w:rPr>
                    <w:lang w:val="en-US"/>
                  </w:rPr>
                </w:rPrChange>
              </w:rPr>
              <w:pPrChange w:id="20990" w:author="phuong vu" w:date="2018-11-23T13:48:00Z">
                <w:pPr>
                  <w:spacing w:line="360" w:lineRule="auto"/>
                </w:pPr>
              </w:pPrChange>
            </w:pPr>
          </w:p>
        </w:tc>
        <w:tc>
          <w:tcPr>
            <w:tcW w:w="1756" w:type="dxa"/>
          </w:tcPr>
          <w:p w14:paraId="4B5EA5AF" w14:textId="77777777" w:rsidR="00977C58" w:rsidRPr="00BA3432" w:rsidRDefault="00977C58">
            <w:pPr>
              <w:spacing w:line="276" w:lineRule="auto"/>
              <w:rPr>
                <w:lang w:val="en-US"/>
                <w:rPrChange w:id="20991" w:author="phuong vu" w:date="2018-11-25T21:55:00Z">
                  <w:rPr>
                    <w:lang w:val="en-US"/>
                  </w:rPr>
                </w:rPrChange>
              </w:rPr>
              <w:pPrChange w:id="20992" w:author="phuong vu" w:date="2018-11-23T13:48:00Z">
                <w:pPr>
                  <w:spacing w:line="360" w:lineRule="auto"/>
                </w:pPr>
              </w:pPrChange>
            </w:pPr>
          </w:p>
        </w:tc>
      </w:tr>
      <w:tr w:rsidR="00977C58" w:rsidRPr="00BA3432" w14:paraId="7B3ED400" w14:textId="77777777" w:rsidTr="009A04B7">
        <w:tc>
          <w:tcPr>
            <w:tcW w:w="805" w:type="dxa"/>
          </w:tcPr>
          <w:p w14:paraId="6538A787" w14:textId="3457F704" w:rsidR="00977C58" w:rsidRPr="00BA3432" w:rsidRDefault="00977C58">
            <w:pPr>
              <w:spacing w:line="276" w:lineRule="auto"/>
              <w:jc w:val="center"/>
              <w:rPr>
                <w:lang w:val="en-US"/>
                <w:rPrChange w:id="20993" w:author="phuong vu" w:date="2018-11-25T21:55:00Z">
                  <w:rPr>
                    <w:lang w:val="en-US"/>
                  </w:rPr>
                </w:rPrChange>
              </w:rPr>
              <w:pPrChange w:id="20994" w:author="phuong vu" w:date="2018-11-23T13:48:00Z">
                <w:pPr>
                  <w:spacing w:line="360" w:lineRule="auto"/>
                  <w:jc w:val="center"/>
                </w:pPr>
              </w:pPrChange>
            </w:pPr>
            <w:r w:rsidRPr="00BA3432">
              <w:rPr>
                <w:lang w:val="en-US"/>
                <w:rPrChange w:id="20995" w:author="phuong vu" w:date="2018-11-25T21:55:00Z">
                  <w:rPr>
                    <w:lang w:val="en-US"/>
                  </w:rPr>
                </w:rPrChange>
              </w:rPr>
              <w:t>4</w:t>
            </w:r>
          </w:p>
        </w:tc>
        <w:tc>
          <w:tcPr>
            <w:tcW w:w="1980" w:type="dxa"/>
          </w:tcPr>
          <w:p w14:paraId="497FC0DB" w14:textId="5A139431" w:rsidR="00977C58" w:rsidRPr="00BA3432" w:rsidRDefault="00977C58">
            <w:pPr>
              <w:spacing w:line="276" w:lineRule="auto"/>
              <w:rPr>
                <w:lang w:val="en-US"/>
                <w:rPrChange w:id="20996" w:author="phuong vu" w:date="2018-11-25T21:55:00Z">
                  <w:rPr>
                    <w:lang w:val="en-US"/>
                  </w:rPr>
                </w:rPrChange>
              </w:rPr>
              <w:pPrChange w:id="20997" w:author="phuong vu" w:date="2018-11-23T13:48:00Z">
                <w:pPr>
                  <w:spacing w:line="360" w:lineRule="auto"/>
                </w:pPr>
              </w:pPrChange>
            </w:pPr>
            <w:r w:rsidRPr="00BA3432">
              <w:rPr>
                <w:lang w:val="en-US"/>
                <w:rPrChange w:id="20998" w:author="phuong vu" w:date="2018-11-25T21:55:00Z">
                  <w:rPr>
                    <w:lang w:val="en-US"/>
                  </w:rPr>
                </w:rPrChange>
              </w:rPr>
              <w:t>table</w:t>
            </w:r>
          </w:p>
        </w:tc>
        <w:tc>
          <w:tcPr>
            <w:tcW w:w="2970" w:type="dxa"/>
          </w:tcPr>
          <w:p w14:paraId="3767D602" w14:textId="77777777" w:rsidR="00495D42" w:rsidRPr="00BA3432" w:rsidRDefault="00977C58">
            <w:pPr>
              <w:spacing w:line="276" w:lineRule="auto"/>
              <w:rPr>
                <w:ins w:id="20999" w:author="phuong vu" w:date="2018-11-15T18:14:00Z"/>
                <w:lang w:val="en-US"/>
                <w:rPrChange w:id="21000" w:author="phuong vu" w:date="2018-11-25T21:55:00Z">
                  <w:rPr>
                    <w:ins w:id="21001" w:author="phuong vu" w:date="2018-11-15T18:14:00Z"/>
                    <w:lang w:val="en-US"/>
                  </w:rPr>
                </w:rPrChange>
              </w:rPr>
              <w:pPrChange w:id="21002" w:author="phuong vu" w:date="2018-11-23T13:48:00Z">
                <w:pPr>
                  <w:spacing w:line="360" w:lineRule="auto"/>
                </w:pPr>
              </w:pPrChange>
            </w:pPr>
            <w:r w:rsidRPr="00BA3432">
              <w:rPr>
                <w:lang w:val="en-US"/>
                <w:rPrChange w:id="21003" w:author="phuong vu" w:date="2018-11-25T21:55:00Z">
                  <w:rPr>
                    <w:lang w:val="en-US"/>
                  </w:rPr>
                </w:rPrChange>
              </w:rPr>
              <w:t>Hiển thị chi tiết đơn hàng</w:t>
            </w:r>
            <w:ins w:id="21004" w:author="phuong vu" w:date="2018-11-15T18:13:00Z">
              <w:r w:rsidR="00495D42" w:rsidRPr="00BA3432">
                <w:rPr>
                  <w:lang w:val="en-US"/>
                  <w:rPrChange w:id="21005" w:author="phuong vu" w:date="2018-11-25T21:55:00Z">
                    <w:rPr>
                      <w:lang w:val="en-US"/>
                    </w:rPr>
                  </w:rPrChange>
                </w:rPr>
                <w:t xml:space="preserve"> (số thứ tự, loại dịch vụ, quần áo, số lượng,</w:t>
              </w:r>
            </w:ins>
            <w:ins w:id="21006" w:author="phuong vu" w:date="2018-11-15T18:14:00Z">
              <w:r w:rsidR="00495D42" w:rsidRPr="00BA3432">
                <w:rPr>
                  <w:lang w:val="en-US"/>
                  <w:rPrChange w:id="21007" w:author="phuong vu" w:date="2018-11-25T21:55:00Z">
                    <w:rPr>
                      <w:lang w:val="en-US"/>
                    </w:rPr>
                  </w:rPrChange>
                </w:rPr>
                <w:t xml:space="preserve"> đơn vị tính, đơn giá, số lượng, tổng cộng, chi tiết thêm).</w:t>
              </w:r>
            </w:ins>
          </w:p>
          <w:p w14:paraId="7181F4B6" w14:textId="77777777" w:rsidR="00495D42" w:rsidRPr="00BA3432" w:rsidRDefault="00495D42">
            <w:pPr>
              <w:spacing w:line="276" w:lineRule="auto"/>
              <w:rPr>
                <w:ins w:id="21008" w:author="phuong vu" w:date="2018-11-15T18:14:00Z"/>
                <w:lang w:val="en-US"/>
                <w:rPrChange w:id="21009" w:author="phuong vu" w:date="2018-11-25T21:55:00Z">
                  <w:rPr>
                    <w:ins w:id="21010" w:author="phuong vu" w:date="2018-11-15T18:14:00Z"/>
                    <w:lang w:val="en-US"/>
                  </w:rPr>
                </w:rPrChange>
              </w:rPr>
              <w:pPrChange w:id="21011" w:author="phuong vu" w:date="2018-11-23T13:48:00Z">
                <w:pPr>
                  <w:spacing w:line="360" w:lineRule="auto"/>
                </w:pPr>
              </w:pPrChange>
            </w:pPr>
            <w:ins w:id="21012" w:author="phuong vu" w:date="2018-11-15T18:14:00Z">
              <w:r w:rsidRPr="00BA3432">
                <w:rPr>
                  <w:lang w:val="en-US"/>
                  <w:rPrChange w:id="21013" w:author="phuong vu" w:date="2018-11-25T21:55:00Z">
                    <w:rPr>
                      <w:lang w:val="en-US"/>
                    </w:rPr>
                  </w:rPrChange>
                </w:rPr>
                <w:t>Chi tiết thêm bao gồm:</w:t>
              </w:r>
            </w:ins>
          </w:p>
          <w:p w14:paraId="3C6B4394" w14:textId="77777777" w:rsidR="00495D42" w:rsidRPr="00BA3432" w:rsidRDefault="00495D42">
            <w:pPr>
              <w:pStyle w:val="ListParagraph"/>
              <w:numPr>
                <w:ilvl w:val="0"/>
                <w:numId w:val="31"/>
              </w:numPr>
              <w:spacing w:line="276" w:lineRule="auto"/>
              <w:rPr>
                <w:ins w:id="21014" w:author="phuong vu" w:date="2018-11-15T18:14:00Z"/>
                <w:lang w:val="en-US"/>
                <w:rPrChange w:id="21015" w:author="phuong vu" w:date="2018-11-25T21:55:00Z">
                  <w:rPr>
                    <w:ins w:id="21016" w:author="phuong vu" w:date="2018-11-15T18:14:00Z"/>
                    <w:lang w:val="en-US"/>
                  </w:rPr>
                </w:rPrChange>
              </w:rPr>
              <w:pPrChange w:id="21017" w:author="phuong vu" w:date="2018-11-23T13:48:00Z">
                <w:pPr>
                  <w:pStyle w:val="ListParagraph"/>
                  <w:numPr>
                    <w:numId w:val="31"/>
                  </w:numPr>
                  <w:spacing w:line="360" w:lineRule="auto"/>
                  <w:ind w:hanging="360"/>
                </w:pPr>
              </w:pPrChange>
            </w:pPr>
            <w:ins w:id="21018" w:author="phuong vu" w:date="2018-11-15T18:14:00Z">
              <w:r w:rsidRPr="00BA3432">
                <w:rPr>
                  <w:lang w:val="en-US"/>
                  <w:rPrChange w:id="21019" w:author="phuong vu" w:date="2018-11-25T21:55:00Z">
                    <w:rPr>
                      <w:lang w:val="en-US"/>
                    </w:rPr>
                  </w:rPrChange>
                </w:rPr>
                <w:t>Chất liệu</w:t>
              </w:r>
            </w:ins>
          </w:p>
          <w:p w14:paraId="1CDB125E" w14:textId="77777777" w:rsidR="00495D42" w:rsidRPr="00BA3432" w:rsidRDefault="00495D42">
            <w:pPr>
              <w:pStyle w:val="ListParagraph"/>
              <w:numPr>
                <w:ilvl w:val="0"/>
                <w:numId w:val="31"/>
              </w:numPr>
              <w:spacing w:line="276" w:lineRule="auto"/>
              <w:rPr>
                <w:ins w:id="21020" w:author="phuong vu" w:date="2018-11-15T18:14:00Z"/>
                <w:lang w:val="en-US"/>
                <w:rPrChange w:id="21021" w:author="phuong vu" w:date="2018-11-25T21:55:00Z">
                  <w:rPr>
                    <w:ins w:id="21022" w:author="phuong vu" w:date="2018-11-15T18:14:00Z"/>
                    <w:lang w:val="en-US"/>
                  </w:rPr>
                </w:rPrChange>
              </w:rPr>
              <w:pPrChange w:id="21023" w:author="phuong vu" w:date="2018-11-23T13:48:00Z">
                <w:pPr>
                  <w:pStyle w:val="ListParagraph"/>
                  <w:numPr>
                    <w:numId w:val="31"/>
                  </w:numPr>
                  <w:spacing w:line="360" w:lineRule="auto"/>
                  <w:ind w:hanging="360"/>
                </w:pPr>
              </w:pPrChange>
            </w:pPr>
            <w:ins w:id="21024" w:author="phuong vu" w:date="2018-11-15T18:14:00Z">
              <w:r w:rsidRPr="00BA3432">
                <w:rPr>
                  <w:lang w:val="en-US"/>
                  <w:rPrChange w:id="21025" w:author="phuong vu" w:date="2018-11-25T21:55:00Z">
                    <w:rPr>
                      <w:lang w:val="en-US"/>
                    </w:rPr>
                  </w:rPrChange>
                </w:rPr>
                <w:t>Màu sắc</w:t>
              </w:r>
            </w:ins>
          </w:p>
          <w:p w14:paraId="5EF2224D" w14:textId="77777777" w:rsidR="00495D42" w:rsidRPr="00BA3432" w:rsidRDefault="00495D42">
            <w:pPr>
              <w:pStyle w:val="ListParagraph"/>
              <w:numPr>
                <w:ilvl w:val="0"/>
                <w:numId w:val="31"/>
              </w:numPr>
              <w:spacing w:line="276" w:lineRule="auto"/>
              <w:rPr>
                <w:ins w:id="21026" w:author="phuong vu" w:date="2018-11-15T18:14:00Z"/>
                <w:lang w:val="en-US"/>
                <w:rPrChange w:id="21027" w:author="phuong vu" w:date="2018-11-25T21:55:00Z">
                  <w:rPr>
                    <w:ins w:id="21028" w:author="phuong vu" w:date="2018-11-15T18:14:00Z"/>
                    <w:lang w:val="en-US"/>
                  </w:rPr>
                </w:rPrChange>
              </w:rPr>
              <w:pPrChange w:id="21029" w:author="phuong vu" w:date="2018-11-23T13:48:00Z">
                <w:pPr>
                  <w:pStyle w:val="ListParagraph"/>
                  <w:numPr>
                    <w:numId w:val="31"/>
                  </w:numPr>
                  <w:spacing w:line="360" w:lineRule="auto"/>
                  <w:ind w:hanging="360"/>
                </w:pPr>
              </w:pPrChange>
            </w:pPr>
            <w:ins w:id="21030" w:author="phuong vu" w:date="2018-11-15T18:14:00Z">
              <w:r w:rsidRPr="00BA3432">
                <w:rPr>
                  <w:lang w:val="en-US"/>
                  <w:rPrChange w:id="21031" w:author="phuong vu" w:date="2018-11-25T21:55:00Z">
                    <w:rPr>
                      <w:lang w:val="en-US"/>
                    </w:rPr>
                  </w:rPrChange>
                </w:rPr>
                <w:t>Nhãn hiệu</w:t>
              </w:r>
            </w:ins>
          </w:p>
          <w:p w14:paraId="45167118" w14:textId="22FA4DD2" w:rsidR="00495D42" w:rsidRPr="00BA3432" w:rsidRDefault="00495D42">
            <w:pPr>
              <w:pStyle w:val="ListParagraph"/>
              <w:numPr>
                <w:ilvl w:val="0"/>
                <w:numId w:val="31"/>
              </w:numPr>
              <w:spacing w:line="276" w:lineRule="auto"/>
              <w:rPr>
                <w:lang w:val="en-US"/>
                <w:rPrChange w:id="21032" w:author="phuong vu" w:date="2018-11-25T21:55:00Z">
                  <w:rPr>
                    <w:lang w:val="en-US"/>
                  </w:rPr>
                </w:rPrChange>
              </w:rPr>
              <w:pPrChange w:id="21033" w:author="phuong vu" w:date="2018-11-23T13:48:00Z">
                <w:pPr>
                  <w:spacing w:line="360" w:lineRule="auto"/>
                </w:pPr>
              </w:pPrChange>
            </w:pPr>
            <w:ins w:id="21034" w:author="phuong vu" w:date="2018-11-15T18:15:00Z">
              <w:r w:rsidRPr="00BA3432">
                <w:rPr>
                  <w:lang w:val="en-US"/>
                  <w:rPrChange w:id="21035" w:author="phuong vu" w:date="2018-11-25T21:55:00Z">
                    <w:rPr>
                      <w:lang w:val="en-US"/>
                    </w:rPr>
                  </w:rPrChange>
                </w:rPr>
                <w:t>Ghi chú</w:t>
              </w:r>
            </w:ins>
          </w:p>
        </w:tc>
        <w:tc>
          <w:tcPr>
            <w:tcW w:w="1266" w:type="dxa"/>
          </w:tcPr>
          <w:p w14:paraId="08FD6FE7" w14:textId="61C93AF5" w:rsidR="00977C58" w:rsidRPr="00BA3432" w:rsidRDefault="00977C58">
            <w:pPr>
              <w:spacing w:line="276" w:lineRule="auto"/>
              <w:jc w:val="left"/>
              <w:rPr>
                <w:lang w:val="en-US"/>
                <w:rPrChange w:id="21036" w:author="phuong vu" w:date="2018-11-25T21:55:00Z">
                  <w:rPr>
                    <w:lang w:val="en-US"/>
                  </w:rPr>
                </w:rPrChange>
              </w:rPr>
              <w:pPrChange w:id="21037" w:author="phuong vu" w:date="2018-11-23T13:48:00Z">
                <w:pPr>
                  <w:spacing w:line="360" w:lineRule="auto"/>
                  <w:jc w:val="left"/>
                </w:pPr>
              </w:pPrChange>
            </w:pPr>
            <w:r w:rsidRPr="00BA3432">
              <w:rPr>
                <w:lang w:val="en-US"/>
                <w:rPrChange w:id="21038" w:author="phuong vu" w:date="2018-11-25T21:55:00Z">
                  <w:rPr>
                    <w:lang w:val="en-US"/>
                  </w:rPr>
                </w:rPrChange>
              </w:rPr>
              <w:t>Không có dữ liệu nếu rỗng</w:t>
            </w:r>
          </w:p>
        </w:tc>
        <w:tc>
          <w:tcPr>
            <w:tcW w:w="1756" w:type="dxa"/>
          </w:tcPr>
          <w:p w14:paraId="7DBA9DA6" w14:textId="77777777" w:rsidR="00977C58" w:rsidRPr="00BA3432" w:rsidRDefault="00977C58">
            <w:pPr>
              <w:spacing w:line="276" w:lineRule="auto"/>
              <w:rPr>
                <w:lang w:val="en-US"/>
                <w:rPrChange w:id="21039" w:author="phuong vu" w:date="2018-11-25T21:55:00Z">
                  <w:rPr>
                    <w:lang w:val="en-US"/>
                  </w:rPr>
                </w:rPrChange>
              </w:rPr>
              <w:pPrChange w:id="21040" w:author="phuong vu" w:date="2018-11-23T13:48:00Z">
                <w:pPr>
                  <w:spacing w:line="360" w:lineRule="auto"/>
                </w:pPr>
              </w:pPrChange>
            </w:pPr>
          </w:p>
        </w:tc>
      </w:tr>
      <w:tr w:rsidR="00977C58" w:rsidRPr="00BA3432" w14:paraId="1553A894" w14:textId="77777777" w:rsidTr="009A04B7">
        <w:tc>
          <w:tcPr>
            <w:tcW w:w="805" w:type="dxa"/>
          </w:tcPr>
          <w:p w14:paraId="665F6B39" w14:textId="4576F5AE" w:rsidR="00977C58" w:rsidRPr="00BA3432" w:rsidRDefault="00977C58">
            <w:pPr>
              <w:spacing w:line="276" w:lineRule="auto"/>
              <w:jc w:val="center"/>
              <w:rPr>
                <w:lang w:val="en-US"/>
                <w:rPrChange w:id="21041" w:author="phuong vu" w:date="2018-11-25T21:55:00Z">
                  <w:rPr>
                    <w:lang w:val="en-US"/>
                  </w:rPr>
                </w:rPrChange>
              </w:rPr>
              <w:pPrChange w:id="21042" w:author="phuong vu" w:date="2018-11-23T13:48:00Z">
                <w:pPr>
                  <w:spacing w:line="360" w:lineRule="auto"/>
                  <w:jc w:val="center"/>
                </w:pPr>
              </w:pPrChange>
            </w:pPr>
            <w:r w:rsidRPr="00BA3432">
              <w:rPr>
                <w:lang w:val="en-US"/>
                <w:rPrChange w:id="21043" w:author="phuong vu" w:date="2018-11-25T21:55:00Z">
                  <w:rPr>
                    <w:lang w:val="en-US"/>
                  </w:rPr>
                </w:rPrChange>
              </w:rPr>
              <w:t>5</w:t>
            </w:r>
          </w:p>
        </w:tc>
        <w:tc>
          <w:tcPr>
            <w:tcW w:w="1980" w:type="dxa"/>
          </w:tcPr>
          <w:p w14:paraId="75A15860" w14:textId="2D437CF9" w:rsidR="00977C58" w:rsidRPr="00BA3432" w:rsidRDefault="00977C58">
            <w:pPr>
              <w:spacing w:line="276" w:lineRule="auto"/>
              <w:rPr>
                <w:lang w:val="en-US"/>
                <w:rPrChange w:id="21044" w:author="phuong vu" w:date="2018-11-25T21:55:00Z">
                  <w:rPr>
                    <w:lang w:val="en-US"/>
                  </w:rPr>
                </w:rPrChange>
              </w:rPr>
              <w:pPrChange w:id="21045" w:author="phuong vu" w:date="2018-11-23T13:48:00Z">
                <w:pPr>
                  <w:spacing w:line="360" w:lineRule="auto"/>
                </w:pPr>
              </w:pPrChange>
            </w:pPr>
            <w:r w:rsidRPr="00BA3432">
              <w:rPr>
                <w:lang w:val="en-US"/>
                <w:rPrChange w:id="21046" w:author="phuong vu" w:date="2018-11-25T21:55:00Z">
                  <w:rPr>
                    <w:lang w:val="en-US"/>
                  </w:rPr>
                </w:rPrChange>
              </w:rPr>
              <w:t>button</w:t>
            </w:r>
          </w:p>
        </w:tc>
        <w:tc>
          <w:tcPr>
            <w:tcW w:w="2970" w:type="dxa"/>
          </w:tcPr>
          <w:p w14:paraId="49C83F94" w14:textId="6AE3C67F" w:rsidR="00977C58" w:rsidRPr="00BA3432" w:rsidRDefault="00977C58">
            <w:pPr>
              <w:spacing w:line="276" w:lineRule="auto"/>
              <w:rPr>
                <w:lang w:val="en-US"/>
                <w:rPrChange w:id="21047" w:author="phuong vu" w:date="2018-11-25T21:55:00Z">
                  <w:rPr>
                    <w:lang w:val="en-US"/>
                  </w:rPr>
                </w:rPrChange>
              </w:rPr>
              <w:pPrChange w:id="21048" w:author="phuong vu" w:date="2018-11-23T13:48:00Z">
                <w:pPr>
                  <w:spacing w:line="360" w:lineRule="auto"/>
                </w:pPr>
              </w:pPrChange>
            </w:pPr>
            <w:r w:rsidRPr="00BA3432">
              <w:rPr>
                <w:lang w:val="en-US"/>
                <w:rPrChange w:id="21049" w:author="phuong vu" w:date="2018-11-25T21:55:00Z">
                  <w:rPr>
                    <w:lang w:val="en-US"/>
                  </w:rPr>
                </w:rPrChange>
              </w:rPr>
              <w:t>Quay lại trang trước</w:t>
            </w:r>
          </w:p>
        </w:tc>
        <w:tc>
          <w:tcPr>
            <w:tcW w:w="1266" w:type="dxa"/>
          </w:tcPr>
          <w:p w14:paraId="223BEF67" w14:textId="77777777" w:rsidR="00977C58" w:rsidRPr="00BA3432" w:rsidRDefault="00977C58">
            <w:pPr>
              <w:spacing w:line="276" w:lineRule="auto"/>
              <w:jc w:val="left"/>
              <w:rPr>
                <w:lang w:val="en-US"/>
                <w:rPrChange w:id="21050" w:author="phuong vu" w:date="2018-11-25T21:55:00Z">
                  <w:rPr>
                    <w:lang w:val="en-US"/>
                  </w:rPr>
                </w:rPrChange>
              </w:rPr>
              <w:pPrChange w:id="21051" w:author="phuong vu" w:date="2018-11-23T13:48:00Z">
                <w:pPr>
                  <w:spacing w:line="360" w:lineRule="auto"/>
                  <w:jc w:val="left"/>
                </w:pPr>
              </w:pPrChange>
            </w:pPr>
          </w:p>
        </w:tc>
        <w:tc>
          <w:tcPr>
            <w:tcW w:w="1756" w:type="dxa"/>
          </w:tcPr>
          <w:p w14:paraId="705C05B3" w14:textId="77777777" w:rsidR="00977C58" w:rsidRPr="00BA3432" w:rsidRDefault="00977C58">
            <w:pPr>
              <w:spacing w:line="276" w:lineRule="auto"/>
              <w:rPr>
                <w:lang w:val="en-US"/>
                <w:rPrChange w:id="21052" w:author="phuong vu" w:date="2018-11-25T21:55:00Z">
                  <w:rPr>
                    <w:lang w:val="en-US"/>
                  </w:rPr>
                </w:rPrChange>
              </w:rPr>
              <w:pPrChange w:id="21053" w:author="phuong vu" w:date="2018-11-23T13:48:00Z">
                <w:pPr>
                  <w:spacing w:line="360" w:lineRule="auto"/>
                </w:pPr>
              </w:pPrChange>
            </w:pPr>
          </w:p>
        </w:tc>
      </w:tr>
    </w:tbl>
    <w:p w14:paraId="07FFEA96" w14:textId="77777777" w:rsidR="00977C58" w:rsidRPr="00BA3432" w:rsidRDefault="00977C58">
      <w:pPr>
        <w:spacing w:line="276" w:lineRule="auto"/>
        <w:rPr>
          <w:lang w:val="en-US"/>
          <w:rPrChange w:id="21054" w:author="phuong vu" w:date="2018-11-25T21:55:00Z">
            <w:rPr>
              <w:lang w:val="en-US"/>
            </w:rPr>
          </w:rPrChange>
        </w:rPr>
        <w:pPrChange w:id="21055" w:author="phuong vu" w:date="2018-11-23T13:48:00Z">
          <w:pPr/>
        </w:pPrChange>
      </w:pPr>
    </w:p>
    <w:p w14:paraId="5B453945" w14:textId="03FEBD55" w:rsidR="00070C2F" w:rsidRPr="00BA3432" w:rsidRDefault="00070C2F">
      <w:pPr>
        <w:pStyle w:val="Heading6"/>
        <w:spacing w:line="276" w:lineRule="auto"/>
        <w:rPr>
          <w:rFonts w:cstheme="majorHAnsi"/>
          <w:lang w:val="en-US"/>
          <w:rPrChange w:id="21056" w:author="phuong vu" w:date="2018-11-25T21:55:00Z">
            <w:rPr>
              <w:lang w:val="en-US"/>
            </w:rPr>
          </w:rPrChange>
        </w:rPr>
        <w:pPrChange w:id="21057" w:author="phuong vu" w:date="2018-11-23T13:48:00Z">
          <w:pPr>
            <w:pStyle w:val="Heading6"/>
          </w:pPr>
        </w:pPrChange>
      </w:pPr>
      <w:r w:rsidRPr="00BA3432">
        <w:rPr>
          <w:rFonts w:cstheme="majorHAnsi"/>
          <w:lang w:val="en-US"/>
          <w:rPrChange w:id="21058"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RPr="00BA3432" w14:paraId="793C963E" w14:textId="77777777" w:rsidTr="009A04B7">
        <w:tc>
          <w:tcPr>
            <w:tcW w:w="805" w:type="dxa"/>
            <w:vMerge w:val="restart"/>
            <w:vAlign w:val="center"/>
          </w:tcPr>
          <w:p w14:paraId="731317C0" w14:textId="77777777" w:rsidR="00977C58" w:rsidRPr="00BA3432" w:rsidRDefault="00977C58">
            <w:pPr>
              <w:spacing w:line="276" w:lineRule="auto"/>
              <w:jc w:val="center"/>
              <w:rPr>
                <w:b/>
                <w:lang w:val="en-US"/>
                <w:rPrChange w:id="21059" w:author="phuong vu" w:date="2018-11-25T21:55:00Z">
                  <w:rPr>
                    <w:b/>
                    <w:lang w:val="en-US"/>
                  </w:rPr>
                </w:rPrChange>
              </w:rPr>
              <w:pPrChange w:id="21060" w:author="phuong vu" w:date="2018-11-23T13:48:00Z">
                <w:pPr>
                  <w:spacing w:line="360" w:lineRule="auto"/>
                  <w:jc w:val="center"/>
                </w:pPr>
              </w:pPrChange>
            </w:pPr>
            <w:r w:rsidRPr="00BA3432">
              <w:rPr>
                <w:b/>
                <w:lang w:val="en-US"/>
                <w:rPrChange w:id="21061" w:author="phuong vu" w:date="2018-11-25T21:55:00Z">
                  <w:rPr>
                    <w:b/>
                    <w:lang w:val="en-US"/>
                  </w:rPr>
                </w:rPrChange>
              </w:rPr>
              <w:t>STT</w:t>
            </w:r>
          </w:p>
        </w:tc>
        <w:tc>
          <w:tcPr>
            <w:tcW w:w="2120" w:type="dxa"/>
            <w:vMerge w:val="restart"/>
            <w:vAlign w:val="center"/>
          </w:tcPr>
          <w:p w14:paraId="3E832320" w14:textId="77777777" w:rsidR="00977C58" w:rsidRPr="00BA3432" w:rsidRDefault="00977C58">
            <w:pPr>
              <w:spacing w:line="276" w:lineRule="auto"/>
              <w:jc w:val="center"/>
              <w:rPr>
                <w:b/>
                <w:lang w:val="en-US"/>
                <w:rPrChange w:id="21062" w:author="phuong vu" w:date="2018-11-25T21:55:00Z">
                  <w:rPr>
                    <w:b/>
                    <w:lang w:val="en-US"/>
                  </w:rPr>
                </w:rPrChange>
              </w:rPr>
              <w:pPrChange w:id="21063" w:author="phuong vu" w:date="2018-11-23T13:48:00Z">
                <w:pPr>
                  <w:spacing w:line="360" w:lineRule="auto"/>
                  <w:jc w:val="center"/>
                </w:pPr>
              </w:pPrChange>
            </w:pPr>
            <w:r w:rsidRPr="00BA3432">
              <w:rPr>
                <w:b/>
                <w:lang w:val="en-US"/>
                <w:rPrChange w:id="21064" w:author="phuong vu" w:date="2018-11-25T21:55:00Z">
                  <w:rPr>
                    <w:b/>
                    <w:lang w:val="en-US"/>
                  </w:rPr>
                </w:rPrChange>
              </w:rPr>
              <w:t>Tên bảng/</w:t>
            </w:r>
          </w:p>
          <w:p w14:paraId="47E75E90" w14:textId="77777777" w:rsidR="00977C58" w:rsidRPr="00BA3432" w:rsidRDefault="00977C58">
            <w:pPr>
              <w:spacing w:line="276" w:lineRule="auto"/>
              <w:jc w:val="center"/>
              <w:rPr>
                <w:b/>
                <w:lang w:val="en-US"/>
                <w:rPrChange w:id="21065" w:author="phuong vu" w:date="2018-11-25T21:55:00Z">
                  <w:rPr>
                    <w:b/>
                    <w:lang w:val="en-US"/>
                  </w:rPr>
                </w:rPrChange>
              </w:rPr>
              <w:pPrChange w:id="21066" w:author="phuong vu" w:date="2018-11-23T13:48:00Z">
                <w:pPr>
                  <w:spacing w:line="360" w:lineRule="auto"/>
                  <w:jc w:val="center"/>
                </w:pPr>
              </w:pPrChange>
            </w:pPr>
            <w:r w:rsidRPr="00BA3432">
              <w:rPr>
                <w:b/>
                <w:lang w:val="en-US"/>
                <w:rPrChange w:id="21067" w:author="phuong vu" w:date="2018-11-25T21:55:00Z">
                  <w:rPr>
                    <w:b/>
                    <w:lang w:val="en-US"/>
                  </w:rPr>
                </w:rPrChange>
              </w:rPr>
              <w:t>Cấu trúc dữ liệu</w:t>
            </w:r>
          </w:p>
        </w:tc>
        <w:tc>
          <w:tcPr>
            <w:tcW w:w="5852" w:type="dxa"/>
            <w:gridSpan w:val="4"/>
            <w:vAlign w:val="center"/>
          </w:tcPr>
          <w:p w14:paraId="12238F49" w14:textId="77777777" w:rsidR="00977C58" w:rsidRPr="00BA3432" w:rsidRDefault="00977C58">
            <w:pPr>
              <w:spacing w:line="276" w:lineRule="auto"/>
              <w:jc w:val="center"/>
              <w:rPr>
                <w:b/>
                <w:lang w:val="en-US"/>
                <w:rPrChange w:id="21068" w:author="phuong vu" w:date="2018-11-25T21:55:00Z">
                  <w:rPr>
                    <w:b/>
                    <w:lang w:val="en-US"/>
                  </w:rPr>
                </w:rPrChange>
              </w:rPr>
              <w:pPrChange w:id="21069" w:author="phuong vu" w:date="2018-11-23T13:48:00Z">
                <w:pPr>
                  <w:spacing w:line="360" w:lineRule="auto"/>
                  <w:jc w:val="center"/>
                </w:pPr>
              </w:pPrChange>
            </w:pPr>
            <w:r w:rsidRPr="00BA3432">
              <w:rPr>
                <w:b/>
                <w:lang w:val="en-US"/>
                <w:rPrChange w:id="21070" w:author="phuong vu" w:date="2018-11-25T21:55:00Z">
                  <w:rPr>
                    <w:b/>
                    <w:lang w:val="en-US"/>
                  </w:rPr>
                </w:rPrChange>
              </w:rPr>
              <w:t>Phương thức</w:t>
            </w:r>
          </w:p>
        </w:tc>
      </w:tr>
      <w:tr w:rsidR="00977C58" w:rsidRPr="00BA3432" w14:paraId="66648B98" w14:textId="77777777" w:rsidTr="009A04B7">
        <w:tc>
          <w:tcPr>
            <w:tcW w:w="805" w:type="dxa"/>
            <w:vMerge/>
            <w:vAlign w:val="center"/>
          </w:tcPr>
          <w:p w14:paraId="245CC79B" w14:textId="77777777" w:rsidR="00977C58" w:rsidRPr="00BA3432" w:rsidRDefault="00977C58">
            <w:pPr>
              <w:spacing w:line="276" w:lineRule="auto"/>
              <w:jc w:val="center"/>
              <w:rPr>
                <w:b/>
                <w:lang w:val="en-US"/>
                <w:rPrChange w:id="21071" w:author="phuong vu" w:date="2018-11-25T21:55:00Z">
                  <w:rPr>
                    <w:b/>
                    <w:lang w:val="en-US"/>
                  </w:rPr>
                </w:rPrChange>
              </w:rPr>
              <w:pPrChange w:id="21072" w:author="phuong vu" w:date="2018-11-23T13:48:00Z">
                <w:pPr>
                  <w:spacing w:line="360" w:lineRule="auto"/>
                  <w:jc w:val="center"/>
                </w:pPr>
              </w:pPrChange>
            </w:pPr>
          </w:p>
        </w:tc>
        <w:tc>
          <w:tcPr>
            <w:tcW w:w="2120" w:type="dxa"/>
            <w:vMerge/>
            <w:vAlign w:val="center"/>
          </w:tcPr>
          <w:p w14:paraId="16623B2F" w14:textId="77777777" w:rsidR="00977C58" w:rsidRPr="00BA3432" w:rsidRDefault="00977C58">
            <w:pPr>
              <w:spacing w:line="276" w:lineRule="auto"/>
              <w:jc w:val="center"/>
              <w:rPr>
                <w:b/>
                <w:lang w:val="en-US"/>
                <w:rPrChange w:id="21073" w:author="phuong vu" w:date="2018-11-25T21:55:00Z">
                  <w:rPr>
                    <w:b/>
                    <w:lang w:val="en-US"/>
                  </w:rPr>
                </w:rPrChange>
              </w:rPr>
              <w:pPrChange w:id="21074" w:author="phuong vu" w:date="2018-11-23T13:48:00Z">
                <w:pPr>
                  <w:spacing w:line="360" w:lineRule="auto"/>
                  <w:jc w:val="center"/>
                </w:pPr>
              </w:pPrChange>
            </w:pPr>
          </w:p>
        </w:tc>
        <w:tc>
          <w:tcPr>
            <w:tcW w:w="1463" w:type="dxa"/>
            <w:vAlign w:val="center"/>
          </w:tcPr>
          <w:p w14:paraId="5185448D" w14:textId="77777777" w:rsidR="00977C58" w:rsidRPr="00BA3432" w:rsidRDefault="00977C58">
            <w:pPr>
              <w:spacing w:line="276" w:lineRule="auto"/>
              <w:jc w:val="center"/>
              <w:rPr>
                <w:b/>
                <w:lang w:val="en-US"/>
                <w:rPrChange w:id="21075" w:author="phuong vu" w:date="2018-11-25T21:55:00Z">
                  <w:rPr>
                    <w:b/>
                    <w:lang w:val="en-US"/>
                  </w:rPr>
                </w:rPrChange>
              </w:rPr>
              <w:pPrChange w:id="21076" w:author="phuong vu" w:date="2018-11-23T13:48:00Z">
                <w:pPr>
                  <w:spacing w:line="360" w:lineRule="auto"/>
                  <w:jc w:val="center"/>
                </w:pPr>
              </w:pPrChange>
            </w:pPr>
            <w:r w:rsidRPr="00BA3432">
              <w:rPr>
                <w:b/>
                <w:lang w:val="en-US"/>
                <w:rPrChange w:id="21077" w:author="phuong vu" w:date="2018-11-25T21:55:00Z">
                  <w:rPr>
                    <w:b/>
                    <w:lang w:val="en-US"/>
                  </w:rPr>
                </w:rPrChange>
              </w:rPr>
              <w:t>Thêm</w:t>
            </w:r>
          </w:p>
        </w:tc>
        <w:tc>
          <w:tcPr>
            <w:tcW w:w="1463" w:type="dxa"/>
            <w:vAlign w:val="center"/>
          </w:tcPr>
          <w:p w14:paraId="00A3C432" w14:textId="77777777" w:rsidR="00977C58" w:rsidRPr="00BA3432" w:rsidRDefault="00977C58">
            <w:pPr>
              <w:spacing w:line="276" w:lineRule="auto"/>
              <w:jc w:val="center"/>
              <w:rPr>
                <w:b/>
                <w:lang w:val="en-US"/>
                <w:rPrChange w:id="21078" w:author="phuong vu" w:date="2018-11-25T21:55:00Z">
                  <w:rPr>
                    <w:b/>
                    <w:lang w:val="en-US"/>
                  </w:rPr>
                </w:rPrChange>
              </w:rPr>
              <w:pPrChange w:id="21079" w:author="phuong vu" w:date="2018-11-23T13:48:00Z">
                <w:pPr>
                  <w:spacing w:line="360" w:lineRule="auto"/>
                  <w:jc w:val="center"/>
                </w:pPr>
              </w:pPrChange>
            </w:pPr>
            <w:r w:rsidRPr="00BA3432">
              <w:rPr>
                <w:b/>
                <w:lang w:val="en-US"/>
                <w:rPrChange w:id="21080" w:author="phuong vu" w:date="2018-11-25T21:55:00Z">
                  <w:rPr>
                    <w:b/>
                    <w:lang w:val="en-US"/>
                  </w:rPr>
                </w:rPrChange>
              </w:rPr>
              <w:t>Sửa</w:t>
            </w:r>
          </w:p>
        </w:tc>
        <w:tc>
          <w:tcPr>
            <w:tcW w:w="1463" w:type="dxa"/>
            <w:vAlign w:val="center"/>
          </w:tcPr>
          <w:p w14:paraId="25AA6604" w14:textId="77777777" w:rsidR="00977C58" w:rsidRPr="00BA3432" w:rsidRDefault="00977C58">
            <w:pPr>
              <w:spacing w:line="276" w:lineRule="auto"/>
              <w:jc w:val="center"/>
              <w:rPr>
                <w:b/>
                <w:lang w:val="en-US"/>
                <w:rPrChange w:id="21081" w:author="phuong vu" w:date="2018-11-25T21:55:00Z">
                  <w:rPr>
                    <w:b/>
                    <w:lang w:val="en-US"/>
                  </w:rPr>
                </w:rPrChange>
              </w:rPr>
              <w:pPrChange w:id="21082" w:author="phuong vu" w:date="2018-11-23T13:48:00Z">
                <w:pPr>
                  <w:spacing w:line="360" w:lineRule="auto"/>
                  <w:jc w:val="center"/>
                </w:pPr>
              </w:pPrChange>
            </w:pPr>
            <w:r w:rsidRPr="00BA3432">
              <w:rPr>
                <w:b/>
                <w:lang w:val="en-US"/>
                <w:rPrChange w:id="21083" w:author="phuong vu" w:date="2018-11-25T21:55:00Z">
                  <w:rPr>
                    <w:b/>
                    <w:lang w:val="en-US"/>
                  </w:rPr>
                </w:rPrChange>
              </w:rPr>
              <w:t>Xóa</w:t>
            </w:r>
          </w:p>
        </w:tc>
        <w:tc>
          <w:tcPr>
            <w:tcW w:w="1463" w:type="dxa"/>
            <w:vAlign w:val="center"/>
          </w:tcPr>
          <w:p w14:paraId="1518759C" w14:textId="77777777" w:rsidR="00977C58" w:rsidRPr="00BA3432" w:rsidRDefault="00977C58">
            <w:pPr>
              <w:spacing w:line="276" w:lineRule="auto"/>
              <w:jc w:val="center"/>
              <w:rPr>
                <w:b/>
                <w:lang w:val="en-US"/>
                <w:rPrChange w:id="21084" w:author="phuong vu" w:date="2018-11-25T21:55:00Z">
                  <w:rPr>
                    <w:b/>
                    <w:lang w:val="en-US"/>
                  </w:rPr>
                </w:rPrChange>
              </w:rPr>
              <w:pPrChange w:id="21085" w:author="phuong vu" w:date="2018-11-23T13:48:00Z">
                <w:pPr>
                  <w:spacing w:line="360" w:lineRule="auto"/>
                  <w:jc w:val="center"/>
                </w:pPr>
              </w:pPrChange>
            </w:pPr>
            <w:r w:rsidRPr="00BA3432">
              <w:rPr>
                <w:b/>
                <w:lang w:val="en-US"/>
                <w:rPrChange w:id="21086" w:author="phuong vu" w:date="2018-11-25T21:55:00Z">
                  <w:rPr>
                    <w:b/>
                    <w:lang w:val="en-US"/>
                  </w:rPr>
                </w:rPrChange>
              </w:rPr>
              <w:t>Truy vấn</w:t>
            </w:r>
          </w:p>
        </w:tc>
      </w:tr>
      <w:tr w:rsidR="00977C58" w:rsidRPr="00BA3432" w14:paraId="751BA547" w14:textId="77777777" w:rsidTr="009A04B7">
        <w:tc>
          <w:tcPr>
            <w:tcW w:w="805" w:type="dxa"/>
          </w:tcPr>
          <w:p w14:paraId="3A4C24F7" w14:textId="77777777" w:rsidR="00977C58" w:rsidRPr="00BA3432" w:rsidRDefault="00977C58">
            <w:pPr>
              <w:spacing w:line="276" w:lineRule="auto"/>
              <w:jc w:val="center"/>
              <w:rPr>
                <w:lang w:val="en-US"/>
                <w:rPrChange w:id="21087" w:author="phuong vu" w:date="2018-11-25T21:55:00Z">
                  <w:rPr>
                    <w:lang w:val="en-US"/>
                  </w:rPr>
                </w:rPrChange>
              </w:rPr>
              <w:pPrChange w:id="21088" w:author="phuong vu" w:date="2018-11-23T13:48:00Z">
                <w:pPr>
                  <w:spacing w:line="360" w:lineRule="auto"/>
                  <w:jc w:val="center"/>
                </w:pPr>
              </w:pPrChange>
            </w:pPr>
            <w:r w:rsidRPr="00BA3432">
              <w:rPr>
                <w:lang w:val="en-US"/>
                <w:rPrChange w:id="21089" w:author="phuong vu" w:date="2018-11-25T21:55:00Z">
                  <w:rPr>
                    <w:lang w:val="en-US"/>
                  </w:rPr>
                </w:rPrChange>
              </w:rPr>
              <w:t>1</w:t>
            </w:r>
          </w:p>
        </w:tc>
        <w:tc>
          <w:tcPr>
            <w:tcW w:w="2120" w:type="dxa"/>
          </w:tcPr>
          <w:p w14:paraId="1632F8B1" w14:textId="77777777" w:rsidR="00977C58" w:rsidRPr="00BA3432" w:rsidRDefault="00977C58">
            <w:pPr>
              <w:spacing w:line="276" w:lineRule="auto"/>
              <w:rPr>
                <w:lang w:val="en-US"/>
                <w:rPrChange w:id="21090" w:author="phuong vu" w:date="2018-11-25T21:55:00Z">
                  <w:rPr>
                    <w:lang w:val="en-US"/>
                  </w:rPr>
                </w:rPrChange>
              </w:rPr>
              <w:pPrChange w:id="21091" w:author="phuong vu" w:date="2018-11-23T13:48:00Z">
                <w:pPr>
                  <w:spacing w:line="360" w:lineRule="auto"/>
                </w:pPr>
              </w:pPrChange>
            </w:pPr>
            <w:r w:rsidRPr="00BA3432">
              <w:rPr>
                <w:lang w:val="en-US"/>
                <w:rPrChange w:id="21092" w:author="phuong vu" w:date="2018-11-25T21:55:00Z">
                  <w:rPr>
                    <w:lang w:val="en-US"/>
                  </w:rPr>
                </w:rPrChange>
              </w:rPr>
              <w:t>customer_order</w:t>
            </w:r>
          </w:p>
        </w:tc>
        <w:tc>
          <w:tcPr>
            <w:tcW w:w="1463" w:type="dxa"/>
          </w:tcPr>
          <w:p w14:paraId="3C7B536D" w14:textId="77777777" w:rsidR="00977C58" w:rsidRPr="00BA3432" w:rsidRDefault="00977C58">
            <w:pPr>
              <w:spacing w:line="276" w:lineRule="auto"/>
              <w:jc w:val="center"/>
              <w:rPr>
                <w:lang w:val="en-US"/>
                <w:rPrChange w:id="21093" w:author="phuong vu" w:date="2018-11-25T21:55:00Z">
                  <w:rPr>
                    <w:lang w:val="en-US"/>
                  </w:rPr>
                </w:rPrChange>
              </w:rPr>
              <w:pPrChange w:id="21094" w:author="phuong vu" w:date="2018-11-23T13:48:00Z">
                <w:pPr>
                  <w:spacing w:line="360" w:lineRule="auto"/>
                  <w:jc w:val="center"/>
                </w:pPr>
              </w:pPrChange>
            </w:pPr>
          </w:p>
        </w:tc>
        <w:tc>
          <w:tcPr>
            <w:tcW w:w="1463" w:type="dxa"/>
          </w:tcPr>
          <w:p w14:paraId="623C4E1E" w14:textId="77777777" w:rsidR="00977C58" w:rsidRPr="00BA3432" w:rsidRDefault="00977C58">
            <w:pPr>
              <w:spacing w:line="276" w:lineRule="auto"/>
              <w:jc w:val="center"/>
              <w:rPr>
                <w:lang w:val="en-US"/>
                <w:rPrChange w:id="21095" w:author="phuong vu" w:date="2018-11-25T21:55:00Z">
                  <w:rPr>
                    <w:lang w:val="en-US"/>
                  </w:rPr>
                </w:rPrChange>
              </w:rPr>
              <w:pPrChange w:id="21096" w:author="phuong vu" w:date="2018-11-23T13:48:00Z">
                <w:pPr>
                  <w:spacing w:line="360" w:lineRule="auto"/>
                  <w:jc w:val="center"/>
                </w:pPr>
              </w:pPrChange>
            </w:pPr>
          </w:p>
        </w:tc>
        <w:tc>
          <w:tcPr>
            <w:tcW w:w="1463" w:type="dxa"/>
          </w:tcPr>
          <w:p w14:paraId="3E8DC6B7" w14:textId="77777777" w:rsidR="00977C58" w:rsidRPr="00BA3432" w:rsidRDefault="00977C58">
            <w:pPr>
              <w:spacing w:line="276" w:lineRule="auto"/>
              <w:jc w:val="center"/>
              <w:rPr>
                <w:lang w:val="en-US"/>
                <w:rPrChange w:id="21097" w:author="phuong vu" w:date="2018-11-25T21:55:00Z">
                  <w:rPr>
                    <w:lang w:val="en-US"/>
                  </w:rPr>
                </w:rPrChange>
              </w:rPr>
              <w:pPrChange w:id="21098" w:author="phuong vu" w:date="2018-11-23T13:48:00Z">
                <w:pPr>
                  <w:spacing w:line="360" w:lineRule="auto"/>
                  <w:jc w:val="center"/>
                </w:pPr>
              </w:pPrChange>
            </w:pPr>
          </w:p>
        </w:tc>
        <w:tc>
          <w:tcPr>
            <w:tcW w:w="1463" w:type="dxa"/>
          </w:tcPr>
          <w:p w14:paraId="600D30F2" w14:textId="77777777" w:rsidR="00977C58" w:rsidRPr="00BA3432" w:rsidRDefault="00977C58">
            <w:pPr>
              <w:spacing w:line="276" w:lineRule="auto"/>
              <w:jc w:val="center"/>
              <w:rPr>
                <w:lang w:val="en-US"/>
                <w:rPrChange w:id="21099" w:author="phuong vu" w:date="2018-11-25T21:55:00Z">
                  <w:rPr>
                    <w:lang w:val="en-US"/>
                  </w:rPr>
                </w:rPrChange>
              </w:rPr>
              <w:pPrChange w:id="21100" w:author="phuong vu" w:date="2018-11-23T13:48:00Z">
                <w:pPr>
                  <w:jc w:val="center"/>
                </w:pPr>
              </w:pPrChange>
            </w:pPr>
            <w:r w:rsidRPr="00BA3432">
              <w:rPr>
                <w:lang w:val="en-US"/>
                <w:rPrChange w:id="21101" w:author="phuong vu" w:date="2018-11-25T21:55:00Z">
                  <w:rPr>
                    <w:lang w:val="en-US"/>
                  </w:rPr>
                </w:rPrChange>
              </w:rPr>
              <w:t>X</w:t>
            </w:r>
          </w:p>
        </w:tc>
      </w:tr>
      <w:tr w:rsidR="00977C58" w:rsidRPr="00BA3432" w14:paraId="50AB7717" w14:textId="77777777" w:rsidTr="009A04B7">
        <w:tc>
          <w:tcPr>
            <w:tcW w:w="805" w:type="dxa"/>
          </w:tcPr>
          <w:p w14:paraId="40A08E2D" w14:textId="77777777" w:rsidR="00977C58" w:rsidRPr="00BA3432" w:rsidRDefault="00977C58">
            <w:pPr>
              <w:spacing w:line="276" w:lineRule="auto"/>
              <w:jc w:val="center"/>
              <w:rPr>
                <w:lang w:val="en-US"/>
                <w:rPrChange w:id="21102" w:author="phuong vu" w:date="2018-11-25T21:55:00Z">
                  <w:rPr>
                    <w:lang w:val="en-US"/>
                  </w:rPr>
                </w:rPrChange>
              </w:rPr>
              <w:pPrChange w:id="21103" w:author="phuong vu" w:date="2018-11-23T13:48:00Z">
                <w:pPr>
                  <w:spacing w:line="360" w:lineRule="auto"/>
                  <w:jc w:val="center"/>
                </w:pPr>
              </w:pPrChange>
            </w:pPr>
            <w:r w:rsidRPr="00BA3432">
              <w:rPr>
                <w:lang w:val="en-US"/>
                <w:rPrChange w:id="21104" w:author="phuong vu" w:date="2018-11-25T21:55:00Z">
                  <w:rPr>
                    <w:lang w:val="en-US"/>
                  </w:rPr>
                </w:rPrChange>
              </w:rPr>
              <w:t>2</w:t>
            </w:r>
          </w:p>
        </w:tc>
        <w:tc>
          <w:tcPr>
            <w:tcW w:w="2120" w:type="dxa"/>
          </w:tcPr>
          <w:p w14:paraId="6A7B3813" w14:textId="77777777" w:rsidR="00977C58" w:rsidRPr="00BA3432" w:rsidRDefault="00977C58">
            <w:pPr>
              <w:spacing w:line="276" w:lineRule="auto"/>
              <w:rPr>
                <w:lang w:val="en-US"/>
                <w:rPrChange w:id="21105" w:author="phuong vu" w:date="2018-11-25T21:55:00Z">
                  <w:rPr>
                    <w:lang w:val="en-US"/>
                  </w:rPr>
                </w:rPrChange>
              </w:rPr>
              <w:pPrChange w:id="21106" w:author="phuong vu" w:date="2018-11-23T13:48:00Z">
                <w:pPr>
                  <w:spacing w:line="360" w:lineRule="auto"/>
                </w:pPr>
              </w:pPrChange>
            </w:pPr>
            <w:r w:rsidRPr="00BA3432">
              <w:rPr>
                <w:lang w:val="en-US"/>
                <w:rPrChange w:id="21107" w:author="phuong vu" w:date="2018-11-25T21:55:00Z">
                  <w:rPr>
                    <w:lang w:val="en-US"/>
                  </w:rPr>
                </w:rPrChange>
              </w:rPr>
              <w:t>customer</w:t>
            </w:r>
          </w:p>
        </w:tc>
        <w:tc>
          <w:tcPr>
            <w:tcW w:w="1463" w:type="dxa"/>
          </w:tcPr>
          <w:p w14:paraId="1423280B" w14:textId="77777777" w:rsidR="00977C58" w:rsidRPr="00BA3432" w:rsidRDefault="00977C58">
            <w:pPr>
              <w:spacing w:line="276" w:lineRule="auto"/>
              <w:jc w:val="center"/>
              <w:rPr>
                <w:lang w:val="en-US"/>
                <w:rPrChange w:id="21108" w:author="phuong vu" w:date="2018-11-25T21:55:00Z">
                  <w:rPr>
                    <w:lang w:val="en-US"/>
                  </w:rPr>
                </w:rPrChange>
              </w:rPr>
              <w:pPrChange w:id="21109" w:author="phuong vu" w:date="2018-11-23T13:48:00Z">
                <w:pPr>
                  <w:spacing w:line="360" w:lineRule="auto"/>
                  <w:jc w:val="center"/>
                </w:pPr>
              </w:pPrChange>
            </w:pPr>
          </w:p>
        </w:tc>
        <w:tc>
          <w:tcPr>
            <w:tcW w:w="1463" w:type="dxa"/>
          </w:tcPr>
          <w:p w14:paraId="23C3DA22" w14:textId="77777777" w:rsidR="00977C58" w:rsidRPr="00BA3432" w:rsidRDefault="00977C58">
            <w:pPr>
              <w:spacing w:line="276" w:lineRule="auto"/>
              <w:jc w:val="center"/>
              <w:rPr>
                <w:lang w:val="en-US"/>
                <w:rPrChange w:id="21110" w:author="phuong vu" w:date="2018-11-25T21:55:00Z">
                  <w:rPr>
                    <w:lang w:val="en-US"/>
                  </w:rPr>
                </w:rPrChange>
              </w:rPr>
              <w:pPrChange w:id="21111" w:author="phuong vu" w:date="2018-11-23T13:48:00Z">
                <w:pPr>
                  <w:spacing w:line="360" w:lineRule="auto"/>
                  <w:jc w:val="center"/>
                </w:pPr>
              </w:pPrChange>
            </w:pPr>
          </w:p>
        </w:tc>
        <w:tc>
          <w:tcPr>
            <w:tcW w:w="1463" w:type="dxa"/>
          </w:tcPr>
          <w:p w14:paraId="2B93FD4E" w14:textId="77777777" w:rsidR="00977C58" w:rsidRPr="00BA3432" w:rsidRDefault="00977C58">
            <w:pPr>
              <w:spacing w:line="276" w:lineRule="auto"/>
              <w:jc w:val="center"/>
              <w:rPr>
                <w:lang w:val="en-US"/>
                <w:rPrChange w:id="21112" w:author="phuong vu" w:date="2018-11-25T21:55:00Z">
                  <w:rPr>
                    <w:lang w:val="en-US"/>
                  </w:rPr>
                </w:rPrChange>
              </w:rPr>
              <w:pPrChange w:id="21113" w:author="phuong vu" w:date="2018-11-23T13:48:00Z">
                <w:pPr>
                  <w:spacing w:line="360" w:lineRule="auto"/>
                  <w:jc w:val="center"/>
                </w:pPr>
              </w:pPrChange>
            </w:pPr>
          </w:p>
        </w:tc>
        <w:tc>
          <w:tcPr>
            <w:tcW w:w="1463" w:type="dxa"/>
          </w:tcPr>
          <w:p w14:paraId="67696097" w14:textId="77777777" w:rsidR="00977C58" w:rsidRPr="00BA3432" w:rsidRDefault="00977C58">
            <w:pPr>
              <w:spacing w:line="276" w:lineRule="auto"/>
              <w:jc w:val="center"/>
              <w:rPr>
                <w:lang w:val="en-US"/>
                <w:rPrChange w:id="21114" w:author="phuong vu" w:date="2018-11-25T21:55:00Z">
                  <w:rPr>
                    <w:lang w:val="en-US"/>
                  </w:rPr>
                </w:rPrChange>
              </w:rPr>
              <w:pPrChange w:id="21115" w:author="phuong vu" w:date="2018-11-23T13:48:00Z">
                <w:pPr>
                  <w:jc w:val="center"/>
                </w:pPr>
              </w:pPrChange>
            </w:pPr>
            <w:r w:rsidRPr="00BA3432">
              <w:rPr>
                <w:lang w:val="en-US"/>
                <w:rPrChange w:id="21116" w:author="phuong vu" w:date="2018-11-25T21:55:00Z">
                  <w:rPr>
                    <w:lang w:val="en-US"/>
                  </w:rPr>
                </w:rPrChange>
              </w:rPr>
              <w:t>X</w:t>
            </w:r>
          </w:p>
        </w:tc>
      </w:tr>
      <w:tr w:rsidR="00977C58" w:rsidRPr="00BA3432" w14:paraId="17D7C228" w14:textId="77777777" w:rsidTr="009A04B7">
        <w:tc>
          <w:tcPr>
            <w:tcW w:w="805" w:type="dxa"/>
          </w:tcPr>
          <w:p w14:paraId="54308DDD" w14:textId="66523D2D" w:rsidR="00977C58" w:rsidRPr="00BA3432" w:rsidRDefault="00977C58">
            <w:pPr>
              <w:spacing w:line="276" w:lineRule="auto"/>
              <w:jc w:val="center"/>
              <w:rPr>
                <w:lang w:val="en-US"/>
                <w:rPrChange w:id="21117" w:author="phuong vu" w:date="2018-11-25T21:55:00Z">
                  <w:rPr>
                    <w:lang w:val="en-US"/>
                  </w:rPr>
                </w:rPrChange>
              </w:rPr>
              <w:pPrChange w:id="21118" w:author="phuong vu" w:date="2018-11-23T13:48:00Z">
                <w:pPr>
                  <w:spacing w:line="360" w:lineRule="auto"/>
                  <w:jc w:val="center"/>
                </w:pPr>
              </w:pPrChange>
            </w:pPr>
            <w:r w:rsidRPr="00BA3432">
              <w:rPr>
                <w:lang w:val="en-US"/>
                <w:rPrChange w:id="21119" w:author="phuong vu" w:date="2018-11-25T21:55:00Z">
                  <w:rPr>
                    <w:lang w:val="en-US"/>
                  </w:rPr>
                </w:rPrChange>
              </w:rPr>
              <w:t>3</w:t>
            </w:r>
          </w:p>
        </w:tc>
        <w:tc>
          <w:tcPr>
            <w:tcW w:w="2120" w:type="dxa"/>
          </w:tcPr>
          <w:p w14:paraId="65BF33D2" w14:textId="32B8432E" w:rsidR="00977C58" w:rsidRPr="00BA3432" w:rsidRDefault="00DC4C5A">
            <w:pPr>
              <w:spacing w:line="276" w:lineRule="auto"/>
              <w:rPr>
                <w:lang w:val="en-US"/>
                <w:rPrChange w:id="21120" w:author="phuong vu" w:date="2018-11-25T21:55:00Z">
                  <w:rPr>
                    <w:lang w:val="en-US"/>
                  </w:rPr>
                </w:rPrChange>
              </w:rPr>
              <w:pPrChange w:id="21121" w:author="phuong vu" w:date="2018-11-23T13:48:00Z">
                <w:pPr>
                  <w:spacing w:line="360" w:lineRule="auto"/>
                </w:pPr>
              </w:pPrChange>
            </w:pPr>
            <w:r w:rsidRPr="00BA3432">
              <w:rPr>
                <w:lang w:val="en-US"/>
                <w:rPrChange w:id="21122" w:author="phuong vu" w:date="2018-11-25T21:55:00Z">
                  <w:rPr>
                    <w:lang w:val="en-US"/>
                  </w:rPr>
                </w:rPrChange>
              </w:rPr>
              <w:t>order_detail</w:t>
            </w:r>
          </w:p>
        </w:tc>
        <w:tc>
          <w:tcPr>
            <w:tcW w:w="1463" w:type="dxa"/>
          </w:tcPr>
          <w:p w14:paraId="7333E5A3" w14:textId="77777777" w:rsidR="00977C58" w:rsidRPr="00BA3432" w:rsidRDefault="00977C58">
            <w:pPr>
              <w:spacing w:line="276" w:lineRule="auto"/>
              <w:jc w:val="center"/>
              <w:rPr>
                <w:lang w:val="en-US"/>
                <w:rPrChange w:id="21123" w:author="phuong vu" w:date="2018-11-25T21:55:00Z">
                  <w:rPr>
                    <w:lang w:val="en-US"/>
                  </w:rPr>
                </w:rPrChange>
              </w:rPr>
              <w:pPrChange w:id="21124" w:author="phuong vu" w:date="2018-11-23T13:48:00Z">
                <w:pPr>
                  <w:spacing w:line="360" w:lineRule="auto"/>
                  <w:jc w:val="center"/>
                </w:pPr>
              </w:pPrChange>
            </w:pPr>
          </w:p>
        </w:tc>
        <w:tc>
          <w:tcPr>
            <w:tcW w:w="1463" w:type="dxa"/>
          </w:tcPr>
          <w:p w14:paraId="28FDA310" w14:textId="77777777" w:rsidR="00977C58" w:rsidRPr="00BA3432" w:rsidRDefault="00977C58">
            <w:pPr>
              <w:spacing w:line="276" w:lineRule="auto"/>
              <w:jc w:val="center"/>
              <w:rPr>
                <w:lang w:val="en-US"/>
                <w:rPrChange w:id="21125" w:author="phuong vu" w:date="2018-11-25T21:55:00Z">
                  <w:rPr>
                    <w:lang w:val="en-US"/>
                  </w:rPr>
                </w:rPrChange>
              </w:rPr>
              <w:pPrChange w:id="21126" w:author="phuong vu" w:date="2018-11-23T13:48:00Z">
                <w:pPr>
                  <w:spacing w:line="360" w:lineRule="auto"/>
                  <w:jc w:val="center"/>
                </w:pPr>
              </w:pPrChange>
            </w:pPr>
          </w:p>
        </w:tc>
        <w:tc>
          <w:tcPr>
            <w:tcW w:w="1463" w:type="dxa"/>
          </w:tcPr>
          <w:p w14:paraId="2565789A" w14:textId="77777777" w:rsidR="00977C58" w:rsidRPr="00BA3432" w:rsidRDefault="00977C58">
            <w:pPr>
              <w:spacing w:line="276" w:lineRule="auto"/>
              <w:jc w:val="center"/>
              <w:rPr>
                <w:lang w:val="en-US"/>
                <w:rPrChange w:id="21127" w:author="phuong vu" w:date="2018-11-25T21:55:00Z">
                  <w:rPr>
                    <w:lang w:val="en-US"/>
                  </w:rPr>
                </w:rPrChange>
              </w:rPr>
              <w:pPrChange w:id="21128" w:author="phuong vu" w:date="2018-11-23T13:48:00Z">
                <w:pPr>
                  <w:spacing w:line="360" w:lineRule="auto"/>
                  <w:jc w:val="center"/>
                </w:pPr>
              </w:pPrChange>
            </w:pPr>
          </w:p>
        </w:tc>
        <w:tc>
          <w:tcPr>
            <w:tcW w:w="1463" w:type="dxa"/>
          </w:tcPr>
          <w:p w14:paraId="40D072FA" w14:textId="04473789" w:rsidR="00977C58" w:rsidRPr="00BA3432" w:rsidRDefault="00DC4C5A">
            <w:pPr>
              <w:spacing w:line="276" w:lineRule="auto"/>
              <w:jc w:val="center"/>
              <w:rPr>
                <w:lang w:val="en-US"/>
                <w:rPrChange w:id="21129" w:author="phuong vu" w:date="2018-11-25T21:55:00Z">
                  <w:rPr>
                    <w:lang w:val="en-US"/>
                  </w:rPr>
                </w:rPrChange>
              </w:rPr>
              <w:pPrChange w:id="21130" w:author="phuong vu" w:date="2018-11-23T13:48:00Z">
                <w:pPr>
                  <w:jc w:val="center"/>
                </w:pPr>
              </w:pPrChange>
            </w:pPr>
            <w:r w:rsidRPr="00BA3432">
              <w:rPr>
                <w:lang w:val="en-US"/>
                <w:rPrChange w:id="21131" w:author="phuong vu" w:date="2018-11-25T21:55:00Z">
                  <w:rPr>
                    <w:lang w:val="en-US"/>
                  </w:rPr>
                </w:rPrChange>
              </w:rPr>
              <w:t>X</w:t>
            </w:r>
          </w:p>
        </w:tc>
      </w:tr>
      <w:tr w:rsidR="00DC4C5A" w:rsidRPr="00BA3432" w14:paraId="6356BF95" w14:textId="77777777" w:rsidTr="009A04B7">
        <w:tc>
          <w:tcPr>
            <w:tcW w:w="805" w:type="dxa"/>
          </w:tcPr>
          <w:p w14:paraId="4C717771" w14:textId="1200A055" w:rsidR="00DC4C5A" w:rsidRPr="00BA3432" w:rsidRDefault="00DC4C5A">
            <w:pPr>
              <w:spacing w:line="276" w:lineRule="auto"/>
              <w:jc w:val="center"/>
              <w:rPr>
                <w:lang w:val="en-US"/>
                <w:rPrChange w:id="21132" w:author="phuong vu" w:date="2018-11-25T21:55:00Z">
                  <w:rPr>
                    <w:lang w:val="en-US"/>
                  </w:rPr>
                </w:rPrChange>
              </w:rPr>
              <w:pPrChange w:id="21133" w:author="phuong vu" w:date="2018-11-23T13:48:00Z">
                <w:pPr>
                  <w:spacing w:line="360" w:lineRule="auto"/>
                  <w:jc w:val="center"/>
                </w:pPr>
              </w:pPrChange>
            </w:pPr>
            <w:r w:rsidRPr="00BA3432">
              <w:rPr>
                <w:lang w:val="en-US"/>
                <w:rPrChange w:id="21134" w:author="phuong vu" w:date="2018-11-25T21:55:00Z">
                  <w:rPr>
                    <w:lang w:val="en-US"/>
                  </w:rPr>
                </w:rPrChange>
              </w:rPr>
              <w:t>4</w:t>
            </w:r>
          </w:p>
        </w:tc>
        <w:tc>
          <w:tcPr>
            <w:tcW w:w="2120" w:type="dxa"/>
          </w:tcPr>
          <w:p w14:paraId="3800169F" w14:textId="2BA5F86A" w:rsidR="00DC4C5A" w:rsidRPr="00BA3432" w:rsidRDefault="00DC4C5A">
            <w:pPr>
              <w:spacing w:line="276" w:lineRule="auto"/>
              <w:rPr>
                <w:lang w:val="en-US"/>
                <w:rPrChange w:id="21135" w:author="phuong vu" w:date="2018-11-25T21:55:00Z">
                  <w:rPr>
                    <w:lang w:val="en-US"/>
                  </w:rPr>
                </w:rPrChange>
              </w:rPr>
              <w:pPrChange w:id="21136" w:author="phuong vu" w:date="2018-11-23T13:48:00Z">
                <w:pPr>
                  <w:spacing w:line="360" w:lineRule="auto"/>
                </w:pPr>
              </w:pPrChange>
            </w:pPr>
            <w:r w:rsidRPr="00BA3432">
              <w:rPr>
                <w:lang w:val="en-US"/>
                <w:rPrChange w:id="21137" w:author="phuong vu" w:date="2018-11-25T21:55:00Z">
                  <w:rPr>
                    <w:lang w:val="en-US"/>
                  </w:rPr>
                </w:rPrChange>
              </w:rPr>
              <w:t>receipt</w:t>
            </w:r>
          </w:p>
        </w:tc>
        <w:tc>
          <w:tcPr>
            <w:tcW w:w="1463" w:type="dxa"/>
          </w:tcPr>
          <w:p w14:paraId="7670B32A" w14:textId="77777777" w:rsidR="00DC4C5A" w:rsidRPr="00BA3432" w:rsidRDefault="00DC4C5A">
            <w:pPr>
              <w:spacing w:line="276" w:lineRule="auto"/>
              <w:jc w:val="center"/>
              <w:rPr>
                <w:lang w:val="en-US"/>
                <w:rPrChange w:id="21138" w:author="phuong vu" w:date="2018-11-25T21:55:00Z">
                  <w:rPr>
                    <w:lang w:val="en-US"/>
                  </w:rPr>
                </w:rPrChange>
              </w:rPr>
              <w:pPrChange w:id="21139" w:author="phuong vu" w:date="2018-11-23T13:48:00Z">
                <w:pPr>
                  <w:spacing w:line="360" w:lineRule="auto"/>
                  <w:jc w:val="center"/>
                </w:pPr>
              </w:pPrChange>
            </w:pPr>
          </w:p>
        </w:tc>
        <w:tc>
          <w:tcPr>
            <w:tcW w:w="1463" w:type="dxa"/>
          </w:tcPr>
          <w:p w14:paraId="5C96578E" w14:textId="77777777" w:rsidR="00DC4C5A" w:rsidRPr="00BA3432" w:rsidRDefault="00DC4C5A">
            <w:pPr>
              <w:spacing w:line="276" w:lineRule="auto"/>
              <w:jc w:val="center"/>
              <w:rPr>
                <w:lang w:val="en-US"/>
                <w:rPrChange w:id="21140" w:author="phuong vu" w:date="2018-11-25T21:55:00Z">
                  <w:rPr>
                    <w:lang w:val="en-US"/>
                  </w:rPr>
                </w:rPrChange>
              </w:rPr>
              <w:pPrChange w:id="21141" w:author="phuong vu" w:date="2018-11-23T13:48:00Z">
                <w:pPr>
                  <w:spacing w:line="360" w:lineRule="auto"/>
                  <w:jc w:val="center"/>
                </w:pPr>
              </w:pPrChange>
            </w:pPr>
          </w:p>
        </w:tc>
        <w:tc>
          <w:tcPr>
            <w:tcW w:w="1463" w:type="dxa"/>
          </w:tcPr>
          <w:p w14:paraId="0EA9C1D3" w14:textId="77777777" w:rsidR="00DC4C5A" w:rsidRPr="00BA3432" w:rsidRDefault="00DC4C5A">
            <w:pPr>
              <w:spacing w:line="276" w:lineRule="auto"/>
              <w:jc w:val="center"/>
              <w:rPr>
                <w:lang w:val="en-US"/>
                <w:rPrChange w:id="21142" w:author="phuong vu" w:date="2018-11-25T21:55:00Z">
                  <w:rPr>
                    <w:lang w:val="en-US"/>
                  </w:rPr>
                </w:rPrChange>
              </w:rPr>
              <w:pPrChange w:id="21143" w:author="phuong vu" w:date="2018-11-23T13:48:00Z">
                <w:pPr>
                  <w:spacing w:line="360" w:lineRule="auto"/>
                  <w:jc w:val="center"/>
                </w:pPr>
              </w:pPrChange>
            </w:pPr>
          </w:p>
        </w:tc>
        <w:tc>
          <w:tcPr>
            <w:tcW w:w="1463" w:type="dxa"/>
          </w:tcPr>
          <w:p w14:paraId="217D69F6" w14:textId="1937D2C7" w:rsidR="00DC4C5A" w:rsidRPr="00BA3432" w:rsidRDefault="00DC4C5A">
            <w:pPr>
              <w:spacing w:line="276" w:lineRule="auto"/>
              <w:jc w:val="center"/>
              <w:rPr>
                <w:lang w:val="en-US"/>
                <w:rPrChange w:id="21144" w:author="phuong vu" w:date="2018-11-25T21:55:00Z">
                  <w:rPr>
                    <w:lang w:val="en-US"/>
                  </w:rPr>
                </w:rPrChange>
              </w:rPr>
              <w:pPrChange w:id="21145" w:author="phuong vu" w:date="2018-11-23T13:48:00Z">
                <w:pPr>
                  <w:jc w:val="center"/>
                </w:pPr>
              </w:pPrChange>
            </w:pPr>
            <w:r w:rsidRPr="00BA3432">
              <w:rPr>
                <w:lang w:val="en-US"/>
                <w:rPrChange w:id="21146" w:author="phuong vu" w:date="2018-11-25T21:55:00Z">
                  <w:rPr>
                    <w:lang w:val="en-US"/>
                  </w:rPr>
                </w:rPrChange>
              </w:rPr>
              <w:t>X</w:t>
            </w:r>
          </w:p>
        </w:tc>
      </w:tr>
    </w:tbl>
    <w:p w14:paraId="06FAA0E5" w14:textId="77777777" w:rsidR="00977C58" w:rsidRPr="00BA3432" w:rsidRDefault="00977C58">
      <w:pPr>
        <w:spacing w:line="276" w:lineRule="auto"/>
        <w:rPr>
          <w:lang w:val="en-US"/>
          <w:rPrChange w:id="21147" w:author="phuong vu" w:date="2018-11-25T21:55:00Z">
            <w:rPr>
              <w:lang w:val="en-US"/>
            </w:rPr>
          </w:rPrChange>
        </w:rPr>
        <w:pPrChange w:id="21148" w:author="phuong vu" w:date="2018-11-23T13:48:00Z">
          <w:pPr/>
        </w:pPrChange>
      </w:pPr>
    </w:p>
    <w:p w14:paraId="3207BAD8" w14:textId="54DE26A3" w:rsidR="00070C2F" w:rsidRPr="00BA3432" w:rsidRDefault="00070C2F">
      <w:pPr>
        <w:pStyle w:val="Heading6"/>
        <w:spacing w:line="276" w:lineRule="auto"/>
        <w:rPr>
          <w:rFonts w:cstheme="majorHAnsi"/>
          <w:lang w:val="en-US"/>
          <w:rPrChange w:id="21149" w:author="phuong vu" w:date="2018-11-25T21:55:00Z">
            <w:rPr>
              <w:lang w:val="en-US"/>
            </w:rPr>
          </w:rPrChange>
        </w:rPr>
        <w:pPrChange w:id="21150" w:author="phuong vu" w:date="2018-11-23T13:48:00Z">
          <w:pPr>
            <w:pStyle w:val="Heading6"/>
          </w:pPr>
        </w:pPrChange>
      </w:pPr>
      <w:r w:rsidRPr="00BA3432">
        <w:rPr>
          <w:rFonts w:cstheme="majorHAnsi"/>
          <w:lang w:val="en-US"/>
          <w:rPrChange w:id="21151" w:author="phuong vu" w:date="2018-11-25T21:55:00Z">
            <w:rPr>
              <w:lang w:val="en-US"/>
            </w:rPr>
          </w:rPrChange>
        </w:rPr>
        <w:t>Cách xử lí</w:t>
      </w:r>
    </w:p>
    <w:p w14:paraId="686E3210" w14:textId="6A68EF53" w:rsidR="00F02EAB" w:rsidRPr="00BA3432" w:rsidRDefault="005E64D7">
      <w:pPr>
        <w:pStyle w:val="Heading5"/>
        <w:spacing w:line="276" w:lineRule="auto"/>
        <w:rPr>
          <w:rFonts w:cstheme="majorHAnsi"/>
          <w:lang w:val="en-US"/>
          <w:rPrChange w:id="21152" w:author="phuong vu" w:date="2018-11-25T21:55:00Z">
            <w:rPr>
              <w:lang w:val="en-US"/>
            </w:rPr>
          </w:rPrChange>
        </w:rPr>
        <w:pPrChange w:id="21153" w:author="phuong vu" w:date="2018-11-23T13:48:00Z">
          <w:pPr>
            <w:pStyle w:val="Heading5"/>
          </w:pPr>
        </w:pPrChange>
      </w:pPr>
      <w:r w:rsidRPr="00BA3432">
        <w:rPr>
          <w:rFonts w:cstheme="majorHAnsi"/>
          <w:lang w:val="en-US"/>
          <w:rPrChange w:id="21154" w:author="phuong vu" w:date="2018-11-25T21:55:00Z">
            <w:rPr>
              <w:lang w:val="en-US"/>
            </w:rPr>
          </w:rPrChange>
        </w:rPr>
        <w:t>Thay đổi trạng thái đơn hàng</w:t>
      </w:r>
    </w:p>
    <w:p w14:paraId="0BC6DA29" w14:textId="3305287F" w:rsidR="00070C2F" w:rsidRPr="00BA3432" w:rsidRDefault="00070C2F">
      <w:pPr>
        <w:pStyle w:val="Heading6"/>
        <w:spacing w:line="276" w:lineRule="auto"/>
        <w:rPr>
          <w:rFonts w:cstheme="majorHAnsi"/>
          <w:lang w:val="en-US"/>
          <w:rPrChange w:id="21155" w:author="phuong vu" w:date="2018-11-25T21:55:00Z">
            <w:rPr>
              <w:lang w:val="en-US"/>
            </w:rPr>
          </w:rPrChange>
        </w:rPr>
        <w:pPrChange w:id="21156" w:author="phuong vu" w:date="2018-11-23T13:48:00Z">
          <w:pPr>
            <w:pStyle w:val="Heading6"/>
          </w:pPr>
        </w:pPrChange>
      </w:pPr>
      <w:r w:rsidRPr="00BA3432">
        <w:rPr>
          <w:rFonts w:cstheme="majorHAnsi"/>
          <w:lang w:val="en-US"/>
          <w:rPrChange w:id="21157" w:author="phuong vu" w:date="2018-11-25T21:55:00Z">
            <w:rPr>
              <w:lang w:val="en-US"/>
            </w:rPr>
          </w:rPrChange>
        </w:rPr>
        <w:t>Mục đích</w:t>
      </w:r>
    </w:p>
    <w:p w14:paraId="67EF670D" w14:textId="4791EEFE" w:rsidR="00DC4C5A" w:rsidRPr="00BA3432" w:rsidRDefault="008977B2">
      <w:pPr>
        <w:spacing w:line="276" w:lineRule="auto"/>
        <w:ind w:firstLine="720"/>
        <w:rPr>
          <w:lang w:val="en-US"/>
          <w:rPrChange w:id="21158" w:author="phuong vu" w:date="2018-11-25T21:55:00Z">
            <w:rPr>
              <w:lang w:val="en-US"/>
            </w:rPr>
          </w:rPrChange>
        </w:rPr>
        <w:pPrChange w:id="21159" w:author="phuong vu" w:date="2018-11-23T13:48:00Z">
          <w:pPr>
            <w:ind w:firstLine="720"/>
          </w:pPr>
        </w:pPrChange>
      </w:pPr>
      <w:r w:rsidRPr="00BA3432">
        <w:rPr>
          <w:lang w:val="en-US"/>
          <w:rPrChange w:id="21160" w:author="phuong vu" w:date="2018-11-25T21:55:00Z">
            <w:rPr>
              <w:lang w:val="en-US"/>
            </w:rPr>
          </w:rPrChange>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Pr="00BA3432" w:rsidRDefault="00070C2F">
      <w:pPr>
        <w:pStyle w:val="Heading6"/>
        <w:spacing w:line="276" w:lineRule="auto"/>
        <w:rPr>
          <w:rFonts w:cstheme="majorHAnsi"/>
          <w:lang w:val="en-US"/>
          <w:rPrChange w:id="21161" w:author="phuong vu" w:date="2018-11-25T21:55:00Z">
            <w:rPr>
              <w:lang w:val="en-US"/>
            </w:rPr>
          </w:rPrChange>
        </w:rPr>
        <w:pPrChange w:id="21162" w:author="phuong vu" w:date="2018-11-23T13:48:00Z">
          <w:pPr>
            <w:pStyle w:val="Heading6"/>
          </w:pPr>
        </w:pPrChange>
      </w:pPr>
      <w:r w:rsidRPr="00BA3432">
        <w:rPr>
          <w:rFonts w:cstheme="majorHAnsi"/>
          <w:lang w:val="en-US"/>
          <w:rPrChange w:id="21163" w:author="phuong vu" w:date="2018-11-25T21:55:00Z">
            <w:rPr>
              <w:lang w:val="en-US"/>
            </w:rPr>
          </w:rPrChange>
        </w:rPr>
        <w:lastRenderedPageBreak/>
        <w:t>Giao diện</w:t>
      </w:r>
    </w:p>
    <w:p w14:paraId="6F7EA79A" w14:textId="0B88B857" w:rsidR="008977B2" w:rsidRPr="00AD0E2E" w:rsidRDefault="009A04B7">
      <w:pPr>
        <w:keepNext/>
        <w:spacing w:line="276" w:lineRule="auto"/>
        <w:pPrChange w:id="21164" w:author="phuong vu" w:date="2018-11-23T13:48:00Z">
          <w:pPr>
            <w:keepNext/>
          </w:pPr>
        </w:pPrChange>
      </w:pPr>
      <w:r w:rsidRPr="00AD0E2E">
        <w:rPr>
          <w:noProof/>
          <w:lang w:val="en-US"/>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2A01F1C1" w:rsidR="008977B2" w:rsidRPr="00BA3432" w:rsidRDefault="008977B2">
      <w:pPr>
        <w:pStyle w:val="Caption"/>
        <w:spacing w:line="276" w:lineRule="auto"/>
        <w:rPr>
          <w:szCs w:val="26"/>
          <w:rPrChange w:id="21165" w:author="phuong vu" w:date="2018-11-25T21:55:00Z">
            <w:rPr>
              <w:szCs w:val="26"/>
              <w:lang w:val="en-US"/>
            </w:rPr>
          </w:rPrChange>
        </w:rPr>
        <w:pPrChange w:id="21166" w:author="phuong vu" w:date="2018-11-23T13:48:00Z">
          <w:pPr>
            <w:pStyle w:val="Caption"/>
          </w:pPr>
        </w:pPrChange>
      </w:pPr>
      <w:bookmarkStart w:id="21167" w:name="_Toc530662935"/>
      <w:r w:rsidRPr="00BA3432">
        <w:rPr>
          <w:szCs w:val="26"/>
          <w:rPrChange w:id="21168" w:author="phuong vu" w:date="2018-11-25T21:55:00Z">
            <w:rPr>
              <w:szCs w:val="26"/>
            </w:rPr>
          </w:rPrChange>
        </w:rPr>
        <w:t xml:space="preserve">Hình </w:t>
      </w:r>
      <w:ins w:id="2116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117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1171" w:author="phuong vu" w:date="2018-11-26T01:11:00Z">
        <w:r w:rsidR="00300FEC">
          <w:rPr>
            <w:noProof/>
            <w:szCs w:val="26"/>
          </w:rPr>
          <w:t>8</w:t>
        </w:r>
        <w:r w:rsidR="00300FEC">
          <w:rPr>
            <w:szCs w:val="26"/>
          </w:rPr>
          <w:fldChar w:fldCharType="end"/>
        </w:r>
      </w:ins>
      <w:del w:id="21172" w:author="phuong vu" w:date="2018-11-16T11:28:00Z">
        <w:r w:rsidR="006C103E" w:rsidRPr="00BA3432" w:rsidDel="00EC5005">
          <w:rPr>
            <w:szCs w:val="26"/>
            <w:rPrChange w:id="21173" w:author="phuong vu" w:date="2018-11-25T21:55:00Z">
              <w:rPr>
                <w:szCs w:val="26"/>
              </w:rPr>
            </w:rPrChange>
          </w:rPr>
          <w:fldChar w:fldCharType="begin"/>
        </w:r>
        <w:r w:rsidR="006C103E" w:rsidRPr="00BA3432" w:rsidDel="00EC5005">
          <w:rPr>
            <w:szCs w:val="26"/>
            <w:rPrChange w:id="21174" w:author="phuong vu" w:date="2018-11-25T21:55:00Z">
              <w:rPr>
                <w:szCs w:val="26"/>
              </w:rPr>
            </w:rPrChange>
          </w:rPr>
          <w:delInstrText xml:space="preserve"> STYLEREF 1 \s </w:delInstrText>
        </w:r>
        <w:r w:rsidR="006C103E" w:rsidRPr="00BA3432" w:rsidDel="00EC5005">
          <w:rPr>
            <w:szCs w:val="26"/>
            <w:rPrChange w:id="21175" w:author="phuong vu" w:date="2018-11-25T21:55:00Z">
              <w:rPr>
                <w:szCs w:val="26"/>
              </w:rPr>
            </w:rPrChange>
          </w:rPr>
          <w:fldChar w:fldCharType="separate"/>
        </w:r>
        <w:r w:rsidR="006C103E" w:rsidRPr="00BA3432" w:rsidDel="00EC5005">
          <w:rPr>
            <w:noProof/>
            <w:szCs w:val="26"/>
            <w:rPrChange w:id="21176" w:author="phuong vu" w:date="2018-11-25T21:55:00Z">
              <w:rPr>
                <w:noProof/>
                <w:szCs w:val="26"/>
              </w:rPr>
            </w:rPrChange>
          </w:rPr>
          <w:delText>3</w:delText>
        </w:r>
        <w:r w:rsidR="006C103E" w:rsidRPr="00BA3432" w:rsidDel="00EC5005">
          <w:rPr>
            <w:szCs w:val="26"/>
            <w:rPrChange w:id="21177"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1178" w:author="phuong vu" w:date="2018-11-25T21:55:00Z">
              <w:rPr>
                <w:szCs w:val="26"/>
              </w:rPr>
            </w:rPrChange>
          </w:rPr>
          <w:delInstrText xml:space="preserve"> SEQ Hình \* ARABIC \s 1 </w:delInstrText>
        </w:r>
        <w:r w:rsidR="006C103E" w:rsidRPr="00BA3432" w:rsidDel="00EC5005">
          <w:rPr>
            <w:szCs w:val="26"/>
            <w:rPrChange w:id="21179" w:author="phuong vu" w:date="2018-11-25T21:55:00Z">
              <w:rPr>
                <w:szCs w:val="26"/>
              </w:rPr>
            </w:rPrChange>
          </w:rPr>
          <w:fldChar w:fldCharType="separate"/>
        </w:r>
        <w:r w:rsidR="006C103E" w:rsidRPr="00BA3432" w:rsidDel="00EC5005">
          <w:rPr>
            <w:noProof/>
            <w:szCs w:val="26"/>
            <w:rPrChange w:id="21180" w:author="phuong vu" w:date="2018-11-25T21:55:00Z">
              <w:rPr>
                <w:noProof/>
                <w:szCs w:val="26"/>
              </w:rPr>
            </w:rPrChange>
          </w:rPr>
          <w:delText>5</w:delText>
        </w:r>
        <w:r w:rsidR="006C103E" w:rsidRPr="00BA3432" w:rsidDel="00EC5005">
          <w:rPr>
            <w:szCs w:val="26"/>
            <w:rPrChange w:id="21181" w:author="phuong vu" w:date="2018-11-25T21:55:00Z">
              <w:rPr>
                <w:szCs w:val="26"/>
              </w:rPr>
            </w:rPrChange>
          </w:rPr>
          <w:fldChar w:fldCharType="end"/>
        </w:r>
      </w:del>
      <w:r w:rsidRPr="00BA3432">
        <w:rPr>
          <w:szCs w:val="26"/>
          <w:rPrChange w:id="21182" w:author="phuong vu" w:date="2018-11-25T21:55:00Z">
            <w:rPr>
              <w:szCs w:val="26"/>
              <w:lang w:val="en-US"/>
            </w:rPr>
          </w:rPrChange>
        </w:rPr>
        <w:t xml:space="preserve"> Giao diện các chức năng với trạng thái "đang chờ"</w:t>
      </w:r>
      <w:bookmarkEnd w:id="21167"/>
    </w:p>
    <w:p w14:paraId="178603B0" w14:textId="77777777" w:rsidR="00264BCF" w:rsidRPr="00AD0E2E" w:rsidRDefault="00264BCF">
      <w:pPr>
        <w:keepNext/>
        <w:spacing w:line="276" w:lineRule="auto"/>
        <w:pPrChange w:id="21183" w:author="phuong vu" w:date="2018-11-23T13:48:00Z">
          <w:pPr>
            <w:keepNext/>
          </w:pPr>
        </w:pPrChange>
      </w:pPr>
      <w:r w:rsidRPr="00AD0E2E">
        <w:rPr>
          <w:noProof/>
          <w:lang w:val="en-US"/>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23676DEC" w:rsidR="00264BCF" w:rsidRPr="00BA3432" w:rsidRDefault="00264BCF">
      <w:pPr>
        <w:pStyle w:val="Caption"/>
        <w:spacing w:line="276" w:lineRule="auto"/>
        <w:rPr>
          <w:szCs w:val="26"/>
          <w:rPrChange w:id="21184" w:author="phuong vu" w:date="2018-11-25T21:55:00Z">
            <w:rPr>
              <w:szCs w:val="26"/>
              <w:lang w:val="en-US"/>
            </w:rPr>
          </w:rPrChange>
        </w:rPr>
        <w:pPrChange w:id="21185" w:author="phuong vu" w:date="2018-11-23T13:48:00Z">
          <w:pPr>
            <w:pStyle w:val="Caption"/>
          </w:pPr>
        </w:pPrChange>
      </w:pPr>
      <w:bookmarkStart w:id="21186" w:name="_Toc530662936"/>
      <w:r w:rsidRPr="00BA3432">
        <w:rPr>
          <w:szCs w:val="26"/>
          <w:rPrChange w:id="21187" w:author="phuong vu" w:date="2018-11-25T21:55:00Z">
            <w:rPr>
              <w:szCs w:val="26"/>
            </w:rPr>
          </w:rPrChange>
        </w:rPr>
        <w:t xml:space="preserve">Hình </w:t>
      </w:r>
      <w:ins w:id="21188"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1189"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1190" w:author="phuong vu" w:date="2018-11-26T01:11:00Z">
        <w:r w:rsidR="00300FEC">
          <w:rPr>
            <w:noProof/>
            <w:szCs w:val="26"/>
          </w:rPr>
          <w:t>9</w:t>
        </w:r>
        <w:r w:rsidR="00300FEC">
          <w:rPr>
            <w:szCs w:val="26"/>
          </w:rPr>
          <w:fldChar w:fldCharType="end"/>
        </w:r>
      </w:ins>
      <w:del w:id="21191" w:author="phuong vu" w:date="2018-11-16T11:28:00Z">
        <w:r w:rsidR="006C103E" w:rsidRPr="00BA3432" w:rsidDel="00EC5005">
          <w:rPr>
            <w:szCs w:val="26"/>
            <w:rPrChange w:id="21192" w:author="phuong vu" w:date="2018-11-25T21:55:00Z">
              <w:rPr>
                <w:szCs w:val="26"/>
              </w:rPr>
            </w:rPrChange>
          </w:rPr>
          <w:fldChar w:fldCharType="begin"/>
        </w:r>
        <w:r w:rsidR="006C103E" w:rsidRPr="00BA3432" w:rsidDel="00EC5005">
          <w:rPr>
            <w:szCs w:val="26"/>
            <w:rPrChange w:id="21193" w:author="phuong vu" w:date="2018-11-25T21:55:00Z">
              <w:rPr>
                <w:szCs w:val="26"/>
              </w:rPr>
            </w:rPrChange>
          </w:rPr>
          <w:delInstrText xml:space="preserve"> STYLEREF 1 \s </w:delInstrText>
        </w:r>
        <w:r w:rsidR="006C103E" w:rsidRPr="00BA3432" w:rsidDel="00EC5005">
          <w:rPr>
            <w:szCs w:val="26"/>
            <w:rPrChange w:id="21194" w:author="phuong vu" w:date="2018-11-25T21:55:00Z">
              <w:rPr>
                <w:szCs w:val="26"/>
              </w:rPr>
            </w:rPrChange>
          </w:rPr>
          <w:fldChar w:fldCharType="separate"/>
        </w:r>
        <w:r w:rsidR="006C103E" w:rsidRPr="00BA3432" w:rsidDel="00EC5005">
          <w:rPr>
            <w:noProof/>
            <w:szCs w:val="26"/>
            <w:rPrChange w:id="21195" w:author="phuong vu" w:date="2018-11-25T21:55:00Z">
              <w:rPr>
                <w:noProof/>
                <w:szCs w:val="26"/>
              </w:rPr>
            </w:rPrChange>
          </w:rPr>
          <w:delText>3</w:delText>
        </w:r>
        <w:r w:rsidR="006C103E" w:rsidRPr="00BA3432" w:rsidDel="00EC5005">
          <w:rPr>
            <w:szCs w:val="26"/>
            <w:rPrChange w:id="21196"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1197" w:author="phuong vu" w:date="2018-11-25T21:55:00Z">
              <w:rPr>
                <w:szCs w:val="26"/>
              </w:rPr>
            </w:rPrChange>
          </w:rPr>
          <w:delInstrText xml:space="preserve"> SEQ Hình \* ARABIC \s 1 </w:delInstrText>
        </w:r>
        <w:r w:rsidR="006C103E" w:rsidRPr="00BA3432" w:rsidDel="00EC5005">
          <w:rPr>
            <w:szCs w:val="26"/>
            <w:rPrChange w:id="21198" w:author="phuong vu" w:date="2018-11-25T21:55:00Z">
              <w:rPr>
                <w:szCs w:val="26"/>
              </w:rPr>
            </w:rPrChange>
          </w:rPr>
          <w:fldChar w:fldCharType="separate"/>
        </w:r>
        <w:r w:rsidR="006C103E" w:rsidRPr="00BA3432" w:rsidDel="00EC5005">
          <w:rPr>
            <w:noProof/>
            <w:szCs w:val="26"/>
            <w:rPrChange w:id="21199" w:author="phuong vu" w:date="2018-11-25T21:55:00Z">
              <w:rPr>
                <w:noProof/>
                <w:szCs w:val="26"/>
              </w:rPr>
            </w:rPrChange>
          </w:rPr>
          <w:delText>6</w:delText>
        </w:r>
        <w:r w:rsidR="006C103E" w:rsidRPr="00BA3432" w:rsidDel="00EC5005">
          <w:rPr>
            <w:szCs w:val="26"/>
            <w:rPrChange w:id="21200" w:author="phuong vu" w:date="2018-11-25T21:55:00Z">
              <w:rPr>
                <w:szCs w:val="26"/>
              </w:rPr>
            </w:rPrChange>
          </w:rPr>
          <w:fldChar w:fldCharType="end"/>
        </w:r>
      </w:del>
      <w:r w:rsidR="006C103E" w:rsidRPr="00BA3432">
        <w:rPr>
          <w:szCs w:val="26"/>
          <w:rPrChange w:id="21201" w:author="phuong vu" w:date="2018-11-25T21:55:00Z">
            <w:rPr>
              <w:szCs w:val="26"/>
              <w:lang w:val="en-US"/>
            </w:rPr>
          </w:rPrChange>
        </w:rPr>
        <w:t xml:space="preserve"> </w:t>
      </w:r>
      <w:r w:rsidRPr="00AD0E2E">
        <w:rPr>
          <w:szCs w:val="26"/>
        </w:rPr>
        <w:t>Giao di</w:t>
      </w:r>
      <w:r w:rsidRPr="00BA3432">
        <w:rPr>
          <w:szCs w:val="26"/>
          <w:rPrChange w:id="21202" w:author="phuong vu" w:date="2018-11-25T21:55:00Z">
            <w:rPr>
              <w:szCs w:val="26"/>
            </w:rPr>
          </w:rPrChange>
        </w:rPr>
        <w:t>ện các chức năng với trạng thái "đang chờ</w:t>
      </w:r>
      <w:r w:rsidRPr="00BA3432">
        <w:rPr>
          <w:szCs w:val="26"/>
          <w:rPrChange w:id="21203" w:author="phuong vu" w:date="2018-11-25T21:55:00Z">
            <w:rPr>
              <w:szCs w:val="26"/>
              <w:lang w:val="en-US"/>
            </w:rPr>
          </w:rPrChange>
        </w:rPr>
        <w:t xml:space="preserve"> xử lí</w:t>
      </w:r>
      <w:r w:rsidRPr="00AD0E2E">
        <w:rPr>
          <w:szCs w:val="26"/>
        </w:rPr>
        <w:t>"</w:t>
      </w:r>
      <w:bookmarkEnd w:id="21186"/>
    </w:p>
    <w:p w14:paraId="5BCDC215" w14:textId="77777777" w:rsidR="006C103E" w:rsidRPr="00AD0E2E" w:rsidRDefault="006C103E">
      <w:pPr>
        <w:keepNext/>
        <w:spacing w:line="276" w:lineRule="auto"/>
        <w:jc w:val="center"/>
        <w:pPrChange w:id="21204" w:author="phuong vu" w:date="2018-11-23T13:48:00Z">
          <w:pPr>
            <w:keepNext/>
            <w:jc w:val="center"/>
          </w:pPr>
        </w:pPrChange>
      </w:pPr>
      <w:r w:rsidRPr="00AD0E2E">
        <w:rPr>
          <w:noProof/>
          <w:lang w:val="en-US"/>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0C4F9492" w:rsidR="008977B2" w:rsidRPr="00BA3432" w:rsidRDefault="006C103E">
      <w:pPr>
        <w:pStyle w:val="Caption"/>
        <w:spacing w:line="276" w:lineRule="auto"/>
        <w:rPr>
          <w:szCs w:val="26"/>
          <w:rPrChange w:id="21205" w:author="phuong vu" w:date="2018-11-25T21:55:00Z">
            <w:rPr>
              <w:szCs w:val="26"/>
              <w:lang w:val="en-US"/>
            </w:rPr>
          </w:rPrChange>
        </w:rPr>
        <w:pPrChange w:id="21206" w:author="phuong vu" w:date="2018-11-23T13:48:00Z">
          <w:pPr>
            <w:pStyle w:val="Caption"/>
          </w:pPr>
        </w:pPrChange>
      </w:pPr>
      <w:bookmarkStart w:id="21207" w:name="_Toc530662937"/>
      <w:r w:rsidRPr="00BA3432">
        <w:rPr>
          <w:szCs w:val="26"/>
          <w:rPrChange w:id="21208" w:author="phuong vu" w:date="2018-11-25T21:55:00Z">
            <w:rPr>
              <w:szCs w:val="26"/>
            </w:rPr>
          </w:rPrChange>
        </w:rPr>
        <w:t xml:space="preserve">Hình </w:t>
      </w:r>
      <w:ins w:id="2120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121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1211" w:author="phuong vu" w:date="2018-11-26T01:11:00Z">
        <w:r w:rsidR="00300FEC">
          <w:rPr>
            <w:noProof/>
            <w:szCs w:val="26"/>
          </w:rPr>
          <w:t>10</w:t>
        </w:r>
        <w:r w:rsidR="00300FEC">
          <w:rPr>
            <w:szCs w:val="26"/>
          </w:rPr>
          <w:fldChar w:fldCharType="end"/>
        </w:r>
      </w:ins>
      <w:del w:id="21212" w:author="phuong vu" w:date="2018-11-16T11:28:00Z">
        <w:r w:rsidRPr="00BA3432" w:rsidDel="00EC5005">
          <w:rPr>
            <w:szCs w:val="26"/>
            <w:rPrChange w:id="21213" w:author="phuong vu" w:date="2018-11-25T21:55:00Z">
              <w:rPr>
                <w:szCs w:val="26"/>
              </w:rPr>
            </w:rPrChange>
          </w:rPr>
          <w:fldChar w:fldCharType="begin"/>
        </w:r>
        <w:r w:rsidRPr="00BA3432" w:rsidDel="00EC5005">
          <w:rPr>
            <w:szCs w:val="26"/>
            <w:rPrChange w:id="21214" w:author="phuong vu" w:date="2018-11-25T21:55:00Z">
              <w:rPr>
                <w:szCs w:val="26"/>
              </w:rPr>
            </w:rPrChange>
          </w:rPr>
          <w:delInstrText xml:space="preserve"> STYLEREF 1 \s </w:delInstrText>
        </w:r>
        <w:r w:rsidRPr="00BA3432" w:rsidDel="00EC5005">
          <w:rPr>
            <w:szCs w:val="26"/>
            <w:rPrChange w:id="21215" w:author="phuong vu" w:date="2018-11-25T21:55:00Z">
              <w:rPr>
                <w:szCs w:val="26"/>
              </w:rPr>
            </w:rPrChange>
          </w:rPr>
          <w:fldChar w:fldCharType="separate"/>
        </w:r>
        <w:r w:rsidRPr="00BA3432" w:rsidDel="00EC5005">
          <w:rPr>
            <w:noProof/>
            <w:szCs w:val="26"/>
            <w:rPrChange w:id="21216" w:author="phuong vu" w:date="2018-11-25T21:55:00Z">
              <w:rPr>
                <w:noProof/>
                <w:szCs w:val="26"/>
              </w:rPr>
            </w:rPrChange>
          </w:rPr>
          <w:delText>3</w:delText>
        </w:r>
        <w:r w:rsidRPr="00BA3432" w:rsidDel="00EC5005">
          <w:rPr>
            <w:szCs w:val="26"/>
            <w:rPrChange w:id="21217" w:author="phuong vu" w:date="2018-11-25T21:55:00Z">
              <w:rPr>
                <w:szCs w:val="26"/>
              </w:rPr>
            </w:rPrChange>
          </w:rPr>
          <w:fldChar w:fldCharType="end"/>
        </w:r>
        <w:r w:rsidRPr="00AD0E2E" w:rsidDel="00EC5005">
          <w:rPr>
            <w:szCs w:val="26"/>
          </w:rPr>
          <w:delText>.</w:delText>
        </w:r>
        <w:r w:rsidRPr="00AD0E2E" w:rsidDel="00EC5005">
          <w:rPr>
            <w:szCs w:val="26"/>
          </w:rPr>
          <w:fldChar w:fldCharType="begin"/>
        </w:r>
        <w:r w:rsidRPr="00BA3432" w:rsidDel="00EC5005">
          <w:rPr>
            <w:szCs w:val="26"/>
            <w:rPrChange w:id="21218" w:author="phuong vu" w:date="2018-11-25T21:55:00Z">
              <w:rPr>
                <w:szCs w:val="26"/>
              </w:rPr>
            </w:rPrChange>
          </w:rPr>
          <w:delInstrText xml:space="preserve"> SEQ Hình \* ARABIC \s 1 </w:delInstrText>
        </w:r>
        <w:r w:rsidRPr="00BA3432" w:rsidDel="00EC5005">
          <w:rPr>
            <w:szCs w:val="26"/>
            <w:rPrChange w:id="21219" w:author="phuong vu" w:date="2018-11-25T21:55:00Z">
              <w:rPr>
                <w:szCs w:val="26"/>
              </w:rPr>
            </w:rPrChange>
          </w:rPr>
          <w:fldChar w:fldCharType="separate"/>
        </w:r>
        <w:r w:rsidRPr="00BA3432" w:rsidDel="00EC5005">
          <w:rPr>
            <w:noProof/>
            <w:szCs w:val="26"/>
            <w:rPrChange w:id="21220" w:author="phuong vu" w:date="2018-11-25T21:55:00Z">
              <w:rPr>
                <w:noProof/>
                <w:szCs w:val="26"/>
              </w:rPr>
            </w:rPrChange>
          </w:rPr>
          <w:delText>7</w:delText>
        </w:r>
        <w:r w:rsidRPr="00BA3432" w:rsidDel="00EC5005">
          <w:rPr>
            <w:szCs w:val="26"/>
            <w:rPrChange w:id="21221" w:author="phuong vu" w:date="2018-11-25T21:55:00Z">
              <w:rPr>
                <w:szCs w:val="26"/>
              </w:rPr>
            </w:rPrChange>
          </w:rPr>
          <w:fldChar w:fldCharType="end"/>
        </w:r>
      </w:del>
      <w:r w:rsidRPr="00AD0E2E">
        <w:rPr>
          <w:szCs w:val="26"/>
        </w:rPr>
        <w:t>Giao di</w:t>
      </w:r>
      <w:r w:rsidRPr="00BA3432">
        <w:rPr>
          <w:szCs w:val="26"/>
          <w:rPrChange w:id="21222" w:author="phuong vu" w:date="2018-11-25T21:55:00Z">
            <w:rPr>
              <w:szCs w:val="26"/>
            </w:rPr>
          </w:rPrChange>
        </w:rPr>
        <w:t>ện các chức năng với trạng thái "đang xử lí"</w:t>
      </w:r>
      <w:bookmarkEnd w:id="21207"/>
    </w:p>
    <w:p w14:paraId="10A11BD8" w14:textId="77777777" w:rsidR="006C103E" w:rsidRPr="00BA3432" w:rsidRDefault="006C103E">
      <w:pPr>
        <w:spacing w:line="276" w:lineRule="auto"/>
        <w:rPr>
          <w:rPrChange w:id="21223" w:author="phuong vu" w:date="2018-11-25T21:55:00Z">
            <w:rPr>
              <w:lang w:val="en-US"/>
            </w:rPr>
          </w:rPrChange>
        </w:rPr>
        <w:pPrChange w:id="21224" w:author="phuong vu" w:date="2018-11-23T13:48:00Z">
          <w:pPr/>
        </w:pPrChange>
      </w:pPr>
    </w:p>
    <w:p w14:paraId="74442B95" w14:textId="67890A30" w:rsidR="00070C2F" w:rsidRPr="00BA3432" w:rsidRDefault="00070C2F">
      <w:pPr>
        <w:pStyle w:val="Heading6"/>
        <w:spacing w:line="276" w:lineRule="auto"/>
        <w:rPr>
          <w:rFonts w:cstheme="majorHAnsi"/>
          <w:lang w:val="en-US"/>
          <w:rPrChange w:id="21225" w:author="phuong vu" w:date="2018-11-25T21:55:00Z">
            <w:rPr>
              <w:lang w:val="en-US"/>
            </w:rPr>
          </w:rPrChange>
        </w:rPr>
        <w:pPrChange w:id="21226" w:author="phuong vu" w:date="2018-11-23T13:48:00Z">
          <w:pPr>
            <w:pStyle w:val="Heading6"/>
          </w:pPr>
        </w:pPrChange>
      </w:pPr>
      <w:r w:rsidRPr="00AD0E2E">
        <w:rPr>
          <w:rFonts w:cstheme="majorHAnsi"/>
          <w:lang w:val="en-US"/>
        </w:rPr>
        <w:t>Các thành ph</w:t>
      </w:r>
      <w:r w:rsidRPr="00BA3432">
        <w:rPr>
          <w:rFonts w:cstheme="majorHAnsi"/>
          <w:lang w:val="en-US"/>
          <w:rPrChange w:id="21227"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rsidRPr="00BA3432" w14:paraId="580B882B" w14:textId="77777777" w:rsidTr="009A04B7">
        <w:tc>
          <w:tcPr>
            <w:tcW w:w="805" w:type="dxa"/>
            <w:vAlign w:val="center"/>
          </w:tcPr>
          <w:p w14:paraId="5A9A1055" w14:textId="77777777" w:rsidR="008977B2" w:rsidRPr="00BA3432" w:rsidRDefault="008977B2">
            <w:pPr>
              <w:spacing w:line="276" w:lineRule="auto"/>
              <w:jc w:val="center"/>
              <w:rPr>
                <w:b/>
                <w:lang w:val="en-US"/>
                <w:rPrChange w:id="21228" w:author="phuong vu" w:date="2018-11-25T21:55:00Z">
                  <w:rPr>
                    <w:b/>
                    <w:lang w:val="en-US"/>
                  </w:rPr>
                </w:rPrChange>
              </w:rPr>
              <w:pPrChange w:id="21229" w:author="phuong vu" w:date="2018-11-23T13:48:00Z">
                <w:pPr>
                  <w:spacing w:line="360" w:lineRule="auto"/>
                  <w:jc w:val="center"/>
                </w:pPr>
              </w:pPrChange>
            </w:pPr>
            <w:r w:rsidRPr="00BA3432">
              <w:rPr>
                <w:b/>
                <w:lang w:val="en-US"/>
                <w:rPrChange w:id="21230" w:author="phuong vu" w:date="2018-11-25T21:55:00Z">
                  <w:rPr>
                    <w:b/>
                    <w:lang w:val="en-US"/>
                  </w:rPr>
                </w:rPrChange>
              </w:rPr>
              <w:t>STT</w:t>
            </w:r>
          </w:p>
        </w:tc>
        <w:tc>
          <w:tcPr>
            <w:tcW w:w="1980" w:type="dxa"/>
            <w:vAlign w:val="center"/>
          </w:tcPr>
          <w:p w14:paraId="63716525" w14:textId="77777777" w:rsidR="008977B2" w:rsidRPr="00BA3432" w:rsidRDefault="008977B2">
            <w:pPr>
              <w:spacing w:line="276" w:lineRule="auto"/>
              <w:jc w:val="center"/>
              <w:rPr>
                <w:b/>
                <w:lang w:val="en-US"/>
                <w:rPrChange w:id="21231" w:author="phuong vu" w:date="2018-11-25T21:55:00Z">
                  <w:rPr>
                    <w:b/>
                    <w:lang w:val="en-US"/>
                  </w:rPr>
                </w:rPrChange>
              </w:rPr>
              <w:pPrChange w:id="21232" w:author="phuong vu" w:date="2018-11-23T13:48:00Z">
                <w:pPr>
                  <w:spacing w:line="360" w:lineRule="auto"/>
                  <w:jc w:val="center"/>
                </w:pPr>
              </w:pPrChange>
            </w:pPr>
            <w:r w:rsidRPr="00BA3432">
              <w:rPr>
                <w:b/>
                <w:lang w:val="en-US"/>
                <w:rPrChange w:id="21233" w:author="phuong vu" w:date="2018-11-25T21:55:00Z">
                  <w:rPr>
                    <w:b/>
                    <w:lang w:val="en-US"/>
                  </w:rPr>
                </w:rPrChange>
              </w:rPr>
              <w:t>Loại điều khiển</w:t>
            </w:r>
          </w:p>
        </w:tc>
        <w:tc>
          <w:tcPr>
            <w:tcW w:w="2970" w:type="dxa"/>
            <w:vAlign w:val="center"/>
          </w:tcPr>
          <w:p w14:paraId="1042153C" w14:textId="77777777" w:rsidR="008977B2" w:rsidRPr="00BA3432" w:rsidRDefault="008977B2">
            <w:pPr>
              <w:spacing w:line="276" w:lineRule="auto"/>
              <w:jc w:val="center"/>
              <w:rPr>
                <w:b/>
                <w:lang w:val="en-US"/>
                <w:rPrChange w:id="21234" w:author="phuong vu" w:date="2018-11-25T21:55:00Z">
                  <w:rPr>
                    <w:b/>
                    <w:lang w:val="en-US"/>
                  </w:rPr>
                </w:rPrChange>
              </w:rPr>
              <w:pPrChange w:id="21235" w:author="phuong vu" w:date="2018-11-23T13:48:00Z">
                <w:pPr>
                  <w:spacing w:line="360" w:lineRule="auto"/>
                  <w:jc w:val="center"/>
                </w:pPr>
              </w:pPrChange>
            </w:pPr>
            <w:r w:rsidRPr="00BA3432">
              <w:rPr>
                <w:b/>
                <w:lang w:val="en-US"/>
                <w:rPrChange w:id="21236" w:author="phuong vu" w:date="2018-11-25T21:55:00Z">
                  <w:rPr>
                    <w:b/>
                    <w:lang w:val="en-US"/>
                  </w:rPr>
                </w:rPrChange>
              </w:rPr>
              <w:t>Nội dung thực hiện</w:t>
            </w:r>
          </w:p>
        </w:tc>
        <w:tc>
          <w:tcPr>
            <w:tcW w:w="1266" w:type="dxa"/>
            <w:vAlign w:val="center"/>
          </w:tcPr>
          <w:p w14:paraId="52355BA3" w14:textId="77777777" w:rsidR="008977B2" w:rsidRPr="00BA3432" w:rsidRDefault="008977B2">
            <w:pPr>
              <w:spacing w:line="276" w:lineRule="auto"/>
              <w:jc w:val="center"/>
              <w:rPr>
                <w:b/>
                <w:lang w:val="en-US"/>
                <w:rPrChange w:id="21237" w:author="phuong vu" w:date="2018-11-25T21:55:00Z">
                  <w:rPr>
                    <w:b/>
                    <w:lang w:val="en-US"/>
                  </w:rPr>
                </w:rPrChange>
              </w:rPr>
              <w:pPrChange w:id="21238" w:author="phuong vu" w:date="2018-11-23T13:48:00Z">
                <w:pPr>
                  <w:spacing w:line="360" w:lineRule="auto"/>
                  <w:jc w:val="center"/>
                </w:pPr>
              </w:pPrChange>
            </w:pPr>
            <w:r w:rsidRPr="00BA3432">
              <w:rPr>
                <w:b/>
                <w:lang w:val="en-US"/>
                <w:rPrChange w:id="21239" w:author="phuong vu" w:date="2018-11-25T21:55:00Z">
                  <w:rPr>
                    <w:b/>
                    <w:lang w:val="en-US"/>
                  </w:rPr>
                </w:rPrChange>
              </w:rPr>
              <w:t>Giá trị mặc định</w:t>
            </w:r>
          </w:p>
        </w:tc>
        <w:tc>
          <w:tcPr>
            <w:tcW w:w="1756" w:type="dxa"/>
            <w:vAlign w:val="center"/>
          </w:tcPr>
          <w:p w14:paraId="640968EF" w14:textId="77777777" w:rsidR="008977B2" w:rsidRPr="00BA3432" w:rsidRDefault="008977B2">
            <w:pPr>
              <w:spacing w:line="276" w:lineRule="auto"/>
              <w:jc w:val="center"/>
              <w:rPr>
                <w:b/>
                <w:lang w:val="en-US"/>
                <w:rPrChange w:id="21240" w:author="phuong vu" w:date="2018-11-25T21:55:00Z">
                  <w:rPr>
                    <w:b/>
                    <w:lang w:val="en-US"/>
                  </w:rPr>
                </w:rPrChange>
              </w:rPr>
              <w:pPrChange w:id="21241" w:author="phuong vu" w:date="2018-11-23T13:48:00Z">
                <w:pPr>
                  <w:spacing w:line="360" w:lineRule="auto"/>
                  <w:jc w:val="center"/>
                </w:pPr>
              </w:pPrChange>
            </w:pPr>
            <w:r w:rsidRPr="00BA3432">
              <w:rPr>
                <w:b/>
                <w:lang w:val="en-US"/>
                <w:rPrChange w:id="21242" w:author="phuong vu" w:date="2018-11-25T21:55:00Z">
                  <w:rPr>
                    <w:b/>
                    <w:lang w:val="en-US"/>
                  </w:rPr>
                </w:rPrChange>
              </w:rPr>
              <w:t>Lưu ý</w:t>
            </w:r>
          </w:p>
        </w:tc>
      </w:tr>
      <w:tr w:rsidR="008977B2" w:rsidRPr="00BA3432" w14:paraId="18B0C72E" w14:textId="77777777" w:rsidTr="009A04B7">
        <w:tc>
          <w:tcPr>
            <w:tcW w:w="805" w:type="dxa"/>
          </w:tcPr>
          <w:p w14:paraId="4D73B050" w14:textId="77777777" w:rsidR="008977B2" w:rsidRPr="00BA3432" w:rsidRDefault="008977B2">
            <w:pPr>
              <w:spacing w:line="276" w:lineRule="auto"/>
              <w:jc w:val="center"/>
              <w:rPr>
                <w:lang w:val="en-US"/>
                <w:rPrChange w:id="21243" w:author="phuong vu" w:date="2018-11-25T21:55:00Z">
                  <w:rPr>
                    <w:lang w:val="en-US"/>
                  </w:rPr>
                </w:rPrChange>
              </w:rPr>
              <w:pPrChange w:id="21244" w:author="phuong vu" w:date="2018-11-23T13:48:00Z">
                <w:pPr>
                  <w:spacing w:line="360" w:lineRule="auto"/>
                  <w:jc w:val="center"/>
                </w:pPr>
              </w:pPrChange>
            </w:pPr>
            <w:r w:rsidRPr="00BA3432">
              <w:rPr>
                <w:lang w:val="en-US"/>
                <w:rPrChange w:id="21245" w:author="phuong vu" w:date="2018-11-25T21:55:00Z">
                  <w:rPr>
                    <w:lang w:val="en-US"/>
                  </w:rPr>
                </w:rPrChange>
              </w:rPr>
              <w:t>1</w:t>
            </w:r>
          </w:p>
        </w:tc>
        <w:tc>
          <w:tcPr>
            <w:tcW w:w="1980" w:type="dxa"/>
          </w:tcPr>
          <w:p w14:paraId="6A3FCCF8" w14:textId="63177793" w:rsidR="008977B2" w:rsidRPr="00BA3432" w:rsidRDefault="002938F0">
            <w:pPr>
              <w:spacing w:line="276" w:lineRule="auto"/>
              <w:rPr>
                <w:lang w:val="en-US"/>
                <w:rPrChange w:id="21246" w:author="phuong vu" w:date="2018-11-25T21:55:00Z">
                  <w:rPr>
                    <w:lang w:val="en-US"/>
                  </w:rPr>
                </w:rPrChange>
              </w:rPr>
              <w:pPrChange w:id="21247" w:author="phuong vu" w:date="2018-11-23T13:48:00Z">
                <w:pPr>
                  <w:spacing w:line="360" w:lineRule="auto"/>
                </w:pPr>
              </w:pPrChange>
            </w:pPr>
            <w:r w:rsidRPr="00BA3432">
              <w:rPr>
                <w:lang w:val="en-US"/>
                <w:rPrChange w:id="21248" w:author="phuong vu" w:date="2018-11-25T21:55:00Z">
                  <w:rPr>
                    <w:lang w:val="en-US"/>
                  </w:rPr>
                </w:rPrChange>
              </w:rPr>
              <w:t>button</w:t>
            </w:r>
          </w:p>
        </w:tc>
        <w:tc>
          <w:tcPr>
            <w:tcW w:w="2970" w:type="dxa"/>
          </w:tcPr>
          <w:p w14:paraId="2CA7331E" w14:textId="287E36A7" w:rsidR="008977B2" w:rsidRPr="00BA3432" w:rsidRDefault="007801A8">
            <w:pPr>
              <w:spacing w:line="276" w:lineRule="auto"/>
              <w:rPr>
                <w:lang w:val="en-US"/>
                <w:rPrChange w:id="21249" w:author="phuong vu" w:date="2018-11-25T21:55:00Z">
                  <w:rPr>
                    <w:lang w:val="en-US"/>
                  </w:rPr>
                </w:rPrChange>
              </w:rPr>
              <w:pPrChange w:id="21250" w:author="phuong vu" w:date="2018-11-23T13:48:00Z">
                <w:pPr>
                  <w:spacing w:line="360" w:lineRule="auto"/>
                </w:pPr>
              </w:pPrChange>
            </w:pPr>
            <w:r w:rsidRPr="00BA3432">
              <w:rPr>
                <w:lang w:val="en-US"/>
                <w:rPrChange w:id="21251" w:author="phuong vu" w:date="2018-11-25T21:55:00Z">
                  <w:rPr>
                    <w:lang w:val="en-US"/>
                  </w:rPr>
                </w:rPrChange>
              </w:rPr>
              <w:t>Chấp nhận đơn hàng</w:t>
            </w:r>
          </w:p>
        </w:tc>
        <w:tc>
          <w:tcPr>
            <w:tcW w:w="1266" w:type="dxa"/>
          </w:tcPr>
          <w:p w14:paraId="2560C464" w14:textId="77777777" w:rsidR="008977B2" w:rsidRPr="00BA3432" w:rsidRDefault="008977B2">
            <w:pPr>
              <w:spacing w:line="276" w:lineRule="auto"/>
              <w:rPr>
                <w:lang w:val="en-US"/>
                <w:rPrChange w:id="21252" w:author="phuong vu" w:date="2018-11-25T21:55:00Z">
                  <w:rPr>
                    <w:lang w:val="en-US"/>
                  </w:rPr>
                </w:rPrChange>
              </w:rPr>
              <w:pPrChange w:id="21253" w:author="phuong vu" w:date="2018-11-23T13:48:00Z">
                <w:pPr>
                  <w:spacing w:line="360" w:lineRule="auto"/>
                </w:pPr>
              </w:pPrChange>
            </w:pPr>
          </w:p>
        </w:tc>
        <w:tc>
          <w:tcPr>
            <w:tcW w:w="1756" w:type="dxa"/>
          </w:tcPr>
          <w:p w14:paraId="0C5AF68A" w14:textId="77777777" w:rsidR="008977B2" w:rsidRPr="00BA3432" w:rsidRDefault="008977B2">
            <w:pPr>
              <w:spacing w:line="276" w:lineRule="auto"/>
              <w:rPr>
                <w:lang w:val="en-US"/>
                <w:rPrChange w:id="21254" w:author="phuong vu" w:date="2018-11-25T21:55:00Z">
                  <w:rPr>
                    <w:lang w:val="en-US"/>
                  </w:rPr>
                </w:rPrChange>
              </w:rPr>
              <w:pPrChange w:id="21255" w:author="phuong vu" w:date="2018-11-23T13:48:00Z">
                <w:pPr>
                  <w:spacing w:line="360" w:lineRule="auto"/>
                </w:pPr>
              </w:pPrChange>
            </w:pPr>
          </w:p>
        </w:tc>
      </w:tr>
      <w:tr w:rsidR="008977B2" w:rsidRPr="00BA3432" w14:paraId="1C004E15" w14:textId="77777777" w:rsidTr="009A04B7">
        <w:tc>
          <w:tcPr>
            <w:tcW w:w="805" w:type="dxa"/>
          </w:tcPr>
          <w:p w14:paraId="50D5E848" w14:textId="77777777" w:rsidR="008977B2" w:rsidRPr="00BA3432" w:rsidRDefault="008977B2">
            <w:pPr>
              <w:spacing w:line="276" w:lineRule="auto"/>
              <w:jc w:val="center"/>
              <w:rPr>
                <w:lang w:val="en-US"/>
                <w:rPrChange w:id="21256" w:author="phuong vu" w:date="2018-11-25T21:55:00Z">
                  <w:rPr>
                    <w:lang w:val="en-US"/>
                  </w:rPr>
                </w:rPrChange>
              </w:rPr>
              <w:pPrChange w:id="21257" w:author="phuong vu" w:date="2018-11-23T13:48:00Z">
                <w:pPr>
                  <w:spacing w:line="360" w:lineRule="auto"/>
                  <w:jc w:val="center"/>
                </w:pPr>
              </w:pPrChange>
            </w:pPr>
            <w:r w:rsidRPr="00BA3432">
              <w:rPr>
                <w:lang w:val="en-US"/>
                <w:rPrChange w:id="21258" w:author="phuong vu" w:date="2018-11-25T21:55:00Z">
                  <w:rPr>
                    <w:lang w:val="en-US"/>
                  </w:rPr>
                </w:rPrChange>
              </w:rPr>
              <w:t>2</w:t>
            </w:r>
          </w:p>
        </w:tc>
        <w:tc>
          <w:tcPr>
            <w:tcW w:w="1980" w:type="dxa"/>
          </w:tcPr>
          <w:p w14:paraId="393CF151" w14:textId="77777777" w:rsidR="008977B2" w:rsidRPr="00BA3432" w:rsidRDefault="008977B2">
            <w:pPr>
              <w:spacing w:line="276" w:lineRule="auto"/>
              <w:rPr>
                <w:lang w:val="en-US"/>
                <w:rPrChange w:id="21259" w:author="phuong vu" w:date="2018-11-25T21:55:00Z">
                  <w:rPr>
                    <w:lang w:val="en-US"/>
                  </w:rPr>
                </w:rPrChange>
              </w:rPr>
              <w:pPrChange w:id="21260" w:author="phuong vu" w:date="2018-11-23T13:48:00Z">
                <w:pPr>
                  <w:spacing w:line="360" w:lineRule="auto"/>
                </w:pPr>
              </w:pPrChange>
            </w:pPr>
            <w:r w:rsidRPr="00BA3432">
              <w:rPr>
                <w:lang w:val="en-US"/>
                <w:rPrChange w:id="21261" w:author="phuong vu" w:date="2018-11-25T21:55:00Z">
                  <w:rPr>
                    <w:lang w:val="en-US"/>
                  </w:rPr>
                </w:rPrChange>
              </w:rPr>
              <w:t>button</w:t>
            </w:r>
          </w:p>
        </w:tc>
        <w:tc>
          <w:tcPr>
            <w:tcW w:w="2970" w:type="dxa"/>
          </w:tcPr>
          <w:p w14:paraId="72027E20" w14:textId="70FF97AE" w:rsidR="008977B2" w:rsidRPr="00BA3432" w:rsidRDefault="007801A8">
            <w:pPr>
              <w:spacing w:line="276" w:lineRule="auto"/>
              <w:rPr>
                <w:lang w:val="en-US"/>
                <w:rPrChange w:id="21262" w:author="phuong vu" w:date="2018-11-25T21:55:00Z">
                  <w:rPr>
                    <w:lang w:val="en-US"/>
                  </w:rPr>
                </w:rPrChange>
              </w:rPr>
              <w:pPrChange w:id="21263" w:author="phuong vu" w:date="2018-11-23T13:48:00Z">
                <w:pPr>
                  <w:spacing w:line="360" w:lineRule="auto"/>
                </w:pPr>
              </w:pPrChange>
            </w:pPr>
            <w:r w:rsidRPr="00BA3432">
              <w:rPr>
                <w:lang w:val="en-US"/>
                <w:rPrChange w:id="21264" w:author="phuong vu" w:date="2018-11-25T21:55:00Z">
                  <w:rPr>
                    <w:lang w:val="en-US"/>
                  </w:rPr>
                </w:rPrChange>
              </w:rPr>
              <w:t>Hủy đơn hàng</w:t>
            </w:r>
          </w:p>
        </w:tc>
        <w:tc>
          <w:tcPr>
            <w:tcW w:w="1266" w:type="dxa"/>
          </w:tcPr>
          <w:p w14:paraId="64AD7953" w14:textId="77777777" w:rsidR="008977B2" w:rsidRPr="00BA3432" w:rsidRDefault="008977B2">
            <w:pPr>
              <w:spacing w:line="276" w:lineRule="auto"/>
              <w:rPr>
                <w:lang w:val="en-US"/>
                <w:rPrChange w:id="21265" w:author="phuong vu" w:date="2018-11-25T21:55:00Z">
                  <w:rPr>
                    <w:lang w:val="en-US"/>
                  </w:rPr>
                </w:rPrChange>
              </w:rPr>
              <w:pPrChange w:id="21266" w:author="phuong vu" w:date="2018-11-23T13:48:00Z">
                <w:pPr>
                  <w:spacing w:line="360" w:lineRule="auto"/>
                </w:pPr>
              </w:pPrChange>
            </w:pPr>
          </w:p>
        </w:tc>
        <w:tc>
          <w:tcPr>
            <w:tcW w:w="1756" w:type="dxa"/>
          </w:tcPr>
          <w:p w14:paraId="6E144DF9" w14:textId="3F64F29F" w:rsidR="008977B2" w:rsidRPr="00BA3432" w:rsidRDefault="008977B2">
            <w:pPr>
              <w:spacing w:line="276" w:lineRule="auto"/>
              <w:rPr>
                <w:lang w:val="en-US"/>
                <w:rPrChange w:id="21267" w:author="phuong vu" w:date="2018-11-25T21:55:00Z">
                  <w:rPr>
                    <w:lang w:val="en-US"/>
                  </w:rPr>
                </w:rPrChange>
              </w:rPr>
              <w:pPrChange w:id="21268" w:author="phuong vu" w:date="2018-11-23T13:48:00Z">
                <w:pPr>
                  <w:spacing w:line="360" w:lineRule="auto"/>
                </w:pPr>
              </w:pPrChange>
            </w:pPr>
          </w:p>
        </w:tc>
      </w:tr>
      <w:tr w:rsidR="008977B2" w:rsidRPr="00BA3432" w14:paraId="031558AE" w14:textId="77777777" w:rsidTr="009A04B7">
        <w:tc>
          <w:tcPr>
            <w:tcW w:w="805" w:type="dxa"/>
          </w:tcPr>
          <w:p w14:paraId="52C04296" w14:textId="77777777" w:rsidR="008977B2" w:rsidRPr="00BA3432" w:rsidRDefault="008977B2">
            <w:pPr>
              <w:spacing w:line="276" w:lineRule="auto"/>
              <w:jc w:val="center"/>
              <w:rPr>
                <w:lang w:val="en-US"/>
                <w:rPrChange w:id="21269" w:author="phuong vu" w:date="2018-11-25T21:55:00Z">
                  <w:rPr>
                    <w:lang w:val="en-US"/>
                  </w:rPr>
                </w:rPrChange>
              </w:rPr>
              <w:pPrChange w:id="21270" w:author="phuong vu" w:date="2018-11-23T13:48:00Z">
                <w:pPr>
                  <w:spacing w:line="360" w:lineRule="auto"/>
                  <w:jc w:val="center"/>
                </w:pPr>
              </w:pPrChange>
            </w:pPr>
            <w:r w:rsidRPr="00BA3432">
              <w:rPr>
                <w:lang w:val="en-US"/>
                <w:rPrChange w:id="21271" w:author="phuong vu" w:date="2018-11-25T21:55:00Z">
                  <w:rPr>
                    <w:lang w:val="en-US"/>
                  </w:rPr>
                </w:rPrChange>
              </w:rPr>
              <w:t>3</w:t>
            </w:r>
          </w:p>
        </w:tc>
        <w:tc>
          <w:tcPr>
            <w:tcW w:w="1980" w:type="dxa"/>
          </w:tcPr>
          <w:p w14:paraId="34C74EDB" w14:textId="1EBC91C2" w:rsidR="008977B2" w:rsidRPr="00BA3432" w:rsidRDefault="007801A8">
            <w:pPr>
              <w:spacing w:line="276" w:lineRule="auto"/>
              <w:rPr>
                <w:lang w:val="en-US"/>
                <w:rPrChange w:id="21272" w:author="phuong vu" w:date="2018-11-25T21:55:00Z">
                  <w:rPr>
                    <w:lang w:val="en-US"/>
                  </w:rPr>
                </w:rPrChange>
              </w:rPr>
              <w:pPrChange w:id="21273" w:author="phuong vu" w:date="2018-11-23T13:48:00Z">
                <w:pPr>
                  <w:spacing w:line="360" w:lineRule="auto"/>
                </w:pPr>
              </w:pPrChange>
            </w:pPr>
            <w:r w:rsidRPr="00BA3432">
              <w:rPr>
                <w:lang w:val="en-US"/>
                <w:rPrChange w:id="21274" w:author="phuong vu" w:date="2018-11-25T21:55:00Z">
                  <w:rPr>
                    <w:lang w:val="en-US"/>
                  </w:rPr>
                </w:rPrChange>
              </w:rPr>
              <w:t>button</w:t>
            </w:r>
          </w:p>
        </w:tc>
        <w:tc>
          <w:tcPr>
            <w:tcW w:w="2970" w:type="dxa"/>
          </w:tcPr>
          <w:p w14:paraId="5D2903A5" w14:textId="1B2A0405" w:rsidR="008977B2" w:rsidRPr="00BA3432" w:rsidRDefault="007801A8">
            <w:pPr>
              <w:spacing w:line="276" w:lineRule="auto"/>
              <w:rPr>
                <w:lang w:val="en-US"/>
                <w:rPrChange w:id="21275" w:author="phuong vu" w:date="2018-11-25T21:55:00Z">
                  <w:rPr>
                    <w:lang w:val="en-US"/>
                  </w:rPr>
                </w:rPrChange>
              </w:rPr>
              <w:pPrChange w:id="21276" w:author="phuong vu" w:date="2018-11-23T13:48:00Z">
                <w:pPr>
                  <w:spacing w:line="360" w:lineRule="auto"/>
                </w:pPr>
              </w:pPrChange>
            </w:pPr>
            <w:r w:rsidRPr="00BA3432">
              <w:rPr>
                <w:lang w:val="en-US"/>
                <w:rPrChange w:id="21277" w:author="phuong vu" w:date="2018-11-25T21:55:00Z">
                  <w:rPr>
                    <w:lang w:val="en-US"/>
                  </w:rPr>
                </w:rPrChange>
              </w:rPr>
              <w:t>Xử lí đơn hàng</w:t>
            </w:r>
          </w:p>
        </w:tc>
        <w:tc>
          <w:tcPr>
            <w:tcW w:w="1266" w:type="dxa"/>
          </w:tcPr>
          <w:p w14:paraId="097DB3DA" w14:textId="77777777" w:rsidR="008977B2" w:rsidRPr="00BA3432" w:rsidRDefault="008977B2">
            <w:pPr>
              <w:spacing w:line="276" w:lineRule="auto"/>
              <w:rPr>
                <w:lang w:val="en-US"/>
                <w:rPrChange w:id="21278" w:author="phuong vu" w:date="2018-11-25T21:55:00Z">
                  <w:rPr>
                    <w:lang w:val="en-US"/>
                  </w:rPr>
                </w:rPrChange>
              </w:rPr>
              <w:pPrChange w:id="21279" w:author="phuong vu" w:date="2018-11-23T13:48:00Z">
                <w:pPr>
                  <w:spacing w:line="360" w:lineRule="auto"/>
                </w:pPr>
              </w:pPrChange>
            </w:pPr>
          </w:p>
        </w:tc>
        <w:tc>
          <w:tcPr>
            <w:tcW w:w="1756" w:type="dxa"/>
          </w:tcPr>
          <w:p w14:paraId="36695CAE" w14:textId="77777777" w:rsidR="008977B2" w:rsidRPr="00BA3432" w:rsidRDefault="008977B2">
            <w:pPr>
              <w:spacing w:line="276" w:lineRule="auto"/>
              <w:rPr>
                <w:lang w:val="en-US"/>
                <w:rPrChange w:id="21280" w:author="phuong vu" w:date="2018-11-25T21:55:00Z">
                  <w:rPr>
                    <w:lang w:val="en-US"/>
                  </w:rPr>
                </w:rPrChange>
              </w:rPr>
              <w:pPrChange w:id="21281" w:author="phuong vu" w:date="2018-11-23T13:48:00Z">
                <w:pPr>
                  <w:spacing w:line="360" w:lineRule="auto"/>
                </w:pPr>
              </w:pPrChange>
            </w:pPr>
          </w:p>
        </w:tc>
      </w:tr>
      <w:tr w:rsidR="008977B2" w:rsidRPr="00BA3432" w14:paraId="7E20B7FD" w14:textId="77777777" w:rsidTr="009A04B7">
        <w:tc>
          <w:tcPr>
            <w:tcW w:w="805" w:type="dxa"/>
          </w:tcPr>
          <w:p w14:paraId="64F7BA0A" w14:textId="77777777" w:rsidR="008977B2" w:rsidRPr="00BA3432" w:rsidRDefault="008977B2">
            <w:pPr>
              <w:spacing w:line="276" w:lineRule="auto"/>
              <w:jc w:val="center"/>
              <w:rPr>
                <w:lang w:val="en-US"/>
                <w:rPrChange w:id="21282" w:author="phuong vu" w:date="2018-11-25T21:55:00Z">
                  <w:rPr>
                    <w:lang w:val="en-US"/>
                  </w:rPr>
                </w:rPrChange>
              </w:rPr>
              <w:pPrChange w:id="21283" w:author="phuong vu" w:date="2018-11-23T13:48:00Z">
                <w:pPr>
                  <w:spacing w:line="360" w:lineRule="auto"/>
                  <w:jc w:val="center"/>
                </w:pPr>
              </w:pPrChange>
            </w:pPr>
            <w:r w:rsidRPr="00BA3432">
              <w:rPr>
                <w:lang w:val="en-US"/>
                <w:rPrChange w:id="21284" w:author="phuong vu" w:date="2018-11-25T21:55:00Z">
                  <w:rPr>
                    <w:lang w:val="en-US"/>
                  </w:rPr>
                </w:rPrChange>
              </w:rPr>
              <w:t>4</w:t>
            </w:r>
          </w:p>
        </w:tc>
        <w:tc>
          <w:tcPr>
            <w:tcW w:w="1980" w:type="dxa"/>
          </w:tcPr>
          <w:p w14:paraId="0EA8FFA2" w14:textId="43937331" w:rsidR="008977B2" w:rsidRPr="00BA3432" w:rsidRDefault="007801A8">
            <w:pPr>
              <w:spacing w:line="276" w:lineRule="auto"/>
              <w:rPr>
                <w:lang w:val="en-US"/>
                <w:rPrChange w:id="21285" w:author="phuong vu" w:date="2018-11-25T21:55:00Z">
                  <w:rPr>
                    <w:lang w:val="en-US"/>
                  </w:rPr>
                </w:rPrChange>
              </w:rPr>
              <w:pPrChange w:id="21286" w:author="phuong vu" w:date="2018-11-23T13:48:00Z">
                <w:pPr>
                  <w:spacing w:line="360" w:lineRule="auto"/>
                </w:pPr>
              </w:pPrChange>
            </w:pPr>
            <w:r w:rsidRPr="00BA3432">
              <w:rPr>
                <w:lang w:val="en-US"/>
                <w:rPrChange w:id="21287" w:author="phuong vu" w:date="2018-11-25T21:55:00Z">
                  <w:rPr>
                    <w:lang w:val="en-US"/>
                  </w:rPr>
                </w:rPrChange>
              </w:rPr>
              <w:t>button</w:t>
            </w:r>
          </w:p>
        </w:tc>
        <w:tc>
          <w:tcPr>
            <w:tcW w:w="2970" w:type="dxa"/>
          </w:tcPr>
          <w:p w14:paraId="0463A6D9" w14:textId="1601A6B1" w:rsidR="008977B2" w:rsidRPr="00BA3432" w:rsidRDefault="007801A8">
            <w:pPr>
              <w:spacing w:line="276" w:lineRule="auto"/>
              <w:rPr>
                <w:lang w:val="en-US"/>
                <w:rPrChange w:id="21288" w:author="phuong vu" w:date="2018-11-25T21:55:00Z">
                  <w:rPr>
                    <w:lang w:val="en-US"/>
                  </w:rPr>
                </w:rPrChange>
              </w:rPr>
              <w:pPrChange w:id="21289" w:author="phuong vu" w:date="2018-11-23T13:48:00Z">
                <w:pPr>
                  <w:spacing w:line="360" w:lineRule="auto"/>
                </w:pPr>
              </w:pPrChange>
            </w:pPr>
            <w:r w:rsidRPr="00BA3432">
              <w:rPr>
                <w:lang w:val="en-US"/>
                <w:rPrChange w:id="21290" w:author="phuong vu" w:date="2018-11-25T21:55:00Z">
                  <w:rPr>
                    <w:lang w:val="en-US"/>
                  </w:rPr>
                </w:rPrChange>
              </w:rPr>
              <w:t>Hoàn tất xử lí đơn hàng</w:t>
            </w:r>
          </w:p>
        </w:tc>
        <w:tc>
          <w:tcPr>
            <w:tcW w:w="1266" w:type="dxa"/>
          </w:tcPr>
          <w:p w14:paraId="7E0480C2" w14:textId="0FD53108" w:rsidR="008977B2" w:rsidRPr="00BA3432" w:rsidRDefault="008977B2">
            <w:pPr>
              <w:spacing w:line="276" w:lineRule="auto"/>
              <w:jc w:val="left"/>
              <w:rPr>
                <w:lang w:val="en-US"/>
                <w:rPrChange w:id="21291" w:author="phuong vu" w:date="2018-11-25T21:55:00Z">
                  <w:rPr>
                    <w:lang w:val="en-US"/>
                  </w:rPr>
                </w:rPrChange>
              </w:rPr>
              <w:pPrChange w:id="21292" w:author="phuong vu" w:date="2018-11-23T13:48:00Z">
                <w:pPr>
                  <w:spacing w:line="360" w:lineRule="auto"/>
                  <w:jc w:val="left"/>
                </w:pPr>
              </w:pPrChange>
            </w:pPr>
          </w:p>
        </w:tc>
        <w:tc>
          <w:tcPr>
            <w:tcW w:w="1756" w:type="dxa"/>
          </w:tcPr>
          <w:p w14:paraId="0DCC9FF2" w14:textId="77777777" w:rsidR="008977B2" w:rsidRPr="00BA3432" w:rsidRDefault="008977B2">
            <w:pPr>
              <w:spacing w:line="276" w:lineRule="auto"/>
              <w:rPr>
                <w:lang w:val="en-US"/>
                <w:rPrChange w:id="21293" w:author="phuong vu" w:date="2018-11-25T21:55:00Z">
                  <w:rPr>
                    <w:lang w:val="en-US"/>
                  </w:rPr>
                </w:rPrChange>
              </w:rPr>
              <w:pPrChange w:id="21294" w:author="phuong vu" w:date="2018-11-23T13:48:00Z">
                <w:pPr>
                  <w:spacing w:line="360" w:lineRule="auto"/>
                </w:pPr>
              </w:pPrChange>
            </w:pPr>
          </w:p>
        </w:tc>
      </w:tr>
      <w:tr w:rsidR="008977B2" w:rsidRPr="00BA3432" w14:paraId="451425CE" w14:textId="77777777" w:rsidTr="009A04B7">
        <w:tc>
          <w:tcPr>
            <w:tcW w:w="805" w:type="dxa"/>
          </w:tcPr>
          <w:p w14:paraId="483F6423" w14:textId="77777777" w:rsidR="008977B2" w:rsidRPr="00BA3432" w:rsidRDefault="008977B2">
            <w:pPr>
              <w:spacing w:line="276" w:lineRule="auto"/>
              <w:jc w:val="center"/>
              <w:rPr>
                <w:lang w:val="en-US"/>
                <w:rPrChange w:id="21295" w:author="phuong vu" w:date="2018-11-25T21:55:00Z">
                  <w:rPr>
                    <w:lang w:val="en-US"/>
                  </w:rPr>
                </w:rPrChange>
              </w:rPr>
              <w:pPrChange w:id="21296" w:author="phuong vu" w:date="2018-11-23T13:48:00Z">
                <w:pPr>
                  <w:spacing w:line="360" w:lineRule="auto"/>
                  <w:jc w:val="center"/>
                </w:pPr>
              </w:pPrChange>
            </w:pPr>
            <w:r w:rsidRPr="00BA3432">
              <w:rPr>
                <w:lang w:val="en-US"/>
                <w:rPrChange w:id="21297" w:author="phuong vu" w:date="2018-11-25T21:55:00Z">
                  <w:rPr>
                    <w:lang w:val="en-US"/>
                  </w:rPr>
                </w:rPrChange>
              </w:rPr>
              <w:t>5</w:t>
            </w:r>
          </w:p>
        </w:tc>
        <w:tc>
          <w:tcPr>
            <w:tcW w:w="1980" w:type="dxa"/>
          </w:tcPr>
          <w:p w14:paraId="42F17D0A" w14:textId="77777777" w:rsidR="008977B2" w:rsidRPr="00BA3432" w:rsidRDefault="008977B2">
            <w:pPr>
              <w:spacing w:line="276" w:lineRule="auto"/>
              <w:rPr>
                <w:lang w:val="en-US"/>
                <w:rPrChange w:id="21298" w:author="phuong vu" w:date="2018-11-25T21:55:00Z">
                  <w:rPr>
                    <w:lang w:val="en-US"/>
                  </w:rPr>
                </w:rPrChange>
              </w:rPr>
              <w:pPrChange w:id="21299" w:author="phuong vu" w:date="2018-11-23T13:48:00Z">
                <w:pPr>
                  <w:spacing w:line="360" w:lineRule="auto"/>
                </w:pPr>
              </w:pPrChange>
            </w:pPr>
            <w:r w:rsidRPr="00BA3432">
              <w:rPr>
                <w:lang w:val="en-US"/>
                <w:rPrChange w:id="21300" w:author="phuong vu" w:date="2018-11-25T21:55:00Z">
                  <w:rPr>
                    <w:lang w:val="en-US"/>
                  </w:rPr>
                </w:rPrChange>
              </w:rPr>
              <w:t>button</w:t>
            </w:r>
          </w:p>
        </w:tc>
        <w:tc>
          <w:tcPr>
            <w:tcW w:w="2970" w:type="dxa"/>
          </w:tcPr>
          <w:p w14:paraId="4556B8CE" w14:textId="77777777" w:rsidR="008977B2" w:rsidRPr="00BA3432" w:rsidRDefault="008977B2">
            <w:pPr>
              <w:spacing w:line="276" w:lineRule="auto"/>
              <w:rPr>
                <w:lang w:val="en-US"/>
                <w:rPrChange w:id="21301" w:author="phuong vu" w:date="2018-11-25T21:55:00Z">
                  <w:rPr>
                    <w:lang w:val="en-US"/>
                  </w:rPr>
                </w:rPrChange>
              </w:rPr>
              <w:pPrChange w:id="21302" w:author="phuong vu" w:date="2018-11-23T13:48:00Z">
                <w:pPr>
                  <w:spacing w:line="360" w:lineRule="auto"/>
                </w:pPr>
              </w:pPrChange>
            </w:pPr>
            <w:r w:rsidRPr="00BA3432">
              <w:rPr>
                <w:lang w:val="en-US"/>
                <w:rPrChange w:id="21303" w:author="phuong vu" w:date="2018-11-25T21:55:00Z">
                  <w:rPr>
                    <w:lang w:val="en-US"/>
                  </w:rPr>
                </w:rPrChange>
              </w:rPr>
              <w:t>Quay lại trang trước</w:t>
            </w:r>
          </w:p>
        </w:tc>
        <w:tc>
          <w:tcPr>
            <w:tcW w:w="1266" w:type="dxa"/>
          </w:tcPr>
          <w:p w14:paraId="2AFC9E50" w14:textId="77777777" w:rsidR="008977B2" w:rsidRPr="00BA3432" w:rsidRDefault="008977B2">
            <w:pPr>
              <w:spacing w:line="276" w:lineRule="auto"/>
              <w:jc w:val="left"/>
              <w:rPr>
                <w:lang w:val="en-US"/>
                <w:rPrChange w:id="21304" w:author="phuong vu" w:date="2018-11-25T21:55:00Z">
                  <w:rPr>
                    <w:lang w:val="en-US"/>
                  </w:rPr>
                </w:rPrChange>
              </w:rPr>
              <w:pPrChange w:id="21305" w:author="phuong vu" w:date="2018-11-23T13:48:00Z">
                <w:pPr>
                  <w:spacing w:line="360" w:lineRule="auto"/>
                  <w:jc w:val="left"/>
                </w:pPr>
              </w:pPrChange>
            </w:pPr>
          </w:p>
        </w:tc>
        <w:tc>
          <w:tcPr>
            <w:tcW w:w="1756" w:type="dxa"/>
          </w:tcPr>
          <w:p w14:paraId="385236FC" w14:textId="77777777" w:rsidR="008977B2" w:rsidRPr="00BA3432" w:rsidRDefault="008977B2">
            <w:pPr>
              <w:spacing w:line="276" w:lineRule="auto"/>
              <w:rPr>
                <w:lang w:val="en-US"/>
                <w:rPrChange w:id="21306" w:author="phuong vu" w:date="2018-11-25T21:55:00Z">
                  <w:rPr>
                    <w:lang w:val="en-US"/>
                  </w:rPr>
                </w:rPrChange>
              </w:rPr>
              <w:pPrChange w:id="21307" w:author="phuong vu" w:date="2018-11-23T13:48:00Z">
                <w:pPr>
                  <w:spacing w:line="360" w:lineRule="auto"/>
                </w:pPr>
              </w:pPrChange>
            </w:pPr>
          </w:p>
        </w:tc>
      </w:tr>
    </w:tbl>
    <w:p w14:paraId="0F58BEBD" w14:textId="77777777" w:rsidR="008977B2" w:rsidRPr="00BA3432" w:rsidRDefault="008977B2">
      <w:pPr>
        <w:spacing w:line="276" w:lineRule="auto"/>
        <w:rPr>
          <w:lang w:val="en-US"/>
          <w:rPrChange w:id="21308" w:author="phuong vu" w:date="2018-11-25T21:55:00Z">
            <w:rPr>
              <w:lang w:val="en-US"/>
            </w:rPr>
          </w:rPrChange>
        </w:rPr>
        <w:pPrChange w:id="21309" w:author="phuong vu" w:date="2018-11-23T13:48:00Z">
          <w:pPr/>
        </w:pPrChange>
      </w:pPr>
    </w:p>
    <w:p w14:paraId="7648E385" w14:textId="555946E8" w:rsidR="00070C2F" w:rsidRPr="00BA3432" w:rsidRDefault="00070C2F">
      <w:pPr>
        <w:pStyle w:val="Heading6"/>
        <w:spacing w:line="276" w:lineRule="auto"/>
        <w:rPr>
          <w:rFonts w:cstheme="majorHAnsi"/>
          <w:lang w:val="en-US"/>
          <w:rPrChange w:id="21310" w:author="phuong vu" w:date="2018-11-25T21:55:00Z">
            <w:rPr>
              <w:lang w:val="en-US"/>
            </w:rPr>
          </w:rPrChange>
        </w:rPr>
        <w:pPrChange w:id="21311" w:author="phuong vu" w:date="2018-11-23T13:48:00Z">
          <w:pPr>
            <w:pStyle w:val="Heading6"/>
          </w:pPr>
        </w:pPrChange>
      </w:pPr>
      <w:r w:rsidRPr="00BA3432">
        <w:rPr>
          <w:rFonts w:cstheme="majorHAnsi"/>
          <w:lang w:val="en-US"/>
          <w:rPrChange w:id="21312"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RPr="00BA3432" w14:paraId="7648AE18" w14:textId="77777777" w:rsidTr="009A04B7">
        <w:tc>
          <w:tcPr>
            <w:tcW w:w="805" w:type="dxa"/>
            <w:vMerge w:val="restart"/>
            <w:vAlign w:val="center"/>
          </w:tcPr>
          <w:p w14:paraId="358BD0EC" w14:textId="77777777" w:rsidR="008977B2" w:rsidRPr="00BA3432" w:rsidRDefault="008977B2">
            <w:pPr>
              <w:spacing w:line="276" w:lineRule="auto"/>
              <w:jc w:val="center"/>
              <w:rPr>
                <w:b/>
                <w:lang w:val="en-US"/>
                <w:rPrChange w:id="21313" w:author="phuong vu" w:date="2018-11-25T21:55:00Z">
                  <w:rPr>
                    <w:b/>
                    <w:lang w:val="en-US"/>
                  </w:rPr>
                </w:rPrChange>
              </w:rPr>
              <w:pPrChange w:id="21314" w:author="phuong vu" w:date="2018-11-23T13:48:00Z">
                <w:pPr>
                  <w:spacing w:line="360" w:lineRule="auto"/>
                  <w:jc w:val="center"/>
                </w:pPr>
              </w:pPrChange>
            </w:pPr>
            <w:r w:rsidRPr="00BA3432">
              <w:rPr>
                <w:b/>
                <w:lang w:val="en-US"/>
                <w:rPrChange w:id="21315" w:author="phuong vu" w:date="2018-11-25T21:55:00Z">
                  <w:rPr>
                    <w:b/>
                    <w:lang w:val="en-US"/>
                  </w:rPr>
                </w:rPrChange>
              </w:rPr>
              <w:t>STT</w:t>
            </w:r>
          </w:p>
        </w:tc>
        <w:tc>
          <w:tcPr>
            <w:tcW w:w="2120" w:type="dxa"/>
            <w:vMerge w:val="restart"/>
            <w:vAlign w:val="center"/>
          </w:tcPr>
          <w:p w14:paraId="4FDABD75" w14:textId="77777777" w:rsidR="008977B2" w:rsidRPr="00BA3432" w:rsidRDefault="008977B2">
            <w:pPr>
              <w:spacing w:line="276" w:lineRule="auto"/>
              <w:jc w:val="center"/>
              <w:rPr>
                <w:b/>
                <w:lang w:val="en-US"/>
                <w:rPrChange w:id="21316" w:author="phuong vu" w:date="2018-11-25T21:55:00Z">
                  <w:rPr>
                    <w:b/>
                    <w:lang w:val="en-US"/>
                  </w:rPr>
                </w:rPrChange>
              </w:rPr>
              <w:pPrChange w:id="21317" w:author="phuong vu" w:date="2018-11-23T13:48:00Z">
                <w:pPr>
                  <w:spacing w:line="360" w:lineRule="auto"/>
                  <w:jc w:val="center"/>
                </w:pPr>
              </w:pPrChange>
            </w:pPr>
            <w:r w:rsidRPr="00BA3432">
              <w:rPr>
                <w:b/>
                <w:lang w:val="en-US"/>
                <w:rPrChange w:id="21318" w:author="phuong vu" w:date="2018-11-25T21:55:00Z">
                  <w:rPr>
                    <w:b/>
                    <w:lang w:val="en-US"/>
                  </w:rPr>
                </w:rPrChange>
              </w:rPr>
              <w:t>Tên bảng/</w:t>
            </w:r>
          </w:p>
          <w:p w14:paraId="15A31589" w14:textId="77777777" w:rsidR="008977B2" w:rsidRPr="00BA3432" w:rsidRDefault="008977B2">
            <w:pPr>
              <w:spacing w:line="276" w:lineRule="auto"/>
              <w:jc w:val="center"/>
              <w:rPr>
                <w:b/>
                <w:lang w:val="en-US"/>
                <w:rPrChange w:id="21319" w:author="phuong vu" w:date="2018-11-25T21:55:00Z">
                  <w:rPr>
                    <w:b/>
                    <w:lang w:val="en-US"/>
                  </w:rPr>
                </w:rPrChange>
              </w:rPr>
              <w:pPrChange w:id="21320" w:author="phuong vu" w:date="2018-11-23T13:48:00Z">
                <w:pPr>
                  <w:spacing w:line="360" w:lineRule="auto"/>
                  <w:jc w:val="center"/>
                </w:pPr>
              </w:pPrChange>
            </w:pPr>
            <w:r w:rsidRPr="00BA3432">
              <w:rPr>
                <w:b/>
                <w:lang w:val="en-US"/>
                <w:rPrChange w:id="21321" w:author="phuong vu" w:date="2018-11-25T21:55:00Z">
                  <w:rPr>
                    <w:b/>
                    <w:lang w:val="en-US"/>
                  </w:rPr>
                </w:rPrChange>
              </w:rPr>
              <w:t>Cấu trúc dữ liệu</w:t>
            </w:r>
          </w:p>
        </w:tc>
        <w:tc>
          <w:tcPr>
            <w:tcW w:w="5852" w:type="dxa"/>
            <w:gridSpan w:val="4"/>
            <w:vAlign w:val="center"/>
          </w:tcPr>
          <w:p w14:paraId="2C7DEF0E" w14:textId="77777777" w:rsidR="008977B2" w:rsidRPr="00BA3432" w:rsidRDefault="008977B2">
            <w:pPr>
              <w:spacing w:line="276" w:lineRule="auto"/>
              <w:jc w:val="center"/>
              <w:rPr>
                <w:b/>
                <w:lang w:val="en-US"/>
                <w:rPrChange w:id="21322" w:author="phuong vu" w:date="2018-11-25T21:55:00Z">
                  <w:rPr>
                    <w:b/>
                    <w:lang w:val="en-US"/>
                  </w:rPr>
                </w:rPrChange>
              </w:rPr>
              <w:pPrChange w:id="21323" w:author="phuong vu" w:date="2018-11-23T13:48:00Z">
                <w:pPr>
                  <w:spacing w:line="360" w:lineRule="auto"/>
                  <w:jc w:val="center"/>
                </w:pPr>
              </w:pPrChange>
            </w:pPr>
            <w:r w:rsidRPr="00BA3432">
              <w:rPr>
                <w:b/>
                <w:lang w:val="en-US"/>
                <w:rPrChange w:id="21324" w:author="phuong vu" w:date="2018-11-25T21:55:00Z">
                  <w:rPr>
                    <w:b/>
                    <w:lang w:val="en-US"/>
                  </w:rPr>
                </w:rPrChange>
              </w:rPr>
              <w:t>Phương thức</w:t>
            </w:r>
          </w:p>
        </w:tc>
      </w:tr>
      <w:tr w:rsidR="008977B2" w:rsidRPr="00BA3432" w14:paraId="3103BF4D" w14:textId="77777777" w:rsidTr="009A04B7">
        <w:tc>
          <w:tcPr>
            <w:tcW w:w="805" w:type="dxa"/>
            <w:vMerge/>
            <w:vAlign w:val="center"/>
          </w:tcPr>
          <w:p w14:paraId="5D4BCFE5" w14:textId="77777777" w:rsidR="008977B2" w:rsidRPr="00BA3432" w:rsidRDefault="008977B2">
            <w:pPr>
              <w:spacing w:line="276" w:lineRule="auto"/>
              <w:jc w:val="center"/>
              <w:rPr>
                <w:b/>
                <w:lang w:val="en-US"/>
                <w:rPrChange w:id="21325" w:author="phuong vu" w:date="2018-11-25T21:55:00Z">
                  <w:rPr>
                    <w:b/>
                    <w:lang w:val="en-US"/>
                  </w:rPr>
                </w:rPrChange>
              </w:rPr>
              <w:pPrChange w:id="21326" w:author="phuong vu" w:date="2018-11-23T13:48:00Z">
                <w:pPr>
                  <w:spacing w:line="360" w:lineRule="auto"/>
                  <w:jc w:val="center"/>
                </w:pPr>
              </w:pPrChange>
            </w:pPr>
          </w:p>
        </w:tc>
        <w:tc>
          <w:tcPr>
            <w:tcW w:w="2120" w:type="dxa"/>
            <w:vMerge/>
            <w:vAlign w:val="center"/>
          </w:tcPr>
          <w:p w14:paraId="407363BA" w14:textId="77777777" w:rsidR="008977B2" w:rsidRPr="00BA3432" w:rsidRDefault="008977B2">
            <w:pPr>
              <w:spacing w:line="276" w:lineRule="auto"/>
              <w:jc w:val="center"/>
              <w:rPr>
                <w:b/>
                <w:lang w:val="en-US"/>
                <w:rPrChange w:id="21327" w:author="phuong vu" w:date="2018-11-25T21:55:00Z">
                  <w:rPr>
                    <w:b/>
                    <w:lang w:val="en-US"/>
                  </w:rPr>
                </w:rPrChange>
              </w:rPr>
              <w:pPrChange w:id="21328" w:author="phuong vu" w:date="2018-11-23T13:48:00Z">
                <w:pPr>
                  <w:spacing w:line="360" w:lineRule="auto"/>
                  <w:jc w:val="center"/>
                </w:pPr>
              </w:pPrChange>
            </w:pPr>
          </w:p>
        </w:tc>
        <w:tc>
          <w:tcPr>
            <w:tcW w:w="1463" w:type="dxa"/>
            <w:vAlign w:val="center"/>
          </w:tcPr>
          <w:p w14:paraId="25C5A0C0" w14:textId="77777777" w:rsidR="008977B2" w:rsidRPr="00BA3432" w:rsidRDefault="008977B2">
            <w:pPr>
              <w:spacing w:line="276" w:lineRule="auto"/>
              <w:jc w:val="center"/>
              <w:rPr>
                <w:b/>
                <w:lang w:val="en-US"/>
                <w:rPrChange w:id="21329" w:author="phuong vu" w:date="2018-11-25T21:55:00Z">
                  <w:rPr>
                    <w:b/>
                    <w:lang w:val="en-US"/>
                  </w:rPr>
                </w:rPrChange>
              </w:rPr>
              <w:pPrChange w:id="21330" w:author="phuong vu" w:date="2018-11-23T13:48:00Z">
                <w:pPr>
                  <w:spacing w:line="360" w:lineRule="auto"/>
                  <w:jc w:val="center"/>
                </w:pPr>
              </w:pPrChange>
            </w:pPr>
            <w:r w:rsidRPr="00BA3432">
              <w:rPr>
                <w:b/>
                <w:lang w:val="en-US"/>
                <w:rPrChange w:id="21331" w:author="phuong vu" w:date="2018-11-25T21:55:00Z">
                  <w:rPr>
                    <w:b/>
                    <w:lang w:val="en-US"/>
                  </w:rPr>
                </w:rPrChange>
              </w:rPr>
              <w:t>Thêm</w:t>
            </w:r>
          </w:p>
        </w:tc>
        <w:tc>
          <w:tcPr>
            <w:tcW w:w="1463" w:type="dxa"/>
            <w:vAlign w:val="center"/>
          </w:tcPr>
          <w:p w14:paraId="29B4B8D9" w14:textId="77777777" w:rsidR="008977B2" w:rsidRPr="00BA3432" w:rsidRDefault="008977B2">
            <w:pPr>
              <w:spacing w:line="276" w:lineRule="auto"/>
              <w:jc w:val="center"/>
              <w:rPr>
                <w:b/>
                <w:lang w:val="en-US"/>
                <w:rPrChange w:id="21332" w:author="phuong vu" w:date="2018-11-25T21:55:00Z">
                  <w:rPr>
                    <w:b/>
                    <w:lang w:val="en-US"/>
                  </w:rPr>
                </w:rPrChange>
              </w:rPr>
              <w:pPrChange w:id="21333" w:author="phuong vu" w:date="2018-11-23T13:48:00Z">
                <w:pPr>
                  <w:spacing w:line="360" w:lineRule="auto"/>
                  <w:jc w:val="center"/>
                </w:pPr>
              </w:pPrChange>
            </w:pPr>
            <w:r w:rsidRPr="00BA3432">
              <w:rPr>
                <w:b/>
                <w:lang w:val="en-US"/>
                <w:rPrChange w:id="21334" w:author="phuong vu" w:date="2018-11-25T21:55:00Z">
                  <w:rPr>
                    <w:b/>
                    <w:lang w:val="en-US"/>
                  </w:rPr>
                </w:rPrChange>
              </w:rPr>
              <w:t>Sửa</w:t>
            </w:r>
          </w:p>
        </w:tc>
        <w:tc>
          <w:tcPr>
            <w:tcW w:w="1463" w:type="dxa"/>
            <w:vAlign w:val="center"/>
          </w:tcPr>
          <w:p w14:paraId="1524212B" w14:textId="77777777" w:rsidR="008977B2" w:rsidRPr="00BA3432" w:rsidRDefault="008977B2">
            <w:pPr>
              <w:spacing w:line="276" w:lineRule="auto"/>
              <w:jc w:val="center"/>
              <w:rPr>
                <w:b/>
                <w:lang w:val="en-US"/>
                <w:rPrChange w:id="21335" w:author="phuong vu" w:date="2018-11-25T21:55:00Z">
                  <w:rPr>
                    <w:b/>
                    <w:lang w:val="en-US"/>
                  </w:rPr>
                </w:rPrChange>
              </w:rPr>
              <w:pPrChange w:id="21336" w:author="phuong vu" w:date="2018-11-23T13:48:00Z">
                <w:pPr>
                  <w:spacing w:line="360" w:lineRule="auto"/>
                  <w:jc w:val="center"/>
                </w:pPr>
              </w:pPrChange>
            </w:pPr>
            <w:r w:rsidRPr="00BA3432">
              <w:rPr>
                <w:b/>
                <w:lang w:val="en-US"/>
                <w:rPrChange w:id="21337" w:author="phuong vu" w:date="2018-11-25T21:55:00Z">
                  <w:rPr>
                    <w:b/>
                    <w:lang w:val="en-US"/>
                  </w:rPr>
                </w:rPrChange>
              </w:rPr>
              <w:t>Xóa</w:t>
            </w:r>
          </w:p>
        </w:tc>
        <w:tc>
          <w:tcPr>
            <w:tcW w:w="1463" w:type="dxa"/>
            <w:vAlign w:val="center"/>
          </w:tcPr>
          <w:p w14:paraId="26193B46" w14:textId="77777777" w:rsidR="008977B2" w:rsidRPr="00BA3432" w:rsidRDefault="008977B2">
            <w:pPr>
              <w:spacing w:line="276" w:lineRule="auto"/>
              <w:jc w:val="center"/>
              <w:rPr>
                <w:b/>
                <w:lang w:val="en-US"/>
                <w:rPrChange w:id="21338" w:author="phuong vu" w:date="2018-11-25T21:55:00Z">
                  <w:rPr>
                    <w:b/>
                    <w:lang w:val="en-US"/>
                  </w:rPr>
                </w:rPrChange>
              </w:rPr>
              <w:pPrChange w:id="21339" w:author="phuong vu" w:date="2018-11-23T13:48:00Z">
                <w:pPr>
                  <w:spacing w:line="360" w:lineRule="auto"/>
                  <w:jc w:val="center"/>
                </w:pPr>
              </w:pPrChange>
            </w:pPr>
            <w:r w:rsidRPr="00BA3432">
              <w:rPr>
                <w:b/>
                <w:lang w:val="en-US"/>
                <w:rPrChange w:id="21340" w:author="phuong vu" w:date="2018-11-25T21:55:00Z">
                  <w:rPr>
                    <w:b/>
                    <w:lang w:val="en-US"/>
                  </w:rPr>
                </w:rPrChange>
              </w:rPr>
              <w:t>Truy vấn</w:t>
            </w:r>
          </w:p>
        </w:tc>
      </w:tr>
      <w:tr w:rsidR="008977B2" w:rsidRPr="00BA3432" w14:paraId="743CEA37" w14:textId="77777777" w:rsidTr="009A04B7">
        <w:tc>
          <w:tcPr>
            <w:tcW w:w="805" w:type="dxa"/>
          </w:tcPr>
          <w:p w14:paraId="77CEC2C3" w14:textId="77777777" w:rsidR="008977B2" w:rsidRPr="00BA3432" w:rsidRDefault="008977B2">
            <w:pPr>
              <w:spacing w:line="276" w:lineRule="auto"/>
              <w:jc w:val="center"/>
              <w:rPr>
                <w:lang w:val="en-US"/>
                <w:rPrChange w:id="21341" w:author="phuong vu" w:date="2018-11-25T21:55:00Z">
                  <w:rPr>
                    <w:lang w:val="en-US"/>
                  </w:rPr>
                </w:rPrChange>
              </w:rPr>
              <w:pPrChange w:id="21342" w:author="phuong vu" w:date="2018-11-23T13:48:00Z">
                <w:pPr>
                  <w:spacing w:line="360" w:lineRule="auto"/>
                  <w:jc w:val="center"/>
                </w:pPr>
              </w:pPrChange>
            </w:pPr>
            <w:r w:rsidRPr="00BA3432">
              <w:rPr>
                <w:lang w:val="en-US"/>
                <w:rPrChange w:id="21343" w:author="phuong vu" w:date="2018-11-25T21:55:00Z">
                  <w:rPr>
                    <w:lang w:val="en-US"/>
                  </w:rPr>
                </w:rPrChange>
              </w:rPr>
              <w:t>1</w:t>
            </w:r>
          </w:p>
        </w:tc>
        <w:tc>
          <w:tcPr>
            <w:tcW w:w="2120" w:type="dxa"/>
          </w:tcPr>
          <w:p w14:paraId="5212B238" w14:textId="77777777" w:rsidR="008977B2" w:rsidRPr="00BA3432" w:rsidRDefault="008977B2">
            <w:pPr>
              <w:spacing w:line="276" w:lineRule="auto"/>
              <w:rPr>
                <w:lang w:val="en-US"/>
                <w:rPrChange w:id="21344" w:author="phuong vu" w:date="2018-11-25T21:55:00Z">
                  <w:rPr>
                    <w:lang w:val="en-US"/>
                  </w:rPr>
                </w:rPrChange>
              </w:rPr>
              <w:pPrChange w:id="21345" w:author="phuong vu" w:date="2018-11-23T13:48:00Z">
                <w:pPr>
                  <w:spacing w:line="360" w:lineRule="auto"/>
                </w:pPr>
              </w:pPrChange>
            </w:pPr>
            <w:r w:rsidRPr="00BA3432">
              <w:rPr>
                <w:lang w:val="en-US"/>
                <w:rPrChange w:id="21346" w:author="phuong vu" w:date="2018-11-25T21:55:00Z">
                  <w:rPr>
                    <w:lang w:val="en-US"/>
                  </w:rPr>
                </w:rPrChange>
              </w:rPr>
              <w:t>customer_order</w:t>
            </w:r>
          </w:p>
        </w:tc>
        <w:tc>
          <w:tcPr>
            <w:tcW w:w="1463" w:type="dxa"/>
          </w:tcPr>
          <w:p w14:paraId="324BE017" w14:textId="77777777" w:rsidR="008977B2" w:rsidRPr="00BA3432" w:rsidRDefault="008977B2">
            <w:pPr>
              <w:spacing w:line="276" w:lineRule="auto"/>
              <w:jc w:val="center"/>
              <w:rPr>
                <w:lang w:val="en-US"/>
                <w:rPrChange w:id="21347" w:author="phuong vu" w:date="2018-11-25T21:55:00Z">
                  <w:rPr>
                    <w:lang w:val="en-US"/>
                  </w:rPr>
                </w:rPrChange>
              </w:rPr>
              <w:pPrChange w:id="21348" w:author="phuong vu" w:date="2018-11-23T13:48:00Z">
                <w:pPr>
                  <w:spacing w:line="360" w:lineRule="auto"/>
                  <w:jc w:val="center"/>
                </w:pPr>
              </w:pPrChange>
            </w:pPr>
          </w:p>
        </w:tc>
        <w:tc>
          <w:tcPr>
            <w:tcW w:w="1463" w:type="dxa"/>
          </w:tcPr>
          <w:p w14:paraId="23E0B2B7" w14:textId="347193EB" w:rsidR="008977B2" w:rsidRPr="00BA3432" w:rsidRDefault="007801A8">
            <w:pPr>
              <w:spacing w:line="276" w:lineRule="auto"/>
              <w:jc w:val="center"/>
              <w:rPr>
                <w:lang w:val="en-US"/>
                <w:rPrChange w:id="21349" w:author="phuong vu" w:date="2018-11-25T21:55:00Z">
                  <w:rPr>
                    <w:lang w:val="en-US"/>
                  </w:rPr>
                </w:rPrChange>
              </w:rPr>
              <w:pPrChange w:id="21350" w:author="phuong vu" w:date="2018-11-23T13:48:00Z">
                <w:pPr>
                  <w:spacing w:line="360" w:lineRule="auto"/>
                  <w:jc w:val="center"/>
                </w:pPr>
              </w:pPrChange>
            </w:pPr>
            <w:r w:rsidRPr="00BA3432">
              <w:rPr>
                <w:lang w:val="en-US"/>
                <w:rPrChange w:id="21351" w:author="phuong vu" w:date="2018-11-25T21:55:00Z">
                  <w:rPr>
                    <w:lang w:val="en-US"/>
                  </w:rPr>
                </w:rPrChange>
              </w:rPr>
              <w:t>X</w:t>
            </w:r>
          </w:p>
        </w:tc>
        <w:tc>
          <w:tcPr>
            <w:tcW w:w="1463" w:type="dxa"/>
          </w:tcPr>
          <w:p w14:paraId="7E34E095" w14:textId="77777777" w:rsidR="008977B2" w:rsidRPr="00BA3432" w:rsidRDefault="008977B2">
            <w:pPr>
              <w:spacing w:line="276" w:lineRule="auto"/>
              <w:jc w:val="center"/>
              <w:rPr>
                <w:lang w:val="en-US"/>
                <w:rPrChange w:id="21352" w:author="phuong vu" w:date="2018-11-25T21:55:00Z">
                  <w:rPr>
                    <w:lang w:val="en-US"/>
                  </w:rPr>
                </w:rPrChange>
              </w:rPr>
              <w:pPrChange w:id="21353" w:author="phuong vu" w:date="2018-11-23T13:48:00Z">
                <w:pPr>
                  <w:spacing w:line="360" w:lineRule="auto"/>
                  <w:jc w:val="center"/>
                </w:pPr>
              </w:pPrChange>
            </w:pPr>
          </w:p>
        </w:tc>
        <w:tc>
          <w:tcPr>
            <w:tcW w:w="1463" w:type="dxa"/>
          </w:tcPr>
          <w:p w14:paraId="4D98A69E" w14:textId="17BE7EBB" w:rsidR="008977B2" w:rsidRPr="00BA3432" w:rsidRDefault="000C009C">
            <w:pPr>
              <w:spacing w:line="276" w:lineRule="auto"/>
              <w:jc w:val="center"/>
              <w:rPr>
                <w:lang w:val="en-US"/>
                <w:rPrChange w:id="21354" w:author="phuong vu" w:date="2018-11-25T21:55:00Z">
                  <w:rPr>
                    <w:lang w:val="en-US"/>
                  </w:rPr>
                </w:rPrChange>
              </w:rPr>
              <w:pPrChange w:id="21355" w:author="phuong vu" w:date="2018-11-23T13:48:00Z">
                <w:pPr>
                  <w:jc w:val="center"/>
                </w:pPr>
              </w:pPrChange>
            </w:pPr>
            <w:ins w:id="21356" w:author="phuong vu" w:date="2018-11-21T21:49:00Z">
              <w:r w:rsidRPr="00BA3432">
                <w:rPr>
                  <w:lang w:val="en-US"/>
                  <w:rPrChange w:id="21357" w:author="phuong vu" w:date="2018-11-25T21:55:00Z">
                    <w:rPr>
                      <w:lang w:val="en-US"/>
                    </w:rPr>
                  </w:rPrChange>
                </w:rPr>
                <w:t>X</w:t>
              </w:r>
            </w:ins>
          </w:p>
        </w:tc>
      </w:tr>
      <w:tr w:rsidR="008977B2" w:rsidRPr="00BA3432" w14:paraId="362D26B1" w14:textId="77777777" w:rsidTr="009A04B7">
        <w:tc>
          <w:tcPr>
            <w:tcW w:w="805" w:type="dxa"/>
          </w:tcPr>
          <w:p w14:paraId="5FF2329F" w14:textId="77777777" w:rsidR="008977B2" w:rsidRPr="00BA3432" w:rsidRDefault="008977B2">
            <w:pPr>
              <w:spacing w:line="276" w:lineRule="auto"/>
              <w:jc w:val="center"/>
              <w:rPr>
                <w:lang w:val="en-US"/>
                <w:rPrChange w:id="21358" w:author="phuong vu" w:date="2018-11-25T21:55:00Z">
                  <w:rPr>
                    <w:lang w:val="en-US"/>
                  </w:rPr>
                </w:rPrChange>
              </w:rPr>
              <w:pPrChange w:id="21359" w:author="phuong vu" w:date="2018-11-23T13:48:00Z">
                <w:pPr>
                  <w:spacing w:line="360" w:lineRule="auto"/>
                  <w:jc w:val="center"/>
                </w:pPr>
              </w:pPrChange>
            </w:pPr>
            <w:r w:rsidRPr="00BA3432">
              <w:rPr>
                <w:lang w:val="en-US"/>
                <w:rPrChange w:id="21360" w:author="phuong vu" w:date="2018-11-25T21:55:00Z">
                  <w:rPr>
                    <w:lang w:val="en-US"/>
                  </w:rPr>
                </w:rPrChange>
              </w:rPr>
              <w:t>2</w:t>
            </w:r>
          </w:p>
        </w:tc>
        <w:tc>
          <w:tcPr>
            <w:tcW w:w="2120" w:type="dxa"/>
          </w:tcPr>
          <w:p w14:paraId="698CD44D" w14:textId="61722D0F" w:rsidR="008977B2" w:rsidRPr="00BA3432" w:rsidRDefault="007801A8">
            <w:pPr>
              <w:spacing w:line="276" w:lineRule="auto"/>
              <w:rPr>
                <w:lang w:val="en-US"/>
                <w:rPrChange w:id="21361" w:author="phuong vu" w:date="2018-11-25T21:55:00Z">
                  <w:rPr>
                    <w:lang w:val="en-US"/>
                  </w:rPr>
                </w:rPrChange>
              </w:rPr>
              <w:pPrChange w:id="21362" w:author="phuong vu" w:date="2018-11-23T13:48:00Z">
                <w:pPr>
                  <w:spacing w:line="360" w:lineRule="auto"/>
                </w:pPr>
              </w:pPrChange>
            </w:pPr>
            <w:r w:rsidRPr="00BA3432">
              <w:rPr>
                <w:lang w:val="en-US"/>
                <w:rPrChange w:id="21363" w:author="phuong vu" w:date="2018-11-25T21:55:00Z">
                  <w:rPr>
                    <w:lang w:val="en-US"/>
                  </w:rPr>
                </w:rPrChange>
              </w:rPr>
              <w:t>task</w:t>
            </w:r>
          </w:p>
        </w:tc>
        <w:tc>
          <w:tcPr>
            <w:tcW w:w="1463" w:type="dxa"/>
          </w:tcPr>
          <w:p w14:paraId="5AB9864E" w14:textId="69382108" w:rsidR="008977B2" w:rsidRPr="00BA3432" w:rsidRDefault="007801A8">
            <w:pPr>
              <w:spacing w:line="276" w:lineRule="auto"/>
              <w:jc w:val="center"/>
              <w:rPr>
                <w:lang w:val="en-US"/>
                <w:rPrChange w:id="21364" w:author="phuong vu" w:date="2018-11-25T21:55:00Z">
                  <w:rPr>
                    <w:lang w:val="en-US"/>
                  </w:rPr>
                </w:rPrChange>
              </w:rPr>
              <w:pPrChange w:id="21365" w:author="phuong vu" w:date="2018-11-23T13:48:00Z">
                <w:pPr>
                  <w:spacing w:line="360" w:lineRule="auto"/>
                  <w:jc w:val="center"/>
                </w:pPr>
              </w:pPrChange>
            </w:pPr>
            <w:r w:rsidRPr="00BA3432">
              <w:rPr>
                <w:lang w:val="en-US"/>
                <w:rPrChange w:id="21366" w:author="phuong vu" w:date="2018-11-25T21:55:00Z">
                  <w:rPr>
                    <w:lang w:val="en-US"/>
                  </w:rPr>
                </w:rPrChange>
              </w:rPr>
              <w:t>X</w:t>
            </w:r>
          </w:p>
        </w:tc>
        <w:tc>
          <w:tcPr>
            <w:tcW w:w="1463" w:type="dxa"/>
          </w:tcPr>
          <w:p w14:paraId="1A62539A" w14:textId="29581D87" w:rsidR="008977B2" w:rsidRPr="00BA3432" w:rsidRDefault="007801A8">
            <w:pPr>
              <w:spacing w:line="276" w:lineRule="auto"/>
              <w:jc w:val="center"/>
              <w:rPr>
                <w:lang w:val="en-US"/>
                <w:rPrChange w:id="21367" w:author="phuong vu" w:date="2018-11-25T21:55:00Z">
                  <w:rPr>
                    <w:lang w:val="en-US"/>
                  </w:rPr>
                </w:rPrChange>
              </w:rPr>
              <w:pPrChange w:id="21368" w:author="phuong vu" w:date="2018-11-23T13:48:00Z">
                <w:pPr>
                  <w:spacing w:line="360" w:lineRule="auto"/>
                  <w:jc w:val="center"/>
                </w:pPr>
              </w:pPrChange>
            </w:pPr>
            <w:r w:rsidRPr="00BA3432">
              <w:rPr>
                <w:lang w:val="en-US"/>
                <w:rPrChange w:id="21369" w:author="phuong vu" w:date="2018-11-25T21:55:00Z">
                  <w:rPr>
                    <w:lang w:val="en-US"/>
                  </w:rPr>
                </w:rPrChange>
              </w:rPr>
              <w:t>X</w:t>
            </w:r>
          </w:p>
        </w:tc>
        <w:tc>
          <w:tcPr>
            <w:tcW w:w="1463" w:type="dxa"/>
          </w:tcPr>
          <w:p w14:paraId="492DF8B0" w14:textId="77777777" w:rsidR="008977B2" w:rsidRPr="00BA3432" w:rsidRDefault="008977B2">
            <w:pPr>
              <w:spacing w:line="276" w:lineRule="auto"/>
              <w:jc w:val="center"/>
              <w:rPr>
                <w:lang w:val="en-US"/>
                <w:rPrChange w:id="21370" w:author="phuong vu" w:date="2018-11-25T21:55:00Z">
                  <w:rPr>
                    <w:lang w:val="en-US"/>
                  </w:rPr>
                </w:rPrChange>
              </w:rPr>
              <w:pPrChange w:id="21371" w:author="phuong vu" w:date="2018-11-23T13:48:00Z">
                <w:pPr>
                  <w:spacing w:line="360" w:lineRule="auto"/>
                  <w:jc w:val="center"/>
                </w:pPr>
              </w:pPrChange>
            </w:pPr>
          </w:p>
        </w:tc>
        <w:tc>
          <w:tcPr>
            <w:tcW w:w="1463" w:type="dxa"/>
          </w:tcPr>
          <w:p w14:paraId="03AA4531" w14:textId="7D81FAA4" w:rsidR="008977B2" w:rsidRPr="00BA3432" w:rsidRDefault="000C009C">
            <w:pPr>
              <w:spacing w:line="276" w:lineRule="auto"/>
              <w:jc w:val="center"/>
              <w:rPr>
                <w:lang w:val="en-US"/>
                <w:rPrChange w:id="21372" w:author="phuong vu" w:date="2018-11-25T21:55:00Z">
                  <w:rPr>
                    <w:lang w:val="en-US"/>
                  </w:rPr>
                </w:rPrChange>
              </w:rPr>
              <w:pPrChange w:id="21373" w:author="phuong vu" w:date="2018-11-23T13:48:00Z">
                <w:pPr>
                  <w:jc w:val="center"/>
                </w:pPr>
              </w:pPrChange>
            </w:pPr>
            <w:ins w:id="21374" w:author="phuong vu" w:date="2018-11-21T21:49:00Z">
              <w:r w:rsidRPr="00BA3432">
                <w:rPr>
                  <w:lang w:val="en-US"/>
                  <w:rPrChange w:id="21375" w:author="phuong vu" w:date="2018-11-25T21:55:00Z">
                    <w:rPr>
                      <w:lang w:val="en-US"/>
                    </w:rPr>
                  </w:rPrChange>
                </w:rPr>
                <w:t>X</w:t>
              </w:r>
            </w:ins>
          </w:p>
        </w:tc>
      </w:tr>
      <w:tr w:rsidR="008977B2" w:rsidRPr="00BA3432" w14:paraId="7B632C69" w14:textId="77777777" w:rsidTr="009A04B7">
        <w:tc>
          <w:tcPr>
            <w:tcW w:w="805" w:type="dxa"/>
          </w:tcPr>
          <w:p w14:paraId="7D322F7C" w14:textId="77777777" w:rsidR="008977B2" w:rsidRPr="00BA3432" w:rsidRDefault="008977B2">
            <w:pPr>
              <w:spacing w:line="276" w:lineRule="auto"/>
              <w:jc w:val="center"/>
              <w:rPr>
                <w:lang w:val="en-US"/>
                <w:rPrChange w:id="21376" w:author="phuong vu" w:date="2018-11-25T21:55:00Z">
                  <w:rPr>
                    <w:lang w:val="en-US"/>
                  </w:rPr>
                </w:rPrChange>
              </w:rPr>
              <w:pPrChange w:id="21377" w:author="phuong vu" w:date="2018-11-23T13:48:00Z">
                <w:pPr>
                  <w:spacing w:line="360" w:lineRule="auto"/>
                  <w:jc w:val="center"/>
                </w:pPr>
              </w:pPrChange>
            </w:pPr>
            <w:r w:rsidRPr="00BA3432">
              <w:rPr>
                <w:lang w:val="en-US"/>
                <w:rPrChange w:id="21378" w:author="phuong vu" w:date="2018-11-25T21:55:00Z">
                  <w:rPr>
                    <w:lang w:val="en-US"/>
                  </w:rPr>
                </w:rPrChange>
              </w:rPr>
              <w:lastRenderedPageBreak/>
              <w:t>3</w:t>
            </w:r>
          </w:p>
        </w:tc>
        <w:tc>
          <w:tcPr>
            <w:tcW w:w="2120" w:type="dxa"/>
          </w:tcPr>
          <w:p w14:paraId="0954AA6D" w14:textId="77777777" w:rsidR="008977B2" w:rsidRPr="00BA3432" w:rsidRDefault="008977B2">
            <w:pPr>
              <w:spacing w:line="276" w:lineRule="auto"/>
              <w:rPr>
                <w:lang w:val="en-US"/>
                <w:rPrChange w:id="21379" w:author="phuong vu" w:date="2018-11-25T21:55:00Z">
                  <w:rPr>
                    <w:lang w:val="en-US"/>
                  </w:rPr>
                </w:rPrChange>
              </w:rPr>
              <w:pPrChange w:id="21380" w:author="phuong vu" w:date="2018-11-23T13:48:00Z">
                <w:pPr>
                  <w:spacing w:line="360" w:lineRule="auto"/>
                </w:pPr>
              </w:pPrChange>
            </w:pPr>
            <w:r w:rsidRPr="00BA3432">
              <w:rPr>
                <w:lang w:val="en-US"/>
                <w:rPrChange w:id="21381" w:author="phuong vu" w:date="2018-11-25T21:55:00Z">
                  <w:rPr>
                    <w:lang w:val="en-US"/>
                  </w:rPr>
                </w:rPrChange>
              </w:rPr>
              <w:t>order_detail</w:t>
            </w:r>
          </w:p>
        </w:tc>
        <w:tc>
          <w:tcPr>
            <w:tcW w:w="1463" w:type="dxa"/>
          </w:tcPr>
          <w:p w14:paraId="101ACD2D" w14:textId="77777777" w:rsidR="008977B2" w:rsidRPr="00BA3432" w:rsidRDefault="008977B2">
            <w:pPr>
              <w:spacing w:line="276" w:lineRule="auto"/>
              <w:jc w:val="center"/>
              <w:rPr>
                <w:lang w:val="en-US"/>
                <w:rPrChange w:id="21382" w:author="phuong vu" w:date="2018-11-25T21:55:00Z">
                  <w:rPr>
                    <w:lang w:val="en-US"/>
                  </w:rPr>
                </w:rPrChange>
              </w:rPr>
              <w:pPrChange w:id="21383" w:author="phuong vu" w:date="2018-11-23T13:48:00Z">
                <w:pPr>
                  <w:spacing w:line="360" w:lineRule="auto"/>
                  <w:jc w:val="center"/>
                </w:pPr>
              </w:pPrChange>
            </w:pPr>
          </w:p>
        </w:tc>
        <w:tc>
          <w:tcPr>
            <w:tcW w:w="1463" w:type="dxa"/>
          </w:tcPr>
          <w:p w14:paraId="6F3DE5F3" w14:textId="044469FA" w:rsidR="008977B2" w:rsidRPr="00BA3432" w:rsidRDefault="007801A8">
            <w:pPr>
              <w:spacing w:line="276" w:lineRule="auto"/>
              <w:jc w:val="center"/>
              <w:rPr>
                <w:lang w:val="en-US"/>
                <w:rPrChange w:id="21384" w:author="phuong vu" w:date="2018-11-25T21:55:00Z">
                  <w:rPr>
                    <w:lang w:val="en-US"/>
                  </w:rPr>
                </w:rPrChange>
              </w:rPr>
              <w:pPrChange w:id="21385" w:author="phuong vu" w:date="2018-11-23T13:48:00Z">
                <w:pPr>
                  <w:spacing w:line="360" w:lineRule="auto"/>
                  <w:jc w:val="center"/>
                </w:pPr>
              </w:pPrChange>
            </w:pPr>
            <w:r w:rsidRPr="00BA3432">
              <w:rPr>
                <w:lang w:val="en-US"/>
                <w:rPrChange w:id="21386" w:author="phuong vu" w:date="2018-11-25T21:55:00Z">
                  <w:rPr>
                    <w:lang w:val="en-US"/>
                  </w:rPr>
                </w:rPrChange>
              </w:rPr>
              <w:t>X</w:t>
            </w:r>
          </w:p>
        </w:tc>
        <w:tc>
          <w:tcPr>
            <w:tcW w:w="1463" w:type="dxa"/>
          </w:tcPr>
          <w:p w14:paraId="34AB9ABB" w14:textId="77777777" w:rsidR="008977B2" w:rsidRPr="00BA3432" w:rsidRDefault="008977B2">
            <w:pPr>
              <w:spacing w:line="276" w:lineRule="auto"/>
              <w:jc w:val="center"/>
              <w:rPr>
                <w:lang w:val="en-US"/>
                <w:rPrChange w:id="21387" w:author="phuong vu" w:date="2018-11-25T21:55:00Z">
                  <w:rPr>
                    <w:lang w:val="en-US"/>
                  </w:rPr>
                </w:rPrChange>
              </w:rPr>
              <w:pPrChange w:id="21388" w:author="phuong vu" w:date="2018-11-23T13:48:00Z">
                <w:pPr>
                  <w:spacing w:line="360" w:lineRule="auto"/>
                  <w:jc w:val="center"/>
                </w:pPr>
              </w:pPrChange>
            </w:pPr>
          </w:p>
        </w:tc>
        <w:tc>
          <w:tcPr>
            <w:tcW w:w="1463" w:type="dxa"/>
          </w:tcPr>
          <w:p w14:paraId="365BD0B9" w14:textId="7E796314" w:rsidR="008977B2" w:rsidRPr="00BA3432" w:rsidRDefault="000C009C">
            <w:pPr>
              <w:spacing w:line="276" w:lineRule="auto"/>
              <w:jc w:val="center"/>
              <w:rPr>
                <w:lang w:val="en-US"/>
                <w:rPrChange w:id="21389" w:author="phuong vu" w:date="2018-11-25T21:55:00Z">
                  <w:rPr>
                    <w:lang w:val="en-US"/>
                  </w:rPr>
                </w:rPrChange>
              </w:rPr>
              <w:pPrChange w:id="21390" w:author="phuong vu" w:date="2018-11-23T13:48:00Z">
                <w:pPr>
                  <w:jc w:val="center"/>
                </w:pPr>
              </w:pPrChange>
            </w:pPr>
            <w:ins w:id="21391" w:author="phuong vu" w:date="2018-11-21T21:49:00Z">
              <w:r w:rsidRPr="00BA3432">
                <w:rPr>
                  <w:lang w:val="en-US"/>
                  <w:rPrChange w:id="21392" w:author="phuong vu" w:date="2018-11-25T21:55:00Z">
                    <w:rPr>
                      <w:lang w:val="en-US"/>
                    </w:rPr>
                  </w:rPrChange>
                </w:rPr>
                <w:t>X</w:t>
              </w:r>
            </w:ins>
          </w:p>
        </w:tc>
      </w:tr>
      <w:tr w:rsidR="008977B2" w:rsidRPr="00BA3432" w14:paraId="71F073AF" w14:textId="77777777" w:rsidTr="009A04B7">
        <w:tc>
          <w:tcPr>
            <w:tcW w:w="805" w:type="dxa"/>
          </w:tcPr>
          <w:p w14:paraId="26ABA4DE" w14:textId="77777777" w:rsidR="008977B2" w:rsidRPr="00BA3432" w:rsidRDefault="008977B2">
            <w:pPr>
              <w:spacing w:line="276" w:lineRule="auto"/>
              <w:jc w:val="center"/>
              <w:rPr>
                <w:lang w:val="en-US"/>
                <w:rPrChange w:id="21393" w:author="phuong vu" w:date="2018-11-25T21:55:00Z">
                  <w:rPr>
                    <w:lang w:val="en-US"/>
                  </w:rPr>
                </w:rPrChange>
              </w:rPr>
              <w:pPrChange w:id="21394" w:author="phuong vu" w:date="2018-11-23T13:48:00Z">
                <w:pPr>
                  <w:spacing w:line="360" w:lineRule="auto"/>
                  <w:jc w:val="center"/>
                </w:pPr>
              </w:pPrChange>
            </w:pPr>
            <w:r w:rsidRPr="00BA3432">
              <w:rPr>
                <w:lang w:val="en-US"/>
                <w:rPrChange w:id="21395" w:author="phuong vu" w:date="2018-11-25T21:55:00Z">
                  <w:rPr>
                    <w:lang w:val="en-US"/>
                  </w:rPr>
                </w:rPrChange>
              </w:rPr>
              <w:t>4</w:t>
            </w:r>
          </w:p>
        </w:tc>
        <w:tc>
          <w:tcPr>
            <w:tcW w:w="2120" w:type="dxa"/>
          </w:tcPr>
          <w:p w14:paraId="21E0A1B5" w14:textId="77777777" w:rsidR="008977B2" w:rsidRPr="00BA3432" w:rsidRDefault="008977B2">
            <w:pPr>
              <w:spacing w:line="276" w:lineRule="auto"/>
              <w:rPr>
                <w:lang w:val="en-US"/>
                <w:rPrChange w:id="21396" w:author="phuong vu" w:date="2018-11-25T21:55:00Z">
                  <w:rPr>
                    <w:lang w:val="en-US"/>
                  </w:rPr>
                </w:rPrChange>
              </w:rPr>
              <w:pPrChange w:id="21397" w:author="phuong vu" w:date="2018-11-23T13:48:00Z">
                <w:pPr>
                  <w:spacing w:line="360" w:lineRule="auto"/>
                </w:pPr>
              </w:pPrChange>
            </w:pPr>
            <w:r w:rsidRPr="00BA3432">
              <w:rPr>
                <w:lang w:val="en-US"/>
                <w:rPrChange w:id="21398" w:author="phuong vu" w:date="2018-11-25T21:55:00Z">
                  <w:rPr>
                    <w:lang w:val="en-US"/>
                  </w:rPr>
                </w:rPrChange>
              </w:rPr>
              <w:t>receipt</w:t>
            </w:r>
          </w:p>
        </w:tc>
        <w:tc>
          <w:tcPr>
            <w:tcW w:w="1463" w:type="dxa"/>
          </w:tcPr>
          <w:p w14:paraId="41A8540D" w14:textId="1D344F51" w:rsidR="008977B2" w:rsidRPr="00BA3432" w:rsidRDefault="000C009C">
            <w:pPr>
              <w:spacing w:line="276" w:lineRule="auto"/>
              <w:jc w:val="center"/>
              <w:rPr>
                <w:lang w:val="en-US"/>
                <w:rPrChange w:id="21399" w:author="phuong vu" w:date="2018-11-25T21:55:00Z">
                  <w:rPr>
                    <w:lang w:val="en-US"/>
                  </w:rPr>
                </w:rPrChange>
              </w:rPr>
              <w:pPrChange w:id="21400" w:author="phuong vu" w:date="2018-11-23T13:48:00Z">
                <w:pPr>
                  <w:spacing w:line="360" w:lineRule="auto"/>
                  <w:jc w:val="center"/>
                </w:pPr>
              </w:pPrChange>
            </w:pPr>
            <w:ins w:id="21401" w:author="phuong vu" w:date="2018-11-21T21:48:00Z">
              <w:r w:rsidRPr="00BA3432">
                <w:rPr>
                  <w:lang w:val="en-US"/>
                  <w:rPrChange w:id="21402" w:author="phuong vu" w:date="2018-11-25T21:55:00Z">
                    <w:rPr>
                      <w:lang w:val="en-US"/>
                    </w:rPr>
                  </w:rPrChange>
                </w:rPr>
                <w:t>X</w:t>
              </w:r>
            </w:ins>
          </w:p>
        </w:tc>
        <w:tc>
          <w:tcPr>
            <w:tcW w:w="1463" w:type="dxa"/>
          </w:tcPr>
          <w:p w14:paraId="71AD5282" w14:textId="4FA259DC" w:rsidR="008977B2" w:rsidRPr="00BA3432" w:rsidRDefault="007801A8">
            <w:pPr>
              <w:spacing w:line="276" w:lineRule="auto"/>
              <w:jc w:val="center"/>
              <w:rPr>
                <w:lang w:val="en-US"/>
                <w:rPrChange w:id="21403" w:author="phuong vu" w:date="2018-11-25T21:55:00Z">
                  <w:rPr>
                    <w:lang w:val="en-US"/>
                  </w:rPr>
                </w:rPrChange>
              </w:rPr>
              <w:pPrChange w:id="21404" w:author="phuong vu" w:date="2018-11-23T13:48:00Z">
                <w:pPr>
                  <w:spacing w:line="360" w:lineRule="auto"/>
                  <w:jc w:val="center"/>
                </w:pPr>
              </w:pPrChange>
            </w:pPr>
            <w:r w:rsidRPr="00BA3432">
              <w:rPr>
                <w:lang w:val="en-US"/>
                <w:rPrChange w:id="21405" w:author="phuong vu" w:date="2018-11-25T21:55:00Z">
                  <w:rPr>
                    <w:lang w:val="en-US"/>
                  </w:rPr>
                </w:rPrChange>
              </w:rPr>
              <w:t>X</w:t>
            </w:r>
          </w:p>
        </w:tc>
        <w:tc>
          <w:tcPr>
            <w:tcW w:w="1463" w:type="dxa"/>
          </w:tcPr>
          <w:p w14:paraId="214332A0" w14:textId="77777777" w:rsidR="008977B2" w:rsidRPr="00BA3432" w:rsidRDefault="008977B2">
            <w:pPr>
              <w:spacing w:line="276" w:lineRule="auto"/>
              <w:jc w:val="center"/>
              <w:rPr>
                <w:lang w:val="en-US"/>
                <w:rPrChange w:id="21406" w:author="phuong vu" w:date="2018-11-25T21:55:00Z">
                  <w:rPr>
                    <w:lang w:val="en-US"/>
                  </w:rPr>
                </w:rPrChange>
              </w:rPr>
              <w:pPrChange w:id="21407" w:author="phuong vu" w:date="2018-11-23T13:48:00Z">
                <w:pPr>
                  <w:spacing w:line="360" w:lineRule="auto"/>
                  <w:jc w:val="center"/>
                </w:pPr>
              </w:pPrChange>
            </w:pPr>
          </w:p>
        </w:tc>
        <w:tc>
          <w:tcPr>
            <w:tcW w:w="1463" w:type="dxa"/>
          </w:tcPr>
          <w:p w14:paraId="29F9DF18" w14:textId="11DB0010" w:rsidR="008977B2" w:rsidRPr="00BA3432" w:rsidRDefault="000C009C">
            <w:pPr>
              <w:spacing w:line="276" w:lineRule="auto"/>
              <w:jc w:val="center"/>
              <w:rPr>
                <w:lang w:val="en-US"/>
                <w:rPrChange w:id="21408" w:author="phuong vu" w:date="2018-11-25T21:55:00Z">
                  <w:rPr>
                    <w:lang w:val="en-US"/>
                  </w:rPr>
                </w:rPrChange>
              </w:rPr>
              <w:pPrChange w:id="21409" w:author="phuong vu" w:date="2018-11-23T13:48:00Z">
                <w:pPr>
                  <w:jc w:val="center"/>
                </w:pPr>
              </w:pPrChange>
            </w:pPr>
            <w:ins w:id="21410" w:author="phuong vu" w:date="2018-11-21T21:49:00Z">
              <w:r w:rsidRPr="00BA3432">
                <w:rPr>
                  <w:lang w:val="en-US"/>
                  <w:rPrChange w:id="21411" w:author="phuong vu" w:date="2018-11-25T21:55:00Z">
                    <w:rPr>
                      <w:lang w:val="en-US"/>
                    </w:rPr>
                  </w:rPrChange>
                </w:rPr>
                <w:t>X</w:t>
              </w:r>
            </w:ins>
          </w:p>
        </w:tc>
      </w:tr>
      <w:tr w:rsidR="000C009C" w:rsidRPr="00BA3432" w14:paraId="0E61E4E8" w14:textId="77777777" w:rsidTr="009A04B7">
        <w:trPr>
          <w:ins w:id="21412" w:author="phuong vu" w:date="2018-11-21T21:48:00Z"/>
        </w:trPr>
        <w:tc>
          <w:tcPr>
            <w:tcW w:w="805" w:type="dxa"/>
          </w:tcPr>
          <w:p w14:paraId="1559CABB" w14:textId="5C974F0D" w:rsidR="000C009C" w:rsidRPr="00BA3432" w:rsidRDefault="000C009C">
            <w:pPr>
              <w:spacing w:line="276" w:lineRule="auto"/>
              <w:jc w:val="center"/>
              <w:rPr>
                <w:ins w:id="21413" w:author="phuong vu" w:date="2018-11-21T21:48:00Z"/>
                <w:lang w:val="en-US"/>
                <w:rPrChange w:id="21414" w:author="phuong vu" w:date="2018-11-25T21:55:00Z">
                  <w:rPr>
                    <w:ins w:id="21415" w:author="phuong vu" w:date="2018-11-21T21:48:00Z"/>
                    <w:lang w:val="en-US"/>
                  </w:rPr>
                </w:rPrChange>
              </w:rPr>
              <w:pPrChange w:id="21416" w:author="phuong vu" w:date="2018-11-23T13:48:00Z">
                <w:pPr>
                  <w:spacing w:line="360" w:lineRule="auto"/>
                  <w:jc w:val="center"/>
                </w:pPr>
              </w:pPrChange>
            </w:pPr>
            <w:ins w:id="21417" w:author="phuong vu" w:date="2018-11-21T21:48:00Z">
              <w:r w:rsidRPr="00BA3432">
                <w:rPr>
                  <w:lang w:val="en-US"/>
                  <w:rPrChange w:id="21418" w:author="phuong vu" w:date="2018-11-25T21:55:00Z">
                    <w:rPr>
                      <w:lang w:val="en-US"/>
                    </w:rPr>
                  </w:rPrChange>
                </w:rPr>
                <w:t>5</w:t>
              </w:r>
            </w:ins>
          </w:p>
        </w:tc>
        <w:tc>
          <w:tcPr>
            <w:tcW w:w="2120" w:type="dxa"/>
          </w:tcPr>
          <w:p w14:paraId="30C32AC5" w14:textId="3CBF2FE0" w:rsidR="000C009C" w:rsidRPr="00BA3432" w:rsidRDefault="000C009C">
            <w:pPr>
              <w:spacing w:line="276" w:lineRule="auto"/>
              <w:rPr>
                <w:ins w:id="21419" w:author="phuong vu" w:date="2018-11-21T21:48:00Z"/>
                <w:lang w:val="en-US"/>
                <w:rPrChange w:id="21420" w:author="phuong vu" w:date="2018-11-25T21:55:00Z">
                  <w:rPr>
                    <w:ins w:id="21421" w:author="phuong vu" w:date="2018-11-21T21:48:00Z"/>
                    <w:lang w:val="en-US"/>
                  </w:rPr>
                </w:rPrChange>
              </w:rPr>
              <w:pPrChange w:id="21422" w:author="phuong vu" w:date="2018-11-23T13:48:00Z">
                <w:pPr>
                  <w:spacing w:line="360" w:lineRule="auto"/>
                </w:pPr>
              </w:pPrChange>
            </w:pPr>
            <w:ins w:id="21423" w:author="phuong vu" w:date="2018-11-21T21:49:00Z">
              <w:r w:rsidRPr="00BA3432">
                <w:rPr>
                  <w:lang w:val="en-US"/>
                  <w:rPrChange w:id="21424" w:author="phuong vu" w:date="2018-11-25T21:55:00Z">
                    <w:rPr>
                      <w:lang w:val="en-US"/>
                    </w:rPr>
                  </w:rPrChange>
                </w:rPr>
                <w:t>receipt_detail</w:t>
              </w:r>
            </w:ins>
          </w:p>
        </w:tc>
        <w:tc>
          <w:tcPr>
            <w:tcW w:w="1463" w:type="dxa"/>
          </w:tcPr>
          <w:p w14:paraId="4A4CA24E" w14:textId="6B72690A" w:rsidR="000C009C" w:rsidRPr="00BA3432" w:rsidRDefault="000C009C">
            <w:pPr>
              <w:spacing w:line="276" w:lineRule="auto"/>
              <w:jc w:val="center"/>
              <w:rPr>
                <w:ins w:id="21425" w:author="phuong vu" w:date="2018-11-21T21:48:00Z"/>
                <w:lang w:val="en-US"/>
                <w:rPrChange w:id="21426" w:author="phuong vu" w:date="2018-11-25T21:55:00Z">
                  <w:rPr>
                    <w:ins w:id="21427" w:author="phuong vu" w:date="2018-11-21T21:48:00Z"/>
                    <w:lang w:val="en-US"/>
                  </w:rPr>
                </w:rPrChange>
              </w:rPr>
              <w:pPrChange w:id="21428" w:author="phuong vu" w:date="2018-11-23T13:48:00Z">
                <w:pPr>
                  <w:spacing w:line="360" w:lineRule="auto"/>
                  <w:jc w:val="center"/>
                </w:pPr>
              </w:pPrChange>
            </w:pPr>
            <w:ins w:id="21429" w:author="phuong vu" w:date="2018-11-21T21:49:00Z">
              <w:r w:rsidRPr="00BA3432">
                <w:rPr>
                  <w:lang w:val="en-US"/>
                  <w:rPrChange w:id="21430" w:author="phuong vu" w:date="2018-11-25T21:55:00Z">
                    <w:rPr>
                      <w:lang w:val="en-US"/>
                    </w:rPr>
                  </w:rPrChange>
                </w:rPr>
                <w:t>X</w:t>
              </w:r>
            </w:ins>
          </w:p>
        </w:tc>
        <w:tc>
          <w:tcPr>
            <w:tcW w:w="1463" w:type="dxa"/>
          </w:tcPr>
          <w:p w14:paraId="78FB62E6" w14:textId="77777777" w:rsidR="000C009C" w:rsidRPr="00BA3432" w:rsidRDefault="000C009C">
            <w:pPr>
              <w:spacing w:line="276" w:lineRule="auto"/>
              <w:jc w:val="center"/>
              <w:rPr>
                <w:ins w:id="21431" w:author="phuong vu" w:date="2018-11-21T21:48:00Z"/>
                <w:lang w:val="en-US"/>
                <w:rPrChange w:id="21432" w:author="phuong vu" w:date="2018-11-25T21:55:00Z">
                  <w:rPr>
                    <w:ins w:id="21433" w:author="phuong vu" w:date="2018-11-21T21:48:00Z"/>
                    <w:lang w:val="en-US"/>
                  </w:rPr>
                </w:rPrChange>
              </w:rPr>
              <w:pPrChange w:id="21434" w:author="phuong vu" w:date="2018-11-23T13:48:00Z">
                <w:pPr>
                  <w:spacing w:line="360" w:lineRule="auto"/>
                  <w:jc w:val="center"/>
                </w:pPr>
              </w:pPrChange>
            </w:pPr>
          </w:p>
        </w:tc>
        <w:tc>
          <w:tcPr>
            <w:tcW w:w="1463" w:type="dxa"/>
          </w:tcPr>
          <w:p w14:paraId="5F0E0637" w14:textId="77777777" w:rsidR="000C009C" w:rsidRPr="00BA3432" w:rsidRDefault="000C009C">
            <w:pPr>
              <w:spacing w:line="276" w:lineRule="auto"/>
              <w:jc w:val="center"/>
              <w:rPr>
                <w:ins w:id="21435" w:author="phuong vu" w:date="2018-11-21T21:48:00Z"/>
                <w:lang w:val="en-US"/>
                <w:rPrChange w:id="21436" w:author="phuong vu" w:date="2018-11-25T21:55:00Z">
                  <w:rPr>
                    <w:ins w:id="21437" w:author="phuong vu" w:date="2018-11-21T21:48:00Z"/>
                    <w:lang w:val="en-US"/>
                  </w:rPr>
                </w:rPrChange>
              </w:rPr>
              <w:pPrChange w:id="21438" w:author="phuong vu" w:date="2018-11-23T13:48:00Z">
                <w:pPr>
                  <w:spacing w:line="360" w:lineRule="auto"/>
                  <w:jc w:val="center"/>
                </w:pPr>
              </w:pPrChange>
            </w:pPr>
          </w:p>
        </w:tc>
        <w:tc>
          <w:tcPr>
            <w:tcW w:w="1463" w:type="dxa"/>
          </w:tcPr>
          <w:p w14:paraId="38116524" w14:textId="19584FCB" w:rsidR="000C009C" w:rsidRPr="00BA3432" w:rsidRDefault="000C009C">
            <w:pPr>
              <w:spacing w:line="276" w:lineRule="auto"/>
              <w:jc w:val="center"/>
              <w:rPr>
                <w:ins w:id="21439" w:author="phuong vu" w:date="2018-11-21T21:48:00Z"/>
                <w:lang w:val="en-US"/>
                <w:rPrChange w:id="21440" w:author="phuong vu" w:date="2018-11-25T21:55:00Z">
                  <w:rPr>
                    <w:ins w:id="21441" w:author="phuong vu" w:date="2018-11-21T21:48:00Z"/>
                    <w:lang w:val="en-US"/>
                  </w:rPr>
                </w:rPrChange>
              </w:rPr>
              <w:pPrChange w:id="21442" w:author="phuong vu" w:date="2018-11-23T13:48:00Z">
                <w:pPr>
                  <w:jc w:val="center"/>
                </w:pPr>
              </w:pPrChange>
            </w:pPr>
            <w:ins w:id="21443" w:author="phuong vu" w:date="2018-11-21T21:49:00Z">
              <w:r w:rsidRPr="00BA3432">
                <w:rPr>
                  <w:lang w:val="en-US"/>
                  <w:rPrChange w:id="21444" w:author="phuong vu" w:date="2018-11-25T21:55:00Z">
                    <w:rPr>
                      <w:lang w:val="en-US"/>
                    </w:rPr>
                  </w:rPrChange>
                </w:rPr>
                <w:t>X</w:t>
              </w:r>
            </w:ins>
          </w:p>
        </w:tc>
      </w:tr>
    </w:tbl>
    <w:p w14:paraId="5D021FD3" w14:textId="77777777" w:rsidR="008977B2" w:rsidRPr="00BA3432" w:rsidRDefault="008977B2">
      <w:pPr>
        <w:spacing w:line="276" w:lineRule="auto"/>
        <w:rPr>
          <w:lang w:val="en-US"/>
          <w:rPrChange w:id="21445" w:author="phuong vu" w:date="2018-11-25T21:55:00Z">
            <w:rPr>
              <w:lang w:val="en-US"/>
            </w:rPr>
          </w:rPrChange>
        </w:rPr>
        <w:pPrChange w:id="21446" w:author="phuong vu" w:date="2018-11-23T13:48:00Z">
          <w:pPr/>
        </w:pPrChange>
      </w:pPr>
    </w:p>
    <w:p w14:paraId="56B22874" w14:textId="31448467" w:rsidR="00070C2F" w:rsidRPr="00BA3432" w:rsidRDefault="00070C2F">
      <w:pPr>
        <w:pStyle w:val="Heading6"/>
        <w:spacing w:line="276" w:lineRule="auto"/>
        <w:rPr>
          <w:rFonts w:cstheme="majorHAnsi"/>
          <w:lang w:val="en-US"/>
          <w:rPrChange w:id="21447" w:author="phuong vu" w:date="2018-11-25T21:55:00Z">
            <w:rPr>
              <w:lang w:val="en-US"/>
            </w:rPr>
          </w:rPrChange>
        </w:rPr>
        <w:pPrChange w:id="21448" w:author="phuong vu" w:date="2018-11-23T13:48:00Z">
          <w:pPr>
            <w:pStyle w:val="Heading6"/>
          </w:pPr>
        </w:pPrChange>
      </w:pPr>
      <w:r w:rsidRPr="00BA3432">
        <w:rPr>
          <w:rFonts w:cstheme="majorHAnsi"/>
          <w:lang w:val="en-US"/>
          <w:rPrChange w:id="21449" w:author="phuong vu" w:date="2018-11-25T21:55:00Z">
            <w:rPr>
              <w:lang w:val="en-US"/>
            </w:rPr>
          </w:rPrChange>
        </w:rPr>
        <w:t>Cách xử lí</w:t>
      </w:r>
    </w:p>
    <w:p w14:paraId="568B915C" w14:textId="01EAC3AA" w:rsidR="00616229" w:rsidRPr="00BA3432" w:rsidRDefault="00CE445B">
      <w:pPr>
        <w:pStyle w:val="Heading5"/>
        <w:spacing w:line="276" w:lineRule="auto"/>
        <w:rPr>
          <w:rFonts w:cstheme="majorHAnsi"/>
          <w:lang w:val="en-US"/>
          <w:rPrChange w:id="21450" w:author="phuong vu" w:date="2018-11-25T21:55:00Z">
            <w:rPr>
              <w:lang w:val="en-US"/>
            </w:rPr>
          </w:rPrChange>
        </w:rPr>
        <w:pPrChange w:id="21451" w:author="phuong vu" w:date="2018-11-23T13:48:00Z">
          <w:pPr>
            <w:pStyle w:val="Heading5"/>
          </w:pPr>
        </w:pPrChange>
      </w:pPr>
      <w:r w:rsidRPr="00BA3432">
        <w:rPr>
          <w:rFonts w:cstheme="majorHAnsi"/>
          <w:lang w:val="en-US"/>
          <w:rPrChange w:id="21452" w:author="phuong vu" w:date="2018-11-25T21:55:00Z">
            <w:rPr>
              <w:lang w:val="en-US"/>
            </w:rPr>
          </w:rPrChange>
        </w:rPr>
        <w:t>Tạo hóa đơn đơn hàng</w:t>
      </w:r>
    </w:p>
    <w:p w14:paraId="02692E12" w14:textId="575C93D6" w:rsidR="00070C2F" w:rsidRPr="00BA3432" w:rsidRDefault="00070C2F">
      <w:pPr>
        <w:pStyle w:val="Heading6"/>
        <w:spacing w:line="276" w:lineRule="auto"/>
        <w:rPr>
          <w:ins w:id="21453" w:author="phuong vu" w:date="2018-11-15T23:10:00Z"/>
          <w:rFonts w:cstheme="majorHAnsi"/>
          <w:lang w:val="en-US"/>
          <w:rPrChange w:id="21454" w:author="phuong vu" w:date="2018-11-25T21:55:00Z">
            <w:rPr>
              <w:ins w:id="21455" w:author="phuong vu" w:date="2018-11-15T23:10:00Z"/>
              <w:lang w:val="en-US"/>
            </w:rPr>
          </w:rPrChange>
        </w:rPr>
        <w:pPrChange w:id="21456" w:author="phuong vu" w:date="2018-11-23T13:48:00Z">
          <w:pPr>
            <w:pStyle w:val="Heading6"/>
          </w:pPr>
        </w:pPrChange>
      </w:pPr>
      <w:r w:rsidRPr="00BA3432">
        <w:rPr>
          <w:rFonts w:cstheme="majorHAnsi"/>
          <w:lang w:val="en-US"/>
          <w:rPrChange w:id="21457" w:author="phuong vu" w:date="2018-11-25T21:55:00Z">
            <w:rPr>
              <w:lang w:val="en-US"/>
            </w:rPr>
          </w:rPrChange>
        </w:rPr>
        <w:t>Mục đích</w:t>
      </w:r>
    </w:p>
    <w:p w14:paraId="15A04B77" w14:textId="22CA730D" w:rsidR="00061E48" w:rsidRPr="00BA3432" w:rsidRDefault="00061E48">
      <w:pPr>
        <w:spacing w:line="276" w:lineRule="auto"/>
        <w:ind w:firstLine="720"/>
        <w:rPr>
          <w:lang w:val="en-US"/>
          <w:rPrChange w:id="21458" w:author="phuong vu" w:date="2018-11-25T21:55:00Z">
            <w:rPr>
              <w:lang w:val="en-US"/>
            </w:rPr>
          </w:rPrChange>
        </w:rPr>
        <w:pPrChange w:id="21459" w:author="phuong vu" w:date="2018-11-23T13:48:00Z">
          <w:pPr>
            <w:pStyle w:val="Heading6"/>
          </w:pPr>
        </w:pPrChange>
      </w:pPr>
      <w:ins w:id="21460" w:author="phuong vu" w:date="2018-11-15T23:10:00Z">
        <w:r w:rsidRPr="00BA3432">
          <w:rPr>
            <w:lang w:val="en-US"/>
            <w:rPrChange w:id="21461" w:author="phuong vu" w:date="2018-11-25T21:55:00Z">
              <w:rPr>
                <w:lang w:val="en-US"/>
              </w:rPr>
            </w:rPrChange>
          </w:rPr>
          <w:t>Tạo hóa đơn đơn hàng là</w:t>
        </w:r>
      </w:ins>
      <w:ins w:id="21462" w:author="phuong vu" w:date="2018-11-15T23:11:00Z">
        <w:r w:rsidR="000B72E2" w:rsidRPr="00BA3432">
          <w:rPr>
            <w:lang w:val="en-US"/>
            <w:rPrChange w:id="21463" w:author="phuong vu" w:date="2018-11-25T21:55:00Z">
              <w:rPr>
                <w:lang w:val="en-US"/>
              </w:rPr>
            </w:rPrChange>
          </w:rPr>
          <w:t xml:space="preserve"> một trong những</w:t>
        </w:r>
      </w:ins>
      <w:ins w:id="21464" w:author="phuong vu" w:date="2018-11-15T23:10:00Z">
        <w:r w:rsidRPr="00BA3432">
          <w:rPr>
            <w:lang w:val="en-US"/>
            <w:rPrChange w:id="21465" w:author="phuong vu" w:date="2018-11-25T21:55:00Z">
              <w:rPr>
                <w:lang w:val="en-US"/>
              </w:rPr>
            </w:rPrChange>
          </w:rPr>
          <w:t xml:space="preserve"> bước </w:t>
        </w:r>
        <w:r w:rsidR="000B72E2" w:rsidRPr="00BA3432">
          <w:rPr>
            <w:lang w:val="en-US"/>
            <w:rPrChange w:id="21466" w:author="phuong vu" w:date="2018-11-25T21:55:00Z">
              <w:rPr>
                <w:lang w:val="en-US"/>
              </w:rPr>
            </w:rPrChange>
          </w:rPr>
          <w:t>cuối c</w:t>
        </w:r>
      </w:ins>
      <w:ins w:id="21467" w:author="phuong vu" w:date="2018-11-15T23:11:00Z">
        <w:r w:rsidR="000B72E2" w:rsidRPr="00BA3432">
          <w:rPr>
            <w:lang w:val="en-US"/>
            <w:rPrChange w:id="21468" w:author="phuong vu" w:date="2018-11-25T21:55:00Z">
              <w:rPr>
                <w:lang w:val="en-US"/>
              </w:rPr>
            </w:rPrChange>
          </w:rPr>
          <w:t xml:space="preserve">ùng trong chuỗi xử lí đơn hàng. Dữ liệu của hóa đơn được lấy từ dữ liệu biên nhận, bởi vì dữ liệu biên nhận là dữ liệu </w:t>
        </w:r>
      </w:ins>
      <w:ins w:id="21469" w:author="phuong vu" w:date="2018-11-15T23:12:00Z">
        <w:r w:rsidR="000B72E2" w:rsidRPr="00BA3432">
          <w:rPr>
            <w:lang w:val="en-US"/>
            <w:rPrChange w:id="21470" w:author="phuong vu" w:date="2018-11-25T21:55:00Z">
              <w:rPr>
                <w:lang w:val="en-US"/>
              </w:rPr>
            </w:rPrChange>
          </w:rPr>
          <w:t xml:space="preserve">chính xác và đã </w:t>
        </w:r>
      </w:ins>
      <w:ins w:id="21471" w:author="phuong vu" w:date="2018-11-15T23:13:00Z">
        <w:r w:rsidR="000B72E2" w:rsidRPr="00BA3432">
          <w:rPr>
            <w:lang w:val="en-US"/>
            <w:rPrChange w:id="21472" w:author="phuong vu" w:date="2018-11-25T21:55:00Z">
              <w:rPr>
                <w:lang w:val="en-US"/>
              </w:rPr>
            </w:rPrChange>
          </w:rPr>
          <w:t>kiểm tra sau khi nhận đồ từ khách hàng. Hóa đơn là kết quả của thông tin đơn hàng và được gửi trả lại cho khách hàng để thanh toán.</w:t>
        </w:r>
      </w:ins>
    </w:p>
    <w:p w14:paraId="18192888" w14:textId="7A2E634D" w:rsidR="00070C2F" w:rsidRPr="00BA3432" w:rsidRDefault="00070C2F">
      <w:pPr>
        <w:pStyle w:val="Heading6"/>
        <w:spacing w:line="276" w:lineRule="auto"/>
        <w:rPr>
          <w:rFonts w:cstheme="majorHAnsi"/>
          <w:lang w:val="en-US"/>
          <w:rPrChange w:id="21473" w:author="phuong vu" w:date="2018-11-25T21:55:00Z">
            <w:rPr>
              <w:lang w:val="en-US"/>
            </w:rPr>
          </w:rPrChange>
        </w:rPr>
        <w:pPrChange w:id="21474" w:author="phuong vu" w:date="2018-11-23T13:48:00Z">
          <w:pPr>
            <w:pStyle w:val="Heading6"/>
          </w:pPr>
        </w:pPrChange>
      </w:pPr>
      <w:r w:rsidRPr="00BA3432">
        <w:rPr>
          <w:rFonts w:cstheme="majorHAnsi"/>
          <w:lang w:val="en-US"/>
          <w:rPrChange w:id="21475" w:author="phuong vu" w:date="2018-11-25T21:55:00Z">
            <w:rPr>
              <w:lang w:val="en-US"/>
            </w:rPr>
          </w:rPrChange>
        </w:rPr>
        <w:t>Giao diện</w:t>
      </w:r>
    </w:p>
    <w:p w14:paraId="217EF71D" w14:textId="77777777" w:rsidR="004F28F8" w:rsidRPr="00AD0E2E" w:rsidRDefault="004F28F8">
      <w:pPr>
        <w:keepNext/>
        <w:spacing w:line="276" w:lineRule="auto"/>
        <w:pPrChange w:id="21476" w:author="phuong vu" w:date="2018-11-23T13:48:00Z">
          <w:pPr>
            <w:keepNext/>
          </w:pPr>
        </w:pPrChange>
      </w:pPr>
      <w:r w:rsidRPr="00AD0E2E">
        <w:rPr>
          <w:noProof/>
          <w:lang w:val="en-US"/>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49C34FA6" w:rsidR="004F28F8" w:rsidRPr="00BA3432" w:rsidRDefault="004F28F8">
      <w:pPr>
        <w:pStyle w:val="Caption"/>
        <w:spacing w:line="276" w:lineRule="auto"/>
        <w:rPr>
          <w:szCs w:val="26"/>
          <w:rPrChange w:id="21477" w:author="phuong vu" w:date="2018-11-25T21:55:00Z">
            <w:rPr>
              <w:szCs w:val="26"/>
              <w:lang w:val="en-US"/>
            </w:rPr>
          </w:rPrChange>
        </w:rPr>
        <w:pPrChange w:id="21478" w:author="phuong vu" w:date="2018-11-23T13:48:00Z">
          <w:pPr>
            <w:pStyle w:val="Caption"/>
          </w:pPr>
        </w:pPrChange>
      </w:pPr>
      <w:bookmarkStart w:id="21479" w:name="_Ref530087124"/>
      <w:bookmarkStart w:id="21480" w:name="_Ref530087110"/>
      <w:bookmarkStart w:id="21481" w:name="_Toc530662938"/>
      <w:r w:rsidRPr="00BA3432">
        <w:rPr>
          <w:szCs w:val="26"/>
          <w:rPrChange w:id="21482" w:author="phuong vu" w:date="2018-11-25T21:55:00Z">
            <w:rPr>
              <w:szCs w:val="26"/>
            </w:rPr>
          </w:rPrChange>
        </w:rPr>
        <w:t xml:space="preserve">Hình </w:t>
      </w:r>
      <w:ins w:id="21483"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1484"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1485" w:author="phuong vu" w:date="2018-11-26T01:11:00Z">
        <w:r w:rsidR="00300FEC">
          <w:rPr>
            <w:noProof/>
            <w:szCs w:val="26"/>
          </w:rPr>
          <w:t>11</w:t>
        </w:r>
        <w:r w:rsidR="00300FEC">
          <w:rPr>
            <w:szCs w:val="26"/>
          </w:rPr>
          <w:fldChar w:fldCharType="end"/>
        </w:r>
      </w:ins>
      <w:del w:id="21486" w:author="phuong vu" w:date="2018-11-16T11:28:00Z">
        <w:r w:rsidR="006C103E" w:rsidRPr="00BA3432" w:rsidDel="00EC5005">
          <w:rPr>
            <w:szCs w:val="26"/>
            <w:rPrChange w:id="21487" w:author="phuong vu" w:date="2018-11-25T21:55:00Z">
              <w:rPr>
                <w:szCs w:val="26"/>
              </w:rPr>
            </w:rPrChange>
          </w:rPr>
          <w:fldChar w:fldCharType="begin"/>
        </w:r>
        <w:r w:rsidR="006C103E" w:rsidRPr="00BA3432" w:rsidDel="00EC5005">
          <w:rPr>
            <w:szCs w:val="26"/>
            <w:rPrChange w:id="21488" w:author="phuong vu" w:date="2018-11-25T21:55:00Z">
              <w:rPr>
                <w:szCs w:val="26"/>
              </w:rPr>
            </w:rPrChange>
          </w:rPr>
          <w:delInstrText xml:space="preserve"> STYLEREF 1 \s </w:delInstrText>
        </w:r>
        <w:r w:rsidR="006C103E" w:rsidRPr="00BA3432" w:rsidDel="00EC5005">
          <w:rPr>
            <w:szCs w:val="26"/>
            <w:rPrChange w:id="21489" w:author="phuong vu" w:date="2018-11-25T21:55:00Z">
              <w:rPr>
                <w:szCs w:val="26"/>
              </w:rPr>
            </w:rPrChange>
          </w:rPr>
          <w:fldChar w:fldCharType="separate"/>
        </w:r>
        <w:r w:rsidR="006C103E" w:rsidRPr="00BA3432" w:rsidDel="00EC5005">
          <w:rPr>
            <w:noProof/>
            <w:szCs w:val="26"/>
            <w:rPrChange w:id="21490" w:author="phuong vu" w:date="2018-11-25T21:55:00Z">
              <w:rPr>
                <w:noProof/>
                <w:szCs w:val="26"/>
              </w:rPr>
            </w:rPrChange>
          </w:rPr>
          <w:delText>3</w:delText>
        </w:r>
        <w:r w:rsidR="006C103E" w:rsidRPr="00BA3432" w:rsidDel="00EC5005">
          <w:rPr>
            <w:szCs w:val="26"/>
            <w:rPrChange w:id="21491"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1492" w:author="phuong vu" w:date="2018-11-25T21:55:00Z">
              <w:rPr>
                <w:szCs w:val="26"/>
              </w:rPr>
            </w:rPrChange>
          </w:rPr>
          <w:delInstrText xml:space="preserve"> SEQ Hình \* ARABIC \s 1 </w:delInstrText>
        </w:r>
        <w:r w:rsidR="006C103E" w:rsidRPr="00BA3432" w:rsidDel="00EC5005">
          <w:rPr>
            <w:szCs w:val="26"/>
            <w:rPrChange w:id="21493" w:author="phuong vu" w:date="2018-11-25T21:55:00Z">
              <w:rPr>
                <w:szCs w:val="26"/>
              </w:rPr>
            </w:rPrChange>
          </w:rPr>
          <w:fldChar w:fldCharType="separate"/>
        </w:r>
        <w:r w:rsidR="006C103E" w:rsidRPr="00BA3432" w:rsidDel="00EC5005">
          <w:rPr>
            <w:noProof/>
            <w:szCs w:val="26"/>
            <w:rPrChange w:id="21494" w:author="phuong vu" w:date="2018-11-25T21:55:00Z">
              <w:rPr>
                <w:noProof/>
                <w:szCs w:val="26"/>
              </w:rPr>
            </w:rPrChange>
          </w:rPr>
          <w:delText>8</w:delText>
        </w:r>
        <w:r w:rsidR="006C103E" w:rsidRPr="00BA3432" w:rsidDel="00EC5005">
          <w:rPr>
            <w:szCs w:val="26"/>
            <w:rPrChange w:id="21495" w:author="phuong vu" w:date="2018-11-25T21:55:00Z">
              <w:rPr>
                <w:szCs w:val="26"/>
              </w:rPr>
            </w:rPrChange>
          </w:rPr>
          <w:fldChar w:fldCharType="end"/>
        </w:r>
      </w:del>
      <w:bookmarkEnd w:id="21479"/>
      <w:r w:rsidRPr="00BA3432">
        <w:rPr>
          <w:szCs w:val="26"/>
          <w:rPrChange w:id="21496" w:author="phuong vu" w:date="2018-11-25T21:55:00Z">
            <w:rPr>
              <w:szCs w:val="26"/>
              <w:lang w:val="en-US"/>
            </w:rPr>
          </w:rPrChange>
        </w:rPr>
        <w:t xml:space="preserve"> Giao diện thực hiện chức năng tạo hóa đơn cho đơn hàng</w:t>
      </w:r>
      <w:bookmarkEnd w:id="21480"/>
      <w:bookmarkEnd w:id="21481"/>
    </w:p>
    <w:p w14:paraId="4FDE5814" w14:textId="3DECACAE" w:rsidR="004F28F8" w:rsidRPr="00AD0E2E" w:rsidRDefault="000A5A23">
      <w:pPr>
        <w:keepNext/>
        <w:spacing w:line="276" w:lineRule="auto"/>
        <w:pPrChange w:id="21497" w:author="phuong vu" w:date="2018-11-23T13:48:00Z">
          <w:pPr>
            <w:keepNext/>
          </w:pPr>
        </w:pPrChange>
      </w:pPr>
      <w:ins w:id="21498" w:author="phuong vu" w:date="2018-11-21T21:40:00Z">
        <w:r w:rsidRPr="00AD0E2E">
          <w:rPr>
            <w:noProof/>
            <w:lang w:val="en-US"/>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RPr="00AD0E2E">
          <w:rPr>
            <w:noProof/>
          </w:rPr>
          <w:t xml:space="preserve"> </w:t>
        </w:r>
      </w:ins>
      <w:del w:id="21499" w:author="phuong vu" w:date="2018-11-21T21:40:00Z">
        <w:r w:rsidR="004F28F8" w:rsidRPr="00AD0E2E" w:rsidDel="000A5A23">
          <w:rPr>
            <w:noProof/>
            <w:lang w:val="en-US"/>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290179C1" w:rsidR="004F28F8" w:rsidRPr="00BA3432" w:rsidRDefault="004F28F8">
      <w:pPr>
        <w:pStyle w:val="Caption"/>
        <w:spacing w:line="276" w:lineRule="auto"/>
        <w:rPr>
          <w:szCs w:val="26"/>
          <w:rPrChange w:id="21500" w:author="phuong vu" w:date="2018-11-25T21:55:00Z">
            <w:rPr>
              <w:szCs w:val="26"/>
              <w:lang w:val="en-US"/>
            </w:rPr>
          </w:rPrChange>
        </w:rPr>
        <w:pPrChange w:id="21501" w:author="phuong vu" w:date="2018-11-23T13:48:00Z">
          <w:pPr>
            <w:pStyle w:val="Caption"/>
          </w:pPr>
        </w:pPrChange>
      </w:pPr>
      <w:bookmarkStart w:id="21502" w:name="_Toc530662939"/>
      <w:r w:rsidRPr="00BA3432">
        <w:rPr>
          <w:szCs w:val="26"/>
          <w:rPrChange w:id="21503" w:author="phuong vu" w:date="2018-11-25T21:55:00Z">
            <w:rPr>
              <w:szCs w:val="26"/>
            </w:rPr>
          </w:rPrChange>
        </w:rPr>
        <w:t xml:space="preserve">Hình </w:t>
      </w:r>
      <w:ins w:id="21504"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1505"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1506" w:author="phuong vu" w:date="2018-11-26T01:11:00Z">
        <w:r w:rsidR="00300FEC">
          <w:rPr>
            <w:noProof/>
            <w:szCs w:val="26"/>
          </w:rPr>
          <w:t>12</w:t>
        </w:r>
        <w:r w:rsidR="00300FEC">
          <w:rPr>
            <w:szCs w:val="26"/>
          </w:rPr>
          <w:fldChar w:fldCharType="end"/>
        </w:r>
      </w:ins>
      <w:del w:id="21507" w:author="phuong vu" w:date="2018-11-16T11:28:00Z">
        <w:r w:rsidR="006C103E" w:rsidRPr="00BA3432" w:rsidDel="00EC5005">
          <w:rPr>
            <w:szCs w:val="26"/>
            <w:rPrChange w:id="21508" w:author="phuong vu" w:date="2018-11-25T21:55:00Z">
              <w:rPr>
                <w:szCs w:val="26"/>
              </w:rPr>
            </w:rPrChange>
          </w:rPr>
          <w:fldChar w:fldCharType="begin"/>
        </w:r>
        <w:r w:rsidR="006C103E" w:rsidRPr="00BA3432" w:rsidDel="00EC5005">
          <w:rPr>
            <w:szCs w:val="26"/>
            <w:rPrChange w:id="21509" w:author="phuong vu" w:date="2018-11-25T21:55:00Z">
              <w:rPr>
                <w:szCs w:val="26"/>
              </w:rPr>
            </w:rPrChange>
          </w:rPr>
          <w:delInstrText xml:space="preserve"> STYLEREF 1 \s </w:delInstrText>
        </w:r>
        <w:r w:rsidR="006C103E" w:rsidRPr="00BA3432" w:rsidDel="00EC5005">
          <w:rPr>
            <w:szCs w:val="26"/>
            <w:rPrChange w:id="21510" w:author="phuong vu" w:date="2018-11-25T21:55:00Z">
              <w:rPr>
                <w:szCs w:val="26"/>
              </w:rPr>
            </w:rPrChange>
          </w:rPr>
          <w:fldChar w:fldCharType="separate"/>
        </w:r>
        <w:r w:rsidR="006C103E" w:rsidRPr="00BA3432" w:rsidDel="00EC5005">
          <w:rPr>
            <w:noProof/>
            <w:szCs w:val="26"/>
            <w:rPrChange w:id="21511" w:author="phuong vu" w:date="2018-11-25T21:55:00Z">
              <w:rPr>
                <w:noProof/>
                <w:szCs w:val="26"/>
              </w:rPr>
            </w:rPrChange>
          </w:rPr>
          <w:delText>3</w:delText>
        </w:r>
        <w:r w:rsidR="006C103E" w:rsidRPr="00BA3432" w:rsidDel="00EC5005">
          <w:rPr>
            <w:szCs w:val="26"/>
            <w:rPrChange w:id="21512"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1513" w:author="phuong vu" w:date="2018-11-25T21:55:00Z">
              <w:rPr>
                <w:szCs w:val="26"/>
              </w:rPr>
            </w:rPrChange>
          </w:rPr>
          <w:delInstrText xml:space="preserve"> SEQ Hình \* ARABIC \s 1 </w:delInstrText>
        </w:r>
        <w:r w:rsidR="006C103E" w:rsidRPr="00BA3432" w:rsidDel="00EC5005">
          <w:rPr>
            <w:szCs w:val="26"/>
            <w:rPrChange w:id="21514" w:author="phuong vu" w:date="2018-11-25T21:55:00Z">
              <w:rPr>
                <w:szCs w:val="26"/>
              </w:rPr>
            </w:rPrChange>
          </w:rPr>
          <w:fldChar w:fldCharType="separate"/>
        </w:r>
        <w:r w:rsidR="006C103E" w:rsidRPr="00BA3432" w:rsidDel="00EC5005">
          <w:rPr>
            <w:noProof/>
            <w:szCs w:val="26"/>
            <w:rPrChange w:id="21515" w:author="phuong vu" w:date="2018-11-25T21:55:00Z">
              <w:rPr>
                <w:noProof/>
                <w:szCs w:val="26"/>
              </w:rPr>
            </w:rPrChange>
          </w:rPr>
          <w:delText>9</w:delText>
        </w:r>
        <w:r w:rsidR="006C103E" w:rsidRPr="00BA3432" w:rsidDel="00EC5005">
          <w:rPr>
            <w:szCs w:val="26"/>
            <w:rPrChange w:id="21516" w:author="phuong vu" w:date="2018-11-25T21:55:00Z">
              <w:rPr>
                <w:szCs w:val="26"/>
              </w:rPr>
            </w:rPrChange>
          </w:rPr>
          <w:fldChar w:fldCharType="end"/>
        </w:r>
      </w:del>
      <w:r w:rsidRPr="00BA3432">
        <w:rPr>
          <w:szCs w:val="26"/>
          <w:rPrChange w:id="21517" w:author="phuong vu" w:date="2018-11-25T21:55:00Z">
            <w:rPr>
              <w:szCs w:val="26"/>
              <w:lang w:val="en-US"/>
            </w:rPr>
          </w:rPrChange>
        </w:rPr>
        <w:t xml:space="preserve"> Giao diện xem hóa đơn của đơn hàng</w:t>
      </w:r>
      <w:bookmarkEnd w:id="21502"/>
    </w:p>
    <w:p w14:paraId="1834A188" w14:textId="2F76920E" w:rsidR="00070C2F" w:rsidRPr="00BA3432" w:rsidRDefault="00070C2F">
      <w:pPr>
        <w:pStyle w:val="Heading6"/>
        <w:spacing w:line="276" w:lineRule="auto"/>
        <w:rPr>
          <w:ins w:id="21518" w:author="phuong vu" w:date="2018-11-15T23:14:00Z"/>
          <w:rFonts w:cstheme="majorHAnsi"/>
          <w:lang w:val="en-US"/>
          <w:rPrChange w:id="21519" w:author="phuong vu" w:date="2018-11-25T21:55:00Z">
            <w:rPr>
              <w:ins w:id="21520" w:author="phuong vu" w:date="2018-11-15T23:14:00Z"/>
              <w:lang w:val="en-US"/>
            </w:rPr>
          </w:rPrChange>
        </w:rPr>
        <w:pPrChange w:id="21521" w:author="phuong vu" w:date="2018-11-23T13:48:00Z">
          <w:pPr>
            <w:pStyle w:val="Heading6"/>
          </w:pPr>
        </w:pPrChange>
      </w:pPr>
      <w:r w:rsidRPr="00AD0E2E">
        <w:rPr>
          <w:rFonts w:cstheme="majorHAnsi"/>
          <w:lang w:val="en-US"/>
        </w:rPr>
        <w:t>Các thành ph</w:t>
      </w:r>
      <w:r w:rsidRPr="00BA3432">
        <w:rPr>
          <w:rFonts w:cstheme="majorHAnsi"/>
          <w:lang w:val="en-US"/>
          <w:rPrChange w:id="21522"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rsidRPr="00BA3432" w14:paraId="52A95465" w14:textId="77777777" w:rsidTr="005A4BEF">
        <w:trPr>
          <w:ins w:id="21523" w:author="phuong vu" w:date="2018-11-15T23:14:00Z"/>
        </w:trPr>
        <w:tc>
          <w:tcPr>
            <w:tcW w:w="805" w:type="dxa"/>
            <w:vAlign w:val="center"/>
          </w:tcPr>
          <w:p w14:paraId="62618DCC" w14:textId="77777777" w:rsidR="000B72E2" w:rsidRPr="00BA3432" w:rsidRDefault="000B72E2">
            <w:pPr>
              <w:spacing w:line="276" w:lineRule="auto"/>
              <w:jc w:val="center"/>
              <w:rPr>
                <w:ins w:id="21524" w:author="phuong vu" w:date="2018-11-15T23:14:00Z"/>
                <w:b/>
                <w:lang w:val="en-US"/>
                <w:rPrChange w:id="21525" w:author="phuong vu" w:date="2018-11-25T21:55:00Z">
                  <w:rPr>
                    <w:ins w:id="21526" w:author="phuong vu" w:date="2018-11-15T23:14:00Z"/>
                    <w:b/>
                    <w:lang w:val="en-US"/>
                  </w:rPr>
                </w:rPrChange>
              </w:rPr>
              <w:pPrChange w:id="21527" w:author="phuong vu" w:date="2018-11-23T13:48:00Z">
                <w:pPr>
                  <w:spacing w:line="360" w:lineRule="auto"/>
                  <w:jc w:val="center"/>
                </w:pPr>
              </w:pPrChange>
            </w:pPr>
            <w:ins w:id="21528" w:author="phuong vu" w:date="2018-11-15T23:14:00Z">
              <w:r w:rsidRPr="00BA3432">
                <w:rPr>
                  <w:b/>
                  <w:lang w:val="en-US"/>
                  <w:rPrChange w:id="21529" w:author="phuong vu" w:date="2018-11-25T21:55:00Z">
                    <w:rPr>
                      <w:b/>
                      <w:lang w:val="en-US"/>
                    </w:rPr>
                  </w:rPrChange>
                </w:rPr>
                <w:t>STT</w:t>
              </w:r>
            </w:ins>
          </w:p>
        </w:tc>
        <w:tc>
          <w:tcPr>
            <w:tcW w:w="1980" w:type="dxa"/>
            <w:vAlign w:val="center"/>
          </w:tcPr>
          <w:p w14:paraId="5389A433" w14:textId="77777777" w:rsidR="000B72E2" w:rsidRPr="00BA3432" w:rsidRDefault="000B72E2">
            <w:pPr>
              <w:spacing w:line="276" w:lineRule="auto"/>
              <w:jc w:val="center"/>
              <w:rPr>
                <w:ins w:id="21530" w:author="phuong vu" w:date="2018-11-15T23:14:00Z"/>
                <w:b/>
                <w:lang w:val="en-US"/>
                <w:rPrChange w:id="21531" w:author="phuong vu" w:date="2018-11-25T21:55:00Z">
                  <w:rPr>
                    <w:ins w:id="21532" w:author="phuong vu" w:date="2018-11-15T23:14:00Z"/>
                    <w:b/>
                    <w:lang w:val="en-US"/>
                  </w:rPr>
                </w:rPrChange>
              </w:rPr>
              <w:pPrChange w:id="21533" w:author="phuong vu" w:date="2018-11-23T13:48:00Z">
                <w:pPr>
                  <w:spacing w:line="360" w:lineRule="auto"/>
                  <w:jc w:val="center"/>
                </w:pPr>
              </w:pPrChange>
            </w:pPr>
            <w:ins w:id="21534" w:author="phuong vu" w:date="2018-11-15T23:14:00Z">
              <w:r w:rsidRPr="00BA3432">
                <w:rPr>
                  <w:b/>
                  <w:lang w:val="en-US"/>
                  <w:rPrChange w:id="21535" w:author="phuong vu" w:date="2018-11-25T21:55:00Z">
                    <w:rPr>
                      <w:b/>
                      <w:lang w:val="en-US"/>
                    </w:rPr>
                  </w:rPrChange>
                </w:rPr>
                <w:t>Loại điều khiển</w:t>
              </w:r>
            </w:ins>
          </w:p>
        </w:tc>
        <w:tc>
          <w:tcPr>
            <w:tcW w:w="2970" w:type="dxa"/>
            <w:vAlign w:val="center"/>
          </w:tcPr>
          <w:p w14:paraId="626D113E" w14:textId="77777777" w:rsidR="000B72E2" w:rsidRPr="00BA3432" w:rsidRDefault="000B72E2">
            <w:pPr>
              <w:spacing w:line="276" w:lineRule="auto"/>
              <w:jc w:val="center"/>
              <w:rPr>
                <w:ins w:id="21536" w:author="phuong vu" w:date="2018-11-15T23:14:00Z"/>
                <w:b/>
                <w:lang w:val="en-US"/>
                <w:rPrChange w:id="21537" w:author="phuong vu" w:date="2018-11-25T21:55:00Z">
                  <w:rPr>
                    <w:ins w:id="21538" w:author="phuong vu" w:date="2018-11-15T23:14:00Z"/>
                    <w:b/>
                    <w:lang w:val="en-US"/>
                  </w:rPr>
                </w:rPrChange>
              </w:rPr>
              <w:pPrChange w:id="21539" w:author="phuong vu" w:date="2018-11-23T13:48:00Z">
                <w:pPr>
                  <w:spacing w:line="360" w:lineRule="auto"/>
                  <w:jc w:val="center"/>
                </w:pPr>
              </w:pPrChange>
            </w:pPr>
            <w:ins w:id="21540" w:author="phuong vu" w:date="2018-11-15T23:14:00Z">
              <w:r w:rsidRPr="00BA3432">
                <w:rPr>
                  <w:b/>
                  <w:lang w:val="en-US"/>
                  <w:rPrChange w:id="21541" w:author="phuong vu" w:date="2018-11-25T21:55:00Z">
                    <w:rPr>
                      <w:b/>
                      <w:lang w:val="en-US"/>
                    </w:rPr>
                  </w:rPrChange>
                </w:rPr>
                <w:t>Nội dung thực hiện</w:t>
              </w:r>
            </w:ins>
          </w:p>
        </w:tc>
        <w:tc>
          <w:tcPr>
            <w:tcW w:w="1266" w:type="dxa"/>
            <w:vAlign w:val="center"/>
          </w:tcPr>
          <w:p w14:paraId="0D3B53C3" w14:textId="77777777" w:rsidR="000B72E2" w:rsidRPr="00BA3432" w:rsidRDefault="000B72E2">
            <w:pPr>
              <w:spacing w:line="276" w:lineRule="auto"/>
              <w:jc w:val="center"/>
              <w:rPr>
                <w:ins w:id="21542" w:author="phuong vu" w:date="2018-11-15T23:14:00Z"/>
                <w:b/>
                <w:lang w:val="en-US"/>
                <w:rPrChange w:id="21543" w:author="phuong vu" w:date="2018-11-25T21:55:00Z">
                  <w:rPr>
                    <w:ins w:id="21544" w:author="phuong vu" w:date="2018-11-15T23:14:00Z"/>
                    <w:b/>
                    <w:lang w:val="en-US"/>
                  </w:rPr>
                </w:rPrChange>
              </w:rPr>
              <w:pPrChange w:id="21545" w:author="phuong vu" w:date="2018-11-23T13:48:00Z">
                <w:pPr>
                  <w:spacing w:line="360" w:lineRule="auto"/>
                  <w:jc w:val="center"/>
                </w:pPr>
              </w:pPrChange>
            </w:pPr>
            <w:ins w:id="21546" w:author="phuong vu" w:date="2018-11-15T23:14:00Z">
              <w:r w:rsidRPr="00BA3432">
                <w:rPr>
                  <w:b/>
                  <w:lang w:val="en-US"/>
                  <w:rPrChange w:id="21547" w:author="phuong vu" w:date="2018-11-25T21:55:00Z">
                    <w:rPr>
                      <w:b/>
                      <w:lang w:val="en-US"/>
                    </w:rPr>
                  </w:rPrChange>
                </w:rPr>
                <w:t>Giá trị mặc định</w:t>
              </w:r>
            </w:ins>
          </w:p>
        </w:tc>
        <w:tc>
          <w:tcPr>
            <w:tcW w:w="1756" w:type="dxa"/>
            <w:vAlign w:val="center"/>
          </w:tcPr>
          <w:p w14:paraId="38092A52" w14:textId="77777777" w:rsidR="000B72E2" w:rsidRPr="00BA3432" w:rsidRDefault="000B72E2">
            <w:pPr>
              <w:spacing w:line="276" w:lineRule="auto"/>
              <w:jc w:val="center"/>
              <w:rPr>
                <w:ins w:id="21548" w:author="phuong vu" w:date="2018-11-15T23:14:00Z"/>
                <w:b/>
                <w:lang w:val="en-US"/>
                <w:rPrChange w:id="21549" w:author="phuong vu" w:date="2018-11-25T21:55:00Z">
                  <w:rPr>
                    <w:ins w:id="21550" w:author="phuong vu" w:date="2018-11-15T23:14:00Z"/>
                    <w:b/>
                    <w:lang w:val="en-US"/>
                  </w:rPr>
                </w:rPrChange>
              </w:rPr>
              <w:pPrChange w:id="21551" w:author="phuong vu" w:date="2018-11-23T13:48:00Z">
                <w:pPr>
                  <w:spacing w:line="360" w:lineRule="auto"/>
                  <w:jc w:val="center"/>
                </w:pPr>
              </w:pPrChange>
            </w:pPr>
            <w:ins w:id="21552" w:author="phuong vu" w:date="2018-11-15T23:14:00Z">
              <w:r w:rsidRPr="00BA3432">
                <w:rPr>
                  <w:b/>
                  <w:lang w:val="en-US"/>
                  <w:rPrChange w:id="21553" w:author="phuong vu" w:date="2018-11-25T21:55:00Z">
                    <w:rPr>
                      <w:b/>
                      <w:lang w:val="en-US"/>
                    </w:rPr>
                  </w:rPrChange>
                </w:rPr>
                <w:t>Lưu ý</w:t>
              </w:r>
            </w:ins>
          </w:p>
        </w:tc>
      </w:tr>
      <w:tr w:rsidR="000B72E2" w:rsidRPr="00BA3432" w14:paraId="64F12171" w14:textId="77777777" w:rsidTr="005A4BEF">
        <w:trPr>
          <w:ins w:id="21554" w:author="phuong vu" w:date="2018-11-15T23:14:00Z"/>
        </w:trPr>
        <w:tc>
          <w:tcPr>
            <w:tcW w:w="805" w:type="dxa"/>
          </w:tcPr>
          <w:p w14:paraId="451780E8" w14:textId="77777777" w:rsidR="000B72E2" w:rsidRPr="00BA3432" w:rsidRDefault="000B72E2">
            <w:pPr>
              <w:spacing w:line="276" w:lineRule="auto"/>
              <w:jc w:val="center"/>
              <w:rPr>
                <w:ins w:id="21555" w:author="phuong vu" w:date="2018-11-15T23:14:00Z"/>
                <w:lang w:val="en-US"/>
                <w:rPrChange w:id="21556" w:author="phuong vu" w:date="2018-11-25T21:55:00Z">
                  <w:rPr>
                    <w:ins w:id="21557" w:author="phuong vu" w:date="2018-11-15T23:14:00Z"/>
                    <w:lang w:val="en-US"/>
                  </w:rPr>
                </w:rPrChange>
              </w:rPr>
              <w:pPrChange w:id="21558" w:author="phuong vu" w:date="2018-11-23T13:48:00Z">
                <w:pPr>
                  <w:spacing w:line="360" w:lineRule="auto"/>
                  <w:jc w:val="center"/>
                </w:pPr>
              </w:pPrChange>
            </w:pPr>
            <w:ins w:id="21559" w:author="phuong vu" w:date="2018-11-15T23:14:00Z">
              <w:r w:rsidRPr="00BA3432">
                <w:rPr>
                  <w:lang w:val="en-US"/>
                  <w:rPrChange w:id="21560" w:author="phuong vu" w:date="2018-11-25T21:55:00Z">
                    <w:rPr>
                      <w:lang w:val="en-US"/>
                    </w:rPr>
                  </w:rPrChange>
                </w:rPr>
                <w:t>1</w:t>
              </w:r>
            </w:ins>
          </w:p>
        </w:tc>
        <w:tc>
          <w:tcPr>
            <w:tcW w:w="1980" w:type="dxa"/>
          </w:tcPr>
          <w:p w14:paraId="31B9126F" w14:textId="23D58FBF" w:rsidR="000B72E2" w:rsidRPr="00BA3432" w:rsidRDefault="000B72E2">
            <w:pPr>
              <w:spacing w:line="276" w:lineRule="auto"/>
              <w:rPr>
                <w:ins w:id="21561" w:author="phuong vu" w:date="2018-11-15T23:14:00Z"/>
                <w:lang w:val="en-US"/>
                <w:rPrChange w:id="21562" w:author="phuong vu" w:date="2018-11-25T21:55:00Z">
                  <w:rPr>
                    <w:ins w:id="21563" w:author="phuong vu" w:date="2018-11-15T23:14:00Z"/>
                    <w:lang w:val="en-US"/>
                  </w:rPr>
                </w:rPrChange>
              </w:rPr>
              <w:pPrChange w:id="21564" w:author="phuong vu" w:date="2018-11-23T13:48:00Z">
                <w:pPr>
                  <w:spacing w:line="360" w:lineRule="auto"/>
                </w:pPr>
              </w:pPrChange>
            </w:pPr>
            <w:ins w:id="21565" w:author="phuong vu" w:date="2018-11-15T23:14:00Z">
              <w:r w:rsidRPr="00BA3432">
                <w:rPr>
                  <w:lang w:val="en-US"/>
                  <w:rPrChange w:id="21566" w:author="phuong vu" w:date="2018-11-25T21:55:00Z">
                    <w:rPr>
                      <w:lang w:val="en-US"/>
                    </w:rPr>
                  </w:rPrChange>
                </w:rPr>
                <w:t>span</w:t>
              </w:r>
            </w:ins>
          </w:p>
        </w:tc>
        <w:tc>
          <w:tcPr>
            <w:tcW w:w="2970" w:type="dxa"/>
          </w:tcPr>
          <w:p w14:paraId="2404F11C" w14:textId="40309493" w:rsidR="000B72E2" w:rsidRPr="00AD0E2E" w:rsidRDefault="000B72E2">
            <w:pPr>
              <w:spacing w:line="276" w:lineRule="auto"/>
              <w:rPr>
                <w:ins w:id="21567" w:author="phuong vu" w:date="2018-11-15T23:14:00Z"/>
                <w:lang w:val="en-US"/>
              </w:rPr>
              <w:pPrChange w:id="21568" w:author="phuong vu" w:date="2018-11-23T13:48:00Z">
                <w:pPr>
                  <w:spacing w:line="360" w:lineRule="auto"/>
                </w:pPr>
              </w:pPrChange>
            </w:pPr>
            <w:ins w:id="21569" w:author="phuong vu" w:date="2018-11-15T23:14:00Z">
              <w:r w:rsidRPr="00BA3432">
                <w:rPr>
                  <w:lang w:val="en-US"/>
                  <w:rPrChange w:id="21570" w:author="phuong vu" w:date="2018-11-25T21:55:00Z">
                    <w:rPr>
                      <w:lang w:val="en-US"/>
                    </w:rPr>
                  </w:rPrChange>
                </w:rPr>
                <w:t>Hiển thị thông tin đơn hàng</w:t>
              </w:r>
            </w:ins>
            <w:ins w:id="21571" w:author="phuong vu" w:date="2018-11-15T23:15:00Z">
              <w:r w:rsidRPr="00BA3432">
                <w:rPr>
                  <w:lang w:val="en-US"/>
                  <w:rPrChange w:id="21572" w:author="phuong vu" w:date="2018-11-25T21:55:00Z">
                    <w:rPr>
                      <w:lang w:val="en-US"/>
                    </w:rPr>
                  </w:rPrChange>
                </w:rPr>
                <w:t xml:space="preserve"> như giao diện </w:t>
              </w:r>
            </w:ins>
            <w:ins w:id="21573" w:author="phuong vu" w:date="2018-11-15T23:16:00Z">
              <w:r w:rsidRPr="00AD0E2E">
                <w:rPr>
                  <w:lang w:val="en-US"/>
                </w:rPr>
                <w:fldChar w:fldCharType="begin"/>
              </w:r>
              <w:r w:rsidRPr="00BA3432">
                <w:rPr>
                  <w:lang w:val="en-US"/>
                  <w:rPrChange w:id="21574" w:author="phuong vu" w:date="2018-11-25T21:55:00Z">
                    <w:rPr>
                      <w:lang w:val="en-US"/>
                    </w:rPr>
                  </w:rPrChange>
                </w:rPr>
                <w:instrText xml:space="preserve"> REF _Ref530087124 \h </w:instrText>
              </w:r>
            </w:ins>
            <w:r w:rsidR="00E6227B" w:rsidRPr="00BA3432">
              <w:rPr>
                <w:lang w:val="en-US"/>
                <w:rPrChange w:id="21575" w:author="phuong vu" w:date="2018-11-25T21:55:00Z">
                  <w:rPr>
                    <w:lang w:val="en-US"/>
                  </w:rPr>
                </w:rPrChange>
              </w:rPr>
              <w:instrText xml:space="preserve"> \* MERGEFORMAT </w:instrText>
            </w:r>
            <w:r w:rsidRPr="00BA3432">
              <w:rPr>
                <w:lang w:val="en-US"/>
                <w:rPrChange w:id="21576" w:author="phuong vu" w:date="2018-11-25T21:55:00Z">
                  <w:rPr>
                    <w:lang w:val="en-US"/>
                  </w:rPr>
                </w:rPrChange>
              </w:rPr>
            </w:r>
            <w:r w:rsidRPr="00BA3432">
              <w:rPr>
                <w:lang w:val="en-US"/>
                <w:rPrChange w:id="21577" w:author="phuong vu" w:date="2018-11-25T21:55:00Z">
                  <w:rPr>
                    <w:lang w:val="en-US"/>
                  </w:rPr>
                </w:rPrChange>
              </w:rPr>
              <w:fldChar w:fldCharType="separate"/>
            </w:r>
            <w:ins w:id="21578" w:author="phuong vu" w:date="2018-11-15T23:16:00Z">
              <w:r w:rsidRPr="00BA3432">
                <w:rPr>
                  <w:rPrChange w:id="21579" w:author="phuong vu" w:date="2018-11-25T21:55:00Z">
                    <w:rPr/>
                  </w:rPrChange>
                </w:rPr>
                <w:t xml:space="preserve">Hình </w:t>
              </w:r>
              <w:r w:rsidRPr="00BA3432">
                <w:rPr>
                  <w:noProof/>
                  <w:rPrChange w:id="21580" w:author="phuong vu" w:date="2018-11-25T21:55:00Z">
                    <w:rPr>
                      <w:noProof/>
                    </w:rPr>
                  </w:rPrChange>
                </w:rPr>
                <w:t>3</w:t>
              </w:r>
              <w:r w:rsidRPr="00BA3432">
                <w:rPr>
                  <w:rPrChange w:id="21581" w:author="phuong vu" w:date="2018-11-25T21:55:00Z">
                    <w:rPr/>
                  </w:rPrChange>
                </w:rPr>
                <w:t>.</w:t>
              </w:r>
              <w:r w:rsidRPr="00BA3432">
                <w:rPr>
                  <w:noProof/>
                  <w:rPrChange w:id="21582" w:author="phuong vu" w:date="2018-11-25T21:55:00Z">
                    <w:rPr>
                      <w:noProof/>
                    </w:rPr>
                  </w:rPrChange>
                </w:rPr>
                <w:t>8</w:t>
              </w:r>
              <w:r w:rsidRPr="00BA3432">
                <w:rPr>
                  <w:lang w:val="en-US"/>
                  <w:rPrChange w:id="21583" w:author="phuong vu" w:date="2018-11-25T21:55:00Z">
                    <w:rPr>
                      <w:lang w:val="en-US"/>
                    </w:rPr>
                  </w:rPrChange>
                </w:rPr>
                <w:fldChar w:fldCharType="end"/>
              </w:r>
            </w:ins>
          </w:p>
        </w:tc>
        <w:tc>
          <w:tcPr>
            <w:tcW w:w="1266" w:type="dxa"/>
          </w:tcPr>
          <w:p w14:paraId="6CA28F45" w14:textId="77777777" w:rsidR="000B72E2" w:rsidRPr="00BA3432" w:rsidRDefault="000B72E2">
            <w:pPr>
              <w:spacing w:line="276" w:lineRule="auto"/>
              <w:rPr>
                <w:ins w:id="21584" w:author="phuong vu" w:date="2018-11-15T23:14:00Z"/>
                <w:lang w:val="en-US"/>
                <w:rPrChange w:id="21585" w:author="phuong vu" w:date="2018-11-25T21:55:00Z">
                  <w:rPr>
                    <w:ins w:id="21586" w:author="phuong vu" w:date="2018-11-15T23:14:00Z"/>
                    <w:lang w:val="en-US"/>
                  </w:rPr>
                </w:rPrChange>
              </w:rPr>
              <w:pPrChange w:id="21587" w:author="phuong vu" w:date="2018-11-23T13:48:00Z">
                <w:pPr>
                  <w:spacing w:line="360" w:lineRule="auto"/>
                </w:pPr>
              </w:pPrChange>
            </w:pPr>
          </w:p>
        </w:tc>
        <w:tc>
          <w:tcPr>
            <w:tcW w:w="1756" w:type="dxa"/>
          </w:tcPr>
          <w:p w14:paraId="335F2A93" w14:textId="77777777" w:rsidR="000B72E2" w:rsidRPr="00BA3432" w:rsidRDefault="000B72E2">
            <w:pPr>
              <w:spacing w:line="276" w:lineRule="auto"/>
              <w:rPr>
                <w:ins w:id="21588" w:author="phuong vu" w:date="2018-11-15T23:14:00Z"/>
                <w:lang w:val="en-US"/>
                <w:rPrChange w:id="21589" w:author="phuong vu" w:date="2018-11-25T21:55:00Z">
                  <w:rPr>
                    <w:ins w:id="21590" w:author="phuong vu" w:date="2018-11-15T23:14:00Z"/>
                    <w:lang w:val="en-US"/>
                  </w:rPr>
                </w:rPrChange>
              </w:rPr>
              <w:pPrChange w:id="21591" w:author="phuong vu" w:date="2018-11-23T13:48:00Z">
                <w:pPr>
                  <w:spacing w:line="360" w:lineRule="auto"/>
                </w:pPr>
              </w:pPrChange>
            </w:pPr>
          </w:p>
        </w:tc>
      </w:tr>
      <w:tr w:rsidR="000B72E2" w:rsidRPr="00BA3432" w14:paraId="2145D598" w14:textId="77777777" w:rsidTr="005A4BEF">
        <w:trPr>
          <w:ins w:id="21592" w:author="phuong vu" w:date="2018-11-15T23:14:00Z"/>
        </w:trPr>
        <w:tc>
          <w:tcPr>
            <w:tcW w:w="805" w:type="dxa"/>
          </w:tcPr>
          <w:p w14:paraId="119CD64D" w14:textId="77777777" w:rsidR="000B72E2" w:rsidRPr="00BA3432" w:rsidRDefault="000B72E2">
            <w:pPr>
              <w:spacing w:line="276" w:lineRule="auto"/>
              <w:jc w:val="center"/>
              <w:rPr>
                <w:ins w:id="21593" w:author="phuong vu" w:date="2018-11-15T23:14:00Z"/>
                <w:lang w:val="en-US"/>
                <w:rPrChange w:id="21594" w:author="phuong vu" w:date="2018-11-25T21:55:00Z">
                  <w:rPr>
                    <w:ins w:id="21595" w:author="phuong vu" w:date="2018-11-15T23:14:00Z"/>
                    <w:lang w:val="en-US"/>
                  </w:rPr>
                </w:rPrChange>
              </w:rPr>
              <w:pPrChange w:id="21596" w:author="phuong vu" w:date="2018-11-23T13:48:00Z">
                <w:pPr>
                  <w:spacing w:line="360" w:lineRule="auto"/>
                  <w:jc w:val="center"/>
                </w:pPr>
              </w:pPrChange>
            </w:pPr>
            <w:ins w:id="21597" w:author="phuong vu" w:date="2018-11-15T23:14:00Z">
              <w:r w:rsidRPr="00BA3432">
                <w:rPr>
                  <w:lang w:val="en-US"/>
                  <w:rPrChange w:id="21598" w:author="phuong vu" w:date="2018-11-25T21:55:00Z">
                    <w:rPr>
                      <w:lang w:val="en-US"/>
                    </w:rPr>
                  </w:rPrChange>
                </w:rPr>
                <w:t>2</w:t>
              </w:r>
            </w:ins>
          </w:p>
        </w:tc>
        <w:tc>
          <w:tcPr>
            <w:tcW w:w="1980" w:type="dxa"/>
          </w:tcPr>
          <w:p w14:paraId="48D6112D" w14:textId="77777777" w:rsidR="000B72E2" w:rsidRPr="00BA3432" w:rsidRDefault="000B72E2">
            <w:pPr>
              <w:spacing w:line="276" w:lineRule="auto"/>
              <w:rPr>
                <w:ins w:id="21599" w:author="phuong vu" w:date="2018-11-15T23:14:00Z"/>
                <w:lang w:val="en-US"/>
                <w:rPrChange w:id="21600" w:author="phuong vu" w:date="2018-11-25T21:55:00Z">
                  <w:rPr>
                    <w:ins w:id="21601" w:author="phuong vu" w:date="2018-11-15T23:14:00Z"/>
                    <w:lang w:val="en-US"/>
                  </w:rPr>
                </w:rPrChange>
              </w:rPr>
              <w:pPrChange w:id="21602" w:author="phuong vu" w:date="2018-11-23T13:48:00Z">
                <w:pPr>
                  <w:spacing w:line="360" w:lineRule="auto"/>
                </w:pPr>
              </w:pPrChange>
            </w:pPr>
            <w:ins w:id="21603" w:author="phuong vu" w:date="2018-11-15T23:14:00Z">
              <w:r w:rsidRPr="00BA3432">
                <w:rPr>
                  <w:lang w:val="en-US"/>
                  <w:rPrChange w:id="21604" w:author="phuong vu" w:date="2018-11-25T21:55:00Z">
                    <w:rPr>
                      <w:lang w:val="en-US"/>
                    </w:rPr>
                  </w:rPrChange>
                </w:rPr>
                <w:t>button</w:t>
              </w:r>
            </w:ins>
          </w:p>
        </w:tc>
        <w:tc>
          <w:tcPr>
            <w:tcW w:w="2970" w:type="dxa"/>
          </w:tcPr>
          <w:p w14:paraId="575DD6F2" w14:textId="6E5E5054" w:rsidR="000B72E2" w:rsidRPr="00BA3432" w:rsidRDefault="000B72E2">
            <w:pPr>
              <w:spacing w:line="276" w:lineRule="auto"/>
              <w:rPr>
                <w:ins w:id="21605" w:author="phuong vu" w:date="2018-11-15T23:14:00Z"/>
                <w:lang w:val="en-US"/>
                <w:rPrChange w:id="21606" w:author="phuong vu" w:date="2018-11-25T21:55:00Z">
                  <w:rPr>
                    <w:ins w:id="21607" w:author="phuong vu" w:date="2018-11-15T23:14:00Z"/>
                    <w:lang w:val="en-US"/>
                  </w:rPr>
                </w:rPrChange>
              </w:rPr>
              <w:pPrChange w:id="21608" w:author="phuong vu" w:date="2018-11-23T13:48:00Z">
                <w:pPr>
                  <w:spacing w:line="360" w:lineRule="auto"/>
                </w:pPr>
              </w:pPrChange>
            </w:pPr>
            <w:ins w:id="21609" w:author="phuong vu" w:date="2018-11-15T23:17:00Z">
              <w:r w:rsidRPr="00BA3432">
                <w:rPr>
                  <w:lang w:val="en-US"/>
                  <w:rPrChange w:id="21610" w:author="phuong vu" w:date="2018-11-25T21:55:00Z">
                    <w:rPr>
                      <w:lang w:val="en-US"/>
                    </w:rPr>
                  </w:rPrChange>
                </w:rPr>
                <w:t>Tạo hóa đơn, thực hiện chức năng tạo hóa đơn dựa trên ID của đơn hàng.</w:t>
              </w:r>
            </w:ins>
          </w:p>
        </w:tc>
        <w:tc>
          <w:tcPr>
            <w:tcW w:w="1266" w:type="dxa"/>
          </w:tcPr>
          <w:p w14:paraId="460BD576" w14:textId="77777777" w:rsidR="000B72E2" w:rsidRPr="00BA3432" w:rsidRDefault="000B72E2">
            <w:pPr>
              <w:spacing w:line="276" w:lineRule="auto"/>
              <w:rPr>
                <w:ins w:id="21611" w:author="phuong vu" w:date="2018-11-15T23:14:00Z"/>
                <w:lang w:val="en-US"/>
                <w:rPrChange w:id="21612" w:author="phuong vu" w:date="2018-11-25T21:55:00Z">
                  <w:rPr>
                    <w:ins w:id="21613" w:author="phuong vu" w:date="2018-11-15T23:14:00Z"/>
                    <w:lang w:val="en-US"/>
                  </w:rPr>
                </w:rPrChange>
              </w:rPr>
              <w:pPrChange w:id="21614" w:author="phuong vu" w:date="2018-11-23T13:48:00Z">
                <w:pPr>
                  <w:spacing w:line="360" w:lineRule="auto"/>
                </w:pPr>
              </w:pPrChange>
            </w:pPr>
          </w:p>
        </w:tc>
        <w:tc>
          <w:tcPr>
            <w:tcW w:w="1756" w:type="dxa"/>
          </w:tcPr>
          <w:p w14:paraId="4F08D7A6" w14:textId="77777777" w:rsidR="000B72E2" w:rsidRPr="00BA3432" w:rsidRDefault="000B72E2">
            <w:pPr>
              <w:spacing w:line="276" w:lineRule="auto"/>
              <w:rPr>
                <w:ins w:id="21615" w:author="phuong vu" w:date="2018-11-15T23:14:00Z"/>
                <w:lang w:val="en-US"/>
                <w:rPrChange w:id="21616" w:author="phuong vu" w:date="2018-11-25T21:55:00Z">
                  <w:rPr>
                    <w:ins w:id="21617" w:author="phuong vu" w:date="2018-11-15T23:14:00Z"/>
                    <w:lang w:val="en-US"/>
                  </w:rPr>
                </w:rPrChange>
              </w:rPr>
              <w:pPrChange w:id="21618" w:author="phuong vu" w:date="2018-11-23T13:48:00Z">
                <w:pPr>
                  <w:spacing w:line="360" w:lineRule="auto"/>
                </w:pPr>
              </w:pPrChange>
            </w:pPr>
          </w:p>
        </w:tc>
      </w:tr>
      <w:tr w:rsidR="000B72E2" w:rsidRPr="00BA3432" w14:paraId="438869C9" w14:textId="77777777" w:rsidTr="005A4BEF">
        <w:trPr>
          <w:ins w:id="21619" w:author="phuong vu" w:date="2018-11-15T23:14:00Z"/>
        </w:trPr>
        <w:tc>
          <w:tcPr>
            <w:tcW w:w="805" w:type="dxa"/>
          </w:tcPr>
          <w:p w14:paraId="0F1FFD57" w14:textId="77777777" w:rsidR="000B72E2" w:rsidRPr="00BA3432" w:rsidRDefault="000B72E2">
            <w:pPr>
              <w:spacing w:line="276" w:lineRule="auto"/>
              <w:jc w:val="center"/>
              <w:rPr>
                <w:ins w:id="21620" w:author="phuong vu" w:date="2018-11-15T23:14:00Z"/>
                <w:lang w:val="en-US"/>
                <w:rPrChange w:id="21621" w:author="phuong vu" w:date="2018-11-25T21:55:00Z">
                  <w:rPr>
                    <w:ins w:id="21622" w:author="phuong vu" w:date="2018-11-15T23:14:00Z"/>
                    <w:lang w:val="en-US"/>
                  </w:rPr>
                </w:rPrChange>
              </w:rPr>
              <w:pPrChange w:id="21623" w:author="phuong vu" w:date="2018-11-23T13:48:00Z">
                <w:pPr>
                  <w:spacing w:line="360" w:lineRule="auto"/>
                  <w:jc w:val="center"/>
                </w:pPr>
              </w:pPrChange>
            </w:pPr>
            <w:ins w:id="21624" w:author="phuong vu" w:date="2018-11-15T23:14:00Z">
              <w:r w:rsidRPr="00BA3432">
                <w:rPr>
                  <w:lang w:val="en-US"/>
                  <w:rPrChange w:id="21625" w:author="phuong vu" w:date="2018-11-25T21:55:00Z">
                    <w:rPr>
                      <w:lang w:val="en-US"/>
                    </w:rPr>
                  </w:rPrChange>
                </w:rPr>
                <w:t>3</w:t>
              </w:r>
            </w:ins>
          </w:p>
        </w:tc>
        <w:tc>
          <w:tcPr>
            <w:tcW w:w="1980" w:type="dxa"/>
          </w:tcPr>
          <w:p w14:paraId="5946B344" w14:textId="0FFAB628" w:rsidR="000B72E2" w:rsidRPr="00BA3432" w:rsidRDefault="000B72E2">
            <w:pPr>
              <w:spacing w:line="276" w:lineRule="auto"/>
              <w:rPr>
                <w:ins w:id="21626" w:author="phuong vu" w:date="2018-11-15T23:14:00Z"/>
                <w:lang w:val="en-US"/>
                <w:rPrChange w:id="21627" w:author="phuong vu" w:date="2018-11-25T21:55:00Z">
                  <w:rPr>
                    <w:ins w:id="21628" w:author="phuong vu" w:date="2018-11-15T23:14:00Z"/>
                    <w:lang w:val="en-US"/>
                  </w:rPr>
                </w:rPrChange>
              </w:rPr>
              <w:pPrChange w:id="21629" w:author="phuong vu" w:date="2018-11-23T13:48:00Z">
                <w:pPr>
                  <w:spacing w:line="360" w:lineRule="auto"/>
                </w:pPr>
              </w:pPrChange>
            </w:pPr>
            <w:ins w:id="21630" w:author="phuong vu" w:date="2018-11-15T23:17:00Z">
              <w:r w:rsidRPr="00BA3432">
                <w:rPr>
                  <w:lang w:val="en-US"/>
                  <w:rPrChange w:id="21631" w:author="phuong vu" w:date="2018-11-25T21:55:00Z">
                    <w:rPr>
                      <w:lang w:val="en-US"/>
                    </w:rPr>
                  </w:rPrChange>
                </w:rPr>
                <w:t>table</w:t>
              </w:r>
            </w:ins>
          </w:p>
        </w:tc>
        <w:tc>
          <w:tcPr>
            <w:tcW w:w="2970" w:type="dxa"/>
          </w:tcPr>
          <w:p w14:paraId="08582E8B" w14:textId="2E274A5E" w:rsidR="000B72E2" w:rsidRPr="00BA3432" w:rsidRDefault="000B72E2">
            <w:pPr>
              <w:spacing w:line="276" w:lineRule="auto"/>
              <w:rPr>
                <w:ins w:id="21632" w:author="phuong vu" w:date="2018-11-15T23:14:00Z"/>
                <w:lang w:val="en-US"/>
                <w:rPrChange w:id="21633" w:author="phuong vu" w:date="2018-11-25T21:55:00Z">
                  <w:rPr>
                    <w:ins w:id="21634" w:author="phuong vu" w:date="2018-11-15T23:14:00Z"/>
                    <w:lang w:val="en-US"/>
                  </w:rPr>
                </w:rPrChange>
              </w:rPr>
              <w:pPrChange w:id="21635" w:author="phuong vu" w:date="2018-11-23T13:48:00Z">
                <w:pPr>
                  <w:spacing w:line="360" w:lineRule="auto"/>
                </w:pPr>
              </w:pPrChange>
            </w:pPr>
            <w:ins w:id="21636" w:author="phuong vu" w:date="2018-11-15T23:17:00Z">
              <w:r w:rsidRPr="00BA3432">
                <w:rPr>
                  <w:lang w:val="en-US"/>
                  <w:rPrChange w:id="21637" w:author="phuong vu" w:date="2018-11-25T21:55:00Z">
                    <w:rPr>
                      <w:lang w:val="en-US"/>
                    </w:rPr>
                  </w:rPrChange>
                </w:rPr>
                <w:t>Thông tin hóa đơn</w:t>
              </w:r>
            </w:ins>
          </w:p>
        </w:tc>
        <w:tc>
          <w:tcPr>
            <w:tcW w:w="1266" w:type="dxa"/>
          </w:tcPr>
          <w:p w14:paraId="39FE411F" w14:textId="77777777" w:rsidR="000B72E2" w:rsidRPr="00BA3432" w:rsidRDefault="000B72E2">
            <w:pPr>
              <w:spacing w:line="276" w:lineRule="auto"/>
              <w:rPr>
                <w:ins w:id="21638" w:author="phuong vu" w:date="2018-11-15T23:14:00Z"/>
                <w:lang w:val="en-US"/>
                <w:rPrChange w:id="21639" w:author="phuong vu" w:date="2018-11-25T21:55:00Z">
                  <w:rPr>
                    <w:ins w:id="21640" w:author="phuong vu" w:date="2018-11-15T23:14:00Z"/>
                    <w:lang w:val="en-US"/>
                  </w:rPr>
                </w:rPrChange>
              </w:rPr>
              <w:pPrChange w:id="21641" w:author="phuong vu" w:date="2018-11-23T13:48:00Z">
                <w:pPr>
                  <w:spacing w:line="360" w:lineRule="auto"/>
                </w:pPr>
              </w:pPrChange>
            </w:pPr>
          </w:p>
        </w:tc>
        <w:tc>
          <w:tcPr>
            <w:tcW w:w="1756" w:type="dxa"/>
          </w:tcPr>
          <w:p w14:paraId="6A1505B2" w14:textId="77777777" w:rsidR="000B72E2" w:rsidRPr="00BA3432" w:rsidRDefault="000B72E2">
            <w:pPr>
              <w:spacing w:line="276" w:lineRule="auto"/>
              <w:rPr>
                <w:ins w:id="21642" w:author="phuong vu" w:date="2018-11-15T23:14:00Z"/>
                <w:lang w:val="en-US"/>
                <w:rPrChange w:id="21643" w:author="phuong vu" w:date="2018-11-25T21:55:00Z">
                  <w:rPr>
                    <w:ins w:id="21644" w:author="phuong vu" w:date="2018-11-15T23:14:00Z"/>
                    <w:lang w:val="en-US"/>
                  </w:rPr>
                </w:rPrChange>
              </w:rPr>
              <w:pPrChange w:id="21645" w:author="phuong vu" w:date="2018-11-23T13:48:00Z">
                <w:pPr>
                  <w:spacing w:line="360" w:lineRule="auto"/>
                </w:pPr>
              </w:pPrChange>
            </w:pPr>
          </w:p>
        </w:tc>
      </w:tr>
      <w:tr w:rsidR="00565D22" w:rsidRPr="00BA3432" w14:paraId="01C73727" w14:textId="77777777" w:rsidTr="005A4BEF">
        <w:trPr>
          <w:ins w:id="21646" w:author="phuong vu" w:date="2018-11-21T22:08:00Z"/>
        </w:trPr>
        <w:tc>
          <w:tcPr>
            <w:tcW w:w="805" w:type="dxa"/>
          </w:tcPr>
          <w:p w14:paraId="0F8AC79C" w14:textId="529B757C" w:rsidR="00565D22" w:rsidRPr="00BA3432" w:rsidRDefault="00565D22">
            <w:pPr>
              <w:spacing w:line="276" w:lineRule="auto"/>
              <w:jc w:val="center"/>
              <w:rPr>
                <w:ins w:id="21647" w:author="phuong vu" w:date="2018-11-21T22:08:00Z"/>
                <w:lang w:val="en-US"/>
                <w:rPrChange w:id="21648" w:author="phuong vu" w:date="2018-11-25T21:55:00Z">
                  <w:rPr>
                    <w:ins w:id="21649" w:author="phuong vu" w:date="2018-11-21T22:08:00Z"/>
                    <w:lang w:val="en-US"/>
                  </w:rPr>
                </w:rPrChange>
              </w:rPr>
              <w:pPrChange w:id="21650" w:author="phuong vu" w:date="2018-11-23T13:48:00Z">
                <w:pPr>
                  <w:spacing w:line="360" w:lineRule="auto"/>
                  <w:jc w:val="center"/>
                </w:pPr>
              </w:pPrChange>
            </w:pPr>
            <w:ins w:id="21651" w:author="phuong vu" w:date="2018-11-21T22:08:00Z">
              <w:r w:rsidRPr="00BA3432">
                <w:rPr>
                  <w:lang w:val="en-US"/>
                  <w:rPrChange w:id="21652" w:author="phuong vu" w:date="2018-11-25T21:55:00Z">
                    <w:rPr>
                      <w:lang w:val="en-US"/>
                    </w:rPr>
                  </w:rPrChange>
                </w:rPr>
                <w:t>4</w:t>
              </w:r>
            </w:ins>
          </w:p>
        </w:tc>
        <w:tc>
          <w:tcPr>
            <w:tcW w:w="1980" w:type="dxa"/>
          </w:tcPr>
          <w:p w14:paraId="5A185C39" w14:textId="031C3925" w:rsidR="00565D22" w:rsidRPr="00BA3432" w:rsidRDefault="00565D22">
            <w:pPr>
              <w:spacing w:line="276" w:lineRule="auto"/>
              <w:rPr>
                <w:ins w:id="21653" w:author="phuong vu" w:date="2018-11-21T22:08:00Z"/>
                <w:lang w:val="en-US"/>
                <w:rPrChange w:id="21654" w:author="phuong vu" w:date="2018-11-25T21:55:00Z">
                  <w:rPr>
                    <w:ins w:id="21655" w:author="phuong vu" w:date="2018-11-21T22:08:00Z"/>
                    <w:lang w:val="en-US"/>
                  </w:rPr>
                </w:rPrChange>
              </w:rPr>
              <w:pPrChange w:id="21656" w:author="phuong vu" w:date="2018-11-23T13:48:00Z">
                <w:pPr>
                  <w:spacing w:line="360" w:lineRule="auto"/>
                </w:pPr>
              </w:pPrChange>
            </w:pPr>
            <w:ins w:id="21657" w:author="phuong vu" w:date="2018-11-21T22:08:00Z">
              <w:r w:rsidRPr="00BA3432">
                <w:rPr>
                  <w:lang w:val="en-US"/>
                  <w:rPrChange w:id="21658" w:author="phuong vu" w:date="2018-11-25T21:55:00Z">
                    <w:rPr>
                      <w:lang w:val="en-US"/>
                    </w:rPr>
                  </w:rPrChange>
                </w:rPr>
                <w:t>button</w:t>
              </w:r>
            </w:ins>
          </w:p>
        </w:tc>
        <w:tc>
          <w:tcPr>
            <w:tcW w:w="2970" w:type="dxa"/>
          </w:tcPr>
          <w:p w14:paraId="7396EB84" w14:textId="0D9CB0C2" w:rsidR="00565D22" w:rsidRPr="00BA3432" w:rsidRDefault="00565D22">
            <w:pPr>
              <w:spacing w:line="276" w:lineRule="auto"/>
              <w:rPr>
                <w:ins w:id="21659" w:author="phuong vu" w:date="2018-11-21T22:08:00Z"/>
                <w:lang w:val="en-US"/>
                <w:rPrChange w:id="21660" w:author="phuong vu" w:date="2018-11-25T21:55:00Z">
                  <w:rPr>
                    <w:ins w:id="21661" w:author="phuong vu" w:date="2018-11-21T22:08:00Z"/>
                    <w:lang w:val="en-US"/>
                  </w:rPr>
                </w:rPrChange>
              </w:rPr>
              <w:pPrChange w:id="21662" w:author="phuong vu" w:date="2018-11-23T13:48:00Z">
                <w:pPr>
                  <w:spacing w:line="360" w:lineRule="auto"/>
                </w:pPr>
              </w:pPrChange>
            </w:pPr>
            <w:ins w:id="21663" w:author="phuong vu" w:date="2018-11-21T22:08:00Z">
              <w:r w:rsidRPr="00BA3432">
                <w:rPr>
                  <w:lang w:val="en-US"/>
                  <w:rPrChange w:id="21664" w:author="phuong vu" w:date="2018-11-25T21:55:00Z">
                    <w:rPr>
                      <w:lang w:val="en-US"/>
                    </w:rPr>
                  </w:rPrChange>
                </w:rPr>
                <w:t>In h</w:t>
              </w:r>
            </w:ins>
            <w:ins w:id="21665" w:author="phuong vu" w:date="2018-11-21T22:09:00Z">
              <w:r w:rsidRPr="00BA3432">
                <w:rPr>
                  <w:lang w:val="en-US"/>
                  <w:rPrChange w:id="21666" w:author="phuong vu" w:date="2018-11-25T21:55:00Z">
                    <w:rPr>
                      <w:lang w:val="en-US"/>
                    </w:rPr>
                  </w:rPrChange>
                </w:rPr>
                <w:t>óa đơn</w:t>
              </w:r>
            </w:ins>
          </w:p>
        </w:tc>
        <w:tc>
          <w:tcPr>
            <w:tcW w:w="1266" w:type="dxa"/>
          </w:tcPr>
          <w:p w14:paraId="7FD62DF8" w14:textId="77777777" w:rsidR="00565D22" w:rsidRPr="00BA3432" w:rsidRDefault="00565D22">
            <w:pPr>
              <w:spacing w:line="276" w:lineRule="auto"/>
              <w:rPr>
                <w:ins w:id="21667" w:author="phuong vu" w:date="2018-11-21T22:08:00Z"/>
                <w:lang w:val="en-US"/>
                <w:rPrChange w:id="21668" w:author="phuong vu" w:date="2018-11-25T21:55:00Z">
                  <w:rPr>
                    <w:ins w:id="21669" w:author="phuong vu" w:date="2018-11-21T22:08:00Z"/>
                    <w:lang w:val="en-US"/>
                  </w:rPr>
                </w:rPrChange>
              </w:rPr>
              <w:pPrChange w:id="21670" w:author="phuong vu" w:date="2018-11-23T13:48:00Z">
                <w:pPr>
                  <w:spacing w:line="360" w:lineRule="auto"/>
                </w:pPr>
              </w:pPrChange>
            </w:pPr>
          </w:p>
        </w:tc>
        <w:tc>
          <w:tcPr>
            <w:tcW w:w="1756" w:type="dxa"/>
          </w:tcPr>
          <w:p w14:paraId="56AE8F95" w14:textId="77777777" w:rsidR="00565D22" w:rsidRPr="00BA3432" w:rsidRDefault="00565D22">
            <w:pPr>
              <w:spacing w:line="276" w:lineRule="auto"/>
              <w:rPr>
                <w:ins w:id="21671" w:author="phuong vu" w:date="2018-11-21T22:08:00Z"/>
                <w:lang w:val="en-US"/>
                <w:rPrChange w:id="21672" w:author="phuong vu" w:date="2018-11-25T21:55:00Z">
                  <w:rPr>
                    <w:ins w:id="21673" w:author="phuong vu" w:date="2018-11-21T22:08:00Z"/>
                    <w:lang w:val="en-US"/>
                  </w:rPr>
                </w:rPrChange>
              </w:rPr>
              <w:pPrChange w:id="21674" w:author="phuong vu" w:date="2018-11-23T13:48:00Z">
                <w:pPr>
                  <w:spacing w:line="360" w:lineRule="auto"/>
                </w:pPr>
              </w:pPrChange>
            </w:pPr>
          </w:p>
        </w:tc>
      </w:tr>
      <w:tr w:rsidR="00565D22" w:rsidRPr="00BA3432" w14:paraId="0DA67080" w14:textId="77777777" w:rsidTr="005A4BEF">
        <w:trPr>
          <w:ins w:id="21675" w:author="phuong vu" w:date="2018-11-21T22:08:00Z"/>
        </w:trPr>
        <w:tc>
          <w:tcPr>
            <w:tcW w:w="805" w:type="dxa"/>
          </w:tcPr>
          <w:p w14:paraId="6374A145" w14:textId="45368623" w:rsidR="00565D22" w:rsidRPr="00BA3432" w:rsidRDefault="00565D22">
            <w:pPr>
              <w:spacing w:line="276" w:lineRule="auto"/>
              <w:jc w:val="center"/>
              <w:rPr>
                <w:ins w:id="21676" w:author="phuong vu" w:date="2018-11-21T22:08:00Z"/>
                <w:lang w:val="en-US"/>
                <w:rPrChange w:id="21677" w:author="phuong vu" w:date="2018-11-25T21:55:00Z">
                  <w:rPr>
                    <w:ins w:id="21678" w:author="phuong vu" w:date="2018-11-21T22:08:00Z"/>
                    <w:lang w:val="en-US"/>
                  </w:rPr>
                </w:rPrChange>
              </w:rPr>
              <w:pPrChange w:id="21679" w:author="phuong vu" w:date="2018-11-23T13:48:00Z">
                <w:pPr>
                  <w:spacing w:line="360" w:lineRule="auto"/>
                  <w:jc w:val="center"/>
                </w:pPr>
              </w:pPrChange>
            </w:pPr>
            <w:ins w:id="21680" w:author="phuong vu" w:date="2018-11-21T22:08:00Z">
              <w:r w:rsidRPr="00BA3432">
                <w:rPr>
                  <w:lang w:val="en-US"/>
                  <w:rPrChange w:id="21681" w:author="phuong vu" w:date="2018-11-25T21:55:00Z">
                    <w:rPr>
                      <w:lang w:val="en-US"/>
                    </w:rPr>
                  </w:rPrChange>
                </w:rPr>
                <w:t>5</w:t>
              </w:r>
            </w:ins>
          </w:p>
        </w:tc>
        <w:tc>
          <w:tcPr>
            <w:tcW w:w="1980" w:type="dxa"/>
          </w:tcPr>
          <w:p w14:paraId="0C5BB0D5" w14:textId="68AEC86B" w:rsidR="00565D22" w:rsidRPr="00BA3432" w:rsidRDefault="00565D22">
            <w:pPr>
              <w:spacing w:line="276" w:lineRule="auto"/>
              <w:rPr>
                <w:ins w:id="21682" w:author="phuong vu" w:date="2018-11-21T22:08:00Z"/>
                <w:lang w:val="en-US"/>
                <w:rPrChange w:id="21683" w:author="phuong vu" w:date="2018-11-25T21:55:00Z">
                  <w:rPr>
                    <w:ins w:id="21684" w:author="phuong vu" w:date="2018-11-21T22:08:00Z"/>
                    <w:lang w:val="en-US"/>
                  </w:rPr>
                </w:rPrChange>
              </w:rPr>
              <w:pPrChange w:id="21685" w:author="phuong vu" w:date="2018-11-23T13:48:00Z">
                <w:pPr>
                  <w:spacing w:line="360" w:lineRule="auto"/>
                </w:pPr>
              </w:pPrChange>
            </w:pPr>
            <w:ins w:id="21686" w:author="phuong vu" w:date="2018-11-21T22:08:00Z">
              <w:r w:rsidRPr="00BA3432">
                <w:rPr>
                  <w:lang w:val="en-US"/>
                  <w:rPrChange w:id="21687" w:author="phuong vu" w:date="2018-11-25T21:55:00Z">
                    <w:rPr>
                      <w:lang w:val="en-US"/>
                    </w:rPr>
                  </w:rPrChange>
                </w:rPr>
                <w:t>button</w:t>
              </w:r>
            </w:ins>
          </w:p>
        </w:tc>
        <w:tc>
          <w:tcPr>
            <w:tcW w:w="2970" w:type="dxa"/>
          </w:tcPr>
          <w:p w14:paraId="349B89E9" w14:textId="26835B94" w:rsidR="00565D22" w:rsidRPr="00BA3432" w:rsidRDefault="00565D22">
            <w:pPr>
              <w:spacing w:line="276" w:lineRule="auto"/>
              <w:rPr>
                <w:ins w:id="21688" w:author="phuong vu" w:date="2018-11-21T22:08:00Z"/>
                <w:lang w:val="en-US"/>
                <w:rPrChange w:id="21689" w:author="phuong vu" w:date="2018-11-25T21:55:00Z">
                  <w:rPr>
                    <w:ins w:id="21690" w:author="phuong vu" w:date="2018-11-21T22:08:00Z"/>
                    <w:lang w:val="en-US"/>
                  </w:rPr>
                </w:rPrChange>
              </w:rPr>
              <w:pPrChange w:id="21691" w:author="phuong vu" w:date="2018-11-23T13:48:00Z">
                <w:pPr>
                  <w:spacing w:line="360" w:lineRule="auto"/>
                </w:pPr>
              </w:pPrChange>
            </w:pPr>
            <w:ins w:id="21692" w:author="phuong vu" w:date="2018-11-21T22:09:00Z">
              <w:r w:rsidRPr="00BA3432">
                <w:rPr>
                  <w:lang w:val="en-US"/>
                  <w:rPrChange w:id="21693" w:author="phuong vu" w:date="2018-11-25T21:55:00Z">
                    <w:rPr>
                      <w:lang w:val="en-US"/>
                    </w:rPr>
                  </w:rPrChange>
                </w:rPr>
                <w:t>Cập nhật thông tin hóa đơn</w:t>
              </w:r>
            </w:ins>
          </w:p>
        </w:tc>
        <w:tc>
          <w:tcPr>
            <w:tcW w:w="1266" w:type="dxa"/>
          </w:tcPr>
          <w:p w14:paraId="4E0681C4" w14:textId="77777777" w:rsidR="00565D22" w:rsidRPr="00BA3432" w:rsidRDefault="00565D22">
            <w:pPr>
              <w:spacing w:line="276" w:lineRule="auto"/>
              <w:rPr>
                <w:ins w:id="21694" w:author="phuong vu" w:date="2018-11-21T22:08:00Z"/>
                <w:lang w:val="en-US"/>
                <w:rPrChange w:id="21695" w:author="phuong vu" w:date="2018-11-25T21:55:00Z">
                  <w:rPr>
                    <w:ins w:id="21696" w:author="phuong vu" w:date="2018-11-21T22:08:00Z"/>
                    <w:lang w:val="en-US"/>
                  </w:rPr>
                </w:rPrChange>
              </w:rPr>
              <w:pPrChange w:id="21697" w:author="phuong vu" w:date="2018-11-23T13:48:00Z">
                <w:pPr>
                  <w:spacing w:line="360" w:lineRule="auto"/>
                </w:pPr>
              </w:pPrChange>
            </w:pPr>
          </w:p>
        </w:tc>
        <w:tc>
          <w:tcPr>
            <w:tcW w:w="1756" w:type="dxa"/>
          </w:tcPr>
          <w:p w14:paraId="6AAD1909" w14:textId="77777777" w:rsidR="00565D22" w:rsidRPr="00BA3432" w:rsidRDefault="00565D22">
            <w:pPr>
              <w:spacing w:line="276" w:lineRule="auto"/>
              <w:rPr>
                <w:ins w:id="21698" w:author="phuong vu" w:date="2018-11-21T22:08:00Z"/>
                <w:lang w:val="en-US"/>
                <w:rPrChange w:id="21699" w:author="phuong vu" w:date="2018-11-25T21:55:00Z">
                  <w:rPr>
                    <w:ins w:id="21700" w:author="phuong vu" w:date="2018-11-21T22:08:00Z"/>
                    <w:lang w:val="en-US"/>
                  </w:rPr>
                </w:rPrChange>
              </w:rPr>
              <w:pPrChange w:id="21701" w:author="phuong vu" w:date="2018-11-23T13:48:00Z">
                <w:pPr>
                  <w:spacing w:line="360" w:lineRule="auto"/>
                </w:pPr>
              </w:pPrChange>
            </w:pPr>
          </w:p>
        </w:tc>
      </w:tr>
      <w:tr w:rsidR="000B72E2" w:rsidRPr="00BA3432" w14:paraId="1D0B6967" w14:textId="77777777" w:rsidTr="005A4BEF">
        <w:trPr>
          <w:ins w:id="21702" w:author="phuong vu" w:date="2018-11-15T23:14:00Z"/>
        </w:trPr>
        <w:tc>
          <w:tcPr>
            <w:tcW w:w="805" w:type="dxa"/>
          </w:tcPr>
          <w:p w14:paraId="634F21FA" w14:textId="33836170" w:rsidR="000B72E2" w:rsidRPr="00BA3432" w:rsidRDefault="00565D22">
            <w:pPr>
              <w:spacing w:line="276" w:lineRule="auto"/>
              <w:jc w:val="center"/>
              <w:rPr>
                <w:ins w:id="21703" w:author="phuong vu" w:date="2018-11-15T23:14:00Z"/>
                <w:lang w:val="en-US"/>
                <w:rPrChange w:id="21704" w:author="phuong vu" w:date="2018-11-25T21:55:00Z">
                  <w:rPr>
                    <w:ins w:id="21705" w:author="phuong vu" w:date="2018-11-15T23:14:00Z"/>
                    <w:lang w:val="en-US"/>
                  </w:rPr>
                </w:rPrChange>
              </w:rPr>
              <w:pPrChange w:id="21706" w:author="phuong vu" w:date="2018-11-23T13:48:00Z">
                <w:pPr>
                  <w:spacing w:line="360" w:lineRule="auto"/>
                  <w:jc w:val="center"/>
                </w:pPr>
              </w:pPrChange>
            </w:pPr>
            <w:ins w:id="21707" w:author="phuong vu" w:date="2018-11-21T22:08:00Z">
              <w:r w:rsidRPr="00BA3432">
                <w:rPr>
                  <w:lang w:val="en-US"/>
                  <w:rPrChange w:id="21708" w:author="phuong vu" w:date="2018-11-25T21:55:00Z">
                    <w:rPr>
                      <w:lang w:val="en-US"/>
                    </w:rPr>
                  </w:rPrChange>
                </w:rPr>
                <w:t>6</w:t>
              </w:r>
            </w:ins>
          </w:p>
        </w:tc>
        <w:tc>
          <w:tcPr>
            <w:tcW w:w="1980" w:type="dxa"/>
          </w:tcPr>
          <w:p w14:paraId="6DD76B7A" w14:textId="77777777" w:rsidR="000B72E2" w:rsidRPr="00BA3432" w:rsidRDefault="000B72E2">
            <w:pPr>
              <w:spacing w:line="276" w:lineRule="auto"/>
              <w:rPr>
                <w:ins w:id="21709" w:author="phuong vu" w:date="2018-11-15T23:14:00Z"/>
                <w:lang w:val="en-US"/>
                <w:rPrChange w:id="21710" w:author="phuong vu" w:date="2018-11-25T21:55:00Z">
                  <w:rPr>
                    <w:ins w:id="21711" w:author="phuong vu" w:date="2018-11-15T23:14:00Z"/>
                    <w:lang w:val="en-US"/>
                  </w:rPr>
                </w:rPrChange>
              </w:rPr>
              <w:pPrChange w:id="21712" w:author="phuong vu" w:date="2018-11-23T13:48:00Z">
                <w:pPr>
                  <w:spacing w:line="360" w:lineRule="auto"/>
                </w:pPr>
              </w:pPrChange>
            </w:pPr>
            <w:ins w:id="21713" w:author="phuong vu" w:date="2018-11-15T23:14:00Z">
              <w:r w:rsidRPr="00BA3432">
                <w:rPr>
                  <w:lang w:val="en-US"/>
                  <w:rPrChange w:id="21714" w:author="phuong vu" w:date="2018-11-25T21:55:00Z">
                    <w:rPr>
                      <w:lang w:val="en-US"/>
                    </w:rPr>
                  </w:rPrChange>
                </w:rPr>
                <w:t>button</w:t>
              </w:r>
            </w:ins>
          </w:p>
        </w:tc>
        <w:tc>
          <w:tcPr>
            <w:tcW w:w="2970" w:type="dxa"/>
          </w:tcPr>
          <w:p w14:paraId="7C432A97" w14:textId="77777777" w:rsidR="000B72E2" w:rsidRPr="00BA3432" w:rsidRDefault="000B72E2">
            <w:pPr>
              <w:spacing w:line="276" w:lineRule="auto"/>
              <w:rPr>
                <w:ins w:id="21715" w:author="phuong vu" w:date="2018-11-15T23:14:00Z"/>
                <w:lang w:val="en-US"/>
                <w:rPrChange w:id="21716" w:author="phuong vu" w:date="2018-11-25T21:55:00Z">
                  <w:rPr>
                    <w:ins w:id="21717" w:author="phuong vu" w:date="2018-11-15T23:14:00Z"/>
                    <w:lang w:val="en-US"/>
                  </w:rPr>
                </w:rPrChange>
              </w:rPr>
              <w:pPrChange w:id="21718" w:author="phuong vu" w:date="2018-11-23T13:48:00Z">
                <w:pPr>
                  <w:spacing w:line="360" w:lineRule="auto"/>
                </w:pPr>
              </w:pPrChange>
            </w:pPr>
            <w:ins w:id="21719" w:author="phuong vu" w:date="2018-11-15T23:14:00Z">
              <w:r w:rsidRPr="00BA3432">
                <w:rPr>
                  <w:lang w:val="en-US"/>
                  <w:rPrChange w:id="21720" w:author="phuong vu" w:date="2018-11-25T21:55:00Z">
                    <w:rPr>
                      <w:lang w:val="en-US"/>
                    </w:rPr>
                  </w:rPrChange>
                </w:rPr>
                <w:t>Hoàn tất xử lí đơn hàng</w:t>
              </w:r>
            </w:ins>
          </w:p>
        </w:tc>
        <w:tc>
          <w:tcPr>
            <w:tcW w:w="1266" w:type="dxa"/>
          </w:tcPr>
          <w:p w14:paraId="37C5EC0D" w14:textId="77777777" w:rsidR="000B72E2" w:rsidRPr="00BA3432" w:rsidRDefault="000B72E2">
            <w:pPr>
              <w:spacing w:line="276" w:lineRule="auto"/>
              <w:jc w:val="left"/>
              <w:rPr>
                <w:ins w:id="21721" w:author="phuong vu" w:date="2018-11-15T23:14:00Z"/>
                <w:lang w:val="en-US"/>
                <w:rPrChange w:id="21722" w:author="phuong vu" w:date="2018-11-25T21:55:00Z">
                  <w:rPr>
                    <w:ins w:id="21723" w:author="phuong vu" w:date="2018-11-15T23:14:00Z"/>
                    <w:lang w:val="en-US"/>
                  </w:rPr>
                </w:rPrChange>
              </w:rPr>
              <w:pPrChange w:id="21724" w:author="phuong vu" w:date="2018-11-23T13:48:00Z">
                <w:pPr>
                  <w:spacing w:line="360" w:lineRule="auto"/>
                  <w:jc w:val="left"/>
                </w:pPr>
              </w:pPrChange>
            </w:pPr>
          </w:p>
        </w:tc>
        <w:tc>
          <w:tcPr>
            <w:tcW w:w="1756" w:type="dxa"/>
          </w:tcPr>
          <w:p w14:paraId="3EFD78AD" w14:textId="77777777" w:rsidR="000B72E2" w:rsidRPr="00BA3432" w:rsidRDefault="000B72E2">
            <w:pPr>
              <w:spacing w:line="276" w:lineRule="auto"/>
              <w:rPr>
                <w:ins w:id="21725" w:author="phuong vu" w:date="2018-11-15T23:14:00Z"/>
                <w:lang w:val="en-US"/>
                <w:rPrChange w:id="21726" w:author="phuong vu" w:date="2018-11-25T21:55:00Z">
                  <w:rPr>
                    <w:ins w:id="21727" w:author="phuong vu" w:date="2018-11-15T23:14:00Z"/>
                    <w:lang w:val="en-US"/>
                  </w:rPr>
                </w:rPrChange>
              </w:rPr>
              <w:pPrChange w:id="21728" w:author="phuong vu" w:date="2018-11-23T13:48:00Z">
                <w:pPr>
                  <w:spacing w:line="360" w:lineRule="auto"/>
                </w:pPr>
              </w:pPrChange>
            </w:pPr>
          </w:p>
        </w:tc>
      </w:tr>
      <w:tr w:rsidR="000B72E2" w:rsidRPr="00BA3432" w14:paraId="70EB5D42" w14:textId="77777777" w:rsidTr="005A4BEF">
        <w:trPr>
          <w:ins w:id="21729" w:author="phuong vu" w:date="2018-11-15T23:14:00Z"/>
        </w:trPr>
        <w:tc>
          <w:tcPr>
            <w:tcW w:w="805" w:type="dxa"/>
          </w:tcPr>
          <w:p w14:paraId="59D7651D" w14:textId="2B982580" w:rsidR="000B72E2" w:rsidRPr="00BA3432" w:rsidRDefault="00565D22">
            <w:pPr>
              <w:spacing w:line="276" w:lineRule="auto"/>
              <w:jc w:val="center"/>
              <w:rPr>
                <w:ins w:id="21730" w:author="phuong vu" w:date="2018-11-15T23:14:00Z"/>
                <w:lang w:val="en-US"/>
                <w:rPrChange w:id="21731" w:author="phuong vu" w:date="2018-11-25T21:55:00Z">
                  <w:rPr>
                    <w:ins w:id="21732" w:author="phuong vu" w:date="2018-11-15T23:14:00Z"/>
                    <w:lang w:val="en-US"/>
                  </w:rPr>
                </w:rPrChange>
              </w:rPr>
              <w:pPrChange w:id="21733" w:author="phuong vu" w:date="2018-11-23T13:48:00Z">
                <w:pPr>
                  <w:spacing w:line="360" w:lineRule="auto"/>
                  <w:jc w:val="center"/>
                </w:pPr>
              </w:pPrChange>
            </w:pPr>
            <w:ins w:id="21734" w:author="phuong vu" w:date="2018-11-21T22:08:00Z">
              <w:r w:rsidRPr="00BA3432">
                <w:rPr>
                  <w:lang w:val="en-US"/>
                  <w:rPrChange w:id="21735" w:author="phuong vu" w:date="2018-11-25T21:55:00Z">
                    <w:rPr>
                      <w:lang w:val="en-US"/>
                    </w:rPr>
                  </w:rPrChange>
                </w:rPr>
                <w:t>7</w:t>
              </w:r>
            </w:ins>
          </w:p>
        </w:tc>
        <w:tc>
          <w:tcPr>
            <w:tcW w:w="1980" w:type="dxa"/>
          </w:tcPr>
          <w:p w14:paraId="374EFB6D" w14:textId="77777777" w:rsidR="000B72E2" w:rsidRPr="00BA3432" w:rsidRDefault="000B72E2">
            <w:pPr>
              <w:spacing w:line="276" w:lineRule="auto"/>
              <w:rPr>
                <w:ins w:id="21736" w:author="phuong vu" w:date="2018-11-15T23:14:00Z"/>
                <w:lang w:val="en-US"/>
                <w:rPrChange w:id="21737" w:author="phuong vu" w:date="2018-11-25T21:55:00Z">
                  <w:rPr>
                    <w:ins w:id="21738" w:author="phuong vu" w:date="2018-11-15T23:14:00Z"/>
                    <w:lang w:val="en-US"/>
                  </w:rPr>
                </w:rPrChange>
              </w:rPr>
              <w:pPrChange w:id="21739" w:author="phuong vu" w:date="2018-11-23T13:48:00Z">
                <w:pPr>
                  <w:spacing w:line="360" w:lineRule="auto"/>
                </w:pPr>
              </w:pPrChange>
            </w:pPr>
            <w:ins w:id="21740" w:author="phuong vu" w:date="2018-11-15T23:14:00Z">
              <w:r w:rsidRPr="00BA3432">
                <w:rPr>
                  <w:lang w:val="en-US"/>
                  <w:rPrChange w:id="21741" w:author="phuong vu" w:date="2018-11-25T21:55:00Z">
                    <w:rPr>
                      <w:lang w:val="en-US"/>
                    </w:rPr>
                  </w:rPrChange>
                </w:rPr>
                <w:t>button</w:t>
              </w:r>
            </w:ins>
          </w:p>
        </w:tc>
        <w:tc>
          <w:tcPr>
            <w:tcW w:w="2970" w:type="dxa"/>
          </w:tcPr>
          <w:p w14:paraId="6C106208" w14:textId="77777777" w:rsidR="000B72E2" w:rsidRPr="00BA3432" w:rsidRDefault="000B72E2">
            <w:pPr>
              <w:spacing w:line="276" w:lineRule="auto"/>
              <w:rPr>
                <w:ins w:id="21742" w:author="phuong vu" w:date="2018-11-15T23:14:00Z"/>
                <w:lang w:val="en-US"/>
                <w:rPrChange w:id="21743" w:author="phuong vu" w:date="2018-11-25T21:55:00Z">
                  <w:rPr>
                    <w:ins w:id="21744" w:author="phuong vu" w:date="2018-11-15T23:14:00Z"/>
                    <w:lang w:val="en-US"/>
                  </w:rPr>
                </w:rPrChange>
              </w:rPr>
              <w:pPrChange w:id="21745" w:author="phuong vu" w:date="2018-11-23T13:48:00Z">
                <w:pPr>
                  <w:spacing w:line="360" w:lineRule="auto"/>
                </w:pPr>
              </w:pPrChange>
            </w:pPr>
            <w:ins w:id="21746" w:author="phuong vu" w:date="2018-11-15T23:14:00Z">
              <w:r w:rsidRPr="00BA3432">
                <w:rPr>
                  <w:lang w:val="en-US"/>
                  <w:rPrChange w:id="21747" w:author="phuong vu" w:date="2018-11-25T21:55:00Z">
                    <w:rPr>
                      <w:lang w:val="en-US"/>
                    </w:rPr>
                  </w:rPrChange>
                </w:rPr>
                <w:t>Quay lại trang trước</w:t>
              </w:r>
            </w:ins>
          </w:p>
        </w:tc>
        <w:tc>
          <w:tcPr>
            <w:tcW w:w="1266" w:type="dxa"/>
          </w:tcPr>
          <w:p w14:paraId="4B8DBA27" w14:textId="77777777" w:rsidR="000B72E2" w:rsidRPr="00BA3432" w:rsidRDefault="000B72E2">
            <w:pPr>
              <w:spacing w:line="276" w:lineRule="auto"/>
              <w:jc w:val="left"/>
              <w:rPr>
                <w:ins w:id="21748" w:author="phuong vu" w:date="2018-11-15T23:14:00Z"/>
                <w:lang w:val="en-US"/>
                <w:rPrChange w:id="21749" w:author="phuong vu" w:date="2018-11-25T21:55:00Z">
                  <w:rPr>
                    <w:ins w:id="21750" w:author="phuong vu" w:date="2018-11-15T23:14:00Z"/>
                    <w:lang w:val="en-US"/>
                  </w:rPr>
                </w:rPrChange>
              </w:rPr>
              <w:pPrChange w:id="21751" w:author="phuong vu" w:date="2018-11-23T13:48:00Z">
                <w:pPr>
                  <w:spacing w:line="360" w:lineRule="auto"/>
                  <w:jc w:val="left"/>
                </w:pPr>
              </w:pPrChange>
            </w:pPr>
          </w:p>
        </w:tc>
        <w:tc>
          <w:tcPr>
            <w:tcW w:w="1756" w:type="dxa"/>
          </w:tcPr>
          <w:p w14:paraId="172B3DB7" w14:textId="77777777" w:rsidR="000B72E2" w:rsidRPr="00BA3432" w:rsidRDefault="000B72E2">
            <w:pPr>
              <w:spacing w:line="276" w:lineRule="auto"/>
              <w:rPr>
                <w:ins w:id="21752" w:author="phuong vu" w:date="2018-11-15T23:14:00Z"/>
                <w:lang w:val="en-US"/>
                <w:rPrChange w:id="21753" w:author="phuong vu" w:date="2018-11-25T21:55:00Z">
                  <w:rPr>
                    <w:ins w:id="21754" w:author="phuong vu" w:date="2018-11-15T23:14:00Z"/>
                    <w:lang w:val="en-US"/>
                  </w:rPr>
                </w:rPrChange>
              </w:rPr>
              <w:pPrChange w:id="21755" w:author="phuong vu" w:date="2018-11-23T13:48:00Z">
                <w:pPr>
                  <w:spacing w:line="360" w:lineRule="auto"/>
                </w:pPr>
              </w:pPrChange>
            </w:pPr>
          </w:p>
        </w:tc>
      </w:tr>
    </w:tbl>
    <w:p w14:paraId="72CDF5F4" w14:textId="77777777" w:rsidR="000B72E2" w:rsidRPr="00BA3432" w:rsidRDefault="000B72E2">
      <w:pPr>
        <w:spacing w:line="276" w:lineRule="auto"/>
        <w:rPr>
          <w:lang w:val="en-US"/>
          <w:rPrChange w:id="21756" w:author="phuong vu" w:date="2018-11-25T21:55:00Z">
            <w:rPr>
              <w:lang w:val="en-US"/>
            </w:rPr>
          </w:rPrChange>
        </w:rPr>
        <w:pPrChange w:id="21757" w:author="phuong vu" w:date="2018-11-23T13:48:00Z">
          <w:pPr>
            <w:pStyle w:val="Heading6"/>
          </w:pPr>
        </w:pPrChange>
      </w:pPr>
    </w:p>
    <w:p w14:paraId="3625AAC2" w14:textId="6F62AB3A" w:rsidR="00070C2F" w:rsidRPr="00BA3432" w:rsidRDefault="00070C2F">
      <w:pPr>
        <w:pStyle w:val="Heading6"/>
        <w:spacing w:line="276" w:lineRule="auto"/>
        <w:rPr>
          <w:ins w:id="21758" w:author="phuong vu" w:date="2018-11-21T21:52:00Z"/>
          <w:rFonts w:cstheme="majorHAnsi"/>
          <w:lang w:val="en-US"/>
          <w:rPrChange w:id="21759" w:author="phuong vu" w:date="2018-11-25T21:55:00Z">
            <w:rPr>
              <w:ins w:id="21760" w:author="phuong vu" w:date="2018-11-21T21:52:00Z"/>
              <w:lang w:val="en-US"/>
            </w:rPr>
          </w:rPrChange>
        </w:rPr>
        <w:pPrChange w:id="21761" w:author="phuong vu" w:date="2018-11-23T13:48:00Z">
          <w:pPr>
            <w:pStyle w:val="Heading6"/>
          </w:pPr>
        </w:pPrChange>
      </w:pPr>
      <w:r w:rsidRPr="00BA3432">
        <w:rPr>
          <w:rFonts w:cstheme="majorHAnsi"/>
          <w:lang w:val="en-US"/>
          <w:rPrChange w:id="21762"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RPr="00BA3432" w14:paraId="2ED71E95" w14:textId="77777777" w:rsidTr="00565D22">
        <w:trPr>
          <w:ins w:id="21763" w:author="phuong vu" w:date="2018-11-21T21:52:00Z"/>
        </w:trPr>
        <w:tc>
          <w:tcPr>
            <w:tcW w:w="805" w:type="dxa"/>
            <w:vMerge w:val="restart"/>
            <w:vAlign w:val="center"/>
          </w:tcPr>
          <w:p w14:paraId="08E3B283" w14:textId="77777777" w:rsidR="00D225CD" w:rsidRPr="00BA3432" w:rsidRDefault="00D225CD">
            <w:pPr>
              <w:spacing w:line="276" w:lineRule="auto"/>
              <w:jc w:val="center"/>
              <w:rPr>
                <w:ins w:id="21764" w:author="phuong vu" w:date="2018-11-21T21:52:00Z"/>
                <w:b/>
                <w:lang w:val="en-US"/>
                <w:rPrChange w:id="21765" w:author="phuong vu" w:date="2018-11-25T21:55:00Z">
                  <w:rPr>
                    <w:ins w:id="21766" w:author="phuong vu" w:date="2018-11-21T21:52:00Z"/>
                    <w:b/>
                    <w:lang w:val="en-US"/>
                  </w:rPr>
                </w:rPrChange>
              </w:rPr>
              <w:pPrChange w:id="21767" w:author="phuong vu" w:date="2018-11-23T13:48:00Z">
                <w:pPr>
                  <w:spacing w:line="360" w:lineRule="auto"/>
                  <w:jc w:val="center"/>
                </w:pPr>
              </w:pPrChange>
            </w:pPr>
            <w:ins w:id="21768" w:author="phuong vu" w:date="2018-11-21T21:52:00Z">
              <w:r w:rsidRPr="00BA3432">
                <w:rPr>
                  <w:b/>
                  <w:lang w:val="en-US"/>
                  <w:rPrChange w:id="21769" w:author="phuong vu" w:date="2018-11-25T21:55:00Z">
                    <w:rPr>
                      <w:b/>
                      <w:lang w:val="en-US"/>
                    </w:rPr>
                  </w:rPrChange>
                </w:rPr>
                <w:t>STT</w:t>
              </w:r>
            </w:ins>
          </w:p>
        </w:tc>
        <w:tc>
          <w:tcPr>
            <w:tcW w:w="2120" w:type="dxa"/>
            <w:vMerge w:val="restart"/>
            <w:vAlign w:val="center"/>
          </w:tcPr>
          <w:p w14:paraId="224410AD" w14:textId="77777777" w:rsidR="00D225CD" w:rsidRPr="00BA3432" w:rsidRDefault="00D225CD">
            <w:pPr>
              <w:spacing w:line="276" w:lineRule="auto"/>
              <w:jc w:val="center"/>
              <w:rPr>
                <w:ins w:id="21770" w:author="phuong vu" w:date="2018-11-21T21:52:00Z"/>
                <w:b/>
                <w:lang w:val="en-US"/>
                <w:rPrChange w:id="21771" w:author="phuong vu" w:date="2018-11-25T21:55:00Z">
                  <w:rPr>
                    <w:ins w:id="21772" w:author="phuong vu" w:date="2018-11-21T21:52:00Z"/>
                    <w:b/>
                    <w:lang w:val="en-US"/>
                  </w:rPr>
                </w:rPrChange>
              </w:rPr>
              <w:pPrChange w:id="21773" w:author="phuong vu" w:date="2018-11-23T13:48:00Z">
                <w:pPr>
                  <w:spacing w:line="360" w:lineRule="auto"/>
                  <w:jc w:val="center"/>
                </w:pPr>
              </w:pPrChange>
            </w:pPr>
            <w:ins w:id="21774" w:author="phuong vu" w:date="2018-11-21T21:52:00Z">
              <w:r w:rsidRPr="00BA3432">
                <w:rPr>
                  <w:b/>
                  <w:lang w:val="en-US"/>
                  <w:rPrChange w:id="21775" w:author="phuong vu" w:date="2018-11-25T21:55:00Z">
                    <w:rPr>
                      <w:b/>
                      <w:lang w:val="en-US"/>
                    </w:rPr>
                  </w:rPrChange>
                </w:rPr>
                <w:t>Tên bảng/</w:t>
              </w:r>
            </w:ins>
          </w:p>
          <w:p w14:paraId="28408275" w14:textId="77777777" w:rsidR="00D225CD" w:rsidRPr="00BA3432" w:rsidRDefault="00D225CD">
            <w:pPr>
              <w:spacing w:line="276" w:lineRule="auto"/>
              <w:jc w:val="center"/>
              <w:rPr>
                <w:ins w:id="21776" w:author="phuong vu" w:date="2018-11-21T21:52:00Z"/>
                <w:b/>
                <w:lang w:val="en-US"/>
                <w:rPrChange w:id="21777" w:author="phuong vu" w:date="2018-11-25T21:55:00Z">
                  <w:rPr>
                    <w:ins w:id="21778" w:author="phuong vu" w:date="2018-11-21T21:52:00Z"/>
                    <w:b/>
                    <w:lang w:val="en-US"/>
                  </w:rPr>
                </w:rPrChange>
              </w:rPr>
              <w:pPrChange w:id="21779" w:author="phuong vu" w:date="2018-11-23T13:48:00Z">
                <w:pPr>
                  <w:spacing w:line="360" w:lineRule="auto"/>
                  <w:jc w:val="center"/>
                </w:pPr>
              </w:pPrChange>
            </w:pPr>
            <w:ins w:id="21780" w:author="phuong vu" w:date="2018-11-21T21:52:00Z">
              <w:r w:rsidRPr="00BA3432">
                <w:rPr>
                  <w:b/>
                  <w:lang w:val="en-US"/>
                  <w:rPrChange w:id="21781" w:author="phuong vu" w:date="2018-11-25T21:55:00Z">
                    <w:rPr>
                      <w:b/>
                      <w:lang w:val="en-US"/>
                    </w:rPr>
                  </w:rPrChange>
                </w:rPr>
                <w:t>Cấu trúc dữ liệu</w:t>
              </w:r>
            </w:ins>
          </w:p>
        </w:tc>
        <w:tc>
          <w:tcPr>
            <w:tcW w:w="5852" w:type="dxa"/>
            <w:gridSpan w:val="4"/>
            <w:vAlign w:val="center"/>
          </w:tcPr>
          <w:p w14:paraId="4DD99287" w14:textId="77777777" w:rsidR="00D225CD" w:rsidRPr="00BA3432" w:rsidRDefault="00D225CD">
            <w:pPr>
              <w:spacing w:line="276" w:lineRule="auto"/>
              <w:jc w:val="center"/>
              <w:rPr>
                <w:ins w:id="21782" w:author="phuong vu" w:date="2018-11-21T21:52:00Z"/>
                <w:b/>
                <w:lang w:val="en-US"/>
                <w:rPrChange w:id="21783" w:author="phuong vu" w:date="2018-11-25T21:55:00Z">
                  <w:rPr>
                    <w:ins w:id="21784" w:author="phuong vu" w:date="2018-11-21T21:52:00Z"/>
                    <w:b/>
                    <w:lang w:val="en-US"/>
                  </w:rPr>
                </w:rPrChange>
              </w:rPr>
              <w:pPrChange w:id="21785" w:author="phuong vu" w:date="2018-11-23T13:48:00Z">
                <w:pPr>
                  <w:spacing w:line="360" w:lineRule="auto"/>
                  <w:jc w:val="center"/>
                </w:pPr>
              </w:pPrChange>
            </w:pPr>
            <w:ins w:id="21786" w:author="phuong vu" w:date="2018-11-21T21:52:00Z">
              <w:r w:rsidRPr="00BA3432">
                <w:rPr>
                  <w:b/>
                  <w:lang w:val="en-US"/>
                  <w:rPrChange w:id="21787" w:author="phuong vu" w:date="2018-11-25T21:55:00Z">
                    <w:rPr>
                      <w:b/>
                      <w:lang w:val="en-US"/>
                    </w:rPr>
                  </w:rPrChange>
                </w:rPr>
                <w:t>Phương thức</w:t>
              </w:r>
            </w:ins>
          </w:p>
        </w:tc>
      </w:tr>
      <w:tr w:rsidR="00D225CD" w:rsidRPr="00BA3432" w14:paraId="0ADEC055" w14:textId="77777777" w:rsidTr="00565D22">
        <w:trPr>
          <w:ins w:id="21788" w:author="phuong vu" w:date="2018-11-21T21:52:00Z"/>
        </w:trPr>
        <w:tc>
          <w:tcPr>
            <w:tcW w:w="805" w:type="dxa"/>
            <w:vMerge/>
            <w:vAlign w:val="center"/>
          </w:tcPr>
          <w:p w14:paraId="0DBD164B" w14:textId="77777777" w:rsidR="00D225CD" w:rsidRPr="00BA3432" w:rsidRDefault="00D225CD">
            <w:pPr>
              <w:spacing w:line="276" w:lineRule="auto"/>
              <w:jc w:val="center"/>
              <w:rPr>
                <w:ins w:id="21789" w:author="phuong vu" w:date="2018-11-21T21:52:00Z"/>
                <w:b/>
                <w:lang w:val="en-US"/>
                <w:rPrChange w:id="21790" w:author="phuong vu" w:date="2018-11-25T21:55:00Z">
                  <w:rPr>
                    <w:ins w:id="21791" w:author="phuong vu" w:date="2018-11-21T21:52:00Z"/>
                    <w:b/>
                    <w:lang w:val="en-US"/>
                  </w:rPr>
                </w:rPrChange>
              </w:rPr>
              <w:pPrChange w:id="21792" w:author="phuong vu" w:date="2018-11-23T13:48:00Z">
                <w:pPr>
                  <w:spacing w:line="360" w:lineRule="auto"/>
                  <w:jc w:val="center"/>
                </w:pPr>
              </w:pPrChange>
            </w:pPr>
          </w:p>
        </w:tc>
        <w:tc>
          <w:tcPr>
            <w:tcW w:w="2120" w:type="dxa"/>
            <w:vMerge/>
            <w:vAlign w:val="center"/>
          </w:tcPr>
          <w:p w14:paraId="2A0CFEC2" w14:textId="77777777" w:rsidR="00D225CD" w:rsidRPr="00BA3432" w:rsidRDefault="00D225CD">
            <w:pPr>
              <w:spacing w:line="276" w:lineRule="auto"/>
              <w:jc w:val="center"/>
              <w:rPr>
                <w:ins w:id="21793" w:author="phuong vu" w:date="2018-11-21T21:52:00Z"/>
                <w:b/>
                <w:lang w:val="en-US"/>
                <w:rPrChange w:id="21794" w:author="phuong vu" w:date="2018-11-25T21:55:00Z">
                  <w:rPr>
                    <w:ins w:id="21795" w:author="phuong vu" w:date="2018-11-21T21:52:00Z"/>
                    <w:b/>
                    <w:lang w:val="en-US"/>
                  </w:rPr>
                </w:rPrChange>
              </w:rPr>
              <w:pPrChange w:id="21796" w:author="phuong vu" w:date="2018-11-23T13:48:00Z">
                <w:pPr>
                  <w:spacing w:line="360" w:lineRule="auto"/>
                  <w:jc w:val="center"/>
                </w:pPr>
              </w:pPrChange>
            </w:pPr>
          </w:p>
        </w:tc>
        <w:tc>
          <w:tcPr>
            <w:tcW w:w="1463" w:type="dxa"/>
            <w:vAlign w:val="center"/>
          </w:tcPr>
          <w:p w14:paraId="4F962534" w14:textId="77777777" w:rsidR="00D225CD" w:rsidRPr="00BA3432" w:rsidRDefault="00D225CD">
            <w:pPr>
              <w:spacing w:line="276" w:lineRule="auto"/>
              <w:jc w:val="center"/>
              <w:rPr>
                <w:ins w:id="21797" w:author="phuong vu" w:date="2018-11-21T21:52:00Z"/>
                <w:b/>
                <w:lang w:val="en-US"/>
                <w:rPrChange w:id="21798" w:author="phuong vu" w:date="2018-11-25T21:55:00Z">
                  <w:rPr>
                    <w:ins w:id="21799" w:author="phuong vu" w:date="2018-11-21T21:52:00Z"/>
                    <w:b/>
                    <w:lang w:val="en-US"/>
                  </w:rPr>
                </w:rPrChange>
              </w:rPr>
              <w:pPrChange w:id="21800" w:author="phuong vu" w:date="2018-11-23T13:48:00Z">
                <w:pPr>
                  <w:spacing w:line="360" w:lineRule="auto"/>
                  <w:jc w:val="center"/>
                </w:pPr>
              </w:pPrChange>
            </w:pPr>
            <w:ins w:id="21801" w:author="phuong vu" w:date="2018-11-21T21:52:00Z">
              <w:r w:rsidRPr="00BA3432">
                <w:rPr>
                  <w:b/>
                  <w:lang w:val="en-US"/>
                  <w:rPrChange w:id="21802" w:author="phuong vu" w:date="2018-11-25T21:55:00Z">
                    <w:rPr>
                      <w:b/>
                      <w:lang w:val="en-US"/>
                    </w:rPr>
                  </w:rPrChange>
                </w:rPr>
                <w:t>Thêm</w:t>
              </w:r>
            </w:ins>
          </w:p>
        </w:tc>
        <w:tc>
          <w:tcPr>
            <w:tcW w:w="1463" w:type="dxa"/>
            <w:vAlign w:val="center"/>
          </w:tcPr>
          <w:p w14:paraId="4E1E15BB" w14:textId="77777777" w:rsidR="00D225CD" w:rsidRPr="00BA3432" w:rsidRDefault="00D225CD">
            <w:pPr>
              <w:spacing w:line="276" w:lineRule="auto"/>
              <w:jc w:val="center"/>
              <w:rPr>
                <w:ins w:id="21803" w:author="phuong vu" w:date="2018-11-21T21:52:00Z"/>
                <w:b/>
                <w:lang w:val="en-US"/>
                <w:rPrChange w:id="21804" w:author="phuong vu" w:date="2018-11-25T21:55:00Z">
                  <w:rPr>
                    <w:ins w:id="21805" w:author="phuong vu" w:date="2018-11-21T21:52:00Z"/>
                    <w:b/>
                    <w:lang w:val="en-US"/>
                  </w:rPr>
                </w:rPrChange>
              </w:rPr>
              <w:pPrChange w:id="21806" w:author="phuong vu" w:date="2018-11-23T13:48:00Z">
                <w:pPr>
                  <w:spacing w:line="360" w:lineRule="auto"/>
                  <w:jc w:val="center"/>
                </w:pPr>
              </w:pPrChange>
            </w:pPr>
            <w:ins w:id="21807" w:author="phuong vu" w:date="2018-11-21T21:52:00Z">
              <w:r w:rsidRPr="00BA3432">
                <w:rPr>
                  <w:b/>
                  <w:lang w:val="en-US"/>
                  <w:rPrChange w:id="21808" w:author="phuong vu" w:date="2018-11-25T21:55:00Z">
                    <w:rPr>
                      <w:b/>
                      <w:lang w:val="en-US"/>
                    </w:rPr>
                  </w:rPrChange>
                </w:rPr>
                <w:t>Sửa</w:t>
              </w:r>
            </w:ins>
          </w:p>
        </w:tc>
        <w:tc>
          <w:tcPr>
            <w:tcW w:w="1463" w:type="dxa"/>
            <w:vAlign w:val="center"/>
          </w:tcPr>
          <w:p w14:paraId="7334789A" w14:textId="77777777" w:rsidR="00D225CD" w:rsidRPr="00BA3432" w:rsidRDefault="00D225CD">
            <w:pPr>
              <w:spacing w:line="276" w:lineRule="auto"/>
              <w:jc w:val="center"/>
              <w:rPr>
                <w:ins w:id="21809" w:author="phuong vu" w:date="2018-11-21T21:52:00Z"/>
                <w:b/>
                <w:lang w:val="en-US"/>
                <w:rPrChange w:id="21810" w:author="phuong vu" w:date="2018-11-25T21:55:00Z">
                  <w:rPr>
                    <w:ins w:id="21811" w:author="phuong vu" w:date="2018-11-21T21:52:00Z"/>
                    <w:b/>
                    <w:lang w:val="en-US"/>
                  </w:rPr>
                </w:rPrChange>
              </w:rPr>
              <w:pPrChange w:id="21812" w:author="phuong vu" w:date="2018-11-23T13:48:00Z">
                <w:pPr>
                  <w:spacing w:line="360" w:lineRule="auto"/>
                  <w:jc w:val="center"/>
                </w:pPr>
              </w:pPrChange>
            </w:pPr>
            <w:ins w:id="21813" w:author="phuong vu" w:date="2018-11-21T21:52:00Z">
              <w:r w:rsidRPr="00BA3432">
                <w:rPr>
                  <w:b/>
                  <w:lang w:val="en-US"/>
                  <w:rPrChange w:id="21814" w:author="phuong vu" w:date="2018-11-25T21:55:00Z">
                    <w:rPr>
                      <w:b/>
                      <w:lang w:val="en-US"/>
                    </w:rPr>
                  </w:rPrChange>
                </w:rPr>
                <w:t>Xóa</w:t>
              </w:r>
            </w:ins>
          </w:p>
        </w:tc>
        <w:tc>
          <w:tcPr>
            <w:tcW w:w="1463" w:type="dxa"/>
            <w:vAlign w:val="center"/>
          </w:tcPr>
          <w:p w14:paraId="3F03ABB3" w14:textId="77777777" w:rsidR="00D225CD" w:rsidRPr="00BA3432" w:rsidRDefault="00D225CD">
            <w:pPr>
              <w:spacing w:line="276" w:lineRule="auto"/>
              <w:jc w:val="center"/>
              <w:rPr>
                <w:ins w:id="21815" w:author="phuong vu" w:date="2018-11-21T21:52:00Z"/>
                <w:b/>
                <w:lang w:val="en-US"/>
                <w:rPrChange w:id="21816" w:author="phuong vu" w:date="2018-11-25T21:55:00Z">
                  <w:rPr>
                    <w:ins w:id="21817" w:author="phuong vu" w:date="2018-11-21T21:52:00Z"/>
                    <w:b/>
                    <w:lang w:val="en-US"/>
                  </w:rPr>
                </w:rPrChange>
              </w:rPr>
              <w:pPrChange w:id="21818" w:author="phuong vu" w:date="2018-11-23T13:48:00Z">
                <w:pPr>
                  <w:spacing w:line="360" w:lineRule="auto"/>
                  <w:jc w:val="center"/>
                </w:pPr>
              </w:pPrChange>
            </w:pPr>
            <w:ins w:id="21819" w:author="phuong vu" w:date="2018-11-21T21:52:00Z">
              <w:r w:rsidRPr="00BA3432">
                <w:rPr>
                  <w:b/>
                  <w:lang w:val="en-US"/>
                  <w:rPrChange w:id="21820" w:author="phuong vu" w:date="2018-11-25T21:55:00Z">
                    <w:rPr>
                      <w:b/>
                      <w:lang w:val="en-US"/>
                    </w:rPr>
                  </w:rPrChange>
                </w:rPr>
                <w:t>Truy vấn</w:t>
              </w:r>
            </w:ins>
          </w:p>
        </w:tc>
      </w:tr>
      <w:tr w:rsidR="00D225CD" w:rsidRPr="00BA3432" w14:paraId="5B4B02F0" w14:textId="77777777" w:rsidTr="00565D22">
        <w:trPr>
          <w:ins w:id="21821" w:author="phuong vu" w:date="2018-11-21T21:52:00Z"/>
        </w:trPr>
        <w:tc>
          <w:tcPr>
            <w:tcW w:w="805" w:type="dxa"/>
          </w:tcPr>
          <w:p w14:paraId="1E85293D" w14:textId="77777777" w:rsidR="00D225CD" w:rsidRPr="00BA3432" w:rsidRDefault="00D225CD">
            <w:pPr>
              <w:spacing w:line="276" w:lineRule="auto"/>
              <w:jc w:val="center"/>
              <w:rPr>
                <w:ins w:id="21822" w:author="phuong vu" w:date="2018-11-21T21:52:00Z"/>
                <w:lang w:val="en-US"/>
                <w:rPrChange w:id="21823" w:author="phuong vu" w:date="2018-11-25T21:55:00Z">
                  <w:rPr>
                    <w:ins w:id="21824" w:author="phuong vu" w:date="2018-11-21T21:52:00Z"/>
                    <w:lang w:val="en-US"/>
                  </w:rPr>
                </w:rPrChange>
              </w:rPr>
              <w:pPrChange w:id="21825" w:author="phuong vu" w:date="2018-11-23T13:48:00Z">
                <w:pPr>
                  <w:spacing w:line="360" w:lineRule="auto"/>
                  <w:jc w:val="center"/>
                </w:pPr>
              </w:pPrChange>
            </w:pPr>
            <w:ins w:id="21826" w:author="phuong vu" w:date="2018-11-21T21:52:00Z">
              <w:r w:rsidRPr="00BA3432">
                <w:rPr>
                  <w:lang w:val="en-US"/>
                  <w:rPrChange w:id="21827" w:author="phuong vu" w:date="2018-11-25T21:55:00Z">
                    <w:rPr>
                      <w:lang w:val="en-US"/>
                    </w:rPr>
                  </w:rPrChange>
                </w:rPr>
                <w:t>1</w:t>
              </w:r>
            </w:ins>
          </w:p>
        </w:tc>
        <w:tc>
          <w:tcPr>
            <w:tcW w:w="2120" w:type="dxa"/>
          </w:tcPr>
          <w:p w14:paraId="758BD103" w14:textId="77777777" w:rsidR="00D225CD" w:rsidRPr="00BA3432" w:rsidRDefault="00D225CD">
            <w:pPr>
              <w:spacing w:line="276" w:lineRule="auto"/>
              <w:rPr>
                <w:ins w:id="21828" w:author="phuong vu" w:date="2018-11-21T21:52:00Z"/>
                <w:lang w:val="en-US"/>
                <w:rPrChange w:id="21829" w:author="phuong vu" w:date="2018-11-25T21:55:00Z">
                  <w:rPr>
                    <w:ins w:id="21830" w:author="phuong vu" w:date="2018-11-21T21:52:00Z"/>
                    <w:lang w:val="en-US"/>
                  </w:rPr>
                </w:rPrChange>
              </w:rPr>
              <w:pPrChange w:id="21831" w:author="phuong vu" w:date="2018-11-23T13:48:00Z">
                <w:pPr>
                  <w:spacing w:line="360" w:lineRule="auto"/>
                </w:pPr>
              </w:pPrChange>
            </w:pPr>
            <w:ins w:id="21832" w:author="phuong vu" w:date="2018-11-21T21:52:00Z">
              <w:r w:rsidRPr="00BA3432">
                <w:rPr>
                  <w:lang w:val="en-US"/>
                  <w:rPrChange w:id="21833" w:author="phuong vu" w:date="2018-11-25T21:55:00Z">
                    <w:rPr>
                      <w:lang w:val="en-US"/>
                    </w:rPr>
                  </w:rPrChange>
                </w:rPr>
                <w:t>customer_order</w:t>
              </w:r>
            </w:ins>
          </w:p>
        </w:tc>
        <w:tc>
          <w:tcPr>
            <w:tcW w:w="1463" w:type="dxa"/>
          </w:tcPr>
          <w:p w14:paraId="0FDE67B7" w14:textId="77777777" w:rsidR="00D225CD" w:rsidRPr="00BA3432" w:rsidRDefault="00D225CD">
            <w:pPr>
              <w:spacing w:line="276" w:lineRule="auto"/>
              <w:jc w:val="center"/>
              <w:rPr>
                <w:ins w:id="21834" w:author="phuong vu" w:date="2018-11-21T21:52:00Z"/>
                <w:lang w:val="en-US"/>
                <w:rPrChange w:id="21835" w:author="phuong vu" w:date="2018-11-25T21:55:00Z">
                  <w:rPr>
                    <w:ins w:id="21836" w:author="phuong vu" w:date="2018-11-21T21:52:00Z"/>
                    <w:lang w:val="en-US"/>
                  </w:rPr>
                </w:rPrChange>
              </w:rPr>
              <w:pPrChange w:id="21837" w:author="phuong vu" w:date="2018-11-23T13:48:00Z">
                <w:pPr>
                  <w:spacing w:line="360" w:lineRule="auto"/>
                  <w:jc w:val="center"/>
                </w:pPr>
              </w:pPrChange>
            </w:pPr>
          </w:p>
        </w:tc>
        <w:tc>
          <w:tcPr>
            <w:tcW w:w="1463" w:type="dxa"/>
          </w:tcPr>
          <w:p w14:paraId="623D8243" w14:textId="77777777" w:rsidR="00D225CD" w:rsidRPr="00BA3432" w:rsidRDefault="00D225CD">
            <w:pPr>
              <w:spacing w:line="276" w:lineRule="auto"/>
              <w:jc w:val="center"/>
              <w:rPr>
                <w:ins w:id="21838" w:author="phuong vu" w:date="2018-11-21T21:52:00Z"/>
                <w:lang w:val="en-US"/>
                <w:rPrChange w:id="21839" w:author="phuong vu" w:date="2018-11-25T21:55:00Z">
                  <w:rPr>
                    <w:ins w:id="21840" w:author="phuong vu" w:date="2018-11-21T21:52:00Z"/>
                    <w:lang w:val="en-US"/>
                  </w:rPr>
                </w:rPrChange>
              </w:rPr>
              <w:pPrChange w:id="21841" w:author="phuong vu" w:date="2018-11-23T13:48:00Z">
                <w:pPr>
                  <w:spacing w:line="360" w:lineRule="auto"/>
                  <w:jc w:val="center"/>
                </w:pPr>
              </w:pPrChange>
            </w:pPr>
            <w:ins w:id="21842" w:author="phuong vu" w:date="2018-11-21T21:52:00Z">
              <w:r w:rsidRPr="00BA3432">
                <w:rPr>
                  <w:lang w:val="en-US"/>
                  <w:rPrChange w:id="21843" w:author="phuong vu" w:date="2018-11-25T21:55:00Z">
                    <w:rPr>
                      <w:lang w:val="en-US"/>
                    </w:rPr>
                  </w:rPrChange>
                </w:rPr>
                <w:t>X</w:t>
              </w:r>
            </w:ins>
          </w:p>
        </w:tc>
        <w:tc>
          <w:tcPr>
            <w:tcW w:w="1463" w:type="dxa"/>
          </w:tcPr>
          <w:p w14:paraId="6CBB39AD" w14:textId="77777777" w:rsidR="00D225CD" w:rsidRPr="00BA3432" w:rsidRDefault="00D225CD">
            <w:pPr>
              <w:spacing w:line="276" w:lineRule="auto"/>
              <w:jc w:val="center"/>
              <w:rPr>
                <w:ins w:id="21844" w:author="phuong vu" w:date="2018-11-21T21:52:00Z"/>
                <w:lang w:val="en-US"/>
                <w:rPrChange w:id="21845" w:author="phuong vu" w:date="2018-11-25T21:55:00Z">
                  <w:rPr>
                    <w:ins w:id="21846" w:author="phuong vu" w:date="2018-11-21T21:52:00Z"/>
                    <w:lang w:val="en-US"/>
                  </w:rPr>
                </w:rPrChange>
              </w:rPr>
              <w:pPrChange w:id="21847" w:author="phuong vu" w:date="2018-11-23T13:48:00Z">
                <w:pPr>
                  <w:spacing w:line="360" w:lineRule="auto"/>
                  <w:jc w:val="center"/>
                </w:pPr>
              </w:pPrChange>
            </w:pPr>
          </w:p>
        </w:tc>
        <w:tc>
          <w:tcPr>
            <w:tcW w:w="1463" w:type="dxa"/>
          </w:tcPr>
          <w:p w14:paraId="65A08CEB" w14:textId="77777777" w:rsidR="00D225CD" w:rsidRPr="00BA3432" w:rsidRDefault="00D225CD">
            <w:pPr>
              <w:spacing w:line="276" w:lineRule="auto"/>
              <w:jc w:val="center"/>
              <w:rPr>
                <w:ins w:id="21848" w:author="phuong vu" w:date="2018-11-21T21:52:00Z"/>
                <w:lang w:val="en-US"/>
                <w:rPrChange w:id="21849" w:author="phuong vu" w:date="2018-11-25T21:55:00Z">
                  <w:rPr>
                    <w:ins w:id="21850" w:author="phuong vu" w:date="2018-11-21T21:52:00Z"/>
                    <w:lang w:val="en-US"/>
                  </w:rPr>
                </w:rPrChange>
              </w:rPr>
              <w:pPrChange w:id="21851" w:author="phuong vu" w:date="2018-11-23T13:48:00Z">
                <w:pPr>
                  <w:jc w:val="center"/>
                </w:pPr>
              </w:pPrChange>
            </w:pPr>
            <w:ins w:id="21852" w:author="phuong vu" w:date="2018-11-21T21:52:00Z">
              <w:r w:rsidRPr="00BA3432">
                <w:rPr>
                  <w:lang w:val="en-US"/>
                  <w:rPrChange w:id="21853" w:author="phuong vu" w:date="2018-11-25T21:55:00Z">
                    <w:rPr>
                      <w:lang w:val="en-US"/>
                    </w:rPr>
                  </w:rPrChange>
                </w:rPr>
                <w:t>X</w:t>
              </w:r>
            </w:ins>
          </w:p>
        </w:tc>
      </w:tr>
      <w:tr w:rsidR="00D225CD" w:rsidRPr="00BA3432" w14:paraId="2D519A6D" w14:textId="77777777" w:rsidTr="00565D22">
        <w:trPr>
          <w:ins w:id="21854" w:author="phuong vu" w:date="2018-11-21T21:52:00Z"/>
        </w:trPr>
        <w:tc>
          <w:tcPr>
            <w:tcW w:w="805" w:type="dxa"/>
          </w:tcPr>
          <w:p w14:paraId="67BC9CC8" w14:textId="77777777" w:rsidR="00D225CD" w:rsidRPr="00BA3432" w:rsidRDefault="00D225CD">
            <w:pPr>
              <w:spacing w:line="276" w:lineRule="auto"/>
              <w:jc w:val="center"/>
              <w:rPr>
                <w:ins w:id="21855" w:author="phuong vu" w:date="2018-11-21T21:52:00Z"/>
                <w:lang w:val="en-US"/>
                <w:rPrChange w:id="21856" w:author="phuong vu" w:date="2018-11-25T21:55:00Z">
                  <w:rPr>
                    <w:ins w:id="21857" w:author="phuong vu" w:date="2018-11-21T21:52:00Z"/>
                    <w:lang w:val="en-US"/>
                  </w:rPr>
                </w:rPrChange>
              </w:rPr>
              <w:pPrChange w:id="21858" w:author="phuong vu" w:date="2018-11-23T13:48:00Z">
                <w:pPr>
                  <w:spacing w:line="360" w:lineRule="auto"/>
                  <w:jc w:val="center"/>
                </w:pPr>
              </w:pPrChange>
            </w:pPr>
            <w:ins w:id="21859" w:author="phuong vu" w:date="2018-11-21T21:52:00Z">
              <w:r w:rsidRPr="00BA3432">
                <w:rPr>
                  <w:lang w:val="en-US"/>
                  <w:rPrChange w:id="21860" w:author="phuong vu" w:date="2018-11-25T21:55:00Z">
                    <w:rPr>
                      <w:lang w:val="en-US"/>
                    </w:rPr>
                  </w:rPrChange>
                </w:rPr>
                <w:lastRenderedPageBreak/>
                <w:t>2</w:t>
              </w:r>
            </w:ins>
          </w:p>
        </w:tc>
        <w:tc>
          <w:tcPr>
            <w:tcW w:w="2120" w:type="dxa"/>
          </w:tcPr>
          <w:p w14:paraId="49D79E90" w14:textId="77777777" w:rsidR="00D225CD" w:rsidRPr="00BA3432" w:rsidRDefault="00D225CD">
            <w:pPr>
              <w:spacing w:line="276" w:lineRule="auto"/>
              <w:rPr>
                <w:ins w:id="21861" w:author="phuong vu" w:date="2018-11-21T21:52:00Z"/>
                <w:lang w:val="en-US"/>
                <w:rPrChange w:id="21862" w:author="phuong vu" w:date="2018-11-25T21:55:00Z">
                  <w:rPr>
                    <w:ins w:id="21863" w:author="phuong vu" w:date="2018-11-21T21:52:00Z"/>
                    <w:lang w:val="en-US"/>
                  </w:rPr>
                </w:rPrChange>
              </w:rPr>
              <w:pPrChange w:id="21864" w:author="phuong vu" w:date="2018-11-23T13:48:00Z">
                <w:pPr>
                  <w:spacing w:line="360" w:lineRule="auto"/>
                </w:pPr>
              </w:pPrChange>
            </w:pPr>
            <w:ins w:id="21865" w:author="phuong vu" w:date="2018-11-21T21:52:00Z">
              <w:r w:rsidRPr="00BA3432">
                <w:rPr>
                  <w:lang w:val="en-US"/>
                  <w:rPrChange w:id="21866" w:author="phuong vu" w:date="2018-11-25T21:55:00Z">
                    <w:rPr>
                      <w:lang w:val="en-US"/>
                    </w:rPr>
                  </w:rPrChange>
                </w:rPr>
                <w:t>receipt</w:t>
              </w:r>
            </w:ins>
          </w:p>
        </w:tc>
        <w:tc>
          <w:tcPr>
            <w:tcW w:w="1463" w:type="dxa"/>
          </w:tcPr>
          <w:p w14:paraId="6FEAE874" w14:textId="77777777" w:rsidR="00D225CD" w:rsidRPr="00BA3432" w:rsidRDefault="00D225CD">
            <w:pPr>
              <w:spacing w:line="276" w:lineRule="auto"/>
              <w:jc w:val="center"/>
              <w:rPr>
                <w:ins w:id="21867" w:author="phuong vu" w:date="2018-11-21T21:52:00Z"/>
                <w:lang w:val="en-US"/>
                <w:rPrChange w:id="21868" w:author="phuong vu" w:date="2018-11-25T21:55:00Z">
                  <w:rPr>
                    <w:ins w:id="21869" w:author="phuong vu" w:date="2018-11-21T21:52:00Z"/>
                    <w:lang w:val="en-US"/>
                  </w:rPr>
                </w:rPrChange>
              </w:rPr>
              <w:pPrChange w:id="21870" w:author="phuong vu" w:date="2018-11-23T13:48:00Z">
                <w:pPr>
                  <w:spacing w:line="360" w:lineRule="auto"/>
                  <w:jc w:val="center"/>
                </w:pPr>
              </w:pPrChange>
            </w:pPr>
          </w:p>
        </w:tc>
        <w:tc>
          <w:tcPr>
            <w:tcW w:w="1463" w:type="dxa"/>
          </w:tcPr>
          <w:p w14:paraId="21E4AACB" w14:textId="77777777" w:rsidR="00D225CD" w:rsidRPr="00BA3432" w:rsidRDefault="00D225CD">
            <w:pPr>
              <w:spacing w:line="276" w:lineRule="auto"/>
              <w:jc w:val="center"/>
              <w:rPr>
                <w:ins w:id="21871" w:author="phuong vu" w:date="2018-11-21T21:52:00Z"/>
                <w:lang w:val="en-US"/>
                <w:rPrChange w:id="21872" w:author="phuong vu" w:date="2018-11-25T21:55:00Z">
                  <w:rPr>
                    <w:ins w:id="21873" w:author="phuong vu" w:date="2018-11-21T21:52:00Z"/>
                    <w:lang w:val="en-US"/>
                  </w:rPr>
                </w:rPrChange>
              </w:rPr>
              <w:pPrChange w:id="21874" w:author="phuong vu" w:date="2018-11-23T13:48:00Z">
                <w:pPr>
                  <w:spacing w:line="360" w:lineRule="auto"/>
                  <w:jc w:val="center"/>
                </w:pPr>
              </w:pPrChange>
            </w:pPr>
            <w:ins w:id="21875" w:author="phuong vu" w:date="2018-11-21T21:52:00Z">
              <w:r w:rsidRPr="00BA3432">
                <w:rPr>
                  <w:lang w:val="en-US"/>
                  <w:rPrChange w:id="21876" w:author="phuong vu" w:date="2018-11-25T21:55:00Z">
                    <w:rPr>
                      <w:lang w:val="en-US"/>
                    </w:rPr>
                  </w:rPrChange>
                </w:rPr>
                <w:t>X</w:t>
              </w:r>
            </w:ins>
          </w:p>
        </w:tc>
        <w:tc>
          <w:tcPr>
            <w:tcW w:w="1463" w:type="dxa"/>
          </w:tcPr>
          <w:p w14:paraId="5C7902F0" w14:textId="77777777" w:rsidR="00D225CD" w:rsidRPr="00BA3432" w:rsidRDefault="00D225CD">
            <w:pPr>
              <w:spacing w:line="276" w:lineRule="auto"/>
              <w:jc w:val="center"/>
              <w:rPr>
                <w:ins w:id="21877" w:author="phuong vu" w:date="2018-11-21T21:52:00Z"/>
                <w:lang w:val="en-US"/>
                <w:rPrChange w:id="21878" w:author="phuong vu" w:date="2018-11-25T21:55:00Z">
                  <w:rPr>
                    <w:ins w:id="21879" w:author="phuong vu" w:date="2018-11-21T21:52:00Z"/>
                    <w:lang w:val="en-US"/>
                  </w:rPr>
                </w:rPrChange>
              </w:rPr>
              <w:pPrChange w:id="21880" w:author="phuong vu" w:date="2018-11-23T13:48:00Z">
                <w:pPr>
                  <w:spacing w:line="360" w:lineRule="auto"/>
                  <w:jc w:val="center"/>
                </w:pPr>
              </w:pPrChange>
            </w:pPr>
          </w:p>
        </w:tc>
        <w:tc>
          <w:tcPr>
            <w:tcW w:w="1463" w:type="dxa"/>
          </w:tcPr>
          <w:p w14:paraId="29729F2F" w14:textId="77777777" w:rsidR="00D225CD" w:rsidRPr="00BA3432" w:rsidRDefault="00D225CD">
            <w:pPr>
              <w:spacing w:line="276" w:lineRule="auto"/>
              <w:jc w:val="center"/>
              <w:rPr>
                <w:ins w:id="21881" w:author="phuong vu" w:date="2018-11-21T21:52:00Z"/>
                <w:lang w:val="en-US"/>
                <w:rPrChange w:id="21882" w:author="phuong vu" w:date="2018-11-25T21:55:00Z">
                  <w:rPr>
                    <w:ins w:id="21883" w:author="phuong vu" w:date="2018-11-21T21:52:00Z"/>
                    <w:lang w:val="en-US"/>
                  </w:rPr>
                </w:rPrChange>
              </w:rPr>
              <w:pPrChange w:id="21884" w:author="phuong vu" w:date="2018-11-23T13:48:00Z">
                <w:pPr>
                  <w:jc w:val="center"/>
                </w:pPr>
              </w:pPrChange>
            </w:pPr>
            <w:ins w:id="21885" w:author="phuong vu" w:date="2018-11-21T21:52:00Z">
              <w:r w:rsidRPr="00BA3432">
                <w:rPr>
                  <w:lang w:val="en-US"/>
                  <w:rPrChange w:id="21886" w:author="phuong vu" w:date="2018-11-25T21:55:00Z">
                    <w:rPr>
                      <w:lang w:val="en-US"/>
                    </w:rPr>
                  </w:rPrChange>
                </w:rPr>
                <w:t>X</w:t>
              </w:r>
            </w:ins>
          </w:p>
        </w:tc>
      </w:tr>
      <w:tr w:rsidR="00D225CD" w:rsidRPr="00BA3432" w14:paraId="6C6E9384" w14:textId="77777777" w:rsidTr="00565D22">
        <w:trPr>
          <w:ins w:id="21887" w:author="phuong vu" w:date="2018-11-21T21:52:00Z"/>
        </w:trPr>
        <w:tc>
          <w:tcPr>
            <w:tcW w:w="805" w:type="dxa"/>
          </w:tcPr>
          <w:p w14:paraId="2E9E24F6" w14:textId="77777777" w:rsidR="00D225CD" w:rsidRPr="00BA3432" w:rsidRDefault="00D225CD">
            <w:pPr>
              <w:spacing w:line="276" w:lineRule="auto"/>
              <w:jc w:val="center"/>
              <w:rPr>
                <w:ins w:id="21888" w:author="phuong vu" w:date="2018-11-21T21:52:00Z"/>
                <w:lang w:val="en-US"/>
                <w:rPrChange w:id="21889" w:author="phuong vu" w:date="2018-11-25T21:55:00Z">
                  <w:rPr>
                    <w:ins w:id="21890" w:author="phuong vu" w:date="2018-11-21T21:52:00Z"/>
                    <w:lang w:val="en-US"/>
                  </w:rPr>
                </w:rPrChange>
              </w:rPr>
              <w:pPrChange w:id="21891" w:author="phuong vu" w:date="2018-11-23T13:48:00Z">
                <w:pPr>
                  <w:spacing w:line="360" w:lineRule="auto"/>
                  <w:jc w:val="center"/>
                </w:pPr>
              </w:pPrChange>
            </w:pPr>
            <w:ins w:id="21892" w:author="phuong vu" w:date="2018-11-21T21:52:00Z">
              <w:r w:rsidRPr="00BA3432">
                <w:rPr>
                  <w:lang w:val="en-US"/>
                  <w:rPrChange w:id="21893" w:author="phuong vu" w:date="2018-11-25T21:55:00Z">
                    <w:rPr>
                      <w:lang w:val="en-US"/>
                    </w:rPr>
                  </w:rPrChange>
                </w:rPr>
                <w:t>3</w:t>
              </w:r>
            </w:ins>
          </w:p>
        </w:tc>
        <w:tc>
          <w:tcPr>
            <w:tcW w:w="2120" w:type="dxa"/>
          </w:tcPr>
          <w:p w14:paraId="03FCB149" w14:textId="77777777" w:rsidR="00D225CD" w:rsidRPr="00BA3432" w:rsidRDefault="00D225CD">
            <w:pPr>
              <w:spacing w:line="276" w:lineRule="auto"/>
              <w:rPr>
                <w:ins w:id="21894" w:author="phuong vu" w:date="2018-11-21T21:52:00Z"/>
                <w:lang w:val="en-US"/>
                <w:rPrChange w:id="21895" w:author="phuong vu" w:date="2018-11-25T21:55:00Z">
                  <w:rPr>
                    <w:ins w:id="21896" w:author="phuong vu" w:date="2018-11-21T21:52:00Z"/>
                    <w:lang w:val="en-US"/>
                  </w:rPr>
                </w:rPrChange>
              </w:rPr>
              <w:pPrChange w:id="21897" w:author="phuong vu" w:date="2018-11-23T13:48:00Z">
                <w:pPr>
                  <w:spacing w:line="360" w:lineRule="auto"/>
                </w:pPr>
              </w:pPrChange>
            </w:pPr>
            <w:ins w:id="21898" w:author="phuong vu" w:date="2018-11-21T21:52:00Z">
              <w:r w:rsidRPr="00BA3432">
                <w:rPr>
                  <w:lang w:val="en-US"/>
                  <w:rPrChange w:id="21899" w:author="phuong vu" w:date="2018-11-25T21:55:00Z">
                    <w:rPr>
                      <w:lang w:val="en-US"/>
                    </w:rPr>
                  </w:rPrChange>
                </w:rPr>
                <w:t>receipt_detail</w:t>
              </w:r>
            </w:ins>
          </w:p>
        </w:tc>
        <w:tc>
          <w:tcPr>
            <w:tcW w:w="1463" w:type="dxa"/>
          </w:tcPr>
          <w:p w14:paraId="1029EEAD" w14:textId="77777777" w:rsidR="00D225CD" w:rsidRPr="00BA3432" w:rsidRDefault="00D225CD">
            <w:pPr>
              <w:spacing w:line="276" w:lineRule="auto"/>
              <w:jc w:val="center"/>
              <w:rPr>
                <w:ins w:id="21900" w:author="phuong vu" w:date="2018-11-21T21:52:00Z"/>
                <w:lang w:val="en-US"/>
                <w:rPrChange w:id="21901" w:author="phuong vu" w:date="2018-11-25T21:55:00Z">
                  <w:rPr>
                    <w:ins w:id="21902" w:author="phuong vu" w:date="2018-11-21T21:52:00Z"/>
                    <w:lang w:val="en-US"/>
                  </w:rPr>
                </w:rPrChange>
              </w:rPr>
              <w:pPrChange w:id="21903" w:author="phuong vu" w:date="2018-11-23T13:48:00Z">
                <w:pPr>
                  <w:spacing w:line="360" w:lineRule="auto"/>
                  <w:jc w:val="center"/>
                </w:pPr>
              </w:pPrChange>
            </w:pPr>
          </w:p>
        </w:tc>
        <w:tc>
          <w:tcPr>
            <w:tcW w:w="1463" w:type="dxa"/>
          </w:tcPr>
          <w:p w14:paraId="33B61C52" w14:textId="77777777" w:rsidR="00D225CD" w:rsidRPr="00BA3432" w:rsidRDefault="00D225CD">
            <w:pPr>
              <w:spacing w:line="276" w:lineRule="auto"/>
              <w:jc w:val="center"/>
              <w:rPr>
                <w:ins w:id="21904" w:author="phuong vu" w:date="2018-11-21T21:52:00Z"/>
                <w:lang w:val="en-US"/>
                <w:rPrChange w:id="21905" w:author="phuong vu" w:date="2018-11-25T21:55:00Z">
                  <w:rPr>
                    <w:ins w:id="21906" w:author="phuong vu" w:date="2018-11-21T21:52:00Z"/>
                    <w:lang w:val="en-US"/>
                  </w:rPr>
                </w:rPrChange>
              </w:rPr>
              <w:pPrChange w:id="21907" w:author="phuong vu" w:date="2018-11-23T13:48:00Z">
                <w:pPr>
                  <w:spacing w:line="360" w:lineRule="auto"/>
                  <w:jc w:val="center"/>
                </w:pPr>
              </w:pPrChange>
            </w:pPr>
          </w:p>
        </w:tc>
        <w:tc>
          <w:tcPr>
            <w:tcW w:w="1463" w:type="dxa"/>
          </w:tcPr>
          <w:p w14:paraId="6C69357A" w14:textId="77777777" w:rsidR="00D225CD" w:rsidRPr="00BA3432" w:rsidRDefault="00D225CD">
            <w:pPr>
              <w:spacing w:line="276" w:lineRule="auto"/>
              <w:jc w:val="center"/>
              <w:rPr>
                <w:ins w:id="21908" w:author="phuong vu" w:date="2018-11-21T21:52:00Z"/>
                <w:lang w:val="en-US"/>
                <w:rPrChange w:id="21909" w:author="phuong vu" w:date="2018-11-25T21:55:00Z">
                  <w:rPr>
                    <w:ins w:id="21910" w:author="phuong vu" w:date="2018-11-21T21:52:00Z"/>
                    <w:lang w:val="en-US"/>
                  </w:rPr>
                </w:rPrChange>
              </w:rPr>
              <w:pPrChange w:id="21911" w:author="phuong vu" w:date="2018-11-23T13:48:00Z">
                <w:pPr>
                  <w:spacing w:line="360" w:lineRule="auto"/>
                  <w:jc w:val="center"/>
                </w:pPr>
              </w:pPrChange>
            </w:pPr>
          </w:p>
        </w:tc>
        <w:tc>
          <w:tcPr>
            <w:tcW w:w="1463" w:type="dxa"/>
          </w:tcPr>
          <w:p w14:paraId="1B35724C" w14:textId="77777777" w:rsidR="00D225CD" w:rsidRPr="00BA3432" w:rsidRDefault="00D225CD">
            <w:pPr>
              <w:spacing w:line="276" w:lineRule="auto"/>
              <w:jc w:val="center"/>
              <w:rPr>
                <w:ins w:id="21912" w:author="phuong vu" w:date="2018-11-21T21:52:00Z"/>
                <w:lang w:val="en-US"/>
                <w:rPrChange w:id="21913" w:author="phuong vu" w:date="2018-11-25T21:55:00Z">
                  <w:rPr>
                    <w:ins w:id="21914" w:author="phuong vu" w:date="2018-11-21T21:52:00Z"/>
                    <w:lang w:val="en-US"/>
                  </w:rPr>
                </w:rPrChange>
              </w:rPr>
              <w:pPrChange w:id="21915" w:author="phuong vu" w:date="2018-11-23T13:48:00Z">
                <w:pPr>
                  <w:jc w:val="center"/>
                </w:pPr>
              </w:pPrChange>
            </w:pPr>
            <w:ins w:id="21916" w:author="phuong vu" w:date="2018-11-21T21:52:00Z">
              <w:r w:rsidRPr="00BA3432">
                <w:rPr>
                  <w:lang w:val="en-US"/>
                  <w:rPrChange w:id="21917" w:author="phuong vu" w:date="2018-11-25T21:55:00Z">
                    <w:rPr>
                      <w:lang w:val="en-US"/>
                    </w:rPr>
                  </w:rPrChange>
                </w:rPr>
                <w:t>X</w:t>
              </w:r>
            </w:ins>
          </w:p>
        </w:tc>
      </w:tr>
      <w:tr w:rsidR="00D225CD" w:rsidRPr="00BA3432" w14:paraId="0AE6B94C" w14:textId="77777777" w:rsidTr="00565D22">
        <w:trPr>
          <w:ins w:id="21918" w:author="phuong vu" w:date="2018-11-21T21:52:00Z"/>
        </w:trPr>
        <w:tc>
          <w:tcPr>
            <w:tcW w:w="805" w:type="dxa"/>
          </w:tcPr>
          <w:p w14:paraId="691E1AD9" w14:textId="77777777" w:rsidR="00D225CD" w:rsidRPr="00BA3432" w:rsidRDefault="00D225CD">
            <w:pPr>
              <w:spacing w:line="276" w:lineRule="auto"/>
              <w:jc w:val="center"/>
              <w:rPr>
                <w:ins w:id="21919" w:author="phuong vu" w:date="2018-11-21T21:52:00Z"/>
                <w:lang w:val="en-US"/>
                <w:rPrChange w:id="21920" w:author="phuong vu" w:date="2018-11-25T21:55:00Z">
                  <w:rPr>
                    <w:ins w:id="21921" w:author="phuong vu" w:date="2018-11-21T21:52:00Z"/>
                    <w:lang w:val="en-US"/>
                  </w:rPr>
                </w:rPrChange>
              </w:rPr>
              <w:pPrChange w:id="21922" w:author="phuong vu" w:date="2018-11-23T13:48:00Z">
                <w:pPr>
                  <w:spacing w:line="360" w:lineRule="auto"/>
                  <w:jc w:val="center"/>
                </w:pPr>
              </w:pPrChange>
            </w:pPr>
            <w:ins w:id="21923" w:author="phuong vu" w:date="2018-11-21T21:52:00Z">
              <w:r w:rsidRPr="00BA3432">
                <w:rPr>
                  <w:lang w:val="en-US"/>
                  <w:rPrChange w:id="21924" w:author="phuong vu" w:date="2018-11-25T21:55:00Z">
                    <w:rPr>
                      <w:lang w:val="en-US"/>
                    </w:rPr>
                  </w:rPrChange>
                </w:rPr>
                <w:t>4</w:t>
              </w:r>
            </w:ins>
          </w:p>
        </w:tc>
        <w:tc>
          <w:tcPr>
            <w:tcW w:w="2120" w:type="dxa"/>
          </w:tcPr>
          <w:p w14:paraId="42F8E640" w14:textId="77777777" w:rsidR="00D225CD" w:rsidRPr="00BA3432" w:rsidRDefault="00D225CD">
            <w:pPr>
              <w:spacing w:line="276" w:lineRule="auto"/>
              <w:rPr>
                <w:ins w:id="21925" w:author="phuong vu" w:date="2018-11-21T21:52:00Z"/>
                <w:lang w:val="en-US"/>
                <w:rPrChange w:id="21926" w:author="phuong vu" w:date="2018-11-25T21:55:00Z">
                  <w:rPr>
                    <w:ins w:id="21927" w:author="phuong vu" w:date="2018-11-21T21:52:00Z"/>
                    <w:lang w:val="en-US"/>
                  </w:rPr>
                </w:rPrChange>
              </w:rPr>
              <w:pPrChange w:id="21928" w:author="phuong vu" w:date="2018-11-23T13:48:00Z">
                <w:pPr>
                  <w:spacing w:line="360" w:lineRule="auto"/>
                </w:pPr>
              </w:pPrChange>
            </w:pPr>
            <w:ins w:id="21929" w:author="phuong vu" w:date="2018-11-21T21:52:00Z">
              <w:r w:rsidRPr="00BA3432">
                <w:rPr>
                  <w:lang w:val="en-US"/>
                  <w:rPrChange w:id="21930" w:author="phuong vu" w:date="2018-11-25T21:55:00Z">
                    <w:rPr>
                      <w:lang w:val="en-US"/>
                    </w:rPr>
                  </w:rPrChange>
                </w:rPr>
                <w:t>bill</w:t>
              </w:r>
            </w:ins>
          </w:p>
        </w:tc>
        <w:tc>
          <w:tcPr>
            <w:tcW w:w="1463" w:type="dxa"/>
          </w:tcPr>
          <w:p w14:paraId="61A602E9" w14:textId="77777777" w:rsidR="00D225CD" w:rsidRPr="00BA3432" w:rsidRDefault="00D225CD">
            <w:pPr>
              <w:spacing w:line="276" w:lineRule="auto"/>
              <w:jc w:val="center"/>
              <w:rPr>
                <w:ins w:id="21931" w:author="phuong vu" w:date="2018-11-21T21:52:00Z"/>
                <w:lang w:val="en-US"/>
                <w:rPrChange w:id="21932" w:author="phuong vu" w:date="2018-11-25T21:55:00Z">
                  <w:rPr>
                    <w:ins w:id="21933" w:author="phuong vu" w:date="2018-11-21T21:52:00Z"/>
                    <w:lang w:val="en-US"/>
                  </w:rPr>
                </w:rPrChange>
              </w:rPr>
              <w:pPrChange w:id="21934" w:author="phuong vu" w:date="2018-11-23T13:48:00Z">
                <w:pPr>
                  <w:spacing w:line="360" w:lineRule="auto"/>
                  <w:jc w:val="center"/>
                </w:pPr>
              </w:pPrChange>
            </w:pPr>
            <w:ins w:id="21935" w:author="phuong vu" w:date="2018-11-21T21:52:00Z">
              <w:r w:rsidRPr="00BA3432">
                <w:rPr>
                  <w:lang w:val="en-US"/>
                  <w:rPrChange w:id="21936" w:author="phuong vu" w:date="2018-11-25T21:55:00Z">
                    <w:rPr>
                      <w:lang w:val="en-US"/>
                    </w:rPr>
                  </w:rPrChange>
                </w:rPr>
                <w:t>X</w:t>
              </w:r>
            </w:ins>
          </w:p>
        </w:tc>
        <w:tc>
          <w:tcPr>
            <w:tcW w:w="1463" w:type="dxa"/>
          </w:tcPr>
          <w:p w14:paraId="38CA806F" w14:textId="77777777" w:rsidR="00D225CD" w:rsidRPr="00BA3432" w:rsidRDefault="00D225CD">
            <w:pPr>
              <w:spacing w:line="276" w:lineRule="auto"/>
              <w:jc w:val="center"/>
              <w:rPr>
                <w:ins w:id="21937" w:author="phuong vu" w:date="2018-11-21T21:52:00Z"/>
                <w:lang w:val="en-US"/>
                <w:rPrChange w:id="21938" w:author="phuong vu" w:date="2018-11-25T21:55:00Z">
                  <w:rPr>
                    <w:ins w:id="21939" w:author="phuong vu" w:date="2018-11-21T21:52:00Z"/>
                    <w:lang w:val="en-US"/>
                  </w:rPr>
                </w:rPrChange>
              </w:rPr>
              <w:pPrChange w:id="21940" w:author="phuong vu" w:date="2018-11-23T13:48:00Z">
                <w:pPr>
                  <w:spacing w:line="360" w:lineRule="auto"/>
                  <w:jc w:val="center"/>
                </w:pPr>
              </w:pPrChange>
            </w:pPr>
          </w:p>
        </w:tc>
        <w:tc>
          <w:tcPr>
            <w:tcW w:w="1463" w:type="dxa"/>
          </w:tcPr>
          <w:p w14:paraId="4BADE95B" w14:textId="77777777" w:rsidR="00D225CD" w:rsidRPr="00BA3432" w:rsidRDefault="00D225CD">
            <w:pPr>
              <w:spacing w:line="276" w:lineRule="auto"/>
              <w:jc w:val="center"/>
              <w:rPr>
                <w:ins w:id="21941" w:author="phuong vu" w:date="2018-11-21T21:52:00Z"/>
                <w:lang w:val="en-US"/>
                <w:rPrChange w:id="21942" w:author="phuong vu" w:date="2018-11-25T21:55:00Z">
                  <w:rPr>
                    <w:ins w:id="21943" w:author="phuong vu" w:date="2018-11-21T21:52:00Z"/>
                    <w:lang w:val="en-US"/>
                  </w:rPr>
                </w:rPrChange>
              </w:rPr>
              <w:pPrChange w:id="21944" w:author="phuong vu" w:date="2018-11-23T13:48:00Z">
                <w:pPr>
                  <w:spacing w:line="360" w:lineRule="auto"/>
                  <w:jc w:val="center"/>
                </w:pPr>
              </w:pPrChange>
            </w:pPr>
          </w:p>
        </w:tc>
        <w:tc>
          <w:tcPr>
            <w:tcW w:w="1463" w:type="dxa"/>
          </w:tcPr>
          <w:p w14:paraId="69DE2963" w14:textId="77777777" w:rsidR="00D225CD" w:rsidRPr="00BA3432" w:rsidRDefault="00D225CD">
            <w:pPr>
              <w:spacing w:line="276" w:lineRule="auto"/>
              <w:jc w:val="center"/>
              <w:rPr>
                <w:ins w:id="21945" w:author="phuong vu" w:date="2018-11-21T21:52:00Z"/>
                <w:lang w:val="en-US"/>
                <w:rPrChange w:id="21946" w:author="phuong vu" w:date="2018-11-25T21:55:00Z">
                  <w:rPr>
                    <w:ins w:id="21947" w:author="phuong vu" w:date="2018-11-21T21:52:00Z"/>
                    <w:lang w:val="en-US"/>
                  </w:rPr>
                </w:rPrChange>
              </w:rPr>
              <w:pPrChange w:id="21948" w:author="phuong vu" w:date="2018-11-23T13:48:00Z">
                <w:pPr>
                  <w:jc w:val="center"/>
                </w:pPr>
              </w:pPrChange>
            </w:pPr>
          </w:p>
        </w:tc>
      </w:tr>
      <w:tr w:rsidR="00D225CD" w:rsidRPr="00BA3432" w14:paraId="19E43A23" w14:textId="77777777" w:rsidTr="00565D22">
        <w:trPr>
          <w:ins w:id="21949" w:author="phuong vu" w:date="2018-11-21T21:52:00Z"/>
        </w:trPr>
        <w:tc>
          <w:tcPr>
            <w:tcW w:w="805" w:type="dxa"/>
          </w:tcPr>
          <w:p w14:paraId="505F5587" w14:textId="77777777" w:rsidR="00D225CD" w:rsidRPr="00BA3432" w:rsidRDefault="00D225CD">
            <w:pPr>
              <w:spacing w:line="276" w:lineRule="auto"/>
              <w:jc w:val="center"/>
              <w:rPr>
                <w:ins w:id="21950" w:author="phuong vu" w:date="2018-11-21T21:52:00Z"/>
                <w:lang w:val="en-US"/>
                <w:rPrChange w:id="21951" w:author="phuong vu" w:date="2018-11-25T21:55:00Z">
                  <w:rPr>
                    <w:ins w:id="21952" w:author="phuong vu" w:date="2018-11-21T21:52:00Z"/>
                    <w:lang w:val="en-US"/>
                  </w:rPr>
                </w:rPrChange>
              </w:rPr>
              <w:pPrChange w:id="21953" w:author="phuong vu" w:date="2018-11-23T13:48:00Z">
                <w:pPr>
                  <w:spacing w:line="360" w:lineRule="auto"/>
                  <w:jc w:val="center"/>
                </w:pPr>
              </w:pPrChange>
            </w:pPr>
            <w:ins w:id="21954" w:author="phuong vu" w:date="2018-11-21T21:52:00Z">
              <w:r w:rsidRPr="00BA3432">
                <w:rPr>
                  <w:lang w:val="en-US"/>
                  <w:rPrChange w:id="21955" w:author="phuong vu" w:date="2018-11-25T21:55:00Z">
                    <w:rPr>
                      <w:lang w:val="en-US"/>
                    </w:rPr>
                  </w:rPrChange>
                </w:rPr>
                <w:t>5</w:t>
              </w:r>
            </w:ins>
          </w:p>
        </w:tc>
        <w:tc>
          <w:tcPr>
            <w:tcW w:w="2120" w:type="dxa"/>
          </w:tcPr>
          <w:p w14:paraId="7460E95E" w14:textId="77777777" w:rsidR="00D225CD" w:rsidRPr="00BA3432" w:rsidRDefault="00D225CD">
            <w:pPr>
              <w:spacing w:line="276" w:lineRule="auto"/>
              <w:rPr>
                <w:ins w:id="21956" w:author="phuong vu" w:date="2018-11-21T21:52:00Z"/>
                <w:lang w:val="en-US"/>
                <w:rPrChange w:id="21957" w:author="phuong vu" w:date="2018-11-25T21:55:00Z">
                  <w:rPr>
                    <w:ins w:id="21958" w:author="phuong vu" w:date="2018-11-21T21:52:00Z"/>
                    <w:lang w:val="en-US"/>
                  </w:rPr>
                </w:rPrChange>
              </w:rPr>
              <w:pPrChange w:id="21959" w:author="phuong vu" w:date="2018-11-23T13:48:00Z">
                <w:pPr>
                  <w:spacing w:line="360" w:lineRule="auto"/>
                </w:pPr>
              </w:pPrChange>
            </w:pPr>
            <w:ins w:id="21960" w:author="phuong vu" w:date="2018-11-21T21:52:00Z">
              <w:r w:rsidRPr="00BA3432">
                <w:rPr>
                  <w:lang w:val="en-US"/>
                  <w:rPrChange w:id="21961" w:author="phuong vu" w:date="2018-11-25T21:55:00Z">
                    <w:rPr>
                      <w:lang w:val="en-US"/>
                    </w:rPr>
                  </w:rPrChange>
                </w:rPr>
                <w:t>bill_detail</w:t>
              </w:r>
            </w:ins>
          </w:p>
        </w:tc>
        <w:tc>
          <w:tcPr>
            <w:tcW w:w="1463" w:type="dxa"/>
          </w:tcPr>
          <w:p w14:paraId="44E5A65F" w14:textId="77777777" w:rsidR="00D225CD" w:rsidRPr="00BA3432" w:rsidRDefault="00D225CD">
            <w:pPr>
              <w:spacing w:line="276" w:lineRule="auto"/>
              <w:jc w:val="center"/>
              <w:rPr>
                <w:ins w:id="21962" w:author="phuong vu" w:date="2018-11-21T21:52:00Z"/>
                <w:lang w:val="en-US"/>
                <w:rPrChange w:id="21963" w:author="phuong vu" w:date="2018-11-25T21:55:00Z">
                  <w:rPr>
                    <w:ins w:id="21964" w:author="phuong vu" w:date="2018-11-21T21:52:00Z"/>
                    <w:lang w:val="en-US"/>
                  </w:rPr>
                </w:rPrChange>
              </w:rPr>
              <w:pPrChange w:id="21965" w:author="phuong vu" w:date="2018-11-23T13:48:00Z">
                <w:pPr>
                  <w:spacing w:line="360" w:lineRule="auto"/>
                  <w:jc w:val="center"/>
                </w:pPr>
              </w:pPrChange>
            </w:pPr>
            <w:ins w:id="21966" w:author="phuong vu" w:date="2018-11-21T21:52:00Z">
              <w:r w:rsidRPr="00BA3432">
                <w:rPr>
                  <w:lang w:val="en-US"/>
                  <w:rPrChange w:id="21967" w:author="phuong vu" w:date="2018-11-25T21:55:00Z">
                    <w:rPr>
                      <w:lang w:val="en-US"/>
                    </w:rPr>
                  </w:rPrChange>
                </w:rPr>
                <w:t>X</w:t>
              </w:r>
            </w:ins>
          </w:p>
        </w:tc>
        <w:tc>
          <w:tcPr>
            <w:tcW w:w="1463" w:type="dxa"/>
          </w:tcPr>
          <w:p w14:paraId="392C61A7" w14:textId="77777777" w:rsidR="00D225CD" w:rsidRPr="00BA3432" w:rsidRDefault="00D225CD">
            <w:pPr>
              <w:spacing w:line="276" w:lineRule="auto"/>
              <w:jc w:val="center"/>
              <w:rPr>
                <w:ins w:id="21968" w:author="phuong vu" w:date="2018-11-21T21:52:00Z"/>
                <w:lang w:val="en-US"/>
                <w:rPrChange w:id="21969" w:author="phuong vu" w:date="2018-11-25T21:55:00Z">
                  <w:rPr>
                    <w:ins w:id="21970" w:author="phuong vu" w:date="2018-11-21T21:52:00Z"/>
                    <w:lang w:val="en-US"/>
                  </w:rPr>
                </w:rPrChange>
              </w:rPr>
              <w:pPrChange w:id="21971" w:author="phuong vu" w:date="2018-11-23T13:48:00Z">
                <w:pPr>
                  <w:spacing w:line="360" w:lineRule="auto"/>
                  <w:jc w:val="center"/>
                </w:pPr>
              </w:pPrChange>
            </w:pPr>
          </w:p>
        </w:tc>
        <w:tc>
          <w:tcPr>
            <w:tcW w:w="1463" w:type="dxa"/>
          </w:tcPr>
          <w:p w14:paraId="76AB2705" w14:textId="77777777" w:rsidR="00D225CD" w:rsidRPr="00BA3432" w:rsidRDefault="00D225CD">
            <w:pPr>
              <w:spacing w:line="276" w:lineRule="auto"/>
              <w:jc w:val="center"/>
              <w:rPr>
                <w:ins w:id="21972" w:author="phuong vu" w:date="2018-11-21T21:52:00Z"/>
                <w:lang w:val="en-US"/>
                <w:rPrChange w:id="21973" w:author="phuong vu" w:date="2018-11-25T21:55:00Z">
                  <w:rPr>
                    <w:ins w:id="21974" w:author="phuong vu" w:date="2018-11-21T21:52:00Z"/>
                    <w:lang w:val="en-US"/>
                  </w:rPr>
                </w:rPrChange>
              </w:rPr>
              <w:pPrChange w:id="21975" w:author="phuong vu" w:date="2018-11-23T13:48:00Z">
                <w:pPr>
                  <w:spacing w:line="360" w:lineRule="auto"/>
                  <w:jc w:val="center"/>
                </w:pPr>
              </w:pPrChange>
            </w:pPr>
          </w:p>
        </w:tc>
        <w:tc>
          <w:tcPr>
            <w:tcW w:w="1463" w:type="dxa"/>
          </w:tcPr>
          <w:p w14:paraId="1F04E57A" w14:textId="77777777" w:rsidR="00D225CD" w:rsidRPr="00BA3432" w:rsidRDefault="00D225CD">
            <w:pPr>
              <w:spacing w:line="276" w:lineRule="auto"/>
              <w:jc w:val="center"/>
              <w:rPr>
                <w:ins w:id="21976" w:author="phuong vu" w:date="2018-11-21T21:52:00Z"/>
                <w:lang w:val="en-US"/>
                <w:rPrChange w:id="21977" w:author="phuong vu" w:date="2018-11-25T21:55:00Z">
                  <w:rPr>
                    <w:ins w:id="21978" w:author="phuong vu" w:date="2018-11-21T21:52:00Z"/>
                    <w:lang w:val="en-US"/>
                  </w:rPr>
                </w:rPrChange>
              </w:rPr>
              <w:pPrChange w:id="21979" w:author="phuong vu" w:date="2018-11-23T13:48:00Z">
                <w:pPr>
                  <w:jc w:val="center"/>
                </w:pPr>
              </w:pPrChange>
            </w:pPr>
          </w:p>
        </w:tc>
      </w:tr>
    </w:tbl>
    <w:p w14:paraId="374FBBC8" w14:textId="77777777" w:rsidR="00D225CD" w:rsidRPr="00BA3432" w:rsidRDefault="00D225CD">
      <w:pPr>
        <w:spacing w:line="276" w:lineRule="auto"/>
        <w:rPr>
          <w:lang w:val="en-US"/>
          <w:rPrChange w:id="21980" w:author="phuong vu" w:date="2018-11-25T21:55:00Z">
            <w:rPr>
              <w:lang w:val="en-US"/>
            </w:rPr>
          </w:rPrChange>
        </w:rPr>
        <w:pPrChange w:id="21981" w:author="phuong vu" w:date="2018-11-23T13:48:00Z">
          <w:pPr>
            <w:pStyle w:val="Heading6"/>
          </w:pPr>
        </w:pPrChange>
      </w:pPr>
    </w:p>
    <w:p w14:paraId="03BDA374" w14:textId="630D20B0" w:rsidR="000C009C" w:rsidRPr="00BA3432" w:rsidRDefault="00070C2F">
      <w:pPr>
        <w:pStyle w:val="Heading6"/>
        <w:spacing w:line="276" w:lineRule="auto"/>
        <w:rPr>
          <w:rFonts w:cstheme="majorHAnsi"/>
          <w:lang w:val="en-US"/>
          <w:rPrChange w:id="21982" w:author="phuong vu" w:date="2018-11-25T21:55:00Z">
            <w:rPr>
              <w:lang w:val="en-US"/>
            </w:rPr>
          </w:rPrChange>
        </w:rPr>
        <w:pPrChange w:id="21983" w:author="phuong vu" w:date="2018-11-23T13:48:00Z">
          <w:pPr>
            <w:pStyle w:val="Heading6"/>
          </w:pPr>
        </w:pPrChange>
      </w:pPr>
      <w:r w:rsidRPr="00BA3432">
        <w:rPr>
          <w:rFonts w:cstheme="majorHAnsi"/>
          <w:lang w:val="en-US"/>
          <w:rPrChange w:id="21984" w:author="phuong vu" w:date="2018-11-25T21:55:00Z">
            <w:rPr>
              <w:lang w:val="en-US"/>
            </w:rPr>
          </w:rPrChange>
        </w:rPr>
        <w:t>Cách xử lí</w:t>
      </w:r>
    </w:p>
    <w:p w14:paraId="26610A88" w14:textId="059FDE78" w:rsidR="00D225CD" w:rsidRPr="00BA3432" w:rsidRDefault="00D225CD">
      <w:pPr>
        <w:pStyle w:val="Heading5"/>
        <w:spacing w:line="276" w:lineRule="auto"/>
        <w:rPr>
          <w:ins w:id="21985" w:author="phuong vu" w:date="2018-11-21T21:52:00Z"/>
          <w:rFonts w:cstheme="majorHAnsi"/>
          <w:lang w:val="en-US"/>
          <w:rPrChange w:id="21986" w:author="phuong vu" w:date="2018-11-25T21:55:00Z">
            <w:rPr>
              <w:ins w:id="21987" w:author="phuong vu" w:date="2018-11-21T21:52:00Z"/>
              <w:lang w:val="en-US"/>
            </w:rPr>
          </w:rPrChange>
        </w:rPr>
        <w:pPrChange w:id="21988" w:author="phuong vu" w:date="2018-11-23T13:48:00Z">
          <w:pPr>
            <w:pStyle w:val="Heading5"/>
          </w:pPr>
        </w:pPrChange>
      </w:pPr>
      <w:ins w:id="21989" w:author="phuong vu" w:date="2018-11-21T21:52:00Z">
        <w:r w:rsidRPr="00BA3432">
          <w:rPr>
            <w:rFonts w:cstheme="majorHAnsi"/>
            <w:lang w:val="en-US"/>
            <w:rPrChange w:id="21990" w:author="phuong vu" w:date="2018-11-25T21:55:00Z">
              <w:rPr>
                <w:lang w:val="en-US"/>
              </w:rPr>
            </w:rPrChange>
          </w:rPr>
          <w:t>Cập nhật hóa đơn</w:t>
        </w:r>
      </w:ins>
    </w:p>
    <w:p w14:paraId="61265DE9" w14:textId="09ABE339" w:rsidR="00D225CD" w:rsidRPr="00BA3432" w:rsidRDefault="00D225CD">
      <w:pPr>
        <w:pStyle w:val="Heading6"/>
        <w:spacing w:line="276" w:lineRule="auto"/>
        <w:rPr>
          <w:ins w:id="21991" w:author="phuong vu" w:date="2018-11-21T21:54:00Z"/>
          <w:rFonts w:cstheme="majorHAnsi"/>
          <w:lang w:val="en-US"/>
          <w:rPrChange w:id="21992" w:author="phuong vu" w:date="2018-11-25T21:55:00Z">
            <w:rPr>
              <w:ins w:id="21993" w:author="phuong vu" w:date="2018-11-21T21:54:00Z"/>
              <w:lang w:val="en-US"/>
            </w:rPr>
          </w:rPrChange>
        </w:rPr>
        <w:pPrChange w:id="21994" w:author="phuong vu" w:date="2018-11-23T13:48:00Z">
          <w:pPr>
            <w:pStyle w:val="Heading6"/>
          </w:pPr>
        </w:pPrChange>
      </w:pPr>
      <w:ins w:id="21995" w:author="phuong vu" w:date="2018-11-21T21:53:00Z">
        <w:r w:rsidRPr="00BA3432">
          <w:rPr>
            <w:rFonts w:cstheme="majorHAnsi"/>
            <w:lang w:val="en-US"/>
            <w:rPrChange w:id="21996" w:author="phuong vu" w:date="2018-11-25T21:55:00Z">
              <w:rPr>
                <w:lang w:val="en-US"/>
              </w:rPr>
            </w:rPrChange>
          </w:rPr>
          <w:t>Mục đích</w:t>
        </w:r>
      </w:ins>
    </w:p>
    <w:p w14:paraId="2238A8AC" w14:textId="75C44D57" w:rsidR="00770D42" w:rsidRPr="00BA3432" w:rsidRDefault="00770D42">
      <w:pPr>
        <w:spacing w:line="276" w:lineRule="auto"/>
        <w:ind w:firstLine="720"/>
        <w:rPr>
          <w:ins w:id="21997" w:author="phuong vu" w:date="2018-11-21T21:53:00Z"/>
          <w:lang w:val="en-US"/>
          <w:rPrChange w:id="21998" w:author="phuong vu" w:date="2018-11-25T21:55:00Z">
            <w:rPr>
              <w:ins w:id="21999" w:author="phuong vu" w:date="2018-11-21T21:53:00Z"/>
              <w:lang w:val="en-US"/>
            </w:rPr>
          </w:rPrChange>
        </w:rPr>
        <w:pPrChange w:id="22000" w:author="phuong vu" w:date="2018-11-23T13:48:00Z">
          <w:pPr>
            <w:pStyle w:val="Heading6"/>
          </w:pPr>
        </w:pPrChange>
      </w:pPr>
      <w:ins w:id="22001" w:author="phuong vu" w:date="2018-11-21T21:54:00Z">
        <w:r w:rsidRPr="00BA3432">
          <w:rPr>
            <w:lang w:val="en-US"/>
            <w:rPrChange w:id="22002" w:author="phuong vu" w:date="2018-11-25T21:55:00Z">
              <w:rPr>
                <w:lang w:val="en-US"/>
              </w:rPr>
            </w:rPrChange>
          </w:rPr>
          <w:t>Trong quá trình xử lí đơn hàng</w:t>
        </w:r>
      </w:ins>
      <w:ins w:id="22003" w:author="phuong vu" w:date="2018-11-21T21:55:00Z">
        <w:r w:rsidRPr="00BA3432">
          <w:rPr>
            <w:lang w:val="en-US"/>
            <w:rPrChange w:id="22004" w:author="phuong vu" w:date="2018-11-25T21:55:00Z">
              <w:rPr>
                <w:lang w:val="en-US"/>
              </w:rPr>
            </w:rPrChange>
          </w:rPr>
          <w:t xml:space="preserve"> xảy ra thiếu sót làm mất quần áo của khách hàng</w:t>
        </w:r>
      </w:ins>
      <w:ins w:id="22005" w:author="phuong vu" w:date="2018-11-21T21:56:00Z">
        <w:r w:rsidRPr="00BA3432">
          <w:rPr>
            <w:lang w:val="en-US"/>
            <w:rPrChange w:id="22006" w:author="phuong vu" w:date="2018-11-25T21:55:00Z">
              <w:rPr>
                <w:lang w:val="en-US"/>
              </w:rPr>
            </w:rPrChange>
          </w:rPr>
          <w:t xml:space="preserve"> nên cần cập nhật lại thông tin số lượng đồ để tính giá tiền lại cho khách hàng đúng với thực tế.</w:t>
        </w:r>
      </w:ins>
    </w:p>
    <w:p w14:paraId="2AFBA8AE" w14:textId="06D7ED75" w:rsidR="00D225CD" w:rsidRPr="00BA3432" w:rsidRDefault="00D225CD">
      <w:pPr>
        <w:pStyle w:val="Heading6"/>
        <w:spacing w:line="276" w:lineRule="auto"/>
        <w:rPr>
          <w:ins w:id="22007" w:author="phuong vu" w:date="2018-11-21T21:56:00Z"/>
          <w:rFonts w:cstheme="majorHAnsi"/>
          <w:lang w:val="en-US"/>
          <w:rPrChange w:id="22008" w:author="phuong vu" w:date="2018-11-25T21:55:00Z">
            <w:rPr>
              <w:ins w:id="22009" w:author="phuong vu" w:date="2018-11-21T21:56:00Z"/>
              <w:lang w:val="en-US"/>
            </w:rPr>
          </w:rPrChange>
        </w:rPr>
        <w:pPrChange w:id="22010" w:author="phuong vu" w:date="2018-11-23T13:48:00Z">
          <w:pPr>
            <w:pStyle w:val="Heading6"/>
          </w:pPr>
        </w:pPrChange>
      </w:pPr>
      <w:ins w:id="22011" w:author="phuong vu" w:date="2018-11-21T21:53:00Z">
        <w:r w:rsidRPr="00BA3432">
          <w:rPr>
            <w:rFonts w:cstheme="majorHAnsi"/>
            <w:lang w:val="en-US"/>
            <w:rPrChange w:id="22012" w:author="phuong vu" w:date="2018-11-25T21:55:00Z">
              <w:rPr>
                <w:lang w:val="en-US"/>
              </w:rPr>
            </w:rPrChange>
          </w:rPr>
          <w:t>Giao diện</w:t>
        </w:r>
      </w:ins>
    </w:p>
    <w:p w14:paraId="52008EA2" w14:textId="77777777" w:rsidR="00770D42" w:rsidRPr="00AD0E2E" w:rsidRDefault="00770D42">
      <w:pPr>
        <w:keepNext/>
        <w:spacing w:line="276" w:lineRule="auto"/>
        <w:rPr>
          <w:ins w:id="22013" w:author="phuong vu" w:date="2018-11-21T21:59:00Z"/>
        </w:rPr>
        <w:pPrChange w:id="22014" w:author="phuong vu" w:date="2018-11-23T13:48:00Z">
          <w:pPr/>
        </w:pPrChange>
      </w:pPr>
      <w:ins w:id="22015" w:author="phuong vu" w:date="2018-11-21T21:57:00Z">
        <w:r w:rsidRPr="00AD0E2E">
          <w:rPr>
            <w:noProof/>
            <w:lang w:val="en-US"/>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86050"/>
                      </a:xfrm>
                      <a:prstGeom prst="rect">
                        <a:avLst/>
                      </a:prstGeom>
                    </pic:spPr>
                  </pic:pic>
                </a:graphicData>
              </a:graphic>
            </wp:inline>
          </w:drawing>
        </w:r>
      </w:ins>
    </w:p>
    <w:p w14:paraId="24BD55E1" w14:textId="6CC23AB6" w:rsidR="00770D42" w:rsidRPr="00BA3432" w:rsidRDefault="00770D42">
      <w:pPr>
        <w:pStyle w:val="Caption"/>
        <w:spacing w:line="276" w:lineRule="auto"/>
        <w:rPr>
          <w:ins w:id="22016" w:author="phuong vu" w:date="2018-11-21T21:53:00Z"/>
          <w:rPrChange w:id="22017" w:author="phuong vu" w:date="2018-11-25T21:55:00Z">
            <w:rPr>
              <w:ins w:id="22018" w:author="phuong vu" w:date="2018-11-21T21:53:00Z"/>
              <w:lang w:val="en-US"/>
            </w:rPr>
          </w:rPrChange>
        </w:rPr>
        <w:pPrChange w:id="22019" w:author="phuong vu" w:date="2018-11-23T13:48:00Z">
          <w:pPr>
            <w:pStyle w:val="Heading6"/>
          </w:pPr>
        </w:pPrChange>
      </w:pPr>
      <w:bookmarkStart w:id="22020" w:name="_Ref530600985"/>
      <w:bookmarkStart w:id="22021" w:name="_Toc530662940"/>
      <w:ins w:id="22022" w:author="phuong vu" w:date="2018-11-21T21:59:00Z">
        <w:r w:rsidRPr="00BA3432">
          <w:rPr>
            <w:rPrChange w:id="22023" w:author="phuong vu" w:date="2018-11-25T21:55:00Z">
              <w:rPr/>
            </w:rPrChange>
          </w:rPr>
          <w:t xml:space="preserve">Hình </w:t>
        </w:r>
      </w:ins>
      <w:ins w:id="22024" w:author="phuong vu" w:date="2018-11-26T01:11:00Z">
        <w:r w:rsidR="00300FEC">
          <w:fldChar w:fldCharType="begin"/>
        </w:r>
        <w:r w:rsidR="00300FEC">
          <w:instrText xml:space="preserve"> STYLEREF 1 \s </w:instrText>
        </w:r>
      </w:ins>
      <w:r w:rsidR="00300FEC">
        <w:fldChar w:fldCharType="separate"/>
      </w:r>
      <w:r w:rsidR="00300FEC">
        <w:rPr>
          <w:noProof/>
        </w:rPr>
        <w:t>3</w:t>
      </w:r>
      <w:ins w:id="22025"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2026" w:author="phuong vu" w:date="2018-11-26T01:11:00Z">
        <w:r w:rsidR="00300FEC">
          <w:rPr>
            <w:noProof/>
          </w:rPr>
          <w:t>13</w:t>
        </w:r>
        <w:r w:rsidR="00300FEC">
          <w:fldChar w:fldCharType="end"/>
        </w:r>
      </w:ins>
      <w:bookmarkEnd w:id="22020"/>
      <w:ins w:id="22027" w:author="phuong vu" w:date="2018-11-21T21:59:00Z">
        <w:r w:rsidRPr="00BA3432">
          <w:rPr>
            <w:rPrChange w:id="22028" w:author="phuong vu" w:date="2018-11-25T21:55:00Z">
              <w:rPr>
                <w:b w:val="0"/>
                <w:i/>
                <w:iCs/>
                <w:lang w:val="en-US"/>
              </w:rPr>
            </w:rPrChange>
          </w:rPr>
          <w:t xml:space="preserve"> Giao diện cập nhật thông tin hóa đơn</w:t>
        </w:r>
      </w:ins>
      <w:bookmarkEnd w:id="22021"/>
    </w:p>
    <w:p w14:paraId="47B0592D" w14:textId="772A81F2" w:rsidR="00D225CD" w:rsidRPr="00BA3432" w:rsidRDefault="00D225CD">
      <w:pPr>
        <w:pStyle w:val="Heading6"/>
        <w:spacing w:line="276" w:lineRule="auto"/>
        <w:rPr>
          <w:ins w:id="22029" w:author="phuong vu" w:date="2018-11-21T22:00:00Z"/>
          <w:rFonts w:cstheme="majorHAnsi"/>
          <w:lang w:val="en-US"/>
          <w:rPrChange w:id="22030" w:author="phuong vu" w:date="2018-11-25T21:55:00Z">
            <w:rPr>
              <w:ins w:id="22031" w:author="phuong vu" w:date="2018-11-21T22:00:00Z"/>
              <w:lang w:val="en-US"/>
            </w:rPr>
          </w:rPrChange>
        </w:rPr>
        <w:pPrChange w:id="22032" w:author="phuong vu" w:date="2018-11-23T13:48:00Z">
          <w:pPr>
            <w:pStyle w:val="Heading6"/>
          </w:pPr>
        </w:pPrChange>
      </w:pPr>
      <w:ins w:id="22033" w:author="phuong vu" w:date="2018-11-21T21:53:00Z">
        <w:r w:rsidRPr="00AD0E2E">
          <w:rPr>
            <w:rFonts w:cstheme="majorHAnsi"/>
            <w:lang w:val="en-US"/>
          </w:rPr>
          <w:t>Các thành ph</w:t>
        </w:r>
        <w:r w:rsidRPr="00BA3432">
          <w:rPr>
            <w:rFonts w:cstheme="majorHAnsi"/>
            <w:lang w:val="en-US"/>
            <w:rPrChange w:id="22034" w:author="phuong vu" w:date="2018-11-25T21:55: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rsidRPr="00BA3432" w14:paraId="1EECD3EE" w14:textId="77777777" w:rsidTr="00565D22">
        <w:trPr>
          <w:ins w:id="22035" w:author="phuong vu" w:date="2018-11-21T22:00:00Z"/>
        </w:trPr>
        <w:tc>
          <w:tcPr>
            <w:tcW w:w="805" w:type="dxa"/>
            <w:vAlign w:val="center"/>
          </w:tcPr>
          <w:p w14:paraId="7921D64E" w14:textId="77777777" w:rsidR="00770D42" w:rsidRPr="00BA3432" w:rsidRDefault="00770D42">
            <w:pPr>
              <w:spacing w:line="276" w:lineRule="auto"/>
              <w:jc w:val="center"/>
              <w:rPr>
                <w:ins w:id="22036" w:author="phuong vu" w:date="2018-11-21T22:00:00Z"/>
                <w:b/>
                <w:lang w:val="en-US"/>
                <w:rPrChange w:id="22037" w:author="phuong vu" w:date="2018-11-25T21:55:00Z">
                  <w:rPr>
                    <w:ins w:id="22038" w:author="phuong vu" w:date="2018-11-21T22:00:00Z"/>
                    <w:b/>
                    <w:lang w:val="en-US"/>
                  </w:rPr>
                </w:rPrChange>
              </w:rPr>
              <w:pPrChange w:id="22039" w:author="phuong vu" w:date="2018-11-23T13:48:00Z">
                <w:pPr>
                  <w:spacing w:line="360" w:lineRule="auto"/>
                  <w:jc w:val="center"/>
                </w:pPr>
              </w:pPrChange>
            </w:pPr>
            <w:ins w:id="22040" w:author="phuong vu" w:date="2018-11-21T22:00:00Z">
              <w:r w:rsidRPr="00BA3432">
                <w:rPr>
                  <w:b/>
                  <w:lang w:val="en-US"/>
                  <w:rPrChange w:id="22041" w:author="phuong vu" w:date="2018-11-25T21:55:00Z">
                    <w:rPr>
                      <w:b/>
                      <w:lang w:val="en-US"/>
                    </w:rPr>
                  </w:rPrChange>
                </w:rPr>
                <w:t>STT</w:t>
              </w:r>
            </w:ins>
          </w:p>
        </w:tc>
        <w:tc>
          <w:tcPr>
            <w:tcW w:w="1980" w:type="dxa"/>
            <w:vAlign w:val="center"/>
          </w:tcPr>
          <w:p w14:paraId="222767DF" w14:textId="77777777" w:rsidR="00770D42" w:rsidRPr="00BA3432" w:rsidRDefault="00770D42">
            <w:pPr>
              <w:spacing w:line="276" w:lineRule="auto"/>
              <w:jc w:val="center"/>
              <w:rPr>
                <w:ins w:id="22042" w:author="phuong vu" w:date="2018-11-21T22:00:00Z"/>
                <w:b/>
                <w:lang w:val="en-US"/>
                <w:rPrChange w:id="22043" w:author="phuong vu" w:date="2018-11-25T21:55:00Z">
                  <w:rPr>
                    <w:ins w:id="22044" w:author="phuong vu" w:date="2018-11-21T22:00:00Z"/>
                    <w:b/>
                    <w:lang w:val="en-US"/>
                  </w:rPr>
                </w:rPrChange>
              </w:rPr>
              <w:pPrChange w:id="22045" w:author="phuong vu" w:date="2018-11-23T13:48:00Z">
                <w:pPr>
                  <w:spacing w:line="360" w:lineRule="auto"/>
                  <w:jc w:val="center"/>
                </w:pPr>
              </w:pPrChange>
            </w:pPr>
            <w:ins w:id="22046" w:author="phuong vu" w:date="2018-11-21T22:00:00Z">
              <w:r w:rsidRPr="00BA3432">
                <w:rPr>
                  <w:b/>
                  <w:lang w:val="en-US"/>
                  <w:rPrChange w:id="22047" w:author="phuong vu" w:date="2018-11-25T21:55:00Z">
                    <w:rPr>
                      <w:b/>
                      <w:lang w:val="en-US"/>
                    </w:rPr>
                  </w:rPrChange>
                </w:rPr>
                <w:t>Loại điều khiển</w:t>
              </w:r>
            </w:ins>
          </w:p>
        </w:tc>
        <w:tc>
          <w:tcPr>
            <w:tcW w:w="2970" w:type="dxa"/>
            <w:vAlign w:val="center"/>
          </w:tcPr>
          <w:p w14:paraId="5CC8A177" w14:textId="77777777" w:rsidR="00770D42" w:rsidRPr="00BA3432" w:rsidRDefault="00770D42">
            <w:pPr>
              <w:spacing w:line="276" w:lineRule="auto"/>
              <w:jc w:val="center"/>
              <w:rPr>
                <w:ins w:id="22048" w:author="phuong vu" w:date="2018-11-21T22:00:00Z"/>
                <w:b/>
                <w:lang w:val="en-US"/>
                <w:rPrChange w:id="22049" w:author="phuong vu" w:date="2018-11-25T21:55:00Z">
                  <w:rPr>
                    <w:ins w:id="22050" w:author="phuong vu" w:date="2018-11-21T22:00:00Z"/>
                    <w:b/>
                    <w:lang w:val="en-US"/>
                  </w:rPr>
                </w:rPrChange>
              </w:rPr>
              <w:pPrChange w:id="22051" w:author="phuong vu" w:date="2018-11-23T13:48:00Z">
                <w:pPr>
                  <w:spacing w:line="360" w:lineRule="auto"/>
                  <w:jc w:val="center"/>
                </w:pPr>
              </w:pPrChange>
            </w:pPr>
            <w:ins w:id="22052" w:author="phuong vu" w:date="2018-11-21T22:00:00Z">
              <w:r w:rsidRPr="00BA3432">
                <w:rPr>
                  <w:b/>
                  <w:lang w:val="en-US"/>
                  <w:rPrChange w:id="22053" w:author="phuong vu" w:date="2018-11-25T21:55:00Z">
                    <w:rPr>
                      <w:b/>
                      <w:lang w:val="en-US"/>
                    </w:rPr>
                  </w:rPrChange>
                </w:rPr>
                <w:t>Nội dung thực hiện</w:t>
              </w:r>
            </w:ins>
          </w:p>
        </w:tc>
        <w:tc>
          <w:tcPr>
            <w:tcW w:w="1266" w:type="dxa"/>
            <w:vAlign w:val="center"/>
          </w:tcPr>
          <w:p w14:paraId="17E728B3" w14:textId="77777777" w:rsidR="00770D42" w:rsidRPr="00BA3432" w:rsidRDefault="00770D42">
            <w:pPr>
              <w:spacing w:line="276" w:lineRule="auto"/>
              <w:jc w:val="center"/>
              <w:rPr>
                <w:ins w:id="22054" w:author="phuong vu" w:date="2018-11-21T22:00:00Z"/>
                <w:b/>
                <w:lang w:val="en-US"/>
                <w:rPrChange w:id="22055" w:author="phuong vu" w:date="2018-11-25T21:55:00Z">
                  <w:rPr>
                    <w:ins w:id="22056" w:author="phuong vu" w:date="2018-11-21T22:00:00Z"/>
                    <w:b/>
                    <w:lang w:val="en-US"/>
                  </w:rPr>
                </w:rPrChange>
              </w:rPr>
              <w:pPrChange w:id="22057" w:author="phuong vu" w:date="2018-11-23T13:48:00Z">
                <w:pPr>
                  <w:spacing w:line="360" w:lineRule="auto"/>
                  <w:jc w:val="center"/>
                </w:pPr>
              </w:pPrChange>
            </w:pPr>
            <w:ins w:id="22058" w:author="phuong vu" w:date="2018-11-21T22:00:00Z">
              <w:r w:rsidRPr="00BA3432">
                <w:rPr>
                  <w:b/>
                  <w:lang w:val="en-US"/>
                  <w:rPrChange w:id="22059" w:author="phuong vu" w:date="2018-11-25T21:55:00Z">
                    <w:rPr>
                      <w:b/>
                      <w:lang w:val="en-US"/>
                    </w:rPr>
                  </w:rPrChange>
                </w:rPr>
                <w:t>Giá trị mặc định</w:t>
              </w:r>
            </w:ins>
          </w:p>
        </w:tc>
        <w:tc>
          <w:tcPr>
            <w:tcW w:w="1756" w:type="dxa"/>
            <w:vAlign w:val="center"/>
          </w:tcPr>
          <w:p w14:paraId="1A112609" w14:textId="77777777" w:rsidR="00770D42" w:rsidRPr="00BA3432" w:rsidRDefault="00770D42">
            <w:pPr>
              <w:spacing w:line="276" w:lineRule="auto"/>
              <w:jc w:val="center"/>
              <w:rPr>
                <w:ins w:id="22060" w:author="phuong vu" w:date="2018-11-21T22:00:00Z"/>
                <w:b/>
                <w:lang w:val="en-US"/>
                <w:rPrChange w:id="22061" w:author="phuong vu" w:date="2018-11-25T21:55:00Z">
                  <w:rPr>
                    <w:ins w:id="22062" w:author="phuong vu" w:date="2018-11-21T22:00:00Z"/>
                    <w:b/>
                    <w:lang w:val="en-US"/>
                  </w:rPr>
                </w:rPrChange>
              </w:rPr>
              <w:pPrChange w:id="22063" w:author="phuong vu" w:date="2018-11-23T13:48:00Z">
                <w:pPr>
                  <w:spacing w:line="360" w:lineRule="auto"/>
                  <w:jc w:val="center"/>
                </w:pPr>
              </w:pPrChange>
            </w:pPr>
            <w:ins w:id="22064" w:author="phuong vu" w:date="2018-11-21T22:00:00Z">
              <w:r w:rsidRPr="00BA3432">
                <w:rPr>
                  <w:b/>
                  <w:lang w:val="en-US"/>
                  <w:rPrChange w:id="22065" w:author="phuong vu" w:date="2018-11-25T21:55:00Z">
                    <w:rPr>
                      <w:b/>
                      <w:lang w:val="en-US"/>
                    </w:rPr>
                  </w:rPrChange>
                </w:rPr>
                <w:t>Lưu ý</w:t>
              </w:r>
            </w:ins>
          </w:p>
        </w:tc>
      </w:tr>
      <w:tr w:rsidR="00770D42" w:rsidRPr="00BA3432" w14:paraId="4222E753" w14:textId="77777777" w:rsidTr="00565D22">
        <w:trPr>
          <w:ins w:id="22066" w:author="phuong vu" w:date="2018-11-21T22:00:00Z"/>
        </w:trPr>
        <w:tc>
          <w:tcPr>
            <w:tcW w:w="805" w:type="dxa"/>
          </w:tcPr>
          <w:p w14:paraId="7E8B0ED3" w14:textId="77777777" w:rsidR="00770D42" w:rsidRPr="00BA3432" w:rsidRDefault="00770D42">
            <w:pPr>
              <w:spacing w:line="276" w:lineRule="auto"/>
              <w:jc w:val="center"/>
              <w:rPr>
                <w:ins w:id="22067" w:author="phuong vu" w:date="2018-11-21T22:00:00Z"/>
                <w:lang w:val="en-US"/>
                <w:rPrChange w:id="22068" w:author="phuong vu" w:date="2018-11-25T21:55:00Z">
                  <w:rPr>
                    <w:ins w:id="22069" w:author="phuong vu" w:date="2018-11-21T22:00:00Z"/>
                    <w:lang w:val="en-US"/>
                  </w:rPr>
                </w:rPrChange>
              </w:rPr>
              <w:pPrChange w:id="22070" w:author="phuong vu" w:date="2018-11-23T13:48:00Z">
                <w:pPr>
                  <w:spacing w:line="360" w:lineRule="auto"/>
                  <w:jc w:val="center"/>
                </w:pPr>
              </w:pPrChange>
            </w:pPr>
            <w:ins w:id="22071" w:author="phuong vu" w:date="2018-11-21T22:00:00Z">
              <w:r w:rsidRPr="00BA3432">
                <w:rPr>
                  <w:lang w:val="en-US"/>
                  <w:rPrChange w:id="22072" w:author="phuong vu" w:date="2018-11-25T21:55:00Z">
                    <w:rPr>
                      <w:lang w:val="en-US"/>
                    </w:rPr>
                  </w:rPrChange>
                </w:rPr>
                <w:t>1</w:t>
              </w:r>
            </w:ins>
          </w:p>
        </w:tc>
        <w:tc>
          <w:tcPr>
            <w:tcW w:w="1980" w:type="dxa"/>
          </w:tcPr>
          <w:p w14:paraId="37C4ABCA" w14:textId="77777777" w:rsidR="00770D42" w:rsidRPr="00BA3432" w:rsidRDefault="00770D42">
            <w:pPr>
              <w:spacing w:line="276" w:lineRule="auto"/>
              <w:rPr>
                <w:ins w:id="22073" w:author="phuong vu" w:date="2018-11-21T22:00:00Z"/>
                <w:lang w:val="en-US"/>
                <w:rPrChange w:id="22074" w:author="phuong vu" w:date="2018-11-25T21:55:00Z">
                  <w:rPr>
                    <w:ins w:id="22075" w:author="phuong vu" w:date="2018-11-21T22:00:00Z"/>
                    <w:lang w:val="en-US"/>
                  </w:rPr>
                </w:rPrChange>
              </w:rPr>
              <w:pPrChange w:id="22076" w:author="phuong vu" w:date="2018-11-23T13:48:00Z">
                <w:pPr>
                  <w:spacing w:line="360" w:lineRule="auto"/>
                </w:pPr>
              </w:pPrChange>
            </w:pPr>
            <w:ins w:id="22077" w:author="phuong vu" w:date="2018-11-21T22:00:00Z">
              <w:r w:rsidRPr="00BA3432">
                <w:rPr>
                  <w:lang w:val="en-US"/>
                  <w:rPrChange w:id="22078" w:author="phuong vu" w:date="2018-11-25T21:55:00Z">
                    <w:rPr>
                      <w:lang w:val="en-US"/>
                    </w:rPr>
                  </w:rPrChange>
                </w:rPr>
                <w:t>span</w:t>
              </w:r>
            </w:ins>
          </w:p>
        </w:tc>
        <w:tc>
          <w:tcPr>
            <w:tcW w:w="2970" w:type="dxa"/>
          </w:tcPr>
          <w:p w14:paraId="0EFF3708" w14:textId="22C0AEE9" w:rsidR="00770D42" w:rsidRPr="00AD0E2E" w:rsidRDefault="00770D42">
            <w:pPr>
              <w:spacing w:line="276" w:lineRule="auto"/>
              <w:rPr>
                <w:ins w:id="22079" w:author="phuong vu" w:date="2018-11-21T22:00:00Z"/>
                <w:lang w:val="en-US"/>
              </w:rPr>
              <w:pPrChange w:id="22080" w:author="phuong vu" w:date="2018-11-23T13:48:00Z">
                <w:pPr>
                  <w:spacing w:line="360" w:lineRule="auto"/>
                </w:pPr>
              </w:pPrChange>
            </w:pPr>
            <w:ins w:id="22081" w:author="phuong vu" w:date="2018-11-21T22:00:00Z">
              <w:r w:rsidRPr="00BA3432">
                <w:rPr>
                  <w:lang w:val="en-US"/>
                  <w:rPrChange w:id="22082" w:author="phuong vu" w:date="2018-11-25T21:55:00Z">
                    <w:rPr>
                      <w:lang w:val="en-US"/>
                    </w:rPr>
                  </w:rPrChange>
                </w:rPr>
                <w:t xml:space="preserve">Hiển thị thông tin hóa đơn như giao diện </w:t>
              </w:r>
              <w:r w:rsidRPr="00AD0E2E">
                <w:rPr>
                  <w:lang w:val="en-US"/>
                </w:rPr>
                <w:fldChar w:fldCharType="begin"/>
              </w:r>
              <w:r w:rsidRPr="00BA3432">
                <w:rPr>
                  <w:lang w:val="en-US"/>
                  <w:rPrChange w:id="22083" w:author="phuong vu" w:date="2018-11-25T21:55:00Z">
                    <w:rPr>
                      <w:lang w:val="en-US"/>
                    </w:rPr>
                  </w:rPrChange>
                </w:rPr>
                <w:instrText xml:space="preserve"> REF _Ref530600985 \h </w:instrText>
              </w:r>
            </w:ins>
            <w:r w:rsidR="00E6227B" w:rsidRPr="00BA3432">
              <w:rPr>
                <w:lang w:val="en-US"/>
                <w:rPrChange w:id="22084" w:author="phuong vu" w:date="2018-11-25T21:55:00Z">
                  <w:rPr>
                    <w:lang w:val="en-US"/>
                  </w:rPr>
                </w:rPrChange>
              </w:rPr>
              <w:instrText xml:space="preserve"> \* MERGEFORMAT </w:instrText>
            </w:r>
            <w:r w:rsidRPr="00BA3432">
              <w:rPr>
                <w:lang w:val="en-US"/>
                <w:rPrChange w:id="22085" w:author="phuong vu" w:date="2018-11-25T21:55:00Z">
                  <w:rPr>
                    <w:lang w:val="en-US"/>
                  </w:rPr>
                </w:rPrChange>
              </w:rPr>
            </w:r>
            <w:r w:rsidRPr="00BA3432">
              <w:rPr>
                <w:lang w:val="en-US"/>
                <w:rPrChange w:id="22086" w:author="phuong vu" w:date="2018-11-25T21:55:00Z">
                  <w:rPr>
                    <w:lang w:val="en-US"/>
                  </w:rPr>
                </w:rPrChange>
              </w:rPr>
              <w:fldChar w:fldCharType="separate"/>
            </w:r>
            <w:ins w:id="22087" w:author="phuong vu" w:date="2018-11-21T22:00:00Z">
              <w:r w:rsidRPr="00BA3432">
                <w:rPr>
                  <w:rPrChange w:id="22088" w:author="phuong vu" w:date="2018-11-25T21:55:00Z">
                    <w:rPr/>
                  </w:rPrChange>
                </w:rPr>
                <w:t xml:space="preserve">Hình </w:t>
              </w:r>
              <w:r w:rsidRPr="00BA3432">
                <w:rPr>
                  <w:noProof/>
                  <w:rPrChange w:id="22089" w:author="phuong vu" w:date="2018-11-25T21:55:00Z">
                    <w:rPr>
                      <w:noProof/>
                    </w:rPr>
                  </w:rPrChange>
                </w:rPr>
                <w:t>3</w:t>
              </w:r>
              <w:r w:rsidRPr="00BA3432">
                <w:rPr>
                  <w:rPrChange w:id="22090" w:author="phuong vu" w:date="2018-11-25T21:55:00Z">
                    <w:rPr/>
                  </w:rPrChange>
                </w:rPr>
                <w:t>.</w:t>
              </w:r>
              <w:r w:rsidRPr="00BA3432">
                <w:rPr>
                  <w:noProof/>
                  <w:rPrChange w:id="22091" w:author="phuong vu" w:date="2018-11-25T21:55:00Z">
                    <w:rPr>
                      <w:noProof/>
                    </w:rPr>
                  </w:rPrChange>
                </w:rPr>
                <w:t>14</w:t>
              </w:r>
              <w:r w:rsidRPr="00BA3432">
                <w:rPr>
                  <w:lang w:val="en-US"/>
                  <w:rPrChange w:id="22092" w:author="phuong vu" w:date="2018-11-25T21:55:00Z">
                    <w:rPr>
                      <w:lang w:val="en-US"/>
                    </w:rPr>
                  </w:rPrChange>
                </w:rPr>
                <w:fldChar w:fldCharType="end"/>
              </w:r>
            </w:ins>
          </w:p>
        </w:tc>
        <w:tc>
          <w:tcPr>
            <w:tcW w:w="1266" w:type="dxa"/>
          </w:tcPr>
          <w:p w14:paraId="6FEEEECB" w14:textId="77777777" w:rsidR="00770D42" w:rsidRPr="00BA3432" w:rsidRDefault="00770D42">
            <w:pPr>
              <w:spacing w:line="276" w:lineRule="auto"/>
              <w:rPr>
                <w:ins w:id="22093" w:author="phuong vu" w:date="2018-11-21T22:00:00Z"/>
                <w:lang w:val="en-US"/>
                <w:rPrChange w:id="22094" w:author="phuong vu" w:date="2018-11-25T21:55:00Z">
                  <w:rPr>
                    <w:ins w:id="22095" w:author="phuong vu" w:date="2018-11-21T22:00:00Z"/>
                    <w:lang w:val="en-US"/>
                  </w:rPr>
                </w:rPrChange>
              </w:rPr>
              <w:pPrChange w:id="22096" w:author="phuong vu" w:date="2018-11-23T13:48:00Z">
                <w:pPr>
                  <w:spacing w:line="360" w:lineRule="auto"/>
                </w:pPr>
              </w:pPrChange>
            </w:pPr>
          </w:p>
        </w:tc>
        <w:tc>
          <w:tcPr>
            <w:tcW w:w="1756" w:type="dxa"/>
          </w:tcPr>
          <w:p w14:paraId="3C4BC720" w14:textId="77777777" w:rsidR="00770D42" w:rsidRPr="00BA3432" w:rsidRDefault="00770D42">
            <w:pPr>
              <w:spacing w:line="276" w:lineRule="auto"/>
              <w:rPr>
                <w:ins w:id="22097" w:author="phuong vu" w:date="2018-11-21T22:00:00Z"/>
                <w:lang w:val="en-US"/>
                <w:rPrChange w:id="22098" w:author="phuong vu" w:date="2018-11-25T21:55:00Z">
                  <w:rPr>
                    <w:ins w:id="22099" w:author="phuong vu" w:date="2018-11-21T22:00:00Z"/>
                    <w:lang w:val="en-US"/>
                  </w:rPr>
                </w:rPrChange>
              </w:rPr>
              <w:pPrChange w:id="22100" w:author="phuong vu" w:date="2018-11-23T13:48:00Z">
                <w:pPr>
                  <w:spacing w:line="360" w:lineRule="auto"/>
                </w:pPr>
              </w:pPrChange>
            </w:pPr>
          </w:p>
        </w:tc>
      </w:tr>
      <w:tr w:rsidR="00770D42" w:rsidRPr="00BA3432" w14:paraId="08E30A78" w14:textId="77777777" w:rsidTr="00565D22">
        <w:trPr>
          <w:ins w:id="22101" w:author="phuong vu" w:date="2018-11-21T22:00:00Z"/>
        </w:trPr>
        <w:tc>
          <w:tcPr>
            <w:tcW w:w="805" w:type="dxa"/>
          </w:tcPr>
          <w:p w14:paraId="140A378D" w14:textId="3049EEA3" w:rsidR="00770D42" w:rsidRPr="00BA3432" w:rsidRDefault="00770D42">
            <w:pPr>
              <w:spacing w:line="276" w:lineRule="auto"/>
              <w:jc w:val="center"/>
              <w:rPr>
                <w:ins w:id="22102" w:author="phuong vu" w:date="2018-11-21T22:00:00Z"/>
                <w:lang w:val="en-US"/>
                <w:rPrChange w:id="22103" w:author="phuong vu" w:date="2018-11-25T21:55:00Z">
                  <w:rPr>
                    <w:ins w:id="22104" w:author="phuong vu" w:date="2018-11-21T22:00:00Z"/>
                    <w:lang w:val="en-US"/>
                  </w:rPr>
                </w:rPrChange>
              </w:rPr>
              <w:pPrChange w:id="22105" w:author="phuong vu" w:date="2018-11-23T13:48:00Z">
                <w:pPr>
                  <w:spacing w:line="360" w:lineRule="auto"/>
                  <w:jc w:val="center"/>
                </w:pPr>
              </w:pPrChange>
            </w:pPr>
            <w:ins w:id="22106" w:author="phuong vu" w:date="2018-11-21T22:01:00Z">
              <w:r w:rsidRPr="00BA3432">
                <w:rPr>
                  <w:lang w:val="en-US"/>
                  <w:rPrChange w:id="22107" w:author="phuong vu" w:date="2018-11-25T21:55:00Z">
                    <w:rPr>
                      <w:lang w:val="en-US"/>
                    </w:rPr>
                  </w:rPrChange>
                </w:rPr>
                <w:t>2</w:t>
              </w:r>
            </w:ins>
          </w:p>
        </w:tc>
        <w:tc>
          <w:tcPr>
            <w:tcW w:w="1980" w:type="dxa"/>
          </w:tcPr>
          <w:p w14:paraId="6701E3ED" w14:textId="63E319EA" w:rsidR="00770D42" w:rsidRPr="00BA3432" w:rsidRDefault="00770D42">
            <w:pPr>
              <w:spacing w:line="276" w:lineRule="auto"/>
              <w:rPr>
                <w:ins w:id="22108" w:author="phuong vu" w:date="2018-11-21T22:00:00Z"/>
                <w:lang w:val="en-US"/>
                <w:rPrChange w:id="22109" w:author="phuong vu" w:date="2018-11-25T21:55:00Z">
                  <w:rPr>
                    <w:ins w:id="22110" w:author="phuong vu" w:date="2018-11-21T22:00:00Z"/>
                    <w:lang w:val="en-US"/>
                  </w:rPr>
                </w:rPrChange>
              </w:rPr>
              <w:pPrChange w:id="22111" w:author="phuong vu" w:date="2018-11-23T13:48:00Z">
                <w:pPr>
                  <w:spacing w:line="360" w:lineRule="auto"/>
                </w:pPr>
              </w:pPrChange>
            </w:pPr>
            <w:ins w:id="22112" w:author="phuong vu" w:date="2018-11-21T22:01:00Z">
              <w:r w:rsidRPr="00BA3432">
                <w:rPr>
                  <w:lang w:val="en-US"/>
                  <w:rPrChange w:id="22113" w:author="phuong vu" w:date="2018-11-25T21:55:00Z">
                    <w:rPr>
                      <w:lang w:val="en-US"/>
                    </w:rPr>
                  </w:rPrChange>
                </w:rPr>
                <w:t>inputText</w:t>
              </w:r>
            </w:ins>
          </w:p>
        </w:tc>
        <w:tc>
          <w:tcPr>
            <w:tcW w:w="2970" w:type="dxa"/>
          </w:tcPr>
          <w:p w14:paraId="4E91F4C8" w14:textId="5EDE7A7F" w:rsidR="00770D42" w:rsidRPr="00BA3432" w:rsidRDefault="00770D42">
            <w:pPr>
              <w:spacing w:line="276" w:lineRule="auto"/>
              <w:rPr>
                <w:ins w:id="22114" w:author="phuong vu" w:date="2018-11-21T22:00:00Z"/>
                <w:lang w:val="en-US"/>
                <w:rPrChange w:id="22115" w:author="phuong vu" w:date="2018-11-25T21:55:00Z">
                  <w:rPr>
                    <w:ins w:id="22116" w:author="phuong vu" w:date="2018-11-21T22:00:00Z"/>
                    <w:lang w:val="en-US"/>
                  </w:rPr>
                </w:rPrChange>
              </w:rPr>
              <w:pPrChange w:id="22117" w:author="phuong vu" w:date="2018-11-23T13:48:00Z">
                <w:pPr>
                  <w:spacing w:line="360" w:lineRule="auto"/>
                </w:pPr>
              </w:pPrChange>
            </w:pPr>
            <w:ins w:id="22118" w:author="phuong vu" w:date="2018-11-21T22:01:00Z">
              <w:r w:rsidRPr="00BA3432">
                <w:rPr>
                  <w:lang w:val="en-US"/>
                  <w:rPrChange w:id="22119" w:author="phuong vu" w:date="2018-11-25T21:55:00Z">
                    <w:rPr>
                      <w:lang w:val="en-US"/>
                    </w:rPr>
                  </w:rPrChange>
                </w:rPr>
                <w:t>Số lượng/ Khối lượng giao</w:t>
              </w:r>
            </w:ins>
          </w:p>
        </w:tc>
        <w:tc>
          <w:tcPr>
            <w:tcW w:w="1266" w:type="dxa"/>
          </w:tcPr>
          <w:p w14:paraId="506875E5" w14:textId="77777777" w:rsidR="00770D42" w:rsidRPr="00BA3432" w:rsidRDefault="00770D42">
            <w:pPr>
              <w:spacing w:line="276" w:lineRule="auto"/>
              <w:rPr>
                <w:ins w:id="22120" w:author="phuong vu" w:date="2018-11-21T22:00:00Z"/>
                <w:lang w:val="en-US"/>
                <w:rPrChange w:id="22121" w:author="phuong vu" w:date="2018-11-25T21:55:00Z">
                  <w:rPr>
                    <w:ins w:id="22122" w:author="phuong vu" w:date="2018-11-21T22:00:00Z"/>
                    <w:lang w:val="en-US"/>
                  </w:rPr>
                </w:rPrChange>
              </w:rPr>
              <w:pPrChange w:id="22123" w:author="phuong vu" w:date="2018-11-23T13:48:00Z">
                <w:pPr>
                  <w:spacing w:line="360" w:lineRule="auto"/>
                </w:pPr>
              </w:pPrChange>
            </w:pPr>
          </w:p>
        </w:tc>
        <w:tc>
          <w:tcPr>
            <w:tcW w:w="1756" w:type="dxa"/>
          </w:tcPr>
          <w:p w14:paraId="527FB8D8" w14:textId="77777777" w:rsidR="00770D42" w:rsidRPr="00BA3432" w:rsidRDefault="00770D42">
            <w:pPr>
              <w:spacing w:line="276" w:lineRule="auto"/>
              <w:rPr>
                <w:ins w:id="22124" w:author="phuong vu" w:date="2018-11-21T22:00:00Z"/>
                <w:lang w:val="en-US"/>
                <w:rPrChange w:id="22125" w:author="phuong vu" w:date="2018-11-25T21:55:00Z">
                  <w:rPr>
                    <w:ins w:id="22126" w:author="phuong vu" w:date="2018-11-21T22:00:00Z"/>
                    <w:lang w:val="en-US"/>
                  </w:rPr>
                </w:rPrChange>
              </w:rPr>
              <w:pPrChange w:id="22127" w:author="phuong vu" w:date="2018-11-23T13:48:00Z">
                <w:pPr>
                  <w:spacing w:line="360" w:lineRule="auto"/>
                </w:pPr>
              </w:pPrChange>
            </w:pPr>
          </w:p>
        </w:tc>
      </w:tr>
      <w:tr w:rsidR="00770D42" w:rsidRPr="00BA3432" w14:paraId="73F843E9" w14:textId="77777777" w:rsidTr="00565D22">
        <w:trPr>
          <w:ins w:id="22128" w:author="phuong vu" w:date="2018-11-21T22:00:00Z"/>
        </w:trPr>
        <w:tc>
          <w:tcPr>
            <w:tcW w:w="805" w:type="dxa"/>
          </w:tcPr>
          <w:p w14:paraId="09154276" w14:textId="025E7FA8" w:rsidR="00770D42" w:rsidRPr="00BA3432" w:rsidRDefault="001C1DAB">
            <w:pPr>
              <w:spacing w:line="276" w:lineRule="auto"/>
              <w:jc w:val="center"/>
              <w:rPr>
                <w:ins w:id="22129" w:author="phuong vu" w:date="2018-11-21T22:00:00Z"/>
                <w:lang w:val="en-US"/>
                <w:rPrChange w:id="22130" w:author="phuong vu" w:date="2018-11-25T21:55:00Z">
                  <w:rPr>
                    <w:ins w:id="22131" w:author="phuong vu" w:date="2018-11-21T22:00:00Z"/>
                    <w:lang w:val="en-US"/>
                  </w:rPr>
                </w:rPrChange>
              </w:rPr>
              <w:pPrChange w:id="22132" w:author="phuong vu" w:date="2018-11-23T13:48:00Z">
                <w:pPr>
                  <w:spacing w:line="360" w:lineRule="auto"/>
                  <w:jc w:val="center"/>
                </w:pPr>
              </w:pPrChange>
            </w:pPr>
            <w:ins w:id="22133" w:author="phuong vu" w:date="2018-11-21T22:02:00Z">
              <w:r w:rsidRPr="00BA3432">
                <w:rPr>
                  <w:lang w:val="en-US"/>
                  <w:rPrChange w:id="22134" w:author="phuong vu" w:date="2018-11-25T21:55:00Z">
                    <w:rPr>
                      <w:lang w:val="en-US"/>
                    </w:rPr>
                  </w:rPrChange>
                </w:rPr>
                <w:t>3</w:t>
              </w:r>
            </w:ins>
          </w:p>
        </w:tc>
        <w:tc>
          <w:tcPr>
            <w:tcW w:w="1980" w:type="dxa"/>
          </w:tcPr>
          <w:p w14:paraId="0FA36A6F" w14:textId="77777777" w:rsidR="00770D42" w:rsidRPr="00BA3432" w:rsidRDefault="00770D42">
            <w:pPr>
              <w:spacing w:line="276" w:lineRule="auto"/>
              <w:rPr>
                <w:ins w:id="22135" w:author="phuong vu" w:date="2018-11-21T22:00:00Z"/>
                <w:lang w:val="en-US"/>
                <w:rPrChange w:id="22136" w:author="phuong vu" w:date="2018-11-25T21:55:00Z">
                  <w:rPr>
                    <w:ins w:id="22137" w:author="phuong vu" w:date="2018-11-21T22:00:00Z"/>
                    <w:lang w:val="en-US"/>
                  </w:rPr>
                </w:rPrChange>
              </w:rPr>
              <w:pPrChange w:id="22138" w:author="phuong vu" w:date="2018-11-23T13:48:00Z">
                <w:pPr>
                  <w:spacing w:line="360" w:lineRule="auto"/>
                </w:pPr>
              </w:pPrChange>
            </w:pPr>
            <w:ins w:id="22139" w:author="phuong vu" w:date="2018-11-21T22:00:00Z">
              <w:r w:rsidRPr="00BA3432">
                <w:rPr>
                  <w:lang w:val="en-US"/>
                  <w:rPrChange w:id="22140" w:author="phuong vu" w:date="2018-11-25T21:55:00Z">
                    <w:rPr>
                      <w:lang w:val="en-US"/>
                    </w:rPr>
                  </w:rPrChange>
                </w:rPr>
                <w:t>button</w:t>
              </w:r>
            </w:ins>
          </w:p>
        </w:tc>
        <w:tc>
          <w:tcPr>
            <w:tcW w:w="2970" w:type="dxa"/>
          </w:tcPr>
          <w:p w14:paraId="0B36D555" w14:textId="0C3FA6A6" w:rsidR="00770D42" w:rsidRPr="00BA3432" w:rsidRDefault="001C1DAB">
            <w:pPr>
              <w:spacing w:line="276" w:lineRule="auto"/>
              <w:rPr>
                <w:ins w:id="22141" w:author="phuong vu" w:date="2018-11-21T22:00:00Z"/>
                <w:lang w:val="en-US"/>
                <w:rPrChange w:id="22142" w:author="phuong vu" w:date="2018-11-25T21:55:00Z">
                  <w:rPr>
                    <w:ins w:id="22143" w:author="phuong vu" w:date="2018-11-21T22:00:00Z"/>
                    <w:lang w:val="en-US"/>
                  </w:rPr>
                </w:rPrChange>
              </w:rPr>
              <w:pPrChange w:id="22144" w:author="phuong vu" w:date="2018-11-23T13:48:00Z">
                <w:pPr>
                  <w:spacing w:line="360" w:lineRule="auto"/>
                </w:pPr>
              </w:pPrChange>
            </w:pPr>
            <w:ins w:id="22145" w:author="phuong vu" w:date="2018-11-21T22:03:00Z">
              <w:r w:rsidRPr="00BA3432">
                <w:rPr>
                  <w:lang w:val="en-US"/>
                  <w:rPrChange w:id="22146" w:author="phuong vu" w:date="2018-11-25T21:55:00Z">
                    <w:rPr>
                      <w:lang w:val="en-US"/>
                    </w:rPr>
                  </w:rPrChange>
                </w:rPr>
                <w:t>Cập nhật thông tin hóa đơn</w:t>
              </w:r>
            </w:ins>
          </w:p>
        </w:tc>
        <w:tc>
          <w:tcPr>
            <w:tcW w:w="1266" w:type="dxa"/>
          </w:tcPr>
          <w:p w14:paraId="51A2C969" w14:textId="77777777" w:rsidR="00770D42" w:rsidRPr="00BA3432" w:rsidRDefault="00770D42">
            <w:pPr>
              <w:spacing w:line="276" w:lineRule="auto"/>
              <w:jc w:val="left"/>
              <w:rPr>
                <w:ins w:id="22147" w:author="phuong vu" w:date="2018-11-21T22:00:00Z"/>
                <w:lang w:val="en-US"/>
                <w:rPrChange w:id="22148" w:author="phuong vu" w:date="2018-11-25T21:55:00Z">
                  <w:rPr>
                    <w:ins w:id="22149" w:author="phuong vu" w:date="2018-11-21T22:00:00Z"/>
                    <w:lang w:val="en-US"/>
                  </w:rPr>
                </w:rPrChange>
              </w:rPr>
              <w:pPrChange w:id="22150" w:author="phuong vu" w:date="2018-11-23T13:48:00Z">
                <w:pPr>
                  <w:spacing w:line="360" w:lineRule="auto"/>
                  <w:jc w:val="left"/>
                </w:pPr>
              </w:pPrChange>
            </w:pPr>
          </w:p>
        </w:tc>
        <w:tc>
          <w:tcPr>
            <w:tcW w:w="1756" w:type="dxa"/>
          </w:tcPr>
          <w:p w14:paraId="6D15AF70" w14:textId="77777777" w:rsidR="00770D42" w:rsidRPr="00BA3432" w:rsidRDefault="00770D42">
            <w:pPr>
              <w:spacing w:line="276" w:lineRule="auto"/>
              <w:rPr>
                <w:ins w:id="22151" w:author="phuong vu" w:date="2018-11-21T22:00:00Z"/>
                <w:lang w:val="en-US"/>
                <w:rPrChange w:id="22152" w:author="phuong vu" w:date="2018-11-25T21:55:00Z">
                  <w:rPr>
                    <w:ins w:id="22153" w:author="phuong vu" w:date="2018-11-21T22:00:00Z"/>
                    <w:lang w:val="en-US"/>
                  </w:rPr>
                </w:rPrChange>
              </w:rPr>
              <w:pPrChange w:id="22154" w:author="phuong vu" w:date="2018-11-23T13:48:00Z">
                <w:pPr>
                  <w:spacing w:line="360" w:lineRule="auto"/>
                </w:pPr>
              </w:pPrChange>
            </w:pPr>
          </w:p>
        </w:tc>
      </w:tr>
    </w:tbl>
    <w:p w14:paraId="34C80984" w14:textId="77777777" w:rsidR="00770D42" w:rsidRPr="00BA3432" w:rsidRDefault="00770D42">
      <w:pPr>
        <w:spacing w:line="276" w:lineRule="auto"/>
        <w:rPr>
          <w:ins w:id="22155" w:author="phuong vu" w:date="2018-11-21T21:53:00Z"/>
          <w:lang w:val="en-US"/>
          <w:rPrChange w:id="22156" w:author="phuong vu" w:date="2018-11-25T21:55:00Z">
            <w:rPr>
              <w:ins w:id="22157" w:author="phuong vu" w:date="2018-11-21T21:53:00Z"/>
              <w:lang w:val="en-US"/>
            </w:rPr>
          </w:rPrChange>
        </w:rPr>
        <w:pPrChange w:id="22158" w:author="phuong vu" w:date="2018-11-23T13:48:00Z">
          <w:pPr>
            <w:pStyle w:val="Heading6"/>
          </w:pPr>
        </w:pPrChange>
      </w:pPr>
    </w:p>
    <w:p w14:paraId="13627280" w14:textId="1B212C0A" w:rsidR="00D225CD" w:rsidRPr="00BA3432" w:rsidRDefault="00D225CD">
      <w:pPr>
        <w:pStyle w:val="Heading6"/>
        <w:spacing w:line="276" w:lineRule="auto"/>
        <w:rPr>
          <w:ins w:id="22159" w:author="phuong vu" w:date="2018-11-21T22:05:00Z"/>
          <w:rFonts w:cstheme="majorHAnsi"/>
          <w:lang w:val="en-US"/>
          <w:rPrChange w:id="22160" w:author="phuong vu" w:date="2018-11-25T21:55:00Z">
            <w:rPr>
              <w:ins w:id="22161" w:author="phuong vu" w:date="2018-11-21T22:05:00Z"/>
              <w:lang w:val="en-US"/>
            </w:rPr>
          </w:rPrChange>
        </w:rPr>
        <w:pPrChange w:id="22162" w:author="phuong vu" w:date="2018-11-23T13:48:00Z">
          <w:pPr>
            <w:pStyle w:val="Heading6"/>
          </w:pPr>
        </w:pPrChange>
      </w:pPr>
      <w:ins w:id="22163" w:author="phuong vu" w:date="2018-11-21T21:53:00Z">
        <w:r w:rsidRPr="00BA3432">
          <w:rPr>
            <w:rFonts w:cstheme="majorHAnsi"/>
            <w:lang w:val="en-US"/>
            <w:rPrChange w:id="22164"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RPr="00BA3432" w14:paraId="427401E6" w14:textId="77777777" w:rsidTr="00565D22">
        <w:trPr>
          <w:ins w:id="22165" w:author="phuong vu" w:date="2018-11-21T22:05:00Z"/>
        </w:trPr>
        <w:tc>
          <w:tcPr>
            <w:tcW w:w="805" w:type="dxa"/>
            <w:vMerge w:val="restart"/>
            <w:vAlign w:val="center"/>
          </w:tcPr>
          <w:p w14:paraId="2972B56C" w14:textId="77777777" w:rsidR="00565D22" w:rsidRPr="00BA3432" w:rsidRDefault="00565D22">
            <w:pPr>
              <w:spacing w:line="276" w:lineRule="auto"/>
              <w:jc w:val="center"/>
              <w:rPr>
                <w:ins w:id="22166" w:author="phuong vu" w:date="2018-11-21T22:05:00Z"/>
                <w:b/>
                <w:lang w:val="en-US"/>
                <w:rPrChange w:id="22167" w:author="phuong vu" w:date="2018-11-25T21:55:00Z">
                  <w:rPr>
                    <w:ins w:id="22168" w:author="phuong vu" w:date="2018-11-21T22:05:00Z"/>
                    <w:b/>
                    <w:lang w:val="en-US"/>
                  </w:rPr>
                </w:rPrChange>
              </w:rPr>
              <w:pPrChange w:id="22169" w:author="phuong vu" w:date="2018-11-23T13:48:00Z">
                <w:pPr>
                  <w:spacing w:line="360" w:lineRule="auto"/>
                  <w:jc w:val="center"/>
                </w:pPr>
              </w:pPrChange>
            </w:pPr>
            <w:ins w:id="22170" w:author="phuong vu" w:date="2018-11-21T22:05:00Z">
              <w:r w:rsidRPr="00BA3432">
                <w:rPr>
                  <w:b/>
                  <w:lang w:val="en-US"/>
                  <w:rPrChange w:id="22171" w:author="phuong vu" w:date="2018-11-25T21:55:00Z">
                    <w:rPr>
                      <w:b/>
                      <w:lang w:val="en-US"/>
                    </w:rPr>
                  </w:rPrChange>
                </w:rPr>
                <w:t>STT</w:t>
              </w:r>
            </w:ins>
          </w:p>
        </w:tc>
        <w:tc>
          <w:tcPr>
            <w:tcW w:w="2120" w:type="dxa"/>
            <w:vMerge w:val="restart"/>
            <w:vAlign w:val="center"/>
          </w:tcPr>
          <w:p w14:paraId="30A6C2A8" w14:textId="77777777" w:rsidR="00565D22" w:rsidRPr="00BA3432" w:rsidRDefault="00565D22">
            <w:pPr>
              <w:spacing w:line="276" w:lineRule="auto"/>
              <w:jc w:val="center"/>
              <w:rPr>
                <w:ins w:id="22172" w:author="phuong vu" w:date="2018-11-21T22:05:00Z"/>
                <w:b/>
                <w:lang w:val="en-US"/>
                <w:rPrChange w:id="22173" w:author="phuong vu" w:date="2018-11-25T21:55:00Z">
                  <w:rPr>
                    <w:ins w:id="22174" w:author="phuong vu" w:date="2018-11-21T22:05:00Z"/>
                    <w:b/>
                    <w:lang w:val="en-US"/>
                  </w:rPr>
                </w:rPrChange>
              </w:rPr>
              <w:pPrChange w:id="22175" w:author="phuong vu" w:date="2018-11-23T13:48:00Z">
                <w:pPr>
                  <w:spacing w:line="360" w:lineRule="auto"/>
                  <w:jc w:val="center"/>
                </w:pPr>
              </w:pPrChange>
            </w:pPr>
            <w:ins w:id="22176" w:author="phuong vu" w:date="2018-11-21T22:05:00Z">
              <w:r w:rsidRPr="00BA3432">
                <w:rPr>
                  <w:b/>
                  <w:lang w:val="en-US"/>
                  <w:rPrChange w:id="22177" w:author="phuong vu" w:date="2018-11-25T21:55:00Z">
                    <w:rPr>
                      <w:b/>
                      <w:lang w:val="en-US"/>
                    </w:rPr>
                  </w:rPrChange>
                </w:rPr>
                <w:t>Tên bảng/</w:t>
              </w:r>
            </w:ins>
          </w:p>
          <w:p w14:paraId="08867962" w14:textId="77777777" w:rsidR="00565D22" w:rsidRPr="00BA3432" w:rsidRDefault="00565D22">
            <w:pPr>
              <w:spacing w:line="276" w:lineRule="auto"/>
              <w:jc w:val="center"/>
              <w:rPr>
                <w:ins w:id="22178" w:author="phuong vu" w:date="2018-11-21T22:05:00Z"/>
                <w:b/>
                <w:lang w:val="en-US"/>
                <w:rPrChange w:id="22179" w:author="phuong vu" w:date="2018-11-25T21:55:00Z">
                  <w:rPr>
                    <w:ins w:id="22180" w:author="phuong vu" w:date="2018-11-21T22:05:00Z"/>
                    <w:b/>
                    <w:lang w:val="en-US"/>
                  </w:rPr>
                </w:rPrChange>
              </w:rPr>
              <w:pPrChange w:id="22181" w:author="phuong vu" w:date="2018-11-23T13:48:00Z">
                <w:pPr>
                  <w:spacing w:line="360" w:lineRule="auto"/>
                  <w:jc w:val="center"/>
                </w:pPr>
              </w:pPrChange>
            </w:pPr>
            <w:ins w:id="22182" w:author="phuong vu" w:date="2018-11-21T22:05:00Z">
              <w:r w:rsidRPr="00BA3432">
                <w:rPr>
                  <w:b/>
                  <w:lang w:val="en-US"/>
                  <w:rPrChange w:id="22183" w:author="phuong vu" w:date="2018-11-25T21:55:00Z">
                    <w:rPr>
                      <w:b/>
                      <w:lang w:val="en-US"/>
                    </w:rPr>
                  </w:rPrChange>
                </w:rPr>
                <w:lastRenderedPageBreak/>
                <w:t>Cấu trúc dữ liệu</w:t>
              </w:r>
            </w:ins>
          </w:p>
        </w:tc>
        <w:tc>
          <w:tcPr>
            <w:tcW w:w="5852" w:type="dxa"/>
            <w:gridSpan w:val="4"/>
            <w:vAlign w:val="center"/>
          </w:tcPr>
          <w:p w14:paraId="29EB499E" w14:textId="77777777" w:rsidR="00565D22" w:rsidRPr="00BA3432" w:rsidRDefault="00565D22">
            <w:pPr>
              <w:spacing w:line="276" w:lineRule="auto"/>
              <w:jc w:val="center"/>
              <w:rPr>
                <w:ins w:id="22184" w:author="phuong vu" w:date="2018-11-21T22:05:00Z"/>
                <w:b/>
                <w:lang w:val="en-US"/>
                <w:rPrChange w:id="22185" w:author="phuong vu" w:date="2018-11-25T21:55:00Z">
                  <w:rPr>
                    <w:ins w:id="22186" w:author="phuong vu" w:date="2018-11-21T22:05:00Z"/>
                    <w:b/>
                    <w:lang w:val="en-US"/>
                  </w:rPr>
                </w:rPrChange>
              </w:rPr>
              <w:pPrChange w:id="22187" w:author="phuong vu" w:date="2018-11-23T13:48:00Z">
                <w:pPr>
                  <w:spacing w:line="360" w:lineRule="auto"/>
                  <w:jc w:val="center"/>
                </w:pPr>
              </w:pPrChange>
            </w:pPr>
            <w:ins w:id="22188" w:author="phuong vu" w:date="2018-11-21T22:05:00Z">
              <w:r w:rsidRPr="00BA3432">
                <w:rPr>
                  <w:b/>
                  <w:lang w:val="en-US"/>
                  <w:rPrChange w:id="22189" w:author="phuong vu" w:date="2018-11-25T21:55:00Z">
                    <w:rPr>
                      <w:b/>
                      <w:lang w:val="en-US"/>
                    </w:rPr>
                  </w:rPrChange>
                </w:rPr>
                <w:lastRenderedPageBreak/>
                <w:t>Phương thức</w:t>
              </w:r>
            </w:ins>
          </w:p>
        </w:tc>
      </w:tr>
      <w:tr w:rsidR="00565D22" w:rsidRPr="00BA3432" w14:paraId="6D76752B" w14:textId="77777777" w:rsidTr="00565D22">
        <w:trPr>
          <w:ins w:id="22190" w:author="phuong vu" w:date="2018-11-21T22:05:00Z"/>
        </w:trPr>
        <w:tc>
          <w:tcPr>
            <w:tcW w:w="805" w:type="dxa"/>
            <w:vMerge/>
            <w:vAlign w:val="center"/>
          </w:tcPr>
          <w:p w14:paraId="7779A3AD" w14:textId="77777777" w:rsidR="00565D22" w:rsidRPr="00BA3432" w:rsidRDefault="00565D22">
            <w:pPr>
              <w:spacing w:line="276" w:lineRule="auto"/>
              <w:jc w:val="center"/>
              <w:rPr>
                <w:ins w:id="22191" w:author="phuong vu" w:date="2018-11-21T22:05:00Z"/>
                <w:b/>
                <w:lang w:val="en-US"/>
                <w:rPrChange w:id="22192" w:author="phuong vu" w:date="2018-11-25T21:55:00Z">
                  <w:rPr>
                    <w:ins w:id="22193" w:author="phuong vu" w:date="2018-11-21T22:05:00Z"/>
                    <w:b/>
                    <w:lang w:val="en-US"/>
                  </w:rPr>
                </w:rPrChange>
              </w:rPr>
              <w:pPrChange w:id="22194" w:author="phuong vu" w:date="2018-11-23T13:48:00Z">
                <w:pPr>
                  <w:spacing w:line="360" w:lineRule="auto"/>
                  <w:jc w:val="center"/>
                </w:pPr>
              </w:pPrChange>
            </w:pPr>
          </w:p>
        </w:tc>
        <w:tc>
          <w:tcPr>
            <w:tcW w:w="2120" w:type="dxa"/>
            <w:vMerge/>
            <w:vAlign w:val="center"/>
          </w:tcPr>
          <w:p w14:paraId="10891CDC" w14:textId="77777777" w:rsidR="00565D22" w:rsidRPr="00BA3432" w:rsidRDefault="00565D22">
            <w:pPr>
              <w:spacing w:line="276" w:lineRule="auto"/>
              <w:jc w:val="center"/>
              <w:rPr>
                <w:ins w:id="22195" w:author="phuong vu" w:date="2018-11-21T22:05:00Z"/>
                <w:b/>
                <w:lang w:val="en-US"/>
                <w:rPrChange w:id="22196" w:author="phuong vu" w:date="2018-11-25T21:55:00Z">
                  <w:rPr>
                    <w:ins w:id="22197" w:author="phuong vu" w:date="2018-11-21T22:05:00Z"/>
                    <w:b/>
                    <w:lang w:val="en-US"/>
                  </w:rPr>
                </w:rPrChange>
              </w:rPr>
              <w:pPrChange w:id="22198" w:author="phuong vu" w:date="2018-11-23T13:48:00Z">
                <w:pPr>
                  <w:spacing w:line="360" w:lineRule="auto"/>
                  <w:jc w:val="center"/>
                </w:pPr>
              </w:pPrChange>
            </w:pPr>
          </w:p>
        </w:tc>
        <w:tc>
          <w:tcPr>
            <w:tcW w:w="1463" w:type="dxa"/>
            <w:vAlign w:val="center"/>
          </w:tcPr>
          <w:p w14:paraId="7724E4E2" w14:textId="77777777" w:rsidR="00565D22" w:rsidRPr="00BA3432" w:rsidRDefault="00565D22">
            <w:pPr>
              <w:spacing w:line="276" w:lineRule="auto"/>
              <w:jc w:val="center"/>
              <w:rPr>
                <w:ins w:id="22199" w:author="phuong vu" w:date="2018-11-21T22:05:00Z"/>
                <w:b/>
                <w:lang w:val="en-US"/>
                <w:rPrChange w:id="22200" w:author="phuong vu" w:date="2018-11-25T21:55:00Z">
                  <w:rPr>
                    <w:ins w:id="22201" w:author="phuong vu" w:date="2018-11-21T22:05:00Z"/>
                    <w:b/>
                    <w:lang w:val="en-US"/>
                  </w:rPr>
                </w:rPrChange>
              </w:rPr>
              <w:pPrChange w:id="22202" w:author="phuong vu" w:date="2018-11-23T13:48:00Z">
                <w:pPr>
                  <w:spacing w:line="360" w:lineRule="auto"/>
                  <w:jc w:val="center"/>
                </w:pPr>
              </w:pPrChange>
            </w:pPr>
            <w:ins w:id="22203" w:author="phuong vu" w:date="2018-11-21T22:05:00Z">
              <w:r w:rsidRPr="00BA3432">
                <w:rPr>
                  <w:b/>
                  <w:lang w:val="en-US"/>
                  <w:rPrChange w:id="22204" w:author="phuong vu" w:date="2018-11-25T21:55:00Z">
                    <w:rPr>
                      <w:b/>
                      <w:lang w:val="en-US"/>
                    </w:rPr>
                  </w:rPrChange>
                </w:rPr>
                <w:t>Thêm</w:t>
              </w:r>
            </w:ins>
          </w:p>
        </w:tc>
        <w:tc>
          <w:tcPr>
            <w:tcW w:w="1463" w:type="dxa"/>
            <w:vAlign w:val="center"/>
          </w:tcPr>
          <w:p w14:paraId="5D6D9E72" w14:textId="77777777" w:rsidR="00565D22" w:rsidRPr="00BA3432" w:rsidRDefault="00565D22">
            <w:pPr>
              <w:spacing w:line="276" w:lineRule="auto"/>
              <w:jc w:val="center"/>
              <w:rPr>
                <w:ins w:id="22205" w:author="phuong vu" w:date="2018-11-21T22:05:00Z"/>
                <w:b/>
                <w:lang w:val="en-US"/>
                <w:rPrChange w:id="22206" w:author="phuong vu" w:date="2018-11-25T21:55:00Z">
                  <w:rPr>
                    <w:ins w:id="22207" w:author="phuong vu" w:date="2018-11-21T22:05:00Z"/>
                    <w:b/>
                    <w:lang w:val="en-US"/>
                  </w:rPr>
                </w:rPrChange>
              </w:rPr>
              <w:pPrChange w:id="22208" w:author="phuong vu" w:date="2018-11-23T13:48:00Z">
                <w:pPr>
                  <w:spacing w:line="360" w:lineRule="auto"/>
                  <w:jc w:val="center"/>
                </w:pPr>
              </w:pPrChange>
            </w:pPr>
            <w:ins w:id="22209" w:author="phuong vu" w:date="2018-11-21T22:05:00Z">
              <w:r w:rsidRPr="00BA3432">
                <w:rPr>
                  <w:b/>
                  <w:lang w:val="en-US"/>
                  <w:rPrChange w:id="22210" w:author="phuong vu" w:date="2018-11-25T21:55:00Z">
                    <w:rPr>
                      <w:b/>
                      <w:lang w:val="en-US"/>
                    </w:rPr>
                  </w:rPrChange>
                </w:rPr>
                <w:t>Sửa</w:t>
              </w:r>
            </w:ins>
          </w:p>
        </w:tc>
        <w:tc>
          <w:tcPr>
            <w:tcW w:w="1463" w:type="dxa"/>
            <w:vAlign w:val="center"/>
          </w:tcPr>
          <w:p w14:paraId="51646E6E" w14:textId="77777777" w:rsidR="00565D22" w:rsidRPr="00BA3432" w:rsidRDefault="00565D22">
            <w:pPr>
              <w:spacing w:line="276" w:lineRule="auto"/>
              <w:jc w:val="center"/>
              <w:rPr>
                <w:ins w:id="22211" w:author="phuong vu" w:date="2018-11-21T22:05:00Z"/>
                <w:b/>
                <w:lang w:val="en-US"/>
                <w:rPrChange w:id="22212" w:author="phuong vu" w:date="2018-11-25T21:55:00Z">
                  <w:rPr>
                    <w:ins w:id="22213" w:author="phuong vu" w:date="2018-11-21T22:05:00Z"/>
                    <w:b/>
                    <w:lang w:val="en-US"/>
                  </w:rPr>
                </w:rPrChange>
              </w:rPr>
              <w:pPrChange w:id="22214" w:author="phuong vu" w:date="2018-11-23T13:48:00Z">
                <w:pPr>
                  <w:spacing w:line="360" w:lineRule="auto"/>
                  <w:jc w:val="center"/>
                </w:pPr>
              </w:pPrChange>
            </w:pPr>
            <w:ins w:id="22215" w:author="phuong vu" w:date="2018-11-21T22:05:00Z">
              <w:r w:rsidRPr="00BA3432">
                <w:rPr>
                  <w:b/>
                  <w:lang w:val="en-US"/>
                  <w:rPrChange w:id="22216" w:author="phuong vu" w:date="2018-11-25T21:55:00Z">
                    <w:rPr>
                      <w:b/>
                      <w:lang w:val="en-US"/>
                    </w:rPr>
                  </w:rPrChange>
                </w:rPr>
                <w:t>Xóa</w:t>
              </w:r>
            </w:ins>
          </w:p>
        </w:tc>
        <w:tc>
          <w:tcPr>
            <w:tcW w:w="1463" w:type="dxa"/>
            <w:vAlign w:val="center"/>
          </w:tcPr>
          <w:p w14:paraId="14ED44D6" w14:textId="77777777" w:rsidR="00565D22" w:rsidRPr="00BA3432" w:rsidRDefault="00565D22">
            <w:pPr>
              <w:spacing w:line="276" w:lineRule="auto"/>
              <w:jc w:val="center"/>
              <w:rPr>
                <w:ins w:id="22217" w:author="phuong vu" w:date="2018-11-21T22:05:00Z"/>
                <w:b/>
                <w:lang w:val="en-US"/>
                <w:rPrChange w:id="22218" w:author="phuong vu" w:date="2018-11-25T21:55:00Z">
                  <w:rPr>
                    <w:ins w:id="22219" w:author="phuong vu" w:date="2018-11-21T22:05:00Z"/>
                    <w:b/>
                    <w:lang w:val="en-US"/>
                  </w:rPr>
                </w:rPrChange>
              </w:rPr>
              <w:pPrChange w:id="22220" w:author="phuong vu" w:date="2018-11-23T13:48:00Z">
                <w:pPr>
                  <w:spacing w:line="360" w:lineRule="auto"/>
                  <w:jc w:val="center"/>
                </w:pPr>
              </w:pPrChange>
            </w:pPr>
            <w:ins w:id="22221" w:author="phuong vu" w:date="2018-11-21T22:05:00Z">
              <w:r w:rsidRPr="00BA3432">
                <w:rPr>
                  <w:b/>
                  <w:lang w:val="en-US"/>
                  <w:rPrChange w:id="22222" w:author="phuong vu" w:date="2018-11-25T21:55:00Z">
                    <w:rPr>
                      <w:b/>
                      <w:lang w:val="en-US"/>
                    </w:rPr>
                  </w:rPrChange>
                </w:rPr>
                <w:t>Truy vấn</w:t>
              </w:r>
            </w:ins>
          </w:p>
        </w:tc>
      </w:tr>
      <w:tr w:rsidR="00565D22" w:rsidRPr="00BA3432" w14:paraId="2962C486" w14:textId="77777777" w:rsidTr="00565D22">
        <w:trPr>
          <w:ins w:id="22223" w:author="phuong vu" w:date="2018-11-21T22:05:00Z"/>
        </w:trPr>
        <w:tc>
          <w:tcPr>
            <w:tcW w:w="805" w:type="dxa"/>
          </w:tcPr>
          <w:p w14:paraId="7479F1FF" w14:textId="77777777" w:rsidR="00565D22" w:rsidRPr="00BA3432" w:rsidRDefault="00565D22">
            <w:pPr>
              <w:spacing w:line="276" w:lineRule="auto"/>
              <w:jc w:val="center"/>
              <w:rPr>
                <w:ins w:id="22224" w:author="phuong vu" w:date="2018-11-21T22:05:00Z"/>
                <w:lang w:val="en-US"/>
                <w:rPrChange w:id="22225" w:author="phuong vu" w:date="2018-11-25T21:55:00Z">
                  <w:rPr>
                    <w:ins w:id="22226" w:author="phuong vu" w:date="2018-11-21T22:05:00Z"/>
                    <w:lang w:val="en-US"/>
                  </w:rPr>
                </w:rPrChange>
              </w:rPr>
              <w:pPrChange w:id="22227" w:author="phuong vu" w:date="2018-11-23T13:48:00Z">
                <w:pPr>
                  <w:spacing w:line="360" w:lineRule="auto"/>
                  <w:jc w:val="center"/>
                </w:pPr>
              </w:pPrChange>
            </w:pPr>
            <w:ins w:id="22228" w:author="phuong vu" w:date="2018-11-21T22:05:00Z">
              <w:r w:rsidRPr="00BA3432">
                <w:rPr>
                  <w:lang w:val="en-US"/>
                  <w:rPrChange w:id="22229" w:author="phuong vu" w:date="2018-11-25T21:55:00Z">
                    <w:rPr>
                      <w:lang w:val="en-US"/>
                    </w:rPr>
                  </w:rPrChange>
                </w:rPr>
                <w:t>1</w:t>
              </w:r>
            </w:ins>
          </w:p>
        </w:tc>
        <w:tc>
          <w:tcPr>
            <w:tcW w:w="2120" w:type="dxa"/>
          </w:tcPr>
          <w:p w14:paraId="0545BBC0" w14:textId="08B1557A" w:rsidR="00565D22" w:rsidRPr="00BA3432" w:rsidRDefault="00565D22">
            <w:pPr>
              <w:spacing w:line="276" w:lineRule="auto"/>
              <w:rPr>
                <w:ins w:id="22230" w:author="phuong vu" w:date="2018-11-21T22:05:00Z"/>
                <w:lang w:val="en-US"/>
                <w:rPrChange w:id="22231" w:author="phuong vu" w:date="2018-11-25T21:55:00Z">
                  <w:rPr>
                    <w:ins w:id="22232" w:author="phuong vu" w:date="2018-11-21T22:05:00Z"/>
                    <w:lang w:val="en-US"/>
                  </w:rPr>
                </w:rPrChange>
              </w:rPr>
              <w:pPrChange w:id="22233" w:author="phuong vu" w:date="2018-11-23T13:48:00Z">
                <w:pPr>
                  <w:spacing w:line="360" w:lineRule="auto"/>
                </w:pPr>
              </w:pPrChange>
            </w:pPr>
            <w:ins w:id="22234" w:author="phuong vu" w:date="2018-11-21T22:05:00Z">
              <w:r w:rsidRPr="00BA3432">
                <w:rPr>
                  <w:lang w:val="en-US"/>
                  <w:rPrChange w:id="22235" w:author="phuong vu" w:date="2018-11-25T21:55:00Z">
                    <w:rPr>
                      <w:lang w:val="en-US"/>
                    </w:rPr>
                  </w:rPrChange>
                </w:rPr>
                <w:t>bill</w:t>
              </w:r>
            </w:ins>
          </w:p>
        </w:tc>
        <w:tc>
          <w:tcPr>
            <w:tcW w:w="1463" w:type="dxa"/>
          </w:tcPr>
          <w:p w14:paraId="5F406ED1" w14:textId="77777777" w:rsidR="00565D22" w:rsidRPr="00BA3432" w:rsidRDefault="00565D22">
            <w:pPr>
              <w:spacing w:line="276" w:lineRule="auto"/>
              <w:jc w:val="center"/>
              <w:rPr>
                <w:ins w:id="22236" w:author="phuong vu" w:date="2018-11-21T22:05:00Z"/>
                <w:lang w:val="en-US"/>
                <w:rPrChange w:id="22237" w:author="phuong vu" w:date="2018-11-25T21:55:00Z">
                  <w:rPr>
                    <w:ins w:id="22238" w:author="phuong vu" w:date="2018-11-21T22:05:00Z"/>
                    <w:lang w:val="en-US"/>
                  </w:rPr>
                </w:rPrChange>
              </w:rPr>
              <w:pPrChange w:id="22239" w:author="phuong vu" w:date="2018-11-23T13:48:00Z">
                <w:pPr>
                  <w:spacing w:line="360" w:lineRule="auto"/>
                  <w:jc w:val="center"/>
                </w:pPr>
              </w:pPrChange>
            </w:pPr>
          </w:p>
        </w:tc>
        <w:tc>
          <w:tcPr>
            <w:tcW w:w="1463" w:type="dxa"/>
          </w:tcPr>
          <w:p w14:paraId="45E83F5D" w14:textId="77777777" w:rsidR="00565D22" w:rsidRPr="00BA3432" w:rsidRDefault="00565D22">
            <w:pPr>
              <w:spacing w:line="276" w:lineRule="auto"/>
              <w:jc w:val="center"/>
              <w:rPr>
                <w:ins w:id="22240" w:author="phuong vu" w:date="2018-11-21T22:05:00Z"/>
                <w:lang w:val="en-US"/>
                <w:rPrChange w:id="22241" w:author="phuong vu" w:date="2018-11-25T21:55:00Z">
                  <w:rPr>
                    <w:ins w:id="22242" w:author="phuong vu" w:date="2018-11-21T22:05:00Z"/>
                    <w:lang w:val="en-US"/>
                  </w:rPr>
                </w:rPrChange>
              </w:rPr>
              <w:pPrChange w:id="22243" w:author="phuong vu" w:date="2018-11-23T13:48:00Z">
                <w:pPr>
                  <w:spacing w:line="360" w:lineRule="auto"/>
                  <w:jc w:val="center"/>
                </w:pPr>
              </w:pPrChange>
            </w:pPr>
            <w:ins w:id="22244" w:author="phuong vu" w:date="2018-11-21T22:05:00Z">
              <w:r w:rsidRPr="00BA3432">
                <w:rPr>
                  <w:lang w:val="en-US"/>
                  <w:rPrChange w:id="22245" w:author="phuong vu" w:date="2018-11-25T21:55:00Z">
                    <w:rPr>
                      <w:lang w:val="en-US"/>
                    </w:rPr>
                  </w:rPrChange>
                </w:rPr>
                <w:t>X</w:t>
              </w:r>
            </w:ins>
          </w:p>
        </w:tc>
        <w:tc>
          <w:tcPr>
            <w:tcW w:w="1463" w:type="dxa"/>
          </w:tcPr>
          <w:p w14:paraId="79D39ACA" w14:textId="77777777" w:rsidR="00565D22" w:rsidRPr="00BA3432" w:rsidRDefault="00565D22">
            <w:pPr>
              <w:spacing w:line="276" w:lineRule="auto"/>
              <w:jc w:val="center"/>
              <w:rPr>
                <w:ins w:id="22246" w:author="phuong vu" w:date="2018-11-21T22:05:00Z"/>
                <w:lang w:val="en-US"/>
                <w:rPrChange w:id="22247" w:author="phuong vu" w:date="2018-11-25T21:55:00Z">
                  <w:rPr>
                    <w:ins w:id="22248" w:author="phuong vu" w:date="2018-11-21T22:05:00Z"/>
                    <w:lang w:val="en-US"/>
                  </w:rPr>
                </w:rPrChange>
              </w:rPr>
              <w:pPrChange w:id="22249" w:author="phuong vu" w:date="2018-11-23T13:48:00Z">
                <w:pPr>
                  <w:spacing w:line="360" w:lineRule="auto"/>
                  <w:jc w:val="center"/>
                </w:pPr>
              </w:pPrChange>
            </w:pPr>
          </w:p>
        </w:tc>
        <w:tc>
          <w:tcPr>
            <w:tcW w:w="1463" w:type="dxa"/>
          </w:tcPr>
          <w:p w14:paraId="45E62694" w14:textId="77777777" w:rsidR="00565D22" w:rsidRPr="00BA3432" w:rsidRDefault="00565D22">
            <w:pPr>
              <w:spacing w:line="276" w:lineRule="auto"/>
              <w:jc w:val="center"/>
              <w:rPr>
                <w:ins w:id="22250" w:author="phuong vu" w:date="2018-11-21T22:05:00Z"/>
                <w:lang w:val="en-US"/>
                <w:rPrChange w:id="22251" w:author="phuong vu" w:date="2018-11-25T21:55:00Z">
                  <w:rPr>
                    <w:ins w:id="22252" w:author="phuong vu" w:date="2018-11-21T22:05:00Z"/>
                    <w:lang w:val="en-US"/>
                  </w:rPr>
                </w:rPrChange>
              </w:rPr>
              <w:pPrChange w:id="22253" w:author="phuong vu" w:date="2018-11-23T13:48:00Z">
                <w:pPr>
                  <w:jc w:val="center"/>
                </w:pPr>
              </w:pPrChange>
            </w:pPr>
            <w:ins w:id="22254" w:author="phuong vu" w:date="2018-11-21T22:05:00Z">
              <w:r w:rsidRPr="00BA3432">
                <w:rPr>
                  <w:lang w:val="en-US"/>
                  <w:rPrChange w:id="22255" w:author="phuong vu" w:date="2018-11-25T21:55:00Z">
                    <w:rPr>
                      <w:lang w:val="en-US"/>
                    </w:rPr>
                  </w:rPrChange>
                </w:rPr>
                <w:t>X</w:t>
              </w:r>
            </w:ins>
          </w:p>
        </w:tc>
      </w:tr>
      <w:tr w:rsidR="00565D22" w:rsidRPr="00BA3432" w14:paraId="058085A8" w14:textId="77777777" w:rsidTr="00565D22">
        <w:trPr>
          <w:ins w:id="22256" w:author="phuong vu" w:date="2018-11-21T22:05:00Z"/>
        </w:trPr>
        <w:tc>
          <w:tcPr>
            <w:tcW w:w="805" w:type="dxa"/>
          </w:tcPr>
          <w:p w14:paraId="4D1A0A77" w14:textId="77777777" w:rsidR="00565D22" w:rsidRPr="00BA3432" w:rsidRDefault="00565D22">
            <w:pPr>
              <w:spacing w:line="276" w:lineRule="auto"/>
              <w:jc w:val="center"/>
              <w:rPr>
                <w:ins w:id="22257" w:author="phuong vu" w:date="2018-11-21T22:05:00Z"/>
                <w:lang w:val="en-US"/>
                <w:rPrChange w:id="22258" w:author="phuong vu" w:date="2018-11-25T21:55:00Z">
                  <w:rPr>
                    <w:ins w:id="22259" w:author="phuong vu" w:date="2018-11-21T22:05:00Z"/>
                    <w:lang w:val="en-US"/>
                  </w:rPr>
                </w:rPrChange>
              </w:rPr>
              <w:pPrChange w:id="22260" w:author="phuong vu" w:date="2018-11-23T13:48:00Z">
                <w:pPr>
                  <w:spacing w:line="360" w:lineRule="auto"/>
                  <w:jc w:val="center"/>
                </w:pPr>
              </w:pPrChange>
            </w:pPr>
            <w:ins w:id="22261" w:author="phuong vu" w:date="2018-11-21T22:05:00Z">
              <w:r w:rsidRPr="00BA3432">
                <w:rPr>
                  <w:lang w:val="en-US"/>
                  <w:rPrChange w:id="22262" w:author="phuong vu" w:date="2018-11-25T21:55:00Z">
                    <w:rPr>
                      <w:lang w:val="en-US"/>
                    </w:rPr>
                  </w:rPrChange>
                </w:rPr>
                <w:t>2</w:t>
              </w:r>
            </w:ins>
          </w:p>
        </w:tc>
        <w:tc>
          <w:tcPr>
            <w:tcW w:w="2120" w:type="dxa"/>
          </w:tcPr>
          <w:p w14:paraId="7B106380" w14:textId="4D285ED7" w:rsidR="00565D22" w:rsidRPr="00BA3432" w:rsidRDefault="00565D22">
            <w:pPr>
              <w:spacing w:line="276" w:lineRule="auto"/>
              <w:rPr>
                <w:ins w:id="22263" w:author="phuong vu" w:date="2018-11-21T22:05:00Z"/>
                <w:lang w:val="en-US"/>
                <w:rPrChange w:id="22264" w:author="phuong vu" w:date="2018-11-25T21:55:00Z">
                  <w:rPr>
                    <w:ins w:id="22265" w:author="phuong vu" w:date="2018-11-21T22:05:00Z"/>
                    <w:lang w:val="en-US"/>
                  </w:rPr>
                </w:rPrChange>
              </w:rPr>
              <w:pPrChange w:id="22266" w:author="phuong vu" w:date="2018-11-23T13:48:00Z">
                <w:pPr>
                  <w:spacing w:line="360" w:lineRule="auto"/>
                </w:pPr>
              </w:pPrChange>
            </w:pPr>
            <w:ins w:id="22267" w:author="phuong vu" w:date="2018-11-21T22:05:00Z">
              <w:r w:rsidRPr="00BA3432">
                <w:rPr>
                  <w:lang w:val="en-US"/>
                  <w:rPrChange w:id="22268" w:author="phuong vu" w:date="2018-11-25T21:55:00Z">
                    <w:rPr>
                      <w:lang w:val="en-US"/>
                    </w:rPr>
                  </w:rPrChange>
                </w:rPr>
                <w:t>bill_detail</w:t>
              </w:r>
            </w:ins>
          </w:p>
        </w:tc>
        <w:tc>
          <w:tcPr>
            <w:tcW w:w="1463" w:type="dxa"/>
          </w:tcPr>
          <w:p w14:paraId="3EC61166" w14:textId="77777777" w:rsidR="00565D22" w:rsidRPr="00BA3432" w:rsidRDefault="00565D22">
            <w:pPr>
              <w:spacing w:line="276" w:lineRule="auto"/>
              <w:jc w:val="center"/>
              <w:rPr>
                <w:ins w:id="22269" w:author="phuong vu" w:date="2018-11-21T22:05:00Z"/>
                <w:lang w:val="en-US"/>
                <w:rPrChange w:id="22270" w:author="phuong vu" w:date="2018-11-25T21:55:00Z">
                  <w:rPr>
                    <w:ins w:id="22271" w:author="phuong vu" w:date="2018-11-21T22:05:00Z"/>
                    <w:lang w:val="en-US"/>
                  </w:rPr>
                </w:rPrChange>
              </w:rPr>
              <w:pPrChange w:id="22272" w:author="phuong vu" w:date="2018-11-23T13:48:00Z">
                <w:pPr>
                  <w:spacing w:line="360" w:lineRule="auto"/>
                  <w:jc w:val="center"/>
                </w:pPr>
              </w:pPrChange>
            </w:pPr>
          </w:p>
        </w:tc>
        <w:tc>
          <w:tcPr>
            <w:tcW w:w="1463" w:type="dxa"/>
          </w:tcPr>
          <w:p w14:paraId="4F963F1C" w14:textId="77777777" w:rsidR="00565D22" w:rsidRPr="00BA3432" w:rsidRDefault="00565D22">
            <w:pPr>
              <w:spacing w:line="276" w:lineRule="auto"/>
              <w:jc w:val="center"/>
              <w:rPr>
                <w:ins w:id="22273" w:author="phuong vu" w:date="2018-11-21T22:05:00Z"/>
                <w:lang w:val="en-US"/>
                <w:rPrChange w:id="22274" w:author="phuong vu" w:date="2018-11-25T21:55:00Z">
                  <w:rPr>
                    <w:ins w:id="22275" w:author="phuong vu" w:date="2018-11-21T22:05:00Z"/>
                    <w:lang w:val="en-US"/>
                  </w:rPr>
                </w:rPrChange>
              </w:rPr>
              <w:pPrChange w:id="22276" w:author="phuong vu" w:date="2018-11-23T13:48:00Z">
                <w:pPr>
                  <w:spacing w:line="360" w:lineRule="auto"/>
                  <w:jc w:val="center"/>
                </w:pPr>
              </w:pPrChange>
            </w:pPr>
            <w:ins w:id="22277" w:author="phuong vu" w:date="2018-11-21T22:05:00Z">
              <w:r w:rsidRPr="00BA3432">
                <w:rPr>
                  <w:lang w:val="en-US"/>
                  <w:rPrChange w:id="22278" w:author="phuong vu" w:date="2018-11-25T21:55:00Z">
                    <w:rPr>
                      <w:lang w:val="en-US"/>
                    </w:rPr>
                  </w:rPrChange>
                </w:rPr>
                <w:t>X</w:t>
              </w:r>
            </w:ins>
          </w:p>
        </w:tc>
        <w:tc>
          <w:tcPr>
            <w:tcW w:w="1463" w:type="dxa"/>
          </w:tcPr>
          <w:p w14:paraId="51FFF2D5" w14:textId="77777777" w:rsidR="00565D22" w:rsidRPr="00BA3432" w:rsidRDefault="00565D22">
            <w:pPr>
              <w:spacing w:line="276" w:lineRule="auto"/>
              <w:jc w:val="center"/>
              <w:rPr>
                <w:ins w:id="22279" w:author="phuong vu" w:date="2018-11-21T22:05:00Z"/>
                <w:lang w:val="en-US"/>
                <w:rPrChange w:id="22280" w:author="phuong vu" w:date="2018-11-25T21:55:00Z">
                  <w:rPr>
                    <w:ins w:id="22281" w:author="phuong vu" w:date="2018-11-21T22:05:00Z"/>
                    <w:lang w:val="en-US"/>
                  </w:rPr>
                </w:rPrChange>
              </w:rPr>
              <w:pPrChange w:id="22282" w:author="phuong vu" w:date="2018-11-23T13:48:00Z">
                <w:pPr>
                  <w:spacing w:line="360" w:lineRule="auto"/>
                  <w:jc w:val="center"/>
                </w:pPr>
              </w:pPrChange>
            </w:pPr>
          </w:p>
        </w:tc>
        <w:tc>
          <w:tcPr>
            <w:tcW w:w="1463" w:type="dxa"/>
          </w:tcPr>
          <w:p w14:paraId="6313B12A" w14:textId="77777777" w:rsidR="00565D22" w:rsidRPr="00BA3432" w:rsidRDefault="00565D22">
            <w:pPr>
              <w:spacing w:line="276" w:lineRule="auto"/>
              <w:jc w:val="center"/>
              <w:rPr>
                <w:ins w:id="22283" w:author="phuong vu" w:date="2018-11-21T22:05:00Z"/>
                <w:lang w:val="en-US"/>
                <w:rPrChange w:id="22284" w:author="phuong vu" w:date="2018-11-25T21:55:00Z">
                  <w:rPr>
                    <w:ins w:id="22285" w:author="phuong vu" w:date="2018-11-21T22:05:00Z"/>
                    <w:lang w:val="en-US"/>
                  </w:rPr>
                </w:rPrChange>
              </w:rPr>
              <w:pPrChange w:id="22286" w:author="phuong vu" w:date="2018-11-23T13:48:00Z">
                <w:pPr>
                  <w:jc w:val="center"/>
                </w:pPr>
              </w:pPrChange>
            </w:pPr>
            <w:ins w:id="22287" w:author="phuong vu" w:date="2018-11-21T22:05:00Z">
              <w:r w:rsidRPr="00BA3432">
                <w:rPr>
                  <w:lang w:val="en-US"/>
                  <w:rPrChange w:id="22288" w:author="phuong vu" w:date="2018-11-25T21:55:00Z">
                    <w:rPr>
                      <w:lang w:val="en-US"/>
                    </w:rPr>
                  </w:rPrChange>
                </w:rPr>
                <w:t>X</w:t>
              </w:r>
            </w:ins>
          </w:p>
        </w:tc>
      </w:tr>
    </w:tbl>
    <w:p w14:paraId="62A32FEE" w14:textId="77777777" w:rsidR="00565D22" w:rsidRPr="00BA3432" w:rsidRDefault="00565D22">
      <w:pPr>
        <w:spacing w:line="276" w:lineRule="auto"/>
        <w:rPr>
          <w:ins w:id="22289" w:author="phuong vu" w:date="2018-11-21T21:53:00Z"/>
          <w:lang w:val="en-US"/>
          <w:rPrChange w:id="22290" w:author="phuong vu" w:date="2018-11-25T21:55:00Z">
            <w:rPr>
              <w:ins w:id="22291" w:author="phuong vu" w:date="2018-11-21T21:53:00Z"/>
              <w:lang w:val="en-US"/>
            </w:rPr>
          </w:rPrChange>
        </w:rPr>
        <w:pPrChange w:id="22292" w:author="phuong vu" w:date="2018-11-23T13:48:00Z">
          <w:pPr>
            <w:pStyle w:val="Heading6"/>
          </w:pPr>
        </w:pPrChange>
      </w:pPr>
    </w:p>
    <w:p w14:paraId="0E02C3E0" w14:textId="73D04D8F" w:rsidR="00565D22" w:rsidRPr="00BA3432" w:rsidRDefault="00D225CD">
      <w:pPr>
        <w:pStyle w:val="Heading6"/>
        <w:spacing w:line="276" w:lineRule="auto"/>
        <w:rPr>
          <w:ins w:id="22293" w:author="phuong vu" w:date="2018-11-21T21:52:00Z"/>
          <w:rFonts w:cstheme="majorHAnsi"/>
          <w:lang w:val="en-US"/>
          <w:rPrChange w:id="22294" w:author="phuong vu" w:date="2018-11-25T21:55:00Z">
            <w:rPr>
              <w:ins w:id="22295" w:author="phuong vu" w:date="2018-11-21T21:52:00Z"/>
            </w:rPr>
          </w:rPrChange>
        </w:rPr>
        <w:pPrChange w:id="22296" w:author="phuong vu" w:date="2018-11-23T13:48:00Z">
          <w:pPr>
            <w:pStyle w:val="Heading5"/>
          </w:pPr>
        </w:pPrChange>
      </w:pPr>
      <w:ins w:id="22297" w:author="phuong vu" w:date="2018-11-21T21:53:00Z">
        <w:r w:rsidRPr="00BA3432">
          <w:rPr>
            <w:rFonts w:cstheme="majorHAnsi"/>
            <w:lang w:val="en-US"/>
            <w:rPrChange w:id="22298" w:author="phuong vu" w:date="2018-11-25T21:55:00Z">
              <w:rPr>
                <w:lang w:val="en-US"/>
              </w:rPr>
            </w:rPrChange>
          </w:rPr>
          <w:t>Cách xử lí</w:t>
        </w:r>
      </w:ins>
    </w:p>
    <w:p w14:paraId="3DAC2ECC" w14:textId="70A0D174" w:rsidR="00A61DB2" w:rsidRPr="00BA3432" w:rsidRDefault="00FC2466">
      <w:pPr>
        <w:pStyle w:val="Heading4"/>
        <w:spacing w:line="276" w:lineRule="auto"/>
        <w:rPr>
          <w:rFonts w:cstheme="majorHAnsi"/>
          <w:lang w:val="en-US"/>
          <w:rPrChange w:id="22299" w:author="phuong vu" w:date="2018-11-25T21:55:00Z">
            <w:rPr>
              <w:lang w:val="en-US"/>
            </w:rPr>
          </w:rPrChange>
        </w:rPr>
        <w:pPrChange w:id="22300" w:author="phuong vu" w:date="2018-11-23T13:48:00Z">
          <w:pPr>
            <w:pStyle w:val="Heading4"/>
          </w:pPr>
        </w:pPrChange>
      </w:pPr>
      <w:bookmarkStart w:id="22301" w:name="_Toc530662897"/>
      <w:r w:rsidRPr="00AD0E2E">
        <w:rPr>
          <w:rFonts w:cstheme="majorHAnsi"/>
          <w:lang w:val="en-US"/>
        </w:rPr>
        <w:t>Q</w:t>
      </w:r>
      <w:r w:rsidRPr="00BA3432">
        <w:rPr>
          <w:rFonts w:cstheme="majorHAnsi"/>
          <w:lang w:val="en-US"/>
          <w:rPrChange w:id="22302" w:author="phuong vu" w:date="2018-11-25T21:55:00Z">
            <w:rPr>
              <w:lang w:val="en-US"/>
            </w:rPr>
          </w:rPrChange>
        </w:rPr>
        <w:t>uản lí biên nhận</w:t>
      </w:r>
      <w:bookmarkEnd w:id="22301"/>
    </w:p>
    <w:p w14:paraId="64C0AE52" w14:textId="6A47D032" w:rsidR="00E6429B" w:rsidRPr="00BA3432" w:rsidRDefault="00AA3488">
      <w:pPr>
        <w:pStyle w:val="Heading5"/>
        <w:spacing w:line="276" w:lineRule="auto"/>
        <w:rPr>
          <w:rFonts w:cstheme="majorHAnsi"/>
          <w:lang w:val="en-US"/>
          <w:rPrChange w:id="22303" w:author="phuong vu" w:date="2018-11-25T21:55:00Z">
            <w:rPr>
              <w:lang w:val="en-US"/>
            </w:rPr>
          </w:rPrChange>
        </w:rPr>
        <w:pPrChange w:id="22304" w:author="phuong vu" w:date="2018-11-23T13:48:00Z">
          <w:pPr>
            <w:pStyle w:val="Heading5"/>
          </w:pPr>
        </w:pPrChange>
      </w:pPr>
      <w:r w:rsidRPr="00BA3432">
        <w:rPr>
          <w:rFonts w:cstheme="majorHAnsi"/>
          <w:lang w:val="en-US"/>
          <w:rPrChange w:id="22305" w:author="phuong vu" w:date="2018-11-25T21:55:00Z">
            <w:rPr>
              <w:lang w:val="en-US"/>
            </w:rPr>
          </w:rPrChange>
        </w:rPr>
        <w:t>Xem danh sách biên nhận theo trạng thái</w:t>
      </w:r>
    </w:p>
    <w:p w14:paraId="7BBCB3E9" w14:textId="3D9939F7" w:rsidR="00AA3488" w:rsidRPr="00BA3432" w:rsidRDefault="00AA3488">
      <w:pPr>
        <w:pStyle w:val="Heading6"/>
        <w:spacing w:line="276" w:lineRule="auto"/>
        <w:rPr>
          <w:ins w:id="22306" w:author="phuong vu" w:date="2018-11-21T21:32:00Z"/>
          <w:rFonts w:cstheme="majorHAnsi"/>
          <w:lang w:val="en-US"/>
          <w:rPrChange w:id="22307" w:author="phuong vu" w:date="2018-11-25T21:55:00Z">
            <w:rPr>
              <w:ins w:id="22308" w:author="phuong vu" w:date="2018-11-21T21:32:00Z"/>
              <w:lang w:val="en-US"/>
            </w:rPr>
          </w:rPrChange>
        </w:rPr>
        <w:pPrChange w:id="22309" w:author="phuong vu" w:date="2018-11-23T13:48:00Z">
          <w:pPr>
            <w:pStyle w:val="Heading6"/>
          </w:pPr>
        </w:pPrChange>
      </w:pPr>
      <w:r w:rsidRPr="00BA3432">
        <w:rPr>
          <w:rFonts w:cstheme="majorHAnsi"/>
          <w:lang w:val="en-US"/>
          <w:rPrChange w:id="22310" w:author="phuong vu" w:date="2018-11-25T21:55:00Z">
            <w:rPr>
              <w:lang w:val="en-US"/>
            </w:rPr>
          </w:rPrChange>
        </w:rPr>
        <w:t>Mục đích</w:t>
      </w:r>
    </w:p>
    <w:p w14:paraId="3A5183BC" w14:textId="164C233A" w:rsidR="005645EE" w:rsidRPr="00BA3432" w:rsidRDefault="005645EE">
      <w:pPr>
        <w:spacing w:line="276" w:lineRule="auto"/>
        <w:rPr>
          <w:lang w:val="en-US"/>
          <w:rPrChange w:id="22311" w:author="phuong vu" w:date="2018-11-25T21:55:00Z">
            <w:rPr>
              <w:lang w:val="en-US"/>
            </w:rPr>
          </w:rPrChange>
        </w:rPr>
        <w:pPrChange w:id="22312" w:author="phuong vu" w:date="2018-11-23T13:48:00Z">
          <w:pPr>
            <w:pStyle w:val="Heading6"/>
          </w:pPr>
        </w:pPrChange>
      </w:pPr>
      <w:ins w:id="22313" w:author="phuong vu" w:date="2018-11-21T21:33:00Z">
        <w:r w:rsidRPr="00BA3432">
          <w:rPr>
            <w:lang w:val="en-US"/>
            <w:rPrChange w:id="22314" w:author="phuong vu" w:date="2018-11-25T21:55:00Z">
              <w:rPr>
                <w:lang w:val="en-US"/>
              </w:rPr>
            </w:rPrChange>
          </w:rPr>
          <w:t>Phân loại các biên nhận dựa theo trạng thái của chúng nhằm mục đích nhóm các biên nhận cùng trạng thái lại với nhau giúp đơn giản trong việc quản lí các biên nhận</w:t>
        </w:r>
      </w:ins>
      <w:ins w:id="22315" w:author="phuong vu" w:date="2018-11-21T21:34:00Z">
        <w:r w:rsidRPr="00BA3432">
          <w:rPr>
            <w:lang w:val="en-US"/>
            <w:rPrChange w:id="22316" w:author="phuong vu" w:date="2018-11-25T21:55:00Z">
              <w:rPr>
                <w:lang w:val="en-US"/>
              </w:rPr>
            </w:rPrChange>
          </w:rPr>
          <w:t>.</w:t>
        </w:r>
      </w:ins>
    </w:p>
    <w:p w14:paraId="114EF8E5" w14:textId="600B005A" w:rsidR="00AA3488" w:rsidRPr="00BA3432" w:rsidRDefault="00AA3488">
      <w:pPr>
        <w:pStyle w:val="Heading6"/>
        <w:spacing w:line="276" w:lineRule="auto"/>
        <w:rPr>
          <w:ins w:id="22317" w:author="phuong vu" w:date="2018-11-21T21:26:00Z"/>
          <w:rFonts w:cstheme="majorHAnsi"/>
          <w:lang w:val="en-US"/>
          <w:rPrChange w:id="22318" w:author="phuong vu" w:date="2018-11-25T21:55:00Z">
            <w:rPr>
              <w:ins w:id="22319" w:author="phuong vu" w:date="2018-11-21T21:26:00Z"/>
              <w:lang w:val="en-US"/>
            </w:rPr>
          </w:rPrChange>
        </w:rPr>
        <w:pPrChange w:id="22320" w:author="phuong vu" w:date="2018-11-23T13:48:00Z">
          <w:pPr>
            <w:pStyle w:val="Heading6"/>
          </w:pPr>
        </w:pPrChange>
      </w:pPr>
      <w:r w:rsidRPr="00BA3432">
        <w:rPr>
          <w:rFonts w:cstheme="majorHAnsi"/>
          <w:lang w:val="en-US"/>
          <w:rPrChange w:id="22321" w:author="phuong vu" w:date="2018-11-25T21:55:00Z">
            <w:rPr>
              <w:lang w:val="en-US"/>
            </w:rPr>
          </w:rPrChange>
        </w:rPr>
        <w:t>Giao diện</w:t>
      </w:r>
    </w:p>
    <w:p w14:paraId="0F7FB8E7" w14:textId="77777777" w:rsidR="005645EE" w:rsidRPr="00AD0E2E" w:rsidRDefault="005645EE">
      <w:pPr>
        <w:keepNext/>
        <w:spacing w:line="276" w:lineRule="auto"/>
        <w:jc w:val="center"/>
        <w:rPr>
          <w:ins w:id="22322" w:author="phuong vu" w:date="2018-11-21T21:30:00Z"/>
        </w:rPr>
        <w:pPrChange w:id="22323" w:author="phuong vu" w:date="2018-11-23T13:48:00Z">
          <w:pPr>
            <w:jc w:val="center"/>
          </w:pPr>
        </w:pPrChange>
      </w:pPr>
      <w:ins w:id="22324" w:author="phuong vu" w:date="2018-11-21T21:30:00Z">
        <w:r w:rsidRPr="00AD0E2E">
          <w:rPr>
            <w:noProof/>
            <w:lang w:val="en-US"/>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30475"/>
                      </a:xfrm>
                      <a:prstGeom prst="rect">
                        <a:avLst/>
                      </a:prstGeom>
                    </pic:spPr>
                  </pic:pic>
                </a:graphicData>
              </a:graphic>
            </wp:inline>
          </w:drawing>
        </w:r>
      </w:ins>
    </w:p>
    <w:p w14:paraId="21197602" w14:textId="041D17B5" w:rsidR="00E6429B" w:rsidRPr="00BA3432" w:rsidRDefault="005645EE">
      <w:pPr>
        <w:pStyle w:val="Caption"/>
        <w:spacing w:line="276" w:lineRule="auto"/>
        <w:rPr>
          <w:rPrChange w:id="22325" w:author="phuong vu" w:date="2018-11-25T21:55:00Z">
            <w:rPr>
              <w:lang w:val="en-US"/>
            </w:rPr>
          </w:rPrChange>
        </w:rPr>
        <w:pPrChange w:id="22326" w:author="phuong vu" w:date="2018-11-23T13:48:00Z">
          <w:pPr>
            <w:pStyle w:val="Heading6"/>
          </w:pPr>
        </w:pPrChange>
      </w:pPr>
      <w:bookmarkStart w:id="22327" w:name="_Toc530662941"/>
      <w:ins w:id="22328" w:author="phuong vu" w:date="2018-11-21T21:30:00Z">
        <w:r w:rsidRPr="00BA3432">
          <w:rPr>
            <w:rPrChange w:id="22329" w:author="phuong vu" w:date="2018-11-25T21:55:00Z">
              <w:rPr/>
            </w:rPrChange>
          </w:rPr>
          <w:t xml:space="preserve">Hình </w:t>
        </w:r>
      </w:ins>
      <w:ins w:id="22330" w:author="phuong vu" w:date="2018-11-26T01:11:00Z">
        <w:r w:rsidR="00300FEC">
          <w:fldChar w:fldCharType="begin"/>
        </w:r>
        <w:r w:rsidR="00300FEC">
          <w:instrText xml:space="preserve"> STYLEREF 1 \s </w:instrText>
        </w:r>
      </w:ins>
      <w:r w:rsidR="00300FEC">
        <w:fldChar w:fldCharType="separate"/>
      </w:r>
      <w:r w:rsidR="00300FEC">
        <w:rPr>
          <w:noProof/>
        </w:rPr>
        <w:t>3</w:t>
      </w:r>
      <w:ins w:id="22331"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2332" w:author="phuong vu" w:date="2018-11-26T01:11:00Z">
        <w:r w:rsidR="00300FEC">
          <w:rPr>
            <w:noProof/>
          </w:rPr>
          <w:t>14</w:t>
        </w:r>
        <w:r w:rsidR="00300FEC">
          <w:fldChar w:fldCharType="end"/>
        </w:r>
      </w:ins>
      <w:ins w:id="22333" w:author="phuong vu" w:date="2018-11-21T21:30:00Z">
        <w:r w:rsidRPr="00BA3432">
          <w:rPr>
            <w:rPrChange w:id="22334" w:author="phuong vu" w:date="2018-11-25T21:55:00Z">
              <w:rPr>
                <w:b w:val="0"/>
                <w:i/>
                <w:iCs/>
                <w:lang w:val="en-US"/>
              </w:rPr>
            </w:rPrChange>
          </w:rPr>
          <w:t xml:space="preserve"> Giao diện xem danh sách biên nhận</w:t>
        </w:r>
      </w:ins>
      <w:bookmarkEnd w:id="22327"/>
    </w:p>
    <w:p w14:paraId="1DAF176D" w14:textId="3426253E" w:rsidR="00AA3488" w:rsidRPr="00BA3432" w:rsidRDefault="00AA3488">
      <w:pPr>
        <w:pStyle w:val="Heading6"/>
        <w:spacing w:line="276" w:lineRule="auto"/>
        <w:rPr>
          <w:ins w:id="22335" w:author="phuong vu" w:date="2018-11-21T21:31:00Z"/>
          <w:rFonts w:cstheme="majorHAnsi"/>
          <w:lang w:val="en-US"/>
          <w:rPrChange w:id="22336" w:author="phuong vu" w:date="2018-11-25T21:55:00Z">
            <w:rPr>
              <w:ins w:id="22337" w:author="phuong vu" w:date="2018-11-21T21:31:00Z"/>
              <w:lang w:val="en-US"/>
            </w:rPr>
          </w:rPrChange>
        </w:rPr>
        <w:pPrChange w:id="22338" w:author="phuong vu" w:date="2018-11-23T13:48:00Z">
          <w:pPr>
            <w:pStyle w:val="Heading6"/>
          </w:pPr>
        </w:pPrChange>
      </w:pPr>
      <w:r w:rsidRPr="00AD0E2E">
        <w:rPr>
          <w:rFonts w:cstheme="majorHAnsi"/>
          <w:lang w:val="en-US"/>
        </w:rPr>
        <w:t>Các thành ph</w:t>
      </w:r>
      <w:r w:rsidRPr="00BA3432">
        <w:rPr>
          <w:rFonts w:cstheme="majorHAnsi"/>
          <w:lang w:val="en-US"/>
          <w:rPrChange w:id="22339"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rsidRPr="00BA3432" w14:paraId="1176CC67" w14:textId="77777777" w:rsidTr="000A5A23">
        <w:trPr>
          <w:ins w:id="22340" w:author="phuong vu" w:date="2018-11-21T21:31:00Z"/>
        </w:trPr>
        <w:tc>
          <w:tcPr>
            <w:tcW w:w="805" w:type="dxa"/>
            <w:vAlign w:val="center"/>
          </w:tcPr>
          <w:p w14:paraId="0D2E5561" w14:textId="77777777" w:rsidR="005645EE" w:rsidRPr="00BA3432" w:rsidRDefault="005645EE">
            <w:pPr>
              <w:spacing w:line="276" w:lineRule="auto"/>
              <w:jc w:val="center"/>
              <w:rPr>
                <w:ins w:id="22341" w:author="phuong vu" w:date="2018-11-21T21:31:00Z"/>
                <w:b/>
                <w:lang w:val="en-US"/>
                <w:rPrChange w:id="22342" w:author="phuong vu" w:date="2018-11-25T21:55:00Z">
                  <w:rPr>
                    <w:ins w:id="22343" w:author="phuong vu" w:date="2018-11-21T21:31:00Z"/>
                    <w:b/>
                    <w:lang w:val="en-US"/>
                  </w:rPr>
                </w:rPrChange>
              </w:rPr>
              <w:pPrChange w:id="22344" w:author="phuong vu" w:date="2018-11-23T13:48:00Z">
                <w:pPr>
                  <w:spacing w:line="360" w:lineRule="auto"/>
                  <w:jc w:val="center"/>
                </w:pPr>
              </w:pPrChange>
            </w:pPr>
            <w:ins w:id="22345" w:author="phuong vu" w:date="2018-11-21T21:31:00Z">
              <w:r w:rsidRPr="00BA3432">
                <w:rPr>
                  <w:b/>
                  <w:lang w:val="en-US"/>
                  <w:rPrChange w:id="22346" w:author="phuong vu" w:date="2018-11-25T21:55:00Z">
                    <w:rPr>
                      <w:b/>
                      <w:lang w:val="en-US"/>
                    </w:rPr>
                  </w:rPrChange>
                </w:rPr>
                <w:t>STT</w:t>
              </w:r>
            </w:ins>
          </w:p>
        </w:tc>
        <w:tc>
          <w:tcPr>
            <w:tcW w:w="1980" w:type="dxa"/>
            <w:vAlign w:val="center"/>
          </w:tcPr>
          <w:p w14:paraId="458E1B8B" w14:textId="77777777" w:rsidR="005645EE" w:rsidRPr="00BA3432" w:rsidRDefault="005645EE">
            <w:pPr>
              <w:spacing w:line="276" w:lineRule="auto"/>
              <w:jc w:val="center"/>
              <w:rPr>
                <w:ins w:id="22347" w:author="phuong vu" w:date="2018-11-21T21:31:00Z"/>
                <w:b/>
                <w:lang w:val="en-US"/>
                <w:rPrChange w:id="22348" w:author="phuong vu" w:date="2018-11-25T21:55:00Z">
                  <w:rPr>
                    <w:ins w:id="22349" w:author="phuong vu" w:date="2018-11-21T21:31:00Z"/>
                    <w:b/>
                    <w:lang w:val="en-US"/>
                  </w:rPr>
                </w:rPrChange>
              </w:rPr>
              <w:pPrChange w:id="22350" w:author="phuong vu" w:date="2018-11-23T13:48:00Z">
                <w:pPr>
                  <w:spacing w:line="360" w:lineRule="auto"/>
                  <w:jc w:val="center"/>
                </w:pPr>
              </w:pPrChange>
            </w:pPr>
            <w:ins w:id="22351" w:author="phuong vu" w:date="2018-11-21T21:31:00Z">
              <w:r w:rsidRPr="00BA3432">
                <w:rPr>
                  <w:b/>
                  <w:lang w:val="en-US"/>
                  <w:rPrChange w:id="22352" w:author="phuong vu" w:date="2018-11-25T21:55:00Z">
                    <w:rPr>
                      <w:b/>
                      <w:lang w:val="en-US"/>
                    </w:rPr>
                  </w:rPrChange>
                </w:rPr>
                <w:t>Loại điều khiển</w:t>
              </w:r>
            </w:ins>
          </w:p>
        </w:tc>
        <w:tc>
          <w:tcPr>
            <w:tcW w:w="2970" w:type="dxa"/>
            <w:vAlign w:val="center"/>
          </w:tcPr>
          <w:p w14:paraId="77C36AE6" w14:textId="77777777" w:rsidR="005645EE" w:rsidRPr="00BA3432" w:rsidRDefault="005645EE">
            <w:pPr>
              <w:spacing w:line="276" w:lineRule="auto"/>
              <w:jc w:val="center"/>
              <w:rPr>
                <w:ins w:id="22353" w:author="phuong vu" w:date="2018-11-21T21:31:00Z"/>
                <w:b/>
                <w:lang w:val="en-US"/>
                <w:rPrChange w:id="22354" w:author="phuong vu" w:date="2018-11-25T21:55:00Z">
                  <w:rPr>
                    <w:ins w:id="22355" w:author="phuong vu" w:date="2018-11-21T21:31:00Z"/>
                    <w:b/>
                    <w:lang w:val="en-US"/>
                  </w:rPr>
                </w:rPrChange>
              </w:rPr>
              <w:pPrChange w:id="22356" w:author="phuong vu" w:date="2018-11-23T13:48:00Z">
                <w:pPr>
                  <w:spacing w:line="360" w:lineRule="auto"/>
                  <w:jc w:val="center"/>
                </w:pPr>
              </w:pPrChange>
            </w:pPr>
            <w:ins w:id="22357" w:author="phuong vu" w:date="2018-11-21T21:31:00Z">
              <w:r w:rsidRPr="00BA3432">
                <w:rPr>
                  <w:b/>
                  <w:lang w:val="en-US"/>
                  <w:rPrChange w:id="22358" w:author="phuong vu" w:date="2018-11-25T21:55:00Z">
                    <w:rPr>
                      <w:b/>
                      <w:lang w:val="en-US"/>
                    </w:rPr>
                  </w:rPrChange>
                </w:rPr>
                <w:t>Nội dung thực hiện</w:t>
              </w:r>
            </w:ins>
          </w:p>
        </w:tc>
        <w:tc>
          <w:tcPr>
            <w:tcW w:w="1266" w:type="dxa"/>
            <w:vAlign w:val="center"/>
          </w:tcPr>
          <w:p w14:paraId="1EE8FDBB" w14:textId="77777777" w:rsidR="005645EE" w:rsidRPr="00BA3432" w:rsidRDefault="005645EE">
            <w:pPr>
              <w:spacing w:line="276" w:lineRule="auto"/>
              <w:jc w:val="center"/>
              <w:rPr>
                <w:ins w:id="22359" w:author="phuong vu" w:date="2018-11-21T21:31:00Z"/>
                <w:b/>
                <w:lang w:val="en-US"/>
                <w:rPrChange w:id="22360" w:author="phuong vu" w:date="2018-11-25T21:55:00Z">
                  <w:rPr>
                    <w:ins w:id="22361" w:author="phuong vu" w:date="2018-11-21T21:31:00Z"/>
                    <w:b/>
                    <w:lang w:val="en-US"/>
                  </w:rPr>
                </w:rPrChange>
              </w:rPr>
              <w:pPrChange w:id="22362" w:author="phuong vu" w:date="2018-11-23T13:48:00Z">
                <w:pPr>
                  <w:spacing w:line="360" w:lineRule="auto"/>
                  <w:jc w:val="center"/>
                </w:pPr>
              </w:pPrChange>
            </w:pPr>
            <w:ins w:id="22363" w:author="phuong vu" w:date="2018-11-21T21:31:00Z">
              <w:r w:rsidRPr="00BA3432">
                <w:rPr>
                  <w:b/>
                  <w:lang w:val="en-US"/>
                  <w:rPrChange w:id="22364" w:author="phuong vu" w:date="2018-11-25T21:55:00Z">
                    <w:rPr>
                      <w:b/>
                      <w:lang w:val="en-US"/>
                    </w:rPr>
                  </w:rPrChange>
                </w:rPr>
                <w:t>Giá trị mặc định</w:t>
              </w:r>
            </w:ins>
          </w:p>
        </w:tc>
        <w:tc>
          <w:tcPr>
            <w:tcW w:w="1756" w:type="dxa"/>
            <w:vAlign w:val="center"/>
          </w:tcPr>
          <w:p w14:paraId="6B5AB24B" w14:textId="77777777" w:rsidR="005645EE" w:rsidRPr="00BA3432" w:rsidRDefault="005645EE">
            <w:pPr>
              <w:spacing w:line="276" w:lineRule="auto"/>
              <w:jc w:val="center"/>
              <w:rPr>
                <w:ins w:id="22365" w:author="phuong vu" w:date="2018-11-21T21:31:00Z"/>
                <w:b/>
                <w:lang w:val="en-US"/>
                <w:rPrChange w:id="22366" w:author="phuong vu" w:date="2018-11-25T21:55:00Z">
                  <w:rPr>
                    <w:ins w:id="22367" w:author="phuong vu" w:date="2018-11-21T21:31:00Z"/>
                    <w:b/>
                    <w:lang w:val="en-US"/>
                  </w:rPr>
                </w:rPrChange>
              </w:rPr>
              <w:pPrChange w:id="22368" w:author="phuong vu" w:date="2018-11-23T13:48:00Z">
                <w:pPr>
                  <w:spacing w:line="360" w:lineRule="auto"/>
                  <w:jc w:val="center"/>
                </w:pPr>
              </w:pPrChange>
            </w:pPr>
            <w:ins w:id="22369" w:author="phuong vu" w:date="2018-11-21T21:31:00Z">
              <w:r w:rsidRPr="00BA3432">
                <w:rPr>
                  <w:b/>
                  <w:lang w:val="en-US"/>
                  <w:rPrChange w:id="22370" w:author="phuong vu" w:date="2018-11-25T21:55:00Z">
                    <w:rPr>
                      <w:b/>
                      <w:lang w:val="en-US"/>
                    </w:rPr>
                  </w:rPrChange>
                </w:rPr>
                <w:t>Lưu ý</w:t>
              </w:r>
            </w:ins>
          </w:p>
        </w:tc>
      </w:tr>
      <w:tr w:rsidR="005645EE" w:rsidRPr="00BA3432" w14:paraId="5FC5A087" w14:textId="77777777" w:rsidTr="000A5A23">
        <w:trPr>
          <w:ins w:id="22371" w:author="phuong vu" w:date="2018-11-21T21:31:00Z"/>
        </w:trPr>
        <w:tc>
          <w:tcPr>
            <w:tcW w:w="805" w:type="dxa"/>
          </w:tcPr>
          <w:p w14:paraId="158C474A" w14:textId="77777777" w:rsidR="005645EE" w:rsidRPr="00BA3432" w:rsidRDefault="005645EE">
            <w:pPr>
              <w:spacing w:line="276" w:lineRule="auto"/>
              <w:jc w:val="center"/>
              <w:rPr>
                <w:ins w:id="22372" w:author="phuong vu" w:date="2018-11-21T21:31:00Z"/>
                <w:lang w:val="en-US"/>
                <w:rPrChange w:id="22373" w:author="phuong vu" w:date="2018-11-25T21:55:00Z">
                  <w:rPr>
                    <w:ins w:id="22374" w:author="phuong vu" w:date="2018-11-21T21:31:00Z"/>
                    <w:lang w:val="en-US"/>
                  </w:rPr>
                </w:rPrChange>
              </w:rPr>
              <w:pPrChange w:id="22375" w:author="phuong vu" w:date="2018-11-23T13:48:00Z">
                <w:pPr>
                  <w:spacing w:line="360" w:lineRule="auto"/>
                  <w:jc w:val="center"/>
                </w:pPr>
              </w:pPrChange>
            </w:pPr>
            <w:ins w:id="22376" w:author="phuong vu" w:date="2018-11-21T21:31:00Z">
              <w:r w:rsidRPr="00BA3432">
                <w:rPr>
                  <w:lang w:val="en-US"/>
                  <w:rPrChange w:id="22377" w:author="phuong vu" w:date="2018-11-25T21:55:00Z">
                    <w:rPr>
                      <w:lang w:val="en-US"/>
                    </w:rPr>
                  </w:rPrChange>
                </w:rPr>
                <w:t>1</w:t>
              </w:r>
            </w:ins>
          </w:p>
        </w:tc>
        <w:tc>
          <w:tcPr>
            <w:tcW w:w="1980" w:type="dxa"/>
          </w:tcPr>
          <w:p w14:paraId="41979A61" w14:textId="77777777" w:rsidR="005645EE" w:rsidRPr="00BA3432" w:rsidRDefault="005645EE">
            <w:pPr>
              <w:spacing w:line="276" w:lineRule="auto"/>
              <w:rPr>
                <w:ins w:id="22378" w:author="phuong vu" w:date="2018-11-21T21:31:00Z"/>
                <w:lang w:val="en-US"/>
                <w:rPrChange w:id="22379" w:author="phuong vu" w:date="2018-11-25T21:55:00Z">
                  <w:rPr>
                    <w:ins w:id="22380" w:author="phuong vu" w:date="2018-11-21T21:31:00Z"/>
                    <w:lang w:val="en-US"/>
                  </w:rPr>
                </w:rPrChange>
              </w:rPr>
              <w:pPrChange w:id="22381" w:author="phuong vu" w:date="2018-11-23T13:48:00Z">
                <w:pPr>
                  <w:spacing w:line="360" w:lineRule="auto"/>
                </w:pPr>
              </w:pPrChange>
            </w:pPr>
            <w:ins w:id="22382" w:author="phuong vu" w:date="2018-11-21T21:31:00Z">
              <w:r w:rsidRPr="00BA3432">
                <w:rPr>
                  <w:lang w:val="en-US"/>
                  <w:rPrChange w:id="22383" w:author="phuong vu" w:date="2018-11-25T21:55:00Z">
                    <w:rPr>
                      <w:lang w:val="en-US"/>
                    </w:rPr>
                  </w:rPrChange>
                </w:rPr>
                <w:t>Table</w:t>
              </w:r>
            </w:ins>
          </w:p>
        </w:tc>
        <w:tc>
          <w:tcPr>
            <w:tcW w:w="2970" w:type="dxa"/>
          </w:tcPr>
          <w:p w14:paraId="700A536D" w14:textId="7F901D99" w:rsidR="005645EE" w:rsidRPr="00BA3432" w:rsidRDefault="005645EE">
            <w:pPr>
              <w:spacing w:line="276" w:lineRule="auto"/>
              <w:rPr>
                <w:ins w:id="22384" w:author="phuong vu" w:date="2018-11-21T21:31:00Z"/>
                <w:lang w:val="en-US"/>
                <w:rPrChange w:id="22385" w:author="phuong vu" w:date="2018-11-25T21:55:00Z">
                  <w:rPr>
                    <w:ins w:id="22386" w:author="phuong vu" w:date="2018-11-21T21:31:00Z"/>
                    <w:lang w:val="en-US"/>
                  </w:rPr>
                </w:rPrChange>
              </w:rPr>
              <w:pPrChange w:id="22387" w:author="phuong vu" w:date="2018-11-23T13:48:00Z">
                <w:pPr>
                  <w:spacing w:line="360" w:lineRule="auto"/>
                </w:pPr>
              </w:pPrChange>
            </w:pPr>
            <w:ins w:id="22388" w:author="phuong vu" w:date="2018-11-21T21:31:00Z">
              <w:r w:rsidRPr="00BA3432">
                <w:rPr>
                  <w:lang w:val="en-US"/>
                  <w:rPrChange w:id="22389" w:author="phuong vu" w:date="2018-11-25T21:55:00Z">
                    <w:rPr>
                      <w:lang w:val="en-US"/>
                    </w:rPr>
                  </w:rPrChange>
                </w:rPr>
                <w:t xml:space="preserve">Hiển thị danh sách </w:t>
              </w:r>
            </w:ins>
            <w:ins w:id="22390" w:author="phuong vu" w:date="2018-11-21T21:32:00Z">
              <w:r w:rsidRPr="00BA3432">
                <w:rPr>
                  <w:lang w:val="en-US"/>
                  <w:rPrChange w:id="22391" w:author="phuong vu" w:date="2018-11-25T21:55:00Z">
                    <w:rPr>
                      <w:lang w:val="en-US"/>
                    </w:rPr>
                  </w:rPrChange>
                </w:rPr>
                <w:t>biên nhận</w:t>
              </w:r>
            </w:ins>
          </w:p>
        </w:tc>
        <w:tc>
          <w:tcPr>
            <w:tcW w:w="1266" w:type="dxa"/>
          </w:tcPr>
          <w:p w14:paraId="572F74C8" w14:textId="77777777" w:rsidR="005645EE" w:rsidRPr="00BA3432" w:rsidRDefault="005645EE">
            <w:pPr>
              <w:spacing w:line="276" w:lineRule="auto"/>
              <w:rPr>
                <w:ins w:id="22392" w:author="phuong vu" w:date="2018-11-21T21:31:00Z"/>
                <w:lang w:val="en-US"/>
                <w:rPrChange w:id="22393" w:author="phuong vu" w:date="2018-11-25T21:55:00Z">
                  <w:rPr>
                    <w:ins w:id="22394" w:author="phuong vu" w:date="2018-11-21T21:31:00Z"/>
                    <w:lang w:val="en-US"/>
                  </w:rPr>
                </w:rPrChange>
              </w:rPr>
              <w:pPrChange w:id="22395" w:author="phuong vu" w:date="2018-11-23T13:48:00Z">
                <w:pPr>
                  <w:spacing w:line="360" w:lineRule="auto"/>
                </w:pPr>
              </w:pPrChange>
            </w:pPr>
          </w:p>
        </w:tc>
        <w:tc>
          <w:tcPr>
            <w:tcW w:w="1756" w:type="dxa"/>
          </w:tcPr>
          <w:p w14:paraId="52A003FB" w14:textId="276A3686" w:rsidR="005645EE" w:rsidRPr="00BA3432" w:rsidRDefault="005645EE">
            <w:pPr>
              <w:spacing w:line="276" w:lineRule="auto"/>
              <w:rPr>
                <w:ins w:id="22396" w:author="phuong vu" w:date="2018-11-21T21:31:00Z"/>
                <w:lang w:val="en-US"/>
                <w:rPrChange w:id="22397" w:author="phuong vu" w:date="2018-11-25T21:55:00Z">
                  <w:rPr>
                    <w:ins w:id="22398" w:author="phuong vu" w:date="2018-11-21T21:31:00Z"/>
                    <w:lang w:val="en-US"/>
                  </w:rPr>
                </w:rPrChange>
              </w:rPr>
              <w:pPrChange w:id="22399" w:author="phuong vu" w:date="2018-11-23T13:48:00Z">
                <w:pPr>
                  <w:spacing w:line="360" w:lineRule="auto"/>
                </w:pPr>
              </w:pPrChange>
            </w:pPr>
          </w:p>
        </w:tc>
      </w:tr>
      <w:tr w:rsidR="005645EE" w:rsidRPr="00BA3432" w14:paraId="5BA62CFB" w14:textId="77777777" w:rsidTr="000A5A23">
        <w:trPr>
          <w:ins w:id="22400" w:author="phuong vu" w:date="2018-11-21T21:31:00Z"/>
        </w:trPr>
        <w:tc>
          <w:tcPr>
            <w:tcW w:w="805" w:type="dxa"/>
          </w:tcPr>
          <w:p w14:paraId="3BAC4DE9" w14:textId="77777777" w:rsidR="005645EE" w:rsidRPr="00BA3432" w:rsidRDefault="005645EE">
            <w:pPr>
              <w:spacing w:line="276" w:lineRule="auto"/>
              <w:jc w:val="center"/>
              <w:rPr>
                <w:ins w:id="22401" w:author="phuong vu" w:date="2018-11-21T21:31:00Z"/>
                <w:lang w:val="en-US"/>
                <w:rPrChange w:id="22402" w:author="phuong vu" w:date="2018-11-25T21:55:00Z">
                  <w:rPr>
                    <w:ins w:id="22403" w:author="phuong vu" w:date="2018-11-21T21:31:00Z"/>
                    <w:lang w:val="en-US"/>
                  </w:rPr>
                </w:rPrChange>
              </w:rPr>
              <w:pPrChange w:id="22404" w:author="phuong vu" w:date="2018-11-23T13:48:00Z">
                <w:pPr>
                  <w:spacing w:line="360" w:lineRule="auto"/>
                  <w:jc w:val="center"/>
                </w:pPr>
              </w:pPrChange>
            </w:pPr>
            <w:ins w:id="22405" w:author="phuong vu" w:date="2018-11-21T21:31:00Z">
              <w:r w:rsidRPr="00BA3432">
                <w:rPr>
                  <w:lang w:val="en-US"/>
                  <w:rPrChange w:id="22406" w:author="phuong vu" w:date="2018-11-25T21:55:00Z">
                    <w:rPr>
                      <w:lang w:val="en-US"/>
                    </w:rPr>
                  </w:rPrChange>
                </w:rPr>
                <w:t>2</w:t>
              </w:r>
            </w:ins>
          </w:p>
        </w:tc>
        <w:tc>
          <w:tcPr>
            <w:tcW w:w="1980" w:type="dxa"/>
          </w:tcPr>
          <w:p w14:paraId="5C35A894" w14:textId="77777777" w:rsidR="005645EE" w:rsidRPr="00BA3432" w:rsidRDefault="005645EE">
            <w:pPr>
              <w:spacing w:line="276" w:lineRule="auto"/>
              <w:rPr>
                <w:ins w:id="22407" w:author="phuong vu" w:date="2018-11-21T21:31:00Z"/>
                <w:lang w:val="en-US"/>
                <w:rPrChange w:id="22408" w:author="phuong vu" w:date="2018-11-25T21:55:00Z">
                  <w:rPr>
                    <w:ins w:id="22409" w:author="phuong vu" w:date="2018-11-21T21:31:00Z"/>
                    <w:lang w:val="en-US"/>
                  </w:rPr>
                </w:rPrChange>
              </w:rPr>
              <w:pPrChange w:id="22410" w:author="phuong vu" w:date="2018-11-23T13:48:00Z">
                <w:pPr>
                  <w:spacing w:line="360" w:lineRule="auto"/>
                </w:pPr>
              </w:pPrChange>
            </w:pPr>
            <w:ins w:id="22411" w:author="phuong vu" w:date="2018-11-21T21:31:00Z">
              <w:r w:rsidRPr="00BA3432">
                <w:rPr>
                  <w:lang w:val="en-US"/>
                  <w:rPrChange w:id="22412" w:author="phuong vu" w:date="2018-11-25T21:55:00Z">
                    <w:rPr>
                      <w:lang w:val="en-US"/>
                    </w:rPr>
                  </w:rPrChange>
                </w:rPr>
                <w:t>inputText</w:t>
              </w:r>
            </w:ins>
          </w:p>
        </w:tc>
        <w:tc>
          <w:tcPr>
            <w:tcW w:w="2970" w:type="dxa"/>
          </w:tcPr>
          <w:p w14:paraId="119113CE" w14:textId="77777777" w:rsidR="005645EE" w:rsidRPr="00BA3432" w:rsidRDefault="005645EE">
            <w:pPr>
              <w:spacing w:line="276" w:lineRule="auto"/>
              <w:rPr>
                <w:ins w:id="22413" w:author="phuong vu" w:date="2018-11-21T21:31:00Z"/>
                <w:lang w:val="en-US"/>
                <w:rPrChange w:id="22414" w:author="phuong vu" w:date="2018-11-25T21:55:00Z">
                  <w:rPr>
                    <w:ins w:id="22415" w:author="phuong vu" w:date="2018-11-21T21:31:00Z"/>
                    <w:lang w:val="en-US"/>
                  </w:rPr>
                </w:rPrChange>
              </w:rPr>
              <w:pPrChange w:id="22416" w:author="phuong vu" w:date="2018-11-23T13:48:00Z">
                <w:pPr>
                  <w:spacing w:line="360" w:lineRule="auto"/>
                </w:pPr>
              </w:pPrChange>
            </w:pPr>
            <w:ins w:id="22417" w:author="phuong vu" w:date="2018-11-21T21:31:00Z">
              <w:r w:rsidRPr="00BA3432">
                <w:rPr>
                  <w:lang w:val="en-US"/>
                  <w:rPrChange w:id="22418" w:author="phuong vu" w:date="2018-11-25T21:55:00Z">
                    <w:rPr>
                      <w:lang w:val="en-US"/>
                    </w:rPr>
                  </w:rPrChange>
                </w:rPr>
                <w:t>Tìm kiếm</w:t>
              </w:r>
            </w:ins>
          </w:p>
        </w:tc>
        <w:tc>
          <w:tcPr>
            <w:tcW w:w="1266" w:type="dxa"/>
          </w:tcPr>
          <w:p w14:paraId="05B177BE" w14:textId="77777777" w:rsidR="005645EE" w:rsidRPr="00BA3432" w:rsidRDefault="005645EE">
            <w:pPr>
              <w:spacing w:line="276" w:lineRule="auto"/>
              <w:rPr>
                <w:ins w:id="22419" w:author="phuong vu" w:date="2018-11-21T21:31:00Z"/>
                <w:lang w:val="en-US"/>
                <w:rPrChange w:id="22420" w:author="phuong vu" w:date="2018-11-25T21:55:00Z">
                  <w:rPr>
                    <w:ins w:id="22421" w:author="phuong vu" w:date="2018-11-21T21:31:00Z"/>
                    <w:lang w:val="en-US"/>
                  </w:rPr>
                </w:rPrChange>
              </w:rPr>
              <w:pPrChange w:id="22422" w:author="phuong vu" w:date="2018-11-23T13:48:00Z">
                <w:pPr>
                  <w:spacing w:line="360" w:lineRule="auto"/>
                </w:pPr>
              </w:pPrChange>
            </w:pPr>
          </w:p>
        </w:tc>
        <w:tc>
          <w:tcPr>
            <w:tcW w:w="1756" w:type="dxa"/>
          </w:tcPr>
          <w:p w14:paraId="044B6674" w14:textId="77777777" w:rsidR="005645EE" w:rsidRPr="00BA3432" w:rsidRDefault="005645EE">
            <w:pPr>
              <w:spacing w:line="276" w:lineRule="auto"/>
              <w:rPr>
                <w:ins w:id="22423" w:author="phuong vu" w:date="2018-11-21T21:31:00Z"/>
                <w:lang w:val="en-US"/>
                <w:rPrChange w:id="22424" w:author="phuong vu" w:date="2018-11-25T21:55:00Z">
                  <w:rPr>
                    <w:ins w:id="22425" w:author="phuong vu" w:date="2018-11-21T21:31:00Z"/>
                    <w:lang w:val="en-US"/>
                  </w:rPr>
                </w:rPrChange>
              </w:rPr>
              <w:pPrChange w:id="22426" w:author="phuong vu" w:date="2018-11-23T13:48:00Z">
                <w:pPr>
                  <w:spacing w:line="360" w:lineRule="auto"/>
                </w:pPr>
              </w:pPrChange>
            </w:pPr>
            <w:ins w:id="22427" w:author="phuong vu" w:date="2018-11-21T21:31:00Z">
              <w:r w:rsidRPr="00BA3432">
                <w:rPr>
                  <w:lang w:val="en-US"/>
                  <w:rPrChange w:id="22428" w:author="phuong vu" w:date="2018-11-25T21:55:00Z">
                    <w:rPr>
                      <w:lang w:val="en-US"/>
                    </w:rPr>
                  </w:rPrChange>
                </w:rPr>
                <w:t>Dữ liệu tìm kiếm và lọc theo dữ liệu bảng đang hiển thị</w:t>
              </w:r>
            </w:ins>
          </w:p>
        </w:tc>
      </w:tr>
      <w:tr w:rsidR="005645EE" w:rsidRPr="00BA3432" w14:paraId="0C7B1FE0" w14:textId="77777777" w:rsidTr="000A5A23">
        <w:trPr>
          <w:ins w:id="22429" w:author="phuong vu" w:date="2018-11-21T21:31:00Z"/>
        </w:trPr>
        <w:tc>
          <w:tcPr>
            <w:tcW w:w="805" w:type="dxa"/>
          </w:tcPr>
          <w:p w14:paraId="111885E8" w14:textId="77777777" w:rsidR="005645EE" w:rsidRPr="00BA3432" w:rsidRDefault="005645EE">
            <w:pPr>
              <w:spacing w:line="276" w:lineRule="auto"/>
              <w:jc w:val="center"/>
              <w:rPr>
                <w:ins w:id="22430" w:author="phuong vu" w:date="2018-11-21T21:31:00Z"/>
                <w:lang w:val="en-US"/>
                <w:rPrChange w:id="22431" w:author="phuong vu" w:date="2018-11-25T21:55:00Z">
                  <w:rPr>
                    <w:ins w:id="22432" w:author="phuong vu" w:date="2018-11-21T21:31:00Z"/>
                    <w:lang w:val="en-US"/>
                  </w:rPr>
                </w:rPrChange>
              </w:rPr>
              <w:pPrChange w:id="22433" w:author="phuong vu" w:date="2018-11-23T13:48:00Z">
                <w:pPr>
                  <w:spacing w:line="360" w:lineRule="auto"/>
                  <w:jc w:val="center"/>
                </w:pPr>
              </w:pPrChange>
            </w:pPr>
            <w:ins w:id="22434" w:author="phuong vu" w:date="2018-11-21T21:31:00Z">
              <w:r w:rsidRPr="00BA3432">
                <w:rPr>
                  <w:lang w:val="en-US"/>
                  <w:rPrChange w:id="22435" w:author="phuong vu" w:date="2018-11-25T21:55:00Z">
                    <w:rPr>
                      <w:lang w:val="en-US"/>
                    </w:rPr>
                  </w:rPrChange>
                </w:rPr>
                <w:t>3</w:t>
              </w:r>
            </w:ins>
          </w:p>
        </w:tc>
        <w:tc>
          <w:tcPr>
            <w:tcW w:w="1980" w:type="dxa"/>
          </w:tcPr>
          <w:p w14:paraId="74D5DE42" w14:textId="77777777" w:rsidR="005645EE" w:rsidRPr="00BA3432" w:rsidRDefault="005645EE">
            <w:pPr>
              <w:spacing w:line="276" w:lineRule="auto"/>
              <w:rPr>
                <w:ins w:id="22436" w:author="phuong vu" w:date="2018-11-21T21:31:00Z"/>
                <w:lang w:val="en-US"/>
                <w:rPrChange w:id="22437" w:author="phuong vu" w:date="2018-11-25T21:55:00Z">
                  <w:rPr>
                    <w:ins w:id="22438" w:author="phuong vu" w:date="2018-11-21T21:31:00Z"/>
                    <w:lang w:val="en-US"/>
                  </w:rPr>
                </w:rPrChange>
              </w:rPr>
              <w:pPrChange w:id="22439" w:author="phuong vu" w:date="2018-11-23T13:48:00Z">
                <w:pPr>
                  <w:spacing w:line="360" w:lineRule="auto"/>
                </w:pPr>
              </w:pPrChange>
            </w:pPr>
            <w:ins w:id="22440" w:author="phuong vu" w:date="2018-11-21T21:31:00Z">
              <w:r w:rsidRPr="00BA3432">
                <w:rPr>
                  <w:lang w:val="en-US"/>
                  <w:rPrChange w:id="22441" w:author="phuong vu" w:date="2018-11-25T21:55:00Z">
                    <w:rPr>
                      <w:lang w:val="en-US"/>
                    </w:rPr>
                  </w:rPrChange>
                </w:rPr>
                <w:t>Button</w:t>
              </w:r>
            </w:ins>
          </w:p>
        </w:tc>
        <w:tc>
          <w:tcPr>
            <w:tcW w:w="2970" w:type="dxa"/>
          </w:tcPr>
          <w:p w14:paraId="4BBC8708" w14:textId="77777777" w:rsidR="005645EE" w:rsidRPr="00BA3432" w:rsidRDefault="005645EE">
            <w:pPr>
              <w:spacing w:line="276" w:lineRule="auto"/>
              <w:rPr>
                <w:ins w:id="22442" w:author="phuong vu" w:date="2018-11-21T21:31:00Z"/>
                <w:lang w:val="en-US"/>
                <w:rPrChange w:id="22443" w:author="phuong vu" w:date="2018-11-25T21:55:00Z">
                  <w:rPr>
                    <w:ins w:id="22444" w:author="phuong vu" w:date="2018-11-21T21:31:00Z"/>
                    <w:lang w:val="en-US"/>
                  </w:rPr>
                </w:rPrChange>
              </w:rPr>
              <w:pPrChange w:id="22445" w:author="phuong vu" w:date="2018-11-23T13:48:00Z">
                <w:pPr>
                  <w:spacing w:line="360" w:lineRule="auto"/>
                </w:pPr>
              </w:pPrChange>
            </w:pPr>
            <w:ins w:id="22446" w:author="phuong vu" w:date="2018-11-21T21:31:00Z">
              <w:r w:rsidRPr="00BA3432">
                <w:rPr>
                  <w:lang w:val="en-US"/>
                  <w:rPrChange w:id="22447" w:author="phuong vu" w:date="2018-11-25T21:55:00Z">
                    <w:rPr>
                      <w:lang w:val="en-US"/>
                    </w:rPr>
                  </w:rPrChange>
                </w:rPr>
                <w:t>Xóa nội dung tìm kiếm</w:t>
              </w:r>
            </w:ins>
          </w:p>
        </w:tc>
        <w:tc>
          <w:tcPr>
            <w:tcW w:w="1266" w:type="dxa"/>
          </w:tcPr>
          <w:p w14:paraId="1A951DE4" w14:textId="77777777" w:rsidR="005645EE" w:rsidRPr="00BA3432" w:rsidRDefault="005645EE">
            <w:pPr>
              <w:spacing w:line="276" w:lineRule="auto"/>
              <w:rPr>
                <w:ins w:id="22448" w:author="phuong vu" w:date="2018-11-21T21:31:00Z"/>
                <w:lang w:val="en-US"/>
                <w:rPrChange w:id="22449" w:author="phuong vu" w:date="2018-11-25T21:55:00Z">
                  <w:rPr>
                    <w:ins w:id="22450" w:author="phuong vu" w:date="2018-11-21T21:31:00Z"/>
                    <w:lang w:val="en-US"/>
                  </w:rPr>
                </w:rPrChange>
              </w:rPr>
              <w:pPrChange w:id="22451" w:author="phuong vu" w:date="2018-11-23T13:48:00Z">
                <w:pPr>
                  <w:spacing w:line="360" w:lineRule="auto"/>
                </w:pPr>
              </w:pPrChange>
            </w:pPr>
          </w:p>
        </w:tc>
        <w:tc>
          <w:tcPr>
            <w:tcW w:w="1756" w:type="dxa"/>
          </w:tcPr>
          <w:p w14:paraId="65A88174" w14:textId="77777777" w:rsidR="005645EE" w:rsidRPr="00BA3432" w:rsidRDefault="005645EE">
            <w:pPr>
              <w:spacing w:line="276" w:lineRule="auto"/>
              <w:rPr>
                <w:ins w:id="22452" w:author="phuong vu" w:date="2018-11-21T21:31:00Z"/>
                <w:lang w:val="en-US"/>
                <w:rPrChange w:id="22453" w:author="phuong vu" w:date="2018-11-25T21:55:00Z">
                  <w:rPr>
                    <w:ins w:id="22454" w:author="phuong vu" w:date="2018-11-21T21:31:00Z"/>
                    <w:lang w:val="en-US"/>
                  </w:rPr>
                </w:rPrChange>
              </w:rPr>
              <w:pPrChange w:id="22455" w:author="phuong vu" w:date="2018-11-23T13:48:00Z">
                <w:pPr>
                  <w:spacing w:line="360" w:lineRule="auto"/>
                </w:pPr>
              </w:pPrChange>
            </w:pPr>
          </w:p>
        </w:tc>
      </w:tr>
    </w:tbl>
    <w:p w14:paraId="366F8FF8" w14:textId="77777777" w:rsidR="005645EE" w:rsidRPr="00BA3432" w:rsidRDefault="005645EE">
      <w:pPr>
        <w:spacing w:line="276" w:lineRule="auto"/>
        <w:rPr>
          <w:lang w:val="en-US"/>
          <w:rPrChange w:id="22456" w:author="phuong vu" w:date="2018-11-25T21:55:00Z">
            <w:rPr>
              <w:lang w:val="en-US"/>
            </w:rPr>
          </w:rPrChange>
        </w:rPr>
        <w:pPrChange w:id="22457" w:author="phuong vu" w:date="2018-11-23T13:48:00Z">
          <w:pPr>
            <w:pStyle w:val="Heading6"/>
          </w:pPr>
        </w:pPrChange>
      </w:pPr>
    </w:p>
    <w:p w14:paraId="612266D8" w14:textId="5467CF78" w:rsidR="00AA3488" w:rsidRPr="00BA3432" w:rsidRDefault="00AA3488">
      <w:pPr>
        <w:pStyle w:val="Heading6"/>
        <w:spacing w:line="276" w:lineRule="auto"/>
        <w:rPr>
          <w:ins w:id="22458" w:author="phuong vu" w:date="2018-11-21T21:36:00Z"/>
          <w:rFonts w:cstheme="majorHAnsi"/>
          <w:lang w:val="en-US"/>
          <w:rPrChange w:id="22459" w:author="phuong vu" w:date="2018-11-25T21:55:00Z">
            <w:rPr>
              <w:ins w:id="22460" w:author="phuong vu" w:date="2018-11-21T21:36:00Z"/>
              <w:lang w:val="en-US"/>
            </w:rPr>
          </w:rPrChange>
        </w:rPr>
        <w:pPrChange w:id="22461" w:author="phuong vu" w:date="2018-11-23T13:48:00Z">
          <w:pPr>
            <w:pStyle w:val="Heading6"/>
          </w:pPr>
        </w:pPrChange>
      </w:pPr>
      <w:del w:id="22462" w:author="phuong vu" w:date="2018-11-21T21:34:00Z">
        <w:r w:rsidRPr="00BA3432" w:rsidDel="005645EE">
          <w:rPr>
            <w:rFonts w:cstheme="majorHAnsi"/>
            <w:lang w:val="en-US"/>
            <w:rPrChange w:id="22463" w:author="phuong vu" w:date="2018-11-25T21:55:00Z">
              <w:rPr>
                <w:lang w:val="en-US"/>
              </w:rPr>
            </w:rPrChange>
          </w:rPr>
          <w:lastRenderedPageBreak/>
          <w:delText>Cách xử lí</w:delText>
        </w:r>
      </w:del>
      <w:ins w:id="22464" w:author="phuong vu" w:date="2018-11-21T21:34:00Z">
        <w:r w:rsidR="005645EE" w:rsidRPr="00BA3432">
          <w:rPr>
            <w:rFonts w:cstheme="majorHAnsi"/>
            <w:lang w:val="en-US"/>
            <w:rPrChange w:id="22465"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rsidRPr="00BA3432" w14:paraId="140E9873" w14:textId="77777777" w:rsidTr="000A5A23">
        <w:trPr>
          <w:ins w:id="22466" w:author="phuong vu" w:date="2018-11-21T21:36:00Z"/>
        </w:trPr>
        <w:tc>
          <w:tcPr>
            <w:tcW w:w="805" w:type="dxa"/>
            <w:vMerge w:val="restart"/>
            <w:vAlign w:val="center"/>
          </w:tcPr>
          <w:p w14:paraId="668AB63B" w14:textId="77777777" w:rsidR="00DE7121" w:rsidRPr="00BA3432" w:rsidRDefault="00DE7121">
            <w:pPr>
              <w:spacing w:line="276" w:lineRule="auto"/>
              <w:jc w:val="center"/>
              <w:rPr>
                <w:ins w:id="22467" w:author="phuong vu" w:date="2018-11-21T21:36:00Z"/>
                <w:b/>
                <w:lang w:val="en-US"/>
                <w:rPrChange w:id="22468" w:author="phuong vu" w:date="2018-11-25T21:55:00Z">
                  <w:rPr>
                    <w:ins w:id="22469" w:author="phuong vu" w:date="2018-11-21T21:36:00Z"/>
                    <w:b/>
                    <w:lang w:val="en-US"/>
                  </w:rPr>
                </w:rPrChange>
              </w:rPr>
              <w:pPrChange w:id="22470" w:author="phuong vu" w:date="2018-11-23T13:48:00Z">
                <w:pPr>
                  <w:spacing w:line="360" w:lineRule="auto"/>
                  <w:jc w:val="center"/>
                </w:pPr>
              </w:pPrChange>
            </w:pPr>
            <w:ins w:id="22471" w:author="phuong vu" w:date="2018-11-21T21:36:00Z">
              <w:r w:rsidRPr="00BA3432">
                <w:rPr>
                  <w:b/>
                  <w:lang w:val="en-US"/>
                  <w:rPrChange w:id="22472" w:author="phuong vu" w:date="2018-11-25T21:55:00Z">
                    <w:rPr>
                      <w:b/>
                      <w:lang w:val="en-US"/>
                    </w:rPr>
                  </w:rPrChange>
                </w:rPr>
                <w:t>STT</w:t>
              </w:r>
            </w:ins>
          </w:p>
        </w:tc>
        <w:tc>
          <w:tcPr>
            <w:tcW w:w="2120" w:type="dxa"/>
            <w:vMerge w:val="restart"/>
            <w:vAlign w:val="center"/>
          </w:tcPr>
          <w:p w14:paraId="727DE719" w14:textId="77777777" w:rsidR="00DE7121" w:rsidRPr="00BA3432" w:rsidRDefault="00DE7121">
            <w:pPr>
              <w:spacing w:line="276" w:lineRule="auto"/>
              <w:jc w:val="center"/>
              <w:rPr>
                <w:ins w:id="22473" w:author="phuong vu" w:date="2018-11-21T21:36:00Z"/>
                <w:b/>
                <w:lang w:val="en-US"/>
                <w:rPrChange w:id="22474" w:author="phuong vu" w:date="2018-11-25T21:55:00Z">
                  <w:rPr>
                    <w:ins w:id="22475" w:author="phuong vu" w:date="2018-11-21T21:36:00Z"/>
                    <w:b/>
                    <w:lang w:val="en-US"/>
                  </w:rPr>
                </w:rPrChange>
              </w:rPr>
              <w:pPrChange w:id="22476" w:author="phuong vu" w:date="2018-11-23T13:48:00Z">
                <w:pPr>
                  <w:spacing w:line="360" w:lineRule="auto"/>
                  <w:jc w:val="center"/>
                </w:pPr>
              </w:pPrChange>
            </w:pPr>
            <w:ins w:id="22477" w:author="phuong vu" w:date="2018-11-21T21:36:00Z">
              <w:r w:rsidRPr="00BA3432">
                <w:rPr>
                  <w:b/>
                  <w:lang w:val="en-US"/>
                  <w:rPrChange w:id="22478" w:author="phuong vu" w:date="2018-11-25T21:55:00Z">
                    <w:rPr>
                      <w:b/>
                      <w:lang w:val="en-US"/>
                    </w:rPr>
                  </w:rPrChange>
                </w:rPr>
                <w:t>Tên bảng/</w:t>
              </w:r>
            </w:ins>
          </w:p>
          <w:p w14:paraId="631798F9" w14:textId="77777777" w:rsidR="00DE7121" w:rsidRPr="00BA3432" w:rsidRDefault="00DE7121">
            <w:pPr>
              <w:spacing w:line="276" w:lineRule="auto"/>
              <w:jc w:val="center"/>
              <w:rPr>
                <w:ins w:id="22479" w:author="phuong vu" w:date="2018-11-21T21:36:00Z"/>
                <w:b/>
                <w:lang w:val="en-US"/>
                <w:rPrChange w:id="22480" w:author="phuong vu" w:date="2018-11-25T21:55:00Z">
                  <w:rPr>
                    <w:ins w:id="22481" w:author="phuong vu" w:date="2018-11-21T21:36:00Z"/>
                    <w:b/>
                    <w:lang w:val="en-US"/>
                  </w:rPr>
                </w:rPrChange>
              </w:rPr>
              <w:pPrChange w:id="22482" w:author="phuong vu" w:date="2018-11-23T13:48:00Z">
                <w:pPr>
                  <w:spacing w:line="360" w:lineRule="auto"/>
                  <w:jc w:val="center"/>
                </w:pPr>
              </w:pPrChange>
            </w:pPr>
            <w:ins w:id="22483" w:author="phuong vu" w:date="2018-11-21T21:36:00Z">
              <w:r w:rsidRPr="00BA3432">
                <w:rPr>
                  <w:b/>
                  <w:lang w:val="en-US"/>
                  <w:rPrChange w:id="22484" w:author="phuong vu" w:date="2018-11-25T21:55:00Z">
                    <w:rPr>
                      <w:b/>
                      <w:lang w:val="en-US"/>
                    </w:rPr>
                  </w:rPrChange>
                </w:rPr>
                <w:t>Cấu trúc dữ liệu</w:t>
              </w:r>
            </w:ins>
          </w:p>
        </w:tc>
        <w:tc>
          <w:tcPr>
            <w:tcW w:w="5852" w:type="dxa"/>
            <w:gridSpan w:val="4"/>
            <w:vAlign w:val="center"/>
          </w:tcPr>
          <w:p w14:paraId="1B548211" w14:textId="77777777" w:rsidR="00DE7121" w:rsidRPr="00BA3432" w:rsidRDefault="00DE7121">
            <w:pPr>
              <w:spacing w:line="276" w:lineRule="auto"/>
              <w:jc w:val="center"/>
              <w:rPr>
                <w:ins w:id="22485" w:author="phuong vu" w:date="2018-11-21T21:36:00Z"/>
                <w:b/>
                <w:lang w:val="en-US"/>
                <w:rPrChange w:id="22486" w:author="phuong vu" w:date="2018-11-25T21:55:00Z">
                  <w:rPr>
                    <w:ins w:id="22487" w:author="phuong vu" w:date="2018-11-21T21:36:00Z"/>
                    <w:b/>
                    <w:lang w:val="en-US"/>
                  </w:rPr>
                </w:rPrChange>
              </w:rPr>
              <w:pPrChange w:id="22488" w:author="phuong vu" w:date="2018-11-23T13:48:00Z">
                <w:pPr>
                  <w:spacing w:line="360" w:lineRule="auto"/>
                  <w:jc w:val="center"/>
                </w:pPr>
              </w:pPrChange>
            </w:pPr>
            <w:ins w:id="22489" w:author="phuong vu" w:date="2018-11-21T21:36:00Z">
              <w:r w:rsidRPr="00BA3432">
                <w:rPr>
                  <w:b/>
                  <w:lang w:val="en-US"/>
                  <w:rPrChange w:id="22490" w:author="phuong vu" w:date="2018-11-25T21:55:00Z">
                    <w:rPr>
                      <w:b/>
                      <w:lang w:val="en-US"/>
                    </w:rPr>
                  </w:rPrChange>
                </w:rPr>
                <w:t>Phương thức</w:t>
              </w:r>
            </w:ins>
          </w:p>
        </w:tc>
      </w:tr>
      <w:tr w:rsidR="00DE7121" w:rsidRPr="00BA3432" w14:paraId="67E22448" w14:textId="77777777" w:rsidTr="000A5A23">
        <w:trPr>
          <w:ins w:id="22491" w:author="phuong vu" w:date="2018-11-21T21:36:00Z"/>
        </w:trPr>
        <w:tc>
          <w:tcPr>
            <w:tcW w:w="805" w:type="dxa"/>
            <w:vMerge/>
            <w:vAlign w:val="center"/>
          </w:tcPr>
          <w:p w14:paraId="0EFB3831" w14:textId="77777777" w:rsidR="00DE7121" w:rsidRPr="00BA3432" w:rsidRDefault="00DE7121">
            <w:pPr>
              <w:spacing w:line="276" w:lineRule="auto"/>
              <w:jc w:val="center"/>
              <w:rPr>
                <w:ins w:id="22492" w:author="phuong vu" w:date="2018-11-21T21:36:00Z"/>
                <w:b/>
                <w:lang w:val="en-US"/>
                <w:rPrChange w:id="22493" w:author="phuong vu" w:date="2018-11-25T21:55:00Z">
                  <w:rPr>
                    <w:ins w:id="22494" w:author="phuong vu" w:date="2018-11-21T21:36:00Z"/>
                    <w:b/>
                    <w:lang w:val="en-US"/>
                  </w:rPr>
                </w:rPrChange>
              </w:rPr>
              <w:pPrChange w:id="22495" w:author="phuong vu" w:date="2018-11-23T13:48:00Z">
                <w:pPr>
                  <w:spacing w:line="360" w:lineRule="auto"/>
                  <w:jc w:val="center"/>
                </w:pPr>
              </w:pPrChange>
            </w:pPr>
          </w:p>
        </w:tc>
        <w:tc>
          <w:tcPr>
            <w:tcW w:w="2120" w:type="dxa"/>
            <w:vMerge/>
            <w:vAlign w:val="center"/>
          </w:tcPr>
          <w:p w14:paraId="56A75D0E" w14:textId="77777777" w:rsidR="00DE7121" w:rsidRPr="00BA3432" w:rsidRDefault="00DE7121">
            <w:pPr>
              <w:spacing w:line="276" w:lineRule="auto"/>
              <w:jc w:val="center"/>
              <w:rPr>
                <w:ins w:id="22496" w:author="phuong vu" w:date="2018-11-21T21:36:00Z"/>
                <w:b/>
                <w:lang w:val="en-US"/>
                <w:rPrChange w:id="22497" w:author="phuong vu" w:date="2018-11-25T21:55:00Z">
                  <w:rPr>
                    <w:ins w:id="22498" w:author="phuong vu" w:date="2018-11-21T21:36:00Z"/>
                    <w:b/>
                    <w:lang w:val="en-US"/>
                  </w:rPr>
                </w:rPrChange>
              </w:rPr>
              <w:pPrChange w:id="22499" w:author="phuong vu" w:date="2018-11-23T13:48:00Z">
                <w:pPr>
                  <w:spacing w:line="360" w:lineRule="auto"/>
                  <w:jc w:val="center"/>
                </w:pPr>
              </w:pPrChange>
            </w:pPr>
          </w:p>
        </w:tc>
        <w:tc>
          <w:tcPr>
            <w:tcW w:w="1463" w:type="dxa"/>
            <w:vAlign w:val="center"/>
          </w:tcPr>
          <w:p w14:paraId="6DA9D732" w14:textId="77777777" w:rsidR="00DE7121" w:rsidRPr="00BA3432" w:rsidRDefault="00DE7121">
            <w:pPr>
              <w:spacing w:line="276" w:lineRule="auto"/>
              <w:jc w:val="center"/>
              <w:rPr>
                <w:ins w:id="22500" w:author="phuong vu" w:date="2018-11-21T21:36:00Z"/>
                <w:b/>
                <w:lang w:val="en-US"/>
                <w:rPrChange w:id="22501" w:author="phuong vu" w:date="2018-11-25T21:55:00Z">
                  <w:rPr>
                    <w:ins w:id="22502" w:author="phuong vu" w:date="2018-11-21T21:36:00Z"/>
                    <w:b/>
                    <w:lang w:val="en-US"/>
                  </w:rPr>
                </w:rPrChange>
              </w:rPr>
              <w:pPrChange w:id="22503" w:author="phuong vu" w:date="2018-11-23T13:48:00Z">
                <w:pPr>
                  <w:spacing w:line="360" w:lineRule="auto"/>
                  <w:jc w:val="center"/>
                </w:pPr>
              </w:pPrChange>
            </w:pPr>
            <w:ins w:id="22504" w:author="phuong vu" w:date="2018-11-21T21:36:00Z">
              <w:r w:rsidRPr="00BA3432">
                <w:rPr>
                  <w:b/>
                  <w:lang w:val="en-US"/>
                  <w:rPrChange w:id="22505" w:author="phuong vu" w:date="2018-11-25T21:55:00Z">
                    <w:rPr>
                      <w:b/>
                      <w:lang w:val="en-US"/>
                    </w:rPr>
                  </w:rPrChange>
                </w:rPr>
                <w:t>Thêm</w:t>
              </w:r>
            </w:ins>
          </w:p>
        </w:tc>
        <w:tc>
          <w:tcPr>
            <w:tcW w:w="1463" w:type="dxa"/>
            <w:vAlign w:val="center"/>
          </w:tcPr>
          <w:p w14:paraId="27B195B2" w14:textId="77777777" w:rsidR="00DE7121" w:rsidRPr="00BA3432" w:rsidRDefault="00DE7121">
            <w:pPr>
              <w:spacing w:line="276" w:lineRule="auto"/>
              <w:jc w:val="center"/>
              <w:rPr>
                <w:ins w:id="22506" w:author="phuong vu" w:date="2018-11-21T21:36:00Z"/>
                <w:b/>
                <w:lang w:val="en-US"/>
                <w:rPrChange w:id="22507" w:author="phuong vu" w:date="2018-11-25T21:55:00Z">
                  <w:rPr>
                    <w:ins w:id="22508" w:author="phuong vu" w:date="2018-11-21T21:36:00Z"/>
                    <w:b/>
                    <w:lang w:val="en-US"/>
                  </w:rPr>
                </w:rPrChange>
              </w:rPr>
              <w:pPrChange w:id="22509" w:author="phuong vu" w:date="2018-11-23T13:48:00Z">
                <w:pPr>
                  <w:spacing w:line="360" w:lineRule="auto"/>
                  <w:jc w:val="center"/>
                </w:pPr>
              </w:pPrChange>
            </w:pPr>
            <w:ins w:id="22510" w:author="phuong vu" w:date="2018-11-21T21:36:00Z">
              <w:r w:rsidRPr="00BA3432">
                <w:rPr>
                  <w:b/>
                  <w:lang w:val="en-US"/>
                  <w:rPrChange w:id="22511" w:author="phuong vu" w:date="2018-11-25T21:55:00Z">
                    <w:rPr>
                      <w:b/>
                      <w:lang w:val="en-US"/>
                    </w:rPr>
                  </w:rPrChange>
                </w:rPr>
                <w:t>Sửa</w:t>
              </w:r>
            </w:ins>
          </w:p>
        </w:tc>
        <w:tc>
          <w:tcPr>
            <w:tcW w:w="1463" w:type="dxa"/>
            <w:vAlign w:val="center"/>
          </w:tcPr>
          <w:p w14:paraId="62C8A34E" w14:textId="77777777" w:rsidR="00DE7121" w:rsidRPr="00BA3432" w:rsidRDefault="00DE7121">
            <w:pPr>
              <w:spacing w:line="276" w:lineRule="auto"/>
              <w:jc w:val="center"/>
              <w:rPr>
                <w:ins w:id="22512" w:author="phuong vu" w:date="2018-11-21T21:36:00Z"/>
                <w:b/>
                <w:lang w:val="en-US"/>
                <w:rPrChange w:id="22513" w:author="phuong vu" w:date="2018-11-25T21:55:00Z">
                  <w:rPr>
                    <w:ins w:id="22514" w:author="phuong vu" w:date="2018-11-21T21:36:00Z"/>
                    <w:b/>
                    <w:lang w:val="en-US"/>
                  </w:rPr>
                </w:rPrChange>
              </w:rPr>
              <w:pPrChange w:id="22515" w:author="phuong vu" w:date="2018-11-23T13:48:00Z">
                <w:pPr>
                  <w:spacing w:line="360" w:lineRule="auto"/>
                  <w:jc w:val="center"/>
                </w:pPr>
              </w:pPrChange>
            </w:pPr>
            <w:ins w:id="22516" w:author="phuong vu" w:date="2018-11-21T21:36:00Z">
              <w:r w:rsidRPr="00BA3432">
                <w:rPr>
                  <w:b/>
                  <w:lang w:val="en-US"/>
                  <w:rPrChange w:id="22517" w:author="phuong vu" w:date="2018-11-25T21:55:00Z">
                    <w:rPr>
                      <w:b/>
                      <w:lang w:val="en-US"/>
                    </w:rPr>
                  </w:rPrChange>
                </w:rPr>
                <w:t>Xóa</w:t>
              </w:r>
            </w:ins>
          </w:p>
        </w:tc>
        <w:tc>
          <w:tcPr>
            <w:tcW w:w="1463" w:type="dxa"/>
            <w:vAlign w:val="center"/>
          </w:tcPr>
          <w:p w14:paraId="462DD8C7" w14:textId="77777777" w:rsidR="00DE7121" w:rsidRPr="00BA3432" w:rsidRDefault="00DE7121">
            <w:pPr>
              <w:spacing w:line="276" w:lineRule="auto"/>
              <w:jc w:val="center"/>
              <w:rPr>
                <w:ins w:id="22518" w:author="phuong vu" w:date="2018-11-21T21:36:00Z"/>
                <w:b/>
                <w:lang w:val="en-US"/>
                <w:rPrChange w:id="22519" w:author="phuong vu" w:date="2018-11-25T21:55:00Z">
                  <w:rPr>
                    <w:ins w:id="22520" w:author="phuong vu" w:date="2018-11-21T21:36:00Z"/>
                    <w:b/>
                    <w:lang w:val="en-US"/>
                  </w:rPr>
                </w:rPrChange>
              </w:rPr>
              <w:pPrChange w:id="22521" w:author="phuong vu" w:date="2018-11-23T13:48:00Z">
                <w:pPr>
                  <w:spacing w:line="360" w:lineRule="auto"/>
                  <w:jc w:val="center"/>
                </w:pPr>
              </w:pPrChange>
            </w:pPr>
            <w:ins w:id="22522" w:author="phuong vu" w:date="2018-11-21T21:36:00Z">
              <w:r w:rsidRPr="00BA3432">
                <w:rPr>
                  <w:b/>
                  <w:lang w:val="en-US"/>
                  <w:rPrChange w:id="22523" w:author="phuong vu" w:date="2018-11-25T21:55:00Z">
                    <w:rPr>
                      <w:b/>
                      <w:lang w:val="en-US"/>
                    </w:rPr>
                  </w:rPrChange>
                </w:rPr>
                <w:t>Truy vấn</w:t>
              </w:r>
            </w:ins>
          </w:p>
        </w:tc>
      </w:tr>
      <w:tr w:rsidR="00DE7121" w:rsidRPr="00BA3432" w14:paraId="300965EF" w14:textId="77777777" w:rsidTr="000A5A23">
        <w:trPr>
          <w:ins w:id="22524" w:author="phuong vu" w:date="2018-11-21T21:36:00Z"/>
        </w:trPr>
        <w:tc>
          <w:tcPr>
            <w:tcW w:w="805" w:type="dxa"/>
          </w:tcPr>
          <w:p w14:paraId="6996BDC3" w14:textId="77777777" w:rsidR="00DE7121" w:rsidRPr="00BA3432" w:rsidRDefault="00DE7121">
            <w:pPr>
              <w:spacing w:line="276" w:lineRule="auto"/>
              <w:jc w:val="center"/>
              <w:rPr>
                <w:ins w:id="22525" w:author="phuong vu" w:date="2018-11-21T21:36:00Z"/>
                <w:lang w:val="en-US"/>
                <w:rPrChange w:id="22526" w:author="phuong vu" w:date="2018-11-25T21:55:00Z">
                  <w:rPr>
                    <w:ins w:id="22527" w:author="phuong vu" w:date="2018-11-21T21:36:00Z"/>
                    <w:lang w:val="en-US"/>
                  </w:rPr>
                </w:rPrChange>
              </w:rPr>
              <w:pPrChange w:id="22528" w:author="phuong vu" w:date="2018-11-23T13:48:00Z">
                <w:pPr>
                  <w:spacing w:line="360" w:lineRule="auto"/>
                  <w:jc w:val="center"/>
                </w:pPr>
              </w:pPrChange>
            </w:pPr>
            <w:ins w:id="22529" w:author="phuong vu" w:date="2018-11-21T21:36:00Z">
              <w:r w:rsidRPr="00BA3432">
                <w:rPr>
                  <w:lang w:val="en-US"/>
                  <w:rPrChange w:id="22530" w:author="phuong vu" w:date="2018-11-25T21:55:00Z">
                    <w:rPr>
                      <w:lang w:val="en-US"/>
                    </w:rPr>
                  </w:rPrChange>
                </w:rPr>
                <w:t>1</w:t>
              </w:r>
            </w:ins>
          </w:p>
        </w:tc>
        <w:tc>
          <w:tcPr>
            <w:tcW w:w="2120" w:type="dxa"/>
          </w:tcPr>
          <w:p w14:paraId="56FAD959" w14:textId="1735102B" w:rsidR="00DE7121" w:rsidRPr="00BA3432" w:rsidRDefault="00DE7121">
            <w:pPr>
              <w:spacing w:line="276" w:lineRule="auto"/>
              <w:rPr>
                <w:ins w:id="22531" w:author="phuong vu" w:date="2018-11-21T21:36:00Z"/>
                <w:lang w:val="en-US"/>
                <w:rPrChange w:id="22532" w:author="phuong vu" w:date="2018-11-25T21:55:00Z">
                  <w:rPr>
                    <w:ins w:id="22533" w:author="phuong vu" w:date="2018-11-21T21:36:00Z"/>
                    <w:lang w:val="en-US"/>
                  </w:rPr>
                </w:rPrChange>
              </w:rPr>
              <w:pPrChange w:id="22534" w:author="phuong vu" w:date="2018-11-23T13:48:00Z">
                <w:pPr>
                  <w:spacing w:line="360" w:lineRule="auto"/>
                </w:pPr>
              </w:pPrChange>
            </w:pPr>
            <w:ins w:id="22535" w:author="phuong vu" w:date="2018-11-21T21:36:00Z">
              <w:r w:rsidRPr="00BA3432">
                <w:rPr>
                  <w:lang w:val="en-US"/>
                  <w:rPrChange w:id="22536" w:author="phuong vu" w:date="2018-11-25T21:55:00Z">
                    <w:rPr>
                      <w:lang w:val="en-US"/>
                    </w:rPr>
                  </w:rPrChange>
                </w:rPr>
                <w:t>receipt</w:t>
              </w:r>
            </w:ins>
          </w:p>
        </w:tc>
        <w:tc>
          <w:tcPr>
            <w:tcW w:w="1463" w:type="dxa"/>
          </w:tcPr>
          <w:p w14:paraId="707120AB" w14:textId="77777777" w:rsidR="00DE7121" w:rsidRPr="00BA3432" w:rsidRDefault="00DE7121">
            <w:pPr>
              <w:spacing w:line="276" w:lineRule="auto"/>
              <w:jc w:val="center"/>
              <w:rPr>
                <w:ins w:id="22537" w:author="phuong vu" w:date="2018-11-21T21:36:00Z"/>
                <w:lang w:val="en-US"/>
                <w:rPrChange w:id="22538" w:author="phuong vu" w:date="2018-11-25T21:55:00Z">
                  <w:rPr>
                    <w:ins w:id="22539" w:author="phuong vu" w:date="2018-11-21T21:36:00Z"/>
                    <w:lang w:val="en-US"/>
                  </w:rPr>
                </w:rPrChange>
              </w:rPr>
              <w:pPrChange w:id="22540" w:author="phuong vu" w:date="2018-11-23T13:48:00Z">
                <w:pPr>
                  <w:spacing w:line="360" w:lineRule="auto"/>
                  <w:jc w:val="center"/>
                </w:pPr>
              </w:pPrChange>
            </w:pPr>
          </w:p>
        </w:tc>
        <w:tc>
          <w:tcPr>
            <w:tcW w:w="1463" w:type="dxa"/>
          </w:tcPr>
          <w:p w14:paraId="3EFF2B32" w14:textId="77777777" w:rsidR="00DE7121" w:rsidRPr="00BA3432" w:rsidRDefault="00DE7121">
            <w:pPr>
              <w:spacing w:line="276" w:lineRule="auto"/>
              <w:jc w:val="center"/>
              <w:rPr>
                <w:ins w:id="22541" w:author="phuong vu" w:date="2018-11-21T21:36:00Z"/>
                <w:lang w:val="en-US"/>
                <w:rPrChange w:id="22542" w:author="phuong vu" w:date="2018-11-25T21:55:00Z">
                  <w:rPr>
                    <w:ins w:id="22543" w:author="phuong vu" w:date="2018-11-21T21:36:00Z"/>
                    <w:lang w:val="en-US"/>
                  </w:rPr>
                </w:rPrChange>
              </w:rPr>
              <w:pPrChange w:id="22544" w:author="phuong vu" w:date="2018-11-23T13:48:00Z">
                <w:pPr>
                  <w:spacing w:line="360" w:lineRule="auto"/>
                  <w:jc w:val="center"/>
                </w:pPr>
              </w:pPrChange>
            </w:pPr>
          </w:p>
        </w:tc>
        <w:tc>
          <w:tcPr>
            <w:tcW w:w="1463" w:type="dxa"/>
          </w:tcPr>
          <w:p w14:paraId="5E28E65E" w14:textId="77777777" w:rsidR="00DE7121" w:rsidRPr="00BA3432" w:rsidRDefault="00DE7121">
            <w:pPr>
              <w:spacing w:line="276" w:lineRule="auto"/>
              <w:jc w:val="center"/>
              <w:rPr>
                <w:ins w:id="22545" w:author="phuong vu" w:date="2018-11-21T21:36:00Z"/>
                <w:lang w:val="en-US"/>
                <w:rPrChange w:id="22546" w:author="phuong vu" w:date="2018-11-25T21:55:00Z">
                  <w:rPr>
                    <w:ins w:id="22547" w:author="phuong vu" w:date="2018-11-21T21:36:00Z"/>
                    <w:lang w:val="en-US"/>
                  </w:rPr>
                </w:rPrChange>
              </w:rPr>
              <w:pPrChange w:id="22548" w:author="phuong vu" w:date="2018-11-23T13:48:00Z">
                <w:pPr>
                  <w:spacing w:line="360" w:lineRule="auto"/>
                  <w:jc w:val="center"/>
                </w:pPr>
              </w:pPrChange>
            </w:pPr>
          </w:p>
        </w:tc>
        <w:tc>
          <w:tcPr>
            <w:tcW w:w="1463" w:type="dxa"/>
          </w:tcPr>
          <w:p w14:paraId="621A8FBE" w14:textId="77777777" w:rsidR="00DE7121" w:rsidRPr="00BA3432" w:rsidRDefault="00DE7121">
            <w:pPr>
              <w:spacing w:line="276" w:lineRule="auto"/>
              <w:jc w:val="center"/>
              <w:rPr>
                <w:ins w:id="22549" w:author="phuong vu" w:date="2018-11-21T21:36:00Z"/>
                <w:lang w:val="en-US"/>
                <w:rPrChange w:id="22550" w:author="phuong vu" w:date="2018-11-25T21:55:00Z">
                  <w:rPr>
                    <w:ins w:id="22551" w:author="phuong vu" w:date="2018-11-21T21:36:00Z"/>
                    <w:lang w:val="en-US"/>
                  </w:rPr>
                </w:rPrChange>
              </w:rPr>
              <w:pPrChange w:id="22552" w:author="phuong vu" w:date="2018-11-23T13:48:00Z">
                <w:pPr>
                  <w:jc w:val="center"/>
                </w:pPr>
              </w:pPrChange>
            </w:pPr>
            <w:ins w:id="22553" w:author="phuong vu" w:date="2018-11-21T21:36:00Z">
              <w:r w:rsidRPr="00BA3432">
                <w:rPr>
                  <w:lang w:val="en-US"/>
                  <w:rPrChange w:id="22554" w:author="phuong vu" w:date="2018-11-25T21:55:00Z">
                    <w:rPr>
                      <w:lang w:val="en-US"/>
                    </w:rPr>
                  </w:rPrChange>
                </w:rPr>
                <w:t>X</w:t>
              </w:r>
            </w:ins>
          </w:p>
        </w:tc>
      </w:tr>
      <w:tr w:rsidR="00DE7121" w:rsidRPr="00BA3432" w14:paraId="7F980DFD" w14:textId="77777777" w:rsidTr="000A5A23">
        <w:trPr>
          <w:ins w:id="22555" w:author="phuong vu" w:date="2018-11-21T21:36:00Z"/>
        </w:trPr>
        <w:tc>
          <w:tcPr>
            <w:tcW w:w="805" w:type="dxa"/>
          </w:tcPr>
          <w:p w14:paraId="7398499A" w14:textId="77777777" w:rsidR="00DE7121" w:rsidRPr="00BA3432" w:rsidRDefault="00DE7121">
            <w:pPr>
              <w:spacing w:line="276" w:lineRule="auto"/>
              <w:jc w:val="center"/>
              <w:rPr>
                <w:ins w:id="22556" w:author="phuong vu" w:date="2018-11-21T21:36:00Z"/>
                <w:lang w:val="en-US"/>
                <w:rPrChange w:id="22557" w:author="phuong vu" w:date="2018-11-25T21:55:00Z">
                  <w:rPr>
                    <w:ins w:id="22558" w:author="phuong vu" w:date="2018-11-21T21:36:00Z"/>
                    <w:lang w:val="en-US"/>
                  </w:rPr>
                </w:rPrChange>
              </w:rPr>
              <w:pPrChange w:id="22559" w:author="phuong vu" w:date="2018-11-23T13:48:00Z">
                <w:pPr>
                  <w:spacing w:line="360" w:lineRule="auto"/>
                  <w:jc w:val="center"/>
                </w:pPr>
              </w:pPrChange>
            </w:pPr>
            <w:ins w:id="22560" w:author="phuong vu" w:date="2018-11-21T21:36:00Z">
              <w:r w:rsidRPr="00BA3432">
                <w:rPr>
                  <w:lang w:val="en-US"/>
                  <w:rPrChange w:id="22561" w:author="phuong vu" w:date="2018-11-25T21:55:00Z">
                    <w:rPr>
                      <w:lang w:val="en-US"/>
                    </w:rPr>
                  </w:rPrChange>
                </w:rPr>
                <w:t>2</w:t>
              </w:r>
            </w:ins>
          </w:p>
        </w:tc>
        <w:tc>
          <w:tcPr>
            <w:tcW w:w="2120" w:type="dxa"/>
          </w:tcPr>
          <w:p w14:paraId="344C9999" w14:textId="77777777" w:rsidR="00DE7121" w:rsidRPr="00BA3432" w:rsidRDefault="00DE7121">
            <w:pPr>
              <w:spacing w:line="276" w:lineRule="auto"/>
              <w:rPr>
                <w:ins w:id="22562" w:author="phuong vu" w:date="2018-11-21T21:36:00Z"/>
                <w:lang w:val="en-US"/>
                <w:rPrChange w:id="22563" w:author="phuong vu" w:date="2018-11-25T21:55:00Z">
                  <w:rPr>
                    <w:ins w:id="22564" w:author="phuong vu" w:date="2018-11-21T21:36:00Z"/>
                    <w:lang w:val="en-US"/>
                  </w:rPr>
                </w:rPrChange>
              </w:rPr>
              <w:pPrChange w:id="22565" w:author="phuong vu" w:date="2018-11-23T13:48:00Z">
                <w:pPr>
                  <w:spacing w:line="360" w:lineRule="auto"/>
                </w:pPr>
              </w:pPrChange>
            </w:pPr>
            <w:ins w:id="22566" w:author="phuong vu" w:date="2018-11-21T21:36:00Z">
              <w:r w:rsidRPr="00BA3432">
                <w:rPr>
                  <w:lang w:val="en-US"/>
                  <w:rPrChange w:id="22567" w:author="phuong vu" w:date="2018-11-25T21:55:00Z">
                    <w:rPr>
                      <w:lang w:val="en-US"/>
                    </w:rPr>
                  </w:rPrChange>
                </w:rPr>
                <w:t>customer</w:t>
              </w:r>
            </w:ins>
          </w:p>
        </w:tc>
        <w:tc>
          <w:tcPr>
            <w:tcW w:w="1463" w:type="dxa"/>
          </w:tcPr>
          <w:p w14:paraId="79AD57C6" w14:textId="77777777" w:rsidR="00DE7121" w:rsidRPr="00BA3432" w:rsidRDefault="00DE7121">
            <w:pPr>
              <w:spacing w:line="276" w:lineRule="auto"/>
              <w:jc w:val="center"/>
              <w:rPr>
                <w:ins w:id="22568" w:author="phuong vu" w:date="2018-11-21T21:36:00Z"/>
                <w:lang w:val="en-US"/>
                <w:rPrChange w:id="22569" w:author="phuong vu" w:date="2018-11-25T21:55:00Z">
                  <w:rPr>
                    <w:ins w:id="22570" w:author="phuong vu" w:date="2018-11-21T21:36:00Z"/>
                    <w:lang w:val="en-US"/>
                  </w:rPr>
                </w:rPrChange>
              </w:rPr>
              <w:pPrChange w:id="22571" w:author="phuong vu" w:date="2018-11-23T13:48:00Z">
                <w:pPr>
                  <w:spacing w:line="360" w:lineRule="auto"/>
                  <w:jc w:val="center"/>
                </w:pPr>
              </w:pPrChange>
            </w:pPr>
          </w:p>
        </w:tc>
        <w:tc>
          <w:tcPr>
            <w:tcW w:w="1463" w:type="dxa"/>
          </w:tcPr>
          <w:p w14:paraId="0A0D34EE" w14:textId="77777777" w:rsidR="00DE7121" w:rsidRPr="00BA3432" w:rsidRDefault="00DE7121">
            <w:pPr>
              <w:spacing w:line="276" w:lineRule="auto"/>
              <w:jc w:val="center"/>
              <w:rPr>
                <w:ins w:id="22572" w:author="phuong vu" w:date="2018-11-21T21:36:00Z"/>
                <w:lang w:val="en-US"/>
                <w:rPrChange w:id="22573" w:author="phuong vu" w:date="2018-11-25T21:55:00Z">
                  <w:rPr>
                    <w:ins w:id="22574" w:author="phuong vu" w:date="2018-11-21T21:36:00Z"/>
                    <w:lang w:val="en-US"/>
                  </w:rPr>
                </w:rPrChange>
              </w:rPr>
              <w:pPrChange w:id="22575" w:author="phuong vu" w:date="2018-11-23T13:48:00Z">
                <w:pPr>
                  <w:spacing w:line="360" w:lineRule="auto"/>
                  <w:jc w:val="center"/>
                </w:pPr>
              </w:pPrChange>
            </w:pPr>
          </w:p>
        </w:tc>
        <w:tc>
          <w:tcPr>
            <w:tcW w:w="1463" w:type="dxa"/>
          </w:tcPr>
          <w:p w14:paraId="37B43473" w14:textId="77777777" w:rsidR="00DE7121" w:rsidRPr="00BA3432" w:rsidRDefault="00DE7121">
            <w:pPr>
              <w:spacing w:line="276" w:lineRule="auto"/>
              <w:jc w:val="center"/>
              <w:rPr>
                <w:ins w:id="22576" w:author="phuong vu" w:date="2018-11-21T21:36:00Z"/>
                <w:lang w:val="en-US"/>
                <w:rPrChange w:id="22577" w:author="phuong vu" w:date="2018-11-25T21:55:00Z">
                  <w:rPr>
                    <w:ins w:id="22578" w:author="phuong vu" w:date="2018-11-21T21:36:00Z"/>
                    <w:lang w:val="en-US"/>
                  </w:rPr>
                </w:rPrChange>
              </w:rPr>
              <w:pPrChange w:id="22579" w:author="phuong vu" w:date="2018-11-23T13:48:00Z">
                <w:pPr>
                  <w:spacing w:line="360" w:lineRule="auto"/>
                  <w:jc w:val="center"/>
                </w:pPr>
              </w:pPrChange>
            </w:pPr>
          </w:p>
        </w:tc>
        <w:tc>
          <w:tcPr>
            <w:tcW w:w="1463" w:type="dxa"/>
          </w:tcPr>
          <w:p w14:paraId="174CFD24" w14:textId="77777777" w:rsidR="00DE7121" w:rsidRPr="00BA3432" w:rsidRDefault="00DE7121">
            <w:pPr>
              <w:spacing w:line="276" w:lineRule="auto"/>
              <w:jc w:val="center"/>
              <w:rPr>
                <w:ins w:id="22580" w:author="phuong vu" w:date="2018-11-21T21:36:00Z"/>
                <w:lang w:val="en-US"/>
                <w:rPrChange w:id="22581" w:author="phuong vu" w:date="2018-11-25T21:55:00Z">
                  <w:rPr>
                    <w:ins w:id="22582" w:author="phuong vu" w:date="2018-11-21T21:36:00Z"/>
                    <w:lang w:val="en-US"/>
                  </w:rPr>
                </w:rPrChange>
              </w:rPr>
              <w:pPrChange w:id="22583" w:author="phuong vu" w:date="2018-11-23T13:48:00Z">
                <w:pPr>
                  <w:jc w:val="center"/>
                </w:pPr>
              </w:pPrChange>
            </w:pPr>
            <w:ins w:id="22584" w:author="phuong vu" w:date="2018-11-21T21:36:00Z">
              <w:r w:rsidRPr="00BA3432">
                <w:rPr>
                  <w:lang w:val="en-US"/>
                  <w:rPrChange w:id="22585" w:author="phuong vu" w:date="2018-11-25T21:55:00Z">
                    <w:rPr>
                      <w:lang w:val="en-US"/>
                    </w:rPr>
                  </w:rPrChange>
                </w:rPr>
                <w:t>X</w:t>
              </w:r>
            </w:ins>
          </w:p>
        </w:tc>
      </w:tr>
      <w:tr w:rsidR="00DE7121" w:rsidRPr="00BA3432" w14:paraId="0CC3D0B2" w14:textId="77777777" w:rsidTr="000A5A23">
        <w:trPr>
          <w:ins w:id="22586" w:author="phuong vu" w:date="2018-11-21T21:36:00Z"/>
        </w:trPr>
        <w:tc>
          <w:tcPr>
            <w:tcW w:w="805" w:type="dxa"/>
          </w:tcPr>
          <w:p w14:paraId="768E912A" w14:textId="349EB582" w:rsidR="00DE7121" w:rsidRPr="00BA3432" w:rsidRDefault="00DE7121">
            <w:pPr>
              <w:spacing w:line="276" w:lineRule="auto"/>
              <w:jc w:val="center"/>
              <w:rPr>
                <w:ins w:id="22587" w:author="phuong vu" w:date="2018-11-21T21:36:00Z"/>
                <w:lang w:val="en-US"/>
                <w:rPrChange w:id="22588" w:author="phuong vu" w:date="2018-11-25T21:55:00Z">
                  <w:rPr>
                    <w:ins w:id="22589" w:author="phuong vu" w:date="2018-11-21T21:36:00Z"/>
                    <w:lang w:val="en-US"/>
                  </w:rPr>
                </w:rPrChange>
              </w:rPr>
              <w:pPrChange w:id="22590" w:author="phuong vu" w:date="2018-11-23T13:48:00Z">
                <w:pPr>
                  <w:spacing w:line="360" w:lineRule="auto"/>
                  <w:jc w:val="center"/>
                </w:pPr>
              </w:pPrChange>
            </w:pPr>
            <w:ins w:id="22591" w:author="phuong vu" w:date="2018-11-21T21:36:00Z">
              <w:r w:rsidRPr="00BA3432">
                <w:rPr>
                  <w:lang w:val="en-US"/>
                  <w:rPrChange w:id="22592" w:author="phuong vu" w:date="2018-11-25T21:55:00Z">
                    <w:rPr>
                      <w:lang w:val="en-US"/>
                    </w:rPr>
                  </w:rPrChange>
                </w:rPr>
                <w:t>3</w:t>
              </w:r>
            </w:ins>
          </w:p>
        </w:tc>
        <w:tc>
          <w:tcPr>
            <w:tcW w:w="2120" w:type="dxa"/>
          </w:tcPr>
          <w:p w14:paraId="5663FE01" w14:textId="77777777" w:rsidR="00DE7121" w:rsidRPr="00BA3432" w:rsidRDefault="00DE7121">
            <w:pPr>
              <w:spacing w:line="276" w:lineRule="auto"/>
              <w:rPr>
                <w:ins w:id="22593" w:author="phuong vu" w:date="2018-11-21T21:36:00Z"/>
                <w:lang w:val="en-US"/>
                <w:rPrChange w:id="22594" w:author="phuong vu" w:date="2018-11-25T21:55:00Z">
                  <w:rPr>
                    <w:ins w:id="22595" w:author="phuong vu" w:date="2018-11-21T21:36:00Z"/>
                    <w:lang w:val="en-US"/>
                  </w:rPr>
                </w:rPrChange>
              </w:rPr>
              <w:pPrChange w:id="22596" w:author="phuong vu" w:date="2018-11-23T13:48:00Z">
                <w:pPr>
                  <w:spacing w:line="360" w:lineRule="auto"/>
                </w:pPr>
              </w:pPrChange>
            </w:pPr>
            <w:ins w:id="22597" w:author="phuong vu" w:date="2018-11-21T21:36:00Z">
              <w:r w:rsidRPr="00BA3432">
                <w:rPr>
                  <w:lang w:val="en-US"/>
                  <w:rPrChange w:id="22598" w:author="phuong vu" w:date="2018-11-25T21:55:00Z">
                    <w:rPr>
                      <w:lang w:val="en-US"/>
                    </w:rPr>
                  </w:rPrChange>
                </w:rPr>
                <w:t>task</w:t>
              </w:r>
            </w:ins>
          </w:p>
        </w:tc>
        <w:tc>
          <w:tcPr>
            <w:tcW w:w="1463" w:type="dxa"/>
          </w:tcPr>
          <w:p w14:paraId="55144F0B" w14:textId="77777777" w:rsidR="00DE7121" w:rsidRPr="00BA3432" w:rsidRDefault="00DE7121">
            <w:pPr>
              <w:spacing w:line="276" w:lineRule="auto"/>
              <w:jc w:val="center"/>
              <w:rPr>
                <w:ins w:id="22599" w:author="phuong vu" w:date="2018-11-21T21:36:00Z"/>
                <w:lang w:val="en-US"/>
                <w:rPrChange w:id="22600" w:author="phuong vu" w:date="2018-11-25T21:55:00Z">
                  <w:rPr>
                    <w:ins w:id="22601" w:author="phuong vu" w:date="2018-11-21T21:36:00Z"/>
                    <w:lang w:val="en-US"/>
                  </w:rPr>
                </w:rPrChange>
              </w:rPr>
              <w:pPrChange w:id="22602" w:author="phuong vu" w:date="2018-11-23T13:48:00Z">
                <w:pPr>
                  <w:spacing w:line="360" w:lineRule="auto"/>
                  <w:jc w:val="center"/>
                </w:pPr>
              </w:pPrChange>
            </w:pPr>
          </w:p>
        </w:tc>
        <w:tc>
          <w:tcPr>
            <w:tcW w:w="1463" w:type="dxa"/>
          </w:tcPr>
          <w:p w14:paraId="07293B4E" w14:textId="77777777" w:rsidR="00DE7121" w:rsidRPr="00BA3432" w:rsidRDefault="00DE7121">
            <w:pPr>
              <w:spacing w:line="276" w:lineRule="auto"/>
              <w:jc w:val="center"/>
              <w:rPr>
                <w:ins w:id="22603" w:author="phuong vu" w:date="2018-11-21T21:36:00Z"/>
                <w:lang w:val="en-US"/>
                <w:rPrChange w:id="22604" w:author="phuong vu" w:date="2018-11-25T21:55:00Z">
                  <w:rPr>
                    <w:ins w:id="22605" w:author="phuong vu" w:date="2018-11-21T21:36:00Z"/>
                    <w:lang w:val="en-US"/>
                  </w:rPr>
                </w:rPrChange>
              </w:rPr>
              <w:pPrChange w:id="22606" w:author="phuong vu" w:date="2018-11-23T13:48:00Z">
                <w:pPr>
                  <w:spacing w:line="360" w:lineRule="auto"/>
                  <w:jc w:val="center"/>
                </w:pPr>
              </w:pPrChange>
            </w:pPr>
          </w:p>
        </w:tc>
        <w:tc>
          <w:tcPr>
            <w:tcW w:w="1463" w:type="dxa"/>
          </w:tcPr>
          <w:p w14:paraId="53D4DECD" w14:textId="77777777" w:rsidR="00DE7121" w:rsidRPr="00BA3432" w:rsidRDefault="00DE7121">
            <w:pPr>
              <w:spacing w:line="276" w:lineRule="auto"/>
              <w:jc w:val="center"/>
              <w:rPr>
                <w:ins w:id="22607" w:author="phuong vu" w:date="2018-11-21T21:36:00Z"/>
                <w:lang w:val="en-US"/>
                <w:rPrChange w:id="22608" w:author="phuong vu" w:date="2018-11-25T21:55:00Z">
                  <w:rPr>
                    <w:ins w:id="22609" w:author="phuong vu" w:date="2018-11-21T21:36:00Z"/>
                    <w:lang w:val="en-US"/>
                  </w:rPr>
                </w:rPrChange>
              </w:rPr>
              <w:pPrChange w:id="22610" w:author="phuong vu" w:date="2018-11-23T13:48:00Z">
                <w:pPr>
                  <w:spacing w:line="360" w:lineRule="auto"/>
                  <w:jc w:val="center"/>
                </w:pPr>
              </w:pPrChange>
            </w:pPr>
          </w:p>
        </w:tc>
        <w:tc>
          <w:tcPr>
            <w:tcW w:w="1463" w:type="dxa"/>
          </w:tcPr>
          <w:p w14:paraId="2874328B" w14:textId="77777777" w:rsidR="00DE7121" w:rsidRPr="00BA3432" w:rsidRDefault="00DE7121">
            <w:pPr>
              <w:spacing w:line="276" w:lineRule="auto"/>
              <w:jc w:val="center"/>
              <w:rPr>
                <w:ins w:id="22611" w:author="phuong vu" w:date="2018-11-21T21:36:00Z"/>
                <w:lang w:val="en-US"/>
                <w:rPrChange w:id="22612" w:author="phuong vu" w:date="2018-11-25T21:55:00Z">
                  <w:rPr>
                    <w:ins w:id="22613" w:author="phuong vu" w:date="2018-11-21T21:36:00Z"/>
                    <w:lang w:val="en-US"/>
                  </w:rPr>
                </w:rPrChange>
              </w:rPr>
              <w:pPrChange w:id="22614" w:author="phuong vu" w:date="2018-11-23T13:48:00Z">
                <w:pPr>
                  <w:jc w:val="center"/>
                </w:pPr>
              </w:pPrChange>
            </w:pPr>
            <w:ins w:id="22615" w:author="phuong vu" w:date="2018-11-21T21:36:00Z">
              <w:r w:rsidRPr="00BA3432">
                <w:rPr>
                  <w:lang w:val="en-US"/>
                  <w:rPrChange w:id="22616" w:author="phuong vu" w:date="2018-11-25T21:55:00Z">
                    <w:rPr>
                      <w:lang w:val="en-US"/>
                    </w:rPr>
                  </w:rPrChange>
                </w:rPr>
                <w:t>X</w:t>
              </w:r>
            </w:ins>
          </w:p>
        </w:tc>
      </w:tr>
    </w:tbl>
    <w:p w14:paraId="2D8F1E50" w14:textId="77777777" w:rsidR="00DE7121" w:rsidRPr="00BA3432" w:rsidRDefault="00DE7121">
      <w:pPr>
        <w:spacing w:line="276" w:lineRule="auto"/>
        <w:rPr>
          <w:ins w:id="22617" w:author="phuong vu" w:date="2018-11-21T21:34:00Z"/>
          <w:lang w:val="en-US"/>
          <w:rPrChange w:id="22618" w:author="phuong vu" w:date="2018-11-25T21:55:00Z">
            <w:rPr>
              <w:ins w:id="22619" w:author="phuong vu" w:date="2018-11-21T21:34:00Z"/>
              <w:lang w:val="en-US"/>
            </w:rPr>
          </w:rPrChange>
        </w:rPr>
        <w:pPrChange w:id="22620" w:author="phuong vu" w:date="2018-11-23T13:48:00Z">
          <w:pPr>
            <w:pStyle w:val="Heading6"/>
          </w:pPr>
        </w:pPrChange>
      </w:pPr>
    </w:p>
    <w:p w14:paraId="7260A6E9" w14:textId="21182CFD" w:rsidR="005645EE" w:rsidRPr="00BA3432" w:rsidDel="008F4129" w:rsidRDefault="005645EE">
      <w:pPr>
        <w:pStyle w:val="Heading6"/>
        <w:spacing w:line="276" w:lineRule="auto"/>
        <w:rPr>
          <w:del w:id="22621" w:author="phuong vu" w:date="2018-11-23T15:24:00Z"/>
          <w:rFonts w:cstheme="majorHAnsi"/>
          <w:lang w:val="en-US"/>
          <w:rPrChange w:id="22622" w:author="phuong vu" w:date="2018-11-25T21:55:00Z">
            <w:rPr>
              <w:del w:id="22623" w:author="phuong vu" w:date="2018-11-23T15:24:00Z"/>
              <w:lang w:val="en-US"/>
            </w:rPr>
          </w:rPrChange>
        </w:rPr>
        <w:pPrChange w:id="22624" w:author="phuong vu" w:date="2018-11-23T15:24:00Z">
          <w:pPr>
            <w:pStyle w:val="Heading6"/>
          </w:pPr>
        </w:pPrChange>
      </w:pPr>
      <w:ins w:id="22625" w:author="phuong vu" w:date="2018-11-21T21:34:00Z">
        <w:r w:rsidRPr="00BA3432">
          <w:rPr>
            <w:rFonts w:cstheme="majorHAnsi"/>
            <w:lang w:val="en-US"/>
            <w:rPrChange w:id="22626" w:author="phuong vu" w:date="2018-11-25T21:55:00Z">
              <w:rPr>
                <w:lang w:val="en-US"/>
              </w:rPr>
            </w:rPrChange>
          </w:rPr>
          <w:t>Cách xử lí</w:t>
        </w:r>
      </w:ins>
    </w:p>
    <w:p w14:paraId="649043BA" w14:textId="77777777" w:rsidR="00AA3488" w:rsidRPr="00BA3432" w:rsidRDefault="00AA3488">
      <w:pPr>
        <w:pStyle w:val="Heading6"/>
        <w:rPr>
          <w:rFonts w:cstheme="majorHAnsi"/>
          <w:lang w:val="en-US"/>
          <w:rPrChange w:id="22627" w:author="phuong vu" w:date="2018-11-25T21:55:00Z">
            <w:rPr>
              <w:lang w:val="en-US"/>
            </w:rPr>
          </w:rPrChange>
        </w:rPr>
        <w:pPrChange w:id="22628" w:author="phuong vu" w:date="2018-11-23T15:24:00Z">
          <w:pPr/>
        </w:pPrChange>
      </w:pPr>
    </w:p>
    <w:p w14:paraId="1449E3B4" w14:textId="5CCE386F" w:rsidR="005E64D7" w:rsidRPr="00BA3432" w:rsidRDefault="005E64D7">
      <w:pPr>
        <w:pStyle w:val="Heading5"/>
        <w:spacing w:line="276" w:lineRule="auto"/>
        <w:rPr>
          <w:rFonts w:cstheme="majorHAnsi"/>
          <w:lang w:val="en-US"/>
          <w:rPrChange w:id="22629" w:author="phuong vu" w:date="2018-11-25T21:55:00Z">
            <w:rPr>
              <w:lang w:val="en-US"/>
            </w:rPr>
          </w:rPrChange>
        </w:rPr>
        <w:pPrChange w:id="22630" w:author="phuong vu" w:date="2018-11-23T13:48:00Z">
          <w:pPr>
            <w:pStyle w:val="Heading5"/>
          </w:pPr>
        </w:pPrChange>
      </w:pPr>
      <w:r w:rsidRPr="00BA3432">
        <w:rPr>
          <w:rFonts w:cstheme="majorHAnsi"/>
          <w:lang w:val="en-US"/>
          <w:rPrChange w:id="22631" w:author="phuong vu" w:date="2018-11-25T21:55:00Z">
            <w:rPr>
              <w:lang w:val="en-US"/>
            </w:rPr>
          </w:rPrChange>
        </w:rPr>
        <w:t>Xem chi tiết biên nhận</w:t>
      </w:r>
    </w:p>
    <w:p w14:paraId="3E4D1492" w14:textId="78125E5F" w:rsidR="00070C2F" w:rsidRPr="00BA3432" w:rsidRDefault="00070C2F">
      <w:pPr>
        <w:pStyle w:val="Heading6"/>
        <w:spacing w:line="276" w:lineRule="auto"/>
        <w:rPr>
          <w:ins w:id="22632" w:author="phuong vu" w:date="2018-11-21T23:27:00Z"/>
          <w:rFonts w:cstheme="majorHAnsi"/>
          <w:lang w:val="en-US"/>
          <w:rPrChange w:id="22633" w:author="phuong vu" w:date="2018-11-25T21:55:00Z">
            <w:rPr>
              <w:ins w:id="22634" w:author="phuong vu" w:date="2018-11-21T23:27:00Z"/>
              <w:lang w:val="en-US"/>
            </w:rPr>
          </w:rPrChange>
        </w:rPr>
        <w:pPrChange w:id="22635" w:author="phuong vu" w:date="2018-11-23T13:48:00Z">
          <w:pPr>
            <w:pStyle w:val="Heading6"/>
          </w:pPr>
        </w:pPrChange>
      </w:pPr>
      <w:r w:rsidRPr="00BA3432">
        <w:rPr>
          <w:rFonts w:cstheme="majorHAnsi"/>
          <w:lang w:val="en-US"/>
          <w:rPrChange w:id="22636" w:author="phuong vu" w:date="2018-11-25T21:55:00Z">
            <w:rPr>
              <w:lang w:val="en-US"/>
            </w:rPr>
          </w:rPrChange>
        </w:rPr>
        <w:t>Mục đích</w:t>
      </w:r>
    </w:p>
    <w:p w14:paraId="77FA6A76" w14:textId="0AD904DE" w:rsidR="003610CA" w:rsidRPr="00BA3432" w:rsidRDefault="003610CA">
      <w:pPr>
        <w:spacing w:line="276" w:lineRule="auto"/>
        <w:ind w:firstLine="720"/>
        <w:rPr>
          <w:ins w:id="22637" w:author="phuong vu" w:date="2018-11-21T23:27:00Z"/>
          <w:lang w:val="en-US"/>
          <w:rPrChange w:id="22638" w:author="phuong vu" w:date="2018-11-25T21:55:00Z">
            <w:rPr>
              <w:ins w:id="22639" w:author="phuong vu" w:date="2018-11-21T23:27:00Z"/>
              <w:lang w:val="en-US"/>
            </w:rPr>
          </w:rPrChange>
        </w:rPr>
        <w:pPrChange w:id="22640" w:author="phuong vu" w:date="2018-11-23T13:48:00Z">
          <w:pPr>
            <w:ind w:firstLine="720"/>
          </w:pPr>
        </w:pPrChange>
      </w:pPr>
      <w:ins w:id="22641" w:author="phuong vu" w:date="2018-11-21T23:27:00Z">
        <w:r w:rsidRPr="00BA3432">
          <w:rPr>
            <w:lang w:val="en-US"/>
            <w:rPrChange w:id="22642" w:author="phuong vu" w:date="2018-11-25T21:55:00Z">
              <w:rPr>
                <w:lang w:val="en-US"/>
              </w:rPr>
            </w:rPrChange>
          </w:rPr>
          <w:t xml:space="preserve">Giúp nhân viên kiểm tra các thông tin đơn hàng trước khi xác nhận và xử lí các chức năng khác đối với </w:t>
        </w:r>
      </w:ins>
      <w:ins w:id="22643" w:author="phuong vu" w:date="2018-11-21T23:28:00Z">
        <w:r w:rsidR="00836F48" w:rsidRPr="00BA3432">
          <w:rPr>
            <w:lang w:val="en-US"/>
            <w:rPrChange w:id="22644" w:author="phuong vu" w:date="2018-11-25T21:55:00Z">
              <w:rPr>
                <w:lang w:val="en-US"/>
              </w:rPr>
            </w:rPrChange>
          </w:rPr>
          <w:t>biên nhận</w:t>
        </w:r>
      </w:ins>
      <w:ins w:id="22645" w:author="phuong vu" w:date="2018-11-21T23:27:00Z">
        <w:r w:rsidRPr="00BA3432">
          <w:rPr>
            <w:lang w:val="en-US"/>
            <w:rPrChange w:id="22646" w:author="phuong vu" w:date="2018-11-25T21:55:00Z">
              <w:rPr>
                <w:lang w:val="en-US"/>
              </w:rPr>
            </w:rPrChange>
          </w:rPr>
          <w:t xml:space="preserve"> tùy theo quyền thực hiện chức nắng với từng người dùng cụ thể. Mọi chức năng đối với </w:t>
        </w:r>
      </w:ins>
      <w:ins w:id="22647" w:author="phuong vu" w:date="2018-11-21T23:28:00Z">
        <w:r w:rsidR="00836F48" w:rsidRPr="00BA3432">
          <w:rPr>
            <w:lang w:val="en-US"/>
            <w:rPrChange w:id="22648" w:author="phuong vu" w:date="2018-11-25T21:55:00Z">
              <w:rPr>
                <w:lang w:val="en-US"/>
              </w:rPr>
            </w:rPrChange>
          </w:rPr>
          <w:t>biên nhận</w:t>
        </w:r>
      </w:ins>
      <w:ins w:id="22649" w:author="phuong vu" w:date="2018-11-21T23:27:00Z">
        <w:r w:rsidRPr="00BA3432">
          <w:rPr>
            <w:lang w:val="en-US"/>
            <w:rPrChange w:id="22650" w:author="phuong vu" w:date="2018-11-25T21:55:00Z">
              <w:rPr>
                <w:lang w:val="en-US"/>
              </w:rPr>
            </w:rPrChange>
          </w:rPr>
          <w:t xml:space="preserve"> đều phải truy cập vào màn hình chi tiết trước.</w:t>
        </w:r>
      </w:ins>
    </w:p>
    <w:p w14:paraId="73BB6ABB" w14:textId="77777777" w:rsidR="003610CA" w:rsidRPr="00BA3432" w:rsidRDefault="003610CA">
      <w:pPr>
        <w:spacing w:line="276" w:lineRule="auto"/>
        <w:rPr>
          <w:lang w:val="en-US"/>
          <w:rPrChange w:id="22651" w:author="phuong vu" w:date="2018-11-25T21:55:00Z">
            <w:rPr>
              <w:lang w:val="en-US"/>
            </w:rPr>
          </w:rPrChange>
        </w:rPr>
        <w:pPrChange w:id="22652" w:author="phuong vu" w:date="2018-11-23T13:48:00Z">
          <w:pPr>
            <w:pStyle w:val="Heading6"/>
          </w:pPr>
        </w:pPrChange>
      </w:pPr>
    </w:p>
    <w:p w14:paraId="2E1B046D" w14:textId="5C30D7B0" w:rsidR="00070C2F" w:rsidRPr="00BA3432" w:rsidRDefault="00070C2F">
      <w:pPr>
        <w:pStyle w:val="Heading6"/>
        <w:spacing w:line="276" w:lineRule="auto"/>
        <w:rPr>
          <w:rFonts w:cstheme="majorHAnsi"/>
          <w:lang w:val="en-US"/>
          <w:rPrChange w:id="22653" w:author="phuong vu" w:date="2018-11-25T21:55:00Z">
            <w:rPr>
              <w:lang w:val="en-US"/>
            </w:rPr>
          </w:rPrChange>
        </w:rPr>
        <w:pPrChange w:id="22654" w:author="phuong vu" w:date="2018-11-23T13:48:00Z">
          <w:pPr>
            <w:pStyle w:val="Heading6"/>
          </w:pPr>
        </w:pPrChange>
      </w:pPr>
      <w:r w:rsidRPr="00BA3432">
        <w:rPr>
          <w:rFonts w:cstheme="majorHAnsi"/>
          <w:lang w:val="en-US"/>
          <w:rPrChange w:id="22655" w:author="phuong vu" w:date="2018-11-25T21:55:00Z">
            <w:rPr>
              <w:lang w:val="en-US"/>
            </w:rPr>
          </w:rPrChange>
        </w:rPr>
        <w:lastRenderedPageBreak/>
        <w:t>Giao diện</w:t>
      </w:r>
    </w:p>
    <w:p w14:paraId="7A59FB21" w14:textId="33D8AE02" w:rsidR="003C2D88" w:rsidRPr="00AD0E2E" w:rsidRDefault="00323EED">
      <w:pPr>
        <w:keepNext/>
        <w:spacing w:line="276" w:lineRule="auto"/>
        <w:jc w:val="center"/>
        <w:pPrChange w:id="22656" w:author="phuong vu" w:date="2018-11-23T13:48:00Z">
          <w:pPr>
            <w:keepNext/>
          </w:pPr>
        </w:pPrChange>
      </w:pPr>
      <w:ins w:id="22657" w:author="phuong vu" w:date="2018-11-21T22:14:00Z">
        <w:r w:rsidRPr="00AD0E2E">
          <w:rPr>
            <w:noProof/>
            <w:lang w:val="en-US"/>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22658" w:author="phuong vu" w:date="2018-11-21T22:13:00Z">
        <w:r w:rsidR="003C2D88" w:rsidRPr="00AD0E2E" w:rsidDel="00323EED">
          <w:rPr>
            <w:noProof/>
            <w:lang w:val="en-US"/>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22659" w:name="_Toc530662942"/>
    <w:p w14:paraId="58CF6C74" w14:textId="34D8AAE0" w:rsidR="003C2D88" w:rsidRPr="00BA3432" w:rsidRDefault="00080487">
      <w:pPr>
        <w:pStyle w:val="Caption"/>
        <w:spacing w:line="276" w:lineRule="auto"/>
        <w:rPr>
          <w:ins w:id="22660" w:author="phuong vu" w:date="2018-11-21T22:31:00Z"/>
          <w:szCs w:val="26"/>
          <w:rPrChange w:id="22661" w:author="phuong vu" w:date="2018-11-25T21:55:00Z">
            <w:rPr>
              <w:ins w:id="22662" w:author="phuong vu" w:date="2018-11-21T22:31:00Z"/>
              <w:szCs w:val="26"/>
              <w:lang w:val="en-US"/>
            </w:rPr>
          </w:rPrChange>
        </w:rPr>
        <w:pPrChange w:id="22663" w:author="phuong vu" w:date="2018-11-23T13:48:00Z">
          <w:pPr>
            <w:pStyle w:val="Caption"/>
          </w:pPr>
        </w:pPrChange>
      </w:pPr>
      <w:r w:rsidRPr="00AD0E2E">
        <w:rPr>
          <w:noProof/>
          <w:szCs w:val="26"/>
          <w:lang w:val="en-US"/>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59">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61">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62"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63"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64" o:title="" croptop="5145f" cropbottom="11500f" cropleft="14138f" cropright="11566f"/>
                </v:shape>
                <w10:wrap type="topAndBottom"/>
              </v:group>
            </w:pict>
          </mc:Fallback>
        </mc:AlternateContent>
      </w:r>
      <w:ins w:id="22664" w:author="phuong vu" w:date="2018-11-21T22:36:00Z">
        <w:r w:rsidR="00834A8A" w:rsidRPr="00BA3432">
          <w:rPr>
            <w:noProof/>
            <w:lang w:val="en-US"/>
            <w:rPrChange w:id="22665" w:author="phuong vu" w:date="2018-11-25T21:55:00Z">
              <w:rPr>
                <w:noProof/>
                <w:lang w:val="en-US"/>
              </w:rPr>
            </w:rPrChange>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14480602" w:rsidR="00B81AB4" w:rsidRPr="00834A8A" w:rsidRDefault="00B81AB4">
                              <w:pPr>
                                <w:pStyle w:val="Caption"/>
                                <w:rPr>
                                  <w:noProof/>
                                  <w:szCs w:val="26"/>
                                  <w:lang w:val="en-US"/>
                                  <w:rPrChange w:id="22666" w:author="phuong vu" w:date="2018-11-21T22:36:00Z">
                                    <w:rPr>
                                      <w:noProof/>
                                      <w:szCs w:val="26"/>
                                    </w:rPr>
                                  </w:rPrChange>
                                </w:rPr>
                              </w:pPr>
                              <w:bookmarkStart w:id="22667" w:name="_Toc530662943"/>
                              <w:ins w:id="22668" w:author="phuong vu" w:date="2018-11-21T22:36:00Z">
                                <w:r>
                                  <w:t xml:space="preserve">Hình </w:t>
                                </w:r>
                              </w:ins>
                              <w:ins w:id="22669" w:author="phuong vu" w:date="2018-11-26T01:11:00Z">
                                <w:r>
                                  <w:fldChar w:fldCharType="begin"/>
                                </w:r>
                                <w:r>
                                  <w:instrText xml:space="preserve"> STYLEREF 1 \s </w:instrText>
                                </w:r>
                              </w:ins>
                              <w:r>
                                <w:fldChar w:fldCharType="separate"/>
                              </w:r>
                              <w:r>
                                <w:rPr>
                                  <w:noProof/>
                                </w:rPr>
                                <w:t>3</w:t>
                              </w:r>
                              <w:ins w:id="22670" w:author="phuong vu" w:date="2018-11-26T01:11:00Z">
                                <w:r>
                                  <w:fldChar w:fldCharType="end"/>
                                </w:r>
                                <w:r>
                                  <w:t>.</w:t>
                                </w:r>
                                <w:r>
                                  <w:fldChar w:fldCharType="begin"/>
                                </w:r>
                                <w:r>
                                  <w:instrText xml:space="preserve"> SEQ Hình \* ARABIC \s 1 </w:instrText>
                                </w:r>
                              </w:ins>
                              <w:r>
                                <w:fldChar w:fldCharType="separate"/>
                              </w:r>
                              <w:ins w:id="22671" w:author="phuong vu" w:date="2018-11-26T01:11:00Z">
                                <w:r>
                                  <w:rPr>
                                    <w:noProof/>
                                  </w:rPr>
                                  <w:t>15</w:t>
                                </w:r>
                                <w:r>
                                  <w:fldChar w:fldCharType="end"/>
                                </w:r>
                              </w:ins>
                              <w:ins w:id="22672" w:author="phuong vu" w:date="2018-11-21T22:36:00Z">
                                <w:r>
                                  <w:rPr>
                                    <w:lang w:val="en-US"/>
                                  </w:rPr>
                                  <w:t xml:space="preserve"> Các chức năng ứng với biên nhận</w:t>
                                </w:r>
                              </w:ins>
                              <w:bookmarkEnd w:id="22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14480602" w:rsidR="00B81AB4" w:rsidRPr="00834A8A" w:rsidRDefault="00B81AB4">
                        <w:pPr>
                          <w:pStyle w:val="Caption"/>
                          <w:rPr>
                            <w:noProof/>
                            <w:szCs w:val="26"/>
                            <w:lang w:val="en-US"/>
                            <w:rPrChange w:id="22673" w:author="phuong vu" w:date="2018-11-21T22:36:00Z">
                              <w:rPr>
                                <w:noProof/>
                                <w:szCs w:val="26"/>
                              </w:rPr>
                            </w:rPrChange>
                          </w:rPr>
                        </w:pPr>
                        <w:bookmarkStart w:id="22674" w:name="_Toc530662943"/>
                        <w:ins w:id="22675" w:author="phuong vu" w:date="2018-11-21T22:36:00Z">
                          <w:r>
                            <w:t xml:space="preserve">Hình </w:t>
                          </w:r>
                        </w:ins>
                        <w:ins w:id="22676" w:author="phuong vu" w:date="2018-11-26T01:11:00Z">
                          <w:r>
                            <w:fldChar w:fldCharType="begin"/>
                          </w:r>
                          <w:r>
                            <w:instrText xml:space="preserve"> STYLEREF 1 \s </w:instrText>
                          </w:r>
                        </w:ins>
                        <w:r>
                          <w:fldChar w:fldCharType="separate"/>
                        </w:r>
                        <w:r>
                          <w:rPr>
                            <w:noProof/>
                          </w:rPr>
                          <w:t>3</w:t>
                        </w:r>
                        <w:ins w:id="22677" w:author="phuong vu" w:date="2018-11-26T01:11:00Z">
                          <w:r>
                            <w:fldChar w:fldCharType="end"/>
                          </w:r>
                          <w:r>
                            <w:t>.</w:t>
                          </w:r>
                          <w:r>
                            <w:fldChar w:fldCharType="begin"/>
                          </w:r>
                          <w:r>
                            <w:instrText xml:space="preserve"> SEQ Hình \* ARABIC \s 1 </w:instrText>
                          </w:r>
                        </w:ins>
                        <w:r>
                          <w:fldChar w:fldCharType="separate"/>
                        </w:r>
                        <w:ins w:id="22678" w:author="phuong vu" w:date="2018-11-26T01:11:00Z">
                          <w:r>
                            <w:rPr>
                              <w:noProof/>
                            </w:rPr>
                            <w:t>15</w:t>
                          </w:r>
                          <w:r>
                            <w:fldChar w:fldCharType="end"/>
                          </w:r>
                        </w:ins>
                        <w:ins w:id="22679" w:author="phuong vu" w:date="2018-11-21T22:36:00Z">
                          <w:r>
                            <w:rPr>
                              <w:lang w:val="en-US"/>
                            </w:rPr>
                            <w:t xml:space="preserve"> Các chức năng ứng với biên nhận</w:t>
                          </w:r>
                        </w:ins>
                        <w:bookmarkEnd w:id="22674"/>
                      </w:p>
                    </w:txbxContent>
                  </v:textbox>
                  <w10:wrap type="topAndBottom"/>
                </v:shape>
              </w:pict>
            </mc:Fallback>
          </mc:AlternateContent>
        </w:r>
      </w:ins>
      <w:r w:rsidR="003C2D88" w:rsidRPr="00AD0E2E">
        <w:rPr>
          <w:szCs w:val="26"/>
        </w:rPr>
        <w:t xml:space="preserve">Hình </w:t>
      </w:r>
      <w:ins w:id="22680"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2681"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2682" w:author="phuong vu" w:date="2018-11-26T01:11:00Z">
        <w:r w:rsidR="00300FEC">
          <w:rPr>
            <w:noProof/>
            <w:szCs w:val="26"/>
          </w:rPr>
          <w:t>16</w:t>
        </w:r>
        <w:r w:rsidR="00300FEC">
          <w:rPr>
            <w:szCs w:val="26"/>
          </w:rPr>
          <w:fldChar w:fldCharType="end"/>
        </w:r>
      </w:ins>
      <w:del w:id="22683" w:author="phuong vu" w:date="2018-11-16T11:28:00Z">
        <w:r w:rsidR="006C103E" w:rsidRPr="00BA3432" w:rsidDel="00EC5005">
          <w:rPr>
            <w:szCs w:val="26"/>
            <w:rPrChange w:id="22684" w:author="phuong vu" w:date="2018-11-25T21:55:00Z">
              <w:rPr>
                <w:szCs w:val="26"/>
              </w:rPr>
            </w:rPrChange>
          </w:rPr>
          <w:fldChar w:fldCharType="begin"/>
        </w:r>
        <w:r w:rsidR="006C103E" w:rsidRPr="00BA3432" w:rsidDel="00EC5005">
          <w:rPr>
            <w:szCs w:val="26"/>
            <w:rPrChange w:id="22685" w:author="phuong vu" w:date="2018-11-25T21:55:00Z">
              <w:rPr>
                <w:szCs w:val="26"/>
              </w:rPr>
            </w:rPrChange>
          </w:rPr>
          <w:delInstrText xml:space="preserve"> STYLEREF 1 \s </w:delInstrText>
        </w:r>
        <w:r w:rsidR="006C103E" w:rsidRPr="00BA3432" w:rsidDel="00EC5005">
          <w:rPr>
            <w:szCs w:val="26"/>
            <w:rPrChange w:id="22686" w:author="phuong vu" w:date="2018-11-25T21:55:00Z">
              <w:rPr>
                <w:szCs w:val="26"/>
              </w:rPr>
            </w:rPrChange>
          </w:rPr>
          <w:fldChar w:fldCharType="separate"/>
        </w:r>
        <w:r w:rsidR="006C103E" w:rsidRPr="00BA3432" w:rsidDel="00EC5005">
          <w:rPr>
            <w:noProof/>
            <w:szCs w:val="26"/>
            <w:rPrChange w:id="22687" w:author="phuong vu" w:date="2018-11-25T21:55:00Z">
              <w:rPr>
                <w:noProof/>
                <w:szCs w:val="26"/>
              </w:rPr>
            </w:rPrChange>
          </w:rPr>
          <w:delText>3</w:delText>
        </w:r>
        <w:r w:rsidR="006C103E" w:rsidRPr="00BA3432" w:rsidDel="00EC5005">
          <w:rPr>
            <w:szCs w:val="26"/>
            <w:rPrChange w:id="22688"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2689" w:author="phuong vu" w:date="2018-11-25T21:55:00Z">
              <w:rPr>
                <w:szCs w:val="26"/>
              </w:rPr>
            </w:rPrChange>
          </w:rPr>
          <w:delInstrText xml:space="preserve"> SEQ Hình \* ARABIC \s 1 </w:delInstrText>
        </w:r>
        <w:r w:rsidR="006C103E" w:rsidRPr="00BA3432" w:rsidDel="00EC5005">
          <w:rPr>
            <w:szCs w:val="26"/>
            <w:rPrChange w:id="22690" w:author="phuong vu" w:date="2018-11-25T21:55:00Z">
              <w:rPr>
                <w:szCs w:val="26"/>
              </w:rPr>
            </w:rPrChange>
          </w:rPr>
          <w:fldChar w:fldCharType="separate"/>
        </w:r>
        <w:r w:rsidR="006C103E" w:rsidRPr="00BA3432" w:rsidDel="00EC5005">
          <w:rPr>
            <w:noProof/>
            <w:szCs w:val="26"/>
            <w:rPrChange w:id="22691" w:author="phuong vu" w:date="2018-11-25T21:55:00Z">
              <w:rPr>
                <w:noProof/>
                <w:szCs w:val="26"/>
              </w:rPr>
            </w:rPrChange>
          </w:rPr>
          <w:delText>10</w:delText>
        </w:r>
        <w:r w:rsidR="006C103E" w:rsidRPr="00BA3432" w:rsidDel="00EC5005">
          <w:rPr>
            <w:szCs w:val="26"/>
            <w:rPrChange w:id="22692" w:author="phuong vu" w:date="2018-11-25T21:55:00Z">
              <w:rPr>
                <w:szCs w:val="26"/>
              </w:rPr>
            </w:rPrChange>
          </w:rPr>
          <w:fldChar w:fldCharType="end"/>
        </w:r>
      </w:del>
      <w:r w:rsidR="003C2D88" w:rsidRPr="00BA3432">
        <w:rPr>
          <w:szCs w:val="26"/>
          <w:rPrChange w:id="22693" w:author="phuong vu" w:date="2018-11-25T21:55:00Z">
            <w:rPr>
              <w:szCs w:val="26"/>
              <w:lang w:val="en-US"/>
            </w:rPr>
          </w:rPrChange>
        </w:rPr>
        <w:t xml:space="preserve"> Giao diện chi tiết biên nhận</w:t>
      </w:r>
      <w:bookmarkEnd w:id="22659"/>
    </w:p>
    <w:p w14:paraId="27F441FD" w14:textId="787A0A29" w:rsidR="002D2471" w:rsidRPr="00BA3432" w:rsidRDefault="002D2471">
      <w:pPr>
        <w:spacing w:line="276" w:lineRule="auto"/>
        <w:rPr>
          <w:rPrChange w:id="22694" w:author="phuong vu" w:date="2018-11-25T21:55:00Z">
            <w:rPr>
              <w:lang w:val="en-US"/>
            </w:rPr>
          </w:rPrChange>
        </w:rPr>
        <w:pPrChange w:id="22695" w:author="phuong vu" w:date="2018-11-23T13:48:00Z">
          <w:pPr>
            <w:pStyle w:val="Caption"/>
          </w:pPr>
        </w:pPrChange>
      </w:pPr>
      <w:ins w:id="22696" w:author="phuong vu" w:date="2018-11-21T22:31:00Z">
        <w:r w:rsidRPr="00AD0E2E">
          <w:rPr>
            <w:noProof/>
          </w:rPr>
          <w:t xml:space="preserve"> </w:t>
        </w:r>
      </w:ins>
      <w:ins w:id="22697" w:author="phuong vu" w:date="2018-11-21T22:34:00Z">
        <w:r w:rsidR="00834A8A" w:rsidRPr="00BA3432">
          <w:rPr>
            <w:noProof/>
            <w:rPrChange w:id="22698" w:author="phuong vu" w:date="2018-11-25T21:55:00Z">
              <w:rPr>
                <w:noProof/>
              </w:rPr>
            </w:rPrChange>
          </w:rPr>
          <w:t xml:space="preserve"> </w:t>
        </w:r>
      </w:ins>
    </w:p>
    <w:p w14:paraId="5D8585D7" w14:textId="09944A70" w:rsidR="00070C2F" w:rsidRPr="00BA3432" w:rsidRDefault="00070C2F">
      <w:pPr>
        <w:pStyle w:val="Heading6"/>
        <w:spacing w:line="276" w:lineRule="auto"/>
        <w:rPr>
          <w:ins w:id="22699" w:author="phuong vu" w:date="2018-11-21T22:09:00Z"/>
          <w:rFonts w:cstheme="majorHAnsi"/>
          <w:lang w:val="en-US"/>
          <w:rPrChange w:id="22700" w:author="phuong vu" w:date="2018-11-25T21:55:00Z">
            <w:rPr>
              <w:ins w:id="22701" w:author="phuong vu" w:date="2018-11-21T22:09:00Z"/>
              <w:lang w:val="en-US"/>
            </w:rPr>
          </w:rPrChange>
        </w:rPr>
        <w:pPrChange w:id="22702" w:author="phuong vu" w:date="2018-11-23T13:48:00Z">
          <w:pPr>
            <w:pStyle w:val="Heading6"/>
          </w:pPr>
        </w:pPrChange>
      </w:pPr>
      <w:r w:rsidRPr="00AD0E2E">
        <w:rPr>
          <w:rFonts w:cstheme="majorHAnsi"/>
          <w:lang w:val="en-US"/>
        </w:rPr>
        <w:t>Các thành ph</w:t>
      </w:r>
      <w:r w:rsidRPr="00BA3432">
        <w:rPr>
          <w:rFonts w:cstheme="majorHAnsi"/>
          <w:lang w:val="en-US"/>
          <w:rPrChange w:id="22703"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rsidRPr="00BA3432" w14:paraId="4D7B82A8" w14:textId="77777777" w:rsidTr="00565D22">
        <w:trPr>
          <w:ins w:id="22704" w:author="phuong vu" w:date="2018-11-21T22:09:00Z"/>
        </w:trPr>
        <w:tc>
          <w:tcPr>
            <w:tcW w:w="805" w:type="dxa"/>
            <w:vAlign w:val="center"/>
          </w:tcPr>
          <w:p w14:paraId="0E2CA14F" w14:textId="77777777" w:rsidR="00565D22" w:rsidRPr="00BA3432" w:rsidRDefault="00565D22">
            <w:pPr>
              <w:spacing w:line="276" w:lineRule="auto"/>
              <w:jc w:val="center"/>
              <w:rPr>
                <w:ins w:id="22705" w:author="phuong vu" w:date="2018-11-21T22:09:00Z"/>
                <w:b/>
                <w:lang w:val="en-US"/>
                <w:rPrChange w:id="22706" w:author="phuong vu" w:date="2018-11-25T21:55:00Z">
                  <w:rPr>
                    <w:ins w:id="22707" w:author="phuong vu" w:date="2018-11-21T22:09:00Z"/>
                    <w:b/>
                    <w:lang w:val="en-US"/>
                  </w:rPr>
                </w:rPrChange>
              </w:rPr>
              <w:pPrChange w:id="22708" w:author="phuong vu" w:date="2018-11-23T13:48:00Z">
                <w:pPr>
                  <w:spacing w:line="360" w:lineRule="auto"/>
                  <w:jc w:val="center"/>
                </w:pPr>
              </w:pPrChange>
            </w:pPr>
            <w:ins w:id="22709" w:author="phuong vu" w:date="2018-11-21T22:09:00Z">
              <w:r w:rsidRPr="00BA3432">
                <w:rPr>
                  <w:b/>
                  <w:lang w:val="en-US"/>
                  <w:rPrChange w:id="22710" w:author="phuong vu" w:date="2018-11-25T21:55:00Z">
                    <w:rPr>
                      <w:b/>
                      <w:lang w:val="en-US"/>
                    </w:rPr>
                  </w:rPrChange>
                </w:rPr>
                <w:t>STT</w:t>
              </w:r>
            </w:ins>
          </w:p>
        </w:tc>
        <w:tc>
          <w:tcPr>
            <w:tcW w:w="1980" w:type="dxa"/>
            <w:vAlign w:val="center"/>
          </w:tcPr>
          <w:p w14:paraId="6135096C" w14:textId="77777777" w:rsidR="00565D22" w:rsidRPr="00BA3432" w:rsidRDefault="00565D22">
            <w:pPr>
              <w:spacing w:line="276" w:lineRule="auto"/>
              <w:jc w:val="center"/>
              <w:rPr>
                <w:ins w:id="22711" w:author="phuong vu" w:date="2018-11-21T22:09:00Z"/>
                <w:b/>
                <w:lang w:val="en-US"/>
                <w:rPrChange w:id="22712" w:author="phuong vu" w:date="2018-11-25T21:55:00Z">
                  <w:rPr>
                    <w:ins w:id="22713" w:author="phuong vu" w:date="2018-11-21T22:09:00Z"/>
                    <w:b/>
                    <w:lang w:val="en-US"/>
                  </w:rPr>
                </w:rPrChange>
              </w:rPr>
              <w:pPrChange w:id="22714" w:author="phuong vu" w:date="2018-11-23T13:48:00Z">
                <w:pPr>
                  <w:spacing w:line="360" w:lineRule="auto"/>
                  <w:jc w:val="center"/>
                </w:pPr>
              </w:pPrChange>
            </w:pPr>
            <w:ins w:id="22715" w:author="phuong vu" w:date="2018-11-21T22:09:00Z">
              <w:r w:rsidRPr="00BA3432">
                <w:rPr>
                  <w:b/>
                  <w:lang w:val="en-US"/>
                  <w:rPrChange w:id="22716" w:author="phuong vu" w:date="2018-11-25T21:55:00Z">
                    <w:rPr>
                      <w:b/>
                      <w:lang w:val="en-US"/>
                    </w:rPr>
                  </w:rPrChange>
                </w:rPr>
                <w:t>Loại điều khiển</w:t>
              </w:r>
            </w:ins>
          </w:p>
        </w:tc>
        <w:tc>
          <w:tcPr>
            <w:tcW w:w="2970" w:type="dxa"/>
            <w:vAlign w:val="center"/>
          </w:tcPr>
          <w:p w14:paraId="4AB75724" w14:textId="77777777" w:rsidR="00565D22" w:rsidRPr="00BA3432" w:rsidRDefault="00565D22">
            <w:pPr>
              <w:spacing w:line="276" w:lineRule="auto"/>
              <w:jc w:val="center"/>
              <w:rPr>
                <w:ins w:id="22717" w:author="phuong vu" w:date="2018-11-21T22:09:00Z"/>
                <w:b/>
                <w:lang w:val="en-US"/>
                <w:rPrChange w:id="22718" w:author="phuong vu" w:date="2018-11-25T21:55:00Z">
                  <w:rPr>
                    <w:ins w:id="22719" w:author="phuong vu" w:date="2018-11-21T22:09:00Z"/>
                    <w:b/>
                    <w:lang w:val="en-US"/>
                  </w:rPr>
                </w:rPrChange>
              </w:rPr>
              <w:pPrChange w:id="22720" w:author="phuong vu" w:date="2018-11-23T13:48:00Z">
                <w:pPr>
                  <w:spacing w:line="360" w:lineRule="auto"/>
                  <w:jc w:val="center"/>
                </w:pPr>
              </w:pPrChange>
            </w:pPr>
            <w:ins w:id="22721" w:author="phuong vu" w:date="2018-11-21T22:09:00Z">
              <w:r w:rsidRPr="00BA3432">
                <w:rPr>
                  <w:b/>
                  <w:lang w:val="en-US"/>
                  <w:rPrChange w:id="22722" w:author="phuong vu" w:date="2018-11-25T21:55:00Z">
                    <w:rPr>
                      <w:b/>
                      <w:lang w:val="en-US"/>
                    </w:rPr>
                  </w:rPrChange>
                </w:rPr>
                <w:t>Nội dung thực hiện</w:t>
              </w:r>
            </w:ins>
          </w:p>
        </w:tc>
        <w:tc>
          <w:tcPr>
            <w:tcW w:w="1266" w:type="dxa"/>
            <w:vAlign w:val="center"/>
          </w:tcPr>
          <w:p w14:paraId="7696D0EC" w14:textId="77777777" w:rsidR="00565D22" w:rsidRPr="00BA3432" w:rsidRDefault="00565D22">
            <w:pPr>
              <w:spacing w:line="276" w:lineRule="auto"/>
              <w:jc w:val="center"/>
              <w:rPr>
                <w:ins w:id="22723" w:author="phuong vu" w:date="2018-11-21T22:09:00Z"/>
                <w:b/>
                <w:lang w:val="en-US"/>
                <w:rPrChange w:id="22724" w:author="phuong vu" w:date="2018-11-25T21:55:00Z">
                  <w:rPr>
                    <w:ins w:id="22725" w:author="phuong vu" w:date="2018-11-21T22:09:00Z"/>
                    <w:b/>
                    <w:lang w:val="en-US"/>
                  </w:rPr>
                </w:rPrChange>
              </w:rPr>
              <w:pPrChange w:id="22726" w:author="phuong vu" w:date="2018-11-23T13:48:00Z">
                <w:pPr>
                  <w:spacing w:line="360" w:lineRule="auto"/>
                  <w:jc w:val="center"/>
                </w:pPr>
              </w:pPrChange>
            </w:pPr>
            <w:ins w:id="22727" w:author="phuong vu" w:date="2018-11-21T22:09:00Z">
              <w:r w:rsidRPr="00BA3432">
                <w:rPr>
                  <w:b/>
                  <w:lang w:val="en-US"/>
                  <w:rPrChange w:id="22728" w:author="phuong vu" w:date="2018-11-25T21:55:00Z">
                    <w:rPr>
                      <w:b/>
                      <w:lang w:val="en-US"/>
                    </w:rPr>
                  </w:rPrChange>
                </w:rPr>
                <w:t>Giá trị mặc định</w:t>
              </w:r>
            </w:ins>
          </w:p>
        </w:tc>
        <w:tc>
          <w:tcPr>
            <w:tcW w:w="1756" w:type="dxa"/>
            <w:vAlign w:val="center"/>
          </w:tcPr>
          <w:p w14:paraId="12D9ED91" w14:textId="77777777" w:rsidR="00565D22" w:rsidRPr="00BA3432" w:rsidRDefault="00565D22">
            <w:pPr>
              <w:spacing w:line="276" w:lineRule="auto"/>
              <w:jc w:val="center"/>
              <w:rPr>
                <w:ins w:id="22729" w:author="phuong vu" w:date="2018-11-21T22:09:00Z"/>
                <w:b/>
                <w:lang w:val="en-US"/>
                <w:rPrChange w:id="22730" w:author="phuong vu" w:date="2018-11-25T21:55:00Z">
                  <w:rPr>
                    <w:ins w:id="22731" w:author="phuong vu" w:date="2018-11-21T22:09:00Z"/>
                    <w:b/>
                    <w:lang w:val="en-US"/>
                  </w:rPr>
                </w:rPrChange>
              </w:rPr>
              <w:pPrChange w:id="22732" w:author="phuong vu" w:date="2018-11-23T13:48:00Z">
                <w:pPr>
                  <w:spacing w:line="360" w:lineRule="auto"/>
                  <w:jc w:val="center"/>
                </w:pPr>
              </w:pPrChange>
            </w:pPr>
            <w:ins w:id="22733" w:author="phuong vu" w:date="2018-11-21T22:09:00Z">
              <w:r w:rsidRPr="00BA3432">
                <w:rPr>
                  <w:b/>
                  <w:lang w:val="en-US"/>
                  <w:rPrChange w:id="22734" w:author="phuong vu" w:date="2018-11-25T21:55:00Z">
                    <w:rPr>
                      <w:b/>
                      <w:lang w:val="en-US"/>
                    </w:rPr>
                  </w:rPrChange>
                </w:rPr>
                <w:t>Lưu ý</w:t>
              </w:r>
            </w:ins>
          </w:p>
        </w:tc>
      </w:tr>
      <w:tr w:rsidR="00565D22" w:rsidRPr="00BA3432" w14:paraId="0D18E1CA" w14:textId="77777777" w:rsidTr="00565D22">
        <w:trPr>
          <w:ins w:id="22735" w:author="phuong vu" w:date="2018-11-21T22:09:00Z"/>
        </w:trPr>
        <w:tc>
          <w:tcPr>
            <w:tcW w:w="805" w:type="dxa"/>
          </w:tcPr>
          <w:p w14:paraId="16503C9A" w14:textId="77777777" w:rsidR="00565D22" w:rsidRPr="00BA3432" w:rsidRDefault="00565D22">
            <w:pPr>
              <w:spacing w:line="276" w:lineRule="auto"/>
              <w:jc w:val="center"/>
              <w:rPr>
                <w:ins w:id="22736" w:author="phuong vu" w:date="2018-11-21T22:09:00Z"/>
                <w:lang w:val="en-US"/>
                <w:rPrChange w:id="22737" w:author="phuong vu" w:date="2018-11-25T21:55:00Z">
                  <w:rPr>
                    <w:ins w:id="22738" w:author="phuong vu" w:date="2018-11-21T22:09:00Z"/>
                    <w:lang w:val="en-US"/>
                  </w:rPr>
                </w:rPrChange>
              </w:rPr>
              <w:pPrChange w:id="22739" w:author="phuong vu" w:date="2018-11-23T13:48:00Z">
                <w:pPr>
                  <w:spacing w:line="360" w:lineRule="auto"/>
                  <w:jc w:val="center"/>
                </w:pPr>
              </w:pPrChange>
            </w:pPr>
            <w:ins w:id="22740" w:author="phuong vu" w:date="2018-11-21T22:09:00Z">
              <w:r w:rsidRPr="00BA3432">
                <w:rPr>
                  <w:lang w:val="en-US"/>
                  <w:rPrChange w:id="22741" w:author="phuong vu" w:date="2018-11-25T21:55:00Z">
                    <w:rPr>
                      <w:lang w:val="en-US"/>
                    </w:rPr>
                  </w:rPrChange>
                </w:rPr>
                <w:t>1</w:t>
              </w:r>
            </w:ins>
          </w:p>
        </w:tc>
        <w:tc>
          <w:tcPr>
            <w:tcW w:w="1980" w:type="dxa"/>
          </w:tcPr>
          <w:p w14:paraId="1F31A40F" w14:textId="77777777" w:rsidR="00565D22" w:rsidRPr="00BA3432" w:rsidRDefault="00565D22">
            <w:pPr>
              <w:spacing w:line="276" w:lineRule="auto"/>
              <w:rPr>
                <w:ins w:id="22742" w:author="phuong vu" w:date="2018-11-21T22:09:00Z"/>
                <w:lang w:val="en-US"/>
                <w:rPrChange w:id="22743" w:author="phuong vu" w:date="2018-11-25T21:55:00Z">
                  <w:rPr>
                    <w:ins w:id="22744" w:author="phuong vu" w:date="2018-11-21T22:09:00Z"/>
                    <w:lang w:val="en-US"/>
                  </w:rPr>
                </w:rPrChange>
              </w:rPr>
              <w:pPrChange w:id="22745" w:author="phuong vu" w:date="2018-11-23T13:48:00Z">
                <w:pPr>
                  <w:spacing w:line="360" w:lineRule="auto"/>
                </w:pPr>
              </w:pPrChange>
            </w:pPr>
            <w:ins w:id="22746" w:author="phuong vu" w:date="2018-11-21T22:09:00Z">
              <w:r w:rsidRPr="00BA3432">
                <w:rPr>
                  <w:lang w:val="en-US"/>
                  <w:rPrChange w:id="22747" w:author="phuong vu" w:date="2018-11-25T21:55:00Z">
                    <w:rPr>
                      <w:lang w:val="en-US"/>
                    </w:rPr>
                  </w:rPrChange>
                </w:rPr>
                <w:t>span</w:t>
              </w:r>
            </w:ins>
          </w:p>
        </w:tc>
        <w:tc>
          <w:tcPr>
            <w:tcW w:w="2970" w:type="dxa"/>
          </w:tcPr>
          <w:p w14:paraId="4E6F8B32" w14:textId="2A54B9F3" w:rsidR="00565D22" w:rsidRPr="00BA3432" w:rsidRDefault="00565D22">
            <w:pPr>
              <w:spacing w:line="276" w:lineRule="auto"/>
              <w:rPr>
                <w:ins w:id="22748" w:author="phuong vu" w:date="2018-11-21T22:09:00Z"/>
                <w:lang w:val="en-US"/>
                <w:rPrChange w:id="22749" w:author="phuong vu" w:date="2018-11-25T21:55:00Z">
                  <w:rPr>
                    <w:ins w:id="22750" w:author="phuong vu" w:date="2018-11-21T22:09:00Z"/>
                    <w:lang w:val="en-US"/>
                  </w:rPr>
                </w:rPrChange>
              </w:rPr>
              <w:pPrChange w:id="22751" w:author="phuong vu" w:date="2018-11-23T13:48:00Z">
                <w:pPr>
                  <w:spacing w:line="360" w:lineRule="auto"/>
                </w:pPr>
              </w:pPrChange>
            </w:pPr>
            <w:ins w:id="22752" w:author="phuong vu" w:date="2018-11-21T22:09:00Z">
              <w:r w:rsidRPr="00BA3432">
                <w:rPr>
                  <w:lang w:val="en-US"/>
                  <w:rPrChange w:id="22753" w:author="phuong vu" w:date="2018-11-25T21:55:00Z">
                    <w:rPr>
                      <w:lang w:val="en-US"/>
                    </w:rPr>
                  </w:rPrChange>
                </w:rPr>
                <w:t xml:space="preserve">Trạng thái </w:t>
              </w:r>
            </w:ins>
            <w:ins w:id="22754" w:author="phuong vu" w:date="2018-11-21T22:14:00Z">
              <w:r w:rsidR="00323EED" w:rsidRPr="00BA3432">
                <w:rPr>
                  <w:lang w:val="en-US"/>
                  <w:rPrChange w:id="22755" w:author="phuong vu" w:date="2018-11-25T21:55:00Z">
                    <w:rPr>
                      <w:lang w:val="en-US"/>
                    </w:rPr>
                  </w:rPrChange>
                </w:rPr>
                <w:t>biên nhận</w:t>
              </w:r>
            </w:ins>
          </w:p>
        </w:tc>
        <w:tc>
          <w:tcPr>
            <w:tcW w:w="1266" w:type="dxa"/>
          </w:tcPr>
          <w:p w14:paraId="283BDC66" w14:textId="77777777" w:rsidR="00565D22" w:rsidRPr="00BA3432" w:rsidRDefault="00565D22">
            <w:pPr>
              <w:spacing w:line="276" w:lineRule="auto"/>
              <w:rPr>
                <w:ins w:id="22756" w:author="phuong vu" w:date="2018-11-21T22:09:00Z"/>
                <w:lang w:val="en-US"/>
                <w:rPrChange w:id="22757" w:author="phuong vu" w:date="2018-11-25T21:55:00Z">
                  <w:rPr>
                    <w:ins w:id="22758" w:author="phuong vu" w:date="2018-11-21T22:09:00Z"/>
                    <w:lang w:val="en-US"/>
                  </w:rPr>
                </w:rPrChange>
              </w:rPr>
              <w:pPrChange w:id="22759" w:author="phuong vu" w:date="2018-11-23T13:48:00Z">
                <w:pPr>
                  <w:spacing w:line="360" w:lineRule="auto"/>
                </w:pPr>
              </w:pPrChange>
            </w:pPr>
          </w:p>
        </w:tc>
        <w:tc>
          <w:tcPr>
            <w:tcW w:w="1756" w:type="dxa"/>
          </w:tcPr>
          <w:p w14:paraId="1B8309BA" w14:textId="77777777" w:rsidR="00565D22" w:rsidRPr="00BA3432" w:rsidRDefault="00565D22">
            <w:pPr>
              <w:spacing w:line="276" w:lineRule="auto"/>
              <w:rPr>
                <w:ins w:id="22760" w:author="phuong vu" w:date="2018-11-21T22:09:00Z"/>
                <w:lang w:val="en-US"/>
                <w:rPrChange w:id="22761" w:author="phuong vu" w:date="2018-11-25T21:55:00Z">
                  <w:rPr>
                    <w:ins w:id="22762" w:author="phuong vu" w:date="2018-11-21T22:09:00Z"/>
                    <w:lang w:val="en-US"/>
                  </w:rPr>
                </w:rPrChange>
              </w:rPr>
              <w:pPrChange w:id="22763" w:author="phuong vu" w:date="2018-11-23T13:48:00Z">
                <w:pPr>
                  <w:spacing w:line="360" w:lineRule="auto"/>
                </w:pPr>
              </w:pPrChange>
            </w:pPr>
          </w:p>
        </w:tc>
      </w:tr>
      <w:tr w:rsidR="00565D22" w:rsidRPr="00BA3432" w14:paraId="181FA7C4" w14:textId="77777777" w:rsidTr="00565D22">
        <w:trPr>
          <w:ins w:id="22764" w:author="phuong vu" w:date="2018-11-21T22:09:00Z"/>
        </w:trPr>
        <w:tc>
          <w:tcPr>
            <w:tcW w:w="805" w:type="dxa"/>
          </w:tcPr>
          <w:p w14:paraId="104D75D8" w14:textId="18637107" w:rsidR="00565D22" w:rsidRPr="00BA3432" w:rsidRDefault="00323EED">
            <w:pPr>
              <w:spacing w:line="276" w:lineRule="auto"/>
              <w:jc w:val="center"/>
              <w:rPr>
                <w:ins w:id="22765" w:author="phuong vu" w:date="2018-11-21T22:09:00Z"/>
                <w:lang w:val="en-US"/>
                <w:rPrChange w:id="22766" w:author="phuong vu" w:date="2018-11-25T21:55:00Z">
                  <w:rPr>
                    <w:ins w:id="22767" w:author="phuong vu" w:date="2018-11-21T22:09:00Z"/>
                    <w:lang w:val="en-US"/>
                  </w:rPr>
                </w:rPrChange>
              </w:rPr>
              <w:pPrChange w:id="22768" w:author="phuong vu" w:date="2018-11-23T13:48:00Z">
                <w:pPr>
                  <w:spacing w:line="360" w:lineRule="auto"/>
                  <w:jc w:val="center"/>
                </w:pPr>
              </w:pPrChange>
            </w:pPr>
            <w:ins w:id="22769" w:author="phuong vu" w:date="2018-11-21T22:14:00Z">
              <w:r w:rsidRPr="00BA3432">
                <w:rPr>
                  <w:lang w:val="en-US"/>
                  <w:rPrChange w:id="22770" w:author="phuong vu" w:date="2018-11-25T21:55:00Z">
                    <w:rPr>
                      <w:lang w:val="en-US"/>
                    </w:rPr>
                  </w:rPrChange>
                </w:rPr>
                <w:t>2</w:t>
              </w:r>
            </w:ins>
          </w:p>
        </w:tc>
        <w:tc>
          <w:tcPr>
            <w:tcW w:w="1980" w:type="dxa"/>
          </w:tcPr>
          <w:p w14:paraId="06AE8815" w14:textId="77777777" w:rsidR="00565D22" w:rsidRPr="00BA3432" w:rsidRDefault="00565D22">
            <w:pPr>
              <w:spacing w:line="276" w:lineRule="auto"/>
              <w:rPr>
                <w:ins w:id="22771" w:author="phuong vu" w:date="2018-11-21T22:09:00Z"/>
                <w:lang w:val="en-US"/>
                <w:rPrChange w:id="22772" w:author="phuong vu" w:date="2018-11-25T21:55:00Z">
                  <w:rPr>
                    <w:ins w:id="22773" w:author="phuong vu" w:date="2018-11-21T22:09:00Z"/>
                    <w:lang w:val="en-US"/>
                  </w:rPr>
                </w:rPrChange>
              </w:rPr>
              <w:pPrChange w:id="22774" w:author="phuong vu" w:date="2018-11-23T13:48:00Z">
                <w:pPr>
                  <w:spacing w:line="360" w:lineRule="auto"/>
                </w:pPr>
              </w:pPrChange>
            </w:pPr>
            <w:ins w:id="22775" w:author="phuong vu" w:date="2018-11-21T22:09:00Z">
              <w:r w:rsidRPr="00BA3432">
                <w:rPr>
                  <w:lang w:val="en-US"/>
                  <w:rPrChange w:id="22776" w:author="phuong vu" w:date="2018-11-25T21:55:00Z">
                    <w:rPr>
                      <w:lang w:val="en-US"/>
                    </w:rPr>
                  </w:rPrChange>
                </w:rPr>
                <w:t>span</w:t>
              </w:r>
            </w:ins>
          </w:p>
        </w:tc>
        <w:tc>
          <w:tcPr>
            <w:tcW w:w="2970" w:type="dxa"/>
          </w:tcPr>
          <w:p w14:paraId="21986797" w14:textId="6ECAD7AE" w:rsidR="00565D22" w:rsidRPr="00BA3432" w:rsidRDefault="00565D22">
            <w:pPr>
              <w:spacing w:line="276" w:lineRule="auto"/>
              <w:rPr>
                <w:ins w:id="22777" w:author="phuong vu" w:date="2018-11-21T22:14:00Z"/>
                <w:lang w:val="en-US"/>
                <w:rPrChange w:id="22778" w:author="phuong vu" w:date="2018-11-25T21:55:00Z">
                  <w:rPr>
                    <w:ins w:id="22779" w:author="phuong vu" w:date="2018-11-21T22:14:00Z"/>
                    <w:lang w:val="en-US"/>
                  </w:rPr>
                </w:rPrChange>
              </w:rPr>
              <w:pPrChange w:id="22780" w:author="phuong vu" w:date="2018-11-23T13:48:00Z">
                <w:pPr>
                  <w:spacing w:line="360" w:lineRule="auto"/>
                </w:pPr>
              </w:pPrChange>
            </w:pPr>
            <w:ins w:id="22781" w:author="phuong vu" w:date="2018-11-21T22:09:00Z">
              <w:r w:rsidRPr="00BA3432">
                <w:rPr>
                  <w:lang w:val="en-US"/>
                  <w:rPrChange w:id="22782" w:author="phuong vu" w:date="2018-11-25T21:55:00Z">
                    <w:rPr>
                      <w:lang w:val="en-US"/>
                    </w:rPr>
                  </w:rPrChange>
                </w:rPr>
                <w:t xml:space="preserve">Hiển thị thông tin </w:t>
              </w:r>
            </w:ins>
            <w:ins w:id="22783" w:author="phuong vu" w:date="2018-11-21T22:14:00Z">
              <w:r w:rsidR="00323EED" w:rsidRPr="00BA3432">
                <w:rPr>
                  <w:lang w:val="en-US"/>
                  <w:rPrChange w:id="22784" w:author="phuong vu" w:date="2018-11-25T21:55:00Z">
                    <w:rPr>
                      <w:lang w:val="en-US"/>
                    </w:rPr>
                  </w:rPrChange>
                </w:rPr>
                <w:t>biên nhận</w:t>
              </w:r>
            </w:ins>
            <w:ins w:id="22785" w:author="phuong vu" w:date="2018-11-21T22:15:00Z">
              <w:r w:rsidR="00323EED" w:rsidRPr="00BA3432">
                <w:rPr>
                  <w:lang w:val="en-US"/>
                  <w:rPrChange w:id="22786" w:author="phuong vu" w:date="2018-11-25T21:55:00Z">
                    <w:rPr>
                      <w:lang w:val="en-US"/>
                    </w:rPr>
                  </w:rPrChange>
                </w:rPr>
                <w:t>:</w:t>
              </w:r>
            </w:ins>
          </w:p>
          <w:p w14:paraId="419C7748" w14:textId="77777777" w:rsidR="00323EED" w:rsidRPr="00BA3432" w:rsidRDefault="00323EED">
            <w:pPr>
              <w:spacing w:line="276" w:lineRule="auto"/>
              <w:rPr>
                <w:ins w:id="22787" w:author="phuong vu" w:date="2018-11-21T22:15:00Z"/>
                <w:lang w:val="en-US"/>
                <w:rPrChange w:id="22788" w:author="phuong vu" w:date="2018-11-25T21:55:00Z">
                  <w:rPr>
                    <w:ins w:id="22789" w:author="phuong vu" w:date="2018-11-21T22:15:00Z"/>
                    <w:lang w:val="en-US"/>
                  </w:rPr>
                </w:rPrChange>
              </w:rPr>
              <w:pPrChange w:id="22790" w:author="phuong vu" w:date="2018-11-23T13:48:00Z">
                <w:pPr>
                  <w:spacing w:line="360" w:lineRule="auto"/>
                </w:pPr>
              </w:pPrChange>
            </w:pPr>
            <w:ins w:id="22791" w:author="phuong vu" w:date="2018-11-21T22:15:00Z">
              <w:r w:rsidRPr="00BA3432">
                <w:rPr>
                  <w:lang w:val="en-US"/>
                  <w:rPrChange w:id="22792" w:author="phuong vu" w:date="2018-11-25T21:55:00Z">
                    <w:rPr>
                      <w:lang w:val="en-US"/>
                    </w:rPr>
                  </w:rPrChange>
                </w:rPr>
                <w:t>- Họ tên, email, số điện thoại khách hàng.</w:t>
              </w:r>
            </w:ins>
          </w:p>
          <w:p w14:paraId="5BF3A5D9" w14:textId="77777777" w:rsidR="00323EED" w:rsidRPr="00BA3432" w:rsidRDefault="00323EED">
            <w:pPr>
              <w:spacing w:line="276" w:lineRule="auto"/>
              <w:rPr>
                <w:ins w:id="22793" w:author="phuong vu" w:date="2018-11-21T22:15:00Z"/>
                <w:lang w:val="en-US"/>
                <w:rPrChange w:id="22794" w:author="phuong vu" w:date="2018-11-25T21:55:00Z">
                  <w:rPr>
                    <w:ins w:id="22795" w:author="phuong vu" w:date="2018-11-21T22:15:00Z"/>
                    <w:lang w:val="en-US"/>
                  </w:rPr>
                </w:rPrChange>
              </w:rPr>
              <w:pPrChange w:id="22796" w:author="phuong vu" w:date="2018-11-23T13:48:00Z">
                <w:pPr>
                  <w:spacing w:line="360" w:lineRule="auto"/>
                </w:pPr>
              </w:pPrChange>
            </w:pPr>
            <w:ins w:id="22797" w:author="phuong vu" w:date="2018-11-21T22:15:00Z">
              <w:r w:rsidRPr="00BA3432">
                <w:rPr>
                  <w:lang w:val="en-US"/>
                  <w:rPrChange w:id="22798" w:author="phuong vu" w:date="2018-11-25T21:55:00Z">
                    <w:rPr>
                      <w:lang w:val="en-US"/>
                    </w:rPr>
                  </w:rPrChange>
                </w:rPr>
                <w:lastRenderedPageBreak/>
                <w:t>- Tên chi nhánh, địa chỉ chi nhánh.</w:t>
              </w:r>
            </w:ins>
          </w:p>
          <w:p w14:paraId="65ACA166" w14:textId="77777777" w:rsidR="00323EED" w:rsidRPr="00BA3432" w:rsidRDefault="00323EED">
            <w:pPr>
              <w:spacing w:line="276" w:lineRule="auto"/>
              <w:rPr>
                <w:ins w:id="22799" w:author="phuong vu" w:date="2018-11-21T22:16:00Z"/>
                <w:lang w:val="en-US"/>
                <w:rPrChange w:id="22800" w:author="phuong vu" w:date="2018-11-25T21:55:00Z">
                  <w:rPr>
                    <w:ins w:id="22801" w:author="phuong vu" w:date="2018-11-21T22:16:00Z"/>
                    <w:lang w:val="en-US"/>
                  </w:rPr>
                </w:rPrChange>
              </w:rPr>
              <w:pPrChange w:id="22802" w:author="phuong vu" w:date="2018-11-23T13:48:00Z">
                <w:pPr>
                  <w:spacing w:line="360" w:lineRule="auto"/>
                </w:pPr>
              </w:pPrChange>
            </w:pPr>
            <w:ins w:id="22803" w:author="phuong vu" w:date="2018-11-21T22:15:00Z">
              <w:r w:rsidRPr="00BA3432">
                <w:rPr>
                  <w:lang w:val="en-US"/>
                  <w:rPrChange w:id="22804" w:author="phuong vu" w:date="2018-11-25T21:55:00Z">
                    <w:rPr>
                      <w:lang w:val="en-US"/>
                    </w:rPr>
                  </w:rPrChange>
                </w:rPr>
                <w:t>- Thời gian lấy và trả đồ bao gồm cả ngày và gi</w:t>
              </w:r>
            </w:ins>
            <w:ins w:id="22805" w:author="phuong vu" w:date="2018-11-21T22:16:00Z">
              <w:r w:rsidRPr="00BA3432">
                <w:rPr>
                  <w:lang w:val="en-US"/>
                  <w:rPrChange w:id="22806" w:author="phuong vu" w:date="2018-11-25T21:55:00Z">
                    <w:rPr>
                      <w:lang w:val="en-US"/>
                    </w:rPr>
                  </w:rPrChange>
                </w:rPr>
                <w:t>ờ.</w:t>
              </w:r>
            </w:ins>
          </w:p>
          <w:p w14:paraId="5F271160" w14:textId="77777777" w:rsidR="00323EED" w:rsidRPr="00BA3432" w:rsidRDefault="00323EED">
            <w:pPr>
              <w:spacing w:line="276" w:lineRule="auto"/>
              <w:rPr>
                <w:ins w:id="22807" w:author="phuong vu" w:date="2018-11-21T22:16:00Z"/>
                <w:lang w:val="en-US"/>
                <w:rPrChange w:id="22808" w:author="phuong vu" w:date="2018-11-25T21:55:00Z">
                  <w:rPr>
                    <w:ins w:id="22809" w:author="phuong vu" w:date="2018-11-21T22:16:00Z"/>
                    <w:lang w:val="en-US"/>
                  </w:rPr>
                </w:rPrChange>
              </w:rPr>
              <w:pPrChange w:id="22810" w:author="phuong vu" w:date="2018-11-23T13:48:00Z">
                <w:pPr>
                  <w:spacing w:line="360" w:lineRule="auto"/>
                </w:pPr>
              </w:pPrChange>
            </w:pPr>
            <w:ins w:id="22811" w:author="phuong vu" w:date="2018-11-21T22:16:00Z">
              <w:r w:rsidRPr="00BA3432">
                <w:rPr>
                  <w:lang w:val="en-US"/>
                  <w:rPrChange w:id="22812" w:author="phuong vu" w:date="2018-11-25T21:55:00Z">
                    <w:rPr>
                      <w:lang w:val="en-US"/>
                    </w:rPr>
                  </w:rPrChange>
                </w:rPr>
                <w:t>- Địa chỉ lấy và trả đồ.</w:t>
              </w:r>
            </w:ins>
          </w:p>
          <w:p w14:paraId="70A75256" w14:textId="3B38717B" w:rsidR="00323EED" w:rsidRPr="00BA3432" w:rsidRDefault="00323EED">
            <w:pPr>
              <w:spacing w:line="276" w:lineRule="auto"/>
              <w:rPr>
                <w:ins w:id="22813" w:author="phuong vu" w:date="2018-11-21T22:09:00Z"/>
                <w:lang w:val="en-US"/>
                <w:rPrChange w:id="22814" w:author="phuong vu" w:date="2018-11-25T21:55:00Z">
                  <w:rPr>
                    <w:ins w:id="22815" w:author="phuong vu" w:date="2018-11-21T22:09:00Z"/>
                    <w:lang w:val="en-US"/>
                  </w:rPr>
                </w:rPrChange>
              </w:rPr>
              <w:pPrChange w:id="22816" w:author="phuong vu" w:date="2018-11-23T13:48:00Z">
                <w:pPr>
                  <w:spacing w:line="360" w:lineRule="auto"/>
                </w:pPr>
              </w:pPrChange>
            </w:pPr>
            <w:ins w:id="22817" w:author="phuong vu" w:date="2018-11-21T22:16:00Z">
              <w:r w:rsidRPr="00BA3432">
                <w:rPr>
                  <w:lang w:val="en-US"/>
                  <w:rPrChange w:id="22818" w:author="phuong vu" w:date="2018-11-25T21:55:00Z">
                    <w:rPr>
                      <w:lang w:val="en-US"/>
                    </w:rPr>
                  </w:rPrChange>
                </w:rPr>
                <w:t>- Ho tên nhân viên lấy và trả đồ.</w:t>
              </w:r>
            </w:ins>
          </w:p>
        </w:tc>
        <w:tc>
          <w:tcPr>
            <w:tcW w:w="1266" w:type="dxa"/>
          </w:tcPr>
          <w:p w14:paraId="5E0E9CBC" w14:textId="77777777" w:rsidR="00565D22" w:rsidRPr="00BA3432" w:rsidRDefault="00565D22">
            <w:pPr>
              <w:spacing w:line="276" w:lineRule="auto"/>
              <w:rPr>
                <w:ins w:id="22819" w:author="phuong vu" w:date="2018-11-21T22:09:00Z"/>
                <w:lang w:val="en-US"/>
                <w:rPrChange w:id="22820" w:author="phuong vu" w:date="2018-11-25T21:55:00Z">
                  <w:rPr>
                    <w:ins w:id="22821" w:author="phuong vu" w:date="2018-11-21T22:09:00Z"/>
                    <w:lang w:val="en-US"/>
                  </w:rPr>
                </w:rPrChange>
              </w:rPr>
              <w:pPrChange w:id="22822" w:author="phuong vu" w:date="2018-11-23T13:48:00Z">
                <w:pPr>
                  <w:spacing w:line="360" w:lineRule="auto"/>
                </w:pPr>
              </w:pPrChange>
            </w:pPr>
          </w:p>
        </w:tc>
        <w:tc>
          <w:tcPr>
            <w:tcW w:w="1756" w:type="dxa"/>
          </w:tcPr>
          <w:p w14:paraId="719FBCEC" w14:textId="5A2EA465" w:rsidR="00565D22" w:rsidRPr="00BA3432" w:rsidRDefault="00323EED">
            <w:pPr>
              <w:spacing w:line="276" w:lineRule="auto"/>
              <w:rPr>
                <w:ins w:id="22823" w:author="phuong vu" w:date="2018-11-21T22:09:00Z"/>
                <w:lang w:val="en-US"/>
                <w:rPrChange w:id="22824" w:author="phuong vu" w:date="2018-11-25T21:55:00Z">
                  <w:rPr>
                    <w:ins w:id="22825" w:author="phuong vu" w:date="2018-11-21T22:09:00Z"/>
                    <w:lang w:val="en-US"/>
                  </w:rPr>
                </w:rPrChange>
              </w:rPr>
              <w:pPrChange w:id="22826" w:author="phuong vu" w:date="2018-11-23T13:48:00Z">
                <w:pPr>
                  <w:spacing w:line="360" w:lineRule="auto"/>
                </w:pPr>
              </w:pPrChange>
            </w:pPr>
            <w:ins w:id="22827" w:author="phuong vu" w:date="2018-11-21T22:16:00Z">
              <w:r w:rsidRPr="00BA3432">
                <w:rPr>
                  <w:lang w:val="en-US"/>
                  <w:rPrChange w:id="22828" w:author="phuong vu" w:date="2018-11-25T21:55:00Z">
                    <w:rPr>
                      <w:lang w:val="en-US"/>
                    </w:rPr>
                  </w:rPrChange>
                </w:rPr>
                <w:t>-</w:t>
              </w:r>
            </w:ins>
            <w:ins w:id="22829" w:author="phuong vu" w:date="2018-11-21T22:17:00Z">
              <w:r w:rsidRPr="00BA3432">
                <w:rPr>
                  <w:lang w:val="en-US"/>
                  <w:rPrChange w:id="22830" w:author="phuong vu" w:date="2018-11-25T21:55:00Z">
                    <w:rPr>
                      <w:lang w:val="en-US"/>
                    </w:rPr>
                  </w:rPrChange>
                </w:rPr>
                <w:t xml:space="preserve"> Nếu chưa được cập nhật thời gian lấy và trả đồ. Thông tin sẽ </w:t>
              </w:r>
              <w:r w:rsidRPr="00BA3432">
                <w:rPr>
                  <w:lang w:val="en-US"/>
                  <w:rPrChange w:id="22831" w:author="phuong vu" w:date="2018-11-25T21:55:00Z">
                    <w:rPr>
                      <w:lang w:val="en-US"/>
                    </w:rPr>
                  </w:rPrChange>
                </w:rPr>
                <w:lastRenderedPageBreak/>
                <w:t>lấy từ bên đơn hàng.</w:t>
              </w:r>
            </w:ins>
          </w:p>
        </w:tc>
      </w:tr>
      <w:tr w:rsidR="00565D22" w:rsidRPr="00BA3432" w14:paraId="6D396ED9" w14:textId="77777777" w:rsidTr="00565D22">
        <w:trPr>
          <w:ins w:id="22832" w:author="phuong vu" w:date="2018-11-21T22:09:00Z"/>
        </w:trPr>
        <w:tc>
          <w:tcPr>
            <w:tcW w:w="805" w:type="dxa"/>
          </w:tcPr>
          <w:p w14:paraId="1173D1C3" w14:textId="77777777" w:rsidR="00565D22" w:rsidRPr="00BA3432" w:rsidRDefault="00565D22">
            <w:pPr>
              <w:spacing w:line="276" w:lineRule="auto"/>
              <w:jc w:val="center"/>
              <w:rPr>
                <w:ins w:id="22833" w:author="phuong vu" w:date="2018-11-21T22:09:00Z"/>
                <w:lang w:val="en-US"/>
                <w:rPrChange w:id="22834" w:author="phuong vu" w:date="2018-11-25T21:55:00Z">
                  <w:rPr>
                    <w:ins w:id="22835" w:author="phuong vu" w:date="2018-11-21T22:09:00Z"/>
                    <w:lang w:val="en-US"/>
                  </w:rPr>
                </w:rPrChange>
              </w:rPr>
              <w:pPrChange w:id="22836" w:author="phuong vu" w:date="2018-11-23T13:48:00Z">
                <w:pPr>
                  <w:spacing w:line="360" w:lineRule="auto"/>
                  <w:jc w:val="center"/>
                </w:pPr>
              </w:pPrChange>
            </w:pPr>
            <w:ins w:id="22837" w:author="phuong vu" w:date="2018-11-21T22:09:00Z">
              <w:r w:rsidRPr="00BA3432">
                <w:rPr>
                  <w:lang w:val="en-US"/>
                  <w:rPrChange w:id="22838" w:author="phuong vu" w:date="2018-11-25T21:55:00Z">
                    <w:rPr>
                      <w:lang w:val="en-US"/>
                    </w:rPr>
                  </w:rPrChange>
                </w:rPr>
                <w:lastRenderedPageBreak/>
                <w:t>4</w:t>
              </w:r>
            </w:ins>
          </w:p>
        </w:tc>
        <w:tc>
          <w:tcPr>
            <w:tcW w:w="1980" w:type="dxa"/>
          </w:tcPr>
          <w:p w14:paraId="2342EB3A" w14:textId="77777777" w:rsidR="00565D22" w:rsidRPr="00BA3432" w:rsidRDefault="00565D22">
            <w:pPr>
              <w:spacing w:line="276" w:lineRule="auto"/>
              <w:rPr>
                <w:ins w:id="22839" w:author="phuong vu" w:date="2018-11-21T22:09:00Z"/>
                <w:lang w:val="en-US"/>
                <w:rPrChange w:id="22840" w:author="phuong vu" w:date="2018-11-25T21:55:00Z">
                  <w:rPr>
                    <w:ins w:id="22841" w:author="phuong vu" w:date="2018-11-21T22:09:00Z"/>
                    <w:lang w:val="en-US"/>
                  </w:rPr>
                </w:rPrChange>
              </w:rPr>
              <w:pPrChange w:id="22842" w:author="phuong vu" w:date="2018-11-23T13:48:00Z">
                <w:pPr>
                  <w:spacing w:line="360" w:lineRule="auto"/>
                </w:pPr>
              </w:pPrChange>
            </w:pPr>
            <w:ins w:id="22843" w:author="phuong vu" w:date="2018-11-21T22:09:00Z">
              <w:r w:rsidRPr="00BA3432">
                <w:rPr>
                  <w:lang w:val="en-US"/>
                  <w:rPrChange w:id="22844" w:author="phuong vu" w:date="2018-11-25T21:55:00Z">
                    <w:rPr>
                      <w:lang w:val="en-US"/>
                    </w:rPr>
                  </w:rPrChange>
                </w:rPr>
                <w:t>table</w:t>
              </w:r>
            </w:ins>
          </w:p>
        </w:tc>
        <w:tc>
          <w:tcPr>
            <w:tcW w:w="2970" w:type="dxa"/>
          </w:tcPr>
          <w:p w14:paraId="5946CB30" w14:textId="67724317" w:rsidR="00565D22" w:rsidRPr="00BA3432" w:rsidRDefault="00565D22">
            <w:pPr>
              <w:spacing w:line="276" w:lineRule="auto"/>
              <w:rPr>
                <w:ins w:id="22845" w:author="phuong vu" w:date="2018-11-21T22:09:00Z"/>
                <w:lang w:val="en-US"/>
                <w:rPrChange w:id="22846" w:author="phuong vu" w:date="2018-11-25T21:55:00Z">
                  <w:rPr>
                    <w:ins w:id="22847" w:author="phuong vu" w:date="2018-11-21T22:09:00Z"/>
                    <w:lang w:val="en-US"/>
                  </w:rPr>
                </w:rPrChange>
              </w:rPr>
              <w:pPrChange w:id="22848" w:author="phuong vu" w:date="2018-11-23T13:48:00Z">
                <w:pPr>
                  <w:spacing w:line="360" w:lineRule="auto"/>
                </w:pPr>
              </w:pPrChange>
            </w:pPr>
            <w:ins w:id="22849" w:author="phuong vu" w:date="2018-11-21T22:09:00Z">
              <w:r w:rsidRPr="00BA3432">
                <w:rPr>
                  <w:lang w:val="en-US"/>
                  <w:rPrChange w:id="22850" w:author="phuong vu" w:date="2018-11-25T21:55:00Z">
                    <w:rPr>
                      <w:lang w:val="en-US"/>
                    </w:rPr>
                  </w:rPrChange>
                </w:rPr>
                <w:t xml:space="preserve">Hiển thị chi tiết đơn hàng (số thứ tự, loại dịch vụ, quần áo, số lượng, đơn vị tính, </w:t>
              </w:r>
            </w:ins>
            <w:ins w:id="22851" w:author="phuong vu" w:date="2018-11-21T22:18:00Z">
              <w:r w:rsidR="00323EED" w:rsidRPr="00BA3432">
                <w:rPr>
                  <w:lang w:val="en-US"/>
                  <w:rPrChange w:id="22852" w:author="phuong vu" w:date="2018-11-25T21:55:00Z">
                    <w:rPr>
                      <w:lang w:val="en-US"/>
                    </w:rPr>
                  </w:rPrChange>
                </w:rPr>
                <w:t>tổng tạm</w:t>
              </w:r>
            </w:ins>
            <w:ins w:id="22853" w:author="phuong vu" w:date="2018-11-21T22:09:00Z">
              <w:r w:rsidRPr="00BA3432">
                <w:rPr>
                  <w:lang w:val="en-US"/>
                  <w:rPrChange w:id="22854" w:author="phuong vu" w:date="2018-11-25T21:55:00Z">
                    <w:rPr>
                      <w:lang w:val="en-US"/>
                    </w:rPr>
                  </w:rPrChange>
                </w:rPr>
                <w:t>, số lượng</w:t>
              </w:r>
            </w:ins>
            <w:ins w:id="22855" w:author="phuong vu" w:date="2018-11-21T22:18:00Z">
              <w:r w:rsidR="00323EED" w:rsidRPr="00BA3432">
                <w:rPr>
                  <w:lang w:val="en-US"/>
                  <w:rPrChange w:id="22856" w:author="phuong vu" w:date="2018-11-25T21:55:00Z">
                    <w:rPr>
                      <w:lang w:val="en-US"/>
                    </w:rPr>
                  </w:rPrChange>
                </w:rPr>
                <w:t xml:space="preserve"> đã nhận, số lượng đã trả</w:t>
              </w:r>
            </w:ins>
            <w:ins w:id="22857" w:author="phuong vu" w:date="2018-11-21T22:09:00Z">
              <w:r w:rsidRPr="00BA3432">
                <w:rPr>
                  <w:lang w:val="en-US"/>
                  <w:rPrChange w:id="22858" w:author="phuong vu" w:date="2018-11-25T21:55:00Z">
                    <w:rPr>
                      <w:lang w:val="en-US"/>
                    </w:rPr>
                  </w:rPrChange>
                </w:rPr>
                <w:t>, chi tiết thêm).</w:t>
              </w:r>
            </w:ins>
          </w:p>
          <w:p w14:paraId="0BEDD658" w14:textId="77777777" w:rsidR="00565D22" w:rsidRPr="00BA3432" w:rsidRDefault="00565D22">
            <w:pPr>
              <w:spacing w:line="276" w:lineRule="auto"/>
              <w:rPr>
                <w:ins w:id="22859" w:author="phuong vu" w:date="2018-11-21T22:09:00Z"/>
                <w:lang w:val="en-US"/>
                <w:rPrChange w:id="22860" w:author="phuong vu" w:date="2018-11-25T21:55:00Z">
                  <w:rPr>
                    <w:ins w:id="22861" w:author="phuong vu" w:date="2018-11-21T22:09:00Z"/>
                    <w:lang w:val="en-US"/>
                  </w:rPr>
                </w:rPrChange>
              </w:rPr>
              <w:pPrChange w:id="22862" w:author="phuong vu" w:date="2018-11-23T13:48:00Z">
                <w:pPr>
                  <w:spacing w:line="360" w:lineRule="auto"/>
                </w:pPr>
              </w:pPrChange>
            </w:pPr>
            <w:ins w:id="22863" w:author="phuong vu" w:date="2018-11-21T22:09:00Z">
              <w:r w:rsidRPr="00BA3432">
                <w:rPr>
                  <w:lang w:val="en-US"/>
                  <w:rPrChange w:id="22864" w:author="phuong vu" w:date="2018-11-25T21:55:00Z">
                    <w:rPr>
                      <w:lang w:val="en-US"/>
                    </w:rPr>
                  </w:rPrChange>
                </w:rPr>
                <w:t>Chi tiết thêm bao gồm:</w:t>
              </w:r>
            </w:ins>
          </w:p>
          <w:p w14:paraId="3E44A2A5" w14:textId="77777777" w:rsidR="00565D22" w:rsidRPr="00BA3432" w:rsidRDefault="00565D22">
            <w:pPr>
              <w:pStyle w:val="ListParagraph"/>
              <w:numPr>
                <w:ilvl w:val="0"/>
                <w:numId w:val="31"/>
              </w:numPr>
              <w:spacing w:line="276" w:lineRule="auto"/>
              <w:rPr>
                <w:ins w:id="22865" w:author="phuong vu" w:date="2018-11-21T22:09:00Z"/>
                <w:lang w:val="en-US"/>
                <w:rPrChange w:id="22866" w:author="phuong vu" w:date="2018-11-25T21:55:00Z">
                  <w:rPr>
                    <w:ins w:id="22867" w:author="phuong vu" w:date="2018-11-21T22:09:00Z"/>
                    <w:lang w:val="en-US"/>
                  </w:rPr>
                </w:rPrChange>
              </w:rPr>
              <w:pPrChange w:id="22868" w:author="phuong vu" w:date="2018-11-23T13:48:00Z">
                <w:pPr>
                  <w:pStyle w:val="ListParagraph"/>
                  <w:numPr>
                    <w:numId w:val="31"/>
                  </w:numPr>
                  <w:spacing w:line="360" w:lineRule="auto"/>
                  <w:ind w:hanging="360"/>
                </w:pPr>
              </w:pPrChange>
            </w:pPr>
            <w:ins w:id="22869" w:author="phuong vu" w:date="2018-11-21T22:09:00Z">
              <w:r w:rsidRPr="00BA3432">
                <w:rPr>
                  <w:lang w:val="en-US"/>
                  <w:rPrChange w:id="22870" w:author="phuong vu" w:date="2018-11-25T21:55:00Z">
                    <w:rPr>
                      <w:lang w:val="en-US"/>
                    </w:rPr>
                  </w:rPrChange>
                </w:rPr>
                <w:t>Chất liệu</w:t>
              </w:r>
            </w:ins>
          </w:p>
          <w:p w14:paraId="6A206204" w14:textId="77777777" w:rsidR="00565D22" w:rsidRPr="00BA3432" w:rsidRDefault="00565D22">
            <w:pPr>
              <w:pStyle w:val="ListParagraph"/>
              <w:numPr>
                <w:ilvl w:val="0"/>
                <w:numId w:val="31"/>
              </w:numPr>
              <w:spacing w:line="276" w:lineRule="auto"/>
              <w:rPr>
                <w:ins w:id="22871" w:author="phuong vu" w:date="2018-11-21T22:09:00Z"/>
                <w:lang w:val="en-US"/>
                <w:rPrChange w:id="22872" w:author="phuong vu" w:date="2018-11-25T21:55:00Z">
                  <w:rPr>
                    <w:ins w:id="22873" w:author="phuong vu" w:date="2018-11-21T22:09:00Z"/>
                    <w:lang w:val="en-US"/>
                  </w:rPr>
                </w:rPrChange>
              </w:rPr>
              <w:pPrChange w:id="22874" w:author="phuong vu" w:date="2018-11-23T13:48:00Z">
                <w:pPr>
                  <w:pStyle w:val="ListParagraph"/>
                  <w:numPr>
                    <w:numId w:val="31"/>
                  </w:numPr>
                  <w:spacing w:line="360" w:lineRule="auto"/>
                  <w:ind w:hanging="360"/>
                </w:pPr>
              </w:pPrChange>
            </w:pPr>
            <w:ins w:id="22875" w:author="phuong vu" w:date="2018-11-21T22:09:00Z">
              <w:r w:rsidRPr="00BA3432">
                <w:rPr>
                  <w:lang w:val="en-US"/>
                  <w:rPrChange w:id="22876" w:author="phuong vu" w:date="2018-11-25T21:55:00Z">
                    <w:rPr>
                      <w:lang w:val="en-US"/>
                    </w:rPr>
                  </w:rPrChange>
                </w:rPr>
                <w:t>Màu sắc</w:t>
              </w:r>
            </w:ins>
          </w:p>
          <w:p w14:paraId="775D17A1" w14:textId="77777777" w:rsidR="00565D22" w:rsidRPr="00BA3432" w:rsidRDefault="00565D22">
            <w:pPr>
              <w:pStyle w:val="ListParagraph"/>
              <w:numPr>
                <w:ilvl w:val="0"/>
                <w:numId w:val="31"/>
              </w:numPr>
              <w:spacing w:line="276" w:lineRule="auto"/>
              <w:rPr>
                <w:ins w:id="22877" w:author="phuong vu" w:date="2018-11-21T22:09:00Z"/>
                <w:lang w:val="en-US"/>
                <w:rPrChange w:id="22878" w:author="phuong vu" w:date="2018-11-25T21:55:00Z">
                  <w:rPr>
                    <w:ins w:id="22879" w:author="phuong vu" w:date="2018-11-21T22:09:00Z"/>
                    <w:lang w:val="en-US"/>
                  </w:rPr>
                </w:rPrChange>
              </w:rPr>
              <w:pPrChange w:id="22880" w:author="phuong vu" w:date="2018-11-23T13:48:00Z">
                <w:pPr>
                  <w:pStyle w:val="ListParagraph"/>
                  <w:numPr>
                    <w:numId w:val="31"/>
                  </w:numPr>
                  <w:spacing w:line="360" w:lineRule="auto"/>
                  <w:ind w:hanging="360"/>
                </w:pPr>
              </w:pPrChange>
            </w:pPr>
            <w:ins w:id="22881" w:author="phuong vu" w:date="2018-11-21T22:09:00Z">
              <w:r w:rsidRPr="00BA3432">
                <w:rPr>
                  <w:lang w:val="en-US"/>
                  <w:rPrChange w:id="22882" w:author="phuong vu" w:date="2018-11-25T21:55:00Z">
                    <w:rPr>
                      <w:lang w:val="en-US"/>
                    </w:rPr>
                  </w:rPrChange>
                </w:rPr>
                <w:t>Nhãn hiệu</w:t>
              </w:r>
            </w:ins>
          </w:p>
          <w:p w14:paraId="49607612" w14:textId="77777777" w:rsidR="00565D22" w:rsidRPr="00BA3432" w:rsidRDefault="00565D22">
            <w:pPr>
              <w:pStyle w:val="ListParagraph"/>
              <w:numPr>
                <w:ilvl w:val="0"/>
                <w:numId w:val="31"/>
              </w:numPr>
              <w:spacing w:line="276" w:lineRule="auto"/>
              <w:rPr>
                <w:ins w:id="22883" w:author="phuong vu" w:date="2018-11-21T22:09:00Z"/>
                <w:lang w:val="en-US"/>
                <w:rPrChange w:id="22884" w:author="phuong vu" w:date="2018-11-25T21:55:00Z">
                  <w:rPr>
                    <w:ins w:id="22885" w:author="phuong vu" w:date="2018-11-21T22:09:00Z"/>
                    <w:lang w:val="en-US"/>
                  </w:rPr>
                </w:rPrChange>
              </w:rPr>
              <w:pPrChange w:id="22886" w:author="phuong vu" w:date="2018-11-23T13:48:00Z">
                <w:pPr>
                  <w:pStyle w:val="ListParagraph"/>
                  <w:numPr>
                    <w:numId w:val="31"/>
                  </w:numPr>
                  <w:spacing w:line="360" w:lineRule="auto"/>
                  <w:ind w:hanging="360"/>
                </w:pPr>
              </w:pPrChange>
            </w:pPr>
            <w:ins w:id="22887" w:author="phuong vu" w:date="2018-11-21T22:09:00Z">
              <w:r w:rsidRPr="00BA3432">
                <w:rPr>
                  <w:lang w:val="en-US"/>
                  <w:rPrChange w:id="22888" w:author="phuong vu" w:date="2018-11-25T21:55:00Z">
                    <w:rPr>
                      <w:lang w:val="en-US"/>
                    </w:rPr>
                  </w:rPrChange>
                </w:rPr>
                <w:t>Ghi chú</w:t>
              </w:r>
            </w:ins>
          </w:p>
        </w:tc>
        <w:tc>
          <w:tcPr>
            <w:tcW w:w="1266" w:type="dxa"/>
          </w:tcPr>
          <w:p w14:paraId="149E70AD" w14:textId="77777777" w:rsidR="00565D22" w:rsidRPr="00BA3432" w:rsidRDefault="00565D22">
            <w:pPr>
              <w:spacing w:line="276" w:lineRule="auto"/>
              <w:jc w:val="left"/>
              <w:rPr>
                <w:ins w:id="22889" w:author="phuong vu" w:date="2018-11-21T22:09:00Z"/>
                <w:lang w:val="en-US"/>
                <w:rPrChange w:id="22890" w:author="phuong vu" w:date="2018-11-25T21:55:00Z">
                  <w:rPr>
                    <w:ins w:id="22891" w:author="phuong vu" w:date="2018-11-21T22:09:00Z"/>
                    <w:lang w:val="en-US"/>
                  </w:rPr>
                </w:rPrChange>
              </w:rPr>
              <w:pPrChange w:id="22892" w:author="phuong vu" w:date="2018-11-23T13:48:00Z">
                <w:pPr>
                  <w:spacing w:line="360" w:lineRule="auto"/>
                  <w:jc w:val="left"/>
                </w:pPr>
              </w:pPrChange>
            </w:pPr>
            <w:ins w:id="22893" w:author="phuong vu" w:date="2018-11-21T22:09:00Z">
              <w:r w:rsidRPr="00BA3432">
                <w:rPr>
                  <w:lang w:val="en-US"/>
                  <w:rPrChange w:id="22894" w:author="phuong vu" w:date="2018-11-25T21:55:00Z">
                    <w:rPr>
                      <w:lang w:val="en-US"/>
                    </w:rPr>
                  </w:rPrChange>
                </w:rPr>
                <w:t>Không có dữ liệu nếu rỗng</w:t>
              </w:r>
            </w:ins>
          </w:p>
        </w:tc>
        <w:tc>
          <w:tcPr>
            <w:tcW w:w="1756" w:type="dxa"/>
          </w:tcPr>
          <w:p w14:paraId="1D55520D" w14:textId="30C365B0" w:rsidR="00565D22" w:rsidRPr="00BA3432" w:rsidRDefault="00323EED">
            <w:pPr>
              <w:spacing w:line="276" w:lineRule="auto"/>
              <w:rPr>
                <w:ins w:id="22895" w:author="phuong vu" w:date="2018-11-21T22:09:00Z"/>
                <w:lang w:val="en-US"/>
                <w:rPrChange w:id="22896" w:author="phuong vu" w:date="2018-11-25T21:55:00Z">
                  <w:rPr>
                    <w:ins w:id="22897" w:author="phuong vu" w:date="2018-11-21T22:09:00Z"/>
                    <w:lang w:val="en-US"/>
                  </w:rPr>
                </w:rPrChange>
              </w:rPr>
              <w:pPrChange w:id="22898" w:author="phuong vu" w:date="2018-11-23T13:48:00Z">
                <w:pPr>
                  <w:spacing w:line="360" w:lineRule="auto"/>
                </w:pPr>
              </w:pPrChange>
            </w:pPr>
            <w:ins w:id="22899" w:author="phuong vu" w:date="2018-11-21T22:19:00Z">
              <w:r w:rsidRPr="00BA3432">
                <w:rPr>
                  <w:lang w:val="en-US"/>
                  <w:rPrChange w:id="22900" w:author="phuong vu" w:date="2018-11-25T21:55:00Z">
                    <w:rPr>
                      <w:lang w:val="en-US"/>
                    </w:rPr>
                  </w:rPrChange>
                </w:rPr>
                <w:t>Tổng tạm sẽ là 0 nếu chưa cập nhật số lượng đã nhận.</w:t>
              </w:r>
            </w:ins>
          </w:p>
        </w:tc>
      </w:tr>
      <w:tr w:rsidR="00565D22" w:rsidRPr="00BA3432" w14:paraId="25319E1A" w14:textId="77777777" w:rsidTr="00565D22">
        <w:trPr>
          <w:ins w:id="22901" w:author="phuong vu" w:date="2018-11-21T22:09:00Z"/>
        </w:trPr>
        <w:tc>
          <w:tcPr>
            <w:tcW w:w="805" w:type="dxa"/>
          </w:tcPr>
          <w:p w14:paraId="4F5E6887" w14:textId="77777777" w:rsidR="00565D22" w:rsidRPr="00BA3432" w:rsidRDefault="00565D22">
            <w:pPr>
              <w:spacing w:line="276" w:lineRule="auto"/>
              <w:jc w:val="center"/>
              <w:rPr>
                <w:ins w:id="22902" w:author="phuong vu" w:date="2018-11-21T22:09:00Z"/>
                <w:lang w:val="en-US"/>
                <w:rPrChange w:id="22903" w:author="phuong vu" w:date="2018-11-25T21:55:00Z">
                  <w:rPr>
                    <w:ins w:id="22904" w:author="phuong vu" w:date="2018-11-21T22:09:00Z"/>
                    <w:lang w:val="en-US"/>
                  </w:rPr>
                </w:rPrChange>
              </w:rPr>
              <w:pPrChange w:id="22905" w:author="phuong vu" w:date="2018-11-23T13:48:00Z">
                <w:pPr>
                  <w:spacing w:line="360" w:lineRule="auto"/>
                  <w:jc w:val="center"/>
                </w:pPr>
              </w:pPrChange>
            </w:pPr>
            <w:ins w:id="22906" w:author="phuong vu" w:date="2018-11-21T22:09:00Z">
              <w:r w:rsidRPr="00BA3432">
                <w:rPr>
                  <w:lang w:val="en-US"/>
                  <w:rPrChange w:id="22907" w:author="phuong vu" w:date="2018-11-25T21:55:00Z">
                    <w:rPr>
                      <w:lang w:val="en-US"/>
                    </w:rPr>
                  </w:rPrChange>
                </w:rPr>
                <w:t>5</w:t>
              </w:r>
            </w:ins>
          </w:p>
        </w:tc>
        <w:tc>
          <w:tcPr>
            <w:tcW w:w="1980" w:type="dxa"/>
          </w:tcPr>
          <w:p w14:paraId="73DCD9E2" w14:textId="77777777" w:rsidR="00565D22" w:rsidRPr="00BA3432" w:rsidRDefault="00565D22">
            <w:pPr>
              <w:spacing w:line="276" w:lineRule="auto"/>
              <w:rPr>
                <w:ins w:id="22908" w:author="phuong vu" w:date="2018-11-21T22:09:00Z"/>
                <w:lang w:val="en-US"/>
                <w:rPrChange w:id="22909" w:author="phuong vu" w:date="2018-11-25T21:55:00Z">
                  <w:rPr>
                    <w:ins w:id="22910" w:author="phuong vu" w:date="2018-11-21T22:09:00Z"/>
                    <w:lang w:val="en-US"/>
                  </w:rPr>
                </w:rPrChange>
              </w:rPr>
              <w:pPrChange w:id="22911" w:author="phuong vu" w:date="2018-11-23T13:48:00Z">
                <w:pPr>
                  <w:spacing w:line="360" w:lineRule="auto"/>
                </w:pPr>
              </w:pPrChange>
            </w:pPr>
            <w:ins w:id="22912" w:author="phuong vu" w:date="2018-11-21T22:09:00Z">
              <w:r w:rsidRPr="00BA3432">
                <w:rPr>
                  <w:lang w:val="en-US"/>
                  <w:rPrChange w:id="22913" w:author="phuong vu" w:date="2018-11-25T21:55:00Z">
                    <w:rPr>
                      <w:lang w:val="en-US"/>
                    </w:rPr>
                  </w:rPrChange>
                </w:rPr>
                <w:t>button</w:t>
              </w:r>
            </w:ins>
          </w:p>
        </w:tc>
        <w:tc>
          <w:tcPr>
            <w:tcW w:w="2970" w:type="dxa"/>
          </w:tcPr>
          <w:p w14:paraId="7A9FA0F1" w14:textId="07C03759" w:rsidR="00565D22" w:rsidRPr="00BA3432" w:rsidRDefault="00323EED">
            <w:pPr>
              <w:spacing w:line="276" w:lineRule="auto"/>
              <w:rPr>
                <w:ins w:id="22914" w:author="phuong vu" w:date="2018-11-21T22:09:00Z"/>
                <w:lang w:val="en-US"/>
                <w:rPrChange w:id="22915" w:author="phuong vu" w:date="2018-11-25T21:55:00Z">
                  <w:rPr>
                    <w:ins w:id="22916" w:author="phuong vu" w:date="2018-11-21T22:09:00Z"/>
                    <w:lang w:val="en-US"/>
                  </w:rPr>
                </w:rPrChange>
              </w:rPr>
              <w:pPrChange w:id="22917" w:author="phuong vu" w:date="2018-11-23T13:48:00Z">
                <w:pPr>
                  <w:spacing w:line="360" w:lineRule="auto"/>
                </w:pPr>
              </w:pPrChange>
            </w:pPr>
            <w:ins w:id="22918" w:author="phuong vu" w:date="2018-11-21T22:20:00Z">
              <w:r w:rsidRPr="00BA3432">
                <w:rPr>
                  <w:lang w:val="en-US"/>
                  <w:rPrChange w:id="22919" w:author="phuong vu" w:date="2018-11-25T21:55:00Z">
                    <w:rPr>
                      <w:lang w:val="en-US"/>
                    </w:rPr>
                  </w:rPrChange>
                </w:rPr>
                <w:t>Cập nhật biên nhận</w:t>
              </w:r>
            </w:ins>
          </w:p>
        </w:tc>
        <w:tc>
          <w:tcPr>
            <w:tcW w:w="1266" w:type="dxa"/>
          </w:tcPr>
          <w:p w14:paraId="58EE48D7" w14:textId="7503AD81" w:rsidR="00565D22" w:rsidRPr="00BA3432" w:rsidRDefault="00565D22">
            <w:pPr>
              <w:spacing w:line="276" w:lineRule="auto"/>
              <w:jc w:val="left"/>
              <w:rPr>
                <w:ins w:id="22920" w:author="phuong vu" w:date="2018-11-21T22:09:00Z"/>
                <w:lang w:val="en-US"/>
                <w:rPrChange w:id="22921" w:author="phuong vu" w:date="2018-11-25T21:55:00Z">
                  <w:rPr>
                    <w:ins w:id="22922" w:author="phuong vu" w:date="2018-11-21T22:09:00Z"/>
                    <w:lang w:val="en-US"/>
                  </w:rPr>
                </w:rPrChange>
              </w:rPr>
              <w:pPrChange w:id="22923" w:author="phuong vu" w:date="2018-11-23T13:48:00Z">
                <w:pPr>
                  <w:spacing w:line="360" w:lineRule="auto"/>
                  <w:jc w:val="left"/>
                </w:pPr>
              </w:pPrChange>
            </w:pPr>
          </w:p>
        </w:tc>
        <w:tc>
          <w:tcPr>
            <w:tcW w:w="1756" w:type="dxa"/>
          </w:tcPr>
          <w:p w14:paraId="486D53B8" w14:textId="7031B6A3" w:rsidR="00565D22" w:rsidRPr="00BA3432" w:rsidRDefault="001C0454">
            <w:pPr>
              <w:spacing w:line="276" w:lineRule="auto"/>
              <w:rPr>
                <w:ins w:id="22924" w:author="phuong vu" w:date="2018-11-21T22:09:00Z"/>
                <w:lang w:val="en-US"/>
                <w:rPrChange w:id="22925" w:author="phuong vu" w:date="2018-11-25T21:55:00Z">
                  <w:rPr>
                    <w:ins w:id="22926" w:author="phuong vu" w:date="2018-11-21T22:09:00Z"/>
                    <w:lang w:val="en-US"/>
                  </w:rPr>
                </w:rPrChange>
              </w:rPr>
              <w:pPrChange w:id="22927" w:author="phuong vu" w:date="2018-11-23T13:48:00Z">
                <w:pPr>
                  <w:spacing w:line="360" w:lineRule="auto"/>
                </w:pPr>
              </w:pPrChange>
            </w:pPr>
            <w:ins w:id="22928" w:author="phuong vu" w:date="2018-11-21T22:23:00Z">
              <w:r w:rsidRPr="00BA3432">
                <w:rPr>
                  <w:lang w:val="en-US"/>
                  <w:rPrChange w:id="22929" w:author="phuong vu" w:date="2018-11-25T21:55:00Z">
                    <w:rPr>
                      <w:lang w:val="en-US"/>
                    </w:rPr>
                  </w:rPrChange>
                </w:rPr>
                <w:t xml:space="preserve">Hiển thị khi </w:t>
              </w:r>
            </w:ins>
            <w:ins w:id="22930" w:author="phuong vu" w:date="2018-11-21T22:24:00Z">
              <w:r w:rsidRPr="00BA3432">
                <w:rPr>
                  <w:lang w:val="en-US"/>
                  <w:rPrChange w:id="22931" w:author="phuong vu" w:date="2018-11-25T21:55:00Z">
                    <w:rPr>
                      <w:lang w:val="en-US"/>
                    </w:rPr>
                  </w:rPrChange>
                </w:rPr>
                <w:t>biên nhận đã được xác nhận đã lấy đồ.</w:t>
              </w:r>
            </w:ins>
          </w:p>
        </w:tc>
      </w:tr>
      <w:tr w:rsidR="00323EED" w:rsidRPr="00BA3432" w14:paraId="5F94F10B" w14:textId="77777777" w:rsidTr="00565D22">
        <w:trPr>
          <w:ins w:id="22932" w:author="phuong vu" w:date="2018-11-21T22:19:00Z"/>
        </w:trPr>
        <w:tc>
          <w:tcPr>
            <w:tcW w:w="805" w:type="dxa"/>
          </w:tcPr>
          <w:p w14:paraId="20AC7FD5" w14:textId="741801A8" w:rsidR="00323EED" w:rsidRPr="00BA3432" w:rsidRDefault="00323EED">
            <w:pPr>
              <w:spacing w:line="276" w:lineRule="auto"/>
              <w:jc w:val="center"/>
              <w:rPr>
                <w:ins w:id="22933" w:author="phuong vu" w:date="2018-11-21T22:19:00Z"/>
                <w:lang w:val="en-US"/>
                <w:rPrChange w:id="22934" w:author="phuong vu" w:date="2018-11-25T21:55:00Z">
                  <w:rPr>
                    <w:ins w:id="22935" w:author="phuong vu" w:date="2018-11-21T22:19:00Z"/>
                    <w:lang w:val="en-US"/>
                  </w:rPr>
                </w:rPrChange>
              </w:rPr>
              <w:pPrChange w:id="22936" w:author="phuong vu" w:date="2018-11-23T13:48:00Z">
                <w:pPr>
                  <w:spacing w:line="360" w:lineRule="auto"/>
                  <w:jc w:val="center"/>
                </w:pPr>
              </w:pPrChange>
            </w:pPr>
            <w:ins w:id="22937" w:author="phuong vu" w:date="2018-11-21T22:20:00Z">
              <w:r w:rsidRPr="00BA3432">
                <w:rPr>
                  <w:lang w:val="en-US"/>
                  <w:rPrChange w:id="22938" w:author="phuong vu" w:date="2018-11-25T21:55:00Z">
                    <w:rPr>
                      <w:lang w:val="en-US"/>
                    </w:rPr>
                  </w:rPrChange>
                </w:rPr>
                <w:t>6</w:t>
              </w:r>
            </w:ins>
          </w:p>
        </w:tc>
        <w:tc>
          <w:tcPr>
            <w:tcW w:w="1980" w:type="dxa"/>
          </w:tcPr>
          <w:p w14:paraId="14B0CC1F" w14:textId="6D833417" w:rsidR="00323EED" w:rsidRPr="00BA3432" w:rsidRDefault="00323EED">
            <w:pPr>
              <w:spacing w:line="276" w:lineRule="auto"/>
              <w:rPr>
                <w:ins w:id="22939" w:author="phuong vu" w:date="2018-11-21T22:19:00Z"/>
                <w:lang w:val="en-US"/>
                <w:rPrChange w:id="22940" w:author="phuong vu" w:date="2018-11-25T21:55:00Z">
                  <w:rPr>
                    <w:ins w:id="22941" w:author="phuong vu" w:date="2018-11-21T22:19:00Z"/>
                    <w:lang w:val="en-US"/>
                  </w:rPr>
                </w:rPrChange>
              </w:rPr>
              <w:pPrChange w:id="22942" w:author="phuong vu" w:date="2018-11-23T13:48:00Z">
                <w:pPr>
                  <w:spacing w:line="360" w:lineRule="auto"/>
                </w:pPr>
              </w:pPrChange>
            </w:pPr>
            <w:ins w:id="22943" w:author="phuong vu" w:date="2018-11-21T22:20:00Z">
              <w:r w:rsidRPr="00BA3432">
                <w:rPr>
                  <w:lang w:val="en-US"/>
                  <w:rPrChange w:id="22944" w:author="phuong vu" w:date="2018-11-25T21:55:00Z">
                    <w:rPr>
                      <w:lang w:val="en-US"/>
                    </w:rPr>
                  </w:rPrChange>
                </w:rPr>
                <w:t>button</w:t>
              </w:r>
            </w:ins>
          </w:p>
        </w:tc>
        <w:tc>
          <w:tcPr>
            <w:tcW w:w="2970" w:type="dxa"/>
          </w:tcPr>
          <w:p w14:paraId="5D938E83" w14:textId="432D23AC" w:rsidR="00323EED" w:rsidRPr="00BA3432" w:rsidRDefault="00323EED">
            <w:pPr>
              <w:spacing w:line="276" w:lineRule="auto"/>
              <w:rPr>
                <w:ins w:id="22945" w:author="phuong vu" w:date="2018-11-21T22:19:00Z"/>
                <w:lang w:val="en-US"/>
                <w:rPrChange w:id="22946" w:author="phuong vu" w:date="2018-11-25T21:55:00Z">
                  <w:rPr>
                    <w:ins w:id="22947" w:author="phuong vu" w:date="2018-11-21T22:19:00Z"/>
                    <w:lang w:val="en-US"/>
                  </w:rPr>
                </w:rPrChange>
              </w:rPr>
              <w:pPrChange w:id="22948" w:author="phuong vu" w:date="2018-11-23T13:48:00Z">
                <w:pPr>
                  <w:spacing w:line="360" w:lineRule="auto"/>
                </w:pPr>
              </w:pPrChange>
            </w:pPr>
            <w:ins w:id="22949" w:author="phuong vu" w:date="2018-11-21T22:20:00Z">
              <w:r w:rsidRPr="00BA3432">
                <w:rPr>
                  <w:lang w:val="en-US"/>
                  <w:rPrChange w:id="22950" w:author="phuong vu" w:date="2018-11-25T21:55:00Z">
                    <w:rPr>
                      <w:lang w:val="en-US"/>
                    </w:rPr>
                  </w:rPrChange>
                </w:rPr>
                <w:t>Trả đồ. Đồng ý thực hiện trả đồ đối với biên nhận đó.</w:t>
              </w:r>
            </w:ins>
          </w:p>
        </w:tc>
        <w:tc>
          <w:tcPr>
            <w:tcW w:w="1266" w:type="dxa"/>
          </w:tcPr>
          <w:p w14:paraId="00CF1BD9" w14:textId="77777777" w:rsidR="00323EED" w:rsidRPr="00BA3432" w:rsidRDefault="00323EED">
            <w:pPr>
              <w:spacing w:line="276" w:lineRule="auto"/>
              <w:jc w:val="left"/>
              <w:rPr>
                <w:ins w:id="22951" w:author="phuong vu" w:date="2018-11-21T22:19:00Z"/>
                <w:lang w:val="en-US"/>
                <w:rPrChange w:id="22952" w:author="phuong vu" w:date="2018-11-25T21:55:00Z">
                  <w:rPr>
                    <w:ins w:id="22953" w:author="phuong vu" w:date="2018-11-21T22:19:00Z"/>
                    <w:lang w:val="en-US"/>
                  </w:rPr>
                </w:rPrChange>
              </w:rPr>
              <w:pPrChange w:id="22954" w:author="phuong vu" w:date="2018-11-23T13:48:00Z">
                <w:pPr>
                  <w:spacing w:line="360" w:lineRule="auto"/>
                  <w:jc w:val="left"/>
                </w:pPr>
              </w:pPrChange>
            </w:pPr>
          </w:p>
        </w:tc>
        <w:tc>
          <w:tcPr>
            <w:tcW w:w="1756" w:type="dxa"/>
          </w:tcPr>
          <w:p w14:paraId="246C08A9" w14:textId="2F8685E3" w:rsidR="001C0454" w:rsidRPr="00BA3432" w:rsidRDefault="001C0454">
            <w:pPr>
              <w:spacing w:line="276" w:lineRule="auto"/>
              <w:rPr>
                <w:ins w:id="22955" w:author="phuong vu" w:date="2018-11-21T22:19:00Z"/>
                <w:lang w:val="en-US"/>
                <w:rPrChange w:id="22956" w:author="phuong vu" w:date="2018-11-25T21:55:00Z">
                  <w:rPr>
                    <w:ins w:id="22957" w:author="phuong vu" w:date="2018-11-21T22:19:00Z"/>
                    <w:lang w:val="en-US"/>
                  </w:rPr>
                </w:rPrChange>
              </w:rPr>
              <w:pPrChange w:id="22958" w:author="phuong vu" w:date="2018-11-23T13:48:00Z">
                <w:pPr>
                  <w:spacing w:line="360" w:lineRule="auto"/>
                </w:pPr>
              </w:pPrChange>
            </w:pPr>
            <w:ins w:id="22959" w:author="phuong vu" w:date="2018-11-21T22:25:00Z">
              <w:r w:rsidRPr="00BA3432">
                <w:rPr>
                  <w:lang w:val="en-US"/>
                  <w:rPrChange w:id="22960" w:author="phuong vu" w:date="2018-11-25T21:55:00Z">
                    <w:rPr>
                      <w:lang w:val="en-US"/>
                    </w:rPr>
                  </w:rPrChange>
                </w:rPr>
                <w:t>Hiển thị khi đơn hàng đã được xử lí xong.</w:t>
              </w:r>
            </w:ins>
          </w:p>
        </w:tc>
      </w:tr>
      <w:tr w:rsidR="00323EED" w:rsidRPr="00BA3432" w14:paraId="382E7BCE" w14:textId="77777777" w:rsidTr="00565D22">
        <w:trPr>
          <w:ins w:id="22961" w:author="phuong vu" w:date="2018-11-21T22:19:00Z"/>
        </w:trPr>
        <w:tc>
          <w:tcPr>
            <w:tcW w:w="805" w:type="dxa"/>
          </w:tcPr>
          <w:p w14:paraId="2FD6A938" w14:textId="35BE5A3F" w:rsidR="00323EED" w:rsidRPr="00BA3432" w:rsidRDefault="00323EED">
            <w:pPr>
              <w:spacing w:line="276" w:lineRule="auto"/>
              <w:jc w:val="center"/>
              <w:rPr>
                <w:ins w:id="22962" w:author="phuong vu" w:date="2018-11-21T22:19:00Z"/>
                <w:lang w:val="en-US"/>
                <w:rPrChange w:id="22963" w:author="phuong vu" w:date="2018-11-25T21:55:00Z">
                  <w:rPr>
                    <w:ins w:id="22964" w:author="phuong vu" w:date="2018-11-21T22:19:00Z"/>
                    <w:lang w:val="en-US"/>
                  </w:rPr>
                </w:rPrChange>
              </w:rPr>
              <w:pPrChange w:id="22965" w:author="phuong vu" w:date="2018-11-23T13:48:00Z">
                <w:pPr>
                  <w:spacing w:line="360" w:lineRule="auto"/>
                  <w:jc w:val="center"/>
                </w:pPr>
              </w:pPrChange>
            </w:pPr>
            <w:ins w:id="22966" w:author="phuong vu" w:date="2018-11-21T22:20:00Z">
              <w:r w:rsidRPr="00BA3432">
                <w:rPr>
                  <w:lang w:val="en-US"/>
                  <w:rPrChange w:id="22967" w:author="phuong vu" w:date="2018-11-25T21:55:00Z">
                    <w:rPr>
                      <w:lang w:val="en-US"/>
                    </w:rPr>
                  </w:rPrChange>
                </w:rPr>
                <w:t>7</w:t>
              </w:r>
            </w:ins>
          </w:p>
        </w:tc>
        <w:tc>
          <w:tcPr>
            <w:tcW w:w="1980" w:type="dxa"/>
          </w:tcPr>
          <w:p w14:paraId="5926874F" w14:textId="3FBB2B79" w:rsidR="00323EED" w:rsidRPr="00BA3432" w:rsidRDefault="00323EED">
            <w:pPr>
              <w:spacing w:line="276" w:lineRule="auto"/>
              <w:rPr>
                <w:ins w:id="22968" w:author="phuong vu" w:date="2018-11-21T22:19:00Z"/>
                <w:lang w:val="en-US"/>
                <w:rPrChange w:id="22969" w:author="phuong vu" w:date="2018-11-25T21:55:00Z">
                  <w:rPr>
                    <w:ins w:id="22970" w:author="phuong vu" w:date="2018-11-21T22:19:00Z"/>
                    <w:lang w:val="en-US"/>
                  </w:rPr>
                </w:rPrChange>
              </w:rPr>
              <w:pPrChange w:id="22971" w:author="phuong vu" w:date="2018-11-23T13:48:00Z">
                <w:pPr>
                  <w:spacing w:line="360" w:lineRule="auto"/>
                </w:pPr>
              </w:pPrChange>
            </w:pPr>
            <w:ins w:id="22972" w:author="phuong vu" w:date="2018-11-21T22:21:00Z">
              <w:r w:rsidRPr="00BA3432">
                <w:rPr>
                  <w:lang w:val="en-US"/>
                  <w:rPrChange w:id="22973" w:author="phuong vu" w:date="2018-11-25T21:55:00Z">
                    <w:rPr>
                      <w:lang w:val="en-US"/>
                    </w:rPr>
                  </w:rPrChange>
                </w:rPr>
                <w:t>b</w:t>
              </w:r>
            </w:ins>
            <w:ins w:id="22974" w:author="phuong vu" w:date="2018-11-21T22:20:00Z">
              <w:r w:rsidRPr="00BA3432">
                <w:rPr>
                  <w:lang w:val="en-US"/>
                  <w:rPrChange w:id="22975" w:author="phuong vu" w:date="2018-11-25T21:55:00Z">
                    <w:rPr>
                      <w:lang w:val="en-US"/>
                    </w:rPr>
                  </w:rPrChange>
                </w:rPr>
                <w:t>utton</w:t>
              </w:r>
            </w:ins>
          </w:p>
        </w:tc>
        <w:tc>
          <w:tcPr>
            <w:tcW w:w="2970" w:type="dxa"/>
          </w:tcPr>
          <w:p w14:paraId="3621C3DB" w14:textId="36B8F9F3" w:rsidR="00323EED" w:rsidRPr="00BA3432" w:rsidRDefault="00323EED">
            <w:pPr>
              <w:spacing w:line="276" w:lineRule="auto"/>
              <w:rPr>
                <w:ins w:id="22976" w:author="phuong vu" w:date="2018-11-21T22:19:00Z"/>
                <w:lang w:val="en-US"/>
                <w:rPrChange w:id="22977" w:author="phuong vu" w:date="2018-11-25T21:55:00Z">
                  <w:rPr>
                    <w:ins w:id="22978" w:author="phuong vu" w:date="2018-11-21T22:19:00Z"/>
                    <w:lang w:val="en-US"/>
                  </w:rPr>
                </w:rPrChange>
              </w:rPr>
              <w:pPrChange w:id="22979" w:author="phuong vu" w:date="2018-11-23T13:48:00Z">
                <w:pPr>
                  <w:spacing w:line="360" w:lineRule="auto"/>
                </w:pPr>
              </w:pPrChange>
            </w:pPr>
            <w:ins w:id="22980" w:author="phuong vu" w:date="2018-11-21T22:21:00Z">
              <w:r w:rsidRPr="00BA3432">
                <w:rPr>
                  <w:lang w:val="en-US"/>
                  <w:rPrChange w:id="22981" w:author="phuong vu" w:date="2018-11-25T21:55:00Z">
                    <w:rPr>
                      <w:lang w:val="en-US"/>
                    </w:rPr>
                  </w:rPrChange>
                </w:rPr>
                <w:t>Lấy đồ. Đồng ý thực hiện lấy đồ đối với biên nhận đó.</w:t>
              </w:r>
            </w:ins>
          </w:p>
        </w:tc>
        <w:tc>
          <w:tcPr>
            <w:tcW w:w="1266" w:type="dxa"/>
          </w:tcPr>
          <w:p w14:paraId="48638073" w14:textId="77777777" w:rsidR="00323EED" w:rsidRPr="00BA3432" w:rsidRDefault="00323EED">
            <w:pPr>
              <w:spacing w:line="276" w:lineRule="auto"/>
              <w:jc w:val="left"/>
              <w:rPr>
                <w:ins w:id="22982" w:author="phuong vu" w:date="2018-11-21T22:19:00Z"/>
                <w:lang w:val="en-US"/>
                <w:rPrChange w:id="22983" w:author="phuong vu" w:date="2018-11-25T21:55:00Z">
                  <w:rPr>
                    <w:ins w:id="22984" w:author="phuong vu" w:date="2018-11-21T22:19:00Z"/>
                    <w:lang w:val="en-US"/>
                  </w:rPr>
                </w:rPrChange>
              </w:rPr>
              <w:pPrChange w:id="22985" w:author="phuong vu" w:date="2018-11-23T13:48:00Z">
                <w:pPr>
                  <w:spacing w:line="360" w:lineRule="auto"/>
                  <w:jc w:val="left"/>
                </w:pPr>
              </w:pPrChange>
            </w:pPr>
          </w:p>
        </w:tc>
        <w:tc>
          <w:tcPr>
            <w:tcW w:w="1756" w:type="dxa"/>
          </w:tcPr>
          <w:p w14:paraId="2C439817" w14:textId="660C94CC" w:rsidR="00323EED" w:rsidRPr="00BA3432" w:rsidRDefault="001C0454">
            <w:pPr>
              <w:spacing w:line="276" w:lineRule="auto"/>
              <w:rPr>
                <w:ins w:id="22986" w:author="phuong vu" w:date="2018-11-21T22:19:00Z"/>
                <w:lang w:val="en-US"/>
                <w:rPrChange w:id="22987" w:author="phuong vu" w:date="2018-11-25T21:55:00Z">
                  <w:rPr>
                    <w:ins w:id="22988" w:author="phuong vu" w:date="2018-11-21T22:19:00Z"/>
                    <w:lang w:val="en-US"/>
                  </w:rPr>
                </w:rPrChange>
              </w:rPr>
              <w:pPrChange w:id="22989" w:author="phuong vu" w:date="2018-11-23T13:48:00Z">
                <w:pPr>
                  <w:spacing w:line="360" w:lineRule="auto"/>
                </w:pPr>
              </w:pPrChange>
            </w:pPr>
            <w:ins w:id="22990" w:author="phuong vu" w:date="2018-11-21T22:25:00Z">
              <w:r w:rsidRPr="00BA3432">
                <w:rPr>
                  <w:lang w:val="en-US"/>
                  <w:rPrChange w:id="22991" w:author="phuong vu" w:date="2018-11-25T21:55:00Z">
                    <w:rPr>
                      <w:lang w:val="en-US"/>
                    </w:rPr>
                  </w:rPrChange>
                </w:rPr>
                <w:t>Hiển thị đơn h</w:t>
              </w:r>
            </w:ins>
            <w:ins w:id="22992" w:author="phuong vu" w:date="2018-11-21T22:26:00Z">
              <w:r w:rsidRPr="00BA3432">
                <w:rPr>
                  <w:lang w:val="en-US"/>
                  <w:rPrChange w:id="22993" w:author="phuong vu" w:date="2018-11-25T21:55:00Z">
                    <w:rPr>
                      <w:lang w:val="en-US"/>
                    </w:rPr>
                  </w:rPrChange>
                </w:rPr>
                <w:t>àng đã được xác nhận.</w:t>
              </w:r>
            </w:ins>
          </w:p>
        </w:tc>
      </w:tr>
      <w:tr w:rsidR="00323EED" w:rsidRPr="00BA3432" w14:paraId="520C577A" w14:textId="77777777" w:rsidTr="00565D22">
        <w:trPr>
          <w:ins w:id="22994" w:author="phuong vu" w:date="2018-11-21T22:19:00Z"/>
        </w:trPr>
        <w:tc>
          <w:tcPr>
            <w:tcW w:w="805" w:type="dxa"/>
          </w:tcPr>
          <w:p w14:paraId="121F96B0" w14:textId="7159BBBC" w:rsidR="00323EED" w:rsidRPr="00BA3432" w:rsidRDefault="00323EED">
            <w:pPr>
              <w:spacing w:line="276" w:lineRule="auto"/>
              <w:jc w:val="center"/>
              <w:rPr>
                <w:ins w:id="22995" w:author="phuong vu" w:date="2018-11-21T22:19:00Z"/>
                <w:lang w:val="en-US"/>
                <w:rPrChange w:id="22996" w:author="phuong vu" w:date="2018-11-25T21:55:00Z">
                  <w:rPr>
                    <w:ins w:id="22997" w:author="phuong vu" w:date="2018-11-21T22:19:00Z"/>
                    <w:lang w:val="en-US"/>
                  </w:rPr>
                </w:rPrChange>
              </w:rPr>
              <w:pPrChange w:id="22998" w:author="phuong vu" w:date="2018-11-23T13:48:00Z">
                <w:pPr>
                  <w:spacing w:line="360" w:lineRule="auto"/>
                  <w:jc w:val="center"/>
                </w:pPr>
              </w:pPrChange>
            </w:pPr>
            <w:ins w:id="22999" w:author="phuong vu" w:date="2018-11-21T22:21:00Z">
              <w:r w:rsidRPr="00BA3432">
                <w:rPr>
                  <w:lang w:val="en-US"/>
                  <w:rPrChange w:id="23000" w:author="phuong vu" w:date="2018-11-25T21:55:00Z">
                    <w:rPr>
                      <w:lang w:val="en-US"/>
                    </w:rPr>
                  </w:rPrChange>
                </w:rPr>
                <w:t>8</w:t>
              </w:r>
            </w:ins>
          </w:p>
        </w:tc>
        <w:tc>
          <w:tcPr>
            <w:tcW w:w="1980" w:type="dxa"/>
          </w:tcPr>
          <w:p w14:paraId="60E49C6D" w14:textId="515D212D" w:rsidR="00323EED" w:rsidRPr="00BA3432" w:rsidRDefault="00323EED">
            <w:pPr>
              <w:spacing w:line="276" w:lineRule="auto"/>
              <w:rPr>
                <w:ins w:id="23001" w:author="phuong vu" w:date="2018-11-21T22:19:00Z"/>
                <w:lang w:val="en-US"/>
                <w:rPrChange w:id="23002" w:author="phuong vu" w:date="2018-11-25T21:55:00Z">
                  <w:rPr>
                    <w:ins w:id="23003" w:author="phuong vu" w:date="2018-11-21T22:19:00Z"/>
                    <w:lang w:val="en-US"/>
                  </w:rPr>
                </w:rPrChange>
              </w:rPr>
              <w:pPrChange w:id="23004" w:author="phuong vu" w:date="2018-11-23T13:48:00Z">
                <w:pPr>
                  <w:spacing w:line="360" w:lineRule="auto"/>
                </w:pPr>
              </w:pPrChange>
            </w:pPr>
            <w:ins w:id="23005" w:author="phuong vu" w:date="2018-11-21T22:21:00Z">
              <w:r w:rsidRPr="00BA3432">
                <w:rPr>
                  <w:lang w:val="en-US"/>
                  <w:rPrChange w:id="23006" w:author="phuong vu" w:date="2018-11-25T21:55:00Z">
                    <w:rPr>
                      <w:lang w:val="en-US"/>
                    </w:rPr>
                  </w:rPrChange>
                </w:rPr>
                <w:t>button</w:t>
              </w:r>
            </w:ins>
          </w:p>
        </w:tc>
        <w:tc>
          <w:tcPr>
            <w:tcW w:w="2970" w:type="dxa"/>
          </w:tcPr>
          <w:p w14:paraId="3D51EE2B" w14:textId="04F7EEEE" w:rsidR="00323EED" w:rsidRPr="00BA3432" w:rsidRDefault="00323EED">
            <w:pPr>
              <w:spacing w:line="276" w:lineRule="auto"/>
              <w:rPr>
                <w:ins w:id="23007" w:author="phuong vu" w:date="2018-11-21T22:19:00Z"/>
                <w:lang w:val="en-US"/>
                <w:rPrChange w:id="23008" w:author="phuong vu" w:date="2018-11-25T21:55:00Z">
                  <w:rPr>
                    <w:ins w:id="23009" w:author="phuong vu" w:date="2018-11-21T22:19:00Z"/>
                    <w:lang w:val="en-US"/>
                  </w:rPr>
                </w:rPrChange>
              </w:rPr>
              <w:pPrChange w:id="23010" w:author="phuong vu" w:date="2018-11-23T13:48:00Z">
                <w:pPr>
                  <w:spacing w:line="360" w:lineRule="auto"/>
                </w:pPr>
              </w:pPrChange>
            </w:pPr>
            <w:ins w:id="23011" w:author="phuong vu" w:date="2018-11-21T22:21:00Z">
              <w:r w:rsidRPr="00BA3432">
                <w:rPr>
                  <w:lang w:val="en-US"/>
                  <w:rPrChange w:id="23012" w:author="phuong vu" w:date="2018-11-25T21:55:00Z">
                    <w:rPr>
                      <w:lang w:val="en-US"/>
                    </w:rPr>
                  </w:rPrChange>
                </w:rPr>
                <w:t>Đã lấy. Xác nhận đã lấy thành công.</w:t>
              </w:r>
            </w:ins>
          </w:p>
        </w:tc>
        <w:tc>
          <w:tcPr>
            <w:tcW w:w="1266" w:type="dxa"/>
          </w:tcPr>
          <w:p w14:paraId="0B2AC908" w14:textId="77777777" w:rsidR="00323EED" w:rsidRPr="00BA3432" w:rsidRDefault="00323EED">
            <w:pPr>
              <w:spacing w:line="276" w:lineRule="auto"/>
              <w:jc w:val="left"/>
              <w:rPr>
                <w:ins w:id="23013" w:author="phuong vu" w:date="2018-11-21T22:19:00Z"/>
                <w:lang w:val="en-US"/>
                <w:rPrChange w:id="23014" w:author="phuong vu" w:date="2018-11-25T21:55:00Z">
                  <w:rPr>
                    <w:ins w:id="23015" w:author="phuong vu" w:date="2018-11-21T22:19:00Z"/>
                    <w:lang w:val="en-US"/>
                  </w:rPr>
                </w:rPrChange>
              </w:rPr>
              <w:pPrChange w:id="23016" w:author="phuong vu" w:date="2018-11-23T13:48:00Z">
                <w:pPr>
                  <w:spacing w:line="360" w:lineRule="auto"/>
                  <w:jc w:val="left"/>
                </w:pPr>
              </w:pPrChange>
            </w:pPr>
          </w:p>
        </w:tc>
        <w:tc>
          <w:tcPr>
            <w:tcW w:w="1756" w:type="dxa"/>
          </w:tcPr>
          <w:p w14:paraId="036EF07B" w14:textId="6EFB92A1" w:rsidR="00323EED" w:rsidRPr="00BA3432" w:rsidRDefault="001C0454">
            <w:pPr>
              <w:spacing w:line="276" w:lineRule="auto"/>
              <w:rPr>
                <w:ins w:id="23017" w:author="phuong vu" w:date="2018-11-21T22:19:00Z"/>
                <w:lang w:val="en-US"/>
                <w:rPrChange w:id="23018" w:author="phuong vu" w:date="2018-11-25T21:55:00Z">
                  <w:rPr>
                    <w:ins w:id="23019" w:author="phuong vu" w:date="2018-11-21T22:19:00Z"/>
                    <w:lang w:val="en-US"/>
                  </w:rPr>
                </w:rPrChange>
              </w:rPr>
              <w:pPrChange w:id="23020" w:author="phuong vu" w:date="2018-11-23T13:48:00Z">
                <w:pPr>
                  <w:spacing w:line="360" w:lineRule="auto"/>
                </w:pPr>
              </w:pPrChange>
            </w:pPr>
            <w:ins w:id="23021" w:author="phuong vu" w:date="2018-11-21T22:26:00Z">
              <w:r w:rsidRPr="00BA3432">
                <w:rPr>
                  <w:lang w:val="en-US"/>
                  <w:rPrChange w:id="23022" w:author="phuong vu" w:date="2018-11-25T21:55:00Z">
                    <w:rPr>
                      <w:lang w:val="en-US"/>
                    </w:rPr>
                  </w:rPrChange>
                </w:rPr>
                <w:t>Hiển thị sau khi đã có nhân viên xác nhận lấy đồ.</w:t>
              </w:r>
            </w:ins>
          </w:p>
        </w:tc>
      </w:tr>
      <w:tr w:rsidR="00323EED" w:rsidRPr="00BA3432" w14:paraId="6FA09957" w14:textId="77777777" w:rsidTr="00565D22">
        <w:trPr>
          <w:ins w:id="23023" w:author="phuong vu" w:date="2018-11-21T22:21:00Z"/>
        </w:trPr>
        <w:tc>
          <w:tcPr>
            <w:tcW w:w="805" w:type="dxa"/>
          </w:tcPr>
          <w:p w14:paraId="130B98F4" w14:textId="7F278734" w:rsidR="00323EED" w:rsidRPr="00BA3432" w:rsidRDefault="00323EED">
            <w:pPr>
              <w:spacing w:line="276" w:lineRule="auto"/>
              <w:jc w:val="center"/>
              <w:rPr>
                <w:ins w:id="23024" w:author="phuong vu" w:date="2018-11-21T22:21:00Z"/>
                <w:lang w:val="en-US"/>
                <w:rPrChange w:id="23025" w:author="phuong vu" w:date="2018-11-25T21:55:00Z">
                  <w:rPr>
                    <w:ins w:id="23026" w:author="phuong vu" w:date="2018-11-21T22:21:00Z"/>
                    <w:lang w:val="en-US"/>
                  </w:rPr>
                </w:rPrChange>
              </w:rPr>
              <w:pPrChange w:id="23027" w:author="phuong vu" w:date="2018-11-23T13:48:00Z">
                <w:pPr>
                  <w:spacing w:line="360" w:lineRule="auto"/>
                  <w:jc w:val="center"/>
                </w:pPr>
              </w:pPrChange>
            </w:pPr>
            <w:ins w:id="23028" w:author="phuong vu" w:date="2018-11-21T22:21:00Z">
              <w:r w:rsidRPr="00BA3432">
                <w:rPr>
                  <w:lang w:val="en-US"/>
                  <w:rPrChange w:id="23029" w:author="phuong vu" w:date="2018-11-25T21:55:00Z">
                    <w:rPr>
                      <w:lang w:val="en-US"/>
                    </w:rPr>
                  </w:rPrChange>
                </w:rPr>
                <w:t>9</w:t>
              </w:r>
            </w:ins>
          </w:p>
        </w:tc>
        <w:tc>
          <w:tcPr>
            <w:tcW w:w="1980" w:type="dxa"/>
          </w:tcPr>
          <w:p w14:paraId="3EF78615" w14:textId="329F36BE" w:rsidR="00323EED" w:rsidRPr="00BA3432" w:rsidRDefault="00323EED">
            <w:pPr>
              <w:spacing w:line="276" w:lineRule="auto"/>
              <w:rPr>
                <w:ins w:id="23030" w:author="phuong vu" w:date="2018-11-21T22:21:00Z"/>
                <w:lang w:val="en-US"/>
                <w:rPrChange w:id="23031" w:author="phuong vu" w:date="2018-11-25T21:55:00Z">
                  <w:rPr>
                    <w:ins w:id="23032" w:author="phuong vu" w:date="2018-11-21T22:21:00Z"/>
                    <w:lang w:val="en-US"/>
                  </w:rPr>
                </w:rPrChange>
              </w:rPr>
              <w:pPrChange w:id="23033" w:author="phuong vu" w:date="2018-11-23T13:48:00Z">
                <w:pPr>
                  <w:spacing w:line="360" w:lineRule="auto"/>
                </w:pPr>
              </w:pPrChange>
            </w:pPr>
            <w:ins w:id="23034" w:author="phuong vu" w:date="2018-11-21T22:21:00Z">
              <w:r w:rsidRPr="00BA3432">
                <w:rPr>
                  <w:lang w:val="en-US"/>
                  <w:rPrChange w:id="23035" w:author="phuong vu" w:date="2018-11-25T21:55:00Z">
                    <w:rPr>
                      <w:lang w:val="en-US"/>
                    </w:rPr>
                  </w:rPrChange>
                </w:rPr>
                <w:t>button</w:t>
              </w:r>
            </w:ins>
          </w:p>
        </w:tc>
        <w:tc>
          <w:tcPr>
            <w:tcW w:w="2970" w:type="dxa"/>
          </w:tcPr>
          <w:p w14:paraId="38DFAB5F" w14:textId="155B924E" w:rsidR="00323EED" w:rsidRPr="00BA3432" w:rsidRDefault="00323EED">
            <w:pPr>
              <w:spacing w:line="276" w:lineRule="auto"/>
              <w:rPr>
                <w:ins w:id="23036" w:author="phuong vu" w:date="2018-11-21T22:21:00Z"/>
                <w:lang w:val="en-US"/>
                <w:rPrChange w:id="23037" w:author="phuong vu" w:date="2018-11-25T21:55:00Z">
                  <w:rPr>
                    <w:ins w:id="23038" w:author="phuong vu" w:date="2018-11-21T22:21:00Z"/>
                    <w:lang w:val="en-US"/>
                  </w:rPr>
                </w:rPrChange>
              </w:rPr>
              <w:pPrChange w:id="23039" w:author="phuong vu" w:date="2018-11-23T13:48:00Z">
                <w:pPr>
                  <w:spacing w:line="360" w:lineRule="auto"/>
                </w:pPr>
              </w:pPrChange>
            </w:pPr>
            <w:ins w:id="23040" w:author="phuong vu" w:date="2018-11-21T22:22:00Z">
              <w:r w:rsidRPr="00BA3432">
                <w:rPr>
                  <w:lang w:val="en-US"/>
                  <w:rPrChange w:id="23041" w:author="phuong vu" w:date="2018-11-25T21:55:00Z">
                    <w:rPr>
                      <w:lang w:val="en-US"/>
                    </w:rPr>
                  </w:rPrChange>
                </w:rPr>
                <w:t>Đã trả. Xác nhận đã trả thành công</w:t>
              </w:r>
            </w:ins>
          </w:p>
        </w:tc>
        <w:tc>
          <w:tcPr>
            <w:tcW w:w="1266" w:type="dxa"/>
          </w:tcPr>
          <w:p w14:paraId="77BE29E2" w14:textId="77777777" w:rsidR="00323EED" w:rsidRPr="00BA3432" w:rsidRDefault="00323EED">
            <w:pPr>
              <w:spacing w:line="276" w:lineRule="auto"/>
              <w:jc w:val="left"/>
              <w:rPr>
                <w:ins w:id="23042" w:author="phuong vu" w:date="2018-11-21T22:21:00Z"/>
                <w:lang w:val="en-US"/>
                <w:rPrChange w:id="23043" w:author="phuong vu" w:date="2018-11-25T21:55:00Z">
                  <w:rPr>
                    <w:ins w:id="23044" w:author="phuong vu" w:date="2018-11-21T22:21:00Z"/>
                    <w:lang w:val="en-US"/>
                  </w:rPr>
                </w:rPrChange>
              </w:rPr>
              <w:pPrChange w:id="23045" w:author="phuong vu" w:date="2018-11-23T13:48:00Z">
                <w:pPr>
                  <w:spacing w:line="360" w:lineRule="auto"/>
                  <w:jc w:val="left"/>
                </w:pPr>
              </w:pPrChange>
            </w:pPr>
          </w:p>
        </w:tc>
        <w:tc>
          <w:tcPr>
            <w:tcW w:w="1756" w:type="dxa"/>
          </w:tcPr>
          <w:p w14:paraId="5559C327" w14:textId="1FE8635B" w:rsidR="00323EED" w:rsidRPr="00BA3432" w:rsidRDefault="001C0454">
            <w:pPr>
              <w:spacing w:line="276" w:lineRule="auto"/>
              <w:rPr>
                <w:ins w:id="23046" w:author="phuong vu" w:date="2018-11-21T22:21:00Z"/>
                <w:lang w:val="en-US"/>
                <w:rPrChange w:id="23047" w:author="phuong vu" w:date="2018-11-25T21:55:00Z">
                  <w:rPr>
                    <w:ins w:id="23048" w:author="phuong vu" w:date="2018-11-21T22:21:00Z"/>
                    <w:lang w:val="en-US"/>
                  </w:rPr>
                </w:rPrChange>
              </w:rPr>
              <w:pPrChange w:id="23049" w:author="phuong vu" w:date="2018-11-23T13:48:00Z">
                <w:pPr>
                  <w:spacing w:line="360" w:lineRule="auto"/>
                </w:pPr>
              </w:pPrChange>
            </w:pPr>
            <w:ins w:id="23050" w:author="phuong vu" w:date="2018-11-21T22:26:00Z">
              <w:r w:rsidRPr="00BA3432">
                <w:rPr>
                  <w:lang w:val="en-US"/>
                  <w:rPrChange w:id="23051" w:author="phuong vu" w:date="2018-11-25T21:55:00Z">
                    <w:rPr>
                      <w:lang w:val="en-US"/>
                    </w:rPr>
                  </w:rPrChange>
                </w:rPr>
                <w:t>Hiển thị khi đơn hàng đã xử lí hoàn tất.</w:t>
              </w:r>
            </w:ins>
          </w:p>
        </w:tc>
      </w:tr>
    </w:tbl>
    <w:p w14:paraId="18F871A6" w14:textId="77777777" w:rsidR="00565D22" w:rsidRPr="00BA3432" w:rsidRDefault="00565D22">
      <w:pPr>
        <w:spacing w:line="276" w:lineRule="auto"/>
        <w:rPr>
          <w:lang w:val="en-US"/>
          <w:rPrChange w:id="23052" w:author="phuong vu" w:date="2018-11-25T21:55:00Z">
            <w:rPr>
              <w:lang w:val="en-US"/>
            </w:rPr>
          </w:rPrChange>
        </w:rPr>
        <w:pPrChange w:id="23053" w:author="phuong vu" w:date="2018-11-23T13:48:00Z">
          <w:pPr>
            <w:pStyle w:val="Heading6"/>
          </w:pPr>
        </w:pPrChange>
      </w:pPr>
    </w:p>
    <w:p w14:paraId="666C6471" w14:textId="639A5A79" w:rsidR="00070C2F" w:rsidRPr="00BA3432" w:rsidRDefault="00070C2F">
      <w:pPr>
        <w:pStyle w:val="Heading6"/>
        <w:spacing w:line="276" w:lineRule="auto"/>
        <w:rPr>
          <w:rFonts w:cstheme="majorHAnsi"/>
          <w:lang w:val="en-US"/>
          <w:rPrChange w:id="23054" w:author="phuong vu" w:date="2018-11-25T21:55:00Z">
            <w:rPr>
              <w:lang w:val="en-US"/>
            </w:rPr>
          </w:rPrChange>
        </w:rPr>
        <w:pPrChange w:id="23055" w:author="phuong vu" w:date="2018-11-23T13:48:00Z">
          <w:pPr>
            <w:pStyle w:val="Heading6"/>
          </w:pPr>
        </w:pPrChange>
      </w:pPr>
      <w:r w:rsidRPr="00BA3432">
        <w:rPr>
          <w:rFonts w:cstheme="majorHAnsi"/>
          <w:lang w:val="en-US"/>
          <w:rPrChange w:id="23056" w:author="phuong vu" w:date="2018-11-25T21:55:00Z">
            <w:rPr>
              <w:lang w:val="en-US"/>
            </w:rPr>
          </w:rPrChange>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RPr="00BA3432" w14:paraId="2028106B" w14:textId="77777777" w:rsidTr="00A72A60">
        <w:tc>
          <w:tcPr>
            <w:tcW w:w="805" w:type="dxa"/>
            <w:vMerge w:val="restart"/>
            <w:vAlign w:val="center"/>
          </w:tcPr>
          <w:p w14:paraId="5E738FB8" w14:textId="77777777" w:rsidR="008E1FFB" w:rsidRPr="00BA3432" w:rsidRDefault="008E1FFB">
            <w:pPr>
              <w:spacing w:line="276" w:lineRule="auto"/>
              <w:jc w:val="center"/>
              <w:rPr>
                <w:b/>
                <w:lang w:val="en-US"/>
                <w:rPrChange w:id="23057" w:author="phuong vu" w:date="2018-11-25T21:55:00Z">
                  <w:rPr>
                    <w:b/>
                    <w:lang w:val="en-US"/>
                  </w:rPr>
                </w:rPrChange>
              </w:rPr>
              <w:pPrChange w:id="23058" w:author="phuong vu" w:date="2018-11-23T13:48:00Z">
                <w:pPr>
                  <w:spacing w:line="360" w:lineRule="auto"/>
                  <w:jc w:val="center"/>
                </w:pPr>
              </w:pPrChange>
            </w:pPr>
            <w:r w:rsidRPr="00BA3432">
              <w:rPr>
                <w:b/>
                <w:lang w:val="en-US"/>
                <w:rPrChange w:id="23059" w:author="phuong vu" w:date="2018-11-25T21:55:00Z">
                  <w:rPr>
                    <w:b/>
                    <w:lang w:val="en-US"/>
                  </w:rPr>
                </w:rPrChange>
              </w:rPr>
              <w:t>STT</w:t>
            </w:r>
          </w:p>
        </w:tc>
        <w:tc>
          <w:tcPr>
            <w:tcW w:w="2120" w:type="dxa"/>
            <w:vMerge w:val="restart"/>
            <w:vAlign w:val="center"/>
          </w:tcPr>
          <w:p w14:paraId="125D6501" w14:textId="77777777" w:rsidR="008E1FFB" w:rsidRPr="00BA3432" w:rsidRDefault="008E1FFB">
            <w:pPr>
              <w:spacing w:line="276" w:lineRule="auto"/>
              <w:jc w:val="center"/>
              <w:rPr>
                <w:b/>
                <w:lang w:val="en-US"/>
                <w:rPrChange w:id="23060" w:author="phuong vu" w:date="2018-11-25T21:55:00Z">
                  <w:rPr>
                    <w:b/>
                    <w:lang w:val="en-US"/>
                  </w:rPr>
                </w:rPrChange>
              </w:rPr>
              <w:pPrChange w:id="23061" w:author="phuong vu" w:date="2018-11-23T13:48:00Z">
                <w:pPr>
                  <w:spacing w:line="360" w:lineRule="auto"/>
                  <w:jc w:val="center"/>
                </w:pPr>
              </w:pPrChange>
            </w:pPr>
            <w:r w:rsidRPr="00BA3432">
              <w:rPr>
                <w:b/>
                <w:lang w:val="en-US"/>
                <w:rPrChange w:id="23062" w:author="phuong vu" w:date="2018-11-25T21:55:00Z">
                  <w:rPr>
                    <w:b/>
                    <w:lang w:val="en-US"/>
                  </w:rPr>
                </w:rPrChange>
              </w:rPr>
              <w:t>Tên bảng/</w:t>
            </w:r>
          </w:p>
          <w:p w14:paraId="23F8A511" w14:textId="77777777" w:rsidR="008E1FFB" w:rsidRPr="00BA3432" w:rsidRDefault="008E1FFB">
            <w:pPr>
              <w:spacing w:line="276" w:lineRule="auto"/>
              <w:jc w:val="center"/>
              <w:rPr>
                <w:b/>
                <w:lang w:val="en-US"/>
                <w:rPrChange w:id="23063" w:author="phuong vu" w:date="2018-11-25T21:55:00Z">
                  <w:rPr>
                    <w:b/>
                    <w:lang w:val="en-US"/>
                  </w:rPr>
                </w:rPrChange>
              </w:rPr>
              <w:pPrChange w:id="23064" w:author="phuong vu" w:date="2018-11-23T13:48:00Z">
                <w:pPr>
                  <w:spacing w:line="360" w:lineRule="auto"/>
                  <w:jc w:val="center"/>
                </w:pPr>
              </w:pPrChange>
            </w:pPr>
            <w:r w:rsidRPr="00BA3432">
              <w:rPr>
                <w:b/>
                <w:lang w:val="en-US"/>
                <w:rPrChange w:id="23065" w:author="phuong vu" w:date="2018-11-25T21:55:00Z">
                  <w:rPr>
                    <w:b/>
                    <w:lang w:val="en-US"/>
                  </w:rPr>
                </w:rPrChange>
              </w:rPr>
              <w:t>Cấu trúc dữ liệu</w:t>
            </w:r>
          </w:p>
        </w:tc>
        <w:tc>
          <w:tcPr>
            <w:tcW w:w="5852" w:type="dxa"/>
            <w:gridSpan w:val="4"/>
            <w:vAlign w:val="center"/>
          </w:tcPr>
          <w:p w14:paraId="14E13E84" w14:textId="77777777" w:rsidR="008E1FFB" w:rsidRPr="00BA3432" w:rsidRDefault="008E1FFB">
            <w:pPr>
              <w:spacing w:line="276" w:lineRule="auto"/>
              <w:jc w:val="center"/>
              <w:rPr>
                <w:b/>
                <w:lang w:val="en-US"/>
                <w:rPrChange w:id="23066" w:author="phuong vu" w:date="2018-11-25T21:55:00Z">
                  <w:rPr>
                    <w:b/>
                    <w:lang w:val="en-US"/>
                  </w:rPr>
                </w:rPrChange>
              </w:rPr>
              <w:pPrChange w:id="23067" w:author="phuong vu" w:date="2018-11-23T13:48:00Z">
                <w:pPr>
                  <w:spacing w:line="360" w:lineRule="auto"/>
                  <w:jc w:val="center"/>
                </w:pPr>
              </w:pPrChange>
            </w:pPr>
            <w:r w:rsidRPr="00BA3432">
              <w:rPr>
                <w:b/>
                <w:lang w:val="en-US"/>
                <w:rPrChange w:id="23068" w:author="phuong vu" w:date="2018-11-25T21:55:00Z">
                  <w:rPr>
                    <w:b/>
                    <w:lang w:val="en-US"/>
                  </w:rPr>
                </w:rPrChange>
              </w:rPr>
              <w:t>Phương thức</w:t>
            </w:r>
          </w:p>
        </w:tc>
      </w:tr>
      <w:tr w:rsidR="008E1FFB" w:rsidRPr="00BA3432" w14:paraId="4EE85620" w14:textId="77777777" w:rsidTr="00A72A60">
        <w:tc>
          <w:tcPr>
            <w:tcW w:w="805" w:type="dxa"/>
            <w:vMerge/>
            <w:vAlign w:val="center"/>
          </w:tcPr>
          <w:p w14:paraId="3C0A90C5" w14:textId="77777777" w:rsidR="008E1FFB" w:rsidRPr="00BA3432" w:rsidRDefault="008E1FFB">
            <w:pPr>
              <w:spacing w:line="276" w:lineRule="auto"/>
              <w:jc w:val="center"/>
              <w:rPr>
                <w:b/>
                <w:lang w:val="en-US"/>
                <w:rPrChange w:id="23069" w:author="phuong vu" w:date="2018-11-25T21:55:00Z">
                  <w:rPr>
                    <w:b/>
                    <w:lang w:val="en-US"/>
                  </w:rPr>
                </w:rPrChange>
              </w:rPr>
              <w:pPrChange w:id="23070" w:author="phuong vu" w:date="2018-11-23T13:48:00Z">
                <w:pPr>
                  <w:spacing w:line="360" w:lineRule="auto"/>
                  <w:jc w:val="center"/>
                </w:pPr>
              </w:pPrChange>
            </w:pPr>
          </w:p>
        </w:tc>
        <w:tc>
          <w:tcPr>
            <w:tcW w:w="2120" w:type="dxa"/>
            <w:vMerge/>
            <w:vAlign w:val="center"/>
          </w:tcPr>
          <w:p w14:paraId="7C609C5F" w14:textId="77777777" w:rsidR="008E1FFB" w:rsidRPr="00BA3432" w:rsidRDefault="008E1FFB">
            <w:pPr>
              <w:spacing w:line="276" w:lineRule="auto"/>
              <w:jc w:val="center"/>
              <w:rPr>
                <w:b/>
                <w:lang w:val="en-US"/>
                <w:rPrChange w:id="23071" w:author="phuong vu" w:date="2018-11-25T21:55:00Z">
                  <w:rPr>
                    <w:b/>
                    <w:lang w:val="en-US"/>
                  </w:rPr>
                </w:rPrChange>
              </w:rPr>
              <w:pPrChange w:id="23072" w:author="phuong vu" w:date="2018-11-23T13:48:00Z">
                <w:pPr>
                  <w:spacing w:line="360" w:lineRule="auto"/>
                  <w:jc w:val="center"/>
                </w:pPr>
              </w:pPrChange>
            </w:pPr>
          </w:p>
        </w:tc>
        <w:tc>
          <w:tcPr>
            <w:tcW w:w="1463" w:type="dxa"/>
            <w:vAlign w:val="center"/>
          </w:tcPr>
          <w:p w14:paraId="215BDB4E" w14:textId="77777777" w:rsidR="008E1FFB" w:rsidRPr="00BA3432" w:rsidRDefault="008E1FFB">
            <w:pPr>
              <w:spacing w:line="276" w:lineRule="auto"/>
              <w:jc w:val="center"/>
              <w:rPr>
                <w:b/>
                <w:lang w:val="en-US"/>
                <w:rPrChange w:id="23073" w:author="phuong vu" w:date="2018-11-25T21:55:00Z">
                  <w:rPr>
                    <w:b/>
                    <w:lang w:val="en-US"/>
                  </w:rPr>
                </w:rPrChange>
              </w:rPr>
              <w:pPrChange w:id="23074" w:author="phuong vu" w:date="2018-11-23T13:48:00Z">
                <w:pPr>
                  <w:spacing w:line="360" w:lineRule="auto"/>
                  <w:jc w:val="center"/>
                </w:pPr>
              </w:pPrChange>
            </w:pPr>
            <w:r w:rsidRPr="00BA3432">
              <w:rPr>
                <w:b/>
                <w:lang w:val="en-US"/>
                <w:rPrChange w:id="23075" w:author="phuong vu" w:date="2018-11-25T21:55:00Z">
                  <w:rPr>
                    <w:b/>
                    <w:lang w:val="en-US"/>
                  </w:rPr>
                </w:rPrChange>
              </w:rPr>
              <w:t>Thêm</w:t>
            </w:r>
          </w:p>
        </w:tc>
        <w:tc>
          <w:tcPr>
            <w:tcW w:w="1463" w:type="dxa"/>
            <w:vAlign w:val="center"/>
          </w:tcPr>
          <w:p w14:paraId="5BF8FD4D" w14:textId="77777777" w:rsidR="008E1FFB" w:rsidRPr="00BA3432" w:rsidRDefault="008E1FFB">
            <w:pPr>
              <w:spacing w:line="276" w:lineRule="auto"/>
              <w:jc w:val="center"/>
              <w:rPr>
                <w:b/>
                <w:lang w:val="en-US"/>
                <w:rPrChange w:id="23076" w:author="phuong vu" w:date="2018-11-25T21:55:00Z">
                  <w:rPr>
                    <w:b/>
                    <w:lang w:val="en-US"/>
                  </w:rPr>
                </w:rPrChange>
              </w:rPr>
              <w:pPrChange w:id="23077" w:author="phuong vu" w:date="2018-11-23T13:48:00Z">
                <w:pPr>
                  <w:spacing w:line="360" w:lineRule="auto"/>
                  <w:jc w:val="center"/>
                </w:pPr>
              </w:pPrChange>
            </w:pPr>
            <w:r w:rsidRPr="00BA3432">
              <w:rPr>
                <w:b/>
                <w:lang w:val="en-US"/>
                <w:rPrChange w:id="23078" w:author="phuong vu" w:date="2018-11-25T21:55:00Z">
                  <w:rPr>
                    <w:b/>
                    <w:lang w:val="en-US"/>
                  </w:rPr>
                </w:rPrChange>
              </w:rPr>
              <w:t>Sửa</w:t>
            </w:r>
          </w:p>
        </w:tc>
        <w:tc>
          <w:tcPr>
            <w:tcW w:w="1463" w:type="dxa"/>
            <w:vAlign w:val="center"/>
          </w:tcPr>
          <w:p w14:paraId="7A1A5520" w14:textId="77777777" w:rsidR="008E1FFB" w:rsidRPr="00BA3432" w:rsidRDefault="008E1FFB">
            <w:pPr>
              <w:spacing w:line="276" w:lineRule="auto"/>
              <w:jc w:val="center"/>
              <w:rPr>
                <w:b/>
                <w:lang w:val="en-US"/>
                <w:rPrChange w:id="23079" w:author="phuong vu" w:date="2018-11-25T21:55:00Z">
                  <w:rPr>
                    <w:b/>
                    <w:lang w:val="en-US"/>
                  </w:rPr>
                </w:rPrChange>
              </w:rPr>
              <w:pPrChange w:id="23080" w:author="phuong vu" w:date="2018-11-23T13:48:00Z">
                <w:pPr>
                  <w:spacing w:line="360" w:lineRule="auto"/>
                  <w:jc w:val="center"/>
                </w:pPr>
              </w:pPrChange>
            </w:pPr>
            <w:r w:rsidRPr="00BA3432">
              <w:rPr>
                <w:b/>
                <w:lang w:val="en-US"/>
                <w:rPrChange w:id="23081" w:author="phuong vu" w:date="2018-11-25T21:55:00Z">
                  <w:rPr>
                    <w:b/>
                    <w:lang w:val="en-US"/>
                  </w:rPr>
                </w:rPrChange>
              </w:rPr>
              <w:t>Xóa</w:t>
            </w:r>
          </w:p>
        </w:tc>
        <w:tc>
          <w:tcPr>
            <w:tcW w:w="1463" w:type="dxa"/>
            <w:vAlign w:val="center"/>
          </w:tcPr>
          <w:p w14:paraId="5F40AAE1" w14:textId="77777777" w:rsidR="008E1FFB" w:rsidRPr="00BA3432" w:rsidRDefault="008E1FFB">
            <w:pPr>
              <w:spacing w:line="276" w:lineRule="auto"/>
              <w:jc w:val="center"/>
              <w:rPr>
                <w:b/>
                <w:lang w:val="en-US"/>
                <w:rPrChange w:id="23082" w:author="phuong vu" w:date="2018-11-25T21:55:00Z">
                  <w:rPr>
                    <w:b/>
                    <w:lang w:val="en-US"/>
                  </w:rPr>
                </w:rPrChange>
              </w:rPr>
              <w:pPrChange w:id="23083" w:author="phuong vu" w:date="2018-11-23T13:48:00Z">
                <w:pPr>
                  <w:spacing w:line="360" w:lineRule="auto"/>
                  <w:jc w:val="center"/>
                </w:pPr>
              </w:pPrChange>
            </w:pPr>
            <w:r w:rsidRPr="00BA3432">
              <w:rPr>
                <w:b/>
                <w:lang w:val="en-US"/>
                <w:rPrChange w:id="23084" w:author="phuong vu" w:date="2018-11-25T21:55:00Z">
                  <w:rPr>
                    <w:b/>
                    <w:lang w:val="en-US"/>
                  </w:rPr>
                </w:rPrChange>
              </w:rPr>
              <w:t>Truy vấn</w:t>
            </w:r>
          </w:p>
        </w:tc>
      </w:tr>
      <w:tr w:rsidR="008E1FFB" w:rsidRPr="00BA3432" w14:paraId="7ADEABEE" w14:textId="77777777" w:rsidTr="00A72A60">
        <w:tc>
          <w:tcPr>
            <w:tcW w:w="805" w:type="dxa"/>
          </w:tcPr>
          <w:p w14:paraId="423CE20A" w14:textId="77777777" w:rsidR="008E1FFB" w:rsidRPr="00BA3432" w:rsidRDefault="008E1FFB">
            <w:pPr>
              <w:spacing w:line="276" w:lineRule="auto"/>
              <w:jc w:val="center"/>
              <w:rPr>
                <w:lang w:val="en-US"/>
                <w:rPrChange w:id="23085" w:author="phuong vu" w:date="2018-11-25T21:55:00Z">
                  <w:rPr>
                    <w:lang w:val="en-US"/>
                  </w:rPr>
                </w:rPrChange>
              </w:rPr>
              <w:pPrChange w:id="23086" w:author="phuong vu" w:date="2018-11-23T13:48:00Z">
                <w:pPr>
                  <w:spacing w:line="360" w:lineRule="auto"/>
                  <w:jc w:val="center"/>
                </w:pPr>
              </w:pPrChange>
            </w:pPr>
            <w:r w:rsidRPr="00BA3432">
              <w:rPr>
                <w:lang w:val="en-US"/>
                <w:rPrChange w:id="23087" w:author="phuong vu" w:date="2018-11-25T21:55:00Z">
                  <w:rPr>
                    <w:lang w:val="en-US"/>
                  </w:rPr>
                </w:rPrChange>
              </w:rPr>
              <w:t>1</w:t>
            </w:r>
          </w:p>
        </w:tc>
        <w:tc>
          <w:tcPr>
            <w:tcW w:w="2120" w:type="dxa"/>
          </w:tcPr>
          <w:p w14:paraId="34B8805C" w14:textId="77777777" w:rsidR="008E1FFB" w:rsidRPr="00BA3432" w:rsidRDefault="008E1FFB">
            <w:pPr>
              <w:spacing w:line="276" w:lineRule="auto"/>
              <w:rPr>
                <w:lang w:val="en-US"/>
                <w:rPrChange w:id="23088" w:author="phuong vu" w:date="2018-11-25T21:55:00Z">
                  <w:rPr>
                    <w:lang w:val="en-US"/>
                  </w:rPr>
                </w:rPrChange>
              </w:rPr>
              <w:pPrChange w:id="23089" w:author="phuong vu" w:date="2018-11-23T13:48:00Z">
                <w:pPr>
                  <w:spacing w:line="360" w:lineRule="auto"/>
                </w:pPr>
              </w:pPrChange>
            </w:pPr>
            <w:r w:rsidRPr="00BA3432">
              <w:rPr>
                <w:lang w:val="en-US"/>
                <w:rPrChange w:id="23090" w:author="phuong vu" w:date="2018-11-25T21:55:00Z">
                  <w:rPr>
                    <w:lang w:val="en-US"/>
                  </w:rPr>
                </w:rPrChange>
              </w:rPr>
              <w:t>customer_order</w:t>
            </w:r>
          </w:p>
        </w:tc>
        <w:tc>
          <w:tcPr>
            <w:tcW w:w="1463" w:type="dxa"/>
          </w:tcPr>
          <w:p w14:paraId="25212463" w14:textId="77777777" w:rsidR="008E1FFB" w:rsidRPr="00BA3432" w:rsidRDefault="008E1FFB">
            <w:pPr>
              <w:spacing w:line="276" w:lineRule="auto"/>
              <w:jc w:val="center"/>
              <w:rPr>
                <w:lang w:val="en-US"/>
                <w:rPrChange w:id="23091" w:author="phuong vu" w:date="2018-11-25T21:55:00Z">
                  <w:rPr>
                    <w:lang w:val="en-US"/>
                  </w:rPr>
                </w:rPrChange>
              </w:rPr>
              <w:pPrChange w:id="23092" w:author="phuong vu" w:date="2018-11-23T13:48:00Z">
                <w:pPr>
                  <w:spacing w:line="360" w:lineRule="auto"/>
                  <w:jc w:val="center"/>
                </w:pPr>
              </w:pPrChange>
            </w:pPr>
          </w:p>
        </w:tc>
        <w:tc>
          <w:tcPr>
            <w:tcW w:w="1463" w:type="dxa"/>
          </w:tcPr>
          <w:p w14:paraId="037DB113" w14:textId="77777777" w:rsidR="008E1FFB" w:rsidRPr="00BA3432" w:rsidRDefault="008E1FFB">
            <w:pPr>
              <w:spacing w:line="276" w:lineRule="auto"/>
              <w:jc w:val="center"/>
              <w:rPr>
                <w:lang w:val="en-US"/>
                <w:rPrChange w:id="23093" w:author="phuong vu" w:date="2018-11-25T21:55:00Z">
                  <w:rPr>
                    <w:lang w:val="en-US"/>
                  </w:rPr>
                </w:rPrChange>
              </w:rPr>
              <w:pPrChange w:id="23094" w:author="phuong vu" w:date="2018-11-23T13:48:00Z">
                <w:pPr>
                  <w:spacing w:line="360" w:lineRule="auto"/>
                  <w:jc w:val="center"/>
                </w:pPr>
              </w:pPrChange>
            </w:pPr>
          </w:p>
        </w:tc>
        <w:tc>
          <w:tcPr>
            <w:tcW w:w="1463" w:type="dxa"/>
          </w:tcPr>
          <w:p w14:paraId="07FEE7D8" w14:textId="77777777" w:rsidR="008E1FFB" w:rsidRPr="00BA3432" w:rsidRDefault="008E1FFB">
            <w:pPr>
              <w:spacing w:line="276" w:lineRule="auto"/>
              <w:jc w:val="center"/>
              <w:rPr>
                <w:lang w:val="en-US"/>
                <w:rPrChange w:id="23095" w:author="phuong vu" w:date="2018-11-25T21:55:00Z">
                  <w:rPr>
                    <w:lang w:val="en-US"/>
                  </w:rPr>
                </w:rPrChange>
              </w:rPr>
              <w:pPrChange w:id="23096" w:author="phuong vu" w:date="2018-11-23T13:48:00Z">
                <w:pPr>
                  <w:spacing w:line="360" w:lineRule="auto"/>
                  <w:jc w:val="center"/>
                </w:pPr>
              </w:pPrChange>
            </w:pPr>
          </w:p>
        </w:tc>
        <w:tc>
          <w:tcPr>
            <w:tcW w:w="1463" w:type="dxa"/>
          </w:tcPr>
          <w:p w14:paraId="5910F6F3" w14:textId="77777777" w:rsidR="008E1FFB" w:rsidRPr="00BA3432" w:rsidRDefault="008E1FFB">
            <w:pPr>
              <w:spacing w:line="276" w:lineRule="auto"/>
              <w:jc w:val="center"/>
              <w:rPr>
                <w:lang w:val="en-US"/>
                <w:rPrChange w:id="23097" w:author="phuong vu" w:date="2018-11-25T21:55:00Z">
                  <w:rPr>
                    <w:lang w:val="en-US"/>
                  </w:rPr>
                </w:rPrChange>
              </w:rPr>
              <w:pPrChange w:id="23098" w:author="phuong vu" w:date="2018-11-23T13:48:00Z">
                <w:pPr>
                  <w:jc w:val="center"/>
                </w:pPr>
              </w:pPrChange>
            </w:pPr>
            <w:r w:rsidRPr="00BA3432">
              <w:rPr>
                <w:lang w:val="en-US"/>
                <w:rPrChange w:id="23099" w:author="phuong vu" w:date="2018-11-25T21:55:00Z">
                  <w:rPr>
                    <w:lang w:val="en-US"/>
                  </w:rPr>
                </w:rPrChange>
              </w:rPr>
              <w:t>X</w:t>
            </w:r>
          </w:p>
        </w:tc>
      </w:tr>
      <w:tr w:rsidR="008E1FFB" w:rsidRPr="00BA3432" w14:paraId="30AC3B84" w14:textId="77777777" w:rsidTr="00A72A60">
        <w:tc>
          <w:tcPr>
            <w:tcW w:w="805" w:type="dxa"/>
          </w:tcPr>
          <w:p w14:paraId="4B76B9A1" w14:textId="77777777" w:rsidR="008E1FFB" w:rsidRPr="00BA3432" w:rsidRDefault="008E1FFB">
            <w:pPr>
              <w:spacing w:line="276" w:lineRule="auto"/>
              <w:jc w:val="center"/>
              <w:rPr>
                <w:lang w:val="en-US"/>
                <w:rPrChange w:id="23100" w:author="phuong vu" w:date="2018-11-25T21:55:00Z">
                  <w:rPr>
                    <w:lang w:val="en-US"/>
                  </w:rPr>
                </w:rPrChange>
              </w:rPr>
              <w:pPrChange w:id="23101" w:author="phuong vu" w:date="2018-11-23T13:48:00Z">
                <w:pPr>
                  <w:spacing w:line="360" w:lineRule="auto"/>
                  <w:jc w:val="center"/>
                </w:pPr>
              </w:pPrChange>
            </w:pPr>
            <w:r w:rsidRPr="00BA3432">
              <w:rPr>
                <w:lang w:val="en-US"/>
                <w:rPrChange w:id="23102" w:author="phuong vu" w:date="2018-11-25T21:55:00Z">
                  <w:rPr>
                    <w:lang w:val="en-US"/>
                  </w:rPr>
                </w:rPrChange>
              </w:rPr>
              <w:t>2</w:t>
            </w:r>
          </w:p>
        </w:tc>
        <w:tc>
          <w:tcPr>
            <w:tcW w:w="2120" w:type="dxa"/>
          </w:tcPr>
          <w:p w14:paraId="24BC2C2F" w14:textId="77777777" w:rsidR="008E1FFB" w:rsidRPr="00BA3432" w:rsidRDefault="008E1FFB">
            <w:pPr>
              <w:spacing w:line="276" w:lineRule="auto"/>
              <w:rPr>
                <w:lang w:val="en-US"/>
                <w:rPrChange w:id="23103" w:author="phuong vu" w:date="2018-11-25T21:55:00Z">
                  <w:rPr>
                    <w:lang w:val="en-US"/>
                  </w:rPr>
                </w:rPrChange>
              </w:rPr>
              <w:pPrChange w:id="23104" w:author="phuong vu" w:date="2018-11-23T13:48:00Z">
                <w:pPr>
                  <w:spacing w:line="360" w:lineRule="auto"/>
                </w:pPr>
              </w:pPrChange>
            </w:pPr>
            <w:r w:rsidRPr="00BA3432">
              <w:rPr>
                <w:lang w:val="en-US"/>
                <w:rPrChange w:id="23105" w:author="phuong vu" w:date="2018-11-25T21:55:00Z">
                  <w:rPr>
                    <w:lang w:val="en-US"/>
                  </w:rPr>
                </w:rPrChange>
              </w:rPr>
              <w:t>customer</w:t>
            </w:r>
          </w:p>
        </w:tc>
        <w:tc>
          <w:tcPr>
            <w:tcW w:w="1463" w:type="dxa"/>
          </w:tcPr>
          <w:p w14:paraId="61F7C09E" w14:textId="77777777" w:rsidR="008E1FFB" w:rsidRPr="00BA3432" w:rsidRDefault="008E1FFB">
            <w:pPr>
              <w:spacing w:line="276" w:lineRule="auto"/>
              <w:jc w:val="center"/>
              <w:rPr>
                <w:lang w:val="en-US"/>
                <w:rPrChange w:id="23106" w:author="phuong vu" w:date="2018-11-25T21:55:00Z">
                  <w:rPr>
                    <w:lang w:val="en-US"/>
                  </w:rPr>
                </w:rPrChange>
              </w:rPr>
              <w:pPrChange w:id="23107" w:author="phuong vu" w:date="2018-11-23T13:48:00Z">
                <w:pPr>
                  <w:spacing w:line="360" w:lineRule="auto"/>
                  <w:jc w:val="center"/>
                </w:pPr>
              </w:pPrChange>
            </w:pPr>
          </w:p>
        </w:tc>
        <w:tc>
          <w:tcPr>
            <w:tcW w:w="1463" w:type="dxa"/>
          </w:tcPr>
          <w:p w14:paraId="78A55A6A" w14:textId="77777777" w:rsidR="008E1FFB" w:rsidRPr="00BA3432" w:rsidRDefault="008E1FFB">
            <w:pPr>
              <w:spacing w:line="276" w:lineRule="auto"/>
              <w:jc w:val="center"/>
              <w:rPr>
                <w:lang w:val="en-US"/>
                <w:rPrChange w:id="23108" w:author="phuong vu" w:date="2018-11-25T21:55:00Z">
                  <w:rPr>
                    <w:lang w:val="en-US"/>
                  </w:rPr>
                </w:rPrChange>
              </w:rPr>
              <w:pPrChange w:id="23109" w:author="phuong vu" w:date="2018-11-23T13:48:00Z">
                <w:pPr>
                  <w:spacing w:line="360" w:lineRule="auto"/>
                  <w:jc w:val="center"/>
                </w:pPr>
              </w:pPrChange>
            </w:pPr>
          </w:p>
        </w:tc>
        <w:tc>
          <w:tcPr>
            <w:tcW w:w="1463" w:type="dxa"/>
          </w:tcPr>
          <w:p w14:paraId="7A8A9FB9" w14:textId="77777777" w:rsidR="008E1FFB" w:rsidRPr="00BA3432" w:rsidRDefault="008E1FFB">
            <w:pPr>
              <w:spacing w:line="276" w:lineRule="auto"/>
              <w:jc w:val="center"/>
              <w:rPr>
                <w:lang w:val="en-US"/>
                <w:rPrChange w:id="23110" w:author="phuong vu" w:date="2018-11-25T21:55:00Z">
                  <w:rPr>
                    <w:lang w:val="en-US"/>
                  </w:rPr>
                </w:rPrChange>
              </w:rPr>
              <w:pPrChange w:id="23111" w:author="phuong vu" w:date="2018-11-23T13:48:00Z">
                <w:pPr>
                  <w:spacing w:line="360" w:lineRule="auto"/>
                  <w:jc w:val="center"/>
                </w:pPr>
              </w:pPrChange>
            </w:pPr>
          </w:p>
        </w:tc>
        <w:tc>
          <w:tcPr>
            <w:tcW w:w="1463" w:type="dxa"/>
          </w:tcPr>
          <w:p w14:paraId="331E68EE" w14:textId="77777777" w:rsidR="008E1FFB" w:rsidRPr="00BA3432" w:rsidRDefault="008E1FFB">
            <w:pPr>
              <w:spacing w:line="276" w:lineRule="auto"/>
              <w:jc w:val="center"/>
              <w:rPr>
                <w:lang w:val="en-US"/>
                <w:rPrChange w:id="23112" w:author="phuong vu" w:date="2018-11-25T21:55:00Z">
                  <w:rPr>
                    <w:lang w:val="en-US"/>
                  </w:rPr>
                </w:rPrChange>
              </w:rPr>
              <w:pPrChange w:id="23113" w:author="phuong vu" w:date="2018-11-23T13:48:00Z">
                <w:pPr>
                  <w:jc w:val="center"/>
                </w:pPr>
              </w:pPrChange>
            </w:pPr>
            <w:r w:rsidRPr="00BA3432">
              <w:rPr>
                <w:lang w:val="en-US"/>
                <w:rPrChange w:id="23114" w:author="phuong vu" w:date="2018-11-25T21:55:00Z">
                  <w:rPr>
                    <w:lang w:val="en-US"/>
                  </w:rPr>
                </w:rPrChange>
              </w:rPr>
              <w:t>X</w:t>
            </w:r>
          </w:p>
        </w:tc>
      </w:tr>
      <w:tr w:rsidR="008E1FFB" w:rsidRPr="00BA3432" w14:paraId="54D95C3E" w14:textId="77777777" w:rsidTr="00A72A60">
        <w:tc>
          <w:tcPr>
            <w:tcW w:w="805" w:type="dxa"/>
          </w:tcPr>
          <w:p w14:paraId="5A74149D" w14:textId="77777777" w:rsidR="008E1FFB" w:rsidRPr="00BA3432" w:rsidRDefault="008E1FFB">
            <w:pPr>
              <w:spacing w:line="276" w:lineRule="auto"/>
              <w:jc w:val="center"/>
              <w:rPr>
                <w:lang w:val="en-US"/>
                <w:rPrChange w:id="23115" w:author="phuong vu" w:date="2018-11-25T21:55:00Z">
                  <w:rPr>
                    <w:lang w:val="en-US"/>
                  </w:rPr>
                </w:rPrChange>
              </w:rPr>
              <w:pPrChange w:id="23116" w:author="phuong vu" w:date="2018-11-23T13:48:00Z">
                <w:pPr>
                  <w:spacing w:line="360" w:lineRule="auto"/>
                  <w:jc w:val="center"/>
                </w:pPr>
              </w:pPrChange>
            </w:pPr>
            <w:r w:rsidRPr="00BA3432">
              <w:rPr>
                <w:lang w:val="en-US"/>
                <w:rPrChange w:id="23117" w:author="phuong vu" w:date="2018-11-25T21:55:00Z">
                  <w:rPr>
                    <w:lang w:val="en-US"/>
                  </w:rPr>
                </w:rPrChange>
              </w:rPr>
              <w:t>3</w:t>
            </w:r>
          </w:p>
        </w:tc>
        <w:tc>
          <w:tcPr>
            <w:tcW w:w="2120" w:type="dxa"/>
          </w:tcPr>
          <w:p w14:paraId="3247A6D3" w14:textId="6B170938" w:rsidR="008E1FFB" w:rsidRPr="00BA3432" w:rsidRDefault="008E1FFB">
            <w:pPr>
              <w:spacing w:line="276" w:lineRule="auto"/>
              <w:rPr>
                <w:lang w:val="en-US"/>
                <w:rPrChange w:id="23118" w:author="phuong vu" w:date="2018-11-25T21:55:00Z">
                  <w:rPr>
                    <w:lang w:val="en-US"/>
                  </w:rPr>
                </w:rPrChange>
              </w:rPr>
              <w:pPrChange w:id="23119" w:author="phuong vu" w:date="2018-11-23T13:48:00Z">
                <w:pPr>
                  <w:spacing w:line="360" w:lineRule="auto"/>
                </w:pPr>
              </w:pPrChange>
            </w:pPr>
            <w:r w:rsidRPr="00BA3432">
              <w:rPr>
                <w:lang w:val="en-US"/>
                <w:rPrChange w:id="23120" w:author="phuong vu" w:date="2018-11-25T21:55:00Z">
                  <w:rPr>
                    <w:lang w:val="en-US"/>
                  </w:rPr>
                </w:rPrChange>
              </w:rPr>
              <w:t>receipt_detail</w:t>
            </w:r>
          </w:p>
        </w:tc>
        <w:tc>
          <w:tcPr>
            <w:tcW w:w="1463" w:type="dxa"/>
          </w:tcPr>
          <w:p w14:paraId="01D7B3B0" w14:textId="77777777" w:rsidR="008E1FFB" w:rsidRPr="00BA3432" w:rsidRDefault="008E1FFB">
            <w:pPr>
              <w:spacing w:line="276" w:lineRule="auto"/>
              <w:jc w:val="center"/>
              <w:rPr>
                <w:lang w:val="en-US"/>
                <w:rPrChange w:id="23121" w:author="phuong vu" w:date="2018-11-25T21:55:00Z">
                  <w:rPr>
                    <w:lang w:val="en-US"/>
                  </w:rPr>
                </w:rPrChange>
              </w:rPr>
              <w:pPrChange w:id="23122" w:author="phuong vu" w:date="2018-11-23T13:48:00Z">
                <w:pPr>
                  <w:spacing w:line="360" w:lineRule="auto"/>
                  <w:jc w:val="center"/>
                </w:pPr>
              </w:pPrChange>
            </w:pPr>
          </w:p>
        </w:tc>
        <w:tc>
          <w:tcPr>
            <w:tcW w:w="1463" w:type="dxa"/>
          </w:tcPr>
          <w:p w14:paraId="4B1521E8" w14:textId="77777777" w:rsidR="008E1FFB" w:rsidRPr="00BA3432" w:rsidRDefault="008E1FFB">
            <w:pPr>
              <w:spacing w:line="276" w:lineRule="auto"/>
              <w:jc w:val="center"/>
              <w:rPr>
                <w:lang w:val="en-US"/>
                <w:rPrChange w:id="23123" w:author="phuong vu" w:date="2018-11-25T21:55:00Z">
                  <w:rPr>
                    <w:lang w:val="en-US"/>
                  </w:rPr>
                </w:rPrChange>
              </w:rPr>
              <w:pPrChange w:id="23124" w:author="phuong vu" w:date="2018-11-23T13:48:00Z">
                <w:pPr>
                  <w:spacing w:line="360" w:lineRule="auto"/>
                  <w:jc w:val="center"/>
                </w:pPr>
              </w:pPrChange>
            </w:pPr>
          </w:p>
        </w:tc>
        <w:tc>
          <w:tcPr>
            <w:tcW w:w="1463" w:type="dxa"/>
          </w:tcPr>
          <w:p w14:paraId="04C29941" w14:textId="77777777" w:rsidR="008E1FFB" w:rsidRPr="00BA3432" w:rsidRDefault="008E1FFB">
            <w:pPr>
              <w:spacing w:line="276" w:lineRule="auto"/>
              <w:jc w:val="center"/>
              <w:rPr>
                <w:lang w:val="en-US"/>
                <w:rPrChange w:id="23125" w:author="phuong vu" w:date="2018-11-25T21:55:00Z">
                  <w:rPr>
                    <w:lang w:val="en-US"/>
                  </w:rPr>
                </w:rPrChange>
              </w:rPr>
              <w:pPrChange w:id="23126" w:author="phuong vu" w:date="2018-11-23T13:48:00Z">
                <w:pPr>
                  <w:spacing w:line="360" w:lineRule="auto"/>
                  <w:jc w:val="center"/>
                </w:pPr>
              </w:pPrChange>
            </w:pPr>
          </w:p>
        </w:tc>
        <w:tc>
          <w:tcPr>
            <w:tcW w:w="1463" w:type="dxa"/>
          </w:tcPr>
          <w:p w14:paraId="387E002C" w14:textId="77777777" w:rsidR="008E1FFB" w:rsidRPr="00BA3432" w:rsidRDefault="008E1FFB">
            <w:pPr>
              <w:spacing w:line="276" w:lineRule="auto"/>
              <w:jc w:val="center"/>
              <w:rPr>
                <w:lang w:val="en-US"/>
                <w:rPrChange w:id="23127" w:author="phuong vu" w:date="2018-11-25T21:55:00Z">
                  <w:rPr>
                    <w:lang w:val="en-US"/>
                  </w:rPr>
                </w:rPrChange>
              </w:rPr>
              <w:pPrChange w:id="23128" w:author="phuong vu" w:date="2018-11-23T13:48:00Z">
                <w:pPr>
                  <w:jc w:val="center"/>
                </w:pPr>
              </w:pPrChange>
            </w:pPr>
            <w:r w:rsidRPr="00BA3432">
              <w:rPr>
                <w:lang w:val="en-US"/>
                <w:rPrChange w:id="23129" w:author="phuong vu" w:date="2018-11-25T21:55:00Z">
                  <w:rPr>
                    <w:lang w:val="en-US"/>
                  </w:rPr>
                </w:rPrChange>
              </w:rPr>
              <w:t>X</w:t>
            </w:r>
          </w:p>
        </w:tc>
      </w:tr>
      <w:tr w:rsidR="008E1FFB" w:rsidRPr="00BA3432" w14:paraId="2CC416DD" w14:textId="77777777" w:rsidTr="00A72A60">
        <w:tc>
          <w:tcPr>
            <w:tcW w:w="805" w:type="dxa"/>
          </w:tcPr>
          <w:p w14:paraId="31B4A292" w14:textId="77777777" w:rsidR="008E1FFB" w:rsidRPr="00BA3432" w:rsidRDefault="008E1FFB">
            <w:pPr>
              <w:spacing w:line="276" w:lineRule="auto"/>
              <w:jc w:val="center"/>
              <w:rPr>
                <w:lang w:val="en-US"/>
                <w:rPrChange w:id="23130" w:author="phuong vu" w:date="2018-11-25T21:55:00Z">
                  <w:rPr>
                    <w:lang w:val="en-US"/>
                  </w:rPr>
                </w:rPrChange>
              </w:rPr>
              <w:pPrChange w:id="23131" w:author="phuong vu" w:date="2018-11-23T13:48:00Z">
                <w:pPr>
                  <w:spacing w:line="360" w:lineRule="auto"/>
                  <w:jc w:val="center"/>
                </w:pPr>
              </w:pPrChange>
            </w:pPr>
            <w:r w:rsidRPr="00BA3432">
              <w:rPr>
                <w:lang w:val="en-US"/>
                <w:rPrChange w:id="23132" w:author="phuong vu" w:date="2018-11-25T21:55:00Z">
                  <w:rPr>
                    <w:lang w:val="en-US"/>
                  </w:rPr>
                </w:rPrChange>
              </w:rPr>
              <w:t>4</w:t>
            </w:r>
          </w:p>
        </w:tc>
        <w:tc>
          <w:tcPr>
            <w:tcW w:w="2120" w:type="dxa"/>
          </w:tcPr>
          <w:p w14:paraId="79CD9207" w14:textId="77777777" w:rsidR="008E1FFB" w:rsidRPr="00BA3432" w:rsidRDefault="008E1FFB">
            <w:pPr>
              <w:spacing w:line="276" w:lineRule="auto"/>
              <w:rPr>
                <w:lang w:val="en-US"/>
                <w:rPrChange w:id="23133" w:author="phuong vu" w:date="2018-11-25T21:55:00Z">
                  <w:rPr>
                    <w:lang w:val="en-US"/>
                  </w:rPr>
                </w:rPrChange>
              </w:rPr>
              <w:pPrChange w:id="23134" w:author="phuong vu" w:date="2018-11-23T13:48:00Z">
                <w:pPr>
                  <w:spacing w:line="360" w:lineRule="auto"/>
                </w:pPr>
              </w:pPrChange>
            </w:pPr>
            <w:r w:rsidRPr="00BA3432">
              <w:rPr>
                <w:lang w:val="en-US"/>
                <w:rPrChange w:id="23135" w:author="phuong vu" w:date="2018-11-25T21:55:00Z">
                  <w:rPr>
                    <w:lang w:val="en-US"/>
                  </w:rPr>
                </w:rPrChange>
              </w:rPr>
              <w:t>receipt</w:t>
            </w:r>
          </w:p>
        </w:tc>
        <w:tc>
          <w:tcPr>
            <w:tcW w:w="1463" w:type="dxa"/>
          </w:tcPr>
          <w:p w14:paraId="5E681253" w14:textId="77777777" w:rsidR="008E1FFB" w:rsidRPr="00BA3432" w:rsidRDefault="008E1FFB">
            <w:pPr>
              <w:spacing w:line="276" w:lineRule="auto"/>
              <w:jc w:val="center"/>
              <w:rPr>
                <w:lang w:val="en-US"/>
                <w:rPrChange w:id="23136" w:author="phuong vu" w:date="2018-11-25T21:55:00Z">
                  <w:rPr>
                    <w:lang w:val="en-US"/>
                  </w:rPr>
                </w:rPrChange>
              </w:rPr>
              <w:pPrChange w:id="23137" w:author="phuong vu" w:date="2018-11-23T13:48:00Z">
                <w:pPr>
                  <w:spacing w:line="360" w:lineRule="auto"/>
                  <w:jc w:val="center"/>
                </w:pPr>
              </w:pPrChange>
            </w:pPr>
          </w:p>
        </w:tc>
        <w:tc>
          <w:tcPr>
            <w:tcW w:w="1463" w:type="dxa"/>
          </w:tcPr>
          <w:p w14:paraId="5993D6B0" w14:textId="77777777" w:rsidR="008E1FFB" w:rsidRPr="00BA3432" w:rsidRDefault="008E1FFB">
            <w:pPr>
              <w:spacing w:line="276" w:lineRule="auto"/>
              <w:jc w:val="center"/>
              <w:rPr>
                <w:lang w:val="en-US"/>
                <w:rPrChange w:id="23138" w:author="phuong vu" w:date="2018-11-25T21:55:00Z">
                  <w:rPr>
                    <w:lang w:val="en-US"/>
                  </w:rPr>
                </w:rPrChange>
              </w:rPr>
              <w:pPrChange w:id="23139" w:author="phuong vu" w:date="2018-11-23T13:48:00Z">
                <w:pPr>
                  <w:spacing w:line="360" w:lineRule="auto"/>
                  <w:jc w:val="center"/>
                </w:pPr>
              </w:pPrChange>
            </w:pPr>
          </w:p>
        </w:tc>
        <w:tc>
          <w:tcPr>
            <w:tcW w:w="1463" w:type="dxa"/>
          </w:tcPr>
          <w:p w14:paraId="17A0044B" w14:textId="77777777" w:rsidR="008E1FFB" w:rsidRPr="00BA3432" w:rsidRDefault="008E1FFB">
            <w:pPr>
              <w:spacing w:line="276" w:lineRule="auto"/>
              <w:jc w:val="center"/>
              <w:rPr>
                <w:lang w:val="en-US"/>
                <w:rPrChange w:id="23140" w:author="phuong vu" w:date="2018-11-25T21:55:00Z">
                  <w:rPr>
                    <w:lang w:val="en-US"/>
                  </w:rPr>
                </w:rPrChange>
              </w:rPr>
              <w:pPrChange w:id="23141" w:author="phuong vu" w:date="2018-11-23T13:48:00Z">
                <w:pPr>
                  <w:spacing w:line="360" w:lineRule="auto"/>
                  <w:jc w:val="center"/>
                </w:pPr>
              </w:pPrChange>
            </w:pPr>
          </w:p>
        </w:tc>
        <w:tc>
          <w:tcPr>
            <w:tcW w:w="1463" w:type="dxa"/>
          </w:tcPr>
          <w:p w14:paraId="70D1695D" w14:textId="77777777" w:rsidR="008E1FFB" w:rsidRPr="00BA3432" w:rsidRDefault="008E1FFB">
            <w:pPr>
              <w:spacing w:line="276" w:lineRule="auto"/>
              <w:jc w:val="center"/>
              <w:rPr>
                <w:lang w:val="en-US"/>
                <w:rPrChange w:id="23142" w:author="phuong vu" w:date="2018-11-25T21:55:00Z">
                  <w:rPr>
                    <w:lang w:val="en-US"/>
                  </w:rPr>
                </w:rPrChange>
              </w:rPr>
              <w:pPrChange w:id="23143" w:author="phuong vu" w:date="2018-11-23T13:48:00Z">
                <w:pPr>
                  <w:jc w:val="center"/>
                </w:pPr>
              </w:pPrChange>
            </w:pPr>
            <w:r w:rsidRPr="00BA3432">
              <w:rPr>
                <w:lang w:val="en-US"/>
                <w:rPrChange w:id="23144" w:author="phuong vu" w:date="2018-11-25T21:55:00Z">
                  <w:rPr>
                    <w:lang w:val="en-US"/>
                  </w:rPr>
                </w:rPrChange>
              </w:rPr>
              <w:t>X</w:t>
            </w:r>
          </w:p>
        </w:tc>
      </w:tr>
    </w:tbl>
    <w:p w14:paraId="338DB55D" w14:textId="77777777" w:rsidR="008E1FFB" w:rsidRPr="00BA3432" w:rsidRDefault="008E1FFB">
      <w:pPr>
        <w:spacing w:line="276" w:lineRule="auto"/>
        <w:rPr>
          <w:lang w:val="en-US"/>
          <w:rPrChange w:id="23145" w:author="phuong vu" w:date="2018-11-25T21:55:00Z">
            <w:rPr>
              <w:lang w:val="en-US"/>
            </w:rPr>
          </w:rPrChange>
        </w:rPr>
        <w:pPrChange w:id="23146" w:author="phuong vu" w:date="2018-11-23T13:48:00Z">
          <w:pPr/>
        </w:pPrChange>
      </w:pPr>
    </w:p>
    <w:p w14:paraId="6E57EDDC" w14:textId="4B967BB8" w:rsidR="00070C2F" w:rsidRPr="00BA3432" w:rsidRDefault="00070C2F">
      <w:pPr>
        <w:pStyle w:val="Heading6"/>
        <w:spacing w:line="276" w:lineRule="auto"/>
        <w:rPr>
          <w:rFonts w:cstheme="majorHAnsi"/>
          <w:lang w:val="en-US"/>
          <w:rPrChange w:id="23147" w:author="phuong vu" w:date="2018-11-25T21:55:00Z">
            <w:rPr>
              <w:lang w:val="en-US"/>
            </w:rPr>
          </w:rPrChange>
        </w:rPr>
        <w:pPrChange w:id="23148" w:author="phuong vu" w:date="2018-11-23T13:48:00Z">
          <w:pPr>
            <w:pStyle w:val="Heading6"/>
          </w:pPr>
        </w:pPrChange>
      </w:pPr>
      <w:r w:rsidRPr="00BA3432">
        <w:rPr>
          <w:rFonts w:cstheme="majorHAnsi"/>
          <w:lang w:val="en-US"/>
          <w:rPrChange w:id="23149" w:author="phuong vu" w:date="2018-11-25T21:55:00Z">
            <w:rPr>
              <w:lang w:val="en-US"/>
            </w:rPr>
          </w:rPrChange>
        </w:rPr>
        <w:t>Cách xử lí</w:t>
      </w:r>
    </w:p>
    <w:p w14:paraId="1F40A256" w14:textId="67152293" w:rsidR="005E64D7" w:rsidRPr="00BA3432" w:rsidRDefault="005E64D7">
      <w:pPr>
        <w:pStyle w:val="Heading5"/>
        <w:spacing w:line="276" w:lineRule="auto"/>
        <w:rPr>
          <w:rFonts w:cstheme="majorHAnsi"/>
          <w:lang w:val="en-US"/>
          <w:rPrChange w:id="23150" w:author="phuong vu" w:date="2018-11-25T21:55:00Z">
            <w:rPr>
              <w:lang w:val="en-US"/>
            </w:rPr>
          </w:rPrChange>
        </w:rPr>
        <w:pPrChange w:id="23151" w:author="phuong vu" w:date="2018-11-23T13:48:00Z">
          <w:pPr>
            <w:pStyle w:val="Heading5"/>
          </w:pPr>
        </w:pPrChange>
      </w:pPr>
      <w:r w:rsidRPr="00BA3432">
        <w:rPr>
          <w:rFonts w:cstheme="majorHAnsi"/>
          <w:lang w:val="en-US"/>
          <w:rPrChange w:id="23152" w:author="phuong vu" w:date="2018-11-25T21:55:00Z">
            <w:rPr>
              <w:lang w:val="en-US"/>
            </w:rPr>
          </w:rPrChange>
        </w:rPr>
        <w:t>Thay đổi trạng thái biên nhận</w:t>
      </w:r>
    </w:p>
    <w:p w14:paraId="0EB68A38" w14:textId="057CBE58" w:rsidR="00070C2F" w:rsidRPr="00BA3432" w:rsidRDefault="00070C2F">
      <w:pPr>
        <w:pStyle w:val="Heading6"/>
        <w:spacing w:line="276" w:lineRule="auto"/>
        <w:rPr>
          <w:ins w:id="23153" w:author="phuong vu" w:date="2018-11-21T23:28:00Z"/>
          <w:rFonts w:cstheme="majorHAnsi"/>
          <w:lang w:val="en-US"/>
          <w:rPrChange w:id="23154" w:author="phuong vu" w:date="2018-11-25T21:55:00Z">
            <w:rPr>
              <w:ins w:id="23155" w:author="phuong vu" w:date="2018-11-21T23:28:00Z"/>
              <w:lang w:val="en-US"/>
            </w:rPr>
          </w:rPrChange>
        </w:rPr>
        <w:pPrChange w:id="23156" w:author="phuong vu" w:date="2018-11-23T13:48:00Z">
          <w:pPr>
            <w:pStyle w:val="Heading6"/>
          </w:pPr>
        </w:pPrChange>
      </w:pPr>
      <w:r w:rsidRPr="00BA3432">
        <w:rPr>
          <w:rFonts w:cstheme="majorHAnsi"/>
          <w:lang w:val="en-US"/>
          <w:rPrChange w:id="23157" w:author="phuong vu" w:date="2018-11-25T21:55:00Z">
            <w:rPr>
              <w:lang w:val="en-US"/>
            </w:rPr>
          </w:rPrChange>
        </w:rPr>
        <w:t>Mục đích</w:t>
      </w:r>
    </w:p>
    <w:p w14:paraId="75742050" w14:textId="18872A9E" w:rsidR="00836F48" w:rsidRPr="00BA3432" w:rsidRDefault="00836F48">
      <w:pPr>
        <w:spacing w:line="276" w:lineRule="auto"/>
        <w:ind w:firstLine="720"/>
        <w:rPr>
          <w:ins w:id="23158" w:author="phuong vu" w:date="2018-11-21T23:28:00Z"/>
          <w:lang w:val="en-US"/>
          <w:rPrChange w:id="23159" w:author="phuong vu" w:date="2018-11-25T21:55:00Z">
            <w:rPr>
              <w:ins w:id="23160" w:author="phuong vu" w:date="2018-11-21T23:28:00Z"/>
              <w:lang w:val="en-US"/>
            </w:rPr>
          </w:rPrChange>
        </w:rPr>
        <w:pPrChange w:id="23161" w:author="phuong vu" w:date="2018-11-23T13:48:00Z">
          <w:pPr>
            <w:ind w:firstLine="720"/>
          </w:pPr>
        </w:pPrChange>
      </w:pPr>
      <w:ins w:id="23162" w:author="phuong vu" w:date="2018-11-21T23:28:00Z">
        <w:r w:rsidRPr="00BA3432">
          <w:rPr>
            <w:lang w:val="en-US"/>
            <w:rPrChange w:id="23163" w:author="phuong vu" w:date="2018-11-25T21:55:00Z">
              <w:rPr>
                <w:lang w:val="en-US"/>
              </w:rPr>
            </w:rPrChange>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23164" w:author="phuong vu" w:date="2018-11-21T23:29:00Z">
        <w:r w:rsidRPr="00BA3432">
          <w:rPr>
            <w:lang w:val="en-US"/>
            <w:rPrChange w:id="23165" w:author="phuong vu" w:date="2018-11-25T21:55:00Z">
              <w:rPr>
                <w:lang w:val="en-US"/>
              </w:rPr>
            </w:rPrChange>
          </w:rPr>
          <w:t>biên nhận</w:t>
        </w:r>
      </w:ins>
      <w:ins w:id="23166" w:author="phuong vu" w:date="2018-11-21T23:28:00Z">
        <w:r w:rsidRPr="00BA3432">
          <w:rPr>
            <w:lang w:val="en-US"/>
            <w:rPrChange w:id="23167" w:author="phuong vu" w:date="2018-11-25T21:55:00Z">
              <w:rPr>
                <w:lang w:val="en-US"/>
              </w:rPr>
            </w:rPrChange>
          </w:rPr>
          <w:t>.</w:t>
        </w:r>
      </w:ins>
    </w:p>
    <w:p w14:paraId="1D9EF044" w14:textId="77777777" w:rsidR="00836F48" w:rsidRPr="00BA3432" w:rsidRDefault="00836F48">
      <w:pPr>
        <w:spacing w:line="276" w:lineRule="auto"/>
        <w:rPr>
          <w:lang w:val="en-US"/>
          <w:rPrChange w:id="23168" w:author="phuong vu" w:date="2018-11-25T21:55:00Z">
            <w:rPr>
              <w:lang w:val="en-US"/>
            </w:rPr>
          </w:rPrChange>
        </w:rPr>
        <w:pPrChange w:id="23169" w:author="phuong vu" w:date="2018-11-23T13:48:00Z">
          <w:pPr>
            <w:pStyle w:val="Heading6"/>
          </w:pPr>
        </w:pPrChange>
      </w:pPr>
    </w:p>
    <w:p w14:paraId="0BE150AD" w14:textId="7D6CF14B" w:rsidR="00070C2F" w:rsidRPr="00BA3432" w:rsidRDefault="00070C2F">
      <w:pPr>
        <w:pStyle w:val="Heading6"/>
        <w:spacing w:line="276" w:lineRule="auto"/>
        <w:rPr>
          <w:rFonts w:cstheme="majorHAnsi"/>
          <w:lang w:val="en-US"/>
          <w:rPrChange w:id="23170" w:author="phuong vu" w:date="2018-11-25T21:55:00Z">
            <w:rPr>
              <w:lang w:val="en-US"/>
            </w:rPr>
          </w:rPrChange>
        </w:rPr>
        <w:pPrChange w:id="23171" w:author="phuong vu" w:date="2018-11-23T13:48:00Z">
          <w:pPr>
            <w:pStyle w:val="Heading6"/>
          </w:pPr>
        </w:pPrChange>
      </w:pPr>
      <w:r w:rsidRPr="00BA3432">
        <w:rPr>
          <w:rFonts w:cstheme="majorHAnsi"/>
          <w:lang w:val="en-US"/>
          <w:rPrChange w:id="23172" w:author="phuong vu" w:date="2018-11-25T21:55:00Z">
            <w:rPr>
              <w:lang w:val="en-US"/>
            </w:rPr>
          </w:rPrChange>
        </w:rPr>
        <w:lastRenderedPageBreak/>
        <w:t>Giao diện</w:t>
      </w:r>
    </w:p>
    <w:p w14:paraId="15CA3666" w14:textId="52B5D80B" w:rsidR="00840C60" w:rsidRPr="00AD0E2E" w:rsidRDefault="00C06BD4">
      <w:pPr>
        <w:keepNext/>
        <w:spacing w:line="276" w:lineRule="auto"/>
        <w:pPrChange w:id="23173" w:author="phuong vu" w:date="2018-11-23T13:48:00Z">
          <w:pPr>
            <w:keepNext/>
          </w:pPr>
        </w:pPrChange>
      </w:pPr>
      <w:r w:rsidRPr="00AD0E2E">
        <w:rPr>
          <w:noProof/>
          <w:lang w:val="en-US"/>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3834D00D" w:rsidR="00840C60" w:rsidRPr="00BA3432" w:rsidRDefault="00840C60">
      <w:pPr>
        <w:pStyle w:val="Caption"/>
        <w:spacing w:line="276" w:lineRule="auto"/>
        <w:rPr>
          <w:szCs w:val="26"/>
          <w:rPrChange w:id="23174" w:author="phuong vu" w:date="2018-11-25T21:55:00Z">
            <w:rPr>
              <w:szCs w:val="26"/>
              <w:lang w:val="en-US"/>
            </w:rPr>
          </w:rPrChange>
        </w:rPr>
        <w:pPrChange w:id="23175" w:author="phuong vu" w:date="2018-11-23T13:48:00Z">
          <w:pPr>
            <w:pStyle w:val="Caption"/>
          </w:pPr>
        </w:pPrChange>
      </w:pPr>
      <w:bookmarkStart w:id="23176" w:name="_Toc530662944"/>
      <w:r w:rsidRPr="00BA3432">
        <w:rPr>
          <w:szCs w:val="26"/>
          <w:rPrChange w:id="23177" w:author="phuong vu" w:date="2018-11-25T21:55:00Z">
            <w:rPr>
              <w:szCs w:val="26"/>
            </w:rPr>
          </w:rPrChange>
        </w:rPr>
        <w:t xml:space="preserve">Hình </w:t>
      </w:r>
      <w:ins w:id="23178"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3179"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3180" w:author="phuong vu" w:date="2018-11-26T01:11:00Z">
        <w:r w:rsidR="00300FEC">
          <w:rPr>
            <w:noProof/>
            <w:szCs w:val="26"/>
          </w:rPr>
          <w:t>17</w:t>
        </w:r>
        <w:r w:rsidR="00300FEC">
          <w:rPr>
            <w:szCs w:val="26"/>
          </w:rPr>
          <w:fldChar w:fldCharType="end"/>
        </w:r>
      </w:ins>
      <w:del w:id="23181" w:author="phuong vu" w:date="2018-11-16T11:28:00Z">
        <w:r w:rsidR="006C103E" w:rsidRPr="00BA3432" w:rsidDel="00EC5005">
          <w:rPr>
            <w:szCs w:val="26"/>
            <w:rPrChange w:id="23182" w:author="phuong vu" w:date="2018-11-25T21:55:00Z">
              <w:rPr>
                <w:szCs w:val="26"/>
              </w:rPr>
            </w:rPrChange>
          </w:rPr>
          <w:fldChar w:fldCharType="begin"/>
        </w:r>
        <w:r w:rsidR="006C103E" w:rsidRPr="00BA3432" w:rsidDel="00EC5005">
          <w:rPr>
            <w:szCs w:val="26"/>
            <w:rPrChange w:id="23183" w:author="phuong vu" w:date="2018-11-25T21:55:00Z">
              <w:rPr>
                <w:szCs w:val="26"/>
              </w:rPr>
            </w:rPrChange>
          </w:rPr>
          <w:delInstrText xml:space="preserve"> STYLEREF 1 \s </w:delInstrText>
        </w:r>
        <w:r w:rsidR="006C103E" w:rsidRPr="00BA3432" w:rsidDel="00EC5005">
          <w:rPr>
            <w:szCs w:val="26"/>
            <w:rPrChange w:id="23184" w:author="phuong vu" w:date="2018-11-25T21:55:00Z">
              <w:rPr>
                <w:szCs w:val="26"/>
              </w:rPr>
            </w:rPrChange>
          </w:rPr>
          <w:fldChar w:fldCharType="separate"/>
        </w:r>
        <w:r w:rsidR="006C103E" w:rsidRPr="00BA3432" w:rsidDel="00EC5005">
          <w:rPr>
            <w:noProof/>
            <w:szCs w:val="26"/>
            <w:rPrChange w:id="23185" w:author="phuong vu" w:date="2018-11-25T21:55:00Z">
              <w:rPr>
                <w:noProof/>
                <w:szCs w:val="26"/>
              </w:rPr>
            </w:rPrChange>
          </w:rPr>
          <w:delText>3</w:delText>
        </w:r>
        <w:r w:rsidR="006C103E" w:rsidRPr="00BA3432" w:rsidDel="00EC5005">
          <w:rPr>
            <w:szCs w:val="26"/>
            <w:rPrChange w:id="23186"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3187" w:author="phuong vu" w:date="2018-11-25T21:55:00Z">
              <w:rPr>
                <w:szCs w:val="26"/>
              </w:rPr>
            </w:rPrChange>
          </w:rPr>
          <w:delInstrText xml:space="preserve"> SEQ Hình \* ARABIC \s 1 </w:delInstrText>
        </w:r>
        <w:r w:rsidR="006C103E" w:rsidRPr="00BA3432" w:rsidDel="00EC5005">
          <w:rPr>
            <w:szCs w:val="26"/>
            <w:rPrChange w:id="23188" w:author="phuong vu" w:date="2018-11-25T21:55:00Z">
              <w:rPr>
                <w:szCs w:val="26"/>
              </w:rPr>
            </w:rPrChange>
          </w:rPr>
          <w:fldChar w:fldCharType="separate"/>
        </w:r>
        <w:r w:rsidR="006C103E" w:rsidRPr="00BA3432" w:rsidDel="00EC5005">
          <w:rPr>
            <w:noProof/>
            <w:szCs w:val="26"/>
            <w:rPrChange w:id="23189" w:author="phuong vu" w:date="2018-11-25T21:55:00Z">
              <w:rPr>
                <w:noProof/>
                <w:szCs w:val="26"/>
              </w:rPr>
            </w:rPrChange>
          </w:rPr>
          <w:delText>11</w:delText>
        </w:r>
        <w:r w:rsidR="006C103E" w:rsidRPr="00BA3432" w:rsidDel="00EC5005">
          <w:rPr>
            <w:szCs w:val="26"/>
            <w:rPrChange w:id="23190" w:author="phuong vu" w:date="2018-11-25T21:55:00Z">
              <w:rPr>
                <w:szCs w:val="26"/>
              </w:rPr>
            </w:rPrChange>
          </w:rPr>
          <w:fldChar w:fldCharType="end"/>
        </w:r>
      </w:del>
      <w:r w:rsidRPr="00BA3432">
        <w:rPr>
          <w:szCs w:val="26"/>
          <w:rPrChange w:id="23191" w:author="phuong vu" w:date="2018-11-25T21:55:00Z">
            <w:rPr>
              <w:szCs w:val="26"/>
              <w:lang w:val="en-US"/>
            </w:rPr>
          </w:rPrChange>
        </w:rPr>
        <w:t xml:space="preserve"> Giao diện thay đổi trạng thái biên nhận khi trạng thái "đang chờ"</w:t>
      </w:r>
      <w:bookmarkEnd w:id="23176"/>
    </w:p>
    <w:p w14:paraId="38124878" w14:textId="77777777" w:rsidR="004F28F8" w:rsidRPr="00AD0E2E" w:rsidRDefault="004F28F8">
      <w:pPr>
        <w:keepNext/>
        <w:spacing w:line="276" w:lineRule="auto"/>
        <w:pPrChange w:id="23192" w:author="phuong vu" w:date="2018-11-23T13:48:00Z">
          <w:pPr>
            <w:keepNext/>
          </w:pPr>
        </w:pPrChange>
      </w:pPr>
      <w:r w:rsidRPr="00AD0E2E">
        <w:rPr>
          <w:noProof/>
          <w:lang w:val="en-US"/>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6A52028F" w:rsidR="004F28F8" w:rsidRPr="00BA3432" w:rsidRDefault="004F28F8">
      <w:pPr>
        <w:pStyle w:val="Caption"/>
        <w:spacing w:line="276" w:lineRule="auto"/>
        <w:rPr>
          <w:szCs w:val="26"/>
          <w:rPrChange w:id="23193" w:author="phuong vu" w:date="2018-11-25T21:55:00Z">
            <w:rPr>
              <w:szCs w:val="26"/>
              <w:lang w:val="en-US"/>
            </w:rPr>
          </w:rPrChange>
        </w:rPr>
        <w:pPrChange w:id="23194" w:author="phuong vu" w:date="2018-11-23T13:48:00Z">
          <w:pPr>
            <w:pStyle w:val="Caption"/>
          </w:pPr>
        </w:pPrChange>
      </w:pPr>
      <w:bookmarkStart w:id="23195" w:name="_Toc530662945"/>
      <w:r w:rsidRPr="00BA3432">
        <w:rPr>
          <w:szCs w:val="26"/>
          <w:rPrChange w:id="23196" w:author="phuong vu" w:date="2018-11-25T21:55:00Z">
            <w:rPr>
              <w:szCs w:val="26"/>
            </w:rPr>
          </w:rPrChange>
        </w:rPr>
        <w:t xml:space="preserve">Hình </w:t>
      </w:r>
      <w:ins w:id="23197"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3198"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3199" w:author="phuong vu" w:date="2018-11-26T01:11:00Z">
        <w:r w:rsidR="00300FEC">
          <w:rPr>
            <w:noProof/>
            <w:szCs w:val="26"/>
          </w:rPr>
          <w:t>18</w:t>
        </w:r>
        <w:r w:rsidR="00300FEC">
          <w:rPr>
            <w:szCs w:val="26"/>
          </w:rPr>
          <w:fldChar w:fldCharType="end"/>
        </w:r>
      </w:ins>
      <w:del w:id="23200" w:author="phuong vu" w:date="2018-11-16T11:28:00Z">
        <w:r w:rsidR="006C103E" w:rsidRPr="00BA3432" w:rsidDel="00EC5005">
          <w:rPr>
            <w:szCs w:val="26"/>
            <w:rPrChange w:id="23201" w:author="phuong vu" w:date="2018-11-25T21:55:00Z">
              <w:rPr>
                <w:szCs w:val="26"/>
              </w:rPr>
            </w:rPrChange>
          </w:rPr>
          <w:fldChar w:fldCharType="begin"/>
        </w:r>
        <w:r w:rsidR="006C103E" w:rsidRPr="00BA3432" w:rsidDel="00EC5005">
          <w:rPr>
            <w:szCs w:val="26"/>
            <w:rPrChange w:id="23202" w:author="phuong vu" w:date="2018-11-25T21:55:00Z">
              <w:rPr>
                <w:szCs w:val="26"/>
              </w:rPr>
            </w:rPrChange>
          </w:rPr>
          <w:delInstrText xml:space="preserve"> STYLEREF 1 \s </w:delInstrText>
        </w:r>
        <w:r w:rsidR="006C103E" w:rsidRPr="00BA3432" w:rsidDel="00EC5005">
          <w:rPr>
            <w:szCs w:val="26"/>
            <w:rPrChange w:id="23203" w:author="phuong vu" w:date="2018-11-25T21:55:00Z">
              <w:rPr>
                <w:szCs w:val="26"/>
              </w:rPr>
            </w:rPrChange>
          </w:rPr>
          <w:fldChar w:fldCharType="separate"/>
        </w:r>
        <w:r w:rsidR="006C103E" w:rsidRPr="00BA3432" w:rsidDel="00EC5005">
          <w:rPr>
            <w:noProof/>
            <w:szCs w:val="26"/>
            <w:rPrChange w:id="23204" w:author="phuong vu" w:date="2018-11-25T21:55:00Z">
              <w:rPr>
                <w:noProof/>
                <w:szCs w:val="26"/>
              </w:rPr>
            </w:rPrChange>
          </w:rPr>
          <w:delText>3</w:delText>
        </w:r>
        <w:r w:rsidR="006C103E" w:rsidRPr="00BA3432" w:rsidDel="00EC5005">
          <w:rPr>
            <w:szCs w:val="26"/>
            <w:rPrChange w:id="23205"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3206" w:author="phuong vu" w:date="2018-11-25T21:55:00Z">
              <w:rPr>
                <w:szCs w:val="26"/>
              </w:rPr>
            </w:rPrChange>
          </w:rPr>
          <w:delInstrText xml:space="preserve"> SEQ Hình \* ARABIC \s 1 </w:delInstrText>
        </w:r>
        <w:r w:rsidR="006C103E" w:rsidRPr="00BA3432" w:rsidDel="00EC5005">
          <w:rPr>
            <w:szCs w:val="26"/>
            <w:rPrChange w:id="23207" w:author="phuong vu" w:date="2018-11-25T21:55:00Z">
              <w:rPr>
                <w:szCs w:val="26"/>
              </w:rPr>
            </w:rPrChange>
          </w:rPr>
          <w:fldChar w:fldCharType="separate"/>
        </w:r>
        <w:r w:rsidR="006C103E" w:rsidRPr="00BA3432" w:rsidDel="00EC5005">
          <w:rPr>
            <w:noProof/>
            <w:szCs w:val="26"/>
            <w:rPrChange w:id="23208" w:author="phuong vu" w:date="2018-11-25T21:55:00Z">
              <w:rPr>
                <w:noProof/>
                <w:szCs w:val="26"/>
              </w:rPr>
            </w:rPrChange>
          </w:rPr>
          <w:delText>12</w:delText>
        </w:r>
        <w:r w:rsidR="006C103E" w:rsidRPr="00BA3432" w:rsidDel="00EC5005">
          <w:rPr>
            <w:szCs w:val="26"/>
            <w:rPrChange w:id="23209" w:author="phuong vu" w:date="2018-11-25T21:55:00Z">
              <w:rPr>
                <w:szCs w:val="26"/>
              </w:rPr>
            </w:rPrChange>
          </w:rPr>
          <w:fldChar w:fldCharType="end"/>
        </w:r>
      </w:del>
      <w:r w:rsidRPr="00BA3432">
        <w:rPr>
          <w:szCs w:val="26"/>
          <w:rPrChange w:id="23210" w:author="phuong vu" w:date="2018-11-25T21:55:00Z">
            <w:rPr>
              <w:szCs w:val="26"/>
              <w:lang w:val="en-US"/>
            </w:rPr>
          </w:rPrChange>
        </w:rPr>
        <w:t xml:space="preserve"> Giao diện thay đổi trạng thái biên nhận khi trạng thái "đang chờ trả đồ"</w:t>
      </w:r>
      <w:bookmarkEnd w:id="23195"/>
    </w:p>
    <w:p w14:paraId="5DE0B784" w14:textId="77777777" w:rsidR="00070C2F" w:rsidRPr="00BA3432" w:rsidRDefault="00070C2F">
      <w:pPr>
        <w:pStyle w:val="Heading6"/>
        <w:spacing w:line="276" w:lineRule="auto"/>
        <w:rPr>
          <w:rFonts w:cstheme="majorHAnsi"/>
          <w:lang w:val="en-US"/>
          <w:rPrChange w:id="23211" w:author="phuong vu" w:date="2018-11-25T21:55:00Z">
            <w:rPr>
              <w:lang w:val="en-US"/>
            </w:rPr>
          </w:rPrChange>
        </w:rPr>
        <w:pPrChange w:id="23212" w:author="phuong vu" w:date="2018-11-23T13:48:00Z">
          <w:pPr>
            <w:pStyle w:val="Heading6"/>
          </w:pPr>
        </w:pPrChange>
      </w:pPr>
      <w:r w:rsidRPr="00AD0E2E">
        <w:rPr>
          <w:rFonts w:cstheme="majorHAnsi"/>
          <w:lang w:val="en-US"/>
        </w:rPr>
        <w:t>Các thành ph</w:t>
      </w:r>
      <w:r w:rsidRPr="00BA3432">
        <w:rPr>
          <w:rFonts w:cstheme="majorHAnsi"/>
          <w:lang w:val="en-US"/>
          <w:rPrChange w:id="23213" w:author="phuong vu" w:date="2018-11-25T21:55:00Z">
            <w:rPr>
              <w:lang w:val="en-US"/>
            </w:rPr>
          </w:rPrChange>
        </w:rPr>
        <w:t>ần giao diện</w:t>
      </w:r>
    </w:p>
    <w:p w14:paraId="10ED2569" w14:textId="19156690" w:rsidR="00070C2F" w:rsidRPr="00BA3432" w:rsidRDefault="00070C2F">
      <w:pPr>
        <w:pStyle w:val="Heading6"/>
        <w:spacing w:line="276" w:lineRule="auto"/>
        <w:rPr>
          <w:rFonts w:cstheme="majorHAnsi"/>
          <w:lang w:val="en-US"/>
          <w:rPrChange w:id="23214" w:author="phuong vu" w:date="2018-11-25T21:55:00Z">
            <w:rPr>
              <w:lang w:val="en-US"/>
            </w:rPr>
          </w:rPrChange>
        </w:rPr>
        <w:pPrChange w:id="23215" w:author="phuong vu" w:date="2018-11-23T13:48:00Z">
          <w:pPr>
            <w:pStyle w:val="Heading6"/>
          </w:pPr>
        </w:pPrChange>
      </w:pPr>
      <w:r w:rsidRPr="00BA3432">
        <w:rPr>
          <w:rFonts w:cstheme="majorHAnsi"/>
          <w:lang w:val="en-US"/>
          <w:rPrChange w:id="23216"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BA3432" w14:paraId="7856B810" w14:textId="77777777" w:rsidTr="00A72A60">
        <w:tc>
          <w:tcPr>
            <w:tcW w:w="805" w:type="dxa"/>
            <w:vMerge w:val="restart"/>
            <w:vAlign w:val="center"/>
          </w:tcPr>
          <w:p w14:paraId="2823D6F3" w14:textId="77777777" w:rsidR="00DE2334" w:rsidRPr="00BA3432" w:rsidRDefault="00DE2334">
            <w:pPr>
              <w:spacing w:line="276" w:lineRule="auto"/>
              <w:jc w:val="center"/>
              <w:rPr>
                <w:b/>
                <w:lang w:val="en-US"/>
                <w:rPrChange w:id="23217" w:author="phuong vu" w:date="2018-11-25T21:55:00Z">
                  <w:rPr>
                    <w:b/>
                    <w:lang w:val="en-US"/>
                  </w:rPr>
                </w:rPrChange>
              </w:rPr>
              <w:pPrChange w:id="23218" w:author="phuong vu" w:date="2018-11-23T13:48:00Z">
                <w:pPr>
                  <w:spacing w:line="360" w:lineRule="auto"/>
                  <w:jc w:val="center"/>
                </w:pPr>
              </w:pPrChange>
            </w:pPr>
            <w:r w:rsidRPr="00BA3432">
              <w:rPr>
                <w:b/>
                <w:lang w:val="en-US"/>
                <w:rPrChange w:id="23219" w:author="phuong vu" w:date="2018-11-25T21:55:00Z">
                  <w:rPr>
                    <w:b/>
                    <w:lang w:val="en-US"/>
                  </w:rPr>
                </w:rPrChange>
              </w:rPr>
              <w:t>STT</w:t>
            </w:r>
          </w:p>
        </w:tc>
        <w:tc>
          <w:tcPr>
            <w:tcW w:w="2120" w:type="dxa"/>
            <w:vMerge w:val="restart"/>
            <w:vAlign w:val="center"/>
          </w:tcPr>
          <w:p w14:paraId="01F9EE7D" w14:textId="77777777" w:rsidR="00DE2334" w:rsidRPr="00BA3432" w:rsidRDefault="00DE2334">
            <w:pPr>
              <w:spacing w:line="276" w:lineRule="auto"/>
              <w:jc w:val="center"/>
              <w:rPr>
                <w:b/>
                <w:lang w:val="en-US"/>
                <w:rPrChange w:id="23220" w:author="phuong vu" w:date="2018-11-25T21:55:00Z">
                  <w:rPr>
                    <w:b/>
                    <w:lang w:val="en-US"/>
                  </w:rPr>
                </w:rPrChange>
              </w:rPr>
              <w:pPrChange w:id="23221" w:author="phuong vu" w:date="2018-11-23T13:48:00Z">
                <w:pPr>
                  <w:spacing w:line="360" w:lineRule="auto"/>
                  <w:jc w:val="center"/>
                </w:pPr>
              </w:pPrChange>
            </w:pPr>
            <w:r w:rsidRPr="00BA3432">
              <w:rPr>
                <w:b/>
                <w:lang w:val="en-US"/>
                <w:rPrChange w:id="23222" w:author="phuong vu" w:date="2018-11-25T21:55:00Z">
                  <w:rPr>
                    <w:b/>
                    <w:lang w:val="en-US"/>
                  </w:rPr>
                </w:rPrChange>
              </w:rPr>
              <w:t>Tên bảng/</w:t>
            </w:r>
          </w:p>
          <w:p w14:paraId="6C3EEC74" w14:textId="77777777" w:rsidR="00DE2334" w:rsidRPr="00BA3432" w:rsidRDefault="00DE2334">
            <w:pPr>
              <w:spacing w:line="276" w:lineRule="auto"/>
              <w:jc w:val="center"/>
              <w:rPr>
                <w:b/>
                <w:lang w:val="en-US"/>
                <w:rPrChange w:id="23223" w:author="phuong vu" w:date="2018-11-25T21:55:00Z">
                  <w:rPr>
                    <w:b/>
                    <w:lang w:val="en-US"/>
                  </w:rPr>
                </w:rPrChange>
              </w:rPr>
              <w:pPrChange w:id="23224" w:author="phuong vu" w:date="2018-11-23T13:48:00Z">
                <w:pPr>
                  <w:spacing w:line="360" w:lineRule="auto"/>
                  <w:jc w:val="center"/>
                </w:pPr>
              </w:pPrChange>
            </w:pPr>
            <w:r w:rsidRPr="00BA3432">
              <w:rPr>
                <w:b/>
                <w:lang w:val="en-US"/>
                <w:rPrChange w:id="23225" w:author="phuong vu" w:date="2018-11-25T21:55:00Z">
                  <w:rPr>
                    <w:b/>
                    <w:lang w:val="en-US"/>
                  </w:rPr>
                </w:rPrChange>
              </w:rPr>
              <w:t>Cấu trúc dữ liệu</w:t>
            </w:r>
          </w:p>
        </w:tc>
        <w:tc>
          <w:tcPr>
            <w:tcW w:w="5852" w:type="dxa"/>
            <w:gridSpan w:val="4"/>
            <w:vAlign w:val="center"/>
          </w:tcPr>
          <w:p w14:paraId="4501FD14" w14:textId="77777777" w:rsidR="00DE2334" w:rsidRPr="00BA3432" w:rsidRDefault="00DE2334">
            <w:pPr>
              <w:spacing w:line="276" w:lineRule="auto"/>
              <w:jc w:val="center"/>
              <w:rPr>
                <w:b/>
                <w:lang w:val="en-US"/>
                <w:rPrChange w:id="23226" w:author="phuong vu" w:date="2018-11-25T21:55:00Z">
                  <w:rPr>
                    <w:b/>
                    <w:lang w:val="en-US"/>
                  </w:rPr>
                </w:rPrChange>
              </w:rPr>
              <w:pPrChange w:id="23227" w:author="phuong vu" w:date="2018-11-23T13:48:00Z">
                <w:pPr>
                  <w:spacing w:line="360" w:lineRule="auto"/>
                  <w:jc w:val="center"/>
                </w:pPr>
              </w:pPrChange>
            </w:pPr>
            <w:r w:rsidRPr="00BA3432">
              <w:rPr>
                <w:b/>
                <w:lang w:val="en-US"/>
                <w:rPrChange w:id="23228" w:author="phuong vu" w:date="2018-11-25T21:55:00Z">
                  <w:rPr>
                    <w:b/>
                    <w:lang w:val="en-US"/>
                  </w:rPr>
                </w:rPrChange>
              </w:rPr>
              <w:t>Phương thức</w:t>
            </w:r>
          </w:p>
        </w:tc>
      </w:tr>
      <w:tr w:rsidR="00DE2334" w:rsidRPr="00BA3432" w14:paraId="0A1EF53A" w14:textId="77777777" w:rsidTr="00A72A60">
        <w:tc>
          <w:tcPr>
            <w:tcW w:w="805" w:type="dxa"/>
            <w:vMerge/>
            <w:vAlign w:val="center"/>
          </w:tcPr>
          <w:p w14:paraId="31E028D0" w14:textId="77777777" w:rsidR="00DE2334" w:rsidRPr="00BA3432" w:rsidRDefault="00DE2334">
            <w:pPr>
              <w:spacing w:line="276" w:lineRule="auto"/>
              <w:jc w:val="center"/>
              <w:rPr>
                <w:b/>
                <w:lang w:val="en-US"/>
                <w:rPrChange w:id="23229" w:author="phuong vu" w:date="2018-11-25T21:55:00Z">
                  <w:rPr>
                    <w:b/>
                    <w:lang w:val="en-US"/>
                  </w:rPr>
                </w:rPrChange>
              </w:rPr>
              <w:pPrChange w:id="23230" w:author="phuong vu" w:date="2018-11-23T13:48:00Z">
                <w:pPr>
                  <w:spacing w:line="360" w:lineRule="auto"/>
                  <w:jc w:val="center"/>
                </w:pPr>
              </w:pPrChange>
            </w:pPr>
          </w:p>
        </w:tc>
        <w:tc>
          <w:tcPr>
            <w:tcW w:w="2120" w:type="dxa"/>
            <w:vMerge/>
            <w:vAlign w:val="center"/>
          </w:tcPr>
          <w:p w14:paraId="7F8A75B8" w14:textId="77777777" w:rsidR="00DE2334" w:rsidRPr="00BA3432" w:rsidRDefault="00DE2334">
            <w:pPr>
              <w:spacing w:line="276" w:lineRule="auto"/>
              <w:jc w:val="center"/>
              <w:rPr>
                <w:b/>
                <w:lang w:val="en-US"/>
                <w:rPrChange w:id="23231" w:author="phuong vu" w:date="2018-11-25T21:55:00Z">
                  <w:rPr>
                    <w:b/>
                    <w:lang w:val="en-US"/>
                  </w:rPr>
                </w:rPrChange>
              </w:rPr>
              <w:pPrChange w:id="23232" w:author="phuong vu" w:date="2018-11-23T13:48:00Z">
                <w:pPr>
                  <w:spacing w:line="360" w:lineRule="auto"/>
                  <w:jc w:val="center"/>
                </w:pPr>
              </w:pPrChange>
            </w:pPr>
          </w:p>
        </w:tc>
        <w:tc>
          <w:tcPr>
            <w:tcW w:w="1463" w:type="dxa"/>
            <w:vAlign w:val="center"/>
          </w:tcPr>
          <w:p w14:paraId="7DD322F4" w14:textId="77777777" w:rsidR="00DE2334" w:rsidRPr="00BA3432" w:rsidRDefault="00DE2334">
            <w:pPr>
              <w:spacing w:line="276" w:lineRule="auto"/>
              <w:jc w:val="center"/>
              <w:rPr>
                <w:b/>
                <w:lang w:val="en-US"/>
                <w:rPrChange w:id="23233" w:author="phuong vu" w:date="2018-11-25T21:55:00Z">
                  <w:rPr>
                    <w:b/>
                    <w:lang w:val="en-US"/>
                  </w:rPr>
                </w:rPrChange>
              </w:rPr>
              <w:pPrChange w:id="23234" w:author="phuong vu" w:date="2018-11-23T13:48:00Z">
                <w:pPr>
                  <w:spacing w:line="360" w:lineRule="auto"/>
                  <w:jc w:val="center"/>
                </w:pPr>
              </w:pPrChange>
            </w:pPr>
            <w:r w:rsidRPr="00BA3432">
              <w:rPr>
                <w:b/>
                <w:lang w:val="en-US"/>
                <w:rPrChange w:id="23235" w:author="phuong vu" w:date="2018-11-25T21:55:00Z">
                  <w:rPr>
                    <w:b/>
                    <w:lang w:val="en-US"/>
                  </w:rPr>
                </w:rPrChange>
              </w:rPr>
              <w:t>Thêm</w:t>
            </w:r>
          </w:p>
        </w:tc>
        <w:tc>
          <w:tcPr>
            <w:tcW w:w="1463" w:type="dxa"/>
            <w:vAlign w:val="center"/>
          </w:tcPr>
          <w:p w14:paraId="27F0E872" w14:textId="77777777" w:rsidR="00DE2334" w:rsidRPr="00BA3432" w:rsidRDefault="00DE2334">
            <w:pPr>
              <w:spacing w:line="276" w:lineRule="auto"/>
              <w:jc w:val="center"/>
              <w:rPr>
                <w:b/>
                <w:lang w:val="en-US"/>
                <w:rPrChange w:id="23236" w:author="phuong vu" w:date="2018-11-25T21:55:00Z">
                  <w:rPr>
                    <w:b/>
                    <w:lang w:val="en-US"/>
                  </w:rPr>
                </w:rPrChange>
              </w:rPr>
              <w:pPrChange w:id="23237" w:author="phuong vu" w:date="2018-11-23T13:48:00Z">
                <w:pPr>
                  <w:spacing w:line="360" w:lineRule="auto"/>
                  <w:jc w:val="center"/>
                </w:pPr>
              </w:pPrChange>
            </w:pPr>
            <w:r w:rsidRPr="00BA3432">
              <w:rPr>
                <w:b/>
                <w:lang w:val="en-US"/>
                <w:rPrChange w:id="23238" w:author="phuong vu" w:date="2018-11-25T21:55:00Z">
                  <w:rPr>
                    <w:b/>
                    <w:lang w:val="en-US"/>
                  </w:rPr>
                </w:rPrChange>
              </w:rPr>
              <w:t>Sửa</w:t>
            </w:r>
          </w:p>
        </w:tc>
        <w:tc>
          <w:tcPr>
            <w:tcW w:w="1463" w:type="dxa"/>
            <w:vAlign w:val="center"/>
          </w:tcPr>
          <w:p w14:paraId="6012365A" w14:textId="77777777" w:rsidR="00DE2334" w:rsidRPr="00BA3432" w:rsidRDefault="00DE2334">
            <w:pPr>
              <w:spacing w:line="276" w:lineRule="auto"/>
              <w:jc w:val="center"/>
              <w:rPr>
                <w:b/>
                <w:lang w:val="en-US"/>
                <w:rPrChange w:id="23239" w:author="phuong vu" w:date="2018-11-25T21:55:00Z">
                  <w:rPr>
                    <w:b/>
                    <w:lang w:val="en-US"/>
                  </w:rPr>
                </w:rPrChange>
              </w:rPr>
              <w:pPrChange w:id="23240" w:author="phuong vu" w:date="2018-11-23T13:48:00Z">
                <w:pPr>
                  <w:spacing w:line="360" w:lineRule="auto"/>
                  <w:jc w:val="center"/>
                </w:pPr>
              </w:pPrChange>
            </w:pPr>
            <w:r w:rsidRPr="00BA3432">
              <w:rPr>
                <w:b/>
                <w:lang w:val="en-US"/>
                <w:rPrChange w:id="23241" w:author="phuong vu" w:date="2018-11-25T21:55:00Z">
                  <w:rPr>
                    <w:b/>
                    <w:lang w:val="en-US"/>
                  </w:rPr>
                </w:rPrChange>
              </w:rPr>
              <w:t>Xóa</w:t>
            </w:r>
          </w:p>
        </w:tc>
        <w:tc>
          <w:tcPr>
            <w:tcW w:w="1463" w:type="dxa"/>
            <w:vAlign w:val="center"/>
          </w:tcPr>
          <w:p w14:paraId="35BC0BD7" w14:textId="77777777" w:rsidR="00DE2334" w:rsidRPr="00BA3432" w:rsidRDefault="00DE2334">
            <w:pPr>
              <w:spacing w:line="276" w:lineRule="auto"/>
              <w:jc w:val="center"/>
              <w:rPr>
                <w:b/>
                <w:lang w:val="en-US"/>
                <w:rPrChange w:id="23242" w:author="phuong vu" w:date="2018-11-25T21:55:00Z">
                  <w:rPr>
                    <w:b/>
                    <w:lang w:val="en-US"/>
                  </w:rPr>
                </w:rPrChange>
              </w:rPr>
              <w:pPrChange w:id="23243" w:author="phuong vu" w:date="2018-11-23T13:48:00Z">
                <w:pPr>
                  <w:spacing w:line="360" w:lineRule="auto"/>
                  <w:jc w:val="center"/>
                </w:pPr>
              </w:pPrChange>
            </w:pPr>
            <w:r w:rsidRPr="00BA3432">
              <w:rPr>
                <w:b/>
                <w:lang w:val="en-US"/>
                <w:rPrChange w:id="23244" w:author="phuong vu" w:date="2018-11-25T21:55:00Z">
                  <w:rPr>
                    <w:b/>
                    <w:lang w:val="en-US"/>
                  </w:rPr>
                </w:rPrChange>
              </w:rPr>
              <w:t>Truy vấn</w:t>
            </w:r>
          </w:p>
        </w:tc>
      </w:tr>
      <w:tr w:rsidR="00DE2334" w:rsidRPr="00BA3432" w14:paraId="030F51B7" w14:textId="77777777" w:rsidTr="00A72A60">
        <w:tc>
          <w:tcPr>
            <w:tcW w:w="805" w:type="dxa"/>
          </w:tcPr>
          <w:p w14:paraId="60B2556F" w14:textId="77777777" w:rsidR="00DE2334" w:rsidRPr="00BA3432" w:rsidRDefault="00DE2334">
            <w:pPr>
              <w:spacing w:line="276" w:lineRule="auto"/>
              <w:jc w:val="center"/>
              <w:rPr>
                <w:lang w:val="en-US"/>
                <w:rPrChange w:id="23245" w:author="phuong vu" w:date="2018-11-25T21:55:00Z">
                  <w:rPr>
                    <w:lang w:val="en-US"/>
                  </w:rPr>
                </w:rPrChange>
              </w:rPr>
              <w:pPrChange w:id="23246" w:author="phuong vu" w:date="2018-11-23T13:48:00Z">
                <w:pPr>
                  <w:spacing w:line="360" w:lineRule="auto"/>
                  <w:jc w:val="center"/>
                </w:pPr>
              </w:pPrChange>
            </w:pPr>
            <w:r w:rsidRPr="00BA3432">
              <w:rPr>
                <w:lang w:val="en-US"/>
                <w:rPrChange w:id="23247" w:author="phuong vu" w:date="2018-11-25T21:55:00Z">
                  <w:rPr>
                    <w:lang w:val="en-US"/>
                  </w:rPr>
                </w:rPrChange>
              </w:rPr>
              <w:t>1</w:t>
            </w:r>
          </w:p>
        </w:tc>
        <w:tc>
          <w:tcPr>
            <w:tcW w:w="2120" w:type="dxa"/>
          </w:tcPr>
          <w:p w14:paraId="34847956" w14:textId="77777777" w:rsidR="00DE2334" w:rsidRPr="00BA3432" w:rsidRDefault="00DE2334">
            <w:pPr>
              <w:spacing w:line="276" w:lineRule="auto"/>
              <w:rPr>
                <w:lang w:val="en-US"/>
                <w:rPrChange w:id="23248" w:author="phuong vu" w:date="2018-11-25T21:55:00Z">
                  <w:rPr>
                    <w:lang w:val="en-US"/>
                  </w:rPr>
                </w:rPrChange>
              </w:rPr>
              <w:pPrChange w:id="23249" w:author="phuong vu" w:date="2018-11-23T13:48:00Z">
                <w:pPr>
                  <w:spacing w:line="360" w:lineRule="auto"/>
                </w:pPr>
              </w:pPrChange>
            </w:pPr>
            <w:r w:rsidRPr="00BA3432">
              <w:rPr>
                <w:lang w:val="en-US"/>
                <w:rPrChange w:id="23250" w:author="phuong vu" w:date="2018-11-25T21:55:00Z">
                  <w:rPr>
                    <w:lang w:val="en-US"/>
                  </w:rPr>
                </w:rPrChange>
              </w:rPr>
              <w:t>customer_order</w:t>
            </w:r>
          </w:p>
        </w:tc>
        <w:tc>
          <w:tcPr>
            <w:tcW w:w="1463" w:type="dxa"/>
          </w:tcPr>
          <w:p w14:paraId="592FB54D" w14:textId="77777777" w:rsidR="00DE2334" w:rsidRPr="00BA3432" w:rsidRDefault="00DE2334">
            <w:pPr>
              <w:spacing w:line="276" w:lineRule="auto"/>
              <w:jc w:val="center"/>
              <w:rPr>
                <w:lang w:val="en-US"/>
                <w:rPrChange w:id="23251" w:author="phuong vu" w:date="2018-11-25T21:55:00Z">
                  <w:rPr>
                    <w:lang w:val="en-US"/>
                  </w:rPr>
                </w:rPrChange>
              </w:rPr>
              <w:pPrChange w:id="23252" w:author="phuong vu" w:date="2018-11-23T13:48:00Z">
                <w:pPr>
                  <w:spacing w:line="360" w:lineRule="auto"/>
                  <w:jc w:val="center"/>
                </w:pPr>
              </w:pPrChange>
            </w:pPr>
          </w:p>
        </w:tc>
        <w:tc>
          <w:tcPr>
            <w:tcW w:w="1463" w:type="dxa"/>
          </w:tcPr>
          <w:p w14:paraId="164B3BBE" w14:textId="77777777" w:rsidR="00DE2334" w:rsidRPr="00BA3432" w:rsidRDefault="00DE2334">
            <w:pPr>
              <w:spacing w:line="276" w:lineRule="auto"/>
              <w:jc w:val="center"/>
              <w:rPr>
                <w:lang w:val="en-US"/>
                <w:rPrChange w:id="23253" w:author="phuong vu" w:date="2018-11-25T21:55:00Z">
                  <w:rPr>
                    <w:lang w:val="en-US"/>
                  </w:rPr>
                </w:rPrChange>
              </w:rPr>
              <w:pPrChange w:id="23254" w:author="phuong vu" w:date="2018-11-23T13:48:00Z">
                <w:pPr>
                  <w:spacing w:line="360" w:lineRule="auto"/>
                  <w:jc w:val="center"/>
                </w:pPr>
              </w:pPrChange>
            </w:pPr>
            <w:r w:rsidRPr="00BA3432">
              <w:rPr>
                <w:lang w:val="en-US"/>
                <w:rPrChange w:id="23255" w:author="phuong vu" w:date="2018-11-25T21:55:00Z">
                  <w:rPr>
                    <w:lang w:val="en-US"/>
                  </w:rPr>
                </w:rPrChange>
              </w:rPr>
              <w:t>X</w:t>
            </w:r>
          </w:p>
        </w:tc>
        <w:tc>
          <w:tcPr>
            <w:tcW w:w="1463" w:type="dxa"/>
          </w:tcPr>
          <w:p w14:paraId="5F3FA9A9" w14:textId="77777777" w:rsidR="00DE2334" w:rsidRPr="00BA3432" w:rsidRDefault="00DE2334">
            <w:pPr>
              <w:spacing w:line="276" w:lineRule="auto"/>
              <w:jc w:val="center"/>
              <w:rPr>
                <w:lang w:val="en-US"/>
                <w:rPrChange w:id="23256" w:author="phuong vu" w:date="2018-11-25T21:55:00Z">
                  <w:rPr>
                    <w:lang w:val="en-US"/>
                  </w:rPr>
                </w:rPrChange>
              </w:rPr>
              <w:pPrChange w:id="23257" w:author="phuong vu" w:date="2018-11-23T13:48:00Z">
                <w:pPr>
                  <w:spacing w:line="360" w:lineRule="auto"/>
                  <w:jc w:val="center"/>
                </w:pPr>
              </w:pPrChange>
            </w:pPr>
          </w:p>
        </w:tc>
        <w:tc>
          <w:tcPr>
            <w:tcW w:w="1463" w:type="dxa"/>
          </w:tcPr>
          <w:p w14:paraId="285C96BB" w14:textId="77777777" w:rsidR="00DE2334" w:rsidRPr="00BA3432" w:rsidRDefault="00DE2334">
            <w:pPr>
              <w:spacing w:line="276" w:lineRule="auto"/>
              <w:jc w:val="center"/>
              <w:rPr>
                <w:lang w:val="en-US"/>
                <w:rPrChange w:id="23258" w:author="phuong vu" w:date="2018-11-25T21:55:00Z">
                  <w:rPr>
                    <w:lang w:val="en-US"/>
                  </w:rPr>
                </w:rPrChange>
              </w:rPr>
              <w:pPrChange w:id="23259" w:author="phuong vu" w:date="2018-11-23T13:48:00Z">
                <w:pPr>
                  <w:jc w:val="center"/>
                </w:pPr>
              </w:pPrChange>
            </w:pPr>
          </w:p>
        </w:tc>
      </w:tr>
      <w:tr w:rsidR="00834A8A" w:rsidRPr="00BA3432" w14:paraId="28D3239F" w14:textId="77777777" w:rsidTr="00A72A60">
        <w:trPr>
          <w:ins w:id="23260" w:author="phuong vu" w:date="2018-11-21T22:37:00Z"/>
        </w:trPr>
        <w:tc>
          <w:tcPr>
            <w:tcW w:w="805" w:type="dxa"/>
          </w:tcPr>
          <w:p w14:paraId="48230C64" w14:textId="470A59D0" w:rsidR="00834A8A" w:rsidRPr="00BA3432" w:rsidRDefault="00834A8A">
            <w:pPr>
              <w:spacing w:line="276" w:lineRule="auto"/>
              <w:jc w:val="center"/>
              <w:rPr>
                <w:ins w:id="23261" w:author="phuong vu" w:date="2018-11-21T22:37:00Z"/>
                <w:lang w:val="en-US"/>
                <w:rPrChange w:id="23262" w:author="phuong vu" w:date="2018-11-25T21:55:00Z">
                  <w:rPr>
                    <w:ins w:id="23263" w:author="phuong vu" w:date="2018-11-21T22:37:00Z"/>
                    <w:lang w:val="en-US"/>
                  </w:rPr>
                </w:rPrChange>
              </w:rPr>
              <w:pPrChange w:id="23264" w:author="phuong vu" w:date="2018-11-23T13:48:00Z">
                <w:pPr>
                  <w:spacing w:line="360" w:lineRule="auto"/>
                  <w:jc w:val="center"/>
                </w:pPr>
              </w:pPrChange>
            </w:pPr>
            <w:ins w:id="23265" w:author="phuong vu" w:date="2018-11-21T22:37:00Z">
              <w:r w:rsidRPr="00BA3432">
                <w:rPr>
                  <w:lang w:val="en-US"/>
                  <w:rPrChange w:id="23266" w:author="phuong vu" w:date="2018-11-25T21:55:00Z">
                    <w:rPr>
                      <w:lang w:val="en-US"/>
                    </w:rPr>
                  </w:rPrChange>
                </w:rPr>
                <w:t>2</w:t>
              </w:r>
            </w:ins>
          </w:p>
        </w:tc>
        <w:tc>
          <w:tcPr>
            <w:tcW w:w="2120" w:type="dxa"/>
          </w:tcPr>
          <w:p w14:paraId="039F2FEC" w14:textId="051752AD" w:rsidR="00834A8A" w:rsidRPr="00BA3432" w:rsidRDefault="00834A8A">
            <w:pPr>
              <w:spacing w:line="276" w:lineRule="auto"/>
              <w:rPr>
                <w:ins w:id="23267" w:author="phuong vu" w:date="2018-11-21T22:37:00Z"/>
                <w:lang w:val="en-US"/>
                <w:rPrChange w:id="23268" w:author="phuong vu" w:date="2018-11-25T21:55:00Z">
                  <w:rPr>
                    <w:ins w:id="23269" w:author="phuong vu" w:date="2018-11-21T22:37:00Z"/>
                    <w:lang w:val="en-US"/>
                  </w:rPr>
                </w:rPrChange>
              </w:rPr>
              <w:pPrChange w:id="23270" w:author="phuong vu" w:date="2018-11-23T13:48:00Z">
                <w:pPr>
                  <w:spacing w:line="360" w:lineRule="auto"/>
                </w:pPr>
              </w:pPrChange>
            </w:pPr>
            <w:ins w:id="23271" w:author="phuong vu" w:date="2018-11-21T22:38:00Z">
              <w:r w:rsidRPr="00BA3432">
                <w:rPr>
                  <w:lang w:val="en-US"/>
                  <w:rPrChange w:id="23272" w:author="phuong vu" w:date="2018-11-25T21:55:00Z">
                    <w:rPr>
                      <w:lang w:val="en-US"/>
                    </w:rPr>
                  </w:rPrChange>
                </w:rPr>
                <w:t>o</w:t>
              </w:r>
            </w:ins>
            <w:ins w:id="23273" w:author="phuong vu" w:date="2018-11-21T22:37:00Z">
              <w:r w:rsidRPr="00BA3432">
                <w:rPr>
                  <w:lang w:val="en-US"/>
                  <w:rPrChange w:id="23274" w:author="phuong vu" w:date="2018-11-25T21:55:00Z">
                    <w:rPr>
                      <w:lang w:val="en-US"/>
                    </w:rPr>
                  </w:rPrChange>
                </w:rPr>
                <w:t>rder_detail</w:t>
              </w:r>
            </w:ins>
          </w:p>
        </w:tc>
        <w:tc>
          <w:tcPr>
            <w:tcW w:w="1463" w:type="dxa"/>
          </w:tcPr>
          <w:p w14:paraId="0CFE312D" w14:textId="77777777" w:rsidR="00834A8A" w:rsidRPr="00BA3432" w:rsidRDefault="00834A8A">
            <w:pPr>
              <w:spacing w:line="276" w:lineRule="auto"/>
              <w:jc w:val="center"/>
              <w:rPr>
                <w:ins w:id="23275" w:author="phuong vu" w:date="2018-11-21T22:37:00Z"/>
                <w:lang w:val="en-US"/>
                <w:rPrChange w:id="23276" w:author="phuong vu" w:date="2018-11-25T21:55:00Z">
                  <w:rPr>
                    <w:ins w:id="23277" w:author="phuong vu" w:date="2018-11-21T22:37:00Z"/>
                    <w:lang w:val="en-US"/>
                  </w:rPr>
                </w:rPrChange>
              </w:rPr>
              <w:pPrChange w:id="23278" w:author="phuong vu" w:date="2018-11-23T13:48:00Z">
                <w:pPr>
                  <w:spacing w:line="360" w:lineRule="auto"/>
                  <w:jc w:val="center"/>
                </w:pPr>
              </w:pPrChange>
            </w:pPr>
          </w:p>
        </w:tc>
        <w:tc>
          <w:tcPr>
            <w:tcW w:w="1463" w:type="dxa"/>
          </w:tcPr>
          <w:p w14:paraId="0EB146EB" w14:textId="1C17662B" w:rsidR="00834A8A" w:rsidRPr="00BA3432" w:rsidRDefault="00834A8A">
            <w:pPr>
              <w:spacing w:line="276" w:lineRule="auto"/>
              <w:jc w:val="center"/>
              <w:rPr>
                <w:ins w:id="23279" w:author="phuong vu" w:date="2018-11-21T22:37:00Z"/>
                <w:lang w:val="en-US"/>
                <w:rPrChange w:id="23280" w:author="phuong vu" w:date="2018-11-25T21:55:00Z">
                  <w:rPr>
                    <w:ins w:id="23281" w:author="phuong vu" w:date="2018-11-21T22:37:00Z"/>
                    <w:lang w:val="en-US"/>
                  </w:rPr>
                </w:rPrChange>
              </w:rPr>
              <w:pPrChange w:id="23282" w:author="phuong vu" w:date="2018-11-23T13:48:00Z">
                <w:pPr>
                  <w:spacing w:line="360" w:lineRule="auto"/>
                  <w:jc w:val="center"/>
                </w:pPr>
              </w:pPrChange>
            </w:pPr>
            <w:ins w:id="23283" w:author="phuong vu" w:date="2018-11-21T22:37:00Z">
              <w:r w:rsidRPr="00BA3432">
                <w:rPr>
                  <w:lang w:val="en-US"/>
                  <w:rPrChange w:id="23284" w:author="phuong vu" w:date="2018-11-25T21:55:00Z">
                    <w:rPr>
                      <w:lang w:val="en-US"/>
                    </w:rPr>
                  </w:rPrChange>
                </w:rPr>
                <w:t>X</w:t>
              </w:r>
            </w:ins>
          </w:p>
        </w:tc>
        <w:tc>
          <w:tcPr>
            <w:tcW w:w="1463" w:type="dxa"/>
          </w:tcPr>
          <w:p w14:paraId="41FA685B" w14:textId="77777777" w:rsidR="00834A8A" w:rsidRPr="00BA3432" w:rsidRDefault="00834A8A">
            <w:pPr>
              <w:spacing w:line="276" w:lineRule="auto"/>
              <w:jc w:val="center"/>
              <w:rPr>
                <w:ins w:id="23285" w:author="phuong vu" w:date="2018-11-21T22:37:00Z"/>
                <w:lang w:val="en-US"/>
                <w:rPrChange w:id="23286" w:author="phuong vu" w:date="2018-11-25T21:55:00Z">
                  <w:rPr>
                    <w:ins w:id="23287" w:author="phuong vu" w:date="2018-11-21T22:37:00Z"/>
                    <w:lang w:val="en-US"/>
                  </w:rPr>
                </w:rPrChange>
              </w:rPr>
              <w:pPrChange w:id="23288" w:author="phuong vu" w:date="2018-11-23T13:48:00Z">
                <w:pPr>
                  <w:spacing w:line="360" w:lineRule="auto"/>
                  <w:jc w:val="center"/>
                </w:pPr>
              </w:pPrChange>
            </w:pPr>
          </w:p>
        </w:tc>
        <w:tc>
          <w:tcPr>
            <w:tcW w:w="1463" w:type="dxa"/>
          </w:tcPr>
          <w:p w14:paraId="3E8253BC" w14:textId="77777777" w:rsidR="00834A8A" w:rsidRPr="00BA3432" w:rsidRDefault="00834A8A">
            <w:pPr>
              <w:spacing w:line="276" w:lineRule="auto"/>
              <w:jc w:val="center"/>
              <w:rPr>
                <w:ins w:id="23289" w:author="phuong vu" w:date="2018-11-21T22:37:00Z"/>
                <w:lang w:val="en-US"/>
                <w:rPrChange w:id="23290" w:author="phuong vu" w:date="2018-11-25T21:55:00Z">
                  <w:rPr>
                    <w:ins w:id="23291" w:author="phuong vu" w:date="2018-11-21T22:37:00Z"/>
                    <w:lang w:val="en-US"/>
                  </w:rPr>
                </w:rPrChange>
              </w:rPr>
              <w:pPrChange w:id="23292" w:author="phuong vu" w:date="2018-11-23T13:48:00Z">
                <w:pPr>
                  <w:jc w:val="center"/>
                </w:pPr>
              </w:pPrChange>
            </w:pPr>
          </w:p>
        </w:tc>
      </w:tr>
      <w:tr w:rsidR="00DE2334" w:rsidRPr="00BA3432" w14:paraId="35CA55AE" w14:textId="77777777" w:rsidTr="00A72A60">
        <w:tc>
          <w:tcPr>
            <w:tcW w:w="805" w:type="dxa"/>
          </w:tcPr>
          <w:p w14:paraId="7DBE7B6B" w14:textId="48B73EC9" w:rsidR="00DE2334" w:rsidRPr="00BA3432" w:rsidRDefault="00834A8A">
            <w:pPr>
              <w:spacing w:line="276" w:lineRule="auto"/>
              <w:jc w:val="center"/>
              <w:rPr>
                <w:lang w:val="en-US"/>
                <w:rPrChange w:id="23293" w:author="phuong vu" w:date="2018-11-25T21:55:00Z">
                  <w:rPr>
                    <w:lang w:val="en-US"/>
                  </w:rPr>
                </w:rPrChange>
              </w:rPr>
              <w:pPrChange w:id="23294" w:author="phuong vu" w:date="2018-11-23T13:48:00Z">
                <w:pPr>
                  <w:spacing w:line="360" w:lineRule="auto"/>
                  <w:jc w:val="center"/>
                </w:pPr>
              </w:pPrChange>
            </w:pPr>
            <w:ins w:id="23295" w:author="phuong vu" w:date="2018-11-21T22:38:00Z">
              <w:r w:rsidRPr="00BA3432">
                <w:rPr>
                  <w:lang w:val="en-US"/>
                  <w:rPrChange w:id="23296" w:author="phuong vu" w:date="2018-11-25T21:55:00Z">
                    <w:rPr>
                      <w:lang w:val="en-US"/>
                    </w:rPr>
                  </w:rPrChange>
                </w:rPr>
                <w:t>3</w:t>
              </w:r>
            </w:ins>
            <w:del w:id="23297" w:author="phuong vu" w:date="2018-11-21T22:38:00Z">
              <w:r w:rsidR="00DE2334" w:rsidRPr="00BA3432" w:rsidDel="00834A8A">
                <w:rPr>
                  <w:lang w:val="en-US"/>
                  <w:rPrChange w:id="23298" w:author="phuong vu" w:date="2018-11-25T21:55:00Z">
                    <w:rPr>
                      <w:lang w:val="en-US"/>
                    </w:rPr>
                  </w:rPrChange>
                </w:rPr>
                <w:delText>2</w:delText>
              </w:r>
            </w:del>
          </w:p>
        </w:tc>
        <w:tc>
          <w:tcPr>
            <w:tcW w:w="2120" w:type="dxa"/>
          </w:tcPr>
          <w:p w14:paraId="0F91C2F2" w14:textId="77777777" w:rsidR="00DE2334" w:rsidRPr="00BA3432" w:rsidRDefault="00DE2334">
            <w:pPr>
              <w:spacing w:line="276" w:lineRule="auto"/>
              <w:rPr>
                <w:lang w:val="en-US"/>
                <w:rPrChange w:id="23299" w:author="phuong vu" w:date="2018-11-25T21:55:00Z">
                  <w:rPr>
                    <w:lang w:val="en-US"/>
                  </w:rPr>
                </w:rPrChange>
              </w:rPr>
              <w:pPrChange w:id="23300" w:author="phuong vu" w:date="2018-11-23T13:48:00Z">
                <w:pPr>
                  <w:spacing w:line="360" w:lineRule="auto"/>
                </w:pPr>
              </w:pPrChange>
            </w:pPr>
            <w:r w:rsidRPr="00BA3432">
              <w:rPr>
                <w:lang w:val="en-US"/>
                <w:rPrChange w:id="23301" w:author="phuong vu" w:date="2018-11-25T21:55:00Z">
                  <w:rPr>
                    <w:lang w:val="en-US"/>
                  </w:rPr>
                </w:rPrChange>
              </w:rPr>
              <w:t>task</w:t>
            </w:r>
          </w:p>
        </w:tc>
        <w:tc>
          <w:tcPr>
            <w:tcW w:w="1463" w:type="dxa"/>
          </w:tcPr>
          <w:p w14:paraId="65F066E6" w14:textId="77777777" w:rsidR="00DE2334" w:rsidRPr="00BA3432" w:rsidRDefault="00DE2334">
            <w:pPr>
              <w:spacing w:line="276" w:lineRule="auto"/>
              <w:jc w:val="center"/>
              <w:rPr>
                <w:lang w:val="en-US"/>
                <w:rPrChange w:id="23302" w:author="phuong vu" w:date="2018-11-25T21:55:00Z">
                  <w:rPr>
                    <w:lang w:val="en-US"/>
                  </w:rPr>
                </w:rPrChange>
              </w:rPr>
              <w:pPrChange w:id="23303" w:author="phuong vu" w:date="2018-11-23T13:48:00Z">
                <w:pPr>
                  <w:spacing w:line="360" w:lineRule="auto"/>
                  <w:jc w:val="center"/>
                </w:pPr>
              </w:pPrChange>
            </w:pPr>
            <w:r w:rsidRPr="00BA3432">
              <w:rPr>
                <w:lang w:val="en-US"/>
                <w:rPrChange w:id="23304" w:author="phuong vu" w:date="2018-11-25T21:55:00Z">
                  <w:rPr>
                    <w:lang w:val="en-US"/>
                  </w:rPr>
                </w:rPrChange>
              </w:rPr>
              <w:t>X</w:t>
            </w:r>
          </w:p>
        </w:tc>
        <w:tc>
          <w:tcPr>
            <w:tcW w:w="1463" w:type="dxa"/>
          </w:tcPr>
          <w:p w14:paraId="52A86D1B" w14:textId="77777777" w:rsidR="00DE2334" w:rsidRPr="00BA3432" w:rsidRDefault="00DE2334">
            <w:pPr>
              <w:spacing w:line="276" w:lineRule="auto"/>
              <w:jc w:val="center"/>
              <w:rPr>
                <w:lang w:val="en-US"/>
                <w:rPrChange w:id="23305" w:author="phuong vu" w:date="2018-11-25T21:55:00Z">
                  <w:rPr>
                    <w:lang w:val="en-US"/>
                  </w:rPr>
                </w:rPrChange>
              </w:rPr>
              <w:pPrChange w:id="23306" w:author="phuong vu" w:date="2018-11-23T13:48:00Z">
                <w:pPr>
                  <w:spacing w:line="360" w:lineRule="auto"/>
                  <w:jc w:val="center"/>
                </w:pPr>
              </w:pPrChange>
            </w:pPr>
            <w:r w:rsidRPr="00BA3432">
              <w:rPr>
                <w:lang w:val="en-US"/>
                <w:rPrChange w:id="23307" w:author="phuong vu" w:date="2018-11-25T21:55:00Z">
                  <w:rPr>
                    <w:lang w:val="en-US"/>
                  </w:rPr>
                </w:rPrChange>
              </w:rPr>
              <w:t>X</w:t>
            </w:r>
          </w:p>
        </w:tc>
        <w:tc>
          <w:tcPr>
            <w:tcW w:w="1463" w:type="dxa"/>
          </w:tcPr>
          <w:p w14:paraId="226E7FB3" w14:textId="77777777" w:rsidR="00DE2334" w:rsidRPr="00BA3432" w:rsidRDefault="00DE2334">
            <w:pPr>
              <w:spacing w:line="276" w:lineRule="auto"/>
              <w:jc w:val="center"/>
              <w:rPr>
                <w:lang w:val="en-US"/>
                <w:rPrChange w:id="23308" w:author="phuong vu" w:date="2018-11-25T21:55:00Z">
                  <w:rPr>
                    <w:lang w:val="en-US"/>
                  </w:rPr>
                </w:rPrChange>
              </w:rPr>
              <w:pPrChange w:id="23309" w:author="phuong vu" w:date="2018-11-23T13:48:00Z">
                <w:pPr>
                  <w:spacing w:line="360" w:lineRule="auto"/>
                  <w:jc w:val="center"/>
                </w:pPr>
              </w:pPrChange>
            </w:pPr>
          </w:p>
        </w:tc>
        <w:tc>
          <w:tcPr>
            <w:tcW w:w="1463" w:type="dxa"/>
          </w:tcPr>
          <w:p w14:paraId="0425B62C" w14:textId="77777777" w:rsidR="00DE2334" w:rsidRPr="00BA3432" w:rsidRDefault="00DE2334">
            <w:pPr>
              <w:spacing w:line="276" w:lineRule="auto"/>
              <w:jc w:val="center"/>
              <w:rPr>
                <w:lang w:val="en-US"/>
                <w:rPrChange w:id="23310" w:author="phuong vu" w:date="2018-11-25T21:55:00Z">
                  <w:rPr>
                    <w:lang w:val="en-US"/>
                  </w:rPr>
                </w:rPrChange>
              </w:rPr>
              <w:pPrChange w:id="23311" w:author="phuong vu" w:date="2018-11-23T13:48:00Z">
                <w:pPr>
                  <w:jc w:val="center"/>
                </w:pPr>
              </w:pPrChange>
            </w:pPr>
          </w:p>
        </w:tc>
      </w:tr>
      <w:tr w:rsidR="00DE2334" w:rsidRPr="00BA3432" w14:paraId="72EBEA62" w14:textId="77777777" w:rsidTr="00A72A60">
        <w:tc>
          <w:tcPr>
            <w:tcW w:w="805" w:type="dxa"/>
          </w:tcPr>
          <w:p w14:paraId="2E45C7AF" w14:textId="38F08394" w:rsidR="00DE2334" w:rsidRPr="00BA3432" w:rsidRDefault="00834A8A">
            <w:pPr>
              <w:spacing w:line="276" w:lineRule="auto"/>
              <w:jc w:val="center"/>
              <w:rPr>
                <w:lang w:val="en-US"/>
                <w:rPrChange w:id="23312" w:author="phuong vu" w:date="2018-11-25T21:55:00Z">
                  <w:rPr>
                    <w:lang w:val="en-US"/>
                  </w:rPr>
                </w:rPrChange>
              </w:rPr>
              <w:pPrChange w:id="23313" w:author="phuong vu" w:date="2018-11-23T13:48:00Z">
                <w:pPr>
                  <w:spacing w:line="360" w:lineRule="auto"/>
                  <w:jc w:val="center"/>
                </w:pPr>
              </w:pPrChange>
            </w:pPr>
            <w:ins w:id="23314" w:author="phuong vu" w:date="2018-11-21T22:38:00Z">
              <w:r w:rsidRPr="00BA3432">
                <w:rPr>
                  <w:lang w:val="en-US"/>
                  <w:rPrChange w:id="23315" w:author="phuong vu" w:date="2018-11-25T21:55:00Z">
                    <w:rPr>
                      <w:lang w:val="en-US"/>
                    </w:rPr>
                  </w:rPrChange>
                </w:rPr>
                <w:t>4</w:t>
              </w:r>
            </w:ins>
            <w:del w:id="23316" w:author="phuong vu" w:date="2018-11-21T22:38:00Z">
              <w:r w:rsidR="00DE2334" w:rsidRPr="00BA3432" w:rsidDel="00834A8A">
                <w:rPr>
                  <w:lang w:val="en-US"/>
                  <w:rPrChange w:id="23317" w:author="phuong vu" w:date="2018-11-25T21:55:00Z">
                    <w:rPr>
                      <w:lang w:val="en-US"/>
                    </w:rPr>
                  </w:rPrChange>
                </w:rPr>
                <w:delText>3</w:delText>
              </w:r>
            </w:del>
          </w:p>
        </w:tc>
        <w:tc>
          <w:tcPr>
            <w:tcW w:w="2120" w:type="dxa"/>
          </w:tcPr>
          <w:p w14:paraId="460A4563" w14:textId="77777777" w:rsidR="00DE2334" w:rsidRPr="00BA3432" w:rsidRDefault="00DE2334">
            <w:pPr>
              <w:spacing w:line="276" w:lineRule="auto"/>
              <w:rPr>
                <w:lang w:val="en-US"/>
                <w:rPrChange w:id="23318" w:author="phuong vu" w:date="2018-11-25T21:55:00Z">
                  <w:rPr>
                    <w:lang w:val="en-US"/>
                  </w:rPr>
                </w:rPrChange>
              </w:rPr>
              <w:pPrChange w:id="23319" w:author="phuong vu" w:date="2018-11-23T13:48:00Z">
                <w:pPr>
                  <w:spacing w:line="360" w:lineRule="auto"/>
                </w:pPr>
              </w:pPrChange>
            </w:pPr>
            <w:r w:rsidRPr="00BA3432">
              <w:rPr>
                <w:lang w:val="en-US"/>
                <w:rPrChange w:id="23320" w:author="phuong vu" w:date="2018-11-25T21:55:00Z">
                  <w:rPr>
                    <w:lang w:val="en-US"/>
                  </w:rPr>
                </w:rPrChange>
              </w:rPr>
              <w:t>order_detail</w:t>
            </w:r>
          </w:p>
        </w:tc>
        <w:tc>
          <w:tcPr>
            <w:tcW w:w="1463" w:type="dxa"/>
          </w:tcPr>
          <w:p w14:paraId="1314C561" w14:textId="77777777" w:rsidR="00DE2334" w:rsidRPr="00BA3432" w:rsidRDefault="00DE2334">
            <w:pPr>
              <w:spacing w:line="276" w:lineRule="auto"/>
              <w:jc w:val="center"/>
              <w:rPr>
                <w:lang w:val="en-US"/>
                <w:rPrChange w:id="23321" w:author="phuong vu" w:date="2018-11-25T21:55:00Z">
                  <w:rPr>
                    <w:lang w:val="en-US"/>
                  </w:rPr>
                </w:rPrChange>
              </w:rPr>
              <w:pPrChange w:id="23322" w:author="phuong vu" w:date="2018-11-23T13:48:00Z">
                <w:pPr>
                  <w:spacing w:line="360" w:lineRule="auto"/>
                  <w:jc w:val="center"/>
                </w:pPr>
              </w:pPrChange>
            </w:pPr>
          </w:p>
        </w:tc>
        <w:tc>
          <w:tcPr>
            <w:tcW w:w="1463" w:type="dxa"/>
          </w:tcPr>
          <w:p w14:paraId="1EE4C89F" w14:textId="77777777" w:rsidR="00DE2334" w:rsidRPr="00BA3432" w:rsidRDefault="00DE2334">
            <w:pPr>
              <w:spacing w:line="276" w:lineRule="auto"/>
              <w:jc w:val="center"/>
              <w:rPr>
                <w:lang w:val="en-US"/>
                <w:rPrChange w:id="23323" w:author="phuong vu" w:date="2018-11-25T21:55:00Z">
                  <w:rPr>
                    <w:lang w:val="en-US"/>
                  </w:rPr>
                </w:rPrChange>
              </w:rPr>
              <w:pPrChange w:id="23324" w:author="phuong vu" w:date="2018-11-23T13:48:00Z">
                <w:pPr>
                  <w:spacing w:line="360" w:lineRule="auto"/>
                  <w:jc w:val="center"/>
                </w:pPr>
              </w:pPrChange>
            </w:pPr>
            <w:r w:rsidRPr="00BA3432">
              <w:rPr>
                <w:lang w:val="en-US"/>
                <w:rPrChange w:id="23325" w:author="phuong vu" w:date="2018-11-25T21:55:00Z">
                  <w:rPr>
                    <w:lang w:val="en-US"/>
                  </w:rPr>
                </w:rPrChange>
              </w:rPr>
              <w:t>X</w:t>
            </w:r>
          </w:p>
        </w:tc>
        <w:tc>
          <w:tcPr>
            <w:tcW w:w="1463" w:type="dxa"/>
          </w:tcPr>
          <w:p w14:paraId="49F13FF2" w14:textId="77777777" w:rsidR="00DE2334" w:rsidRPr="00BA3432" w:rsidRDefault="00DE2334">
            <w:pPr>
              <w:spacing w:line="276" w:lineRule="auto"/>
              <w:jc w:val="center"/>
              <w:rPr>
                <w:lang w:val="en-US"/>
                <w:rPrChange w:id="23326" w:author="phuong vu" w:date="2018-11-25T21:55:00Z">
                  <w:rPr>
                    <w:lang w:val="en-US"/>
                  </w:rPr>
                </w:rPrChange>
              </w:rPr>
              <w:pPrChange w:id="23327" w:author="phuong vu" w:date="2018-11-23T13:48:00Z">
                <w:pPr>
                  <w:spacing w:line="360" w:lineRule="auto"/>
                  <w:jc w:val="center"/>
                </w:pPr>
              </w:pPrChange>
            </w:pPr>
          </w:p>
        </w:tc>
        <w:tc>
          <w:tcPr>
            <w:tcW w:w="1463" w:type="dxa"/>
          </w:tcPr>
          <w:p w14:paraId="472F0BFE" w14:textId="77777777" w:rsidR="00DE2334" w:rsidRPr="00BA3432" w:rsidRDefault="00DE2334">
            <w:pPr>
              <w:spacing w:line="276" w:lineRule="auto"/>
              <w:jc w:val="center"/>
              <w:rPr>
                <w:lang w:val="en-US"/>
                <w:rPrChange w:id="23328" w:author="phuong vu" w:date="2018-11-25T21:55:00Z">
                  <w:rPr>
                    <w:lang w:val="en-US"/>
                  </w:rPr>
                </w:rPrChange>
              </w:rPr>
              <w:pPrChange w:id="23329" w:author="phuong vu" w:date="2018-11-23T13:48:00Z">
                <w:pPr>
                  <w:jc w:val="center"/>
                </w:pPr>
              </w:pPrChange>
            </w:pPr>
          </w:p>
        </w:tc>
      </w:tr>
      <w:tr w:rsidR="00DE2334" w:rsidRPr="00BA3432" w14:paraId="0C2AFE63" w14:textId="77777777" w:rsidTr="00A72A60">
        <w:tc>
          <w:tcPr>
            <w:tcW w:w="805" w:type="dxa"/>
          </w:tcPr>
          <w:p w14:paraId="5F8BAD02" w14:textId="7DF4A771" w:rsidR="00DE2334" w:rsidRPr="00BA3432" w:rsidRDefault="00834A8A">
            <w:pPr>
              <w:spacing w:line="276" w:lineRule="auto"/>
              <w:jc w:val="center"/>
              <w:rPr>
                <w:lang w:val="en-US"/>
                <w:rPrChange w:id="23330" w:author="phuong vu" w:date="2018-11-25T21:55:00Z">
                  <w:rPr>
                    <w:lang w:val="en-US"/>
                  </w:rPr>
                </w:rPrChange>
              </w:rPr>
              <w:pPrChange w:id="23331" w:author="phuong vu" w:date="2018-11-23T13:48:00Z">
                <w:pPr>
                  <w:spacing w:line="360" w:lineRule="auto"/>
                  <w:jc w:val="center"/>
                </w:pPr>
              </w:pPrChange>
            </w:pPr>
            <w:ins w:id="23332" w:author="phuong vu" w:date="2018-11-21T22:38:00Z">
              <w:r w:rsidRPr="00BA3432">
                <w:rPr>
                  <w:lang w:val="en-US"/>
                  <w:rPrChange w:id="23333" w:author="phuong vu" w:date="2018-11-25T21:55:00Z">
                    <w:rPr>
                      <w:lang w:val="en-US"/>
                    </w:rPr>
                  </w:rPrChange>
                </w:rPr>
                <w:t>5</w:t>
              </w:r>
            </w:ins>
            <w:del w:id="23334" w:author="phuong vu" w:date="2018-11-21T22:38:00Z">
              <w:r w:rsidR="00DE2334" w:rsidRPr="00BA3432" w:rsidDel="00834A8A">
                <w:rPr>
                  <w:lang w:val="en-US"/>
                  <w:rPrChange w:id="23335" w:author="phuong vu" w:date="2018-11-25T21:55:00Z">
                    <w:rPr>
                      <w:lang w:val="en-US"/>
                    </w:rPr>
                  </w:rPrChange>
                </w:rPr>
                <w:delText>4</w:delText>
              </w:r>
            </w:del>
          </w:p>
        </w:tc>
        <w:tc>
          <w:tcPr>
            <w:tcW w:w="2120" w:type="dxa"/>
          </w:tcPr>
          <w:p w14:paraId="0C7905DD" w14:textId="77777777" w:rsidR="00DE2334" w:rsidRPr="00BA3432" w:rsidRDefault="00DE2334">
            <w:pPr>
              <w:spacing w:line="276" w:lineRule="auto"/>
              <w:rPr>
                <w:lang w:val="en-US"/>
                <w:rPrChange w:id="23336" w:author="phuong vu" w:date="2018-11-25T21:55:00Z">
                  <w:rPr>
                    <w:lang w:val="en-US"/>
                  </w:rPr>
                </w:rPrChange>
              </w:rPr>
              <w:pPrChange w:id="23337" w:author="phuong vu" w:date="2018-11-23T13:48:00Z">
                <w:pPr>
                  <w:spacing w:line="360" w:lineRule="auto"/>
                </w:pPr>
              </w:pPrChange>
            </w:pPr>
            <w:r w:rsidRPr="00BA3432">
              <w:rPr>
                <w:lang w:val="en-US"/>
                <w:rPrChange w:id="23338" w:author="phuong vu" w:date="2018-11-25T21:55:00Z">
                  <w:rPr>
                    <w:lang w:val="en-US"/>
                  </w:rPr>
                </w:rPrChange>
              </w:rPr>
              <w:t>receipt</w:t>
            </w:r>
          </w:p>
        </w:tc>
        <w:tc>
          <w:tcPr>
            <w:tcW w:w="1463" w:type="dxa"/>
          </w:tcPr>
          <w:p w14:paraId="19E2A47D" w14:textId="77777777" w:rsidR="00DE2334" w:rsidRPr="00BA3432" w:rsidRDefault="00DE2334">
            <w:pPr>
              <w:spacing w:line="276" w:lineRule="auto"/>
              <w:jc w:val="center"/>
              <w:rPr>
                <w:lang w:val="en-US"/>
                <w:rPrChange w:id="23339" w:author="phuong vu" w:date="2018-11-25T21:55:00Z">
                  <w:rPr>
                    <w:lang w:val="en-US"/>
                  </w:rPr>
                </w:rPrChange>
              </w:rPr>
              <w:pPrChange w:id="23340" w:author="phuong vu" w:date="2018-11-23T13:48:00Z">
                <w:pPr>
                  <w:spacing w:line="360" w:lineRule="auto"/>
                  <w:jc w:val="center"/>
                </w:pPr>
              </w:pPrChange>
            </w:pPr>
          </w:p>
        </w:tc>
        <w:tc>
          <w:tcPr>
            <w:tcW w:w="1463" w:type="dxa"/>
          </w:tcPr>
          <w:p w14:paraId="26CD018A" w14:textId="77777777" w:rsidR="00DE2334" w:rsidRPr="00BA3432" w:rsidRDefault="00DE2334">
            <w:pPr>
              <w:spacing w:line="276" w:lineRule="auto"/>
              <w:jc w:val="center"/>
              <w:rPr>
                <w:lang w:val="en-US"/>
                <w:rPrChange w:id="23341" w:author="phuong vu" w:date="2018-11-25T21:55:00Z">
                  <w:rPr>
                    <w:lang w:val="en-US"/>
                  </w:rPr>
                </w:rPrChange>
              </w:rPr>
              <w:pPrChange w:id="23342" w:author="phuong vu" w:date="2018-11-23T13:48:00Z">
                <w:pPr>
                  <w:spacing w:line="360" w:lineRule="auto"/>
                  <w:jc w:val="center"/>
                </w:pPr>
              </w:pPrChange>
            </w:pPr>
            <w:r w:rsidRPr="00BA3432">
              <w:rPr>
                <w:lang w:val="en-US"/>
                <w:rPrChange w:id="23343" w:author="phuong vu" w:date="2018-11-25T21:55:00Z">
                  <w:rPr>
                    <w:lang w:val="en-US"/>
                  </w:rPr>
                </w:rPrChange>
              </w:rPr>
              <w:t>X</w:t>
            </w:r>
          </w:p>
        </w:tc>
        <w:tc>
          <w:tcPr>
            <w:tcW w:w="1463" w:type="dxa"/>
          </w:tcPr>
          <w:p w14:paraId="21C0D277" w14:textId="77777777" w:rsidR="00DE2334" w:rsidRPr="00BA3432" w:rsidRDefault="00DE2334">
            <w:pPr>
              <w:spacing w:line="276" w:lineRule="auto"/>
              <w:jc w:val="center"/>
              <w:rPr>
                <w:lang w:val="en-US"/>
                <w:rPrChange w:id="23344" w:author="phuong vu" w:date="2018-11-25T21:55:00Z">
                  <w:rPr>
                    <w:lang w:val="en-US"/>
                  </w:rPr>
                </w:rPrChange>
              </w:rPr>
              <w:pPrChange w:id="23345" w:author="phuong vu" w:date="2018-11-23T13:48:00Z">
                <w:pPr>
                  <w:spacing w:line="360" w:lineRule="auto"/>
                  <w:jc w:val="center"/>
                </w:pPr>
              </w:pPrChange>
            </w:pPr>
          </w:p>
        </w:tc>
        <w:tc>
          <w:tcPr>
            <w:tcW w:w="1463" w:type="dxa"/>
          </w:tcPr>
          <w:p w14:paraId="7D56F612" w14:textId="77777777" w:rsidR="00DE2334" w:rsidRPr="00BA3432" w:rsidRDefault="00DE2334">
            <w:pPr>
              <w:spacing w:line="276" w:lineRule="auto"/>
              <w:jc w:val="center"/>
              <w:rPr>
                <w:lang w:val="en-US"/>
                <w:rPrChange w:id="23346" w:author="phuong vu" w:date="2018-11-25T21:55:00Z">
                  <w:rPr>
                    <w:lang w:val="en-US"/>
                  </w:rPr>
                </w:rPrChange>
              </w:rPr>
              <w:pPrChange w:id="23347" w:author="phuong vu" w:date="2018-11-23T13:48:00Z">
                <w:pPr>
                  <w:jc w:val="center"/>
                </w:pPr>
              </w:pPrChange>
            </w:pPr>
          </w:p>
        </w:tc>
      </w:tr>
      <w:tr w:rsidR="00834A8A" w:rsidRPr="00BA3432" w14:paraId="459285C0" w14:textId="77777777" w:rsidTr="00A72A60">
        <w:trPr>
          <w:ins w:id="23348" w:author="phuong vu" w:date="2018-11-21T22:38:00Z"/>
        </w:trPr>
        <w:tc>
          <w:tcPr>
            <w:tcW w:w="805" w:type="dxa"/>
          </w:tcPr>
          <w:p w14:paraId="4295E5D4" w14:textId="2121EA39" w:rsidR="00834A8A" w:rsidRPr="00BA3432" w:rsidRDefault="00834A8A">
            <w:pPr>
              <w:spacing w:line="276" w:lineRule="auto"/>
              <w:jc w:val="center"/>
              <w:rPr>
                <w:ins w:id="23349" w:author="phuong vu" w:date="2018-11-21T22:38:00Z"/>
                <w:lang w:val="en-US"/>
                <w:rPrChange w:id="23350" w:author="phuong vu" w:date="2018-11-25T21:55:00Z">
                  <w:rPr>
                    <w:ins w:id="23351" w:author="phuong vu" w:date="2018-11-21T22:38:00Z"/>
                    <w:lang w:val="en-US"/>
                  </w:rPr>
                </w:rPrChange>
              </w:rPr>
              <w:pPrChange w:id="23352" w:author="phuong vu" w:date="2018-11-23T13:48:00Z">
                <w:pPr>
                  <w:spacing w:line="360" w:lineRule="auto"/>
                  <w:jc w:val="center"/>
                </w:pPr>
              </w:pPrChange>
            </w:pPr>
            <w:ins w:id="23353" w:author="phuong vu" w:date="2018-11-21T22:38:00Z">
              <w:r w:rsidRPr="00BA3432">
                <w:rPr>
                  <w:lang w:val="en-US"/>
                  <w:rPrChange w:id="23354" w:author="phuong vu" w:date="2018-11-25T21:55:00Z">
                    <w:rPr>
                      <w:lang w:val="en-US"/>
                    </w:rPr>
                  </w:rPrChange>
                </w:rPr>
                <w:t>6</w:t>
              </w:r>
            </w:ins>
          </w:p>
        </w:tc>
        <w:tc>
          <w:tcPr>
            <w:tcW w:w="2120" w:type="dxa"/>
          </w:tcPr>
          <w:p w14:paraId="0B9EC30C" w14:textId="2B349F65" w:rsidR="00834A8A" w:rsidRPr="00BA3432" w:rsidRDefault="00834A8A">
            <w:pPr>
              <w:spacing w:line="276" w:lineRule="auto"/>
              <w:rPr>
                <w:ins w:id="23355" w:author="phuong vu" w:date="2018-11-21T22:38:00Z"/>
                <w:lang w:val="en-US"/>
                <w:rPrChange w:id="23356" w:author="phuong vu" w:date="2018-11-25T21:55:00Z">
                  <w:rPr>
                    <w:ins w:id="23357" w:author="phuong vu" w:date="2018-11-21T22:38:00Z"/>
                    <w:lang w:val="en-US"/>
                  </w:rPr>
                </w:rPrChange>
              </w:rPr>
              <w:pPrChange w:id="23358" w:author="phuong vu" w:date="2018-11-23T13:48:00Z">
                <w:pPr>
                  <w:spacing w:line="360" w:lineRule="auto"/>
                </w:pPr>
              </w:pPrChange>
            </w:pPr>
            <w:ins w:id="23359" w:author="phuong vu" w:date="2018-11-21T22:38:00Z">
              <w:r w:rsidRPr="00BA3432">
                <w:rPr>
                  <w:lang w:val="en-US"/>
                  <w:rPrChange w:id="23360" w:author="phuong vu" w:date="2018-11-25T21:55:00Z">
                    <w:rPr>
                      <w:lang w:val="en-US"/>
                    </w:rPr>
                  </w:rPrChange>
                </w:rPr>
                <w:t>Receipt_detail</w:t>
              </w:r>
            </w:ins>
          </w:p>
        </w:tc>
        <w:tc>
          <w:tcPr>
            <w:tcW w:w="1463" w:type="dxa"/>
          </w:tcPr>
          <w:p w14:paraId="64AD4C58" w14:textId="77777777" w:rsidR="00834A8A" w:rsidRPr="00BA3432" w:rsidRDefault="00834A8A">
            <w:pPr>
              <w:spacing w:line="276" w:lineRule="auto"/>
              <w:jc w:val="center"/>
              <w:rPr>
                <w:ins w:id="23361" w:author="phuong vu" w:date="2018-11-21T22:38:00Z"/>
                <w:lang w:val="en-US"/>
                <w:rPrChange w:id="23362" w:author="phuong vu" w:date="2018-11-25T21:55:00Z">
                  <w:rPr>
                    <w:ins w:id="23363" w:author="phuong vu" w:date="2018-11-21T22:38:00Z"/>
                    <w:lang w:val="en-US"/>
                  </w:rPr>
                </w:rPrChange>
              </w:rPr>
              <w:pPrChange w:id="23364" w:author="phuong vu" w:date="2018-11-23T13:48:00Z">
                <w:pPr>
                  <w:spacing w:line="360" w:lineRule="auto"/>
                  <w:jc w:val="center"/>
                </w:pPr>
              </w:pPrChange>
            </w:pPr>
          </w:p>
        </w:tc>
        <w:tc>
          <w:tcPr>
            <w:tcW w:w="1463" w:type="dxa"/>
          </w:tcPr>
          <w:p w14:paraId="6756B384" w14:textId="77777777" w:rsidR="00834A8A" w:rsidRPr="00BA3432" w:rsidRDefault="00834A8A">
            <w:pPr>
              <w:spacing w:line="276" w:lineRule="auto"/>
              <w:jc w:val="center"/>
              <w:rPr>
                <w:ins w:id="23365" w:author="phuong vu" w:date="2018-11-21T22:38:00Z"/>
                <w:lang w:val="en-US"/>
                <w:rPrChange w:id="23366" w:author="phuong vu" w:date="2018-11-25T21:55:00Z">
                  <w:rPr>
                    <w:ins w:id="23367" w:author="phuong vu" w:date="2018-11-21T22:38:00Z"/>
                    <w:lang w:val="en-US"/>
                  </w:rPr>
                </w:rPrChange>
              </w:rPr>
              <w:pPrChange w:id="23368" w:author="phuong vu" w:date="2018-11-23T13:48:00Z">
                <w:pPr>
                  <w:spacing w:line="360" w:lineRule="auto"/>
                  <w:jc w:val="center"/>
                </w:pPr>
              </w:pPrChange>
            </w:pPr>
          </w:p>
        </w:tc>
        <w:tc>
          <w:tcPr>
            <w:tcW w:w="1463" w:type="dxa"/>
          </w:tcPr>
          <w:p w14:paraId="0431D035" w14:textId="77777777" w:rsidR="00834A8A" w:rsidRPr="00BA3432" w:rsidRDefault="00834A8A">
            <w:pPr>
              <w:spacing w:line="276" w:lineRule="auto"/>
              <w:jc w:val="center"/>
              <w:rPr>
                <w:ins w:id="23369" w:author="phuong vu" w:date="2018-11-21T22:38:00Z"/>
                <w:lang w:val="en-US"/>
                <w:rPrChange w:id="23370" w:author="phuong vu" w:date="2018-11-25T21:55:00Z">
                  <w:rPr>
                    <w:ins w:id="23371" w:author="phuong vu" w:date="2018-11-21T22:38:00Z"/>
                    <w:lang w:val="en-US"/>
                  </w:rPr>
                </w:rPrChange>
              </w:rPr>
              <w:pPrChange w:id="23372" w:author="phuong vu" w:date="2018-11-23T13:48:00Z">
                <w:pPr>
                  <w:spacing w:line="360" w:lineRule="auto"/>
                  <w:jc w:val="center"/>
                </w:pPr>
              </w:pPrChange>
            </w:pPr>
          </w:p>
        </w:tc>
        <w:tc>
          <w:tcPr>
            <w:tcW w:w="1463" w:type="dxa"/>
          </w:tcPr>
          <w:p w14:paraId="060D4165" w14:textId="77777777" w:rsidR="00834A8A" w:rsidRPr="00BA3432" w:rsidRDefault="00834A8A">
            <w:pPr>
              <w:spacing w:line="276" w:lineRule="auto"/>
              <w:jc w:val="center"/>
              <w:rPr>
                <w:ins w:id="23373" w:author="phuong vu" w:date="2018-11-21T22:38:00Z"/>
                <w:lang w:val="en-US"/>
                <w:rPrChange w:id="23374" w:author="phuong vu" w:date="2018-11-25T21:55:00Z">
                  <w:rPr>
                    <w:ins w:id="23375" w:author="phuong vu" w:date="2018-11-21T22:38:00Z"/>
                    <w:lang w:val="en-US"/>
                  </w:rPr>
                </w:rPrChange>
              </w:rPr>
              <w:pPrChange w:id="23376" w:author="phuong vu" w:date="2018-11-23T13:48:00Z">
                <w:pPr>
                  <w:jc w:val="center"/>
                </w:pPr>
              </w:pPrChange>
            </w:pPr>
          </w:p>
        </w:tc>
      </w:tr>
    </w:tbl>
    <w:p w14:paraId="650C68F8" w14:textId="77777777" w:rsidR="00DE2334" w:rsidRPr="00BA3432" w:rsidRDefault="00DE2334">
      <w:pPr>
        <w:spacing w:line="276" w:lineRule="auto"/>
        <w:rPr>
          <w:lang w:val="en-US"/>
          <w:rPrChange w:id="23377" w:author="phuong vu" w:date="2018-11-25T21:55:00Z">
            <w:rPr>
              <w:lang w:val="en-US"/>
            </w:rPr>
          </w:rPrChange>
        </w:rPr>
        <w:pPrChange w:id="23378" w:author="phuong vu" w:date="2018-11-23T13:48:00Z">
          <w:pPr/>
        </w:pPrChange>
      </w:pPr>
    </w:p>
    <w:p w14:paraId="30DC4E59" w14:textId="2CC362EB" w:rsidR="00070C2F" w:rsidRPr="00BA3432" w:rsidRDefault="00070C2F">
      <w:pPr>
        <w:pStyle w:val="Heading6"/>
        <w:spacing w:line="276" w:lineRule="auto"/>
        <w:rPr>
          <w:rFonts w:cstheme="majorHAnsi"/>
          <w:lang w:val="en-US"/>
          <w:rPrChange w:id="23379" w:author="phuong vu" w:date="2018-11-25T21:55:00Z">
            <w:rPr>
              <w:lang w:val="en-US"/>
            </w:rPr>
          </w:rPrChange>
        </w:rPr>
        <w:pPrChange w:id="23380" w:author="phuong vu" w:date="2018-11-23T13:48:00Z">
          <w:pPr>
            <w:pStyle w:val="Heading6"/>
          </w:pPr>
        </w:pPrChange>
      </w:pPr>
      <w:r w:rsidRPr="00BA3432">
        <w:rPr>
          <w:rFonts w:cstheme="majorHAnsi"/>
          <w:lang w:val="en-US"/>
          <w:rPrChange w:id="23381" w:author="phuong vu" w:date="2018-11-25T21:55:00Z">
            <w:rPr>
              <w:lang w:val="en-US"/>
            </w:rPr>
          </w:rPrChange>
        </w:rPr>
        <w:lastRenderedPageBreak/>
        <w:t>Cách xử lí</w:t>
      </w:r>
    </w:p>
    <w:p w14:paraId="5EB6A657" w14:textId="550C32D3" w:rsidR="00070C2F" w:rsidRPr="00BA3432" w:rsidRDefault="00070C2F">
      <w:pPr>
        <w:pStyle w:val="Heading5"/>
        <w:spacing w:line="276" w:lineRule="auto"/>
        <w:rPr>
          <w:rFonts w:cstheme="majorHAnsi"/>
          <w:lang w:val="en-US"/>
          <w:rPrChange w:id="23382" w:author="phuong vu" w:date="2018-11-25T21:55:00Z">
            <w:rPr>
              <w:lang w:val="en-US"/>
            </w:rPr>
          </w:rPrChange>
        </w:rPr>
        <w:pPrChange w:id="23383" w:author="phuong vu" w:date="2018-11-23T13:48:00Z">
          <w:pPr>
            <w:pStyle w:val="Heading5"/>
          </w:pPr>
        </w:pPrChange>
      </w:pPr>
      <w:r w:rsidRPr="00BA3432">
        <w:rPr>
          <w:rFonts w:cstheme="majorHAnsi"/>
          <w:lang w:val="en-US"/>
          <w:rPrChange w:id="23384" w:author="phuong vu" w:date="2018-11-25T21:55:00Z">
            <w:rPr>
              <w:lang w:val="en-US"/>
            </w:rPr>
          </w:rPrChange>
        </w:rPr>
        <w:t>Cập nhật thông tin biên nhận</w:t>
      </w:r>
    </w:p>
    <w:p w14:paraId="2A9741CF" w14:textId="147AA008" w:rsidR="00070C2F" w:rsidRPr="00BA3432" w:rsidRDefault="00070C2F">
      <w:pPr>
        <w:pStyle w:val="Heading6"/>
        <w:spacing w:line="276" w:lineRule="auto"/>
        <w:rPr>
          <w:ins w:id="23385" w:author="phuong vu" w:date="2018-11-21T23:29:00Z"/>
          <w:rFonts w:cstheme="majorHAnsi"/>
          <w:lang w:val="en-US"/>
          <w:rPrChange w:id="23386" w:author="phuong vu" w:date="2018-11-25T21:55:00Z">
            <w:rPr>
              <w:ins w:id="23387" w:author="phuong vu" w:date="2018-11-21T23:29:00Z"/>
              <w:lang w:val="en-US"/>
            </w:rPr>
          </w:rPrChange>
        </w:rPr>
        <w:pPrChange w:id="23388" w:author="phuong vu" w:date="2018-11-23T13:48:00Z">
          <w:pPr>
            <w:pStyle w:val="Heading6"/>
          </w:pPr>
        </w:pPrChange>
      </w:pPr>
      <w:r w:rsidRPr="00BA3432">
        <w:rPr>
          <w:rFonts w:cstheme="majorHAnsi"/>
          <w:lang w:val="en-US"/>
          <w:rPrChange w:id="23389" w:author="phuong vu" w:date="2018-11-25T21:55:00Z">
            <w:rPr>
              <w:lang w:val="en-US"/>
            </w:rPr>
          </w:rPrChange>
        </w:rPr>
        <w:t>Mục đích</w:t>
      </w:r>
    </w:p>
    <w:p w14:paraId="3F5A01F6" w14:textId="3CD5BA28" w:rsidR="00836F48" w:rsidRPr="00BA3432" w:rsidRDefault="00836F48">
      <w:pPr>
        <w:spacing w:line="276" w:lineRule="auto"/>
        <w:ind w:firstLine="720"/>
        <w:rPr>
          <w:lang w:val="en-US"/>
          <w:rPrChange w:id="23390" w:author="phuong vu" w:date="2018-11-25T21:55:00Z">
            <w:rPr>
              <w:lang w:val="en-US"/>
            </w:rPr>
          </w:rPrChange>
        </w:rPr>
        <w:pPrChange w:id="23391" w:author="phuong vu" w:date="2018-11-23T13:48:00Z">
          <w:pPr>
            <w:pStyle w:val="Heading6"/>
          </w:pPr>
        </w:pPrChange>
      </w:pPr>
      <w:ins w:id="23392" w:author="phuong vu" w:date="2018-11-21T23:29:00Z">
        <w:r w:rsidRPr="00BA3432">
          <w:rPr>
            <w:lang w:val="en-US"/>
            <w:rPrChange w:id="23393" w:author="phuong vu" w:date="2018-11-25T21:55:00Z">
              <w:rPr>
                <w:lang w:val="en-US"/>
              </w:rPr>
            </w:rPrChange>
          </w:rPr>
          <w:t>Cập nhật lại thông tin biên nhận đúng với thông tin nhân viên lấy đ</w:t>
        </w:r>
      </w:ins>
      <w:ins w:id="23394" w:author="phuong vu" w:date="2018-11-21T23:30:00Z">
        <w:r w:rsidRPr="00BA3432">
          <w:rPr>
            <w:lang w:val="en-US"/>
            <w:rPrChange w:id="23395" w:author="phuong vu" w:date="2018-11-25T21:55:00Z">
              <w:rPr>
                <w:lang w:val="en-US"/>
              </w:rPr>
            </w:rPrChange>
          </w:rPr>
          <w:t>ược trực tiếp từ khách hàng</w:t>
        </w:r>
      </w:ins>
      <w:ins w:id="23396" w:author="phuong vu" w:date="2018-11-21T23:31:00Z">
        <w:r w:rsidRPr="00BA3432">
          <w:rPr>
            <w:lang w:val="en-US"/>
            <w:rPrChange w:id="23397" w:author="phuong vu" w:date="2018-11-25T21:55:00Z">
              <w:rPr>
                <w:lang w:val="en-US"/>
              </w:rPr>
            </w:rPrChange>
          </w:rPr>
          <w:t xml:space="preserve"> cũng như các thông tin cho đúng với thực tế </w:t>
        </w:r>
      </w:ins>
      <w:ins w:id="23398" w:author="phuong vu" w:date="2018-11-21T23:32:00Z">
        <w:r w:rsidRPr="00BA3432">
          <w:rPr>
            <w:lang w:val="en-US"/>
            <w:rPrChange w:id="23399" w:author="phuong vu" w:date="2018-11-25T21:55:00Z">
              <w:rPr>
                <w:lang w:val="en-US"/>
              </w:rPr>
            </w:rPrChange>
          </w:rPr>
          <w:t>khi xử lí đơn hàng.</w:t>
        </w:r>
      </w:ins>
    </w:p>
    <w:p w14:paraId="07C461F8" w14:textId="575B6638" w:rsidR="00070C2F" w:rsidRPr="00BA3432" w:rsidRDefault="00070C2F">
      <w:pPr>
        <w:pStyle w:val="Heading6"/>
        <w:spacing w:line="276" w:lineRule="auto"/>
        <w:rPr>
          <w:rFonts w:cstheme="majorHAnsi"/>
          <w:lang w:val="en-US"/>
          <w:rPrChange w:id="23400" w:author="phuong vu" w:date="2018-11-25T21:55:00Z">
            <w:rPr>
              <w:lang w:val="en-US"/>
            </w:rPr>
          </w:rPrChange>
        </w:rPr>
        <w:pPrChange w:id="23401" w:author="phuong vu" w:date="2018-11-23T13:48:00Z">
          <w:pPr>
            <w:pStyle w:val="Heading6"/>
          </w:pPr>
        </w:pPrChange>
      </w:pPr>
      <w:r w:rsidRPr="00BA3432">
        <w:rPr>
          <w:rFonts w:cstheme="majorHAnsi"/>
          <w:lang w:val="en-US"/>
          <w:rPrChange w:id="23402" w:author="phuong vu" w:date="2018-11-25T21:55:00Z">
            <w:rPr>
              <w:lang w:val="en-US"/>
            </w:rPr>
          </w:rPrChange>
        </w:rPr>
        <w:t>Giao diện</w:t>
      </w:r>
    </w:p>
    <w:p w14:paraId="2B0EE830" w14:textId="77777777" w:rsidR="006C3B6C" w:rsidRPr="00AD0E2E" w:rsidRDefault="006C3B6C">
      <w:pPr>
        <w:keepNext/>
        <w:spacing w:line="276" w:lineRule="auto"/>
        <w:pPrChange w:id="23403" w:author="phuong vu" w:date="2018-11-23T13:48:00Z">
          <w:pPr>
            <w:keepNext/>
          </w:pPr>
        </w:pPrChange>
      </w:pPr>
      <w:r w:rsidRPr="00AD0E2E">
        <w:rPr>
          <w:noProof/>
          <w:lang w:val="en-US"/>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6C88B2EF" w:rsidR="006C3B6C" w:rsidRPr="00BA3432" w:rsidRDefault="006C3B6C">
      <w:pPr>
        <w:pStyle w:val="Caption"/>
        <w:spacing w:line="276" w:lineRule="auto"/>
        <w:rPr>
          <w:szCs w:val="26"/>
          <w:rPrChange w:id="23404" w:author="phuong vu" w:date="2018-11-25T21:55:00Z">
            <w:rPr>
              <w:szCs w:val="26"/>
              <w:lang w:val="en-US"/>
            </w:rPr>
          </w:rPrChange>
        </w:rPr>
        <w:pPrChange w:id="23405" w:author="phuong vu" w:date="2018-11-23T13:48:00Z">
          <w:pPr>
            <w:pStyle w:val="Caption"/>
          </w:pPr>
        </w:pPrChange>
      </w:pPr>
      <w:bookmarkStart w:id="23406" w:name="_Toc530662946"/>
      <w:r w:rsidRPr="00BA3432">
        <w:rPr>
          <w:szCs w:val="26"/>
          <w:rPrChange w:id="23407" w:author="phuong vu" w:date="2018-11-25T21:55:00Z">
            <w:rPr>
              <w:szCs w:val="26"/>
            </w:rPr>
          </w:rPrChange>
        </w:rPr>
        <w:t xml:space="preserve">Hình </w:t>
      </w:r>
      <w:ins w:id="23408"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3409"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3410" w:author="phuong vu" w:date="2018-11-26T01:11:00Z">
        <w:r w:rsidR="00300FEC">
          <w:rPr>
            <w:noProof/>
            <w:szCs w:val="26"/>
          </w:rPr>
          <w:t>19</w:t>
        </w:r>
        <w:r w:rsidR="00300FEC">
          <w:rPr>
            <w:szCs w:val="26"/>
          </w:rPr>
          <w:fldChar w:fldCharType="end"/>
        </w:r>
      </w:ins>
      <w:del w:id="23411" w:author="phuong vu" w:date="2018-11-16T11:28:00Z">
        <w:r w:rsidR="006C103E" w:rsidRPr="00BA3432" w:rsidDel="00EC5005">
          <w:rPr>
            <w:szCs w:val="26"/>
            <w:rPrChange w:id="23412" w:author="phuong vu" w:date="2018-11-25T21:55:00Z">
              <w:rPr>
                <w:szCs w:val="26"/>
              </w:rPr>
            </w:rPrChange>
          </w:rPr>
          <w:fldChar w:fldCharType="begin"/>
        </w:r>
        <w:r w:rsidR="006C103E" w:rsidRPr="00BA3432" w:rsidDel="00EC5005">
          <w:rPr>
            <w:szCs w:val="26"/>
            <w:rPrChange w:id="23413" w:author="phuong vu" w:date="2018-11-25T21:55:00Z">
              <w:rPr>
                <w:szCs w:val="26"/>
              </w:rPr>
            </w:rPrChange>
          </w:rPr>
          <w:delInstrText xml:space="preserve"> STYLEREF 1 \s </w:delInstrText>
        </w:r>
        <w:r w:rsidR="006C103E" w:rsidRPr="00BA3432" w:rsidDel="00EC5005">
          <w:rPr>
            <w:szCs w:val="26"/>
            <w:rPrChange w:id="23414" w:author="phuong vu" w:date="2018-11-25T21:55:00Z">
              <w:rPr>
                <w:szCs w:val="26"/>
              </w:rPr>
            </w:rPrChange>
          </w:rPr>
          <w:fldChar w:fldCharType="separate"/>
        </w:r>
        <w:r w:rsidR="006C103E" w:rsidRPr="00BA3432" w:rsidDel="00EC5005">
          <w:rPr>
            <w:noProof/>
            <w:szCs w:val="26"/>
            <w:rPrChange w:id="23415" w:author="phuong vu" w:date="2018-11-25T21:55:00Z">
              <w:rPr>
                <w:noProof/>
                <w:szCs w:val="26"/>
              </w:rPr>
            </w:rPrChange>
          </w:rPr>
          <w:delText>3</w:delText>
        </w:r>
        <w:r w:rsidR="006C103E" w:rsidRPr="00BA3432" w:rsidDel="00EC5005">
          <w:rPr>
            <w:szCs w:val="26"/>
            <w:rPrChange w:id="23416"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3417" w:author="phuong vu" w:date="2018-11-25T21:55:00Z">
              <w:rPr>
                <w:szCs w:val="26"/>
              </w:rPr>
            </w:rPrChange>
          </w:rPr>
          <w:delInstrText xml:space="preserve"> SEQ Hình \* ARABIC \s 1 </w:delInstrText>
        </w:r>
        <w:r w:rsidR="006C103E" w:rsidRPr="00BA3432" w:rsidDel="00EC5005">
          <w:rPr>
            <w:szCs w:val="26"/>
            <w:rPrChange w:id="23418" w:author="phuong vu" w:date="2018-11-25T21:55:00Z">
              <w:rPr>
                <w:szCs w:val="26"/>
              </w:rPr>
            </w:rPrChange>
          </w:rPr>
          <w:fldChar w:fldCharType="separate"/>
        </w:r>
        <w:r w:rsidR="006C103E" w:rsidRPr="00BA3432" w:rsidDel="00EC5005">
          <w:rPr>
            <w:noProof/>
            <w:szCs w:val="26"/>
            <w:rPrChange w:id="23419" w:author="phuong vu" w:date="2018-11-25T21:55:00Z">
              <w:rPr>
                <w:noProof/>
                <w:szCs w:val="26"/>
              </w:rPr>
            </w:rPrChange>
          </w:rPr>
          <w:delText>13</w:delText>
        </w:r>
        <w:r w:rsidR="006C103E" w:rsidRPr="00BA3432" w:rsidDel="00EC5005">
          <w:rPr>
            <w:szCs w:val="26"/>
            <w:rPrChange w:id="23420" w:author="phuong vu" w:date="2018-11-25T21:55:00Z">
              <w:rPr>
                <w:szCs w:val="26"/>
              </w:rPr>
            </w:rPrChange>
          </w:rPr>
          <w:fldChar w:fldCharType="end"/>
        </w:r>
      </w:del>
      <w:r w:rsidRPr="00BA3432">
        <w:rPr>
          <w:szCs w:val="26"/>
          <w:rPrChange w:id="23421" w:author="phuong vu" w:date="2018-11-25T21:55:00Z">
            <w:rPr>
              <w:szCs w:val="26"/>
              <w:lang w:val="en-US"/>
            </w:rPr>
          </w:rPrChange>
        </w:rPr>
        <w:t xml:space="preserve"> Giao diện cập nhật thông tin biên nhận với trạng thái "đang chờ"</w:t>
      </w:r>
      <w:bookmarkEnd w:id="23406"/>
    </w:p>
    <w:p w14:paraId="73D142D9" w14:textId="74E95CC0" w:rsidR="0013721C" w:rsidRPr="00AD0E2E" w:rsidRDefault="0013721C">
      <w:pPr>
        <w:keepNext/>
        <w:spacing w:line="276" w:lineRule="auto"/>
        <w:pPrChange w:id="23422" w:author="phuong vu" w:date="2018-11-23T13:48:00Z">
          <w:pPr>
            <w:keepNext/>
          </w:pPr>
        </w:pPrChange>
      </w:pPr>
      <w:del w:id="23423" w:author="phuong vu" w:date="2018-11-21T20:37:00Z">
        <w:r w:rsidRPr="00AD0E2E" w:rsidDel="00C20A03">
          <w:rPr>
            <w:noProof/>
            <w:lang w:val="en-US"/>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23424" w:author="phuong vu" w:date="2018-11-21T20:38:00Z">
        <w:r w:rsidR="00C20A03" w:rsidRPr="00AD0E2E">
          <w:t xml:space="preserve"> </w:t>
        </w:r>
        <w:r w:rsidR="00C20A03" w:rsidRPr="00AD0E2E">
          <w:rPr>
            <w:noProof/>
            <w:lang w:val="en-US"/>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7AF57186" w:rsidR="0013721C" w:rsidRPr="00BA3432" w:rsidRDefault="0013721C">
      <w:pPr>
        <w:pStyle w:val="Caption"/>
        <w:spacing w:line="276" w:lineRule="auto"/>
        <w:rPr>
          <w:szCs w:val="26"/>
          <w:rPrChange w:id="23425" w:author="phuong vu" w:date="2018-11-25T21:55:00Z">
            <w:rPr>
              <w:szCs w:val="26"/>
              <w:lang w:val="en-US"/>
            </w:rPr>
          </w:rPrChange>
        </w:rPr>
        <w:pPrChange w:id="23426" w:author="phuong vu" w:date="2018-11-23T13:48:00Z">
          <w:pPr>
            <w:pStyle w:val="Caption"/>
          </w:pPr>
        </w:pPrChange>
      </w:pPr>
      <w:bookmarkStart w:id="23427" w:name="_Toc530662947"/>
      <w:r w:rsidRPr="00BA3432">
        <w:rPr>
          <w:szCs w:val="26"/>
          <w:rPrChange w:id="23428" w:author="phuong vu" w:date="2018-11-25T21:55:00Z">
            <w:rPr>
              <w:szCs w:val="26"/>
            </w:rPr>
          </w:rPrChange>
        </w:rPr>
        <w:t xml:space="preserve">Hình </w:t>
      </w:r>
      <w:ins w:id="2342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343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3431" w:author="phuong vu" w:date="2018-11-26T01:11:00Z">
        <w:r w:rsidR="00300FEC">
          <w:rPr>
            <w:noProof/>
            <w:szCs w:val="26"/>
          </w:rPr>
          <w:t>20</w:t>
        </w:r>
        <w:r w:rsidR="00300FEC">
          <w:rPr>
            <w:szCs w:val="26"/>
          </w:rPr>
          <w:fldChar w:fldCharType="end"/>
        </w:r>
      </w:ins>
      <w:ins w:id="23432" w:author="phuong vu" w:date="2018-11-21T20:36:00Z">
        <w:r w:rsidR="00C20A03" w:rsidRPr="00BA3432">
          <w:rPr>
            <w:szCs w:val="26"/>
            <w:rPrChange w:id="23433" w:author="phuong vu" w:date="2018-11-25T21:55:00Z">
              <w:rPr>
                <w:szCs w:val="26"/>
                <w:lang w:val="en-US"/>
              </w:rPr>
            </w:rPrChange>
          </w:rPr>
          <w:t xml:space="preserve"> </w:t>
        </w:r>
      </w:ins>
      <w:del w:id="23434" w:author="phuong vu" w:date="2018-11-16T11:28:00Z">
        <w:r w:rsidR="006C103E" w:rsidRPr="00AD0E2E" w:rsidDel="00EC5005">
          <w:rPr>
            <w:szCs w:val="26"/>
          </w:rPr>
          <w:fldChar w:fldCharType="begin"/>
        </w:r>
        <w:r w:rsidR="006C103E" w:rsidRPr="00BA3432" w:rsidDel="00EC5005">
          <w:rPr>
            <w:szCs w:val="26"/>
            <w:rPrChange w:id="23435" w:author="phuong vu" w:date="2018-11-25T21:55:00Z">
              <w:rPr>
                <w:szCs w:val="26"/>
              </w:rPr>
            </w:rPrChange>
          </w:rPr>
          <w:delInstrText xml:space="preserve"> STYLEREF 1 \s </w:delInstrText>
        </w:r>
        <w:r w:rsidR="006C103E" w:rsidRPr="00BA3432" w:rsidDel="00EC5005">
          <w:rPr>
            <w:szCs w:val="26"/>
            <w:rPrChange w:id="23436" w:author="phuong vu" w:date="2018-11-25T21:55:00Z">
              <w:rPr>
                <w:szCs w:val="26"/>
              </w:rPr>
            </w:rPrChange>
          </w:rPr>
          <w:fldChar w:fldCharType="separate"/>
        </w:r>
        <w:r w:rsidR="006C103E" w:rsidRPr="00BA3432" w:rsidDel="00EC5005">
          <w:rPr>
            <w:noProof/>
            <w:szCs w:val="26"/>
            <w:rPrChange w:id="23437" w:author="phuong vu" w:date="2018-11-25T21:55:00Z">
              <w:rPr>
                <w:noProof/>
                <w:szCs w:val="26"/>
              </w:rPr>
            </w:rPrChange>
          </w:rPr>
          <w:delText>3</w:delText>
        </w:r>
        <w:r w:rsidR="006C103E" w:rsidRPr="00BA3432" w:rsidDel="00EC5005">
          <w:rPr>
            <w:szCs w:val="26"/>
            <w:rPrChange w:id="23438"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3439" w:author="phuong vu" w:date="2018-11-25T21:55:00Z">
              <w:rPr>
                <w:szCs w:val="26"/>
              </w:rPr>
            </w:rPrChange>
          </w:rPr>
          <w:delInstrText xml:space="preserve"> SEQ Hình \* ARABIC \s 1 </w:delInstrText>
        </w:r>
        <w:r w:rsidR="006C103E" w:rsidRPr="00BA3432" w:rsidDel="00EC5005">
          <w:rPr>
            <w:szCs w:val="26"/>
            <w:rPrChange w:id="23440" w:author="phuong vu" w:date="2018-11-25T21:55:00Z">
              <w:rPr>
                <w:szCs w:val="26"/>
              </w:rPr>
            </w:rPrChange>
          </w:rPr>
          <w:fldChar w:fldCharType="separate"/>
        </w:r>
        <w:r w:rsidR="006C103E" w:rsidRPr="00BA3432" w:rsidDel="00EC5005">
          <w:rPr>
            <w:noProof/>
            <w:szCs w:val="26"/>
            <w:rPrChange w:id="23441" w:author="phuong vu" w:date="2018-11-25T21:55:00Z">
              <w:rPr>
                <w:noProof/>
                <w:szCs w:val="26"/>
              </w:rPr>
            </w:rPrChange>
          </w:rPr>
          <w:delText>14</w:delText>
        </w:r>
        <w:r w:rsidR="006C103E" w:rsidRPr="00BA3432" w:rsidDel="00EC5005">
          <w:rPr>
            <w:szCs w:val="26"/>
            <w:rPrChange w:id="23442" w:author="phuong vu" w:date="2018-11-25T21:55:00Z">
              <w:rPr>
                <w:szCs w:val="26"/>
              </w:rPr>
            </w:rPrChange>
          </w:rPr>
          <w:fldChar w:fldCharType="end"/>
        </w:r>
      </w:del>
      <w:r w:rsidRPr="00AD0E2E">
        <w:rPr>
          <w:szCs w:val="26"/>
        </w:rPr>
        <w:t>Giao di</w:t>
      </w:r>
      <w:r w:rsidRPr="00BA3432">
        <w:rPr>
          <w:szCs w:val="26"/>
          <w:rPrChange w:id="23443" w:author="phuong vu" w:date="2018-11-25T21:55:00Z">
            <w:rPr>
              <w:szCs w:val="26"/>
            </w:rPr>
          </w:rPrChange>
        </w:rPr>
        <w:t>ện cập nhật thông tin biên nhận với trạng thái "đang chờ</w:t>
      </w:r>
      <w:r w:rsidRPr="00BA3432">
        <w:rPr>
          <w:szCs w:val="26"/>
          <w:rPrChange w:id="23444" w:author="phuong vu" w:date="2018-11-25T21:55:00Z">
            <w:rPr>
              <w:szCs w:val="26"/>
              <w:lang w:val="en-US"/>
            </w:rPr>
          </w:rPrChange>
        </w:rPr>
        <w:t xml:space="preserve"> trả đồ</w:t>
      </w:r>
      <w:r w:rsidRPr="00AD0E2E">
        <w:rPr>
          <w:szCs w:val="26"/>
        </w:rPr>
        <w:t>"</w:t>
      </w:r>
      <w:bookmarkEnd w:id="23427"/>
    </w:p>
    <w:p w14:paraId="13EF0A50" w14:textId="5411730C" w:rsidR="00070C2F" w:rsidRPr="00BA3432" w:rsidRDefault="00070C2F">
      <w:pPr>
        <w:pStyle w:val="Heading6"/>
        <w:spacing w:line="276" w:lineRule="auto"/>
        <w:rPr>
          <w:rFonts w:cstheme="majorHAnsi"/>
          <w:lang w:val="en-US"/>
          <w:rPrChange w:id="23445" w:author="phuong vu" w:date="2018-11-25T21:55:00Z">
            <w:rPr>
              <w:lang w:val="en-US"/>
            </w:rPr>
          </w:rPrChange>
        </w:rPr>
        <w:pPrChange w:id="23446" w:author="phuong vu" w:date="2018-11-23T13:48:00Z">
          <w:pPr>
            <w:pStyle w:val="Heading6"/>
          </w:pPr>
        </w:pPrChange>
      </w:pPr>
      <w:r w:rsidRPr="00AD0E2E">
        <w:rPr>
          <w:rFonts w:cstheme="majorHAnsi"/>
          <w:lang w:val="en-US"/>
        </w:rPr>
        <w:t>Các thành ph</w:t>
      </w:r>
      <w:r w:rsidRPr="00BA3432">
        <w:rPr>
          <w:rFonts w:cstheme="majorHAnsi"/>
          <w:lang w:val="en-US"/>
          <w:rPrChange w:id="23447"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rsidRPr="00BA3432" w14:paraId="729F3EA5" w14:textId="77777777" w:rsidTr="00A72A60">
        <w:tc>
          <w:tcPr>
            <w:tcW w:w="805" w:type="dxa"/>
            <w:vAlign w:val="center"/>
          </w:tcPr>
          <w:p w14:paraId="4EB5F767" w14:textId="77777777" w:rsidR="00451F3E" w:rsidRPr="00BA3432" w:rsidRDefault="00451F3E">
            <w:pPr>
              <w:spacing w:line="276" w:lineRule="auto"/>
              <w:jc w:val="center"/>
              <w:rPr>
                <w:b/>
                <w:lang w:val="en-US"/>
                <w:rPrChange w:id="23448" w:author="phuong vu" w:date="2018-11-25T21:55:00Z">
                  <w:rPr>
                    <w:b/>
                    <w:lang w:val="en-US"/>
                  </w:rPr>
                </w:rPrChange>
              </w:rPr>
              <w:pPrChange w:id="23449" w:author="phuong vu" w:date="2018-11-23T13:48:00Z">
                <w:pPr>
                  <w:spacing w:line="360" w:lineRule="auto"/>
                  <w:jc w:val="center"/>
                </w:pPr>
              </w:pPrChange>
            </w:pPr>
            <w:r w:rsidRPr="00BA3432">
              <w:rPr>
                <w:b/>
                <w:lang w:val="en-US"/>
                <w:rPrChange w:id="23450" w:author="phuong vu" w:date="2018-11-25T21:55:00Z">
                  <w:rPr>
                    <w:b/>
                    <w:lang w:val="en-US"/>
                  </w:rPr>
                </w:rPrChange>
              </w:rPr>
              <w:t>STT</w:t>
            </w:r>
          </w:p>
        </w:tc>
        <w:tc>
          <w:tcPr>
            <w:tcW w:w="1980" w:type="dxa"/>
            <w:vAlign w:val="center"/>
          </w:tcPr>
          <w:p w14:paraId="35E10CCD" w14:textId="77777777" w:rsidR="00451F3E" w:rsidRPr="00BA3432" w:rsidRDefault="00451F3E">
            <w:pPr>
              <w:spacing w:line="276" w:lineRule="auto"/>
              <w:jc w:val="center"/>
              <w:rPr>
                <w:b/>
                <w:lang w:val="en-US"/>
                <w:rPrChange w:id="23451" w:author="phuong vu" w:date="2018-11-25T21:55:00Z">
                  <w:rPr>
                    <w:b/>
                    <w:lang w:val="en-US"/>
                  </w:rPr>
                </w:rPrChange>
              </w:rPr>
              <w:pPrChange w:id="23452" w:author="phuong vu" w:date="2018-11-23T13:48:00Z">
                <w:pPr>
                  <w:spacing w:line="360" w:lineRule="auto"/>
                  <w:jc w:val="center"/>
                </w:pPr>
              </w:pPrChange>
            </w:pPr>
            <w:r w:rsidRPr="00BA3432">
              <w:rPr>
                <w:b/>
                <w:lang w:val="en-US"/>
                <w:rPrChange w:id="23453" w:author="phuong vu" w:date="2018-11-25T21:55:00Z">
                  <w:rPr>
                    <w:b/>
                    <w:lang w:val="en-US"/>
                  </w:rPr>
                </w:rPrChange>
              </w:rPr>
              <w:t>Loại điều khiển</w:t>
            </w:r>
          </w:p>
        </w:tc>
        <w:tc>
          <w:tcPr>
            <w:tcW w:w="2970" w:type="dxa"/>
            <w:vAlign w:val="center"/>
          </w:tcPr>
          <w:p w14:paraId="15B4DAE8" w14:textId="77777777" w:rsidR="00451F3E" w:rsidRPr="00BA3432" w:rsidRDefault="00451F3E">
            <w:pPr>
              <w:spacing w:line="276" w:lineRule="auto"/>
              <w:jc w:val="center"/>
              <w:rPr>
                <w:b/>
                <w:lang w:val="en-US"/>
                <w:rPrChange w:id="23454" w:author="phuong vu" w:date="2018-11-25T21:55:00Z">
                  <w:rPr>
                    <w:b/>
                    <w:lang w:val="en-US"/>
                  </w:rPr>
                </w:rPrChange>
              </w:rPr>
              <w:pPrChange w:id="23455" w:author="phuong vu" w:date="2018-11-23T13:48:00Z">
                <w:pPr>
                  <w:spacing w:line="360" w:lineRule="auto"/>
                  <w:jc w:val="center"/>
                </w:pPr>
              </w:pPrChange>
            </w:pPr>
            <w:r w:rsidRPr="00BA3432">
              <w:rPr>
                <w:b/>
                <w:lang w:val="en-US"/>
                <w:rPrChange w:id="23456" w:author="phuong vu" w:date="2018-11-25T21:55:00Z">
                  <w:rPr>
                    <w:b/>
                    <w:lang w:val="en-US"/>
                  </w:rPr>
                </w:rPrChange>
              </w:rPr>
              <w:t>Nội dung thực hiện</w:t>
            </w:r>
          </w:p>
        </w:tc>
        <w:tc>
          <w:tcPr>
            <w:tcW w:w="1266" w:type="dxa"/>
            <w:vAlign w:val="center"/>
          </w:tcPr>
          <w:p w14:paraId="563EC63B" w14:textId="77777777" w:rsidR="00451F3E" w:rsidRPr="00BA3432" w:rsidRDefault="00451F3E">
            <w:pPr>
              <w:spacing w:line="276" w:lineRule="auto"/>
              <w:jc w:val="center"/>
              <w:rPr>
                <w:b/>
                <w:lang w:val="en-US"/>
                <w:rPrChange w:id="23457" w:author="phuong vu" w:date="2018-11-25T21:55:00Z">
                  <w:rPr>
                    <w:b/>
                    <w:lang w:val="en-US"/>
                  </w:rPr>
                </w:rPrChange>
              </w:rPr>
              <w:pPrChange w:id="23458" w:author="phuong vu" w:date="2018-11-23T13:48:00Z">
                <w:pPr>
                  <w:spacing w:line="360" w:lineRule="auto"/>
                  <w:jc w:val="center"/>
                </w:pPr>
              </w:pPrChange>
            </w:pPr>
            <w:r w:rsidRPr="00BA3432">
              <w:rPr>
                <w:b/>
                <w:lang w:val="en-US"/>
                <w:rPrChange w:id="23459" w:author="phuong vu" w:date="2018-11-25T21:55:00Z">
                  <w:rPr>
                    <w:b/>
                    <w:lang w:val="en-US"/>
                  </w:rPr>
                </w:rPrChange>
              </w:rPr>
              <w:t>Giá trị mặc định</w:t>
            </w:r>
          </w:p>
        </w:tc>
        <w:tc>
          <w:tcPr>
            <w:tcW w:w="1756" w:type="dxa"/>
            <w:vAlign w:val="center"/>
          </w:tcPr>
          <w:p w14:paraId="41479801" w14:textId="77777777" w:rsidR="00451F3E" w:rsidRPr="00BA3432" w:rsidRDefault="00451F3E">
            <w:pPr>
              <w:spacing w:line="276" w:lineRule="auto"/>
              <w:jc w:val="center"/>
              <w:rPr>
                <w:b/>
                <w:lang w:val="en-US"/>
                <w:rPrChange w:id="23460" w:author="phuong vu" w:date="2018-11-25T21:55:00Z">
                  <w:rPr>
                    <w:b/>
                    <w:lang w:val="en-US"/>
                  </w:rPr>
                </w:rPrChange>
              </w:rPr>
              <w:pPrChange w:id="23461" w:author="phuong vu" w:date="2018-11-23T13:48:00Z">
                <w:pPr>
                  <w:spacing w:line="360" w:lineRule="auto"/>
                  <w:jc w:val="center"/>
                </w:pPr>
              </w:pPrChange>
            </w:pPr>
            <w:r w:rsidRPr="00BA3432">
              <w:rPr>
                <w:b/>
                <w:lang w:val="en-US"/>
                <w:rPrChange w:id="23462" w:author="phuong vu" w:date="2018-11-25T21:55:00Z">
                  <w:rPr>
                    <w:b/>
                    <w:lang w:val="en-US"/>
                  </w:rPr>
                </w:rPrChange>
              </w:rPr>
              <w:t>Lưu ý</w:t>
            </w:r>
          </w:p>
        </w:tc>
      </w:tr>
      <w:tr w:rsidR="00451F3E" w:rsidRPr="00BA3432" w14:paraId="3706529C" w14:textId="77777777" w:rsidTr="00A72A60">
        <w:tc>
          <w:tcPr>
            <w:tcW w:w="805" w:type="dxa"/>
          </w:tcPr>
          <w:p w14:paraId="62332970" w14:textId="77777777" w:rsidR="00451F3E" w:rsidRPr="00BA3432" w:rsidRDefault="00451F3E">
            <w:pPr>
              <w:spacing w:line="276" w:lineRule="auto"/>
              <w:jc w:val="center"/>
              <w:rPr>
                <w:lang w:val="en-US"/>
                <w:rPrChange w:id="23463" w:author="phuong vu" w:date="2018-11-25T21:55:00Z">
                  <w:rPr>
                    <w:lang w:val="en-US"/>
                  </w:rPr>
                </w:rPrChange>
              </w:rPr>
              <w:pPrChange w:id="23464" w:author="phuong vu" w:date="2018-11-23T13:48:00Z">
                <w:pPr>
                  <w:spacing w:line="360" w:lineRule="auto"/>
                  <w:jc w:val="center"/>
                </w:pPr>
              </w:pPrChange>
            </w:pPr>
            <w:r w:rsidRPr="00BA3432">
              <w:rPr>
                <w:lang w:val="en-US"/>
                <w:rPrChange w:id="23465" w:author="phuong vu" w:date="2018-11-25T21:55:00Z">
                  <w:rPr>
                    <w:lang w:val="en-US"/>
                  </w:rPr>
                </w:rPrChange>
              </w:rPr>
              <w:t>1</w:t>
            </w:r>
          </w:p>
        </w:tc>
        <w:tc>
          <w:tcPr>
            <w:tcW w:w="1980" w:type="dxa"/>
          </w:tcPr>
          <w:p w14:paraId="5FC9A44C" w14:textId="72CEF073" w:rsidR="00451F3E" w:rsidRPr="00BA3432" w:rsidRDefault="00451F3E">
            <w:pPr>
              <w:spacing w:line="276" w:lineRule="auto"/>
              <w:rPr>
                <w:lang w:val="en-US"/>
                <w:rPrChange w:id="23466" w:author="phuong vu" w:date="2018-11-25T21:55:00Z">
                  <w:rPr>
                    <w:lang w:val="en-US"/>
                  </w:rPr>
                </w:rPrChange>
              </w:rPr>
              <w:pPrChange w:id="23467" w:author="phuong vu" w:date="2018-11-23T13:48:00Z">
                <w:pPr>
                  <w:spacing w:line="360" w:lineRule="auto"/>
                </w:pPr>
              </w:pPrChange>
            </w:pPr>
            <w:r w:rsidRPr="00BA3432">
              <w:rPr>
                <w:lang w:val="en-US"/>
                <w:rPrChange w:id="23468" w:author="phuong vu" w:date="2018-11-25T21:55:00Z">
                  <w:rPr>
                    <w:lang w:val="en-US"/>
                  </w:rPr>
                </w:rPrChange>
              </w:rPr>
              <w:t>inputText</w:t>
            </w:r>
          </w:p>
        </w:tc>
        <w:tc>
          <w:tcPr>
            <w:tcW w:w="2970" w:type="dxa"/>
          </w:tcPr>
          <w:p w14:paraId="55B0E60D" w14:textId="1217847B" w:rsidR="00451F3E" w:rsidRPr="00BA3432" w:rsidRDefault="00F45A48">
            <w:pPr>
              <w:spacing w:line="276" w:lineRule="auto"/>
              <w:rPr>
                <w:lang w:val="en-US"/>
                <w:rPrChange w:id="23469" w:author="phuong vu" w:date="2018-11-25T21:55:00Z">
                  <w:rPr>
                    <w:lang w:val="en-US"/>
                  </w:rPr>
                </w:rPrChange>
              </w:rPr>
              <w:pPrChange w:id="23470" w:author="phuong vu" w:date="2018-11-23T13:48:00Z">
                <w:pPr>
                  <w:spacing w:line="360" w:lineRule="auto"/>
                </w:pPr>
              </w:pPrChange>
            </w:pPr>
            <w:r w:rsidRPr="00BA3432">
              <w:rPr>
                <w:lang w:val="en-US"/>
                <w:rPrChange w:id="23471" w:author="phuong vu" w:date="2018-11-25T21:55:00Z">
                  <w:rPr>
                    <w:lang w:val="en-US"/>
                  </w:rPr>
                </w:rPrChange>
              </w:rPr>
              <w:t>Ngày lấy đồ</w:t>
            </w:r>
          </w:p>
        </w:tc>
        <w:tc>
          <w:tcPr>
            <w:tcW w:w="1266" w:type="dxa"/>
          </w:tcPr>
          <w:p w14:paraId="7E7676E2" w14:textId="77777777" w:rsidR="00451F3E" w:rsidRPr="00BA3432" w:rsidRDefault="00451F3E">
            <w:pPr>
              <w:spacing w:line="276" w:lineRule="auto"/>
              <w:rPr>
                <w:lang w:val="en-US"/>
                <w:rPrChange w:id="23472" w:author="phuong vu" w:date="2018-11-25T21:55:00Z">
                  <w:rPr>
                    <w:lang w:val="en-US"/>
                  </w:rPr>
                </w:rPrChange>
              </w:rPr>
              <w:pPrChange w:id="23473" w:author="phuong vu" w:date="2018-11-23T13:48:00Z">
                <w:pPr>
                  <w:spacing w:line="360" w:lineRule="auto"/>
                </w:pPr>
              </w:pPrChange>
            </w:pPr>
          </w:p>
        </w:tc>
        <w:tc>
          <w:tcPr>
            <w:tcW w:w="1756" w:type="dxa"/>
          </w:tcPr>
          <w:p w14:paraId="21BBA71A" w14:textId="77777777" w:rsidR="00451F3E" w:rsidRPr="00BA3432" w:rsidRDefault="00451F3E">
            <w:pPr>
              <w:spacing w:line="276" w:lineRule="auto"/>
              <w:rPr>
                <w:lang w:val="en-US"/>
                <w:rPrChange w:id="23474" w:author="phuong vu" w:date="2018-11-25T21:55:00Z">
                  <w:rPr>
                    <w:lang w:val="en-US"/>
                  </w:rPr>
                </w:rPrChange>
              </w:rPr>
              <w:pPrChange w:id="23475" w:author="phuong vu" w:date="2018-11-23T13:48:00Z">
                <w:pPr>
                  <w:spacing w:line="360" w:lineRule="auto"/>
                </w:pPr>
              </w:pPrChange>
            </w:pPr>
          </w:p>
        </w:tc>
      </w:tr>
      <w:tr w:rsidR="00F45A48" w:rsidRPr="00BA3432" w14:paraId="50F1EF56" w14:textId="77777777" w:rsidTr="00A72A60">
        <w:tc>
          <w:tcPr>
            <w:tcW w:w="805" w:type="dxa"/>
          </w:tcPr>
          <w:p w14:paraId="5A590F48" w14:textId="6C7799E5" w:rsidR="00F45A48" w:rsidRPr="00BA3432" w:rsidRDefault="00F45A48">
            <w:pPr>
              <w:spacing w:line="276" w:lineRule="auto"/>
              <w:jc w:val="center"/>
              <w:rPr>
                <w:lang w:val="en-US"/>
                <w:rPrChange w:id="23476" w:author="phuong vu" w:date="2018-11-25T21:55:00Z">
                  <w:rPr>
                    <w:lang w:val="en-US"/>
                  </w:rPr>
                </w:rPrChange>
              </w:rPr>
              <w:pPrChange w:id="23477" w:author="phuong vu" w:date="2018-11-23T13:48:00Z">
                <w:pPr>
                  <w:spacing w:line="360" w:lineRule="auto"/>
                  <w:jc w:val="center"/>
                </w:pPr>
              </w:pPrChange>
            </w:pPr>
            <w:r w:rsidRPr="00BA3432">
              <w:rPr>
                <w:lang w:val="en-US"/>
                <w:rPrChange w:id="23478" w:author="phuong vu" w:date="2018-11-25T21:55:00Z">
                  <w:rPr>
                    <w:lang w:val="en-US"/>
                  </w:rPr>
                </w:rPrChange>
              </w:rPr>
              <w:t>2</w:t>
            </w:r>
          </w:p>
        </w:tc>
        <w:tc>
          <w:tcPr>
            <w:tcW w:w="1980" w:type="dxa"/>
          </w:tcPr>
          <w:p w14:paraId="25AC1C8B" w14:textId="4A725E71" w:rsidR="00F45A48" w:rsidRPr="00BA3432" w:rsidRDefault="00F45A48">
            <w:pPr>
              <w:spacing w:line="276" w:lineRule="auto"/>
              <w:rPr>
                <w:lang w:val="en-US"/>
                <w:rPrChange w:id="23479" w:author="phuong vu" w:date="2018-11-25T21:55:00Z">
                  <w:rPr>
                    <w:lang w:val="en-US"/>
                  </w:rPr>
                </w:rPrChange>
              </w:rPr>
              <w:pPrChange w:id="23480" w:author="phuong vu" w:date="2018-11-23T13:48:00Z">
                <w:pPr>
                  <w:spacing w:line="360" w:lineRule="auto"/>
                </w:pPr>
              </w:pPrChange>
            </w:pPr>
            <w:r w:rsidRPr="00BA3432">
              <w:rPr>
                <w:lang w:val="en-US"/>
                <w:rPrChange w:id="23481" w:author="phuong vu" w:date="2018-11-25T21:55:00Z">
                  <w:rPr>
                    <w:lang w:val="en-US"/>
                  </w:rPr>
                </w:rPrChange>
              </w:rPr>
              <w:t>inputText</w:t>
            </w:r>
          </w:p>
        </w:tc>
        <w:tc>
          <w:tcPr>
            <w:tcW w:w="2970" w:type="dxa"/>
          </w:tcPr>
          <w:p w14:paraId="56CFBCBD" w14:textId="0F0437DD" w:rsidR="00F45A48" w:rsidRPr="00BA3432" w:rsidRDefault="00D20C30">
            <w:pPr>
              <w:spacing w:line="276" w:lineRule="auto"/>
              <w:rPr>
                <w:lang w:val="en-US"/>
                <w:rPrChange w:id="23482" w:author="phuong vu" w:date="2018-11-25T21:55:00Z">
                  <w:rPr>
                    <w:lang w:val="en-US"/>
                  </w:rPr>
                </w:rPrChange>
              </w:rPr>
              <w:pPrChange w:id="23483" w:author="phuong vu" w:date="2018-11-23T13:48:00Z">
                <w:pPr>
                  <w:spacing w:line="360" w:lineRule="auto"/>
                </w:pPr>
              </w:pPrChange>
            </w:pPr>
            <w:r w:rsidRPr="00BA3432">
              <w:rPr>
                <w:lang w:val="en-US"/>
                <w:rPrChange w:id="23484" w:author="phuong vu" w:date="2018-11-25T21:55:00Z">
                  <w:rPr>
                    <w:lang w:val="en-US"/>
                  </w:rPr>
                </w:rPrChange>
              </w:rPr>
              <w:t>Thời gian lấy đồ</w:t>
            </w:r>
          </w:p>
        </w:tc>
        <w:tc>
          <w:tcPr>
            <w:tcW w:w="1266" w:type="dxa"/>
          </w:tcPr>
          <w:p w14:paraId="7A8879FF" w14:textId="77777777" w:rsidR="00F45A48" w:rsidRPr="00BA3432" w:rsidRDefault="00F45A48">
            <w:pPr>
              <w:spacing w:line="276" w:lineRule="auto"/>
              <w:rPr>
                <w:lang w:val="en-US"/>
                <w:rPrChange w:id="23485" w:author="phuong vu" w:date="2018-11-25T21:55:00Z">
                  <w:rPr>
                    <w:lang w:val="en-US"/>
                  </w:rPr>
                </w:rPrChange>
              </w:rPr>
              <w:pPrChange w:id="23486" w:author="phuong vu" w:date="2018-11-23T13:48:00Z">
                <w:pPr>
                  <w:spacing w:line="360" w:lineRule="auto"/>
                </w:pPr>
              </w:pPrChange>
            </w:pPr>
          </w:p>
        </w:tc>
        <w:tc>
          <w:tcPr>
            <w:tcW w:w="1756" w:type="dxa"/>
          </w:tcPr>
          <w:p w14:paraId="60BD1595" w14:textId="77777777" w:rsidR="00F45A48" w:rsidRPr="00BA3432" w:rsidRDefault="00F45A48">
            <w:pPr>
              <w:spacing w:line="276" w:lineRule="auto"/>
              <w:rPr>
                <w:lang w:val="en-US"/>
                <w:rPrChange w:id="23487" w:author="phuong vu" w:date="2018-11-25T21:55:00Z">
                  <w:rPr>
                    <w:lang w:val="en-US"/>
                  </w:rPr>
                </w:rPrChange>
              </w:rPr>
              <w:pPrChange w:id="23488" w:author="phuong vu" w:date="2018-11-23T13:48:00Z">
                <w:pPr>
                  <w:spacing w:line="360" w:lineRule="auto"/>
                </w:pPr>
              </w:pPrChange>
            </w:pPr>
          </w:p>
        </w:tc>
      </w:tr>
      <w:tr w:rsidR="00D20C30" w:rsidRPr="00BA3432" w14:paraId="7BBA8271" w14:textId="77777777" w:rsidTr="00A72A60">
        <w:tc>
          <w:tcPr>
            <w:tcW w:w="805" w:type="dxa"/>
          </w:tcPr>
          <w:p w14:paraId="2B50FBBE" w14:textId="3D2B219C" w:rsidR="00D20C30" w:rsidRPr="00BA3432" w:rsidRDefault="00D20C30">
            <w:pPr>
              <w:spacing w:line="276" w:lineRule="auto"/>
              <w:jc w:val="center"/>
              <w:rPr>
                <w:lang w:val="en-US"/>
                <w:rPrChange w:id="23489" w:author="phuong vu" w:date="2018-11-25T21:55:00Z">
                  <w:rPr>
                    <w:lang w:val="en-US"/>
                  </w:rPr>
                </w:rPrChange>
              </w:rPr>
              <w:pPrChange w:id="23490" w:author="phuong vu" w:date="2018-11-23T13:48:00Z">
                <w:pPr>
                  <w:spacing w:line="360" w:lineRule="auto"/>
                  <w:jc w:val="center"/>
                </w:pPr>
              </w:pPrChange>
            </w:pPr>
            <w:r w:rsidRPr="00BA3432">
              <w:rPr>
                <w:lang w:val="en-US"/>
                <w:rPrChange w:id="23491" w:author="phuong vu" w:date="2018-11-25T21:55:00Z">
                  <w:rPr>
                    <w:lang w:val="en-US"/>
                  </w:rPr>
                </w:rPrChange>
              </w:rPr>
              <w:t>3</w:t>
            </w:r>
          </w:p>
        </w:tc>
        <w:tc>
          <w:tcPr>
            <w:tcW w:w="1980" w:type="dxa"/>
          </w:tcPr>
          <w:p w14:paraId="5CD66038" w14:textId="2B047EB9" w:rsidR="00D20C30" w:rsidRPr="00BA3432" w:rsidRDefault="00D20C30">
            <w:pPr>
              <w:spacing w:line="276" w:lineRule="auto"/>
              <w:rPr>
                <w:lang w:val="en-US"/>
                <w:rPrChange w:id="23492" w:author="phuong vu" w:date="2018-11-25T21:55:00Z">
                  <w:rPr>
                    <w:lang w:val="en-US"/>
                  </w:rPr>
                </w:rPrChange>
              </w:rPr>
              <w:pPrChange w:id="23493" w:author="phuong vu" w:date="2018-11-23T13:48:00Z">
                <w:pPr>
                  <w:spacing w:line="360" w:lineRule="auto"/>
                </w:pPr>
              </w:pPrChange>
            </w:pPr>
            <w:r w:rsidRPr="00BA3432">
              <w:rPr>
                <w:lang w:val="en-US"/>
                <w:rPrChange w:id="23494" w:author="phuong vu" w:date="2018-11-25T21:55:00Z">
                  <w:rPr>
                    <w:lang w:val="en-US"/>
                  </w:rPr>
                </w:rPrChange>
              </w:rPr>
              <w:t>inputText</w:t>
            </w:r>
          </w:p>
        </w:tc>
        <w:tc>
          <w:tcPr>
            <w:tcW w:w="2970" w:type="dxa"/>
          </w:tcPr>
          <w:p w14:paraId="27362707" w14:textId="145E40D6" w:rsidR="00D20C30" w:rsidRPr="00BA3432" w:rsidRDefault="00D20C30">
            <w:pPr>
              <w:spacing w:line="276" w:lineRule="auto"/>
              <w:rPr>
                <w:lang w:val="en-US"/>
                <w:rPrChange w:id="23495" w:author="phuong vu" w:date="2018-11-25T21:55:00Z">
                  <w:rPr>
                    <w:lang w:val="en-US"/>
                  </w:rPr>
                </w:rPrChange>
              </w:rPr>
              <w:pPrChange w:id="23496" w:author="phuong vu" w:date="2018-11-23T13:48:00Z">
                <w:pPr>
                  <w:spacing w:line="360" w:lineRule="auto"/>
                </w:pPr>
              </w:pPrChange>
            </w:pPr>
            <w:r w:rsidRPr="00BA3432">
              <w:rPr>
                <w:lang w:val="en-US"/>
                <w:rPrChange w:id="23497" w:author="phuong vu" w:date="2018-11-25T21:55:00Z">
                  <w:rPr>
                    <w:lang w:val="en-US"/>
                  </w:rPr>
                </w:rPrChange>
              </w:rPr>
              <w:t>Ngày trả đồ</w:t>
            </w:r>
          </w:p>
        </w:tc>
        <w:tc>
          <w:tcPr>
            <w:tcW w:w="1266" w:type="dxa"/>
          </w:tcPr>
          <w:p w14:paraId="6383F37C" w14:textId="77777777" w:rsidR="00D20C30" w:rsidRPr="00BA3432" w:rsidRDefault="00D20C30">
            <w:pPr>
              <w:spacing w:line="276" w:lineRule="auto"/>
              <w:rPr>
                <w:lang w:val="en-US"/>
                <w:rPrChange w:id="23498" w:author="phuong vu" w:date="2018-11-25T21:55:00Z">
                  <w:rPr>
                    <w:lang w:val="en-US"/>
                  </w:rPr>
                </w:rPrChange>
              </w:rPr>
              <w:pPrChange w:id="23499" w:author="phuong vu" w:date="2018-11-23T13:48:00Z">
                <w:pPr>
                  <w:spacing w:line="360" w:lineRule="auto"/>
                </w:pPr>
              </w:pPrChange>
            </w:pPr>
          </w:p>
        </w:tc>
        <w:tc>
          <w:tcPr>
            <w:tcW w:w="1756" w:type="dxa"/>
          </w:tcPr>
          <w:p w14:paraId="5820C1E0" w14:textId="77777777" w:rsidR="00D20C30" w:rsidRPr="00BA3432" w:rsidRDefault="00D20C30">
            <w:pPr>
              <w:spacing w:line="276" w:lineRule="auto"/>
              <w:rPr>
                <w:lang w:val="en-US"/>
                <w:rPrChange w:id="23500" w:author="phuong vu" w:date="2018-11-25T21:55:00Z">
                  <w:rPr>
                    <w:lang w:val="en-US"/>
                  </w:rPr>
                </w:rPrChange>
              </w:rPr>
              <w:pPrChange w:id="23501" w:author="phuong vu" w:date="2018-11-23T13:48:00Z">
                <w:pPr>
                  <w:spacing w:line="360" w:lineRule="auto"/>
                </w:pPr>
              </w:pPrChange>
            </w:pPr>
          </w:p>
        </w:tc>
      </w:tr>
      <w:tr w:rsidR="00D20C30" w:rsidRPr="00BA3432" w14:paraId="67EBED48" w14:textId="77777777" w:rsidTr="00A72A60">
        <w:tc>
          <w:tcPr>
            <w:tcW w:w="805" w:type="dxa"/>
          </w:tcPr>
          <w:p w14:paraId="369CC96F" w14:textId="60FAC0BD" w:rsidR="00D20C30" w:rsidRPr="00BA3432" w:rsidRDefault="00D20C30">
            <w:pPr>
              <w:spacing w:line="276" w:lineRule="auto"/>
              <w:jc w:val="center"/>
              <w:rPr>
                <w:lang w:val="en-US"/>
                <w:rPrChange w:id="23502" w:author="phuong vu" w:date="2018-11-25T21:55:00Z">
                  <w:rPr>
                    <w:lang w:val="en-US"/>
                  </w:rPr>
                </w:rPrChange>
              </w:rPr>
              <w:pPrChange w:id="23503" w:author="phuong vu" w:date="2018-11-23T13:48:00Z">
                <w:pPr>
                  <w:spacing w:line="360" w:lineRule="auto"/>
                  <w:jc w:val="center"/>
                </w:pPr>
              </w:pPrChange>
            </w:pPr>
            <w:r w:rsidRPr="00BA3432">
              <w:rPr>
                <w:lang w:val="en-US"/>
                <w:rPrChange w:id="23504" w:author="phuong vu" w:date="2018-11-25T21:55:00Z">
                  <w:rPr>
                    <w:lang w:val="en-US"/>
                  </w:rPr>
                </w:rPrChange>
              </w:rPr>
              <w:t>4</w:t>
            </w:r>
          </w:p>
        </w:tc>
        <w:tc>
          <w:tcPr>
            <w:tcW w:w="1980" w:type="dxa"/>
          </w:tcPr>
          <w:p w14:paraId="37E88549" w14:textId="7DCECEB7" w:rsidR="00D20C30" w:rsidRPr="00BA3432" w:rsidRDefault="00D20C30">
            <w:pPr>
              <w:spacing w:line="276" w:lineRule="auto"/>
              <w:rPr>
                <w:lang w:val="en-US"/>
                <w:rPrChange w:id="23505" w:author="phuong vu" w:date="2018-11-25T21:55:00Z">
                  <w:rPr>
                    <w:lang w:val="en-US"/>
                  </w:rPr>
                </w:rPrChange>
              </w:rPr>
              <w:pPrChange w:id="23506" w:author="phuong vu" w:date="2018-11-23T13:48:00Z">
                <w:pPr>
                  <w:spacing w:line="360" w:lineRule="auto"/>
                </w:pPr>
              </w:pPrChange>
            </w:pPr>
            <w:r w:rsidRPr="00BA3432">
              <w:rPr>
                <w:lang w:val="en-US"/>
                <w:rPrChange w:id="23507" w:author="phuong vu" w:date="2018-11-25T21:55:00Z">
                  <w:rPr>
                    <w:lang w:val="en-US"/>
                  </w:rPr>
                </w:rPrChange>
              </w:rPr>
              <w:t>inputText</w:t>
            </w:r>
          </w:p>
        </w:tc>
        <w:tc>
          <w:tcPr>
            <w:tcW w:w="2970" w:type="dxa"/>
          </w:tcPr>
          <w:p w14:paraId="6E4E12D0" w14:textId="61BCAA7B" w:rsidR="00D20C30" w:rsidRPr="00BA3432" w:rsidRDefault="00D20C30">
            <w:pPr>
              <w:spacing w:line="276" w:lineRule="auto"/>
              <w:rPr>
                <w:lang w:val="en-US"/>
                <w:rPrChange w:id="23508" w:author="phuong vu" w:date="2018-11-25T21:55:00Z">
                  <w:rPr>
                    <w:lang w:val="en-US"/>
                  </w:rPr>
                </w:rPrChange>
              </w:rPr>
              <w:pPrChange w:id="23509" w:author="phuong vu" w:date="2018-11-23T13:48:00Z">
                <w:pPr>
                  <w:spacing w:line="360" w:lineRule="auto"/>
                </w:pPr>
              </w:pPrChange>
            </w:pPr>
            <w:r w:rsidRPr="00BA3432">
              <w:rPr>
                <w:lang w:val="en-US"/>
                <w:rPrChange w:id="23510" w:author="phuong vu" w:date="2018-11-25T21:55:00Z">
                  <w:rPr>
                    <w:lang w:val="en-US"/>
                  </w:rPr>
                </w:rPrChange>
              </w:rPr>
              <w:t>Thời gian trả đồ</w:t>
            </w:r>
          </w:p>
        </w:tc>
        <w:tc>
          <w:tcPr>
            <w:tcW w:w="1266" w:type="dxa"/>
          </w:tcPr>
          <w:p w14:paraId="4434B8D6" w14:textId="77777777" w:rsidR="00D20C30" w:rsidRPr="00BA3432" w:rsidRDefault="00D20C30">
            <w:pPr>
              <w:spacing w:line="276" w:lineRule="auto"/>
              <w:rPr>
                <w:lang w:val="en-US"/>
                <w:rPrChange w:id="23511" w:author="phuong vu" w:date="2018-11-25T21:55:00Z">
                  <w:rPr>
                    <w:lang w:val="en-US"/>
                  </w:rPr>
                </w:rPrChange>
              </w:rPr>
              <w:pPrChange w:id="23512" w:author="phuong vu" w:date="2018-11-23T13:48:00Z">
                <w:pPr>
                  <w:spacing w:line="360" w:lineRule="auto"/>
                </w:pPr>
              </w:pPrChange>
            </w:pPr>
          </w:p>
        </w:tc>
        <w:tc>
          <w:tcPr>
            <w:tcW w:w="1756" w:type="dxa"/>
          </w:tcPr>
          <w:p w14:paraId="35A3CC93" w14:textId="77777777" w:rsidR="00D20C30" w:rsidRPr="00BA3432" w:rsidRDefault="00D20C30">
            <w:pPr>
              <w:spacing w:line="276" w:lineRule="auto"/>
              <w:rPr>
                <w:lang w:val="en-US"/>
                <w:rPrChange w:id="23513" w:author="phuong vu" w:date="2018-11-25T21:55:00Z">
                  <w:rPr>
                    <w:lang w:val="en-US"/>
                  </w:rPr>
                </w:rPrChange>
              </w:rPr>
              <w:pPrChange w:id="23514" w:author="phuong vu" w:date="2018-11-23T13:48:00Z">
                <w:pPr>
                  <w:spacing w:line="360" w:lineRule="auto"/>
                </w:pPr>
              </w:pPrChange>
            </w:pPr>
          </w:p>
        </w:tc>
      </w:tr>
      <w:tr w:rsidR="00B65F17" w:rsidRPr="00BA3432" w14:paraId="7D9B709A" w14:textId="77777777" w:rsidTr="00A72A60">
        <w:trPr>
          <w:ins w:id="23515" w:author="phuong vu" w:date="2018-11-21T23:04:00Z"/>
        </w:trPr>
        <w:tc>
          <w:tcPr>
            <w:tcW w:w="805" w:type="dxa"/>
          </w:tcPr>
          <w:p w14:paraId="27CDFF7D" w14:textId="4F3BBFA7" w:rsidR="00B65F17" w:rsidRPr="00BA3432" w:rsidRDefault="00B65F17">
            <w:pPr>
              <w:spacing w:line="276" w:lineRule="auto"/>
              <w:jc w:val="center"/>
              <w:rPr>
                <w:ins w:id="23516" w:author="phuong vu" w:date="2018-11-21T23:04:00Z"/>
                <w:lang w:val="en-US"/>
                <w:rPrChange w:id="23517" w:author="phuong vu" w:date="2018-11-25T21:55:00Z">
                  <w:rPr>
                    <w:ins w:id="23518" w:author="phuong vu" w:date="2018-11-21T23:04:00Z"/>
                    <w:lang w:val="en-US"/>
                  </w:rPr>
                </w:rPrChange>
              </w:rPr>
              <w:pPrChange w:id="23519" w:author="phuong vu" w:date="2018-11-23T13:48:00Z">
                <w:pPr>
                  <w:spacing w:line="360" w:lineRule="auto"/>
                  <w:jc w:val="center"/>
                </w:pPr>
              </w:pPrChange>
            </w:pPr>
            <w:ins w:id="23520" w:author="phuong vu" w:date="2018-11-21T23:04:00Z">
              <w:r w:rsidRPr="00BA3432">
                <w:rPr>
                  <w:lang w:val="en-US"/>
                  <w:rPrChange w:id="23521" w:author="phuong vu" w:date="2018-11-25T21:55:00Z">
                    <w:rPr>
                      <w:lang w:val="en-US"/>
                    </w:rPr>
                  </w:rPrChange>
                </w:rPr>
                <w:t>5</w:t>
              </w:r>
            </w:ins>
          </w:p>
        </w:tc>
        <w:tc>
          <w:tcPr>
            <w:tcW w:w="1980" w:type="dxa"/>
          </w:tcPr>
          <w:p w14:paraId="24CF34BB" w14:textId="26B14029" w:rsidR="00B65F17" w:rsidRPr="00BA3432" w:rsidRDefault="00B65F17">
            <w:pPr>
              <w:spacing w:line="276" w:lineRule="auto"/>
              <w:rPr>
                <w:ins w:id="23522" w:author="phuong vu" w:date="2018-11-21T23:04:00Z"/>
                <w:lang w:val="en-US"/>
                <w:rPrChange w:id="23523" w:author="phuong vu" w:date="2018-11-25T21:55:00Z">
                  <w:rPr>
                    <w:ins w:id="23524" w:author="phuong vu" w:date="2018-11-21T23:04:00Z"/>
                    <w:lang w:val="en-US"/>
                  </w:rPr>
                </w:rPrChange>
              </w:rPr>
              <w:pPrChange w:id="23525" w:author="phuong vu" w:date="2018-11-23T13:48:00Z">
                <w:pPr>
                  <w:spacing w:line="360" w:lineRule="auto"/>
                </w:pPr>
              </w:pPrChange>
            </w:pPr>
            <w:ins w:id="23526" w:author="phuong vu" w:date="2018-11-21T23:04:00Z">
              <w:r w:rsidRPr="00BA3432">
                <w:rPr>
                  <w:lang w:val="en-US"/>
                  <w:rPrChange w:id="23527" w:author="phuong vu" w:date="2018-11-25T21:55:00Z">
                    <w:rPr>
                      <w:lang w:val="en-US"/>
                    </w:rPr>
                  </w:rPrChange>
                </w:rPr>
                <w:t>inputText</w:t>
              </w:r>
            </w:ins>
          </w:p>
        </w:tc>
        <w:tc>
          <w:tcPr>
            <w:tcW w:w="2970" w:type="dxa"/>
          </w:tcPr>
          <w:p w14:paraId="3C26A700" w14:textId="6197C7C1" w:rsidR="00B65F17" w:rsidRPr="00BA3432" w:rsidRDefault="00B65F17">
            <w:pPr>
              <w:spacing w:line="276" w:lineRule="auto"/>
              <w:rPr>
                <w:ins w:id="23528" w:author="phuong vu" w:date="2018-11-21T23:04:00Z"/>
                <w:lang w:val="en-US"/>
                <w:rPrChange w:id="23529" w:author="phuong vu" w:date="2018-11-25T21:55:00Z">
                  <w:rPr>
                    <w:ins w:id="23530" w:author="phuong vu" w:date="2018-11-21T23:04:00Z"/>
                    <w:lang w:val="en-US"/>
                  </w:rPr>
                </w:rPrChange>
              </w:rPr>
              <w:pPrChange w:id="23531" w:author="phuong vu" w:date="2018-11-23T13:48:00Z">
                <w:pPr>
                  <w:spacing w:line="360" w:lineRule="auto"/>
                </w:pPr>
              </w:pPrChange>
            </w:pPr>
            <w:ins w:id="23532" w:author="phuong vu" w:date="2018-11-21T23:04:00Z">
              <w:r w:rsidRPr="00BA3432">
                <w:rPr>
                  <w:lang w:val="en-US"/>
                  <w:rPrChange w:id="23533" w:author="phuong vu" w:date="2018-11-25T21:55:00Z">
                    <w:rPr>
                      <w:lang w:val="en-US"/>
                    </w:rPr>
                  </w:rPrChange>
                </w:rPr>
                <w:t>Số lượng đồ đã lấy</w:t>
              </w:r>
            </w:ins>
          </w:p>
        </w:tc>
        <w:tc>
          <w:tcPr>
            <w:tcW w:w="1266" w:type="dxa"/>
          </w:tcPr>
          <w:p w14:paraId="31E18644" w14:textId="77777777" w:rsidR="00B65F17" w:rsidRPr="00BA3432" w:rsidRDefault="00B65F17">
            <w:pPr>
              <w:spacing w:line="276" w:lineRule="auto"/>
              <w:rPr>
                <w:ins w:id="23534" w:author="phuong vu" w:date="2018-11-21T23:04:00Z"/>
                <w:lang w:val="en-US"/>
                <w:rPrChange w:id="23535" w:author="phuong vu" w:date="2018-11-25T21:55:00Z">
                  <w:rPr>
                    <w:ins w:id="23536" w:author="phuong vu" w:date="2018-11-21T23:04:00Z"/>
                    <w:lang w:val="en-US"/>
                  </w:rPr>
                </w:rPrChange>
              </w:rPr>
              <w:pPrChange w:id="23537" w:author="phuong vu" w:date="2018-11-23T13:48:00Z">
                <w:pPr>
                  <w:spacing w:line="360" w:lineRule="auto"/>
                </w:pPr>
              </w:pPrChange>
            </w:pPr>
          </w:p>
        </w:tc>
        <w:tc>
          <w:tcPr>
            <w:tcW w:w="1756" w:type="dxa"/>
          </w:tcPr>
          <w:p w14:paraId="33E89B52" w14:textId="77777777" w:rsidR="00B65F17" w:rsidRPr="00BA3432" w:rsidRDefault="00B65F17">
            <w:pPr>
              <w:spacing w:line="276" w:lineRule="auto"/>
              <w:rPr>
                <w:ins w:id="23538" w:author="phuong vu" w:date="2018-11-21T23:04:00Z"/>
                <w:lang w:val="en-US"/>
                <w:rPrChange w:id="23539" w:author="phuong vu" w:date="2018-11-25T21:55:00Z">
                  <w:rPr>
                    <w:ins w:id="23540" w:author="phuong vu" w:date="2018-11-21T23:04:00Z"/>
                    <w:lang w:val="en-US"/>
                  </w:rPr>
                </w:rPrChange>
              </w:rPr>
              <w:pPrChange w:id="23541" w:author="phuong vu" w:date="2018-11-23T13:48:00Z">
                <w:pPr>
                  <w:spacing w:line="360" w:lineRule="auto"/>
                </w:pPr>
              </w:pPrChange>
            </w:pPr>
          </w:p>
        </w:tc>
      </w:tr>
      <w:tr w:rsidR="00C20A03" w:rsidRPr="00BA3432" w14:paraId="6E3517D3" w14:textId="77777777" w:rsidTr="00A72A60">
        <w:trPr>
          <w:ins w:id="23542" w:author="phuong vu" w:date="2018-11-21T20:38:00Z"/>
        </w:trPr>
        <w:tc>
          <w:tcPr>
            <w:tcW w:w="805" w:type="dxa"/>
          </w:tcPr>
          <w:p w14:paraId="581387D4" w14:textId="696DAB23" w:rsidR="00C20A03" w:rsidRPr="00BA3432" w:rsidRDefault="00B65F17">
            <w:pPr>
              <w:spacing w:line="276" w:lineRule="auto"/>
              <w:jc w:val="center"/>
              <w:rPr>
                <w:ins w:id="23543" w:author="phuong vu" w:date="2018-11-21T20:38:00Z"/>
                <w:lang w:val="en-US"/>
                <w:rPrChange w:id="23544" w:author="phuong vu" w:date="2018-11-25T21:55:00Z">
                  <w:rPr>
                    <w:ins w:id="23545" w:author="phuong vu" w:date="2018-11-21T20:38:00Z"/>
                    <w:lang w:val="en-US"/>
                  </w:rPr>
                </w:rPrChange>
              </w:rPr>
              <w:pPrChange w:id="23546" w:author="phuong vu" w:date="2018-11-23T13:48:00Z">
                <w:pPr>
                  <w:spacing w:line="360" w:lineRule="auto"/>
                  <w:jc w:val="center"/>
                </w:pPr>
              </w:pPrChange>
            </w:pPr>
            <w:ins w:id="23547" w:author="phuong vu" w:date="2018-11-21T23:04:00Z">
              <w:r w:rsidRPr="00BA3432">
                <w:rPr>
                  <w:lang w:val="en-US"/>
                  <w:rPrChange w:id="23548" w:author="phuong vu" w:date="2018-11-25T21:55:00Z">
                    <w:rPr>
                      <w:lang w:val="en-US"/>
                    </w:rPr>
                  </w:rPrChange>
                </w:rPr>
                <w:t>6</w:t>
              </w:r>
            </w:ins>
          </w:p>
        </w:tc>
        <w:tc>
          <w:tcPr>
            <w:tcW w:w="1980" w:type="dxa"/>
          </w:tcPr>
          <w:p w14:paraId="004EB8EB" w14:textId="61B9E656" w:rsidR="00C20A03" w:rsidRPr="00BA3432" w:rsidRDefault="00C20A03">
            <w:pPr>
              <w:spacing w:line="276" w:lineRule="auto"/>
              <w:rPr>
                <w:ins w:id="23549" w:author="phuong vu" w:date="2018-11-21T20:38:00Z"/>
                <w:lang w:val="en-US"/>
                <w:rPrChange w:id="23550" w:author="phuong vu" w:date="2018-11-25T21:55:00Z">
                  <w:rPr>
                    <w:ins w:id="23551" w:author="phuong vu" w:date="2018-11-21T20:38:00Z"/>
                    <w:lang w:val="en-US"/>
                  </w:rPr>
                </w:rPrChange>
              </w:rPr>
              <w:pPrChange w:id="23552" w:author="phuong vu" w:date="2018-11-23T13:48:00Z">
                <w:pPr>
                  <w:spacing w:line="360" w:lineRule="auto"/>
                </w:pPr>
              </w:pPrChange>
            </w:pPr>
            <w:ins w:id="23553" w:author="phuong vu" w:date="2018-11-21T20:38:00Z">
              <w:r w:rsidRPr="00BA3432">
                <w:rPr>
                  <w:lang w:val="en-US"/>
                  <w:rPrChange w:id="23554" w:author="phuong vu" w:date="2018-11-25T21:55:00Z">
                    <w:rPr>
                      <w:lang w:val="en-US"/>
                    </w:rPr>
                  </w:rPrChange>
                </w:rPr>
                <w:t>inputText</w:t>
              </w:r>
            </w:ins>
          </w:p>
        </w:tc>
        <w:tc>
          <w:tcPr>
            <w:tcW w:w="2970" w:type="dxa"/>
          </w:tcPr>
          <w:p w14:paraId="6718CE3C" w14:textId="2A06BA35" w:rsidR="00C20A03" w:rsidRPr="00BA3432" w:rsidRDefault="00C20A03">
            <w:pPr>
              <w:spacing w:line="276" w:lineRule="auto"/>
              <w:rPr>
                <w:ins w:id="23555" w:author="phuong vu" w:date="2018-11-21T20:38:00Z"/>
                <w:lang w:val="en-US"/>
                <w:rPrChange w:id="23556" w:author="phuong vu" w:date="2018-11-25T21:55:00Z">
                  <w:rPr>
                    <w:ins w:id="23557" w:author="phuong vu" w:date="2018-11-21T20:38:00Z"/>
                    <w:lang w:val="en-US"/>
                  </w:rPr>
                </w:rPrChange>
              </w:rPr>
              <w:pPrChange w:id="23558" w:author="phuong vu" w:date="2018-11-23T13:48:00Z">
                <w:pPr>
                  <w:spacing w:line="360" w:lineRule="auto"/>
                </w:pPr>
              </w:pPrChange>
            </w:pPr>
            <w:ins w:id="23559" w:author="phuong vu" w:date="2018-11-21T20:38:00Z">
              <w:r w:rsidRPr="00BA3432">
                <w:rPr>
                  <w:lang w:val="en-US"/>
                  <w:rPrChange w:id="23560" w:author="phuong vu" w:date="2018-11-25T21:55:00Z">
                    <w:rPr>
                      <w:lang w:val="en-US"/>
                    </w:rPr>
                  </w:rPrChange>
                </w:rPr>
                <w:t>Số lượng đồ đã trả</w:t>
              </w:r>
            </w:ins>
          </w:p>
        </w:tc>
        <w:tc>
          <w:tcPr>
            <w:tcW w:w="1266" w:type="dxa"/>
          </w:tcPr>
          <w:p w14:paraId="3DACBCD9" w14:textId="77777777" w:rsidR="00C20A03" w:rsidRPr="00BA3432" w:rsidRDefault="00C20A03">
            <w:pPr>
              <w:spacing w:line="276" w:lineRule="auto"/>
              <w:rPr>
                <w:ins w:id="23561" w:author="phuong vu" w:date="2018-11-21T20:38:00Z"/>
                <w:lang w:val="en-US"/>
                <w:rPrChange w:id="23562" w:author="phuong vu" w:date="2018-11-25T21:55:00Z">
                  <w:rPr>
                    <w:ins w:id="23563" w:author="phuong vu" w:date="2018-11-21T20:38:00Z"/>
                    <w:lang w:val="en-US"/>
                  </w:rPr>
                </w:rPrChange>
              </w:rPr>
              <w:pPrChange w:id="23564" w:author="phuong vu" w:date="2018-11-23T13:48:00Z">
                <w:pPr>
                  <w:spacing w:line="360" w:lineRule="auto"/>
                </w:pPr>
              </w:pPrChange>
            </w:pPr>
          </w:p>
        </w:tc>
        <w:tc>
          <w:tcPr>
            <w:tcW w:w="1756" w:type="dxa"/>
          </w:tcPr>
          <w:p w14:paraId="26D5AC06" w14:textId="77777777" w:rsidR="00C20A03" w:rsidRPr="00BA3432" w:rsidRDefault="00C20A03">
            <w:pPr>
              <w:spacing w:line="276" w:lineRule="auto"/>
              <w:rPr>
                <w:ins w:id="23565" w:author="phuong vu" w:date="2018-11-21T20:38:00Z"/>
                <w:lang w:val="en-US"/>
                <w:rPrChange w:id="23566" w:author="phuong vu" w:date="2018-11-25T21:55:00Z">
                  <w:rPr>
                    <w:ins w:id="23567" w:author="phuong vu" w:date="2018-11-21T20:38:00Z"/>
                    <w:lang w:val="en-US"/>
                  </w:rPr>
                </w:rPrChange>
              </w:rPr>
              <w:pPrChange w:id="23568" w:author="phuong vu" w:date="2018-11-23T13:48:00Z">
                <w:pPr>
                  <w:spacing w:line="360" w:lineRule="auto"/>
                </w:pPr>
              </w:pPrChange>
            </w:pPr>
          </w:p>
        </w:tc>
      </w:tr>
      <w:tr w:rsidR="00451F3E" w:rsidRPr="00BA3432" w14:paraId="4B76FFA3" w14:textId="77777777" w:rsidTr="00A72A60">
        <w:tc>
          <w:tcPr>
            <w:tcW w:w="805" w:type="dxa"/>
          </w:tcPr>
          <w:p w14:paraId="17AC425E" w14:textId="796491C8" w:rsidR="00451F3E" w:rsidRPr="00BA3432" w:rsidRDefault="00B65F17">
            <w:pPr>
              <w:spacing w:line="276" w:lineRule="auto"/>
              <w:jc w:val="center"/>
              <w:rPr>
                <w:lang w:val="en-US"/>
                <w:rPrChange w:id="23569" w:author="phuong vu" w:date="2018-11-25T21:55:00Z">
                  <w:rPr>
                    <w:lang w:val="en-US"/>
                  </w:rPr>
                </w:rPrChange>
              </w:rPr>
              <w:pPrChange w:id="23570" w:author="phuong vu" w:date="2018-11-23T13:48:00Z">
                <w:pPr>
                  <w:spacing w:line="360" w:lineRule="auto"/>
                  <w:jc w:val="center"/>
                </w:pPr>
              </w:pPrChange>
            </w:pPr>
            <w:ins w:id="23571" w:author="phuong vu" w:date="2018-11-21T23:04:00Z">
              <w:r w:rsidRPr="00BA3432">
                <w:rPr>
                  <w:lang w:val="en-US"/>
                  <w:rPrChange w:id="23572" w:author="phuong vu" w:date="2018-11-25T21:55:00Z">
                    <w:rPr>
                      <w:lang w:val="en-US"/>
                    </w:rPr>
                  </w:rPrChange>
                </w:rPr>
                <w:t>7</w:t>
              </w:r>
            </w:ins>
            <w:del w:id="23573" w:author="phuong vu" w:date="2018-11-21T20:38:00Z">
              <w:r w:rsidR="00451F3E" w:rsidRPr="00BA3432" w:rsidDel="00C20A03">
                <w:rPr>
                  <w:lang w:val="en-US"/>
                  <w:rPrChange w:id="23574" w:author="phuong vu" w:date="2018-11-25T21:55:00Z">
                    <w:rPr>
                      <w:lang w:val="en-US"/>
                    </w:rPr>
                  </w:rPrChange>
                </w:rPr>
                <w:delText>3</w:delText>
              </w:r>
            </w:del>
          </w:p>
        </w:tc>
        <w:tc>
          <w:tcPr>
            <w:tcW w:w="1980" w:type="dxa"/>
          </w:tcPr>
          <w:p w14:paraId="467ACDAA" w14:textId="191AEFCA" w:rsidR="00451F3E" w:rsidRPr="00BA3432" w:rsidRDefault="00451F3E">
            <w:pPr>
              <w:spacing w:line="276" w:lineRule="auto"/>
              <w:rPr>
                <w:lang w:val="en-US"/>
                <w:rPrChange w:id="23575" w:author="phuong vu" w:date="2018-11-25T21:55:00Z">
                  <w:rPr>
                    <w:lang w:val="en-US"/>
                  </w:rPr>
                </w:rPrChange>
              </w:rPr>
              <w:pPrChange w:id="23576" w:author="phuong vu" w:date="2018-11-23T13:48:00Z">
                <w:pPr>
                  <w:spacing w:line="360" w:lineRule="auto"/>
                </w:pPr>
              </w:pPrChange>
            </w:pPr>
            <w:r w:rsidRPr="00BA3432">
              <w:rPr>
                <w:lang w:val="en-US"/>
                <w:rPrChange w:id="23577" w:author="phuong vu" w:date="2018-11-25T21:55:00Z">
                  <w:rPr>
                    <w:lang w:val="en-US"/>
                  </w:rPr>
                </w:rPrChange>
              </w:rPr>
              <w:t>button</w:t>
            </w:r>
          </w:p>
        </w:tc>
        <w:tc>
          <w:tcPr>
            <w:tcW w:w="2970" w:type="dxa"/>
          </w:tcPr>
          <w:p w14:paraId="7030D177" w14:textId="33C5E870" w:rsidR="00451F3E" w:rsidRPr="00BA3432" w:rsidRDefault="00451F3E">
            <w:pPr>
              <w:spacing w:line="276" w:lineRule="auto"/>
              <w:rPr>
                <w:lang w:val="en-US"/>
                <w:rPrChange w:id="23578" w:author="phuong vu" w:date="2018-11-25T21:55:00Z">
                  <w:rPr>
                    <w:lang w:val="en-US"/>
                  </w:rPr>
                </w:rPrChange>
              </w:rPr>
              <w:pPrChange w:id="23579" w:author="phuong vu" w:date="2018-11-23T13:48:00Z">
                <w:pPr>
                  <w:spacing w:line="360" w:lineRule="auto"/>
                </w:pPr>
              </w:pPrChange>
            </w:pPr>
            <w:r w:rsidRPr="00BA3432">
              <w:rPr>
                <w:lang w:val="en-US"/>
                <w:rPrChange w:id="23580" w:author="phuong vu" w:date="2018-11-25T21:55:00Z">
                  <w:rPr>
                    <w:lang w:val="en-US"/>
                  </w:rPr>
                </w:rPrChange>
              </w:rPr>
              <w:t>Cập nhật biên nhận</w:t>
            </w:r>
          </w:p>
        </w:tc>
        <w:tc>
          <w:tcPr>
            <w:tcW w:w="1266" w:type="dxa"/>
          </w:tcPr>
          <w:p w14:paraId="1BE0B2DA" w14:textId="77777777" w:rsidR="00451F3E" w:rsidRPr="00BA3432" w:rsidRDefault="00451F3E">
            <w:pPr>
              <w:spacing w:line="276" w:lineRule="auto"/>
              <w:rPr>
                <w:lang w:val="en-US"/>
                <w:rPrChange w:id="23581" w:author="phuong vu" w:date="2018-11-25T21:55:00Z">
                  <w:rPr>
                    <w:lang w:val="en-US"/>
                  </w:rPr>
                </w:rPrChange>
              </w:rPr>
              <w:pPrChange w:id="23582" w:author="phuong vu" w:date="2018-11-23T13:48:00Z">
                <w:pPr>
                  <w:spacing w:line="360" w:lineRule="auto"/>
                </w:pPr>
              </w:pPrChange>
            </w:pPr>
          </w:p>
        </w:tc>
        <w:tc>
          <w:tcPr>
            <w:tcW w:w="1756" w:type="dxa"/>
          </w:tcPr>
          <w:p w14:paraId="163A08F9" w14:textId="77777777" w:rsidR="00451F3E" w:rsidRPr="00BA3432" w:rsidRDefault="00451F3E">
            <w:pPr>
              <w:spacing w:line="276" w:lineRule="auto"/>
              <w:rPr>
                <w:lang w:val="en-US"/>
                <w:rPrChange w:id="23583" w:author="phuong vu" w:date="2018-11-25T21:55:00Z">
                  <w:rPr>
                    <w:lang w:val="en-US"/>
                  </w:rPr>
                </w:rPrChange>
              </w:rPr>
              <w:pPrChange w:id="23584" w:author="phuong vu" w:date="2018-11-23T13:48:00Z">
                <w:pPr>
                  <w:spacing w:line="360" w:lineRule="auto"/>
                </w:pPr>
              </w:pPrChange>
            </w:pPr>
          </w:p>
        </w:tc>
      </w:tr>
    </w:tbl>
    <w:p w14:paraId="3C777AFC" w14:textId="77777777" w:rsidR="00451F3E" w:rsidRPr="00BA3432" w:rsidRDefault="00451F3E">
      <w:pPr>
        <w:spacing w:line="276" w:lineRule="auto"/>
        <w:rPr>
          <w:lang w:val="en-US"/>
          <w:rPrChange w:id="23585" w:author="phuong vu" w:date="2018-11-25T21:55:00Z">
            <w:rPr>
              <w:lang w:val="en-US"/>
            </w:rPr>
          </w:rPrChange>
        </w:rPr>
        <w:pPrChange w:id="23586" w:author="phuong vu" w:date="2018-11-23T13:48:00Z">
          <w:pPr/>
        </w:pPrChange>
      </w:pPr>
    </w:p>
    <w:p w14:paraId="546B60C6" w14:textId="702A9BF0" w:rsidR="00070C2F" w:rsidRPr="00BA3432" w:rsidRDefault="00070C2F">
      <w:pPr>
        <w:pStyle w:val="Heading6"/>
        <w:spacing w:line="276" w:lineRule="auto"/>
        <w:rPr>
          <w:rFonts w:cstheme="majorHAnsi"/>
          <w:lang w:val="en-US"/>
          <w:rPrChange w:id="23587" w:author="phuong vu" w:date="2018-11-25T21:55:00Z">
            <w:rPr>
              <w:lang w:val="en-US"/>
            </w:rPr>
          </w:rPrChange>
        </w:rPr>
        <w:pPrChange w:id="23588" w:author="phuong vu" w:date="2018-11-23T13:48:00Z">
          <w:pPr>
            <w:pStyle w:val="Heading6"/>
          </w:pPr>
        </w:pPrChange>
      </w:pPr>
      <w:r w:rsidRPr="00BA3432">
        <w:rPr>
          <w:rFonts w:cstheme="majorHAnsi"/>
          <w:lang w:val="en-US"/>
          <w:rPrChange w:id="23589"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BA3432" w14:paraId="628AF005" w14:textId="77777777" w:rsidTr="00A72A60">
        <w:tc>
          <w:tcPr>
            <w:tcW w:w="805" w:type="dxa"/>
            <w:vMerge w:val="restart"/>
            <w:vAlign w:val="center"/>
          </w:tcPr>
          <w:p w14:paraId="6A66E82D" w14:textId="77777777" w:rsidR="00DE2334" w:rsidRPr="00BA3432" w:rsidRDefault="00DE2334">
            <w:pPr>
              <w:spacing w:line="276" w:lineRule="auto"/>
              <w:jc w:val="center"/>
              <w:rPr>
                <w:b/>
                <w:lang w:val="en-US"/>
                <w:rPrChange w:id="23590" w:author="phuong vu" w:date="2018-11-25T21:55:00Z">
                  <w:rPr>
                    <w:b/>
                    <w:lang w:val="en-US"/>
                  </w:rPr>
                </w:rPrChange>
              </w:rPr>
              <w:pPrChange w:id="23591" w:author="phuong vu" w:date="2018-11-23T13:48:00Z">
                <w:pPr>
                  <w:spacing w:line="360" w:lineRule="auto"/>
                  <w:jc w:val="center"/>
                </w:pPr>
              </w:pPrChange>
            </w:pPr>
            <w:r w:rsidRPr="00BA3432">
              <w:rPr>
                <w:b/>
                <w:lang w:val="en-US"/>
                <w:rPrChange w:id="23592" w:author="phuong vu" w:date="2018-11-25T21:55:00Z">
                  <w:rPr>
                    <w:b/>
                    <w:lang w:val="en-US"/>
                  </w:rPr>
                </w:rPrChange>
              </w:rPr>
              <w:t>STT</w:t>
            </w:r>
          </w:p>
        </w:tc>
        <w:tc>
          <w:tcPr>
            <w:tcW w:w="2120" w:type="dxa"/>
            <w:vMerge w:val="restart"/>
            <w:vAlign w:val="center"/>
          </w:tcPr>
          <w:p w14:paraId="08E5ED4E" w14:textId="77777777" w:rsidR="00DE2334" w:rsidRPr="00BA3432" w:rsidRDefault="00DE2334">
            <w:pPr>
              <w:spacing w:line="276" w:lineRule="auto"/>
              <w:jc w:val="center"/>
              <w:rPr>
                <w:b/>
                <w:lang w:val="en-US"/>
                <w:rPrChange w:id="23593" w:author="phuong vu" w:date="2018-11-25T21:55:00Z">
                  <w:rPr>
                    <w:b/>
                    <w:lang w:val="en-US"/>
                  </w:rPr>
                </w:rPrChange>
              </w:rPr>
              <w:pPrChange w:id="23594" w:author="phuong vu" w:date="2018-11-23T13:48:00Z">
                <w:pPr>
                  <w:spacing w:line="360" w:lineRule="auto"/>
                  <w:jc w:val="center"/>
                </w:pPr>
              </w:pPrChange>
            </w:pPr>
            <w:r w:rsidRPr="00BA3432">
              <w:rPr>
                <w:b/>
                <w:lang w:val="en-US"/>
                <w:rPrChange w:id="23595" w:author="phuong vu" w:date="2018-11-25T21:55:00Z">
                  <w:rPr>
                    <w:b/>
                    <w:lang w:val="en-US"/>
                  </w:rPr>
                </w:rPrChange>
              </w:rPr>
              <w:t>Tên bảng/</w:t>
            </w:r>
          </w:p>
          <w:p w14:paraId="77CD6C79" w14:textId="77777777" w:rsidR="00DE2334" w:rsidRPr="00BA3432" w:rsidRDefault="00DE2334">
            <w:pPr>
              <w:spacing w:line="276" w:lineRule="auto"/>
              <w:jc w:val="center"/>
              <w:rPr>
                <w:b/>
                <w:lang w:val="en-US"/>
                <w:rPrChange w:id="23596" w:author="phuong vu" w:date="2018-11-25T21:55:00Z">
                  <w:rPr>
                    <w:b/>
                    <w:lang w:val="en-US"/>
                  </w:rPr>
                </w:rPrChange>
              </w:rPr>
              <w:pPrChange w:id="23597" w:author="phuong vu" w:date="2018-11-23T13:48:00Z">
                <w:pPr>
                  <w:spacing w:line="360" w:lineRule="auto"/>
                  <w:jc w:val="center"/>
                </w:pPr>
              </w:pPrChange>
            </w:pPr>
            <w:r w:rsidRPr="00BA3432">
              <w:rPr>
                <w:b/>
                <w:lang w:val="en-US"/>
                <w:rPrChange w:id="23598" w:author="phuong vu" w:date="2018-11-25T21:55:00Z">
                  <w:rPr>
                    <w:b/>
                    <w:lang w:val="en-US"/>
                  </w:rPr>
                </w:rPrChange>
              </w:rPr>
              <w:t>Cấu trúc dữ liệu</w:t>
            </w:r>
          </w:p>
        </w:tc>
        <w:tc>
          <w:tcPr>
            <w:tcW w:w="5852" w:type="dxa"/>
            <w:gridSpan w:val="4"/>
            <w:vAlign w:val="center"/>
          </w:tcPr>
          <w:p w14:paraId="1EC7656E" w14:textId="77777777" w:rsidR="00DE2334" w:rsidRPr="00BA3432" w:rsidRDefault="00DE2334">
            <w:pPr>
              <w:spacing w:line="276" w:lineRule="auto"/>
              <w:jc w:val="center"/>
              <w:rPr>
                <w:b/>
                <w:lang w:val="en-US"/>
                <w:rPrChange w:id="23599" w:author="phuong vu" w:date="2018-11-25T21:55:00Z">
                  <w:rPr>
                    <w:b/>
                    <w:lang w:val="en-US"/>
                  </w:rPr>
                </w:rPrChange>
              </w:rPr>
              <w:pPrChange w:id="23600" w:author="phuong vu" w:date="2018-11-23T13:48:00Z">
                <w:pPr>
                  <w:spacing w:line="360" w:lineRule="auto"/>
                  <w:jc w:val="center"/>
                </w:pPr>
              </w:pPrChange>
            </w:pPr>
            <w:r w:rsidRPr="00BA3432">
              <w:rPr>
                <w:b/>
                <w:lang w:val="en-US"/>
                <w:rPrChange w:id="23601" w:author="phuong vu" w:date="2018-11-25T21:55:00Z">
                  <w:rPr>
                    <w:b/>
                    <w:lang w:val="en-US"/>
                  </w:rPr>
                </w:rPrChange>
              </w:rPr>
              <w:t>Phương thức</w:t>
            </w:r>
          </w:p>
        </w:tc>
      </w:tr>
      <w:tr w:rsidR="00DE2334" w:rsidRPr="00BA3432" w14:paraId="6F53A699" w14:textId="77777777" w:rsidTr="00A72A60">
        <w:tc>
          <w:tcPr>
            <w:tcW w:w="805" w:type="dxa"/>
            <w:vMerge/>
            <w:vAlign w:val="center"/>
          </w:tcPr>
          <w:p w14:paraId="0726DF77" w14:textId="77777777" w:rsidR="00DE2334" w:rsidRPr="00BA3432" w:rsidRDefault="00DE2334">
            <w:pPr>
              <w:spacing w:line="276" w:lineRule="auto"/>
              <w:jc w:val="center"/>
              <w:rPr>
                <w:b/>
                <w:lang w:val="en-US"/>
                <w:rPrChange w:id="23602" w:author="phuong vu" w:date="2018-11-25T21:55:00Z">
                  <w:rPr>
                    <w:b/>
                    <w:lang w:val="en-US"/>
                  </w:rPr>
                </w:rPrChange>
              </w:rPr>
              <w:pPrChange w:id="23603" w:author="phuong vu" w:date="2018-11-23T13:48:00Z">
                <w:pPr>
                  <w:spacing w:line="360" w:lineRule="auto"/>
                  <w:jc w:val="center"/>
                </w:pPr>
              </w:pPrChange>
            </w:pPr>
          </w:p>
        </w:tc>
        <w:tc>
          <w:tcPr>
            <w:tcW w:w="2120" w:type="dxa"/>
            <w:vMerge/>
            <w:vAlign w:val="center"/>
          </w:tcPr>
          <w:p w14:paraId="79577E11" w14:textId="77777777" w:rsidR="00DE2334" w:rsidRPr="00BA3432" w:rsidRDefault="00DE2334">
            <w:pPr>
              <w:spacing w:line="276" w:lineRule="auto"/>
              <w:jc w:val="center"/>
              <w:rPr>
                <w:b/>
                <w:lang w:val="en-US"/>
                <w:rPrChange w:id="23604" w:author="phuong vu" w:date="2018-11-25T21:55:00Z">
                  <w:rPr>
                    <w:b/>
                    <w:lang w:val="en-US"/>
                  </w:rPr>
                </w:rPrChange>
              </w:rPr>
              <w:pPrChange w:id="23605" w:author="phuong vu" w:date="2018-11-23T13:48:00Z">
                <w:pPr>
                  <w:spacing w:line="360" w:lineRule="auto"/>
                  <w:jc w:val="center"/>
                </w:pPr>
              </w:pPrChange>
            </w:pPr>
          </w:p>
        </w:tc>
        <w:tc>
          <w:tcPr>
            <w:tcW w:w="1463" w:type="dxa"/>
            <w:vAlign w:val="center"/>
          </w:tcPr>
          <w:p w14:paraId="2C8C47F7" w14:textId="77777777" w:rsidR="00DE2334" w:rsidRPr="00BA3432" w:rsidRDefault="00DE2334">
            <w:pPr>
              <w:spacing w:line="276" w:lineRule="auto"/>
              <w:jc w:val="center"/>
              <w:rPr>
                <w:b/>
                <w:lang w:val="en-US"/>
                <w:rPrChange w:id="23606" w:author="phuong vu" w:date="2018-11-25T21:55:00Z">
                  <w:rPr>
                    <w:b/>
                    <w:lang w:val="en-US"/>
                  </w:rPr>
                </w:rPrChange>
              </w:rPr>
              <w:pPrChange w:id="23607" w:author="phuong vu" w:date="2018-11-23T13:48:00Z">
                <w:pPr>
                  <w:spacing w:line="360" w:lineRule="auto"/>
                  <w:jc w:val="center"/>
                </w:pPr>
              </w:pPrChange>
            </w:pPr>
            <w:r w:rsidRPr="00BA3432">
              <w:rPr>
                <w:b/>
                <w:lang w:val="en-US"/>
                <w:rPrChange w:id="23608" w:author="phuong vu" w:date="2018-11-25T21:55:00Z">
                  <w:rPr>
                    <w:b/>
                    <w:lang w:val="en-US"/>
                  </w:rPr>
                </w:rPrChange>
              </w:rPr>
              <w:t>Thêm</w:t>
            </w:r>
          </w:p>
        </w:tc>
        <w:tc>
          <w:tcPr>
            <w:tcW w:w="1463" w:type="dxa"/>
            <w:vAlign w:val="center"/>
          </w:tcPr>
          <w:p w14:paraId="1CB196E4" w14:textId="77777777" w:rsidR="00DE2334" w:rsidRPr="00BA3432" w:rsidRDefault="00DE2334">
            <w:pPr>
              <w:spacing w:line="276" w:lineRule="auto"/>
              <w:jc w:val="center"/>
              <w:rPr>
                <w:b/>
                <w:lang w:val="en-US"/>
                <w:rPrChange w:id="23609" w:author="phuong vu" w:date="2018-11-25T21:55:00Z">
                  <w:rPr>
                    <w:b/>
                    <w:lang w:val="en-US"/>
                  </w:rPr>
                </w:rPrChange>
              </w:rPr>
              <w:pPrChange w:id="23610" w:author="phuong vu" w:date="2018-11-23T13:48:00Z">
                <w:pPr>
                  <w:spacing w:line="360" w:lineRule="auto"/>
                  <w:jc w:val="center"/>
                </w:pPr>
              </w:pPrChange>
            </w:pPr>
            <w:r w:rsidRPr="00BA3432">
              <w:rPr>
                <w:b/>
                <w:lang w:val="en-US"/>
                <w:rPrChange w:id="23611" w:author="phuong vu" w:date="2018-11-25T21:55:00Z">
                  <w:rPr>
                    <w:b/>
                    <w:lang w:val="en-US"/>
                  </w:rPr>
                </w:rPrChange>
              </w:rPr>
              <w:t>Sửa</w:t>
            </w:r>
          </w:p>
        </w:tc>
        <w:tc>
          <w:tcPr>
            <w:tcW w:w="1463" w:type="dxa"/>
            <w:vAlign w:val="center"/>
          </w:tcPr>
          <w:p w14:paraId="63F6593B" w14:textId="77777777" w:rsidR="00DE2334" w:rsidRPr="00BA3432" w:rsidRDefault="00DE2334">
            <w:pPr>
              <w:spacing w:line="276" w:lineRule="auto"/>
              <w:jc w:val="center"/>
              <w:rPr>
                <w:b/>
                <w:lang w:val="en-US"/>
                <w:rPrChange w:id="23612" w:author="phuong vu" w:date="2018-11-25T21:55:00Z">
                  <w:rPr>
                    <w:b/>
                    <w:lang w:val="en-US"/>
                  </w:rPr>
                </w:rPrChange>
              </w:rPr>
              <w:pPrChange w:id="23613" w:author="phuong vu" w:date="2018-11-23T13:48:00Z">
                <w:pPr>
                  <w:spacing w:line="360" w:lineRule="auto"/>
                  <w:jc w:val="center"/>
                </w:pPr>
              </w:pPrChange>
            </w:pPr>
            <w:r w:rsidRPr="00BA3432">
              <w:rPr>
                <w:b/>
                <w:lang w:val="en-US"/>
                <w:rPrChange w:id="23614" w:author="phuong vu" w:date="2018-11-25T21:55:00Z">
                  <w:rPr>
                    <w:b/>
                    <w:lang w:val="en-US"/>
                  </w:rPr>
                </w:rPrChange>
              </w:rPr>
              <w:t>Xóa</w:t>
            </w:r>
          </w:p>
        </w:tc>
        <w:tc>
          <w:tcPr>
            <w:tcW w:w="1463" w:type="dxa"/>
            <w:vAlign w:val="center"/>
          </w:tcPr>
          <w:p w14:paraId="7CCA134F" w14:textId="77777777" w:rsidR="00DE2334" w:rsidRPr="00BA3432" w:rsidRDefault="00DE2334">
            <w:pPr>
              <w:spacing w:line="276" w:lineRule="auto"/>
              <w:jc w:val="center"/>
              <w:rPr>
                <w:b/>
                <w:lang w:val="en-US"/>
                <w:rPrChange w:id="23615" w:author="phuong vu" w:date="2018-11-25T21:55:00Z">
                  <w:rPr>
                    <w:b/>
                    <w:lang w:val="en-US"/>
                  </w:rPr>
                </w:rPrChange>
              </w:rPr>
              <w:pPrChange w:id="23616" w:author="phuong vu" w:date="2018-11-23T13:48:00Z">
                <w:pPr>
                  <w:spacing w:line="360" w:lineRule="auto"/>
                  <w:jc w:val="center"/>
                </w:pPr>
              </w:pPrChange>
            </w:pPr>
            <w:r w:rsidRPr="00BA3432">
              <w:rPr>
                <w:b/>
                <w:lang w:val="en-US"/>
                <w:rPrChange w:id="23617" w:author="phuong vu" w:date="2018-11-25T21:55:00Z">
                  <w:rPr>
                    <w:b/>
                    <w:lang w:val="en-US"/>
                  </w:rPr>
                </w:rPrChange>
              </w:rPr>
              <w:t>Truy vấn</w:t>
            </w:r>
          </w:p>
        </w:tc>
      </w:tr>
      <w:tr w:rsidR="00DE2334" w:rsidRPr="00BA3432" w14:paraId="64E7F16A" w14:textId="77777777" w:rsidTr="00A72A60">
        <w:tc>
          <w:tcPr>
            <w:tcW w:w="805" w:type="dxa"/>
          </w:tcPr>
          <w:p w14:paraId="772B20CF" w14:textId="77777777" w:rsidR="00DE2334" w:rsidRPr="00BA3432" w:rsidRDefault="00DE2334">
            <w:pPr>
              <w:spacing w:line="276" w:lineRule="auto"/>
              <w:jc w:val="center"/>
              <w:rPr>
                <w:lang w:val="en-US"/>
                <w:rPrChange w:id="23618" w:author="phuong vu" w:date="2018-11-25T21:55:00Z">
                  <w:rPr>
                    <w:lang w:val="en-US"/>
                  </w:rPr>
                </w:rPrChange>
              </w:rPr>
              <w:pPrChange w:id="23619" w:author="phuong vu" w:date="2018-11-23T13:48:00Z">
                <w:pPr>
                  <w:spacing w:line="360" w:lineRule="auto"/>
                  <w:jc w:val="center"/>
                </w:pPr>
              </w:pPrChange>
            </w:pPr>
            <w:r w:rsidRPr="00BA3432">
              <w:rPr>
                <w:lang w:val="en-US"/>
                <w:rPrChange w:id="23620" w:author="phuong vu" w:date="2018-11-25T21:55:00Z">
                  <w:rPr>
                    <w:lang w:val="en-US"/>
                  </w:rPr>
                </w:rPrChange>
              </w:rPr>
              <w:t>1</w:t>
            </w:r>
          </w:p>
        </w:tc>
        <w:tc>
          <w:tcPr>
            <w:tcW w:w="2120" w:type="dxa"/>
          </w:tcPr>
          <w:p w14:paraId="4C968E53" w14:textId="77777777" w:rsidR="00DE2334" w:rsidRPr="00BA3432" w:rsidRDefault="00DE2334">
            <w:pPr>
              <w:spacing w:line="276" w:lineRule="auto"/>
              <w:rPr>
                <w:lang w:val="en-US"/>
                <w:rPrChange w:id="23621" w:author="phuong vu" w:date="2018-11-25T21:55:00Z">
                  <w:rPr>
                    <w:lang w:val="en-US"/>
                  </w:rPr>
                </w:rPrChange>
              </w:rPr>
              <w:pPrChange w:id="23622" w:author="phuong vu" w:date="2018-11-23T13:48:00Z">
                <w:pPr>
                  <w:spacing w:line="360" w:lineRule="auto"/>
                </w:pPr>
              </w:pPrChange>
            </w:pPr>
            <w:r w:rsidRPr="00BA3432">
              <w:rPr>
                <w:lang w:val="en-US"/>
                <w:rPrChange w:id="23623" w:author="phuong vu" w:date="2018-11-25T21:55:00Z">
                  <w:rPr>
                    <w:lang w:val="en-US"/>
                  </w:rPr>
                </w:rPrChange>
              </w:rPr>
              <w:t>customer_order</w:t>
            </w:r>
          </w:p>
        </w:tc>
        <w:tc>
          <w:tcPr>
            <w:tcW w:w="1463" w:type="dxa"/>
          </w:tcPr>
          <w:p w14:paraId="46DED9FF" w14:textId="77777777" w:rsidR="00DE2334" w:rsidRPr="00BA3432" w:rsidRDefault="00DE2334">
            <w:pPr>
              <w:spacing w:line="276" w:lineRule="auto"/>
              <w:jc w:val="center"/>
              <w:rPr>
                <w:lang w:val="en-US"/>
                <w:rPrChange w:id="23624" w:author="phuong vu" w:date="2018-11-25T21:55:00Z">
                  <w:rPr>
                    <w:lang w:val="en-US"/>
                  </w:rPr>
                </w:rPrChange>
              </w:rPr>
              <w:pPrChange w:id="23625" w:author="phuong vu" w:date="2018-11-23T13:48:00Z">
                <w:pPr>
                  <w:spacing w:line="360" w:lineRule="auto"/>
                  <w:jc w:val="center"/>
                </w:pPr>
              </w:pPrChange>
            </w:pPr>
          </w:p>
        </w:tc>
        <w:tc>
          <w:tcPr>
            <w:tcW w:w="1463" w:type="dxa"/>
          </w:tcPr>
          <w:p w14:paraId="6E5DEF4A" w14:textId="77777777" w:rsidR="00DE2334" w:rsidRPr="00BA3432" w:rsidRDefault="00DE2334">
            <w:pPr>
              <w:spacing w:line="276" w:lineRule="auto"/>
              <w:jc w:val="center"/>
              <w:rPr>
                <w:lang w:val="en-US"/>
                <w:rPrChange w:id="23626" w:author="phuong vu" w:date="2018-11-25T21:55:00Z">
                  <w:rPr>
                    <w:lang w:val="en-US"/>
                  </w:rPr>
                </w:rPrChange>
              </w:rPr>
              <w:pPrChange w:id="23627" w:author="phuong vu" w:date="2018-11-23T13:48:00Z">
                <w:pPr>
                  <w:spacing w:line="360" w:lineRule="auto"/>
                  <w:jc w:val="center"/>
                </w:pPr>
              </w:pPrChange>
            </w:pPr>
            <w:r w:rsidRPr="00BA3432">
              <w:rPr>
                <w:lang w:val="en-US"/>
                <w:rPrChange w:id="23628" w:author="phuong vu" w:date="2018-11-25T21:55:00Z">
                  <w:rPr>
                    <w:lang w:val="en-US"/>
                  </w:rPr>
                </w:rPrChange>
              </w:rPr>
              <w:t>X</w:t>
            </w:r>
          </w:p>
        </w:tc>
        <w:tc>
          <w:tcPr>
            <w:tcW w:w="1463" w:type="dxa"/>
          </w:tcPr>
          <w:p w14:paraId="24B1DA0D" w14:textId="77777777" w:rsidR="00DE2334" w:rsidRPr="00BA3432" w:rsidRDefault="00DE2334">
            <w:pPr>
              <w:spacing w:line="276" w:lineRule="auto"/>
              <w:jc w:val="center"/>
              <w:rPr>
                <w:lang w:val="en-US"/>
                <w:rPrChange w:id="23629" w:author="phuong vu" w:date="2018-11-25T21:55:00Z">
                  <w:rPr>
                    <w:lang w:val="en-US"/>
                  </w:rPr>
                </w:rPrChange>
              </w:rPr>
              <w:pPrChange w:id="23630" w:author="phuong vu" w:date="2018-11-23T13:48:00Z">
                <w:pPr>
                  <w:spacing w:line="360" w:lineRule="auto"/>
                  <w:jc w:val="center"/>
                </w:pPr>
              </w:pPrChange>
            </w:pPr>
          </w:p>
        </w:tc>
        <w:tc>
          <w:tcPr>
            <w:tcW w:w="1463" w:type="dxa"/>
          </w:tcPr>
          <w:p w14:paraId="5606FB6A" w14:textId="77777777" w:rsidR="00DE2334" w:rsidRPr="00BA3432" w:rsidRDefault="00DE2334">
            <w:pPr>
              <w:spacing w:line="276" w:lineRule="auto"/>
              <w:jc w:val="center"/>
              <w:rPr>
                <w:lang w:val="en-US"/>
                <w:rPrChange w:id="23631" w:author="phuong vu" w:date="2018-11-25T21:55:00Z">
                  <w:rPr>
                    <w:lang w:val="en-US"/>
                  </w:rPr>
                </w:rPrChange>
              </w:rPr>
              <w:pPrChange w:id="23632" w:author="phuong vu" w:date="2018-11-23T13:48:00Z">
                <w:pPr>
                  <w:jc w:val="center"/>
                </w:pPr>
              </w:pPrChange>
            </w:pPr>
          </w:p>
        </w:tc>
      </w:tr>
      <w:tr w:rsidR="00DE2334" w:rsidRPr="00BA3432" w14:paraId="7F4697A0" w14:textId="77777777" w:rsidTr="00A72A60">
        <w:tc>
          <w:tcPr>
            <w:tcW w:w="805" w:type="dxa"/>
          </w:tcPr>
          <w:p w14:paraId="31255C88" w14:textId="77777777" w:rsidR="00DE2334" w:rsidRPr="00BA3432" w:rsidRDefault="00DE2334">
            <w:pPr>
              <w:spacing w:line="276" w:lineRule="auto"/>
              <w:jc w:val="center"/>
              <w:rPr>
                <w:lang w:val="en-US"/>
                <w:rPrChange w:id="23633" w:author="phuong vu" w:date="2018-11-25T21:55:00Z">
                  <w:rPr>
                    <w:lang w:val="en-US"/>
                  </w:rPr>
                </w:rPrChange>
              </w:rPr>
              <w:pPrChange w:id="23634" w:author="phuong vu" w:date="2018-11-23T13:48:00Z">
                <w:pPr>
                  <w:spacing w:line="360" w:lineRule="auto"/>
                  <w:jc w:val="center"/>
                </w:pPr>
              </w:pPrChange>
            </w:pPr>
            <w:r w:rsidRPr="00BA3432">
              <w:rPr>
                <w:lang w:val="en-US"/>
                <w:rPrChange w:id="23635" w:author="phuong vu" w:date="2018-11-25T21:55:00Z">
                  <w:rPr>
                    <w:lang w:val="en-US"/>
                  </w:rPr>
                </w:rPrChange>
              </w:rPr>
              <w:t>2</w:t>
            </w:r>
          </w:p>
        </w:tc>
        <w:tc>
          <w:tcPr>
            <w:tcW w:w="2120" w:type="dxa"/>
          </w:tcPr>
          <w:p w14:paraId="015B8BE7" w14:textId="77777777" w:rsidR="00DE2334" w:rsidRPr="00BA3432" w:rsidRDefault="00DE2334">
            <w:pPr>
              <w:spacing w:line="276" w:lineRule="auto"/>
              <w:rPr>
                <w:lang w:val="en-US"/>
                <w:rPrChange w:id="23636" w:author="phuong vu" w:date="2018-11-25T21:55:00Z">
                  <w:rPr>
                    <w:lang w:val="en-US"/>
                  </w:rPr>
                </w:rPrChange>
              </w:rPr>
              <w:pPrChange w:id="23637" w:author="phuong vu" w:date="2018-11-23T13:48:00Z">
                <w:pPr>
                  <w:spacing w:line="360" w:lineRule="auto"/>
                </w:pPr>
              </w:pPrChange>
            </w:pPr>
            <w:r w:rsidRPr="00BA3432">
              <w:rPr>
                <w:lang w:val="en-US"/>
                <w:rPrChange w:id="23638" w:author="phuong vu" w:date="2018-11-25T21:55:00Z">
                  <w:rPr>
                    <w:lang w:val="en-US"/>
                  </w:rPr>
                </w:rPrChange>
              </w:rPr>
              <w:t>task</w:t>
            </w:r>
          </w:p>
        </w:tc>
        <w:tc>
          <w:tcPr>
            <w:tcW w:w="1463" w:type="dxa"/>
          </w:tcPr>
          <w:p w14:paraId="3012BCC4" w14:textId="77777777" w:rsidR="00DE2334" w:rsidRPr="00BA3432" w:rsidRDefault="00DE2334">
            <w:pPr>
              <w:spacing w:line="276" w:lineRule="auto"/>
              <w:jc w:val="center"/>
              <w:rPr>
                <w:lang w:val="en-US"/>
                <w:rPrChange w:id="23639" w:author="phuong vu" w:date="2018-11-25T21:55:00Z">
                  <w:rPr>
                    <w:lang w:val="en-US"/>
                  </w:rPr>
                </w:rPrChange>
              </w:rPr>
              <w:pPrChange w:id="23640" w:author="phuong vu" w:date="2018-11-23T13:48:00Z">
                <w:pPr>
                  <w:spacing w:line="360" w:lineRule="auto"/>
                  <w:jc w:val="center"/>
                </w:pPr>
              </w:pPrChange>
            </w:pPr>
            <w:r w:rsidRPr="00BA3432">
              <w:rPr>
                <w:lang w:val="en-US"/>
                <w:rPrChange w:id="23641" w:author="phuong vu" w:date="2018-11-25T21:55:00Z">
                  <w:rPr>
                    <w:lang w:val="en-US"/>
                  </w:rPr>
                </w:rPrChange>
              </w:rPr>
              <w:t>X</w:t>
            </w:r>
          </w:p>
        </w:tc>
        <w:tc>
          <w:tcPr>
            <w:tcW w:w="1463" w:type="dxa"/>
          </w:tcPr>
          <w:p w14:paraId="59E0663F" w14:textId="77777777" w:rsidR="00DE2334" w:rsidRPr="00BA3432" w:rsidRDefault="00DE2334">
            <w:pPr>
              <w:spacing w:line="276" w:lineRule="auto"/>
              <w:jc w:val="center"/>
              <w:rPr>
                <w:lang w:val="en-US"/>
                <w:rPrChange w:id="23642" w:author="phuong vu" w:date="2018-11-25T21:55:00Z">
                  <w:rPr>
                    <w:lang w:val="en-US"/>
                  </w:rPr>
                </w:rPrChange>
              </w:rPr>
              <w:pPrChange w:id="23643" w:author="phuong vu" w:date="2018-11-23T13:48:00Z">
                <w:pPr>
                  <w:spacing w:line="360" w:lineRule="auto"/>
                  <w:jc w:val="center"/>
                </w:pPr>
              </w:pPrChange>
            </w:pPr>
            <w:r w:rsidRPr="00BA3432">
              <w:rPr>
                <w:lang w:val="en-US"/>
                <w:rPrChange w:id="23644" w:author="phuong vu" w:date="2018-11-25T21:55:00Z">
                  <w:rPr>
                    <w:lang w:val="en-US"/>
                  </w:rPr>
                </w:rPrChange>
              </w:rPr>
              <w:t>X</w:t>
            </w:r>
          </w:p>
        </w:tc>
        <w:tc>
          <w:tcPr>
            <w:tcW w:w="1463" w:type="dxa"/>
          </w:tcPr>
          <w:p w14:paraId="10BF6953" w14:textId="77777777" w:rsidR="00DE2334" w:rsidRPr="00BA3432" w:rsidRDefault="00DE2334">
            <w:pPr>
              <w:spacing w:line="276" w:lineRule="auto"/>
              <w:jc w:val="center"/>
              <w:rPr>
                <w:lang w:val="en-US"/>
                <w:rPrChange w:id="23645" w:author="phuong vu" w:date="2018-11-25T21:55:00Z">
                  <w:rPr>
                    <w:lang w:val="en-US"/>
                  </w:rPr>
                </w:rPrChange>
              </w:rPr>
              <w:pPrChange w:id="23646" w:author="phuong vu" w:date="2018-11-23T13:48:00Z">
                <w:pPr>
                  <w:spacing w:line="360" w:lineRule="auto"/>
                  <w:jc w:val="center"/>
                </w:pPr>
              </w:pPrChange>
            </w:pPr>
          </w:p>
        </w:tc>
        <w:tc>
          <w:tcPr>
            <w:tcW w:w="1463" w:type="dxa"/>
          </w:tcPr>
          <w:p w14:paraId="1A385CA3" w14:textId="77777777" w:rsidR="00DE2334" w:rsidRPr="00BA3432" w:rsidRDefault="00DE2334">
            <w:pPr>
              <w:spacing w:line="276" w:lineRule="auto"/>
              <w:jc w:val="center"/>
              <w:rPr>
                <w:lang w:val="en-US"/>
                <w:rPrChange w:id="23647" w:author="phuong vu" w:date="2018-11-25T21:55:00Z">
                  <w:rPr>
                    <w:lang w:val="en-US"/>
                  </w:rPr>
                </w:rPrChange>
              </w:rPr>
              <w:pPrChange w:id="23648" w:author="phuong vu" w:date="2018-11-23T13:48:00Z">
                <w:pPr>
                  <w:jc w:val="center"/>
                </w:pPr>
              </w:pPrChange>
            </w:pPr>
          </w:p>
        </w:tc>
      </w:tr>
      <w:tr w:rsidR="00DE2334" w:rsidRPr="00BA3432" w14:paraId="1094F5B4" w14:textId="77777777" w:rsidTr="00A72A60">
        <w:tc>
          <w:tcPr>
            <w:tcW w:w="805" w:type="dxa"/>
          </w:tcPr>
          <w:p w14:paraId="5233E117" w14:textId="77777777" w:rsidR="00DE2334" w:rsidRPr="00BA3432" w:rsidRDefault="00DE2334">
            <w:pPr>
              <w:spacing w:line="276" w:lineRule="auto"/>
              <w:jc w:val="center"/>
              <w:rPr>
                <w:lang w:val="en-US"/>
                <w:rPrChange w:id="23649" w:author="phuong vu" w:date="2018-11-25T21:55:00Z">
                  <w:rPr>
                    <w:lang w:val="en-US"/>
                  </w:rPr>
                </w:rPrChange>
              </w:rPr>
              <w:pPrChange w:id="23650" w:author="phuong vu" w:date="2018-11-23T13:48:00Z">
                <w:pPr>
                  <w:spacing w:line="360" w:lineRule="auto"/>
                  <w:jc w:val="center"/>
                </w:pPr>
              </w:pPrChange>
            </w:pPr>
            <w:r w:rsidRPr="00BA3432">
              <w:rPr>
                <w:lang w:val="en-US"/>
                <w:rPrChange w:id="23651" w:author="phuong vu" w:date="2018-11-25T21:55:00Z">
                  <w:rPr>
                    <w:lang w:val="en-US"/>
                  </w:rPr>
                </w:rPrChange>
              </w:rPr>
              <w:t>3</w:t>
            </w:r>
          </w:p>
        </w:tc>
        <w:tc>
          <w:tcPr>
            <w:tcW w:w="2120" w:type="dxa"/>
          </w:tcPr>
          <w:p w14:paraId="2B4F14E3" w14:textId="77777777" w:rsidR="00DE2334" w:rsidRPr="00BA3432" w:rsidRDefault="00DE2334">
            <w:pPr>
              <w:spacing w:line="276" w:lineRule="auto"/>
              <w:rPr>
                <w:lang w:val="en-US"/>
                <w:rPrChange w:id="23652" w:author="phuong vu" w:date="2018-11-25T21:55:00Z">
                  <w:rPr>
                    <w:lang w:val="en-US"/>
                  </w:rPr>
                </w:rPrChange>
              </w:rPr>
              <w:pPrChange w:id="23653" w:author="phuong vu" w:date="2018-11-23T13:48:00Z">
                <w:pPr>
                  <w:spacing w:line="360" w:lineRule="auto"/>
                </w:pPr>
              </w:pPrChange>
            </w:pPr>
            <w:r w:rsidRPr="00BA3432">
              <w:rPr>
                <w:lang w:val="en-US"/>
                <w:rPrChange w:id="23654" w:author="phuong vu" w:date="2018-11-25T21:55:00Z">
                  <w:rPr>
                    <w:lang w:val="en-US"/>
                  </w:rPr>
                </w:rPrChange>
              </w:rPr>
              <w:t>order_detail</w:t>
            </w:r>
          </w:p>
        </w:tc>
        <w:tc>
          <w:tcPr>
            <w:tcW w:w="1463" w:type="dxa"/>
          </w:tcPr>
          <w:p w14:paraId="13E100AA" w14:textId="77777777" w:rsidR="00DE2334" w:rsidRPr="00BA3432" w:rsidRDefault="00DE2334">
            <w:pPr>
              <w:spacing w:line="276" w:lineRule="auto"/>
              <w:jc w:val="center"/>
              <w:rPr>
                <w:lang w:val="en-US"/>
                <w:rPrChange w:id="23655" w:author="phuong vu" w:date="2018-11-25T21:55:00Z">
                  <w:rPr>
                    <w:lang w:val="en-US"/>
                  </w:rPr>
                </w:rPrChange>
              </w:rPr>
              <w:pPrChange w:id="23656" w:author="phuong vu" w:date="2018-11-23T13:48:00Z">
                <w:pPr>
                  <w:spacing w:line="360" w:lineRule="auto"/>
                  <w:jc w:val="center"/>
                </w:pPr>
              </w:pPrChange>
            </w:pPr>
          </w:p>
        </w:tc>
        <w:tc>
          <w:tcPr>
            <w:tcW w:w="1463" w:type="dxa"/>
          </w:tcPr>
          <w:p w14:paraId="39E33613" w14:textId="77777777" w:rsidR="00DE2334" w:rsidRPr="00BA3432" w:rsidRDefault="00DE2334">
            <w:pPr>
              <w:spacing w:line="276" w:lineRule="auto"/>
              <w:jc w:val="center"/>
              <w:rPr>
                <w:lang w:val="en-US"/>
                <w:rPrChange w:id="23657" w:author="phuong vu" w:date="2018-11-25T21:55:00Z">
                  <w:rPr>
                    <w:lang w:val="en-US"/>
                  </w:rPr>
                </w:rPrChange>
              </w:rPr>
              <w:pPrChange w:id="23658" w:author="phuong vu" w:date="2018-11-23T13:48:00Z">
                <w:pPr>
                  <w:spacing w:line="360" w:lineRule="auto"/>
                  <w:jc w:val="center"/>
                </w:pPr>
              </w:pPrChange>
            </w:pPr>
            <w:r w:rsidRPr="00BA3432">
              <w:rPr>
                <w:lang w:val="en-US"/>
                <w:rPrChange w:id="23659" w:author="phuong vu" w:date="2018-11-25T21:55:00Z">
                  <w:rPr>
                    <w:lang w:val="en-US"/>
                  </w:rPr>
                </w:rPrChange>
              </w:rPr>
              <w:t>X</w:t>
            </w:r>
          </w:p>
        </w:tc>
        <w:tc>
          <w:tcPr>
            <w:tcW w:w="1463" w:type="dxa"/>
          </w:tcPr>
          <w:p w14:paraId="5C9E5935" w14:textId="77777777" w:rsidR="00DE2334" w:rsidRPr="00BA3432" w:rsidRDefault="00DE2334">
            <w:pPr>
              <w:spacing w:line="276" w:lineRule="auto"/>
              <w:jc w:val="center"/>
              <w:rPr>
                <w:lang w:val="en-US"/>
                <w:rPrChange w:id="23660" w:author="phuong vu" w:date="2018-11-25T21:55:00Z">
                  <w:rPr>
                    <w:lang w:val="en-US"/>
                  </w:rPr>
                </w:rPrChange>
              </w:rPr>
              <w:pPrChange w:id="23661" w:author="phuong vu" w:date="2018-11-23T13:48:00Z">
                <w:pPr>
                  <w:spacing w:line="360" w:lineRule="auto"/>
                  <w:jc w:val="center"/>
                </w:pPr>
              </w:pPrChange>
            </w:pPr>
          </w:p>
        </w:tc>
        <w:tc>
          <w:tcPr>
            <w:tcW w:w="1463" w:type="dxa"/>
          </w:tcPr>
          <w:p w14:paraId="41D12C15" w14:textId="77777777" w:rsidR="00DE2334" w:rsidRPr="00BA3432" w:rsidRDefault="00DE2334">
            <w:pPr>
              <w:spacing w:line="276" w:lineRule="auto"/>
              <w:jc w:val="center"/>
              <w:rPr>
                <w:lang w:val="en-US"/>
                <w:rPrChange w:id="23662" w:author="phuong vu" w:date="2018-11-25T21:55:00Z">
                  <w:rPr>
                    <w:lang w:val="en-US"/>
                  </w:rPr>
                </w:rPrChange>
              </w:rPr>
              <w:pPrChange w:id="23663" w:author="phuong vu" w:date="2018-11-23T13:48:00Z">
                <w:pPr>
                  <w:jc w:val="center"/>
                </w:pPr>
              </w:pPrChange>
            </w:pPr>
          </w:p>
        </w:tc>
      </w:tr>
      <w:tr w:rsidR="00DE2334" w:rsidRPr="00BA3432" w14:paraId="6C98A6F3" w14:textId="77777777" w:rsidTr="00A72A60">
        <w:tc>
          <w:tcPr>
            <w:tcW w:w="805" w:type="dxa"/>
          </w:tcPr>
          <w:p w14:paraId="3DA2A639" w14:textId="77777777" w:rsidR="00DE2334" w:rsidRPr="00BA3432" w:rsidRDefault="00DE2334">
            <w:pPr>
              <w:spacing w:line="276" w:lineRule="auto"/>
              <w:jc w:val="center"/>
              <w:rPr>
                <w:lang w:val="en-US"/>
                <w:rPrChange w:id="23664" w:author="phuong vu" w:date="2018-11-25T21:55:00Z">
                  <w:rPr>
                    <w:lang w:val="en-US"/>
                  </w:rPr>
                </w:rPrChange>
              </w:rPr>
              <w:pPrChange w:id="23665" w:author="phuong vu" w:date="2018-11-23T13:48:00Z">
                <w:pPr>
                  <w:spacing w:line="360" w:lineRule="auto"/>
                  <w:jc w:val="center"/>
                </w:pPr>
              </w:pPrChange>
            </w:pPr>
            <w:r w:rsidRPr="00BA3432">
              <w:rPr>
                <w:lang w:val="en-US"/>
                <w:rPrChange w:id="23666" w:author="phuong vu" w:date="2018-11-25T21:55:00Z">
                  <w:rPr>
                    <w:lang w:val="en-US"/>
                  </w:rPr>
                </w:rPrChange>
              </w:rPr>
              <w:t>4</w:t>
            </w:r>
          </w:p>
        </w:tc>
        <w:tc>
          <w:tcPr>
            <w:tcW w:w="2120" w:type="dxa"/>
          </w:tcPr>
          <w:p w14:paraId="23CFBC83" w14:textId="77777777" w:rsidR="00DE2334" w:rsidRPr="00BA3432" w:rsidRDefault="00DE2334">
            <w:pPr>
              <w:spacing w:line="276" w:lineRule="auto"/>
              <w:rPr>
                <w:lang w:val="en-US"/>
                <w:rPrChange w:id="23667" w:author="phuong vu" w:date="2018-11-25T21:55:00Z">
                  <w:rPr>
                    <w:lang w:val="en-US"/>
                  </w:rPr>
                </w:rPrChange>
              </w:rPr>
              <w:pPrChange w:id="23668" w:author="phuong vu" w:date="2018-11-23T13:48:00Z">
                <w:pPr>
                  <w:spacing w:line="360" w:lineRule="auto"/>
                </w:pPr>
              </w:pPrChange>
            </w:pPr>
            <w:r w:rsidRPr="00BA3432">
              <w:rPr>
                <w:lang w:val="en-US"/>
                <w:rPrChange w:id="23669" w:author="phuong vu" w:date="2018-11-25T21:55:00Z">
                  <w:rPr>
                    <w:lang w:val="en-US"/>
                  </w:rPr>
                </w:rPrChange>
              </w:rPr>
              <w:t>receipt</w:t>
            </w:r>
          </w:p>
        </w:tc>
        <w:tc>
          <w:tcPr>
            <w:tcW w:w="1463" w:type="dxa"/>
          </w:tcPr>
          <w:p w14:paraId="737FC554" w14:textId="77777777" w:rsidR="00DE2334" w:rsidRPr="00BA3432" w:rsidRDefault="00DE2334">
            <w:pPr>
              <w:spacing w:line="276" w:lineRule="auto"/>
              <w:jc w:val="center"/>
              <w:rPr>
                <w:lang w:val="en-US"/>
                <w:rPrChange w:id="23670" w:author="phuong vu" w:date="2018-11-25T21:55:00Z">
                  <w:rPr>
                    <w:lang w:val="en-US"/>
                  </w:rPr>
                </w:rPrChange>
              </w:rPr>
              <w:pPrChange w:id="23671" w:author="phuong vu" w:date="2018-11-23T13:48:00Z">
                <w:pPr>
                  <w:spacing w:line="360" w:lineRule="auto"/>
                  <w:jc w:val="center"/>
                </w:pPr>
              </w:pPrChange>
            </w:pPr>
          </w:p>
        </w:tc>
        <w:tc>
          <w:tcPr>
            <w:tcW w:w="1463" w:type="dxa"/>
          </w:tcPr>
          <w:p w14:paraId="07C21C42" w14:textId="77777777" w:rsidR="00DE2334" w:rsidRPr="00BA3432" w:rsidRDefault="00DE2334">
            <w:pPr>
              <w:spacing w:line="276" w:lineRule="auto"/>
              <w:jc w:val="center"/>
              <w:rPr>
                <w:lang w:val="en-US"/>
                <w:rPrChange w:id="23672" w:author="phuong vu" w:date="2018-11-25T21:55:00Z">
                  <w:rPr>
                    <w:lang w:val="en-US"/>
                  </w:rPr>
                </w:rPrChange>
              </w:rPr>
              <w:pPrChange w:id="23673" w:author="phuong vu" w:date="2018-11-23T13:48:00Z">
                <w:pPr>
                  <w:spacing w:line="360" w:lineRule="auto"/>
                  <w:jc w:val="center"/>
                </w:pPr>
              </w:pPrChange>
            </w:pPr>
            <w:r w:rsidRPr="00BA3432">
              <w:rPr>
                <w:lang w:val="en-US"/>
                <w:rPrChange w:id="23674" w:author="phuong vu" w:date="2018-11-25T21:55:00Z">
                  <w:rPr>
                    <w:lang w:val="en-US"/>
                  </w:rPr>
                </w:rPrChange>
              </w:rPr>
              <w:t>X</w:t>
            </w:r>
          </w:p>
        </w:tc>
        <w:tc>
          <w:tcPr>
            <w:tcW w:w="1463" w:type="dxa"/>
          </w:tcPr>
          <w:p w14:paraId="3CC2C374" w14:textId="77777777" w:rsidR="00DE2334" w:rsidRPr="00BA3432" w:rsidRDefault="00DE2334">
            <w:pPr>
              <w:spacing w:line="276" w:lineRule="auto"/>
              <w:jc w:val="center"/>
              <w:rPr>
                <w:lang w:val="en-US"/>
                <w:rPrChange w:id="23675" w:author="phuong vu" w:date="2018-11-25T21:55:00Z">
                  <w:rPr>
                    <w:lang w:val="en-US"/>
                  </w:rPr>
                </w:rPrChange>
              </w:rPr>
              <w:pPrChange w:id="23676" w:author="phuong vu" w:date="2018-11-23T13:48:00Z">
                <w:pPr>
                  <w:spacing w:line="360" w:lineRule="auto"/>
                  <w:jc w:val="center"/>
                </w:pPr>
              </w:pPrChange>
            </w:pPr>
          </w:p>
        </w:tc>
        <w:tc>
          <w:tcPr>
            <w:tcW w:w="1463" w:type="dxa"/>
          </w:tcPr>
          <w:p w14:paraId="16D10AD1" w14:textId="77777777" w:rsidR="00DE2334" w:rsidRPr="00BA3432" w:rsidRDefault="00DE2334">
            <w:pPr>
              <w:spacing w:line="276" w:lineRule="auto"/>
              <w:jc w:val="center"/>
              <w:rPr>
                <w:lang w:val="en-US"/>
                <w:rPrChange w:id="23677" w:author="phuong vu" w:date="2018-11-25T21:55:00Z">
                  <w:rPr>
                    <w:lang w:val="en-US"/>
                  </w:rPr>
                </w:rPrChange>
              </w:rPr>
              <w:pPrChange w:id="23678" w:author="phuong vu" w:date="2018-11-23T13:48:00Z">
                <w:pPr>
                  <w:jc w:val="center"/>
                </w:pPr>
              </w:pPrChange>
            </w:pPr>
          </w:p>
        </w:tc>
      </w:tr>
    </w:tbl>
    <w:p w14:paraId="2DAD3F6C" w14:textId="77777777" w:rsidR="00DE2334" w:rsidRPr="00BA3432" w:rsidRDefault="00DE2334">
      <w:pPr>
        <w:spacing w:line="276" w:lineRule="auto"/>
        <w:rPr>
          <w:lang w:val="en-US"/>
          <w:rPrChange w:id="23679" w:author="phuong vu" w:date="2018-11-25T21:55:00Z">
            <w:rPr>
              <w:lang w:val="en-US"/>
            </w:rPr>
          </w:rPrChange>
        </w:rPr>
        <w:pPrChange w:id="23680" w:author="phuong vu" w:date="2018-11-23T13:48:00Z">
          <w:pPr/>
        </w:pPrChange>
      </w:pPr>
    </w:p>
    <w:p w14:paraId="5006A93C" w14:textId="21E5E511" w:rsidR="00070C2F" w:rsidRPr="00BA3432" w:rsidRDefault="00070C2F">
      <w:pPr>
        <w:pStyle w:val="Heading6"/>
        <w:spacing w:line="276" w:lineRule="auto"/>
        <w:rPr>
          <w:ins w:id="23681" w:author="phuong vu" w:date="2018-11-21T18:55:00Z"/>
          <w:rFonts w:cstheme="majorHAnsi"/>
          <w:lang w:val="en-US"/>
          <w:rPrChange w:id="23682" w:author="phuong vu" w:date="2018-11-25T21:55:00Z">
            <w:rPr>
              <w:ins w:id="23683" w:author="phuong vu" w:date="2018-11-21T18:55:00Z"/>
              <w:lang w:val="en-US"/>
            </w:rPr>
          </w:rPrChange>
        </w:rPr>
        <w:pPrChange w:id="23684" w:author="phuong vu" w:date="2018-11-23T13:48:00Z">
          <w:pPr>
            <w:pStyle w:val="Heading6"/>
          </w:pPr>
        </w:pPrChange>
      </w:pPr>
      <w:r w:rsidRPr="00BA3432">
        <w:rPr>
          <w:rFonts w:cstheme="majorHAnsi"/>
          <w:lang w:val="en-US"/>
          <w:rPrChange w:id="23685" w:author="phuong vu" w:date="2018-11-25T21:55:00Z">
            <w:rPr>
              <w:lang w:val="en-US"/>
            </w:rPr>
          </w:rPrChange>
        </w:rPr>
        <w:t>Cách xử lí</w:t>
      </w:r>
    </w:p>
    <w:p w14:paraId="0B918616" w14:textId="27B66055" w:rsidR="00DD0637" w:rsidRPr="00BA3432" w:rsidRDefault="00D25C6A">
      <w:pPr>
        <w:pStyle w:val="Heading4"/>
        <w:spacing w:line="276" w:lineRule="auto"/>
        <w:rPr>
          <w:ins w:id="23686" w:author="phuong vu" w:date="2018-11-21T18:57:00Z"/>
          <w:rFonts w:cstheme="majorHAnsi"/>
          <w:lang w:val="en-US"/>
          <w:rPrChange w:id="23687" w:author="phuong vu" w:date="2018-11-25T21:55:00Z">
            <w:rPr>
              <w:ins w:id="23688" w:author="phuong vu" w:date="2018-11-21T18:57:00Z"/>
              <w:lang w:val="en-US"/>
            </w:rPr>
          </w:rPrChange>
        </w:rPr>
        <w:pPrChange w:id="23689" w:author="phuong vu" w:date="2018-11-23T13:48:00Z">
          <w:pPr>
            <w:pStyle w:val="Heading4"/>
          </w:pPr>
        </w:pPrChange>
      </w:pPr>
      <w:bookmarkStart w:id="23690" w:name="_Toc530662898"/>
      <w:ins w:id="23691" w:author="phuong vu" w:date="2018-11-21T18:55:00Z">
        <w:r w:rsidRPr="00BA3432">
          <w:rPr>
            <w:rFonts w:cstheme="majorHAnsi"/>
            <w:lang w:val="en-US"/>
            <w:rPrChange w:id="23692" w:author="phuong vu" w:date="2018-11-25T21:55:00Z">
              <w:rPr>
                <w:lang w:val="en-US"/>
              </w:rPr>
            </w:rPrChange>
          </w:rPr>
          <w:t>Quản lí phân công xử lí đơn hàng</w:t>
        </w:r>
      </w:ins>
      <w:bookmarkEnd w:id="23690"/>
    </w:p>
    <w:p w14:paraId="0FA17F49" w14:textId="4F6466DF" w:rsidR="00D25C6A" w:rsidRPr="00BA3432" w:rsidRDefault="00D25C6A">
      <w:pPr>
        <w:pStyle w:val="Heading5"/>
        <w:spacing w:line="276" w:lineRule="auto"/>
        <w:rPr>
          <w:ins w:id="23693" w:author="phuong vu" w:date="2018-11-21T19:29:00Z"/>
          <w:rFonts w:cstheme="majorHAnsi"/>
          <w:lang w:val="en-US"/>
          <w:rPrChange w:id="23694" w:author="phuong vu" w:date="2018-11-25T21:55:00Z">
            <w:rPr>
              <w:ins w:id="23695" w:author="phuong vu" w:date="2018-11-21T19:29:00Z"/>
              <w:lang w:val="en-US"/>
            </w:rPr>
          </w:rPrChange>
        </w:rPr>
        <w:pPrChange w:id="23696" w:author="phuong vu" w:date="2018-11-23T13:48:00Z">
          <w:pPr>
            <w:pStyle w:val="Heading5"/>
          </w:pPr>
        </w:pPrChange>
      </w:pPr>
      <w:ins w:id="23697" w:author="phuong vu" w:date="2018-11-21T18:57:00Z">
        <w:r w:rsidRPr="00BA3432">
          <w:rPr>
            <w:rFonts w:cstheme="majorHAnsi"/>
            <w:lang w:val="en-US"/>
            <w:rPrChange w:id="23698" w:author="phuong vu" w:date="2018-11-25T21:55:00Z">
              <w:rPr>
                <w:lang w:val="en-US"/>
              </w:rPr>
            </w:rPrChange>
          </w:rPr>
          <w:t>Mục đích</w:t>
        </w:r>
      </w:ins>
    </w:p>
    <w:p w14:paraId="59CB6056" w14:textId="127E3AC1" w:rsidR="00206AEA" w:rsidRPr="00BA3432" w:rsidRDefault="003E7F93">
      <w:pPr>
        <w:spacing w:line="276" w:lineRule="auto"/>
        <w:ind w:firstLine="720"/>
        <w:rPr>
          <w:ins w:id="23699" w:author="phuong vu" w:date="2018-11-21T18:57:00Z"/>
          <w:lang w:val="en-US"/>
          <w:rPrChange w:id="23700" w:author="phuong vu" w:date="2018-11-25T21:55:00Z">
            <w:rPr>
              <w:ins w:id="23701" w:author="phuong vu" w:date="2018-11-21T18:57:00Z"/>
              <w:lang w:val="en-US"/>
            </w:rPr>
          </w:rPrChange>
        </w:rPr>
        <w:pPrChange w:id="23702" w:author="phuong vu" w:date="2018-11-23T13:48:00Z">
          <w:pPr>
            <w:pStyle w:val="Heading5"/>
          </w:pPr>
        </w:pPrChange>
      </w:pPr>
      <w:ins w:id="23703" w:author="phuong vu" w:date="2018-11-21T23:33:00Z">
        <w:r w:rsidRPr="00BA3432">
          <w:rPr>
            <w:lang w:val="en-US"/>
            <w:rPrChange w:id="23704" w:author="phuong vu" w:date="2018-11-25T21:55:00Z">
              <w:rPr>
                <w:lang w:val="en-US"/>
              </w:rPr>
            </w:rPrChange>
          </w:rPr>
          <w:t xml:space="preserve">Số lượng đơn hàng nhận vào với thời gian trả đồ khác nhau, do đó cần có quản </w:t>
        </w:r>
      </w:ins>
      <w:ins w:id="23705" w:author="phuong vu" w:date="2018-11-21T23:34:00Z">
        <w:r w:rsidRPr="00BA3432">
          <w:rPr>
            <w:lang w:val="en-US"/>
            <w:rPrChange w:id="23706" w:author="phuong vu" w:date="2018-11-25T21:55:00Z">
              <w:rPr>
                <w:lang w:val="en-US"/>
              </w:rPr>
            </w:rPrChange>
          </w:rPr>
          <w:t>lí phân công xử lí đơn hàng để mọi đơn hàng đều được xử lí đúng hạn. Cũng như, nhân viên kịp</w:t>
        </w:r>
      </w:ins>
      <w:ins w:id="23707" w:author="phuong vu" w:date="2018-11-21T23:35:00Z">
        <w:r w:rsidRPr="00BA3432">
          <w:rPr>
            <w:lang w:val="en-US"/>
            <w:rPrChange w:id="23708" w:author="phuong vu" w:date="2018-11-25T21:55:00Z">
              <w:rPr>
                <w:lang w:val="en-US"/>
              </w:rPr>
            </w:rPrChange>
          </w:rPr>
          <w:t xml:space="preserve"> thời can thiệp để thay đổi phân công nếu không hợp lí.</w:t>
        </w:r>
      </w:ins>
    </w:p>
    <w:p w14:paraId="54A632A6" w14:textId="401D1B39" w:rsidR="00D25C6A" w:rsidRPr="00BA3432" w:rsidRDefault="00D25C6A">
      <w:pPr>
        <w:pStyle w:val="Heading5"/>
        <w:spacing w:line="276" w:lineRule="auto"/>
        <w:rPr>
          <w:ins w:id="23709" w:author="phuong vu" w:date="2018-11-21T19:28:00Z"/>
          <w:rFonts w:cstheme="majorHAnsi"/>
          <w:lang w:val="en-US"/>
          <w:rPrChange w:id="23710" w:author="phuong vu" w:date="2018-11-25T21:55:00Z">
            <w:rPr>
              <w:ins w:id="23711" w:author="phuong vu" w:date="2018-11-21T19:28:00Z"/>
              <w:lang w:val="en-US"/>
            </w:rPr>
          </w:rPrChange>
        </w:rPr>
        <w:pPrChange w:id="23712" w:author="phuong vu" w:date="2018-11-23T13:48:00Z">
          <w:pPr>
            <w:pStyle w:val="Heading5"/>
          </w:pPr>
        </w:pPrChange>
      </w:pPr>
      <w:ins w:id="23713" w:author="phuong vu" w:date="2018-11-21T18:57:00Z">
        <w:r w:rsidRPr="00BA3432">
          <w:rPr>
            <w:rFonts w:cstheme="majorHAnsi"/>
            <w:lang w:val="en-US"/>
            <w:rPrChange w:id="23714" w:author="phuong vu" w:date="2018-11-25T21:55:00Z">
              <w:rPr>
                <w:lang w:val="en-US"/>
              </w:rPr>
            </w:rPrChange>
          </w:rPr>
          <w:t>Giao diện</w:t>
        </w:r>
      </w:ins>
    </w:p>
    <w:p w14:paraId="779E464A" w14:textId="77777777" w:rsidR="0019690B" w:rsidRPr="00AD0E2E" w:rsidRDefault="008C24F2">
      <w:pPr>
        <w:keepNext/>
        <w:spacing w:line="276" w:lineRule="auto"/>
        <w:jc w:val="center"/>
        <w:rPr>
          <w:ins w:id="23715" w:author="phuong vu" w:date="2018-11-21T20:00:00Z"/>
        </w:rPr>
        <w:pPrChange w:id="23716" w:author="phuong vu" w:date="2018-11-23T13:48:00Z">
          <w:pPr>
            <w:jc w:val="center"/>
          </w:pPr>
        </w:pPrChange>
      </w:pPr>
      <w:ins w:id="23717" w:author="phuong vu" w:date="2018-11-21T19:28:00Z">
        <w:r w:rsidRPr="00AD0E2E">
          <w:rPr>
            <w:noProof/>
            <w:lang w:val="en-US"/>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38C7F4E7" w:rsidR="008C24F2" w:rsidRPr="00BA3432" w:rsidRDefault="0019690B">
      <w:pPr>
        <w:pStyle w:val="Caption"/>
        <w:spacing w:line="276" w:lineRule="auto"/>
        <w:rPr>
          <w:ins w:id="23718" w:author="phuong vu" w:date="2018-11-21T20:02:00Z"/>
          <w:rPrChange w:id="23719" w:author="phuong vu" w:date="2018-11-25T21:55:00Z">
            <w:rPr>
              <w:ins w:id="23720" w:author="phuong vu" w:date="2018-11-21T20:02:00Z"/>
              <w:lang w:val="en-US"/>
            </w:rPr>
          </w:rPrChange>
        </w:rPr>
        <w:pPrChange w:id="23721" w:author="phuong vu" w:date="2018-11-23T13:48:00Z">
          <w:pPr>
            <w:pStyle w:val="Caption"/>
          </w:pPr>
        </w:pPrChange>
      </w:pPr>
      <w:bookmarkStart w:id="23722" w:name="_Ref530595407"/>
      <w:bookmarkStart w:id="23723" w:name="_Toc530662948"/>
      <w:ins w:id="23724" w:author="phuong vu" w:date="2018-11-21T20:00:00Z">
        <w:r w:rsidRPr="00BA3432">
          <w:rPr>
            <w:rPrChange w:id="23725" w:author="phuong vu" w:date="2018-11-25T21:55:00Z">
              <w:rPr/>
            </w:rPrChange>
          </w:rPr>
          <w:t xml:space="preserve">Hình </w:t>
        </w:r>
      </w:ins>
      <w:ins w:id="23726" w:author="phuong vu" w:date="2018-11-26T01:11:00Z">
        <w:r w:rsidR="00300FEC">
          <w:fldChar w:fldCharType="begin"/>
        </w:r>
        <w:r w:rsidR="00300FEC">
          <w:instrText xml:space="preserve"> STYLEREF 1 \s </w:instrText>
        </w:r>
      </w:ins>
      <w:r w:rsidR="00300FEC">
        <w:fldChar w:fldCharType="separate"/>
      </w:r>
      <w:r w:rsidR="00300FEC">
        <w:rPr>
          <w:noProof/>
        </w:rPr>
        <w:t>3</w:t>
      </w:r>
      <w:ins w:id="23727"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3728" w:author="phuong vu" w:date="2018-11-26T01:11:00Z">
        <w:r w:rsidR="00300FEC">
          <w:rPr>
            <w:noProof/>
          </w:rPr>
          <w:t>21</w:t>
        </w:r>
        <w:r w:rsidR="00300FEC">
          <w:fldChar w:fldCharType="end"/>
        </w:r>
      </w:ins>
      <w:bookmarkEnd w:id="23722"/>
      <w:ins w:id="23729" w:author="phuong vu" w:date="2018-11-21T20:00:00Z">
        <w:r w:rsidRPr="00BA3432">
          <w:rPr>
            <w:rPrChange w:id="23730" w:author="phuong vu" w:date="2018-11-25T21:55:00Z">
              <w:rPr>
                <w:lang w:val="en-US"/>
              </w:rPr>
            </w:rPrChange>
          </w:rPr>
          <w:t xml:space="preserve"> Tổng quan phân công xử l</w:t>
        </w:r>
      </w:ins>
      <w:ins w:id="23731" w:author="phuong vu" w:date="2018-11-21T20:27:00Z">
        <w:r w:rsidR="00B3636C" w:rsidRPr="00BA3432">
          <w:rPr>
            <w:rPrChange w:id="23732" w:author="phuong vu" w:date="2018-11-25T21:55:00Z">
              <w:rPr>
                <w:lang w:val="en-US"/>
              </w:rPr>
            </w:rPrChange>
          </w:rPr>
          <w:t>í</w:t>
        </w:r>
      </w:ins>
      <w:ins w:id="23733" w:author="phuong vu" w:date="2018-11-21T20:00:00Z">
        <w:r w:rsidRPr="00BA3432">
          <w:rPr>
            <w:rPrChange w:id="23734" w:author="phuong vu" w:date="2018-11-25T21:55:00Z">
              <w:rPr>
                <w:lang w:val="en-US"/>
              </w:rPr>
            </w:rPrChange>
          </w:rPr>
          <w:t xml:space="preserve"> đơn hàng</w:t>
        </w:r>
      </w:ins>
      <w:bookmarkEnd w:id="23723"/>
    </w:p>
    <w:p w14:paraId="0ADB98F9" w14:textId="77777777" w:rsidR="00F04D17" w:rsidRPr="00AD0E2E" w:rsidRDefault="00F04D17">
      <w:pPr>
        <w:keepNext/>
        <w:spacing w:line="276" w:lineRule="auto"/>
        <w:rPr>
          <w:ins w:id="23735" w:author="phuong vu" w:date="2018-11-21T20:03:00Z"/>
        </w:rPr>
        <w:pPrChange w:id="23736" w:author="phuong vu" w:date="2018-11-23T13:48:00Z">
          <w:pPr/>
        </w:pPrChange>
      </w:pPr>
      <w:ins w:id="23737" w:author="phuong vu" w:date="2018-11-21T20:03:00Z">
        <w:r w:rsidRPr="00AD0E2E">
          <w:rPr>
            <w:noProof/>
            <w:lang w:val="en-US"/>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21965"/>
                      </a:xfrm>
                      <a:prstGeom prst="rect">
                        <a:avLst/>
                      </a:prstGeom>
                    </pic:spPr>
                  </pic:pic>
                </a:graphicData>
              </a:graphic>
            </wp:inline>
          </w:drawing>
        </w:r>
      </w:ins>
    </w:p>
    <w:p w14:paraId="3D933ECE" w14:textId="253B78EA" w:rsidR="00F04D17" w:rsidRPr="00BA3432" w:rsidRDefault="00F04D17">
      <w:pPr>
        <w:pStyle w:val="Caption"/>
        <w:spacing w:line="276" w:lineRule="auto"/>
        <w:rPr>
          <w:ins w:id="23738" w:author="phuong vu" w:date="2018-11-21T18:57:00Z"/>
          <w:rPrChange w:id="23739" w:author="phuong vu" w:date="2018-11-25T21:55:00Z">
            <w:rPr>
              <w:ins w:id="23740" w:author="phuong vu" w:date="2018-11-21T18:57:00Z"/>
              <w:lang w:val="en-US"/>
            </w:rPr>
          </w:rPrChange>
        </w:rPr>
        <w:pPrChange w:id="23741" w:author="phuong vu" w:date="2018-11-23T13:48:00Z">
          <w:pPr>
            <w:pStyle w:val="Heading5"/>
          </w:pPr>
        </w:pPrChange>
      </w:pPr>
      <w:bookmarkStart w:id="23742" w:name="_Ref530595425"/>
      <w:bookmarkStart w:id="23743" w:name="_Toc530662949"/>
      <w:ins w:id="23744" w:author="phuong vu" w:date="2018-11-21T20:03:00Z">
        <w:r w:rsidRPr="00BA3432">
          <w:rPr>
            <w:rPrChange w:id="23745" w:author="phuong vu" w:date="2018-11-25T21:55:00Z">
              <w:rPr/>
            </w:rPrChange>
          </w:rPr>
          <w:t xml:space="preserve">Hình </w:t>
        </w:r>
      </w:ins>
      <w:ins w:id="23746" w:author="phuong vu" w:date="2018-11-26T01:11:00Z">
        <w:r w:rsidR="00300FEC">
          <w:fldChar w:fldCharType="begin"/>
        </w:r>
        <w:r w:rsidR="00300FEC">
          <w:instrText xml:space="preserve"> STYLEREF 1 \s </w:instrText>
        </w:r>
      </w:ins>
      <w:r w:rsidR="00300FEC">
        <w:fldChar w:fldCharType="separate"/>
      </w:r>
      <w:r w:rsidR="00300FEC">
        <w:rPr>
          <w:noProof/>
        </w:rPr>
        <w:t>3</w:t>
      </w:r>
      <w:ins w:id="23747"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3748" w:author="phuong vu" w:date="2018-11-26T01:11:00Z">
        <w:r w:rsidR="00300FEC">
          <w:rPr>
            <w:noProof/>
          </w:rPr>
          <w:t>22</w:t>
        </w:r>
        <w:r w:rsidR="00300FEC">
          <w:fldChar w:fldCharType="end"/>
        </w:r>
      </w:ins>
      <w:bookmarkEnd w:id="23742"/>
      <w:ins w:id="23749" w:author="phuong vu" w:date="2018-11-21T20:03:00Z">
        <w:r w:rsidRPr="00BA3432">
          <w:rPr>
            <w:rPrChange w:id="23750" w:author="phuong vu" w:date="2018-11-25T21:55:00Z">
              <w:rPr>
                <w:b w:val="0"/>
                <w:i/>
                <w:iCs/>
                <w:lang w:val="en-US"/>
              </w:rPr>
            </w:rPrChange>
          </w:rPr>
          <w:t xml:space="preserve"> Giao</w:t>
        </w:r>
      </w:ins>
      <w:ins w:id="23751" w:author="phuong vu" w:date="2018-11-21T20:04:00Z">
        <w:r w:rsidRPr="00BA3432">
          <w:rPr>
            <w:rPrChange w:id="23752" w:author="phuong vu" w:date="2018-11-25T21:55:00Z">
              <w:rPr>
                <w:b w:val="0"/>
                <w:i/>
                <w:iCs/>
                <w:lang w:val="en-US"/>
              </w:rPr>
            </w:rPrChange>
          </w:rPr>
          <w:t xml:space="preserve"> diện</w:t>
        </w:r>
      </w:ins>
      <w:ins w:id="23753" w:author="phuong vu" w:date="2018-11-21T20:03:00Z">
        <w:r w:rsidRPr="00BA3432">
          <w:rPr>
            <w:rPrChange w:id="23754" w:author="phuong vu" w:date="2018-11-25T21:55:00Z">
              <w:rPr>
                <w:b w:val="0"/>
                <w:i/>
                <w:iCs/>
                <w:lang w:val="en-US"/>
              </w:rPr>
            </w:rPrChange>
          </w:rPr>
          <w:t xml:space="preserve"> phân công đơn hàng vào máy giặt</w:t>
        </w:r>
      </w:ins>
      <w:bookmarkEnd w:id="23743"/>
    </w:p>
    <w:p w14:paraId="0AD90CD0" w14:textId="3CBCEFA1" w:rsidR="00D25C6A" w:rsidRPr="00BA3432" w:rsidRDefault="00D25C6A">
      <w:pPr>
        <w:pStyle w:val="Heading5"/>
        <w:spacing w:line="276" w:lineRule="auto"/>
        <w:rPr>
          <w:ins w:id="23755" w:author="phuong vu" w:date="2018-11-21T20:09:00Z"/>
          <w:rFonts w:cstheme="majorHAnsi"/>
          <w:lang w:val="en-US"/>
          <w:rPrChange w:id="23756" w:author="phuong vu" w:date="2018-11-25T21:55:00Z">
            <w:rPr>
              <w:ins w:id="23757" w:author="phuong vu" w:date="2018-11-21T20:09:00Z"/>
              <w:lang w:val="en-US"/>
            </w:rPr>
          </w:rPrChange>
        </w:rPr>
        <w:pPrChange w:id="23758" w:author="phuong vu" w:date="2018-11-23T13:48:00Z">
          <w:pPr>
            <w:pStyle w:val="Heading5"/>
          </w:pPr>
        </w:pPrChange>
      </w:pPr>
      <w:ins w:id="23759" w:author="phuong vu" w:date="2018-11-21T18:58:00Z">
        <w:r w:rsidRPr="00AD0E2E">
          <w:rPr>
            <w:rFonts w:cstheme="majorHAnsi"/>
            <w:lang w:val="en-US"/>
          </w:rPr>
          <w:t>Các thành ph</w:t>
        </w:r>
        <w:r w:rsidRPr="00BA3432">
          <w:rPr>
            <w:rFonts w:cstheme="majorHAnsi"/>
            <w:lang w:val="en-US"/>
            <w:rPrChange w:id="23760" w:author="phuong vu" w:date="2018-11-25T21:55: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23761">
          <w:tblGrid>
            <w:gridCol w:w="805"/>
            <w:gridCol w:w="1980"/>
            <w:gridCol w:w="2970"/>
            <w:gridCol w:w="1266"/>
            <w:gridCol w:w="1756"/>
          </w:tblGrid>
        </w:tblGridChange>
      </w:tblGrid>
      <w:tr w:rsidR="00692A1B" w:rsidRPr="00BA3432" w14:paraId="148EAE4E" w14:textId="77777777" w:rsidTr="00D41CA7">
        <w:trPr>
          <w:ins w:id="23762" w:author="phuong vu" w:date="2018-11-21T20:09:00Z"/>
        </w:trPr>
        <w:tc>
          <w:tcPr>
            <w:tcW w:w="805" w:type="dxa"/>
            <w:vAlign w:val="center"/>
          </w:tcPr>
          <w:p w14:paraId="730FD9F1" w14:textId="77777777" w:rsidR="00692A1B" w:rsidRPr="00BA3432" w:rsidRDefault="00692A1B">
            <w:pPr>
              <w:spacing w:line="276" w:lineRule="auto"/>
              <w:jc w:val="center"/>
              <w:rPr>
                <w:ins w:id="23763" w:author="phuong vu" w:date="2018-11-21T20:09:00Z"/>
                <w:b/>
                <w:lang w:val="en-US"/>
                <w:rPrChange w:id="23764" w:author="phuong vu" w:date="2018-11-25T21:55:00Z">
                  <w:rPr>
                    <w:ins w:id="23765" w:author="phuong vu" w:date="2018-11-21T20:09:00Z"/>
                    <w:b/>
                    <w:lang w:val="en-US"/>
                  </w:rPr>
                </w:rPrChange>
              </w:rPr>
              <w:pPrChange w:id="23766" w:author="phuong vu" w:date="2018-11-23T13:48:00Z">
                <w:pPr>
                  <w:spacing w:line="360" w:lineRule="auto"/>
                  <w:jc w:val="center"/>
                </w:pPr>
              </w:pPrChange>
            </w:pPr>
            <w:ins w:id="23767" w:author="phuong vu" w:date="2018-11-21T20:09:00Z">
              <w:r w:rsidRPr="00BA3432">
                <w:rPr>
                  <w:b/>
                  <w:lang w:val="en-US"/>
                  <w:rPrChange w:id="23768" w:author="phuong vu" w:date="2018-11-25T21:55:00Z">
                    <w:rPr>
                      <w:b/>
                      <w:lang w:val="en-US"/>
                    </w:rPr>
                  </w:rPrChange>
                </w:rPr>
                <w:t>STT</w:t>
              </w:r>
            </w:ins>
          </w:p>
        </w:tc>
        <w:tc>
          <w:tcPr>
            <w:tcW w:w="1980" w:type="dxa"/>
            <w:vAlign w:val="center"/>
          </w:tcPr>
          <w:p w14:paraId="4228F1B4" w14:textId="77777777" w:rsidR="00692A1B" w:rsidRPr="00BA3432" w:rsidRDefault="00692A1B">
            <w:pPr>
              <w:spacing w:line="276" w:lineRule="auto"/>
              <w:jc w:val="center"/>
              <w:rPr>
                <w:ins w:id="23769" w:author="phuong vu" w:date="2018-11-21T20:09:00Z"/>
                <w:b/>
                <w:lang w:val="en-US"/>
                <w:rPrChange w:id="23770" w:author="phuong vu" w:date="2018-11-25T21:55:00Z">
                  <w:rPr>
                    <w:ins w:id="23771" w:author="phuong vu" w:date="2018-11-21T20:09:00Z"/>
                    <w:b/>
                    <w:lang w:val="en-US"/>
                  </w:rPr>
                </w:rPrChange>
              </w:rPr>
              <w:pPrChange w:id="23772" w:author="phuong vu" w:date="2018-11-23T13:48:00Z">
                <w:pPr>
                  <w:spacing w:line="360" w:lineRule="auto"/>
                  <w:jc w:val="center"/>
                </w:pPr>
              </w:pPrChange>
            </w:pPr>
            <w:ins w:id="23773" w:author="phuong vu" w:date="2018-11-21T20:09:00Z">
              <w:r w:rsidRPr="00BA3432">
                <w:rPr>
                  <w:b/>
                  <w:lang w:val="en-US"/>
                  <w:rPrChange w:id="23774" w:author="phuong vu" w:date="2018-11-25T21:55:00Z">
                    <w:rPr>
                      <w:b/>
                      <w:lang w:val="en-US"/>
                    </w:rPr>
                  </w:rPrChange>
                </w:rPr>
                <w:t>Loại điều khiển</w:t>
              </w:r>
            </w:ins>
          </w:p>
        </w:tc>
        <w:tc>
          <w:tcPr>
            <w:tcW w:w="2970" w:type="dxa"/>
            <w:vAlign w:val="center"/>
          </w:tcPr>
          <w:p w14:paraId="37CD69AC" w14:textId="77777777" w:rsidR="00692A1B" w:rsidRPr="00BA3432" w:rsidRDefault="00692A1B">
            <w:pPr>
              <w:spacing w:line="276" w:lineRule="auto"/>
              <w:jc w:val="center"/>
              <w:rPr>
                <w:ins w:id="23775" w:author="phuong vu" w:date="2018-11-21T20:09:00Z"/>
                <w:b/>
                <w:lang w:val="en-US"/>
                <w:rPrChange w:id="23776" w:author="phuong vu" w:date="2018-11-25T21:55:00Z">
                  <w:rPr>
                    <w:ins w:id="23777" w:author="phuong vu" w:date="2018-11-21T20:09:00Z"/>
                    <w:b/>
                    <w:lang w:val="en-US"/>
                  </w:rPr>
                </w:rPrChange>
              </w:rPr>
              <w:pPrChange w:id="23778" w:author="phuong vu" w:date="2018-11-23T13:48:00Z">
                <w:pPr>
                  <w:spacing w:line="360" w:lineRule="auto"/>
                  <w:jc w:val="center"/>
                </w:pPr>
              </w:pPrChange>
            </w:pPr>
            <w:ins w:id="23779" w:author="phuong vu" w:date="2018-11-21T20:09:00Z">
              <w:r w:rsidRPr="00BA3432">
                <w:rPr>
                  <w:b/>
                  <w:lang w:val="en-US"/>
                  <w:rPrChange w:id="23780" w:author="phuong vu" w:date="2018-11-25T21:55:00Z">
                    <w:rPr>
                      <w:b/>
                      <w:lang w:val="en-US"/>
                    </w:rPr>
                  </w:rPrChange>
                </w:rPr>
                <w:t>Nội dung thực hiện</w:t>
              </w:r>
            </w:ins>
          </w:p>
        </w:tc>
        <w:tc>
          <w:tcPr>
            <w:tcW w:w="1266" w:type="dxa"/>
            <w:vAlign w:val="center"/>
          </w:tcPr>
          <w:p w14:paraId="5E5BB8CF" w14:textId="77777777" w:rsidR="00692A1B" w:rsidRPr="00BA3432" w:rsidRDefault="00692A1B">
            <w:pPr>
              <w:spacing w:line="276" w:lineRule="auto"/>
              <w:jc w:val="center"/>
              <w:rPr>
                <w:ins w:id="23781" w:author="phuong vu" w:date="2018-11-21T20:09:00Z"/>
                <w:b/>
                <w:lang w:val="en-US"/>
                <w:rPrChange w:id="23782" w:author="phuong vu" w:date="2018-11-25T21:55:00Z">
                  <w:rPr>
                    <w:ins w:id="23783" w:author="phuong vu" w:date="2018-11-21T20:09:00Z"/>
                    <w:b/>
                    <w:lang w:val="en-US"/>
                  </w:rPr>
                </w:rPrChange>
              </w:rPr>
              <w:pPrChange w:id="23784" w:author="phuong vu" w:date="2018-11-23T13:48:00Z">
                <w:pPr>
                  <w:spacing w:line="360" w:lineRule="auto"/>
                  <w:jc w:val="center"/>
                </w:pPr>
              </w:pPrChange>
            </w:pPr>
            <w:ins w:id="23785" w:author="phuong vu" w:date="2018-11-21T20:09:00Z">
              <w:r w:rsidRPr="00BA3432">
                <w:rPr>
                  <w:b/>
                  <w:lang w:val="en-US"/>
                  <w:rPrChange w:id="23786" w:author="phuong vu" w:date="2018-11-25T21:55:00Z">
                    <w:rPr>
                      <w:b/>
                      <w:lang w:val="en-US"/>
                    </w:rPr>
                  </w:rPrChange>
                </w:rPr>
                <w:t>Giá trị mặc định</w:t>
              </w:r>
            </w:ins>
          </w:p>
        </w:tc>
        <w:tc>
          <w:tcPr>
            <w:tcW w:w="1756" w:type="dxa"/>
            <w:vAlign w:val="center"/>
          </w:tcPr>
          <w:p w14:paraId="7FCDC86B" w14:textId="77777777" w:rsidR="00692A1B" w:rsidRPr="00BA3432" w:rsidRDefault="00692A1B">
            <w:pPr>
              <w:spacing w:line="276" w:lineRule="auto"/>
              <w:jc w:val="center"/>
              <w:rPr>
                <w:ins w:id="23787" w:author="phuong vu" w:date="2018-11-21T20:09:00Z"/>
                <w:b/>
                <w:lang w:val="en-US"/>
                <w:rPrChange w:id="23788" w:author="phuong vu" w:date="2018-11-25T21:55:00Z">
                  <w:rPr>
                    <w:ins w:id="23789" w:author="phuong vu" w:date="2018-11-21T20:09:00Z"/>
                    <w:b/>
                    <w:lang w:val="en-US"/>
                  </w:rPr>
                </w:rPrChange>
              </w:rPr>
              <w:pPrChange w:id="23790" w:author="phuong vu" w:date="2018-11-23T13:48:00Z">
                <w:pPr>
                  <w:spacing w:line="360" w:lineRule="auto"/>
                  <w:jc w:val="center"/>
                </w:pPr>
              </w:pPrChange>
            </w:pPr>
            <w:ins w:id="23791" w:author="phuong vu" w:date="2018-11-21T20:09:00Z">
              <w:r w:rsidRPr="00BA3432">
                <w:rPr>
                  <w:b/>
                  <w:lang w:val="en-US"/>
                  <w:rPrChange w:id="23792" w:author="phuong vu" w:date="2018-11-25T21:55:00Z">
                    <w:rPr>
                      <w:b/>
                      <w:lang w:val="en-US"/>
                    </w:rPr>
                  </w:rPrChange>
                </w:rPr>
                <w:t>Lưu ý</w:t>
              </w:r>
            </w:ins>
          </w:p>
        </w:tc>
      </w:tr>
      <w:tr w:rsidR="00546E94" w:rsidRPr="00BA3432" w14:paraId="074D8334" w14:textId="77777777" w:rsidTr="00D41CA7">
        <w:trPr>
          <w:ins w:id="23793" w:author="phuong vu" w:date="2018-11-21T20:09:00Z"/>
        </w:trPr>
        <w:tc>
          <w:tcPr>
            <w:tcW w:w="8777" w:type="dxa"/>
            <w:gridSpan w:val="5"/>
          </w:tcPr>
          <w:p w14:paraId="73E3DACB" w14:textId="5502DC83" w:rsidR="00546E94" w:rsidRPr="00BA3432" w:rsidRDefault="00546E94">
            <w:pPr>
              <w:pStyle w:val="Caption"/>
              <w:tabs>
                <w:tab w:val="left" w:pos="4545"/>
              </w:tabs>
              <w:spacing w:line="276" w:lineRule="auto"/>
              <w:jc w:val="left"/>
              <w:rPr>
                <w:ins w:id="23794" w:author="phuong vu" w:date="2018-11-21T20:09:00Z"/>
                <w:rPrChange w:id="23795" w:author="phuong vu" w:date="2018-11-25T21:55:00Z">
                  <w:rPr>
                    <w:ins w:id="23796" w:author="phuong vu" w:date="2018-11-21T20:09:00Z"/>
                    <w:lang w:val="en-US"/>
                  </w:rPr>
                </w:rPrChange>
              </w:rPr>
              <w:pPrChange w:id="23797" w:author="phuong vu" w:date="2018-11-23T13:48:00Z">
                <w:pPr>
                  <w:spacing w:line="360" w:lineRule="auto"/>
                </w:pPr>
              </w:pPrChange>
            </w:pPr>
            <w:ins w:id="23798" w:author="phuong vu" w:date="2018-11-21T20:11:00Z">
              <w:r w:rsidRPr="00BA3432">
                <w:rPr>
                  <w:i w:val="0"/>
                  <w:rPrChange w:id="23799" w:author="phuong vu" w:date="2018-11-25T21:55:00Z">
                    <w:rPr>
                      <w:i/>
                      <w:iCs/>
                      <w:lang w:val="en-US"/>
                    </w:rPr>
                  </w:rPrChange>
                </w:rPr>
                <w:t>Tổng quan phân công xử l</w:t>
              </w:r>
            </w:ins>
            <w:ins w:id="23800" w:author="phuong vu" w:date="2018-11-21T20:26:00Z">
              <w:r w:rsidR="00B3636C" w:rsidRPr="00BA3432">
                <w:rPr>
                  <w:i w:val="0"/>
                  <w:rPrChange w:id="23801" w:author="phuong vu" w:date="2018-11-25T21:55:00Z">
                    <w:rPr>
                      <w:i/>
                      <w:iCs/>
                      <w:lang w:val="en-US"/>
                    </w:rPr>
                  </w:rPrChange>
                </w:rPr>
                <w:t>í</w:t>
              </w:r>
            </w:ins>
            <w:ins w:id="23802" w:author="phuong vu" w:date="2018-11-21T20:11:00Z">
              <w:r w:rsidRPr="00BA3432">
                <w:rPr>
                  <w:i w:val="0"/>
                  <w:rPrChange w:id="23803" w:author="phuong vu" w:date="2018-11-25T21:55:00Z">
                    <w:rPr>
                      <w:i/>
                      <w:iCs/>
                      <w:lang w:val="en-US"/>
                    </w:rPr>
                  </w:rPrChange>
                </w:rPr>
                <w:t xml:space="preserve"> đơn hàng</w:t>
              </w:r>
            </w:ins>
            <w:ins w:id="23804" w:author="phuong vu" w:date="2018-11-21T20:27:00Z">
              <w:r w:rsidR="00B3636C" w:rsidRPr="00BA3432">
                <w:rPr>
                  <w:i w:val="0"/>
                  <w:rPrChange w:id="23805" w:author="phuong vu" w:date="2018-11-25T21:55:00Z">
                    <w:rPr>
                      <w:i/>
                      <w:iCs/>
                      <w:lang w:val="en-US"/>
                    </w:rPr>
                  </w:rPrChange>
                </w:rPr>
                <w:t xml:space="preserve"> (</w:t>
              </w:r>
              <w:r w:rsidR="00B3636C" w:rsidRPr="00BA3432">
                <w:rPr>
                  <w:i w:val="0"/>
                  <w:lang w:val="en-US"/>
                  <w:rPrChange w:id="23806" w:author="phuong vu" w:date="2018-11-25T21:55:00Z">
                    <w:rPr>
                      <w:i/>
                      <w:lang w:val="en-US"/>
                    </w:rPr>
                  </w:rPrChange>
                </w:rPr>
                <w:fldChar w:fldCharType="begin"/>
              </w:r>
              <w:r w:rsidR="00B3636C" w:rsidRPr="00BA3432">
                <w:rPr>
                  <w:i w:val="0"/>
                  <w:rPrChange w:id="23807" w:author="phuong vu" w:date="2018-11-25T21:55:00Z">
                    <w:rPr>
                      <w:i/>
                      <w:iCs/>
                      <w:lang w:val="en-US"/>
                    </w:rPr>
                  </w:rPrChange>
                </w:rPr>
                <w:instrText xml:space="preserve"> REF _Ref530595407 \h </w:instrText>
              </w:r>
            </w:ins>
            <w:r w:rsidR="00E6227B" w:rsidRPr="00BA3432">
              <w:rPr>
                <w:i w:val="0"/>
                <w:rPrChange w:id="23808" w:author="phuong vu" w:date="2018-11-25T21:55:00Z">
                  <w:rPr>
                    <w:i/>
                    <w:iCs/>
                    <w:lang w:val="en-US"/>
                  </w:rPr>
                </w:rPrChange>
              </w:rPr>
              <w:instrText xml:space="preserve"> \* MERGEFORMAT </w:instrText>
            </w:r>
            <w:r w:rsidR="00B3636C" w:rsidRPr="00BA3432">
              <w:rPr>
                <w:i w:val="0"/>
                <w:lang w:val="en-US"/>
                <w:rPrChange w:id="23809" w:author="phuong vu" w:date="2018-11-25T21:55:00Z">
                  <w:rPr>
                    <w:i/>
                    <w:lang w:val="en-US"/>
                  </w:rPr>
                </w:rPrChange>
              </w:rPr>
            </w:r>
            <w:r w:rsidR="00B3636C" w:rsidRPr="00BA3432">
              <w:rPr>
                <w:i w:val="0"/>
                <w:lang w:val="en-US"/>
                <w:rPrChange w:id="23810" w:author="phuong vu" w:date="2018-11-25T21:55:00Z">
                  <w:rPr>
                    <w:i/>
                    <w:lang w:val="en-US"/>
                  </w:rPr>
                </w:rPrChange>
              </w:rPr>
              <w:fldChar w:fldCharType="separate"/>
            </w:r>
            <w:ins w:id="23811" w:author="phuong vu" w:date="2018-11-21T20:27:00Z">
              <w:r w:rsidR="00B3636C" w:rsidRPr="00BA3432">
                <w:rPr>
                  <w:rPrChange w:id="23812" w:author="phuong vu" w:date="2018-11-25T21:55:00Z">
                    <w:rPr/>
                  </w:rPrChange>
                </w:rPr>
                <w:t xml:space="preserve">Hình </w:t>
              </w:r>
              <w:r w:rsidR="00B3636C" w:rsidRPr="00BA3432">
                <w:rPr>
                  <w:noProof/>
                  <w:rPrChange w:id="23813" w:author="phuong vu" w:date="2018-11-25T21:55:00Z">
                    <w:rPr>
                      <w:noProof/>
                    </w:rPr>
                  </w:rPrChange>
                </w:rPr>
                <w:t>3</w:t>
              </w:r>
              <w:r w:rsidR="00B3636C" w:rsidRPr="00BA3432">
                <w:rPr>
                  <w:rPrChange w:id="23814" w:author="phuong vu" w:date="2018-11-25T21:55:00Z">
                    <w:rPr/>
                  </w:rPrChange>
                </w:rPr>
                <w:t>.</w:t>
              </w:r>
              <w:r w:rsidR="00B3636C" w:rsidRPr="00BA3432">
                <w:rPr>
                  <w:noProof/>
                  <w:rPrChange w:id="23815" w:author="phuong vu" w:date="2018-11-25T21:55:00Z">
                    <w:rPr>
                      <w:noProof/>
                    </w:rPr>
                  </w:rPrChange>
                </w:rPr>
                <w:t>19</w:t>
              </w:r>
              <w:r w:rsidR="00B3636C" w:rsidRPr="00BA3432">
                <w:rPr>
                  <w:i w:val="0"/>
                  <w:lang w:val="en-US"/>
                  <w:rPrChange w:id="23816" w:author="phuong vu" w:date="2018-11-25T21:55:00Z">
                    <w:rPr>
                      <w:i/>
                      <w:lang w:val="en-US"/>
                    </w:rPr>
                  </w:rPrChange>
                </w:rPr>
                <w:fldChar w:fldCharType="end"/>
              </w:r>
              <w:r w:rsidR="00B3636C" w:rsidRPr="00BA3432">
                <w:rPr>
                  <w:i w:val="0"/>
                  <w:rPrChange w:id="23817" w:author="phuong vu" w:date="2018-11-25T21:55:00Z">
                    <w:rPr>
                      <w:i/>
                      <w:iCs/>
                      <w:lang w:val="en-US"/>
                    </w:rPr>
                  </w:rPrChange>
                </w:rPr>
                <w:t>)</w:t>
              </w:r>
            </w:ins>
          </w:p>
        </w:tc>
      </w:tr>
      <w:tr w:rsidR="00692A1B" w:rsidRPr="00BA3432" w14:paraId="12D873A7" w14:textId="77777777" w:rsidTr="00D41CA7">
        <w:trPr>
          <w:ins w:id="23818" w:author="phuong vu" w:date="2018-11-21T20:09:00Z"/>
        </w:trPr>
        <w:tc>
          <w:tcPr>
            <w:tcW w:w="805" w:type="dxa"/>
          </w:tcPr>
          <w:p w14:paraId="43AF1345" w14:textId="405AB30E" w:rsidR="00692A1B" w:rsidRPr="00BA3432" w:rsidRDefault="00546E94">
            <w:pPr>
              <w:spacing w:line="276" w:lineRule="auto"/>
              <w:jc w:val="center"/>
              <w:rPr>
                <w:ins w:id="23819" w:author="phuong vu" w:date="2018-11-21T20:09:00Z"/>
                <w:lang w:val="en-US"/>
                <w:rPrChange w:id="23820" w:author="phuong vu" w:date="2018-11-25T21:55:00Z">
                  <w:rPr>
                    <w:ins w:id="23821" w:author="phuong vu" w:date="2018-11-21T20:09:00Z"/>
                    <w:lang w:val="en-US"/>
                  </w:rPr>
                </w:rPrChange>
              </w:rPr>
              <w:pPrChange w:id="23822" w:author="phuong vu" w:date="2018-11-23T13:48:00Z">
                <w:pPr>
                  <w:spacing w:line="360" w:lineRule="auto"/>
                  <w:jc w:val="center"/>
                </w:pPr>
              </w:pPrChange>
            </w:pPr>
            <w:ins w:id="23823" w:author="phuong vu" w:date="2018-11-21T20:13:00Z">
              <w:r w:rsidRPr="00BA3432">
                <w:rPr>
                  <w:lang w:val="en-US"/>
                  <w:rPrChange w:id="23824" w:author="phuong vu" w:date="2018-11-25T21:55:00Z">
                    <w:rPr>
                      <w:lang w:val="en-US"/>
                    </w:rPr>
                  </w:rPrChange>
                </w:rPr>
                <w:t>1</w:t>
              </w:r>
            </w:ins>
          </w:p>
        </w:tc>
        <w:tc>
          <w:tcPr>
            <w:tcW w:w="1980" w:type="dxa"/>
          </w:tcPr>
          <w:p w14:paraId="2E830C71" w14:textId="079562B3" w:rsidR="00692A1B" w:rsidRPr="00BA3432" w:rsidRDefault="00546E94">
            <w:pPr>
              <w:spacing w:line="276" w:lineRule="auto"/>
              <w:rPr>
                <w:ins w:id="23825" w:author="phuong vu" w:date="2018-11-21T20:09:00Z"/>
                <w:lang w:val="en-US"/>
                <w:rPrChange w:id="23826" w:author="phuong vu" w:date="2018-11-25T21:55:00Z">
                  <w:rPr>
                    <w:ins w:id="23827" w:author="phuong vu" w:date="2018-11-21T20:09:00Z"/>
                    <w:lang w:val="en-US"/>
                  </w:rPr>
                </w:rPrChange>
              </w:rPr>
              <w:pPrChange w:id="23828" w:author="phuong vu" w:date="2018-11-23T13:48:00Z">
                <w:pPr>
                  <w:spacing w:line="360" w:lineRule="auto"/>
                </w:pPr>
              </w:pPrChange>
            </w:pPr>
            <w:ins w:id="23829" w:author="phuong vu" w:date="2018-11-21T20:13:00Z">
              <w:r w:rsidRPr="00BA3432">
                <w:rPr>
                  <w:lang w:val="en-US"/>
                  <w:rPrChange w:id="23830" w:author="phuong vu" w:date="2018-11-25T21:55:00Z">
                    <w:rPr>
                      <w:lang w:val="en-US"/>
                    </w:rPr>
                  </w:rPrChange>
                </w:rPr>
                <w:t>table</w:t>
              </w:r>
            </w:ins>
          </w:p>
        </w:tc>
        <w:tc>
          <w:tcPr>
            <w:tcW w:w="2970" w:type="dxa"/>
          </w:tcPr>
          <w:p w14:paraId="748124BD" w14:textId="5E9C1EDF" w:rsidR="00692A1B" w:rsidRPr="00BA3432" w:rsidRDefault="00546E94">
            <w:pPr>
              <w:spacing w:line="276" w:lineRule="auto"/>
              <w:rPr>
                <w:ins w:id="23831" w:author="phuong vu" w:date="2018-11-21T20:09:00Z"/>
                <w:lang w:val="en-US"/>
                <w:rPrChange w:id="23832" w:author="phuong vu" w:date="2018-11-25T21:55:00Z">
                  <w:rPr>
                    <w:ins w:id="23833" w:author="phuong vu" w:date="2018-11-21T20:09:00Z"/>
                    <w:lang w:val="en-US"/>
                  </w:rPr>
                </w:rPrChange>
              </w:rPr>
              <w:pPrChange w:id="23834" w:author="phuong vu" w:date="2018-11-23T13:48:00Z">
                <w:pPr>
                  <w:spacing w:line="360" w:lineRule="auto"/>
                </w:pPr>
              </w:pPrChange>
            </w:pPr>
            <w:ins w:id="23835" w:author="phuong vu" w:date="2018-11-21T20:13:00Z">
              <w:r w:rsidRPr="00BA3432">
                <w:rPr>
                  <w:lang w:val="en-US"/>
                  <w:rPrChange w:id="23836" w:author="phuong vu" w:date="2018-11-25T21:55:00Z">
                    <w:rPr>
                      <w:lang w:val="en-US"/>
                    </w:rPr>
                  </w:rPrChange>
                </w:rPr>
                <w:t xml:space="preserve">Danh sách các đơn hàng </w:t>
              </w:r>
            </w:ins>
            <w:ins w:id="23837" w:author="phuong vu" w:date="2018-11-21T20:14:00Z">
              <w:r w:rsidRPr="00BA3432">
                <w:rPr>
                  <w:lang w:val="en-US"/>
                  <w:rPrChange w:id="23838" w:author="phuong vu" w:date="2018-11-25T21:55:00Z">
                    <w:rPr>
                      <w:lang w:val="en-US"/>
                    </w:rPr>
                  </w:rPrChange>
                </w:rPr>
                <w:t>đang chờ xử lí</w:t>
              </w:r>
            </w:ins>
          </w:p>
        </w:tc>
        <w:tc>
          <w:tcPr>
            <w:tcW w:w="1266" w:type="dxa"/>
          </w:tcPr>
          <w:p w14:paraId="196B50C3" w14:textId="77777777" w:rsidR="00692A1B" w:rsidRPr="00BA3432" w:rsidRDefault="00692A1B">
            <w:pPr>
              <w:spacing w:line="276" w:lineRule="auto"/>
              <w:rPr>
                <w:ins w:id="23839" w:author="phuong vu" w:date="2018-11-21T20:09:00Z"/>
                <w:lang w:val="en-US"/>
                <w:rPrChange w:id="23840" w:author="phuong vu" w:date="2018-11-25T21:55:00Z">
                  <w:rPr>
                    <w:ins w:id="23841" w:author="phuong vu" w:date="2018-11-21T20:09:00Z"/>
                    <w:lang w:val="en-US"/>
                  </w:rPr>
                </w:rPrChange>
              </w:rPr>
              <w:pPrChange w:id="23842" w:author="phuong vu" w:date="2018-11-23T13:48:00Z">
                <w:pPr>
                  <w:spacing w:line="360" w:lineRule="auto"/>
                </w:pPr>
              </w:pPrChange>
            </w:pPr>
          </w:p>
        </w:tc>
        <w:tc>
          <w:tcPr>
            <w:tcW w:w="1756" w:type="dxa"/>
          </w:tcPr>
          <w:p w14:paraId="4506041C" w14:textId="77777777" w:rsidR="00692A1B" w:rsidRPr="00BA3432" w:rsidRDefault="00692A1B">
            <w:pPr>
              <w:spacing w:line="276" w:lineRule="auto"/>
              <w:rPr>
                <w:ins w:id="23843" w:author="phuong vu" w:date="2018-11-21T20:09:00Z"/>
                <w:lang w:val="en-US"/>
                <w:rPrChange w:id="23844" w:author="phuong vu" w:date="2018-11-25T21:55:00Z">
                  <w:rPr>
                    <w:ins w:id="23845" w:author="phuong vu" w:date="2018-11-21T20:09:00Z"/>
                    <w:lang w:val="en-US"/>
                  </w:rPr>
                </w:rPrChange>
              </w:rPr>
              <w:pPrChange w:id="23846" w:author="phuong vu" w:date="2018-11-23T13:48:00Z">
                <w:pPr>
                  <w:spacing w:line="360" w:lineRule="auto"/>
                </w:pPr>
              </w:pPrChange>
            </w:pPr>
          </w:p>
        </w:tc>
      </w:tr>
      <w:tr w:rsidR="00B3636C" w:rsidRPr="00BA3432" w14:paraId="50862F66" w14:textId="77777777" w:rsidTr="00B3636C">
        <w:tblPrEx>
          <w:tblW w:w="0" w:type="auto"/>
          <w:tblPrExChange w:id="23847" w:author="phuong vu" w:date="2018-11-21T20:25:00Z">
            <w:tblPrEx>
              <w:tblW w:w="0" w:type="auto"/>
            </w:tblPrEx>
          </w:tblPrExChange>
        </w:tblPrEx>
        <w:trPr>
          <w:trHeight w:val="1196"/>
          <w:ins w:id="23848" w:author="phuong vu" w:date="2018-11-21T20:23:00Z"/>
        </w:trPr>
        <w:tc>
          <w:tcPr>
            <w:tcW w:w="805" w:type="dxa"/>
            <w:tcPrChange w:id="23849" w:author="phuong vu" w:date="2018-11-21T20:25:00Z">
              <w:tcPr>
                <w:tcW w:w="805" w:type="dxa"/>
              </w:tcPr>
            </w:tcPrChange>
          </w:tcPr>
          <w:p w14:paraId="52364936" w14:textId="46D53718" w:rsidR="00B3636C" w:rsidRPr="00BA3432" w:rsidRDefault="00B3636C">
            <w:pPr>
              <w:spacing w:line="276" w:lineRule="auto"/>
              <w:jc w:val="center"/>
              <w:rPr>
                <w:ins w:id="23850" w:author="phuong vu" w:date="2018-11-21T20:23:00Z"/>
                <w:lang w:val="en-US"/>
                <w:rPrChange w:id="23851" w:author="phuong vu" w:date="2018-11-25T21:55:00Z">
                  <w:rPr>
                    <w:ins w:id="23852" w:author="phuong vu" w:date="2018-11-21T20:23:00Z"/>
                    <w:lang w:val="en-US"/>
                  </w:rPr>
                </w:rPrChange>
              </w:rPr>
              <w:pPrChange w:id="23853" w:author="phuong vu" w:date="2018-11-23T13:48:00Z">
                <w:pPr>
                  <w:spacing w:line="360" w:lineRule="auto"/>
                  <w:jc w:val="center"/>
                </w:pPr>
              </w:pPrChange>
            </w:pPr>
            <w:ins w:id="23854" w:author="phuong vu" w:date="2018-11-21T20:23:00Z">
              <w:r w:rsidRPr="00BA3432">
                <w:rPr>
                  <w:lang w:val="en-US"/>
                  <w:rPrChange w:id="23855" w:author="phuong vu" w:date="2018-11-25T21:55:00Z">
                    <w:rPr>
                      <w:lang w:val="en-US"/>
                    </w:rPr>
                  </w:rPrChange>
                </w:rPr>
                <w:t>2</w:t>
              </w:r>
            </w:ins>
          </w:p>
        </w:tc>
        <w:tc>
          <w:tcPr>
            <w:tcW w:w="1980" w:type="dxa"/>
            <w:tcPrChange w:id="23856" w:author="phuong vu" w:date="2018-11-21T20:25:00Z">
              <w:tcPr>
                <w:tcW w:w="1980" w:type="dxa"/>
              </w:tcPr>
            </w:tcPrChange>
          </w:tcPr>
          <w:p w14:paraId="07A372A3" w14:textId="2C0D58A3" w:rsidR="00B3636C" w:rsidRPr="00BA3432" w:rsidRDefault="00B3636C">
            <w:pPr>
              <w:spacing w:line="276" w:lineRule="auto"/>
              <w:rPr>
                <w:ins w:id="23857" w:author="phuong vu" w:date="2018-11-21T20:23:00Z"/>
                <w:lang w:val="en-US"/>
                <w:rPrChange w:id="23858" w:author="phuong vu" w:date="2018-11-25T21:55:00Z">
                  <w:rPr>
                    <w:ins w:id="23859" w:author="phuong vu" w:date="2018-11-21T20:23:00Z"/>
                    <w:lang w:val="en-US"/>
                  </w:rPr>
                </w:rPrChange>
              </w:rPr>
              <w:pPrChange w:id="23860" w:author="phuong vu" w:date="2018-11-23T13:48:00Z">
                <w:pPr>
                  <w:spacing w:line="360" w:lineRule="auto"/>
                </w:pPr>
              </w:pPrChange>
            </w:pPr>
            <w:ins w:id="23861" w:author="phuong vu" w:date="2018-11-21T20:23:00Z">
              <w:r w:rsidRPr="00BA3432">
                <w:rPr>
                  <w:lang w:val="en-US"/>
                  <w:rPrChange w:id="23862" w:author="phuong vu" w:date="2018-11-25T21:55:00Z">
                    <w:rPr>
                      <w:lang w:val="en-US"/>
                    </w:rPr>
                  </w:rPrChange>
                </w:rPr>
                <w:t>Button</w:t>
              </w:r>
            </w:ins>
          </w:p>
        </w:tc>
        <w:tc>
          <w:tcPr>
            <w:tcW w:w="2970" w:type="dxa"/>
            <w:tcPrChange w:id="23863" w:author="phuong vu" w:date="2018-11-21T20:25:00Z">
              <w:tcPr>
                <w:tcW w:w="2970" w:type="dxa"/>
              </w:tcPr>
            </w:tcPrChange>
          </w:tcPr>
          <w:p w14:paraId="24719EC6" w14:textId="67771352" w:rsidR="00B3636C" w:rsidRPr="00BA3432" w:rsidRDefault="00B3636C">
            <w:pPr>
              <w:spacing w:line="276" w:lineRule="auto"/>
              <w:rPr>
                <w:ins w:id="23864" w:author="phuong vu" w:date="2018-11-21T20:23:00Z"/>
                <w:lang w:val="en-US"/>
                <w:rPrChange w:id="23865" w:author="phuong vu" w:date="2018-11-25T21:55:00Z">
                  <w:rPr>
                    <w:ins w:id="23866" w:author="phuong vu" w:date="2018-11-21T20:23:00Z"/>
                    <w:lang w:val="en-US"/>
                  </w:rPr>
                </w:rPrChange>
              </w:rPr>
            </w:pPr>
            <w:ins w:id="23867" w:author="phuong vu" w:date="2018-11-21T20:23:00Z">
              <w:r w:rsidRPr="00BA3432">
                <w:rPr>
                  <w:lang w:val="en-US"/>
                  <w:rPrChange w:id="23868" w:author="phuong vu" w:date="2018-11-25T21:55:00Z">
                    <w:rPr>
                      <w:lang w:val="en-US"/>
                    </w:rPr>
                  </w:rPrChange>
                </w:rPr>
                <w:t>Phân công</w:t>
              </w:r>
            </w:ins>
            <w:ins w:id="23869" w:author="phuong vu" w:date="2018-11-21T20:32:00Z">
              <w:r w:rsidR="00BA74AB" w:rsidRPr="00BA3432">
                <w:rPr>
                  <w:lang w:val="en-US"/>
                  <w:rPrChange w:id="23870" w:author="phuong vu" w:date="2018-11-25T21:55:00Z">
                    <w:rPr>
                      <w:lang w:val="en-US"/>
                    </w:rPr>
                  </w:rPrChange>
                </w:rPr>
                <w:t>.</w:t>
              </w:r>
            </w:ins>
          </w:p>
        </w:tc>
        <w:tc>
          <w:tcPr>
            <w:tcW w:w="1266" w:type="dxa"/>
            <w:tcPrChange w:id="23871" w:author="phuong vu" w:date="2018-11-21T20:25:00Z">
              <w:tcPr>
                <w:tcW w:w="1266" w:type="dxa"/>
              </w:tcPr>
            </w:tcPrChange>
          </w:tcPr>
          <w:p w14:paraId="35E4D750" w14:textId="77777777" w:rsidR="00B3636C" w:rsidRPr="00BA3432" w:rsidRDefault="00B3636C">
            <w:pPr>
              <w:spacing w:line="276" w:lineRule="auto"/>
              <w:rPr>
                <w:ins w:id="23872" w:author="phuong vu" w:date="2018-11-21T20:23:00Z"/>
                <w:lang w:val="en-US"/>
                <w:rPrChange w:id="23873" w:author="phuong vu" w:date="2018-11-25T21:55:00Z">
                  <w:rPr>
                    <w:ins w:id="23874" w:author="phuong vu" w:date="2018-11-21T20:23:00Z"/>
                    <w:lang w:val="en-US"/>
                  </w:rPr>
                </w:rPrChange>
              </w:rPr>
              <w:pPrChange w:id="23875" w:author="phuong vu" w:date="2018-11-23T13:48:00Z">
                <w:pPr>
                  <w:spacing w:line="360" w:lineRule="auto"/>
                </w:pPr>
              </w:pPrChange>
            </w:pPr>
          </w:p>
        </w:tc>
        <w:tc>
          <w:tcPr>
            <w:tcW w:w="1756" w:type="dxa"/>
            <w:vMerge w:val="restart"/>
            <w:tcPrChange w:id="23876" w:author="phuong vu" w:date="2018-11-21T20:25:00Z">
              <w:tcPr>
                <w:tcW w:w="1756" w:type="dxa"/>
                <w:vMerge w:val="restart"/>
              </w:tcPr>
            </w:tcPrChange>
          </w:tcPr>
          <w:p w14:paraId="2724F98C" w14:textId="57851627" w:rsidR="00B3636C" w:rsidRPr="00BA3432" w:rsidRDefault="00B3636C">
            <w:pPr>
              <w:spacing w:line="276" w:lineRule="auto"/>
              <w:jc w:val="left"/>
              <w:rPr>
                <w:ins w:id="23877" w:author="phuong vu" w:date="2018-11-21T20:23:00Z"/>
                <w:lang w:val="en-US"/>
                <w:rPrChange w:id="23878" w:author="phuong vu" w:date="2018-11-25T21:55:00Z">
                  <w:rPr>
                    <w:ins w:id="23879" w:author="phuong vu" w:date="2018-11-21T20:23:00Z"/>
                    <w:lang w:val="en-US"/>
                  </w:rPr>
                </w:rPrChange>
              </w:rPr>
              <w:pPrChange w:id="23880" w:author="phuong vu" w:date="2018-11-23T13:48:00Z">
                <w:pPr>
                  <w:spacing w:line="360" w:lineRule="auto"/>
                </w:pPr>
              </w:pPrChange>
            </w:pPr>
            <w:ins w:id="23881" w:author="phuong vu" w:date="2018-11-21T20:24:00Z">
              <w:r w:rsidRPr="00BA3432">
                <w:rPr>
                  <w:lang w:val="en-US"/>
                  <w:rPrChange w:id="23882" w:author="phuong vu" w:date="2018-11-25T21:55:00Z">
                    <w:rPr>
                      <w:lang w:val="en-US"/>
                    </w:rPr>
                  </w:rPrChange>
                </w:rPr>
                <w:t>Không hoạt động nếu không có máy giặt trạng thái “Đang hoạt động”</w:t>
              </w:r>
            </w:ins>
            <w:ins w:id="23883" w:author="phuong vu" w:date="2018-11-21T20:26:00Z">
              <w:r w:rsidRPr="00BA3432">
                <w:rPr>
                  <w:lang w:val="en-US"/>
                  <w:rPrChange w:id="23884" w:author="phuong vu" w:date="2018-11-25T21:55:00Z">
                    <w:rPr>
                      <w:lang w:val="en-US"/>
                    </w:rPr>
                  </w:rPrChange>
                </w:rPr>
                <w:t>.</w:t>
              </w:r>
            </w:ins>
          </w:p>
        </w:tc>
      </w:tr>
      <w:tr w:rsidR="00B3636C" w:rsidRPr="00BA3432" w14:paraId="4DD2A068" w14:textId="77777777" w:rsidTr="00D41CA7">
        <w:trPr>
          <w:ins w:id="23885" w:author="phuong vu" w:date="2018-11-21T20:23:00Z"/>
        </w:trPr>
        <w:tc>
          <w:tcPr>
            <w:tcW w:w="805" w:type="dxa"/>
          </w:tcPr>
          <w:p w14:paraId="4D9A8F73" w14:textId="35D0DBBA" w:rsidR="00B3636C" w:rsidRPr="00BA3432" w:rsidRDefault="00B3636C">
            <w:pPr>
              <w:spacing w:line="276" w:lineRule="auto"/>
              <w:jc w:val="center"/>
              <w:rPr>
                <w:ins w:id="23886" w:author="phuong vu" w:date="2018-11-21T20:23:00Z"/>
                <w:lang w:val="en-US"/>
                <w:rPrChange w:id="23887" w:author="phuong vu" w:date="2018-11-25T21:55:00Z">
                  <w:rPr>
                    <w:ins w:id="23888" w:author="phuong vu" w:date="2018-11-21T20:23:00Z"/>
                    <w:lang w:val="en-US"/>
                  </w:rPr>
                </w:rPrChange>
              </w:rPr>
              <w:pPrChange w:id="23889" w:author="phuong vu" w:date="2018-11-23T13:48:00Z">
                <w:pPr>
                  <w:spacing w:line="360" w:lineRule="auto"/>
                  <w:jc w:val="center"/>
                </w:pPr>
              </w:pPrChange>
            </w:pPr>
            <w:ins w:id="23890" w:author="phuong vu" w:date="2018-11-21T20:23:00Z">
              <w:r w:rsidRPr="00BA3432">
                <w:rPr>
                  <w:lang w:val="en-US"/>
                  <w:rPrChange w:id="23891" w:author="phuong vu" w:date="2018-11-25T21:55:00Z">
                    <w:rPr>
                      <w:lang w:val="en-US"/>
                    </w:rPr>
                  </w:rPrChange>
                </w:rPr>
                <w:t>3</w:t>
              </w:r>
            </w:ins>
          </w:p>
        </w:tc>
        <w:tc>
          <w:tcPr>
            <w:tcW w:w="1980" w:type="dxa"/>
          </w:tcPr>
          <w:p w14:paraId="3D7E05EB" w14:textId="3DF50C59" w:rsidR="00B3636C" w:rsidRPr="00BA3432" w:rsidRDefault="00B3636C">
            <w:pPr>
              <w:spacing w:line="276" w:lineRule="auto"/>
              <w:rPr>
                <w:ins w:id="23892" w:author="phuong vu" w:date="2018-11-21T20:23:00Z"/>
                <w:lang w:val="en-US"/>
                <w:rPrChange w:id="23893" w:author="phuong vu" w:date="2018-11-25T21:55:00Z">
                  <w:rPr>
                    <w:ins w:id="23894" w:author="phuong vu" w:date="2018-11-21T20:23:00Z"/>
                    <w:lang w:val="en-US"/>
                  </w:rPr>
                </w:rPrChange>
              </w:rPr>
              <w:pPrChange w:id="23895" w:author="phuong vu" w:date="2018-11-23T13:48:00Z">
                <w:pPr>
                  <w:spacing w:line="360" w:lineRule="auto"/>
                </w:pPr>
              </w:pPrChange>
            </w:pPr>
            <w:ins w:id="23896" w:author="phuong vu" w:date="2018-11-21T20:23:00Z">
              <w:r w:rsidRPr="00BA3432">
                <w:rPr>
                  <w:lang w:val="en-US"/>
                  <w:rPrChange w:id="23897" w:author="phuong vu" w:date="2018-11-25T21:55:00Z">
                    <w:rPr>
                      <w:lang w:val="en-US"/>
                    </w:rPr>
                  </w:rPrChange>
                </w:rPr>
                <w:t>Button</w:t>
              </w:r>
            </w:ins>
          </w:p>
        </w:tc>
        <w:tc>
          <w:tcPr>
            <w:tcW w:w="2970" w:type="dxa"/>
          </w:tcPr>
          <w:p w14:paraId="26B5EBBA" w14:textId="17F32FA2" w:rsidR="00B3636C" w:rsidRPr="00BA3432" w:rsidRDefault="00B3636C">
            <w:pPr>
              <w:spacing w:line="276" w:lineRule="auto"/>
              <w:rPr>
                <w:ins w:id="23898" w:author="phuong vu" w:date="2018-11-21T20:23:00Z"/>
                <w:lang w:val="en-US"/>
                <w:rPrChange w:id="23899" w:author="phuong vu" w:date="2018-11-25T21:55:00Z">
                  <w:rPr>
                    <w:ins w:id="23900" w:author="phuong vu" w:date="2018-11-21T20:23:00Z"/>
                    <w:lang w:val="en-US"/>
                  </w:rPr>
                </w:rPrChange>
              </w:rPr>
            </w:pPr>
            <w:ins w:id="23901" w:author="phuong vu" w:date="2018-11-21T20:23:00Z">
              <w:r w:rsidRPr="00BA3432">
                <w:rPr>
                  <w:lang w:val="en-US"/>
                  <w:rPrChange w:id="23902" w:author="phuong vu" w:date="2018-11-25T21:55:00Z">
                    <w:rPr>
                      <w:lang w:val="en-US"/>
                    </w:rPr>
                  </w:rPrChange>
                </w:rPr>
                <w:t>Phân công lại</w:t>
              </w:r>
            </w:ins>
            <w:ins w:id="23903" w:author="phuong vu" w:date="2018-11-21T20:32:00Z">
              <w:r w:rsidR="00BA74AB" w:rsidRPr="00BA3432">
                <w:rPr>
                  <w:lang w:val="en-US"/>
                  <w:rPrChange w:id="23904" w:author="phuong vu" w:date="2018-11-25T21:55:00Z">
                    <w:rPr>
                      <w:lang w:val="en-US"/>
                    </w:rPr>
                  </w:rPrChange>
                </w:rPr>
                <w:t>.</w:t>
              </w:r>
            </w:ins>
          </w:p>
        </w:tc>
        <w:tc>
          <w:tcPr>
            <w:tcW w:w="1266" w:type="dxa"/>
          </w:tcPr>
          <w:p w14:paraId="2C2112DE" w14:textId="77777777" w:rsidR="00B3636C" w:rsidRPr="00BA3432" w:rsidRDefault="00B3636C">
            <w:pPr>
              <w:spacing w:line="276" w:lineRule="auto"/>
              <w:rPr>
                <w:ins w:id="23905" w:author="phuong vu" w:date="2018-11-21T20:23:00Z"/>
                <w:lang w:val="en-US"/>
                <w:rPrChange w:id="23906" w:author="phuong vu" w:date="2018-11-25T21:55:00Z">
                  <w:rPr>
                    <w:ins w:id="23907" w:author="phuong vu" w:date="2018-11-21T20:23:00Z"/>
                    <w:lang w:val="en-US"/>
                  </w:rPr>
                </w:rPrChange>
              </w:rPr>
              <w:pPrChange w:id="23908" w:author="phuong vu" w:date="2018-11-23T13:48:00Z">
                <w:pPr>
                  <w:spacing w:line="360" w:lineRule="auto"/>
                </w:pPr>
              </w:pPrChange>
            </w:pPr>
          </w:p>
        </w:tc>
        <w:tc>
          <w:tcPr>
            <w:tcW w:w="1756" w:type="dxa"/>
            <w:vMerge/>
          </w:tcPr>
          <w:p w14:paraId="0BDD8F64" w14:textId="77777777" w:rsidR="00B3636C" w:rsidRPr="00BA3432" w:rsidRDefault="00B3636C">
            <w:pPr>
              <w:spacing w:line="276" w:lineRule="auto"/>
              <w:rPr>
                <w:ins w:id="23909" w:author="phuong vu" w:date="2018-11-21T20:23:00Z"/>
                <w:lang w:val="en-US"/>
                <w:rPrChange w:id="23910" w:author="phuong vu" w:date="2018-11-25T21:55:00Z">
                  <w:rPr>
                    <w:ins w:id="23911" w:author="phuong vu" w:date="2018-11-21T20:23:00Z"/>
                    <w:lang w:val="en-US"/>
                  </w:rPr>
                </w:rPrChange>
              </w:rPr>
              <w:pPrChange w:id="23912" w:author="phuong vu" w:date="2018-11-23T13:48:00Z">
                <w:pPr>
                  <w:spacing w:line="360" w:lineRule="auto"/>
                </w:pPr>
              </w:pPrChange>
            </w:pPr>
          </w:p>
        </w:tc>
      </w:tr>
      <w:tr w:rsidR="00B3636C" w:rsidRPr="00BA3432" w14:paraId="18DBFD50" w14:textId="77777777" w:rsidTr="00D41CA7">
        <w:trPr>
          <w:ins w:id="23913" w:author="phuong vu" w:date="2018-11-21T20:31:00Z"/>
        </w:trPr>
        <w:tc>
          <w:tcPr>
            <w:tcW w:w="805" w:type="dxa"/>
          </w:tcPr>
          <w:p w14:paraId="08A90BF5" w14:textId="4A9192DF" w:rsidR="00B3636C" w:rsidRPr="00BA3432" w:rsidRDefault="00B3636C">
            <w:pPr>
              <w:spacing w:line="276" w:lineRule="auto"/>
              <w:jc w:val="center"/>
              <w:rPr>
                <w:ins w:id="23914" w:author="phuong vu" w:date="2018-11-21T20:31:00Z"/>
                <w:lang w:val="en-US"/>
                <w:rPrChange w:id="23915" w:author="phuong vu" w:date="2018-11-25T21:55:00Z">
                  <w:rPr>
                    <w:ins w:id="23916" w:author="phuong vu" w:date="2018-11-21T20:31:00Z"/>
                    <w:lang w:val="en-US"/>
                  </w:rPr>
                </w:rPrChange>
              </w:rPr>
              <w:pPrChange w:id="23917" w:author="phuong vu" w:date="2018-11-23T13:48:00Z">
                <w:pPr>
                  <w:spacing w:line="360" w:lineRule="auto"/>
                  <w:jc w:val="center"/>
                </w:pPr>
              </w:pPrChange>
            </w:pPr>
            <w:ins w:id="23918" w:author="phuong vu" w:date="2018-11-21T20:31:00Z">
              <w:r w:rsidRPr="00BA3432">
                <w:rPr>
                  <w:lang w:val="en-US"/>
                  <w:rPrChange w:id="23919" w:author="phuong vu" w:date="2018-11-25T21:55:00Z">
                    <w:rPr>
                      <w:lang w:val="en-US"/>
                    </w:rPr>
                  </w:rPrChange>
                </w:rPr>
                <w:t>4</w:t>
              </w:r>
            </w:ins>
          </w:p>
        </w:tc>
        <w:tc>
          <w:tcPr>
            <w:tcW w:w="1980" w:type="dxa"/>
          </w:tcPr>
          <w:p w14:paraId="583C6715" w14:textId="5F63FD8C" w:rsidR="00B3636C" w:rsidRPr="00BA3432" w:rsidRDefault="00B3636C">
            <w:pPr>
              <w:spacing w:line="276" w:lineRule="auto"/>
              <w:rPr>
                <w:ins w:id="23920" w:author="phuong vu" w:date="2018-11-21T20:31:00Z"/>
                <w:lang w:val="en-US"/>
                <w:rPrChange w:id="23921" w:author="phuong vu" w:date="2018-11-25T21:55:00Z">
                  <w:rPr>
                    <w:ins w:id="23922" w:author="phuong vu" w:date="2018-11-21T20:31:00Z"/>
                    <w:lang w:val="en-US"/>
                  </w:rPr>
                </w:rPrChange>
              </w:rPr>
              <w:pPrChange w:id="23923" w:author="phuong vu" w:date="2018-11-23T13:48:00Z">
                <w:pPr>
                  <w:spacing w:line="360" w:lineRule="auto"/>
                </w:pPr>
              </w:pPrChange>
            </w:pPr>
            <w:ins w:id="23924" w:author="phuong vu" w:date="2018-11-21T20:31:00Z">
              <w:r w:rsidRPr="00BA3432">
                <w:rPr>
                  <w:lang w:val="en-US"/>
                  <w:rPrChange w:id="23925" w:author="phuong vu" w:date="2018-11-25T21:55:00Z">
                    <w:rPr>
                      <w:lang w:val="en-US"/>
                    </w:rPr>
                  </w:rPrChange>
                </w:rPr>
                <w:t>Text</w:t>
              </w:r>
            </w:ins>
          </w:p>
        </w:tc>
        <w:tc>
          <w:tcPr>
            <w:tcW w:w="2970" w:type="dxa"/>
          </w:tcPr>
          <w:p w14:paraId="204B697F" w14:textId="474BF45D" w:rsidR="00B3636C" w:rsidRPr="00BA3432" w:rsidRDefault="00B3636C">
            <w:pPr>
              <w:spacing w:line="276" w:lineRule="auto"/>
              <w:rPr>
                <w:ins w:id="23926" w:author="phuong vu" w:date="2018-11-21T20:31:00Z"/>
                <w:lang w:val="en-US"/>
                <w:rPrChange w:id="23927" w:author="phuong vu" w:date="2018-11-25T21:55:00Z">
                  <w:rPr>
                    <w:ins w:id="23928" w:author="phuong vu" w:date="2018-11-21T20:31:00Z"/>
                    <w:lang w:val="en-US"/>
                  </w:rPr>
                </w:rPrChange>
              </w:rPr>
            </w:pPr>
            <w:ins w:id="23929" w:author="phuong vu" w:date="2018-11-21T20:31:00Z">
              <w:r w:rsidRPr="00BA3432">
                <w:rPr>
                  <w:lang w:val="en-US"/>
                  <w:rPrChange w:id="23930" w:author="phuong vu" w:date="2018-11-25T21:55:00Z">
                    <w:rPr>
                      <w:lang w:val="en-US"/>
                    </w:rPr>
                  </w:rPrChange>
                </w:rPr>
                <w:t>Mã máy giặt</w:t>
              </w:r>
            </w:ins>
          </w:p>
        </w:tc>
        <w:tc>
          <w:tcPr>
            <w:tcW w:w="1266" w:type="dxa"/>
          </w:tcPr>
          <w:p w14:paraId="081AF0F3" w14:textId="77777777" w:rsidR="00B3636C" w:rsidRPr="00BA3432" w:rsidRDefault="00B3636C">
            <w:pPr>
              <w:spacing w:line="276" w:lineRule="auto"/>
              <w:rPr>
                <w:ins w:id="23931" w:author="phuong vu" w:date="2018-11-21T20:31:00Z"/>
                <w:lang w:val="en-US"/>
                <w:rPrChange w:id="23932" w:author="phuong vu" w:date="2018-11-25T21:55:00Z">
                  <w:rPr>
                    <w:ins w:id="23933" w:author="phuong vu" w:date="2018-11-21T20:31:00Z"/>
                    <w:lang w:val="en-US"/>
                  </w:rPr>
                </w:rPrChange>
              </w:rPr>
              <w:pPrChange w:id="23934" w:author="phuong vu" w:date="2018-11-23T13:48:00Z">
                <w:pPr>
                  <w:spacing w:line="360" w:lineRule="auto"/>
                </w:pPr>
              </w:pPrChange>
            </w:pPr>
          </w:p>
        </w:tc>
        <w:tc>
          <w:tcPr>
            <w:tcW w:w="1756" w:type="dxa"/>
          </w:tcPr>
          <w:p w14:paraId="0C9A5C84" w14:textId="77777777" w:rsidR="00B3636C" w:rsidRPr="00BA3432" w:rsidRDefault="00B3636C">
            <w:pPr>
              <w:spacing w:line="276" w:lineRule="auto"/>
              <w:rPr>
                <w:ins w:id="23935" w:author="phuong vu" w:date="2018-11-21T20:31:00Z"/>
                <w:lang w:val="en-US"/>
                <w:rPrChange w:id="23936" w:author="phuong vu" w:date="2018-11-25T21:55:00Z">
                  <w:rPr>
                    <w:ins w:id="23937" w:author="phuong vu" w:date="2018-11-21T20:31:00Z"/>
                    <w:lang w:val="en-US"/>
                  </w:rPr>
                </w:rPrChange>
              </w:rPr>
              <w:pPrChange w:id="23938" w:author="phuong vu" w:date="2018-11-23T13:48:00Z">
                <w:pPr>
                  <w:spacing w:line="360" w:lineRule="auto"/>
                </w:pPr>
              </w:pPrChange>
            </w:pPr>
          </w:p>
        </w:tc>
      </w:tr>
      <w:tr w:rsidR="00B3636C" w:rsidRPr="00BA3432" w14:paraId="55A37D1C" w14:textId="77777777" w:rsidTr="00D41CA7">
        <w:trPr>
          <w:ins w:id="23939" w:author="phuong vu" w:date="2018-11-21T20:31:00Z"/>
        </w:trPr>
        <w:tc>
          <w:tcPr>
            <w:tcW w:w="805" w:type="dxa"/>
          </w:tcPr>
          <w:p w14:paraId="0E438980" w14:textId="7C038617" w:rsidR="00B3636C" w:rsidRPr="00BA3432" w:rsidRDefault="00B3636C">
            <w:pPr>
              <w:spacing w:line="276" w:lineRule="auto"/>
              <w:jc w:val="center"/>
              <w:rPr>
                <w:ins w:id="23940" w:author="phuong vu" w:date="2018-11-21T20:31:00Z"/>
                <w:lang w:val="en-US"/>
                <w:rPrChange w:id="23941" w:author="phuong vu" w:date="2018-11-25T21:55:00Z">
                  <w:rPr>
                    <w:ins w:id="23942" w:author="phuong vu" w:date="2018-11-21T20:31:00Z"/>
                    <w:lang w:val="en-US"/>
                  </w:rPr>
                </w:rPrChange>
              </w:rPr>
              <w:pPrChange w:id="23943" w:author="phuong vu" w:date="2018-11-23T13:48:00Z">
                <w:pPr>
                  <w:spacing w:line="360" w:lineRule="auto"/>
                  <w:jc w:val="center"/>
                </w:pPr>
              </w:pPrChange>
            </w:pPr>
            <w:ins w:id="23944" w:author="phuong vu" w:date="2018-11-21T20:31:00Z">
              <w:r w:rsidRPr="00BA3432">
                <w:rPr>
                  <w:lang w:val="en-US"/>
                  <w:rPrChange w:id="23945" w:author="phuong vu" w:date="2018-11-25T21:55:00Z">
                    <w:rPr>
                      <w:lang w:val="en-US"/>
                    </w:rPr>
                  </w:rPrChange>
                </w:rPr>
                <w:t>5</w:t>
              </w:r>
            </w:ins>
          </w:p>
        </w:tc>
        <w:tc>
          <w:tcPr>
            <w:tcW w:w="1980" w:type="dxa"/>
          </w:tcPr>
          <w:p w14:paraId="4FFEB74F" w14:textId="6CE085B2" w:rsidR="00B3636C" w:rsidRPr="00BA3432" w:rsidRDefault="00B3636C">
            <w:pPr>
              <w:spacing w:line="276" w:lineRule="auto"/>
              <w:rPr>
                <w:ins w:id="23946" w:author="phuong vu" w:date="2018-11-21T20:31:00Z"/>
                <w:lang w:val="en-US"/>
                <w:rPrChange w:id="23947" w:author="phuong vu" w:date="2018-11-25T21:55:00Z">
                  <w:rPr>
                    <w:ins w:id="23948" w:author="phuong vu" w:date="2018-11-21T20:31:00Z"/>
                    <w:lang w:val="en-US"/>
                  </w:rPr>
                </w:rPrChange>
              </w:rPr>
              <w:pPrChange w:id="23949" w:author="phuong vu" w:date="2018-11-23T13:48:00Z">
                <w:pPr>
                  <w:spacing w:line="360" w:lineRule="auto"/>
                </w:pPr>
              </w:pPrChange>
            </w:pPr>
            <w:ins w:id="23950" w:author="phuong vu" w:date="2018-11-21T20:31:00Z">
              <w:r w:rsidRPr="00BA3432">
                <w:rPr>
                  <w:lang w:val="en-US"/>
                  <w:rPrChange w:id="23951" w:author="phuong vu" w:date="2018-11-25T21:55:00Z">
                    <w:rPr>
                      <w:lang w:val="en-US"/>
                    </w:rPr>
                  </w:rPrChange>
                </w:rPr>
                <w:t>Table</w:t>
              </w:r>
            </w:ins>
          </w:p>
        </w:tc>
        <w:tc>
          <w:tcPr>
            <w:tcW w:w="2970" w:type="dxa"/>
          </w:tcPr>
          <w:p w14:paraId="79CB3A4C" w14:textId="376B3EA8" w:rsidR="00B3636C" w:rsidRPr="00BA3432" w:rsidRDefault="00B3636C">
            <w:pPr>
              <w:spacing w:line="276" w:lineRule="auto"/>
              <w:rPr>
                <w:ins w:id="23952" w:author="phuong vu" w:date="2018-11-21T20:31:00Z"/>
                <w:lang w:val="en-US"/>
                <w:rPrChange w:id="23953" w:author="phuong vu" w:date="2018-11-25T21:55:00Z">
                  <w:rPr>
                    <w:ins w:id="23954" w:author="phuong vu" w:date="2018-11-21T20:31:00Z"/>
                    <w:lang w:val="en-US"/>
                  </w:rPr>
                </w:rPrChange>
              </w:rPr>
            </w:pPr>
            <w:ins w:id="23955" w:author="phuong vu" w:date="2018-11-21T20:31:00Z">
              <w:r w:rsidRPr="00BA3432">
                <w:rPr>
                  <w:lang w:val="en-US"/>
                  <w:rPrChange w:id="23956" w:author="phuong vu" w:date="2018-11-25T21:55:00Z">
                    <w:rPr>
                      <w:lang w:val="en-US"/>
                    </w:rPr>
                  </w:rPrChange>
                </w:rPr>
                <w:t xml:space="preserve">Danh sách các đơn hàng ứng </w:t>
              </w:r>
            </w:ins>
            <w:ins w:id="23957" w:author="phuong vu" w:date="2018-11-21T20:32:00Z">
              <w:r w:rsidRPr="00BA3432">
                <w:rPr>
                  <w:lang w:val="en-US"/>
                  <w:rPrChange w:id="23958" w:author="phuong vu" w:date="2018-11-25T21:55:00Z">
                    <w:rPr>
                      <w:lang w:val="en-US"/>
                    </w:rPr>
                  </w:rPrChange>
                </w:rPr>
                <w:t>mới máy giặt</w:t>
              </w:r>
            </w:ins>
          </w:p>
        </w:tc>
        <w:tc>
          <w:tcPr>
            <w:tcW w:w="1266" w:type="dxa"/>
          </w:tcPr>
          <w:p w14:paraId="04886555" w14:textId="77777777" w:rsidR="00B3636C" w:rsidRPr="00BA3432" w:rsidRDefault="00B3636C">
            <w:pPr>
              <w:spacing w:line="276" w:lineRule="auto"/>
              <w:rPr>
                <w:ins w:id="23959" w:author="phuong vu" w:date="2018-11-21T20:31:00Z"/>
                <w:lang w:val="en-US"/>
                <w:rPrChange w:id="23960" w:author="phuong vu" w:date="2018-11-25T21:55:00Z">
                  <w:rPr>
                    <w:ins w:id="23961" w:author="phuong vu" w:date="2018-11-21T20:31:00Z"/>
                    <w:lang w:val="en-US"/>
                  </w:rPr>
                </w:rPrChange>
              </w:rPr>
              <w:pPrChange w:id="23962" w:author="phuong vu" w:date="2018-11-23T13:48:00Z">
                <w:pPr>
                  <w:spacing w:line="360" w:lineRule="auto"/>
                </w:pPr>
              </w:pPrChange>
            </w:pPr>
          </w:p>
        </w:tc>
        <w:tc>
          <w:tcPr>
            <w:tcW w:w="1756" w:type="dxa"/>
          </w:tcPr>
          <w:p w14:paraId="7FA41AC2" w14:textId="77777777" w:rsidR="00B3636C" w:rsidRPr="00BA3432" w:rsidRDefault="00B3636C">
            <w:pPr>
              <w:spacing w:line="276" w:lineRule="auto"/>
              <w:rPr>
                <w:ins w:id="23963" w:author="phuong vu" w:date="2018-11-21T20:31:00Z"/>
                <w:lang w:val="en-US"/>
                <w:rPrChange w:id="23964" w:author="phuong vu" w:date="2018-11-25T21:55:00Z">
                  <w:rPr>
                    <w:ins w:id="23965" w:author="phuong vu" w:date="2018-11-21T20:31:00Z"/>
                    <w:lang w:val="en-US"/>
                  </w:rPr>
                </w:rPrChange>
              </w:rPr>
              <w:pPrChange w:id="23966" w:author="phuong vu" w:date="2018-11-23T13:48:00Z">
                <w:pPr>
                  <w:spacing w:line="360" w:lineRule="auto"/>
                </w:pPr>
              </w:pPrChange>
            </w:pPr>
          </w:p>
        </w:tc>
      </w:tr>
      <w:tr w:rsidR="00B3636C" w:rsidRPr="00BA3432" w14:paraId="30ACB2F0" w14:textId="77777777" w:rsidTr="00D41CA7">
        <w:trPr>
          <w:ins w:id="23967" w:author="phuong vu" w:date="2018-11-21T20:26:00Z"/>
        </w:trPr>
        <w:tc>
          <w:tcPr>
            <w:tcW w:w="8777" w:type="dxa"/>
            <w:gridSpan w:val="5"/>
          </w:tcPr>
          <w:p w14:paraId="0594988B" w14:textId="69D26C72" w:rsidR="00B3636C" w:rsidRPr="00BA3432" w:rsidRDefault="00B3636C">
            <w:pPr>
              <w:spacing w:line="276" w:lineRule="auto"/>
              <w:rPr>
                <w:ins w:id="23968" w:author="phuong vu" w:date="2018-11-21T20:26:00Z"/>
                <w:rPrChange w:id="23969" w:author="phuong vu" w:date="2018-11-25T21:55:00Z">
                  <w:rPr>
                    <w:ins w:id="23970" w:author="phuong vu" w:date="2018-11-21T20:26:00Z"/>
                    <w:lang w:val="en-US"/>
                  </w:rPr>
                </w:rPrChange>
              </w:rPr>
              <w:pPrChange w:id="23971" w:author="phuong vu" w:date="2018-11-23T13:48:00Z">
                <w:pPr>
                  <w:spacing w:line="360" w:lineRule="auto"/>
                </w:pPr>
              </w:pPrChange>
            </w:pPr>
            <w:ins w:id="23972" w:author="phuong vu" w:date="2018-11-21T20:26:00Z">
              <w:r w:rsidRPr="00BA3432">
                <w:rPr>
                  <w:rPrChange w:id="23973" w:author="phuong vu" w:date="2018-11-25T21:55:00Z">
                    <w:rPr>
                      <w:lang w:val="en-US"/>
                    </w:rPr>
                  </w:rPrChange>
                </w:rPr>
                <w:t>Giao diện phân công đơn hàng vào máy giặt</w:t>
              </w:r>
            </w:ins>
            <w:ins w:id="23974" w:author="phuong vu" w:date="2018-11-21T20:28:00Z">
              <w:r w:rsidRPr="00BA3432">
                <w:rPr>
                  <w:rPrChange w:id="23975" w:author="phuong vu" w:date="2018-11-25T21:55:00Z">
                    <w:rPr>
                      <w:lang w:val="en-US"/>
                    </w:rPr>
                  </w:rPrChange>
                </w:rPr>
                <w:t xml:space="preserve"> (</w:t>
              </w:r>
              <w:r w:rsidRPr="00AD0E2E">
                <w:rPr>
                  <w:lang w:val="en-US"/>
                </w:rPr>
                <w:fldChar w:fldCharType="begin"/>
              </w:r>
              <w:r w:rsidRPr="00BA3432">
                <w:rPr>
                  <w:rPrChange w:id="23976" w:author="phuong vu" w:date="2018-11-25T21:55:00Z">
                    <w:rPr>
                      <w:lang w:val="en-US"/>
                    </w:rPr>
                  </w:rPrChange>
                </w:rPr>
                <w:instrText xml:space="preserve"> REF _Ref530595425 \h </w:instrText>
              </w:r>
            </w:ins>
            <w:r w:rsidR="00E6227B" w:rsidRPr="00BA3432">
              <w:rPr>
                <w:rPrChange w:id="23977" w:author="phuong vu" w:date="2018-11-25T21:55:00Z">
                  <w:rPr>
                    <w:lang w:val="en-US"/>
                  </w:rPr>
                </w:rPrChange>
              </w:rPr>
              <w:instrText xml:space="preserve"> \* MERGEFORMAT </w:instrText>
            </w:r>
            <w:r w:rsidRPr="00BA3432">
              <w:rPr>
                <w:lang w:val="en-US"/>
                <w:rPrChange w:id="23978" w:author="phuong vu" w:date="2018-11-25T21:55:00Z">
                  <w:rPr>
                    <w:lang w:val="en-US"/>
                  </w:rPr>
                </w:rPrChange>
              </w:rPr>
            </w:r>
            <w:r w:rsidRPr="00BA3432">
              <w:rPr>
                <w:lang w:val="en-US"/>
                <w:rPrChange w:id="23979" w:author="phuong vu" w:date="2018-11-25T21:55:00Z">
                  <w:rPr>
                    <w:lang w:val="en-US"/>
                  </w:rPr>
                </w:rPrChange>
              </w:rPr>
              <w:fldChar w:fldCharType="separate"/>
            </w:r>
            <w:ins w:id="23980" w:author="phuong vu" w:date="2018-11-21T20:28:00Z">
              <w:r w:rsidRPr="00BA3432">
                <w:rPr>
                  <w:rPrChange w:id="23981" w:author="phuong vu" w:date="2018-11-25T21:55:00Z">
                    <w:rPr/>
                  </w:rPrChange>
                </w:rPr>
                <w:t xml:space="preserve">Hình </w:t>
              </w:r>
              <w:r w:rsidRPr="00BA3432">
                <w:rPr>
                  <w:noProof/>
                  <w:rPrChange w:id="23982" w:author="phuong vu" w:date="2018-11-25T21:55:00Z">
                    <w:rPr>
                      <w:noProof/>
                    </w:rPr>
                  </w:rPrChange>
                </w:rPr>
                <w:t>3</w:t>
              </w:r>
              <w:r w:rsidRPr="00BA3432">
                <w:rPr>
                  <w:rPrChange w:id="23983" w:author="phuong vu" w:date="2018-11-25T21:55:00Z">
                    <w:rPr/>
                  </w:rPrChange>
                </w:rPr>
                <w:t>.</w:t>
              </w:r>
              <w:r w:rsidRPr="00BA3432">
                <w:rPr>
                  <w:noProof/>
                  <w:rPrChange w:id="23984" w:author="phuong vu" w:date="2018-11-25T21:55:00Z">
                    <w:rPr>
                      <w:noProof/>
                    </w:rPr>
                  </w:rPrChange>
                </w:rPr>
                <w:t>20</w:t>
              </w:r>
              <w:r w:rsidRPr="00BA3432">
                <w:rPr>
                  <w:lang w:val="en-US"/>
                  <w:rPrChange w:id="23985" w:author="phuong vu" w:date="2018-11-25T21:55:00Z">
                    <w:rPr>
                      <w:lang w:val="en-US"/>
                    </w:rPr>
                  </w:rPrChange>
                </w:rPr>
                <w:fldChar w:fldCharType="end"/>
              </w:r>
              <w:r w:rsidRPr="00BA3432">
                <w:rPr>
                  <w:rPrChange w:id="23986" w:author="phuong vu" w:date="2018-11-25T21:55:00Z">
                    <w:rPr>
                      <w:lang w:val="en-US"/>
                    </w:rPr>
                  </w:rPrChange>
                </w:rPr>
                <w:t>)</w:t>
              </w:r>
            </w:ins>
          </w:p>
        </w:tc>
      </w:tr>
      <w:tr w:rsidR="00692A1B" w:rsidRPr="00BA3432" w14:paraId="6A6F88F1" w14:textId="77777777" w:rsidTr="00D41CA7">
        <w:trPr>
          <w:ins w:id="23987" w:author="phuong vu" w:date="2018-11-21T20:09:00Z"/>
        </w:trPr>
        <w:tc>
          <w:tcPr>
            <w:tcW w:w="805" w:type="dxa"/>
          </w:tcPr>
          <w:p w14:paraId="14D97A1A" w14:textId="0A6A7E2B" w:rsidR="00692A1B" w:rsidRPr="00BA3432" w:rsidRDefault="00B3636C">
            <w:pPr>
              <w:spacing w:line="276" w:lineRule="auto"/>
              <w:jc w:val="center"/>
              <w:rPr>
                <w:ins w:id="23988" w:author="phuong vu" w:date="2018-11-21T20:09:00Z"/>
                <w:lang w:val="en-US"/>
                <w:rPrChange w:id="23989" w:author="phuong vu" w:date="2018-11-25T21:55:00Z">
                  <w:rPr>
                    <w:ins w:id="23990" w:author="phuong vu" w:date="2018-11-21T20:09:00Z"/>
                    <w:lang w:val="en-US"/>
                  </w:rPr>
                </w:rPrChange>
              </w:rPr>
              <w:pPrChange w:id="23991" w:author="phuong vu" w:date="2018-11-23T13:48:00Z">
                <w:pPr>
                  <w:spacing w:line="360" w:lineRule="auto"/>
                  <w:jc w:val="center"/>
                </w:pPr>
              </w:pPrChange>
            </w:pPr>
            <w:ins w:id="23992" w:author="phuong vu" w:date="2018-11-21T20:27:00Z">
              <w:r w:rsidRPr="00BA3432">
                <w:rPr>
                  <w:lang w:val="en-US"/>
                  <w:rPrChange w:id="23993" w:author="phuong vu" w:date="2018-11-25T21:55:00Z">
                    <w:rPr>
                      <w:lang w:val="en-US"/>
                    </w:rPr>
                  </w:rPrChange>
                </w:rPr>
                <w:t>1</w:t>
              </w:r>
            </w:ins>
          </w:p>
        </w:tc>
        <w:tc>
          <w:tcPr>
            <w:tcW w:w="1980" w:type="dxa"/>
          </w:tcPr>
          <w:p w14:paraId="762E0644" w14:textId="79B070E2" w:rsidR="00692A1B" w:rsidRPr="00BA3432" w:rsidRDefault="00B3636C">
            <w:pPr>
              <w:spacing w:line="276" w:lineRule="auto"/>
              <w:rPr>
                <w:ins w:id="23994" w:author="phuong vu" w:date="2018-11-21T20:09:00Z"/>
                <w:lang w:val="en-US"/>
                <w:rPrChange w:id="23995" w:author="phuong vu" w:date="2018-11-25T21:55:00Z">
                  <w:rPr>
                    <w:ins w:id="23996" w:author="phuong vu" w:date="2018-11-21T20:09:00Z"/>
                    <w:lang w:val="en-US"/>
                  </w:rPr>
                </w:rPrChange>
              </w:rPr>
              <w:pPrChange w:id="23997" w:author="phuong vu" w:date="2018-11-23T13:48:00Z">
                <w:pPr>
                  <w:spacing w:line="360" w:lineRule="auto"/>
                </w:pPr>
              </w:pPrChange>
            </w:pPr>
            <w:ins w:id="23998" w:author="phuong vu" w:date="2018-11-21T20:29:00Z">
              <w:r w:rsidRPr="00BA3432">
                <w:rPr>
                  <w:lang w:val="en-US"/>
                  <w:rPrChange w:id="23999" w:author="phuong vu" w:date="2018-11-25T21:55:00Z">
                    <w:rPr>
                      <w:lang w:val="en-US"/>
                    </w:rPr>
                  </w:rPrChange>
                </w:rPr>
                <w:t>select</w:t>
              </w:r>
            </w:ins>
          </w:p>
        </w:tc>
        <w:tc>
          <w:tcPr>
            <w:tcW w:w="2970" w:type="dxa"/>
          </w:tcPr>
          <w:p w14:paraId="5EB36233" w14:textId="4FB720BB" w:rsidR="00692A1B" w:rsidRPr="00BA3432" w:rsidRDefault="00B3636C">
            <w:pPr>
              <w:spacing w:line="276" w:lineRule="auto"/>
              <w:jc w:val="left"/>
              <w:rPr>
                <w:ins w:id="24000" w:author="phuong vu" w:date="2018-11-21T20:09:00Z"/>
                <w:lang w:val="en-US"/>
                <w:rPrChange w:id="24001" w:author="phuong vu" w:date="2018-11-25T21:55:00Z">
                  <w:rPr>
                    <w:ins w:id="24002" w:author="phuong vu" w:date="2018-11-21T20:09:00Z"/>
                    <w:lang w:val="en-US"/>
                  </w:rPr>
                </w:rPrChange>
              </w:rPr>
              <w:pPrChange w:id="24003" w:author="phuong vu" w:date="2018-11-23T13:48:00Z">
                <w:pPr>
                  <w:spacing w:line="360" w:lineRule="auto"/>
                </w:pPr>
              </w:pPrChange>
            </w:pPr>
            <w:ins w:id="24004" w:author="phuong vu" w:date="2018-11-21T20:29:00Z">
              <w:r w:rsidRPr="00BA3432">
                <w:rPr>
                  <w:lang w:val="en-US"/>
                  <w:rPrChange w:id="24005" w:author="phuong vu" w:date="2018-11-25T21:55:00Z">
                    <w:rPr>
                      <w:lang w:val="en-US"/>
                    </w:rPr>
                  </w:rPrChange>
                </w:rPr>
                <w:t>Danh sách máy giặt có trạng thái “Đang hoạt động”.</w:t>
              </w:r>
            </w:ins>
          </w:p>
        </w:tc>
        <w:tc>
          <w:tcPr>
            <w:tcW w:w="1266" w:type="dxa"/>
          </w:tcPr>
          <w:p w14:paraId="22CB3657" w14:textId="77777777" w:rsidR="00692A1B" w:rsidRPr="00BA3432" w:rsidRDefault="00692A1B">
            <w:pPr>
              <w:spacing w:line="276" w:lineRule="auto"/>
              <w:rPr>
                <w:ins w:id="24006" w:author="phuong vu" w:date="2018-11-21T20:09:00Z"/>
                <w:lang w:val="en-US"/>
                <w:rPrChange w:id="24007" w:author="phuong vu" w:date="2018-11-25T21:55:00Z">
                  <w:rPr>
                    <w:ins w:id="24008" w:author="phuong vu" w:date="2018-11-21T20:09:00Z"/>
                    <w:lang w:val="en-US"/>
                  </w:rPr>
                </w:rPrChange>
              </w:rPr>
              <w:pPrChange w:id="24009" w:author="phuong vu" w:date="2018-11-23T13:48:00Z">
                <w:pPr>
                  <w:spacing w:line="360" w:lineRule="auto"/>
                </w:pPr>
              </w:pPrChange>
            </w:pPr>
          </w:p>
        </w:tc>
        <w:tc>
          <w:tcPr>
            <w:tcW w:w="1756" w:type="dxa"/>
          </w:tcPr>
          <w:p w14:paraId="68F06C16" w14:textId="77777777" w:rsidR="00692A1B" w:rsidRPr="00BA3432" w:rsidRDefault="00692A1B">
            <w:pPr>
              <w:spacing w:line="276" w:lineRule="auto"/>
              <w:rPr>
                <w:ins w:id="24010" w:author="phuong vu" w:date="2018-11-21T20:09:00Z"/>
                <w:lang w:val="en-US"/>
                <w:rPrChange w:id="24011" w:author="phuong vu" w:date="2018-11-25T21:55:00Z">
                  <w:rPr>
                    <w:ins w:id="24012" w:author="phuong vu" w:date="2018-11-21T20:09:00Z"/>
                    <w:lang w:val="en-US"/>
                  </w:rPr>
                </w:rPrChange>
              </w:rPr>
              <w:pPrChange w:id="24013" w:author="phuong vu" w:date="2018-11-23T13:48:00Z">
                <w:pPr>
                  <w:spacing w:line="360" w:lineRule="auto"/>
                </w:pPr>
              </w:pPrChange>
            </w:pPr>
          </w:p>
        </w:tc>
      </w:tr>
      <w:tr w:rsidR="00692A1B" w:rsidRPr="00BA3432" w14:paraId="182976AD" w14:textId="77777777" w:rsidTr="00D41CA7">
        <w:trPr>
          <w:ins w:id="24014" w:author="phuong vu" w:date="2018-11-21T20:09:00Z"/>
        </w:trPr>
        <w:tc>
          <w:tcPr>
            <w:tcW w:w="805" w:type="dxa"/>
          </w:tcPr>
          <w:p w14:paraId="53E5768B" w14:textId="16A49594" w:rsidR="00692A1B" w:rsidRPr="00BA3432" w:rsidRDefault="00B3636C">
            <w:pPr>
              <w:spacing w:line="276" w:lineRule="auto"/>
              <w:jc w:val="center"/>
              <w:rPr>
                <w:ins w:id="24015" w:author="phuong vu" w:date="2018-11-21T20:09:00Z"/>
                <w:lang w:val="en-US"/>
                <w:rPrChange w:id="24016" w:author="phuong vu" w:date="2018-11-25T21:55:00Z">
                  <w:rPr>
                    <w:ins w:id="24017" w:author="phuong vu" w:date="2018-11-21T20:09:00Z"/>
                    <w:lang w:val="en-US"/>
                  </w:rPr>
                </w:rPrChange>
              </w:rPr>
              <w:pPrChange w:id="24018" w:author="phuong vu" w:date="2018-11-23T13:48:00Z">
                <w:pPr>
                  <w:spacing w:line="360" w:lineRule="auto"/>
                  <w:jc w:val="center"/>
                </w:pPr>
              </w:pPrChange>
            </w:pPr>
            <w:ins w:id="24019" w:author="phuong vu" w:date="2018-11-21T20:27:00Z">
              <w:r w:rsidRPr="00BA3432">
                <w:rPr>
                  <w:lang w:val="en-US"/>
                  <w:rPrChange w:id="24020" w:author="phuong vu" w:date="2018-11-25T21:55:00Z">
                    <w:rPr>
                      <w:lang w:val="en-US"/>
                    </w:rPr>
                  </w:rPrChange>
                </w:rPr>
                <w:t>2</w:t>
              </w:r>
            </w:ins>
          </w:p>
        </w:tc>
        <w:tc>
          <w:tcPr>
            <w:tcW w:w="1980" w:type="dxa"/>
          </w:tcPr>
          <w:p w14:paraId="2501890A" w14:textId="0919538E" w:rsidR="00692A1B" w:rsidRPr="00BA3432" w:rsidRDefault="00B3636C">
            <w:pPr>
              <w:spacing w:line="276" w:lineRule="auto"/>
              <w:rPr>
                <w:ins w:id="24021" w:author="phuong vu" w:date="2018-11-21T20:09:00Z"/>
                <w:lang w:val="en-US"/>
                <w:rPrChange w:id="24022" w:author="phuong vu" w:date="2018-11-25T21:55:00Z">
                  <w:rPr>
                    <w:ins w:id="24023" w:author="phuong vu" w:date="2018-11-21T20:09:00Z"/>
                    <w:lang w:val="en-US"/>
                  </w:rPr>
                </w:rPrChange>
              </w:rPr>
              <w:pPrChange w:id="24024" w:author="phuong vu" w:date="2018-11-23T13:48:00Z">
                <w:pPr>
                  <w:spacing w:line="360" w:lineRule="auto"/>
                </w:pPr>
              </w:pPrChange>
            </w:pPr>
            <w:ins w:id="24025" w:author="phuong vu" w:date="2018-11-21T20:29:00Z">
              <w:r w:rsidRPr="00BA3432">
                <w:rPr>
                  <w:lang w:val="en-US"/>
                  <w:rPrChange w:id="24026" w:author="phuong vu" w:date="2018-11-25T21:55:00Z">
                    <w:rPr>
                      <w:lang w:val="en-US"/>
                    </w:rPr>
                  </w:rPrChange>
                </w:rPr>
                <w:t>button</w:t>
              </w:r>
            </w:ins>
          </w:p>
        </w:tc>
        <w:tc>
          <w:tcPr>
            <w:tcW w:w="2970" w:type="dxa"/>
          </w:tcPr>
          <w:p w14:paraId="46F3169B" w14:textId="77777777" w:rsidR="00692A1B" w:rsidRPr="00BA3432" w:rsidRDefault="00692A1B">
            <w:pPr>
              <w:spacing w:line="276" w:lineRule="auto"/>
              <w:rPr>
                <w:ins w:id="24027" w:author="phuong vu" w:date="2018-11-21T20:09:00Z"/>
                <w:lang w:val="en-US"/>
                <w:rPrChange w:id="24028" w:author="phuong vu" w:date="2018-11-25T21:55:00Z">
                  <w:rPr>
                    <w:ins w:id="24029" w:author="phuong vu" w:date="2018-11-21T20:09:00Z"/>
                    <w:lang w:val="en-US"/>
                  </w:rPr>
                </w:rPrChange>
              </w:rPr>
              <w:pPrChange w:id="24030" w:author="phuong vu" w:date="2018-11-23T13:48:00Z">
                <w:pPr>
                  <w:spacing w:line="360" w:lineRule="auto"/>
                </w:pPr>
              </w:pPrChange>
            </w:pPr>
            <w:ins w:id="24031" w:author="phuong vu" w:date="2018-11-21T20:09:00Z">
              <w:r w:rsidRPr="00BA3432">
                <w:rPr>
                  <w:lang w:val="en-US"/>
                  <w:rPrChange w:id="24032" w:author="phuong vu" w:date="2018-11-25T21:55:00Z">
                    <w:rPr>
                      <w:lang w:val="en-US"/>
                    </w:rPr>
                  </w:rPrChange>
                </w:rPr>
                <w:t>Thời gian trả đồ</w:t>
              </w:r>
            </w:ins>
          </w:p>
        </w:tc>
        <w:tc>
          <w:tcPr>
            <w:tcW w:w="1266" w:type="dxa"/>
          </w:tcPr>
          <w:p w14:paraId="76B70734" w14:textId="77777777" w:rsidR="00692A1B" w:rsidRPr="00BA3432" w:rsidRDefault="00692A1B">
            <w:pPr>
              <w:spacing w:line="276" w:lineRule="auto"/>
              <w:rPr>
                <w:ins w:id="24033" w:author="phuong vu" w:date="2018-11-21T20:09:00Z"/>
                <w:lang w:val="en-US"/>
                <w:rPrChange w:id="24034" w:author="phuong vu" w:date="2018-11-25T21:55:00Z">
                  <w:rPr>
                    <w:ins w:id="24035" w:author="phuong vu" w:date="2018-11-21T20:09:00Z"/>
                    <w:lang w:val="en-US"/>
                  </w:rPr>
                </w:rPrChange>
              </w:rPr>
              <w:pPrChange w:id="24036" w:author="phuong vu" w:date="2018-11-23T13:48:00Z">
                <w:pPr>
                  <w:spacing w:line="360" w:lineRule="auto"/>
                </w:pPr>
              </w:pPrChange>
            </w:pPr>
          </w:p>
        </w:tc>
        <w:tc>
          <w:tcPr>
            <w:tcW w:w="1756" w:type="dxa"/>
          </w:tcPr>
          <w:p w14:paraId="669C605B" w14:textId="77777777" w:rsidR="00692A1B" w:rsidRPr="00BA3432" w:rsidRDefault="00692A1B">
            <w:pPr>
              <w:spacing w:line="276" w:lineRule="auto"/>
              <w:rPr>
                <w:ins w:id="24037" w:author="phuong vu" w:date="2018-11-21T20:09:00Z"/>
                <w:lang w:val="en-US"/>
                <w:rPrChange w:id="24038" w:author="phuong vu" w:date="2018-11-25T21:55:00Z">
                  <w:rPr>
                    <w:ins w:id="24039" w:author="phuong vu" w:date="2018-11-21T20:09:00Z"/>
                    <w:lang w:val="en-US"/>
                  </w:rPr>
                </w:rPrChange>
              </w:rPr>
              <w:pPrChange w:id="24040" w:author="phuong vu" w:date="2018-11-23T13:48:00Z">
                <w:pPr>
                  <w:spacing w:line="360" w:lineRule="auto"/>
                </w:pPr>
              </w:pPrChange>
            </w:pPr>
          </w:p>
        </w:tc>
      </w:tr>
      <w:tr w:rsidR="00692A1B" w:rsidRPr="00BA3432" w14:paraId="12B82FD8" w14:textId="77777777" w:rsidTr="00D41CA7">
        <w:trPr>
          <w:ins w:id="24041" w:author="phuong vu" w:date="2018-11-21T20:09:00Z"/>
        </w:trPr>
        <w:tc>
          <w:tcPr>
            <w:tcW w:w="805" w:type="dxa"/>
          </w:tcPr>
          <w:p w14:paraId="09BA88BE" w14:textId="175C41F7" w:rsidR="00692A1B" w:rsidRPr="00BA3432" w:rsidRDefault="00B3636C">
            <w:pPr>
              <w:spacing w:line="276" w:lineRule="auto"/>
              <w:jc w:val="center"/>
              <w:rPr>
                <w:ins w:id="24042" w:author="phuong vu" w:date="2018-11-21T20:09:00Z"/>
                <w:lang w:val="en-US"/>
                <w:rPrChange w:id="24043" w:author="phuong vu" w:date="2018-11-25T21:55:00Z">
                  <w:rPr>
                    <w:ins w:id="24044" w:author="phuong vu" w:date="2018-11-21T20:09:00Z"/>
                    <w:lang w:val="en-US"/>
                  </w:rPr>
                </w:rPrChange>
              </w:rPr>
              <w:pPrChange w:id="24045" w:author="phuong vu" w:date="2018-11-23T13:48:00Z">
                <w:pPr>
                  <w:spacing w:line="360" w:lineRule="auto"/>
                  <w:jc w:val="center"/>
                </w:pPr>
              </w:pPrChange>
            </w:pPr>
            <w:ins w:id="24046" w:author="phuong vu" w:date="2018-11-21T20:27:00Z">
              <w:r w:rsidRPr="00BA3432">
                <w:rPr>
                  <w:lang w:val="en-US"/>
                  <w:rPrChange w:id="24047" w:author="phuong vu" w:date="2018-11-25T21:55:00Z">
                    <w:rPr>
                      <w:lang w:val="en-US"/>
                    </w:rPr>
                  </w:rPrChange>
                </w:rPr>
                <w:lastRenderedPageBreak/>
                <w:t>3</w:t>
              </w:r>
            </w:ins>
          </w:p>
        </w:tc>
        <w:tc>
          <w:tcPr>
            <w:tcW w:w="1980" w:type="dxa"/>
          </w:tcPr>
          <w:p w14:paraId="541C95D9" w14:textId="634CD4F7" w:rsidR="00692A1B" w:rsidRPr="00BA3432" w:rsidRDefault="00B3636C">
            <w:pPr>
              <w:spacing w:line="276" w:lineRule="auto"/>
              <w:rPr>
                <w:ins w:id="24048" w:author="phuong vu" w:date="2018-11-21T20:09:00Z"/>
                <w:lang w:val="en-US"/>
                <w:rPrChange w:id="24049" w:author="phuong vu" w:date="2018-11-25T21:55:00Z">
                  <w:rPr>
                    <w:ins w:id="24050" w:author="phuong vu" w:date="2018-11-21T20:09:00Z"/>
                    <w:lang w:val="en-US"/>
                  </w:rPr>
                </w:rPrChange>
              </w:rPr>
              <w:pPrChange w:id="24051" w:author="phuong vu" w:date="2018-11-23T13:48:00Z">
                <w:pPr>
                  <w:spacing w:line="360" w:lineRule="auto"/>
                </w:pPr>
              </w:pPrChange>
            </w:pPr>
            <w:ins w:id="24052" w:author="phuong vu" w:date="2018-11-21T20:30:00Z">
              <w:r w:rsidRPr="00BA3432">
                <w:rPr>
                  <w:lang w:val="en-US"/>
                  <w:rPrChange w:id="24053" w:author="phuong vu" w:date="2018-11-25T21:55:00Z">
                    <w:rPr>
                      <w:lang w:val="en-US"/>
                    </w:rPr>
                  </w:rPrChange>
                </w:rPr>
                <w:t>table</w:t>
              </w:r>
            </w:ins>
          </w:p>
        </w:tc>
        <w:tc>
          <w:tcPr>
            <w:tcW w:w="2970" w:type="dxa"/>
          </w:tcPr>
          <w:p w14:paraId="67AD81D8" w14:textId="022317E0" w:rsidR="00692A1B" w:rsidRPr="00BA3432" w:rsidRDefault="00B3636C">
            <w:pPr>
              <w:spacing w:line="276" w:lineRule="auto"/>
              <w:rPr>
                <w:ins w:id="24054" w:author="phuong vu" w:date="2018-11-21T20:09:00Z"/>
                <w:lang w:val="en-US"/>
                <w:rPrChange w:id="24055" w:author="phuong vu" w:date="2018-11-25T21:55:00Z">
                  <w:rPr>
                    <w:ins w:id="24056" w:author="phuong vu" w:date="2018-11-21T20:09:00Z"/>
                    <w:lang w:val="en-US"/>
                  </w:rPr>
                </w:rPrChange>
              </w:rPr>
              <w:pPrChange w:id="24057" w:author="phuong vu" w:date="2018-11-23T13:48:00Z">
                <w:pPr>
                  <w:spacing w:line="360" w:lineRule="auto"/>
                </w:pPr>
              </w:pPrChange>
            </w:pPr>
            <w:ins w:id="24058" w:author="phuong vu" w:date="2018-11-21T20:30:00Z">
              <w:r w:rsidRPr="00BA3432">
                <w:rPr>
                  <w:lang w:val="en-US"/>
                  <w:rPrChange w:id="24059" w:author="phuong vu" w:date="2018-11-25T21:55:00Z">
                    <w:rPr>
                      <w:lang w:val="en-US"/>
                    </w:rPr>
                  </w:rPrChange>
                </w:rPr>
                <w:t>Danh sách các túi giặt ứng với đơn hàng</w:t>
              </w:r>
            </w:ins>
          </w:p>
        </w:tc>
        <w:tc>
          <w:tcPr>
            <w:tcW w:w="1266" w:type="dxa"/>
          </w:tcPr>
          <w:p w14:paraId="065B1769" w14:textId="77777777" w:rsidR="00692A1B" w:rsidRPr="00BA3432" w:rsidRDefault="00692A1B">
            <w:pPr>
              <w:spacing w:line="276" w:lineRule="auto"/>
              <w:rPr>
                <w:ins w:id="24060" w:author="phuong vu" w:date="2018-11-21T20:09:00Z"/>
                <w:lang w:val="en-US"/>
                <w:rPrChange w:id="24061" w:author="phuong vu" w:date="2018-11-25T21:55:00Z">
                  <w:rPr>
                    <w:ins w:id="24062" w:author="phuong vu" w:date="2018-11-21T20:09:00Z"/>
                    <w:lang w:val="en-US"/>
                  </w:rPr>
                </w:rPrChange>
              </w:rPr>
              <w:pPrChange w:id="24063" w:author="phuong vu" w:date="2018-11-23T13:48:00Z">
                <w:pPr>
                  <w:spacing w:line="360" w:lineRule="auto"/>
                </w:pPr>
              </w:pPrChange>
            </w:pPr>
          </w:p>
        </w:tc>
        <w:tc>
          <w:tcPr>
            <w:tcW w:w="1756" w:type="dxa"/>
          </w:tcPr>
          <w:p w14:paraId="6F9DC5BF" w14:textId="77777777" w:rsidR="00692A1B" w:rsidRPr="00BA3432" w:rsidRDefault="00692A1B" w:rsidP="00300FEC">
            <w:pPr>
              <w:keepNext/>
              <w:spacing w:line="276" w:lineRule="auto"/>
              <w:rPr>
                <w:ins w:id="24064" w:author="phuong vu" w:date="2018-11-21T20:09:00Z"/>
                <w:lang w:val="en-US"/>
                <w:rPrChange w:id="24065" w:author="phuong vu" w:date="2018-11-25T21:55:00Z">
                  <w:rPr>
                    <w:ins w:id="24066" w:author="phuong vu" w:date="2018-11-21T20:09:00Z"/>
                    <w:lang w:val="en-US"/>
                  </w:rPr>
                </w:rPrChange>
              </w:rPr>
              <w:pPrChange w:id="24067" w:author="phuong vu" w:date="2018-11-26T01:12:00Z">
                <w:pPr>
                  <w:spacing w:line="360" w:lineRule="auto"/>
                </w:pPr>
              </w:pPrChange>
            </w:pPr>
          </w:p>
        </w:tc>
      </w:tr>
    </w:tbl>
    <w:p w14:paraId="4E72F5A9" w14:textId="116CD12B" w:rsidR="00300FEC" w:rsidRPr="00300FEC" w:rsidRDefault="00300FEC">
      <w:pPr>
        <w:pStyle w:val="Caption"/>
        <w:rPr>
          <w:ins w:id="24068" w:author="phuong vu" w:date="2018-11-26T01:12:00Z"/>
          <w:lang w:val="en-US"/>
          <w:rPrChange w:id="24069" w:author="phuong vu" w:date="2018-11-26T01:12:00Z">
            <w:rPr>
              <w:ins w:id="24070" w:author="phuong vu" w:date="2018-11-26T01:12:00Z"/>
            </w:rPr>
          </w:rPrChange>
        </w:rPr>
      </w:pPr>
      <w:ins w:id="24071" w:author="phuong vu" w:date="2018-11-26T01:12:00Z">
        <w:r>
          <w:t xml:space="preserve">Bảng </w:t>
        </w:r>
      </w:ins>
      <w:ins w:id="24072" w:author="phuong vu" w:date="2018-11-26T02:10:00Z">
        <w:r w:rsidR="00404CBA">
          <w:fldChar w:fldCharType="begin"/>
        </w:r>
        <w:r w:rsidR="00404CBA">
          <w:instrText xml:space="preserve"> STYLEREF 1 \s </w:instrText>
        </w:r>
      </w:ins>
      <w:r w:rsidR="00404CBA">
        <w:fldChar w:fldCharType="separate"/>
      </w:r>
      <w:r w:rsidR="00404CBA">
        <w:rPr>
          <w:noProof/>
        </w:rPr>
        <w:t>3</w:t>
      </w:r>
      <w:ins w:id="24073"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4074" w:author="phuong vu" w:date="2018-11-26T02:10:00Z">
        <w:r w:rsidR="00404CBA">
          <w:rPr>
            <w:noProof/>
          </w:rPr>
          <w:t>30</w:t>
        </w:r>
        <w:r w:rsidR="00404CBA">
          <w:fldChar w:fldCharType="end"/>
        </w:r>
      </w:ins>
      <w:ins w:id="24075" w:author="phuong vu" w:date="2018-11-26T01:12:00Z">
        <w:r>
          <w:rPr>
            <w:lang w:val="en-US"/>
          </w:rPr>
          <w:t xml:space="preserve"> Các thành phần giao diện quản lí phân công xử lí đơn hàng</w:t>
        </w:r>
      </w:ins>
    </w:p>
    <w:p w14:paraId="3741D186" w14:textId="728B9F1A" w:rsidR="00692A1B" w:rsidRPr="00BA3432" w:rsidRDefault="00692A1B">
      <w:pPr>
        <w:pStyle w:val="Heading5"/>
        <w:spacing w:line="276" w:lineRule="auto"/>
        <w:rPr>
          <w:ins w:id="24076" w:author="phuong vu" w:date="2018-11-21T20:09:00Z"/>
          <w:rFonts w:cstheme="majorHAnsi"/>
          <w:lang w:val="en-US"/>
          <w:rPrChange w:id="24077" w:author="phuong vu" w:date="2018-11-25T21:55:00Z">
            <w:rPr>
              <w:ins w:id="24078" w:author="phuong vu" w:date="2018-11-21T20:09:00Z"/>
              <w:lang w:val="en-US"/>
            </w:rPr>
          </w:rPrChange>
        </w:rPr>
        <w:pPrChange w:id="24079" w:author="phuong vu" w:date="2018-11-23T13:48:00Z">
          <w:pPr>
            <w:pStyle w:val="Heading5"/>
          </w:pPr>
        </w:pPrChange>
      </w:pPr>
      <w:ins w:id="24080" w:author="phuong vu" w:date="2018-11-21T20:09:00Z">
        <w:r w:rsidRPr="00BA3432">
          <w:rPr>
            <w:rFonts w:cstheme="majorHAnsi"/>
            <w:lang w:val="en-US"/>
            <w:rPrChange w:id="24081"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rsidRPr="00BA3432" w14:paraId="7D7786CD" w14:textId="77777777" w:rsidTr="00D41CA7">
        <w:trPr>
          <w:ins w:id="24082" w:author="phuong vu" w:date="2018-11-21T20:09:00Z"/>
        </w:trPr>
        <w:tc>
          <w:tcPr>
            <w:tcW w:w="797" w:type="dxa"/>
            <w:vMerge w:val="restart"/>
            <w:vAlign w:val="center"/>
          </w:tcPr>
          <w:p w14:paraId="15F976E6" w14:textId="77777777" w:rsidR="00692A1B" w:rsidRPr="00BA3432" w:rsidRDefault="00692A1B">
            <w:pPr>
              <w:spacing w:line="276" w:lineRule="auto"/>
              <w:jc w:val="center"/>
              <w:rPr>
                <w:ins w:id="24083" w:author="phuong vu" w:date="2018-11-21T20:09:00Z"/>
                <w:b/>
                <w:lang w:val="en-US"/>
                <w:rPrChange w:id="24084" w:author="phuong vu" w:date="2018-11-25T21:55:00Z">
                  <w:rPr>
                    <w:ins w:id="24085" w:author="phuong vu" w:date="2018-11-21T20:09:00Z"/>
                    <w:b/>
                    <w:lang w:val="en-US"/>
                  </w:rPr>
                </w:rPrChange>
              </w:rPr>
              <w:pPrChange w:id="24086" w:author="phuong vu" w:date="2018-11-23T13:48:00Z">
                <w:pPr>
                  <w:spacing w:line="360" w:lineRule="auto"/>
                  <w:jc w:val="center"/>
                </w:pPr>
              </w:pPrChange>
            </w:pPr>
            <w:ins w:id="24087" w:author="phuong vu" w:date="2018-11-21T20:09:00Z">
              <w:r w:rsidRPr="00BA3432">
                <w:rPr>
                  <w:b/>
                  <w:lang w:val="en-US"/>
                  <w:rPrChange w:id="24088" w:author="phuong vu" w:date="2018-11-25T21:55:00Z">
                    <w:rPr>
                      <w:b/>
                      <w:lang w:val="en-US"/>
                    </w:rPr>
                  </w:rPrChange>
                </w:rPr>
                <w:t>STT</w:t>
              </w:r>
            </w:ins>
          </w:p>
        </w:tc>
        <w:tc>
          <w:tcPr>
            <w:tcW w:w="2368" w:type="dxa"/>
            <w:vMerge w:val="restart"/>
            <w:vAlign w:val="center"/>
          </w:tcPr>
          <w:p w14:paraId="1E530849" w14:textId="77777777" w:rsidR="00692A1B" w:rsidRPr="00BA3432" w:rsidRDefault="00692A1B">
            <w:pPr>
              <w:spacing w:line="276" w:lineRule="auto"/>
              <w:jc w:val="center"/>
              <w:rPr>
                <w:ins w:id="24089" w:author="phuong vu" w:date="2018-11-21T20:09:00Z"/>
                <w:b/>
                <w:lang w:val="en-US"/>
                <w:rPrChange w:id="24090" w:author="phuong vu" w:date="2018-11-25T21:55:00Z">
                  <w:rPr>
                    <w:ins w:id="24091" w:author="phuong vu" w:date="2018-11-21T20:09:00Z"/>
                    <w:b/>
                    <w:lang w:val="en-US"/>
                  </w:rPr>
                </w:rPrChange>
              </w:rPr>
              <w:pPrChange w:id="24092" w:author="phuong vu" w:date="2018-11-23T13:48:00Z">
                <w:pPr>
                  <w:spacing w:line="360" w:lineRule="auto"/>
                  <w:jc w:val="center"/>
                </w:pPr>
              </w:pPrChange>
            </w:pPr>
            <w:ins w:id="24093" w:author="phuong vu" w:date="2018-11-21T20:09:00Z">
              <w:r w:rsidRPr="00BA3432">
                <w:rPr>
                  <w:b/>
                  <w:lang w:val="en-US"/>
                  <w:rPrChange w:id="24094" w:author="phuong vu" w:date="2018-11-25T21:55:00Z">
                    <w:rPr>
                      <w:b/>
                      <w:lang w:val="en-US"/>
                    </w:rPr>
                  </w:rPrChange>
                </w:rPr>
                <w:t>Tên bảng/</w:t>
              </w:r>
            </w:ins>
          </w:p>
          <w:p w14:paraId="72718ADE" w14:textId="77777777" w:rsidR="00692A1B" w:rsidRPr="00BA3432" w:rsidRDefault="00692A1B">
            <w:pPr>
              <w:spacing w:line="276" w:lineRule="auto"/>
              <w:jc w:val="center"/>
              <w:rPr>
                <w:ins w:id="24095" w:author="phuong vu" w:date="2018-11-21T20:09:00Z"/>
                <w:b/>
                <w:lang w:val="en-US"/>
                <w:rPrChange w:id="24096" w:author="phuong vu" w:date="2018-11-25T21:55:00Z">
                  <w:rPr>
                    <w:ins w:id="24097" w:author="phuong vu" w:date="2018-11-21T20:09:00Z"/>
                    <w:b/>
                    <w:lang w:val="en-US"/>
                  </w:rPr>
                </w:rPrChange>
              </w:rPr>
              <w:pPrChange w:id="24098" w:author="phuong vu" w:date="2018-11-23T13:48:00Z">
                <w:pPr>
                  <w:spacing w:line="360" w:lineRule="auto"/>
                  <w:jc w:val="center"/>
                </w:pPr>
              </w:pPrChange>
            </w:pPr>
            <w:ins w:id="24099" w:author="phuong vu" w:date="2018-11-21T20:09:00Z">
              <w:r w:rsidRPr="00BA3432">
                <w:rPr>
                  <w:b/>
                  <w:lang w:val="en-US"/>
                  <w:rPrChange w:id="24100" w:author="phuong vu" w:date="2018-11-25T21:55:00Z">
                    <w:rPr>
                      <w:b/>
                      <w:lang w:val="en-US"/>
                    </w:rPr>
                  </w:rPrChange>
                </w:rPr>
                <w:t>Cấu trúc dữ liệu</w:t>
              </w:r>
            </w:ins>
          </w:p>
        </w:tc>
        <w:tc>
          <w:tcPr>
            <w:tcW w:w="5612" w:type="dxa"/>
            <w:gridSpan w:val="4"/>
            <w:vAlign w:val="center"/>
          </w:tcPr>
          <w:p w14:paraId="08E96941" w14:textId="77777777" w:rsidR="00692A1B" w:rsidRPr="00BA3432" w:rsidRDefault="00692A1B">
            <w:pPr>
              <w:spacing w:line="276" w:lineRule="auto"/>
              <w:jc w:val="center"/>
              <w:rPr>
                <w:ins w:id="24101" w:author="phuong vu" w:date="2018-11-21T20:09:00Z"/>
                <w:b/>
                <w:lang w:val="en-US"/>
                <w:rPrChange w:id="24102" w:author="phuong vu" w:date="2018-11-25T21:55:00Z">
                  <w:rPr>
                    <w:ins w:id="24103" w:author="phuong vu" w:date="2018-11-21T20:09:00Z"/>
                    <w:b/>
                    <w:lang w:val="en-US"/>
                  </w:rPr>
                </w:rPrChange>
              </w:rPr>
              <w:pPrChange w:id="24104" w:author="phuong vu" w:date="2018-11-23T13:48:00Z">
                <w:pPr>
                  <w:spacing w:line="360" w:lineRule="auto"/>
                  <w:jc w:val="center"/>
                </w:pPr>
              </w:pPrChange>
            </w:pPr>
            <w:ins w:id="24105" w:author="phuong vu" w:date="2018-11-21T20:09:00Z">
              <w:r w:rsidRPr="00BA3432">
                <w:rPr>
                  <w:b/>
                  <w:lang w:val="en-US"/>
                  <w:rPrChange w:id="24106" w:author="phuong vu" w:date="2018-11-25T21:55:00Z">
                    <w:rPr>
                      <w:b/>
                      <w:lang w:val="en-US"/>
                    </w:rPr>
                  </w:rPrChange>
                </w:rPr>
                <w:t>Phương thức</w:t>
              </w:r>
            </w:ins>
          </w:p>
        </w:tc>
      </w:tr>
      <w:tr w:rsidR="00692A1B" w:rsidRPr="00BA3432" w14:paraId="0D80272A" w14:textId="77777777" w:rsidTr="00D41CA7">
        <w:trPr>
          <w:ins w:id="24107" w:author="phuong vu" w:date="2018-11-21T20:09:00Z"/>
        </w:trPr>
        <w:tc>
          <w:tcPr>
            <w:tcW w:w="797" w:type="dxa"/>
            <w:vMerge/>
            <w:vAlign w:val="center"/>
          </w:tcPr>
          <w:p w14:paraId="6D7B5C68" w14:textId="77777777" w:rsidR="00692A1B" w:rsidRPr="00BA3432" w:rsidRDefault="00692A1B">
            <w:pPr>
              <w:spacing w:line="276" w:lineRule="auto"/>
              <w:jc w:val="center"/>
              <w:rPr>
                <w:ins w:id="24108" w:author="phuong vu" w:date="2018-11-21T20:09:00Z"/>
                <w:b/>
                <w:lang w:val="en-US"/>
                <w:rPrChange w:id="24109" w:author="phuong vu" w:date="2018-11-25T21:55:00Z">
                  <w:rPr>
                    <w:ins w:id="24110" w:author="phuong vu" w:date="2018-11-21T20:09:00Z"/>
                    <w:b/>
                    <w:lang w:val="en-US"/>
                  </w:rPr>
                </w:rPrChange>
              </w:rPr>
              <w:pPrChange w:id="24111" w:author="phuong vu" w:date="2018-11-23T13:48:00Z">
                <w:pPr>
                  <w:spacing w:line="360" w:lineRule="auto"/>
                  <w:jc w:val="center"/>
                </w:pPr>
              </w:pPrChange>
            </w:pPr>
          </w:p>
        </w:tc>
        <w:tc>
          <w:tcPr>
            <w:tcW w:w="2368" w:type="dxa"/>
            <w:vMerge/>
            <w:vAlign w:val="center"/>
          </w:tcPr>
          <w:p w14:paraId="3094FE63" w14:textId="77777777" w:rsidR="00692A1B" w:rsidRPr="00BA3432" w:rsidRDefault="00692A1B">
            <w:pPr>
              <w:spacing w:line="276" w:lineRule="auto"/>
              <w:jc w:val="center"/>
              <w:rPr>
                <w:ins w:id="24112" w:author="phuong vu" w:date="2018-11-21T20:09:00Z"/>
                <w:b/>
                <w:lang w:val="en-US"/>
                <w:rPrChange w:id="24113" w:author="phuong vu" w:date="2018-11-25T21:55:00Z">
                  <w:rPr>
                    <w:ins w:id="24114" w:author="phuong vu" w:date="2018-11-21T20:09:00Z"/>
                    <w:b/>
                    <w:lang w:val="en-US"/>
                  </w:rPr>
                </w:rPrChange>
              </w:rPr>
              <w:pPrChange w:id="24115" w:author="phuong vu" w:date="2018-11-23T13:48:00Z">
                <w:pPr>
                  <w:spacing w:line="360" w:lineRule="auto"/>
                  <w:jc w:val="center"/>
                </w:pPr>
              </w:pPrChange>
            </w:pPr>
          </w:p>
        </w:tc>
        <w:tc>
          <w:tcPr>
            <w:tcW w:w="1414" w:type="dxa"/>
            <w:vAlign w:val="center"/>
          </w:tcPr>
          <w:p w14:paraId="5EEFF880" w14:textId="77777777" w:rsidR="00692A1B" w:rsidRPr="00BA3432" w:rsidRDefault="00692A1B">
            <w:pPr>
              <w:spacing w:line="276" w:lineRule="auto"/>
              <w:jc w:val="center"/>
              <w:rPr>
                <w:ins w:id="24116" w:author="phuong vu" w:date="2018-11-21T20:09:00Z"/>
                <w:b/>
                <w:lang w:val="en-US"/>
                <w:rPrChange w:id="24117" w:author="phuong vu" w:date="2018-11-25T21:55:00Z">
                  <w:rPr>
                    <w:ins w:id="24118" w:author="phuong vu" w:date="2018-11-21T20:09:00Z"/>
                    <w:b/>
                    <w:lang w:val="en-US"/>
                  </w:rPr>
                </w:rPrChange>
              </w:rPr>
              <w:pPrChange w:id="24119" w:author="phuong vu" w:date="2018-11-23T13:48:00Z">
                <w:pPr>
                  <w:spacing w:line="360" w:lineRule="auto"/>
                  <w:jc w:val="center"/>
                </w:pPr>
              </w:pPrChange>
            </w:pPr>
            <w:ins w:id="24120" w:author="phuong vu" w:date="2018-11-21T20:09:00Z">
              <w:r w:rsidRPr="00BA3432">
                <w:rPr>
                  <w:b/>
                  <w:lang w:val="en-US"/>
                  <w:rPrChange w:id="24121" w:author="phuong vu" w:date="2018-11-25T21:55:00Z">
                    <w:rPr>
                      <w:b/>
                      <w:lang w:val="en-US"/>
                    </w:rPr>
                  </w:rPrChange>
                </w:rPr>
                <w:t>Thêm</w:t>
              </w:r>
            </w:ins>
          </w:p>
        </w:tc>
        <w:tc>
          <w:tcPr>
            <w:tcW w:w="1395" w:type="dxa"/>
            <w:vAlign w:val="center"/>
          </w:tcPr>
          <w:p w14:paraId="371D2CDA" w14:textId="77777777" w:rsidR="00692A1B" w:rsidRPr="00BA3432" w:rsidRDefault="00692A1B">
            <w:pPr>
              <w:spacing w:line="276" w:lineRule="auto"/>
              <w:jc w:val="center"/>
              <w:rPr>
                <w:ins w:id="24122" w:author="phuong vu" w:date="2018-11-21T20:09:00Z"/>
                <w:b/>
                <w:lang w:val="en-US"/>
                <w:rPrChange w:id="24123" w:author="phuong vu" w:date="2018-11-25T21:55:00Z">
                  <w:rPr>
                    <w:ins w:id="24124" w:author="phuong vu" w:date="2018-11-21T20:09:00Z"/>
                    <w:b/>
                    <w:lang w:val="en-US"/>
                  </w:rPr>
                </w:rPrChange>
              </w:rPr>
              <w:pPrChange w:id="24125" w:author="phuong vu" w:date="2018-11-23T13:48:00Z">
                <w:pPr>
                  <w:spacing w:line="360" w:lineRule="auto"/>
                  <w:jc w:val="center"/>
                </w:pPr>
              </w:pPrChange>
            </w:pPr>
            <w:ins w:id="24126" w:author="phuong vu" w:date="2018-11-21T20:09:00Z">
              <w:r w:rsidRPr="00BA3432">
                <w:rPr>
                  <w:b/>
                  <w:lang w:val="en-US"/>
                  <w:rPrChange w:id="24127" w:author="phuong vu" w:date="2018-11-25T21:55:00Z">
                    <w:rPr>
                      <w:b/>
                      <w:lang w:val="en-US"/>
                    </w:rPr>
                  </w:rPrChange>
                </w:rPr>
                <w:t>Sửa</w:t>
              </w:r>
            </w:ins>
          </w:p>
        </w:tc>
        <w:tc>
          <w:tcPr>
            <w:tcW w:w="1397" w:type="dxa"/>
            <w:vAlign w:val="center"/>
          </w:tcPr>
          <w:p w14:paraId="754E85AD" w14:textId="77777777" w:rsidR="00692A1B" w:rsidRPr="00BA3432" w:rsidRDefault="00692A1B">
            <w:pPr>
              <w:spacing w:line="276" w:lineRule="auto"/>
              <w:jc w:val="center"/>
              <w:rPr>
                <w:ins w:id="24128" w:author="phuong vu" w:date="2018-11-21T20:09:00Z"/>
                <w:b/>
                <w:lang w:val="en-US"/>
                <w:rPrChange w:id="24129" w:author="phuong vu" w:date="2018-11-25T21:55:00Z">
                  <w:rPr>
                    <w:ins w:id="24130" w:author="phuong vu" w:date="2018-11-21T20:09:00Z"/>
                    <w:b/>
                    <w:lang w:val="en-US"/>
                  </w:rPr>
                </w:rPrChange>
              </w:rPr>
              <w:pPrChange w:id="24131" w:author="phuong vu" w:date="2018-11-23T13:48:00Z">
                <w:pPr>
                  <w:spacing w:line="360" w:lineRule="auto"/>
                  <w:jc w:val="center"/>
                </w:pPr>
              </w:pPrChange>
            </w:pPr>
            <w:ins w:id="24132" w:author="phuong vu" w:date="2018-11-21T20:09:00Z">
              <w:r w:rsidRPr="00BA3432">
                <w:rPr>
                  <w:b/>
                  <w:lang w:val="en-US"/>
                  <w:rPrChange w:id="24133" w:author="phuong vu" w:date="2018-11-25T21:55:00Z">
                    <w:rPr>
                      <w:b/>
                      <w:lang w:val="en-US"/>
                    </w:rPr>
                  </w:rPrChange>
                </w:rPr>
                <w:t>Xóa</w:t>
              </w:r>
            </w:ins>
          </w:p>
        </w:tc>
        <w:tc>
          <w:tcPr>
            <w:tcW w:w="1406" w:type="dxa"/>
            <w:vAlign w:val="center"/>
          </w:tcPr>
          <w:p w14:paraId="606B3FEC" w14:textId="77777777" w:rsidR="00692A1B" w:rsidRPr="00BA3432" w:rsidRDefault="00692A1B">
            <w:pPr>
              <w:spacing w:line="276" w:lineRule="auto"/>
              <w:jc w:val="center"/>
              <w:rPr>
                <w:ins w:id="24134" w:author="phuong vu" w:date="2018-11-21T20:09:00Z"/>
                <w:b/>
                <w:lang w:val="en-US"/>
                <w:rPrChange w:id="24135" w:author="phuong vu" w:date="2018-11-25T21:55:00Z">
                  <w:rPr>
                    <w:ins w:id="24136" w:author="phuong vu" w:date="2018-11-21T20:09:00Z"/>
                    <w:b/>
                    <w:lang w:val="en-US"/>
                  </w:rPr>
                </w:rPrChange>
              </w:rPr>
              <w:pPrChange w:id="24137" w:author="phuong vu" w:date="2018-11-23T13:48:00Z">
                <w:pPr>
                  <w:spacing w:line="360" w:lineRule="auto"/>
                  <w:jc w:val="center"/>
                </w:pPr>
              </w:pPrChange>
            </w:pPr>
            <w:ins w:id="24138" w:author="phuong vu" w:date="2018-11-21T20:09:00Z">
              <w:r w:rsidRPr="00BA3432">
                <w:rPr>
                  <w:b/>
                  <w:lang w:val="en-US"/>
                  <w:rPrChange w:id="24139" w:author="phuong vu" w:date="2018-11-25T21:55:00Z">
                    <w:rPr>
                      <w:b/>
                      <w:lang w:val="en-US"/>
                    </w:rPr>
                  </w:rPrChange>
                </w:rPr>
                <w:t>Truy vấn</w:t>
              </w:r>
            </w:ins>
          </w:p>
        </w:tc>
      </w:tr>
      <w:tr w:rsidR="00692A1B" w:rsidRPr="00BA3432" w14:paraId="1474F34A" w14:textId="77777777" w:rsidTr="00D41CA7">
        <w:trPr>
          <w:ins w:id="24140" w:author="phuong vu" w:date="2018-11-21T20:09:00Z"/>
        </w:trPr>
        <w:tc>
          <w:tcPr>
            <w:tcW w:w="797" w:type="dxa"/>
          </w:tcPr>
          <w:p w14:paraId="086B355A" w14:textId="77777777" w:rsidR="00692A1B" w:rsidRPr="00BA3432" w:rsidRDefault="00692A1B">
            <w:pPr>
              <w:spacing w:line="276" w:lineRule="auto"/>
              <w:jc w:val="center"/>
              <w:rPr>
                <w:ins w:id="24141" w:author="phuong vu" w:date="2018-11-21T20:09:00Z"/>
                <w:lang w:val="en-US"/>
                <w:rPrChange w:id="24142" w:author="phuong vu" w:date="2018-11-25T21:55:00Z">
                  <w:rPr>
                    <w:ins w:id="24143" w:author="phuong vu" w:date="2018-11-21T20:09:00Z"/>
                    <w:lang w:val="en-US"/>
                  </w:rPr>
                </w:rPrChange>
              </w:rPr>
              <w:pPrChange w:id="24144" w:author="phuong vu" w:date="2018-11-23T13:48:00Z">
                <w:pPr>
                  <w:spacing w:line="360" w:lineRule="auto"/>
                  <w:jc w:val="center"/>
                </w:pPr>
              </w:pPrChange>
            </w:pPr>
            <w:ins w:id="24145" w:author="phuong vu" w:date="2018-11-21T20:09:00Z">
              <w:r w:rsidRPr="00BA3432">
                <w:rPr>
                  <w:lang w:val="en-US"/>
                  <w:rPrChange w:id="24146" w:author="phuong vu" w:date="2018-11-25T21:55:00Z">
                    <w:rPr>
                      <w:lang w:val="en-US"/>
                    </w:rPr>
                  </w:rPrChange>
                </w:rPr>
                <w:t>1</w:t>
              </w:r>
            </w:ins>
          </w:p>
        </w:tc>
        <w:tc>
          <w:tcPr>
            <w:tcW w:w="2368" w:type="dxa"/>
          </w:tcPr>
          <w:p w14:paraId="13EA6EED" w14:textId="77777777" w:rsidR="00692A1B" w:rsidRPr="00BA3432" w:rsidRDefault="00692A1B">
            <w:pPr>
              <w:spacing w:line="276" w:lineRule="auto"/>
              <w:rPr>
                <w:ins w:id="24147" w:author="phuong vu" w:date="2018-11-21T20:09:00Z"/>
                <w:lang w:val="en-US"/>
                <w:rPrChange w:id="24148" w:author="phuong vu" w:date="2018-11-25T21:55:00Z">
                  <w:rPr>
                    <w:ins w:id="24149" w:author="phuong vu" w:date="2018-11-21T20:09:00Z"/>
                    <w:lang w:val="en-US"/>
                  </w:rPr>
                </w:rPrChange>
              </w:rPr>
              <w:pPrChange w:id="24150" w:author="phuong vu" w:date="2018-11-23T13:48:00Z">
                <w:pPr>
                  <w:spacing w:line="360" w:lineRule="auto"/>
                </w:pPr>
              </w:pPrChange>
            </w:pPr>
            <w:ins w:id="24151" w:author="phuong vu" w:date="2018-11-21T20:09:00Z">
              <w:r w:rsidRPr="00BA3432">
                <w:rPr>
                  <w:lang w:val="en-US"/>
                  <w:rPrChange w:id="24152" w:author="phuong vu" w:date="2018-11-25T21:55:00Z">
                    <w:rPr>
                      <w:lang w:val="en-US"/>
                    </w:rPr>
                  </w:rPrChange>
                </w:rPr>
                <w:t>service_type</w:t>
              </w:r>
            </w:ins>
          </w:p>
        </w:tc>
        <w:tc>
          <w:tcPr>
            <w:tcW w:w="1414" w:type="dxa"/>
          </w:tcPr>
          <w:p w14:paraId="23AE3A8A" w14:textId="77777777" w:rsidR="00692A1B" w:rsidRPr="00BA3432" w:rsidRDefault="00692A1B">
            <w:pPr>
              <w:spacing w:line="276" w:lineRule="auto"/>
              <w:jc w:val="center"/>
              <w:rPr>
                <w:ins w:id="24153" w:author="phuong vu" w:date="2018-11-21T20:09:00Z"/>
                <w:lang w:val="en-US"/>
                <w:rPrChange w:id="24154" w:author="phuong vu" w:date="2018-11-25T21:55:00Z">
                  <w:rPr>
                    <w:ins w:id="24155" w:author="phuong vu" w:date="2018-11-21T20:09:00Z"/>
                    <w:lang w:val="en-US"/>
                  </w:rPr>
                </w:rPrChange>
              </w:rPr>
              <w:pPrChange w:id="24156" w:author="phuong vu" w:date="2018-11-23T13:48:00Z">
                <w:pPr>
                  <w:spacing w:line="360" w:lineRule="auto"/>
                  <w:jc w:val="center"/>
                </w:pPr>
              </w:pPrChange>
            </w:pPr>
          </w:p>
        </w:tc>
        <w:tc>
          <w:tcPr>
            <w:tcW w:w="1395" w:type="dxa"/>
          </w:tcPr>
          <w:p w14:paraId="6E087BB3" w14:textId="77777777" w:rsidR="00692A1B" w:rsidRPr="00BA3432" w:rsidRDefault="00692A1B">
            <w:pPr>
              <w:spacing w:line="276" w:lineRule="auto"/>
              <w:jc w:val="center"/>
              <w:rPr>
                <w:ins w:id="24157" w:author="phuong vu" w:date="2018-11-21T20:09:00Z"/>
                <w:lang w:val="en-US"/>
                <w:rPrChange w:id="24158" w:author="phuong vu" w:date="2018-11-25T21:55:00Z">
                  <w:rPr>
                    <w:ins w:id="24159" w:author="phuong vu" w:date="2018-11-21T20:09:00Z"/>
                    <w:lang w:val="en-US"/>
                  </w:rPr>
                </w:rPrChange>
              </w:rPr>
              <w:pPrChange w:id="24160" w:author="phuong vu" w:date="2018-11-23T13:48:00Z">
                <w:pPr>
                  <w:spacing w:line="360" w:lineRule="auto"/>
                  <w:jc w:val="center"/>
                </w:pPr>
              </w:pPrChange>
            </w:pPr>
          </w:p>
        </w:tc>
        <w:tc>
          <w:tcPr>
            <w:tcW w:w="1397" w:type="dxa"/>
          </w:tcPr>
          <w:p w14:paraId="567E6B60" w14:textId="77777777" w:rsidR="00692A1B" w:rsidRPr="00BA3432" w:rsidRDefault="00692A1B">
            <w:pPr>
              <w:spacing w:line="276" w:lineRule="auto"/>
              <w:jc w:val="center"/>
              <w:rPr>
                <w:ins w:id="24161" w:author="phuong vu" w:date="2018-11-21T20:09:00Z"/>
                <w:lang w:val="en-US"/>
                <w:rPrChange w:id="24162" w:author="phuong vu" w:date="2018-11-25T21:55:00Z">
                  <w:rPr>
                    <w:ins w:id="24163" w:author="phuong vu" w:date="2018-11-21T20:09:00Z"/>
                    <w:lang w:val="en-US"/>
                  </w:rPr>
                </w:rPrChange>
              </w:rPr>
              <w:pPrChange w:id="24164" w:author="phuong vu" w:date="2018-11-23T13:48:00Z">
                <w:pPr>
                  <w:spacing w:line="360" w:lineRule="auto"/>
                  <w:jc w:val="center"/>
                </w:pPr>
              </w:pPrChange>
            </w:pPr>
          </w:p>
        </w:tc>
        <w:tc>
          <w:tcPr>
            <w:tcW w:w="1406" w:type="dxa"/>
          </w:tcPr>
          <w:p w14:paraId="4AEA2AB3" w14:textId="77777777" w:rsidR="00692A1B" w:rsidRPr="00BA3432" w:rsidRDefault="00692A1B">
            <w:pPr>
              <w:spacing w:line="276" w:lineRule="auto"/>
              <w:jc w:val="center"/>
              <w:rPr>
                <w:ins w:id="24165" w:author="phuong vu" w:date="2018-11-21T20:09:00Z"/>
                <w:lang w:val="en-US"/>
                <w:rPrChange w:id="24166" w:author="phuong vu" w:date="2018-11-25T21:55:00Z">
                  <w:rPr>
                    <w:ins w:id="24167" w:author="phuong vu" w:date="2018-11-21T20:09:00Z"/>
                    <w:lang w:val="en-US"/>
                  </w:rPr>
                </w:rPrChange>
              </w:rPr>
              <w:pPrChange w:id="24168" w:author="phuong vu" w:date="2018-11-23T13:48:00Z">
                <w:pPr>
                  <w:jc w:val="center"/>
                </w:pPr>
              </w:pPrChange>
            </w:pPr>
            <w:ins w:id="24169" w:author="phuong vu" w:date="2018-11-21T20:09:00Z">
              <w:r w:rsidRPr="00BA3432">
                <w:rPr>
                  <w:lang w:val="en-US"/>
                  <w:rPrChange w:id="24170" w:author="phuong vu" w:date="2018-11-25T21:55:00Z">
                    <w:rPr>
                      <w:lang w:val="en-US"/>
                    </w:rPr>
                  </w:rPrChange>
                </w:rPr>
                <w:t>X</w:t>
              </w:r>
            </w:ins>
          </w:p>
        </w:tc>
      </w:tr>
      <w:tr w:rsidR="00692A1B" w:rsidRPr="00BA3432" w14:paraId="66DB3915" w14:textId="77777777" w:rsidTr="00D41CA7">
        <w:trPr>
          <w:ins w:id="24171" w:author="phuong vu" w:date="2018-11-21T20:09:00Z"/>
        </w:trPr>
        <w:tc>
          <w:tcPr>
            <w:tcW w:w="797" w:type="dxa"/>
          </w:tcPr>
          <w:p w14:paraId="65A624B0" w14:textId="77777777" w:rsidR="00692A1B" w:rsidRPr="00BA3432" w:rsidRDefault="00692A1B">
            <w:pPr>
              <w:spacing w:line="276" w:lineRule="auto"/>
              <w:jc w:val="center"/>
              <w:rPr>
                <w:ins w:id="24172" w:author="phuong vu" w:date="2018-11-21T20:09:00Z"/>
                <w:lang w:val="en-US"/>
                <w:rPrChange w:id="24173" w:author="phuong vu" w:date="2018-11-25T21:55:00Z">
                  <w:rPr>
                    <w:ins w:id="24174" w:author="phuong vu" w:date="2018-11-21T20:09:00Z"/>
                    <w:lang w:val="en-US"/>
                  </w:rPr>
                </w:rPrChange>
              </w:rPr>
              <w:pPrChange w:id="24175" w:author="phuong vu" w:date="2018-11-23T13:48:00Z">
                <w:pPr>
                  <w:spacing w:line="360" w:lineRule="auto"/>
                  <w:jc w:val="center"/>
                </w:pPr>
              </w:pPrChange>
            </w:pPr>
            <w:ins w:id="24176" w:author="phuong vu" w:date="2018-11-21T20:09:00Z">
              <w:r w:rsidRPr="00BA3432">
                <w:rPr>
                  <w:lang w:val="en-US"/>
                  <w:rPrChange w:id="24177" w:author="phuong vu" w:date="2018-11-25T21:55:00Z">
                    <w:rPr>
                      <w:lang w:val="en-US"/>
                    </w:rPr>
                  </w:rPrChange>
                </w:rPr>
                <w:t>2</w:t>
              </w:r>
            </w:ins>
          </w:p>
        </w:tc>
        <w:tc>
          <w:tcPr>
            <w:tcW w:w="2368" w:type="dxa"/>
          </w:tcPr>
          <w:p w14:paraId="31DA66BB" w14:textId="77777777" w:rsidR="00692A1B" w:rsidRPr="00BA3432" w:rsidRDefault="00692A1B">
            <w:pPr>
              <w:spacing w:line="276" w:lineRule="auto"/>
              <w:rPr>
                <w:ins w:id="24178" w:author="phuong vu" w:date="2018-11-21T20:09:00Z"/>
                <w:lang w:val="en-US"/>
                <w:rPrChange w:id="24179" w:author="phuong vu" w:date="2018-11-25T21:55:00Z">
                  <w:rPr>
                    <w:ins w:id="24180" w:author="phuong vu" w:date="2018-11-21T20:09:00Z"/>
                    <w:lang w:val="en-US"/>
                  </w:rPr>
                </w:rPrChange>
              </w:rPr>
              <w:pPrChange w:id="24181" w:author="phuong vu" w:date="2018-11-23T13:48:00Z">
                <w:pPr>
                  <w:spacing w:line="360" w:lineRule="auto"/>
                </w:pPr>
              </w:pPrChange>
            </w:pPr>
            <w:ins w:id="24182" w:author="phuong vu" w:date="2018-11-21T20:09:00Z">
              <w:r w:rsidRPr="00BA3432">
                <w:rPr>
                  <w:lang w:val="en-US"/>
                  <w:rPrChange w:id="24183" w:author="phuong vu" w:date="2018-11-25T21:55:00Z">
                    <w:rPr>
                      <w:lang w:val="en-US"/>
                    </w:rPr>
                  </w:rPrChange>
                </w:rPr>
                <w:t>color</w:t>
              </w:r>
            </w:ins>
          </w:p>
        </w:tc>
        <w:tc>
          <w:tcPr>
            <w:tcW w:w="1414" w:type="dxa"/>
          </w:tcPr>
          <w:p w14:paraId="22A3D1E7" w14:textId="77777777" w:rsidR="00692A1B" w:rsidRPr="00BA3432" w:rsidRDefault="00692A1B">
            <w:pPr>
              <w:spacing w:line="276" w:lineRule="auto"/>
              <w:jc w:val="center"/>
              <w:rPr>
                <w:ins w:id="24184" w:author="phuong vu" w:date="2018-11-21T20:09:00Z"/>
                <w:lang w:val="en-US"/>
                <w:rPrChange w:id="24185" w:author="phuong vu" w:date="2018-11-25T21:55:00Z">
                  <w:rPr>
                    <w:ins w:id="24186" w:author="phuong vu" w:date="2018-11-21T20:09:00Z"/>
                    <w:lang w:val="en-US"/>
                  </w:rPr>
                </w:rPrChange>
              </w:rPr>
              <w:pPrChange w:id="24187" w:author="phuong vu" w:date="2018-11-23T13:48:00Z">
                <w:pPr>
                  <w:spacing w:line="360" w:lineRule="auto"/>
                  <w:jc w:val="center"/>
                </w:pPr>
              </w:pPrChange>
            </w:pPr>
          </w:p>
        </w:tc>
        <w:tc>
          <w:tcPr>
            <w:tcW w:w="1395" w:type="dxa"/>
          </w:tcPr>
          <w:p w14:paraId="01B846B7" w14:textId="77777777" w:rsidR="00692A1B" w:rsidRPr="00BA3432" w:rsidRDefault="00692A1B">
            <w:pPr>
              <w:spacing w:line="276" w:lineRule="auto"/>
              <w:jc w:val="center"/>
              <w:rPr>
                <w:ins w:id="24188" w:author="phuong vu" w:date="2018-11-21T20:09:00Z"/>
                <w:lang w:val="en-US"/>
                <w:rPrChange w:id="24189" w:author="phuong vu" w:date="2018-11-25T21:55:00Z">
                  <w:rPr>
                    <w:ins w:id="24190" w:author="phuong vu" w:date="2018-11-21T20:09:00Z"/>
                    <w:lang w:val="en-US"/>
                  </w:rPr>
                </w:rPrChange>
              </w:rPr>
              <w:pPrChange w:id="24191" w:author="phuong vu" w:date="2018-11-23T13:48:00Z">
                <w:pPr>
                  <w:spacing w:line="360" w:lineRule="auto"/>
                  <w:jc w:val="center"/>
                </w:pPr>
              </w:pPrChange>
            </w:pPr>
          </w:p>
        </w:tc>
        <w:tc>
          <w:tcPr>
            <w:tcW w:w="1397" w:type="dxa"/>
          </w:tcPr>
          <w:p w14:paraId="157D8C03" w14:textId="77777777" w:rsidR="00692A1B" w:rsidRPr="00BA3432" w:rsidRDefault="00692A1B">
            <w:pPr>
              <w:spacing w:line="276" w:lineRule="auto"/>
              <w:jc w:val="center"/>
              <w:rPr>
                <w:ins w:id="24192" w:author="phuong vu" w:date="2018-11-21T20:09:00Z"/>
                <w:lang w:val="en-US"/>
                <w:rPrChange w:id="24193" w:author="phuong vu" w:date="2018-11-25T21:55:00Z">
                  <w:rPr>
                    <w:ins w:id="24194" w:author="phuong vu" w:date="2018-11-21T20:09:00Z"/>
                    <w:lang w:val="en-US"/>
                  </w:rPr>
                </w:rPrChange>
              </w:rPr>
              <w:pPrChange w:id="24195" w:author="phuong vu" w:date="2018-11-23T13:48:00Z">
                <w:pPr>
                  <w:spacing w:line="360" w:lineRule="auto"/>
                  <w:jc w:val="center"/>
                </w:pPr>
              </w:pPrChange>
            </w:pPr>
          </w:p>
        </w:tc>
        <w:tc>
          <w:tcPr>
            <w:tcW w:w="1406" w:type="dxa"/>
          </w:tcPr>
          <w:p w14:paraId="0C71050B" w14:textId="77777777" w:rsidR="00692A1B" w:rsidRPr="00BA3432" w:rsidRDefault="00692A1B">
            <w:pPr>
              <w:spacing w:line="276" w:lineRule="auto"/>
              <w:jc w:val="center"/>
              <w:rPr>
                <w:ins w:id="24196" w:author="phuong vu" w:date="2018-11-21T20:09:00Z"/>
                <w:lang w:val="en-US"/>
                <w:rPrChange w:id="24197" w:author="phuong vu" w:date="2018-11-25T21:55:00Z">
                  <w:rPr>
                    <w:ins w:id="24198" w:author="phuong vu" w:date="2018-11-21T20:09:00Z"/>
                    <w:lang w:val="en-US"/>
                  </w:rPr>
                </w:rPrChange>
              </w:rPr>
              <w:pPrChange w:id="24199" w:author="phuong vu" w:date="2018-11-23T13:48:00Z">
                <w:pPr>
                  <w:jc w:val="center"/>
                </w:pPr>
              </w:pPrChange>
            </w:pPr>
            <w:ins w:id="24200" w:author="phuong vu" w:date="2018-11-21T20:09:00Z">
              <w:r w:rsidRPr="00BA3432">
                <w:rPr>
                  <w:lang w:val="en-US"/>
                  <w:rPrChange w:id="24201" w:author="phuong vu" w:date="2018-11-25T21:55:00Z">
                    <w:rPr>
                      <w:lang w:val="en-US"/>
                    </w:rPr>
                  </w:rPrChange>
                </w:rPr>
                <w:t>X</w:t>
              </w:r>
            </w:ins>
          </w:p>
        </w:tc>
      </w:tr>
      <w:tr w:rsidR="00692A1B" w:rsidRPr="00BA3432" w14:paraId="2AFAE696" w14:textId="77777777" w:rsidTr="00D41CA7">
        <w:trPr>
          <w:ins w:id="24202" w:author="phuong vu" w:date="2018-11-21T20:09:00Z"/>
        </w:trPr>
        <w:tc>
          <w:tcPr>
            <w:tcW w:w="797" w:type="dxa"/>
          </w:tcPr>
          <w:p w14:paraId="0329BC6A" w14:textId="77777777" w:rsidR="00692A1B" w:rsidRPr="00BA3432" w:rsidRDefault="00692A1B">
            <w:pPr>
              <w:spacing w:line="276" w:lineRule="auto"/>
              <w:jc w:val="center"/>
              <w:rPr>
                <w:ins w:id="24203" w:author="phuong vu" w:date="2018-11-21T20:09:00Z"/>
                <w:lang w:val="en-US"/>
                <w:rPrChange w:id="24204" w:author="phuong vu" w:date="2018-11-25T21:55:00Z">
                  <w:rPr>
                    <w:ins w:id="24205" w:author="phuong vu" w:date="2018-11-21T20:09:00Z"/>
                    <w:lang w:val="en-US"/>
                  </w:rPr>
                </w:rPrChange>
              </w:rPr>
              <w:pPrChange w:id="24206" w:author="phuong vu" w:date="2018-11-23T13:48:00Z">
                <w:pPr>
                  <w:spacing w:line="360" w:lineRule="auto"/>
                  <w:jc w:val="center"/>
                </w:pPr>
              </w:pPrChange>
            </w:pPr>
            <w:ins w:id="24207" w:author="phuong vu" w:date="2018-11-21T20:09:00Z">
              <w:r w:rsidRPr="00BA3432">
                <w:rPr>
                  <w:lang w:val="en-US"/>
                  <w:rPrChange w:id="24208" w:author="phuong vu" w:date="2018-11-25T21:55:00Z">
                    <w:rPr>
                      <w:lang w:val="en-US"/>
                    </w:rPr>
                  </w:rPrChange>
                </w:rPr>
                <w:t>3</w:t>
              </w:r>
            </w:ins>
          </w:p>
        </w:tc>
        <w:tc>
          <w:tcPr>
            <w:tcW w:w="2368" w:type="dxa"/>
          </w:tcPr>
          <w:p w14:paraId="732DE38E" w14:textId="77777777" w:rsidR="00692A1B" w:rsidRPr="00BA3432" w:rsidRDefault="00692A1B">
            <w:pPr>
              <w:spacing w:line="276" w:lineRule="auto"/>
              <w:rPr>
                <w:ins w:id="24209" w:author="phuong vu" w:date="2018-11-21T20:09:00Z"/>
                <w:lang w:val="en-US"/>
                <w:rPrChange w:id="24210" w:author="phuong vu" w:date="2018-11-25T21:55:00Z">
                  <w:rPr>
                    <w:ins w:id="24211" w:author="phuong vu" w:date="2018-11-21T20:09:00Z"/>
                    <w:lang w:val="en-US"/>
                  </w:rPr>
                </w:rPrChange>
              </w:rPr>
              <w:pPrChange w:id="24212" w:author="phuong vu" w:date="2018-11-23T13:48:00Z">
                <w:pPr>
                  <w:spacing w:line="360" w:lineRule="auto"/>
                </w:pPr>
              </w:pPrChange>
            </w:pPr>
            <w:ins w:id="24213" w:author="phuong vu" w:date="2018-11-21T20:09:00Z">
              <w:r w:rsidRPr="00BA3432">
                <w:rPr>
                  <w:lang w:val="en-US"/>
                  <w:rPrChange w:id="24214" w:author="phuong vu" w:date="2018-11-25T21:55:00Z">
                    <w:rPr>
                      <w:lang w:val="en-US"/>
                    </w:rPr>
                  </w:rPrChange>
                </w:rPr>
                <w:t>material</w:t>
              </w:r>
            </w:ins>
          </w:p>
        </w:tc>
        <w:tc>
          <w:tcPr>
            <w:tcW w:w="1414" w:type="dxa"/>
          </w:tcPr>
          <w:p w14:paraId="427FAF81" w14:textId="77777777" w:rsidR="00692A1B" w:rsidRPr="00BA3432" w:rsidRDefault="00692A1B">
            <w:pPr>
              <w:spacing w:line="276" w:lineRule="auto"/>
              <w:jc w:val="center"/>
              <w:rPr>
                <w:ins w:id="24215" w:author="phuong vu" w:date="2018-11-21T20:09:00Z"/>
                <w:lang w:val="en-US"/>
                <w:rPrChange w:id="24216" w:author="phuong vu" w:date="2018-11-25T21:55:00Z">
                  <w:rPr>
                    <w:ins w:id="24217" w:author="phuong vu" w:date="2018-11-21T20:09:00Z"/>
                    <w:lang w:val="en-US"/>
                  </w:rPr>
                </w:rPrChange>
              </w:rPr>
              <w:pPrChange w:id="24218" w:author="phuong vu" w:date="2018-11-23T13:48:00Z">
                <w:pPr>
                  <w:spacing w:line="360" w:lineRule="auto"/>
                  <w:jc w:val="center"/>
                </w:pPr>
              </w:pPrChange>
            </w:pPr>
          </w:p>
        </w:tc>
        <w:tc>
          <w:tcPr>
            <w:tcW w:w="1395" w:type="dxa"/>
          </w:tcPr>
          <w:p w14:paraId="377CCE71" w14:textId="77777777" w:rsidR="00692A1B" w:rsidRPr="00BA3432" w:rsidRDefault="00692A1B">
            <w:pPr>
              <w:spacing w:line="276" w:lineRule="auto"/>
              <w:jc w:val="center"/>
              <w:rPr>
                <w:ins w:id="24219" w:author="phuong vu" w:date="2018-11-21T20:09:00Z"/>
                <w:lang w:val="en-US"/>
                <w:rPrChange w:id="24220" w:author="phuong vu" w:date="2018-11-25T21:55:00Z">
                  <w:rPr>
                    <w:ins w:id="24221" w:author="phuong vu" w:date="2018-11-21T20:09:00Z"/>
                    <w:lang w:val="en-US"/>
                  </w:rPr>
                </w:rPrChange>
              </w:rPr>
              <w:pPrChange w:id="24222" w:author="phuong vu" w:date="2018-11-23T13:48:00Z">
                <w:pPr>
                  <w:spacing w:line="360" w:lineRule="auto"/>
                  <w:jc w:val="center"/>
                </w:pPr>
              </w:pPrChange>
            </w:pPr>
          </w:p>
        </w:tc>
        <w:tc>
          <w:tcPr>
            <w:tcW w:w="1397" w:type="dxa"/>
          </w:tcPr>
          <w:p w14:paraId="4A089214" w14:textId="77777777" w:rsidR="00692A1B" w:rsidRPr="00BA3432" w:rsidRDefault="00692A1B">
            <w:pPr>
              <w:spacing w:line="276" w:lineRule="auto"/>
              <w:jc w:val="center"/>
              <w:rPr>
                <w:ins w:id="24223" w:author="phuong vu" w:date="2018-11-21T20:09:00Z"/>
                <w:lang w:val="en-US"/>
                <w:rPrChange w:id="24224" w:author="phuong vu" w:date="2018-11-25T21:55:00Z">
                  <w:rPr>
                    <w:ins w:id="24225" w:author="phuong vu" w:date="2018-11-21T20:09:00Z"/>
                    <w:lang w:val="en-US"/>
                  </w:rPr>
                </w:rPrChange>
              </w:rPr>
              <w:pPrChange w:id="24226" w:author="phuong vu" w:date="2018-11-23T13:48:00Z">
                <w:pPr>
                  <w:spacing w:line="360" w:lineRule="auto"/>
                  <w:jc w:val="center"/>
                </w:pPr>
              </w:pPrChange>
            </w:pPr>
          </w:p>
        </w:tc>
        <w:tc>
          <w:tcPr>
            <w:tcW w:w="1406" w:type="dxa"/>
          </w:tcPr>
          <w:p w14:paraId="45D8D89D" w14:textId="77777777" w:rsidR="00692A1B" w:rsidRPr="00BA3432" w:rsidRDefault="00692A1B">
            <w:pPr>
              <w:spacing w:line="276" w:lineRule="auto"/>
              <w:jc w:val="center"/>
              <w:rPr>
                <w:ins w:id="24227" w:author="phuong vu" w:date="2018-11-21T20:09:00Z"/>
                <w:lang w:val="en-US"/>
                <w:rPrChange w:id="24228" w:author="phuong vu" w:date="2018-11-25T21:55:00Z">
                  <w:rPr>
                    <w:ins w:id="24229" w:author="phuong vu" w:date="2018-11-21T20:09:00Z"/>
                    <w:lang w:val="en-US"/>
                  </w:rPr>
                </w:rPrChange>
              </w:rPr>
              <w:pPrChange w:id="24230" w:author="phuong vu" w:date="2018-11-23T13:48:00Z">
                <w:pPr>
                  <w:jc w:val="center"/>
                </w:pPr>
              </w:pPrChange>
            </w:pPr>
            <w:ins w:id="24231" w:author="phuong vu" w:date="2018-11-21T20:09:00Z">
              <w:r w:rsidRPr="00BA3432">
                <w:rPr>
                  <w:lang w:val="en-US"/>
                  <w:rPrChange w:id="24232" w:author="phuong vu" w:date="2018-11-25T21:55:00Z">
                    <w:rPr>
                      <w:lang w:val="en-US"/>
                    </w:rPr>
                  </w:rPrChange>
                </w:rPr>
                <w:t>X</w:t>
              </w:r>
            </w:ins>
          </w:p>
        </w:tc>
      </w:tr>
      <w:tr w:rsidR="00692A1B" w:rsidRPr="00BA3432" w14:paraId="41A89494" w14:textId="77777777" w:rsidTr="00D41CA7">
        <w:trPr>
          <w:ins w:id="24233" w:author="phuong vu" w:date="2018-11-21T20:09:00Z"/>
        </w:trPr>
        <w:tc>
          <w:tcPr>
            <w:tcW w:w="797" w:type="dxa"/>
          </w:tcPr>
          <w:p w14:paraId="766CE361" w14:textId="77777777" w:rsidR="00692A1B" w:rsidRPr="00BA3432" w:rsidRDefault="00692A1B">
            <w:pPr>
              <w:spacing w:line="276" w:lineRule="auto"/>
              <w:jc w:val="center"/>
              <w:rPr>
                <w:ins w:id="24234" w:author="phuong vu" w:date="2018-11-21T20:09:00Z"/>
                <w:lang w:val="en-US"/>
                <w:rPrChange w:id="24235" w:author="phuong vu" w:date="2018-11-25T21:55:00Z">
                  <w:rPr>
                    <w:ins w:id="24236" w:author="phuong vu" w:date="2018-11-21T20:09:00Z"/>
                    <w:lang w:val="en-US"/>
                  </w:rPr>
                </w:rPrChange>
              </w:rPr>
              <w:pPrChange w:id="24237" w:author="phuong vu" w:date="2018-11-23T13:48:00Z">
                <w:pPr>
                  <w:spacing w:line="360" w:lineRule="auto"/>
                  <w:jc w:val="center"/>
                </w:pPr>
              </w:pPrChange>
            </w:pPr>
            <w:ins w:id="24238" w:author="phuong vu" w:date="2018-11-21T20:09:00Z">
              <w:r w:rsidRPr="00BA3432">
                <w:rPr>
                  <w:lang w:val="en-US"/>
                  <w:rPrChange w:id="24239" w:author="phuong vu" w:date="2018-11-25T21:55:00Z">
                    <w:rPr>
                      <w:lang w:val="en-US"/>
                    </w:rPr>
                  </w:rPrChange>
                </w:rPr>
                <w:t>4</w:t>
              </w:r>
            </w:ins>
          </w:p>
        </w:tc>
        <w:tc>
          <w:tcPr>
            <w:tcW w:w="2368" w:type="dxa"/>
          </w:tcPr>
          <w:p w14:paraId="4A5BE6BD" w14:textId="77777777" w:rsidR="00692A1B" w:rsidRPr="00BA3432" w:rsidRDefault="00692A1B">
            <w:pPr>
              <w:spacing w:line="276" w:lineRule="auto"/>
              <w:rPr>
                <w:ins w:id="24240" w:author="phuong vu" w:date="2018-11-21T20:09:00Z"/>
                <w:lang w:val="en-US"/>
                <w:rPrChange w:id="24241" w:author="phuong vu" w:date="2018-11-25T21:55:00Z">
                  <w:rPr>
                    <w:ins w:id="24242" w:author="phuong vu" w:date="2018-11-21T20:09:00Z"/>
                    <w:lang w:val="en-US"/>
                  </w:rPr>
                </w:rPrChange>
              </w:rPr>
              <w:pPrChange w:id="24243" w:author="phuong vu" w:date="2018-11-23T13:48:00Z">
                <w:pPr>
                  <w:spacing w:line="360" w:lineRule="auto"/>
                </w:pPr>
              </w:pPrChange>
            </w:pPr>
            <w:ins w:id="24244" w:author="phuong vu" w:date="2018-11-21T20:09:00Z">
              <w:r w:rsidRPr="00BA3432">
                <w:rPr>
                  <w:lang w:val="en-US"/>
                  <w:rPrChange w:id="24245" w:author="phuong vu" w:date="2018-11-25T21:55:00Z">
                    <w:rPr>
                      <w:lang w:val="en-US"/>
                    </w:rPr>
                  </w:rPrChange>
                </w:rPr>
                <w:t>label</w:t>
              </w:r>
            </w:ins>
          </w:p>
        </w:tc>
        <w:tc>
          <w:tcPr>
            <w:tcW w:w="1414" w:type="dxa"/>
          </w:tcPr>
          <w:p w14:paraId="42AFCD15" w14:textId="77777777" w:rsidR="00692A1B" w:rsidRPr="00BA3432" w:rsidRDefault="00692A1B">
            <w:pPr>
              <w:spacing w:line="276" w:lineRule="auto"/>
              <w:jc w:val="center"/>
              <w:rPr>
                <w:ins w:id="24246" w:author="phuong vu" w:date="2018-11-21T20:09:00Z"/>
                <w:lang w:val="en-US"/>
                <w:rPrChange w:id="24247" w:author="phuong vu" w:date="2018-11-25T21:55:00Z">
                  <w:rPr>
                    <w:ins w:id="24248" w:author="phuong vu" w:date="2018-11-21T20:09:00Z"/>
                    <w:lang w:val="en-US"/>
                  </w:rPr>
                </w:rPrChange>
              </w:rPr>
              <w:pPrChange w:id="24249" w:author="phuong vu" w:date="2018-11-23T13:48:00Z">
                <w:pPr>
                  <w:spacing w:line="360" w:lineRule="auto"/>
                  <w:jc w:val="center"/>
                </w:pPr>
              </w:pPrChange>
            </w:pPr>
          </w:p>
        </w:tc>
        <w:tc>
          <w:tcPr>
            <w:tcW w:w="1395" w:type="dxa"/>
          </w:tcPr>
          <w:p w14:paraId="6D5B7219" w14:textId="77777777" w:rsidR="00692A1B" w:rsidRPr="00BA3432" w:rsidRDefault="00692A1B">
            <w:pPr>
              <w:spacing w:line="276" w:lineRule="auto"/>
              <w:jc w:val="center"/>
              <w:rPr>
                <w:ins w:id="24250" w:author="phuong vu" w:date="2018-11-21T20:09:00Z"/>
                <w:lang w:val="en-US"/>
                <w:rPrChange w:id="24251" w:author="phuong vu" w:date="2018-11-25T21:55:00Z">
                  <w:rPr>
                    <w:ins w:id="24252" w:author="phuong vu" w:date="2018-11-21T20:09:00Z"/>
                    <w:lang w:val="en-US"/>
                  </w:rPr>
                </w:rPrChange>
              </w:rPr>
              <w:pPrChange w:id="24253" w:author="phuong vu" w:date="2018-11-23T13:48:00Z">
                <w:pPr>
                  <w:spacing w:line="360" w:lineRule="auto"/>
                  <w:jc w:val="center"/>
                </w:pPr>
              </w:pPrChange>
            </w:pPr>
          </w:p>
        </w:tc>
        <w:tc>
          <w:tcPr>
            <w:tcW w:w="1397" w:type="dxa"/>
          </w:tcPr>
          <w:p w14:paraId="68351042" w14:textId="77777777" w:rsidR="00692A1B" w:rsidRPr="00BA3432" w:rsidRDefault="00692A1B">
            <w:pPr>
              <w:spacing w:line="276" w:lineRule="auto"/>
              <w:jc w:val="center"/>
              <w:rPr>
                <w:ins w:id="24254" w:author="phuong vu" w:date="2018-11-21T20:09:00Z"/>
                <w:lang w:val="en-US"/>
                <w:rPrChange w:id="24255" w:author="phuong vu" w:date="2018-11-25T21:55:00Z">
                  <w:rPr>
                    <w:ins w:id="24256" w:author="phuong vu" w:date="2018-11-21T20:09:00Z"/>
                    <w:lang w:val="en-US"/>
                  </w:rPr>
                </w:rPrChange>
              </w:rPr>
              <w:pPrChange w:id="24257" w:author="phuong vu" w:date="2018-11-23T13:48:00Z">
                <w:pPr>
                  <w:spacing w:line="360" w:lineRule="auto"/>
                  <w:jc w:val="center"/>
                </w:pPr>
              </w:pPrChange>
            </w:pPr>
          </w:p>
        </w:tc>
        <w:tc>
          <w:tcPr>
            <w:tcW w:w="1406" w:type="dxa"/>
          </w:tcPr>
          <w:p w14:paraId="56BD9276" w14:textId="77777777" w:rsidR="00692A1B" w:rsidRPr="00BA3432" w:rsidRDefault="00692A1B">
            <w:pPr>
              <w:spacing w:line="276" w:lineRule="auto"/>
              <w:jc w:val="center"/>
              <w:rPr>
                <w:ins w:id="24258" w:author="phuong vu" w:date="2018-11-21T20:09:00Z"/>
                <w:lang w:val="en-US"/>
                <w:rPrChange w:id="24259" w:author="phuong vu" w:date="2018-11-25T21:55:00Z">
                  <w:rPr>
                    <w:ins w:id="24260" w:author="phuong vu" w:date="2018-11-21T20:09:00Z"/>
                    <w:lang w:val="en-US"/>
                  </w:rPr>
                </w:rPrChange>
              </w:rPr>
              <w:pPrChange w:id="24261" w:author="phuong vu" w:date="2018-11-23T13:48:00Z">
                <w:pPr>
                  <w:jc w:val="center"/>
                </w:pPr>
              </w:pPrChange>
            </w:pPr>
            <w:ins w:id="24262" w:author="phuong vu" w:date="2018-11-21T20:09:00Z">
              <w:r w:rsidRPr="00BA3432">
                <w:rPr>
                  <w:lang w:val="en-US"/>
                  <w:rPrChange w:id="24263" w:author="phuong vu" w:date="2018-11-25T21:55:00Z">
                    <w:rPr>
                      <w:lang w:val="en-US"/>
                    </w:rPr>
                  </w:rPrChange>
                </w:rPr>
                <w:t>X</w:t>
              </w:r>
            </w:ins>
          </w:p>
        </w:tc>
      </w:tr>
      <w:tr w:rsidR="00692A1B" w:rsidRPr="00BA3432" w14:paraId="7B53A311" w14:textId="77777777" w:rsidTr="00D41CA7">
        <w:trPr>
          <w:ins w:id="24264" w:author="phuong vu" w:date="2018-11-21T20:09:00Z"/>
        </w:trPr>
        <w:tc>
          <w:tcPr>
            <w:tcW w:w="797" w:type="dxa"/>
          </w:tcPr>
          <w:p w14:paraId="7B58D830" w14:textId="77777777" w:rsidR="00692A1B" w:rsidRPr="00BA3432" w:rsidRDefault="00692A1B">
            <w:pPr>
              <w:spacing w:line="276" w:lineRule="auto"/>
              <w:jc w:val="center"/>
              <w:rPr>
                <w:ins w:id="24265" w:author="phuong vu" w:date="2018-11-21T20:09:00Z"/>
                <w:lang w:val="en-US"/>
                <w:rPrChange w:id="24266" w:author="phuong vu" w:date="2018-11-25T21:55:00Z">
                  <w:rPr>
                    <w:ins w:id="24267" w:author="phuong vu" w:date="2018-11-21T20:09:00Z"/>
                    <w:lang w:val="en-US"/>
                  </w:rPr>
                </w:rPrChange>
              </w:rPr>
              <w:pPrChange w:id="24268" w:author="phuong vu" w:date="2018-11-23T13:48:00Z">
                <w:pPr>
                  <w:spacing w:line="360" w:lineRule="auto"/>
                  <w:jc w:val="center"/>
                </w:pPr>
              </w:pPrChange>
            </w:pPr>
            <w:ins w:id="24269" w:author="phuong vu" w:date="2018-11-21T20:09:00Z">
              <w:r w:rsidRPr="00BA3432">
                <w:rPr>
                  <w:lang w:val="en-US"/>
                  <w:rPrChange w:id="24270" w:author="phuong vu" w:date="2018-11-25T21:55:00Z">
                    <w:rPr>
                      <w:lang w:val="en-US"/>
                    </w:rPr>
                  </w:rPrChange>
                </w:rPr>
                <w:t>5</w:t>
              </w:r>
            </w:ins>
          </w:p>
        </w:tc>
        <w:tc>
          <w:tcPr>
            <w:tcW w:w="2368" w:type="dxa"/>
          </w:tcPr>
          <w:p w14:paraId="1A6AB542" w14:textId="77777777" w:rsidR="00692A1B" w:rsidRPr="00BA3432" w:rsidRDefault="00692A1B">
            <w:pPr>
              <w:spacing w:line="276" w:lineRule="auto"/>
              <w:rPr>
                <w:ins w:id="24271" w:author="phuong vu" w:date="2018-11-21T20:09:00Z"/>
                <w:lang w:val="en-US"/>
                <w:rPrChange w:id="24272" w:author="phuong vu" w:date="2018-11-25T21:55:00Z">
                  <w:rPr>
                    <w:ins w:id="24273" w:author="phuong vu" w:date="2018-11-21T20:09:00Z"/>
                    <w:lang w:val="en-US"/>
                  </w:rPr>
                </w:rPrChange>
              </w:rPr>
              <w:pPrChange w:id="24274" w:author="phuong vu" w:date="2018-11-23T13:48:00Z">
                <w:pPr>
                  <w:spacing w:line="360" w:lineRule="auto"/>
                </w:pPr>
              </w:pPrChange>
            </w:pPr>
            <w:ins w:id="24275" w:author="phuong vu" w:date="2018-11-21T20:09:00Z">
              <w:r w:rsidRPr="00BA3432">
                <w:rPr>
                  <w:lang w:val="en-US"/>
                  <w:rPrChange w:id="24276" w:author="phuong vu" w:date="2018-11-25T21:55:00Z">
                    <w:rPr>
                      <w:lang w:val="en-US"/>
                    </w:rPr>
                  </w:rPrChange>
                </w:rPr>
                <w:t>unit</w:t>
              </w:r>
            </w:ins>
          </w:p>
        </w:tc>
        <w:tc>
          <w:tcPr>
            <w:tcW w:w="1414" w:type="dxa"/>
          </w:tcPr>
          <w:p w14:paraId="0AB8565C" w14:textId="77777777" w:rsidR="00692A1B" w:rsidRPr="00BA3432" w:rsidRDefault="00692A1B">
            <w:pPr>
              <w:spacing w:line="276" w:lineRule="auto"/>
              <w:jc w:val="center"/>
              <w:rPr>
                <w:ins w:id="24277" w:author="phuong vu" w:date="2018-11-21T20:09:00Z"/>
                <w:lang w:val="en-US"/>
                <w:rPrChange w:id="24278" w:author="phuong vu" w:date="2018-11-25T21:55:00Z">
                  <w:rPr>
                    <w:ins w:id="24279" w:author="phuong vu" w:date="2018-11-21T20:09:00Z"/>
                    <w:lang w:val="en-US"/>
                  </w:rPr>
                </w:rPrChange>
              </w:rPr>
              <w:pPrChange w:id="24280" w:author="phuong vu" w:date="2018-11-23T13:48:00Z">
                <w:pPr>
                  <w:spacing w:line="360" w:lineRule="auto"/>
                  <w:jc w:val="center"/>
                </w:pPr>
              </w:pPrChange>
            </w:pPr>
          </w:p>
        </w:tc>
        <w:tc>
          <w:tcPr>
            <w:tcW w:w="1395" w:type="dxa"/>
          </w:tcPr>
          <w:p w14:paraId="5CD5AF6F" w14:textId="77777777" w:rsidR="00692A1B" w:rsidRPr="00BA3432" w:rsidRDefault="00692A1B">
            <w:pPr>
              <w:spacing w:line="276" w:lineRule="auto"/>
              <w:jc w:val="center"/>
              <w:rPr>
                <w:ins w:id="24281" w:author="phuong vu" w:date="2018-11-21T20:09:00Z"/>
                <w:lang w:val="en-US"/>
                <w:rPrChange w:id="24282" w:author="phuong vu" w:date="2018-11-25T21:55:00Z">
                  <w:rPr>
                    <w:ins w:id="24283" w:author="phuong vu" w:date="2018-11-21T20:09:00Z"/>
                    <w:lang w:val="en-US"/>
                  </w:rPr>
                </w:rPrChange>
              </w:rPr>
              <w:pPrChange w:id="24284" w:author="phuong vu" w:date="2018-11-23T13:48:00Z">
                <w:pPr>
                  <w:spacing w:line="360" w:lineRule="auto"/>
                  <w:jc w:val="center"/>
                </w:pPr>
              </w:pPrChange>
            </w:pPr>
          </w:p>
        </w:tc>
        <w:tc>
          <w:tcPr>
            <w:tcW w:w="1397" w:type="dxa"/>
          </w:tcPr>
          <w:p w14:paraId="0CB80F04" w14:textId="77777777" w:rsidR="00692A1B" w:rsidRPr="00BA3432" w:rsidRDefault="00692A1B">
            <w:pPr>
              <w:spacing w:line="276" w:lineRule="auto"/>
              <w:jc w:val="center"/>
              <w:rPr>
                <w:ins w:id="24285" w:author="phuong vu" w:date="2018-11-21T20:09:00Z"/>
                <w:lang w:val="en-US"/>
                <w:rPrChange w:id="24286" w:author="phuong vu" w:date="2018-11-25T21:55:00Z">
                  <w:rPr>
                    <w:ins w:id="24287" w:author="phuong vu" w:date="2018-11-21T20:09:00Z"/>
                    <w:lang w:val="en-US"/>
                  </w:rPr>
                </w:rPrChange>
              </w:rPr>
              <w:pPrChange w:id="24288" w:author="phuong vu" w:date="2018-11-23T13:48:00Z">
                <w:pPr>
                  <w:spacing w:line="360" w:lineRule="auto"/>
                  <w:jc w:val="center"/>
                </w:pPr>
              </w:pPrChange>
            </w:pPr>
          </w:p>
        </w:tc>
        <w:tc>
          <w:tcPr>
            <w:tcW w:w="1406" w:type="dxa"/>
          </w:tcPr>
          <w:p w14:paraId="0C24D031" w14:textId="77777777" w:rsidR="00692A1B" w:rsidRPr="00BA3432" w:rsidRDefault="00692A1B">
            <w:pPr>
              <w:spacing w:line="276" w:lineRule="auto"/>
              <w:jc w:val="center"/>
              <w:rPr>
                <w:ins w:id="24289" w:author="phuong vu" w:date="2018-11-21T20:09:00Z"/>
                <w:lang w:val="en-US"/>
                <w:rPrChange w:id="24290" w:author="phuong vu" w:date="2018-11-25T21:55:00Z">
                  <w:rPr>
                    <w:ins w:id="24291" w:author="phuong vu" w:date="2018-11-21T20:09:00Z"/>
                    <w:lang w:val="en-US"/>
                  </w:rPr>
                </w:rPrChange>
              </w:rPr>
              <w:pPrChange w:id="24292" w:author="phuong vu" w:date="2018-11-23T13:48:00Z">
                <w:pPr>
                  <w:jc w:val="center"/>
                </w:pPr>
              </w:pPrChange>
            </w:pPr>
            <w:ins w:id="24293" w:author="phuong vu" w:date="2018-11-21T20:09:00Z">
              <w:r w:rsidRPr="00BA3432">
                <w:rPr>
                  <w:lang w:val="en-US"/>
                  <w:rPrChange w:id="24294" w:author="phuong vu" w:date="2018-11-25T21:55:00Z">
                    <w:rPr>
                      <w:lang w:val="en-US"/>
                    </w:rPr>
                  </w:rPrChange>
                </w:rPr>
                <w:t>X</w:t>
              </w:r>
            </w:ins>
          </w:p>
        </w:tc>
      </w:tr>
      <w:tr w:rsidR="00692A1B" w:rsidRPr="00BA3432" w14:paraId="5CFA3986" w14:textId="77777777" w:rsidTr="00D41CA7">
        <w:trPr>
          <w:ins w:id="24295" w:author="phuong vu" w:date="2018-11-21T20:09:00Z"/>
        </w:trPr>
        <w:tc>
          <w:tcPr>
            <w:tcW w:w="797" w:type="dxa"/>
          </w:tcPr>
          <w:p w14:paraId="52A3B704" w14:textId="77777777" w:rsidR="00692A1B" w:rsidRPr="00BA3432" w:rsidRDefault="00692A1B">
            <w:pPr>
              <w:spacing w:line="276" w:lineRule="auto"/>
              <w:jc w:val="center"/>
              <w:rPr>
                <w:ins w:id="24296" w:author="phuong vu" w:date="2018-11-21T20:09:00Z"/>
                <w:lang w:val="en-US"/>
                <w:rPrChange w:id="24297" w:author="phuong vu" w:date="2018-11-25T21:55:00Z">
                  <w:rPr>
                    <w:ins w:id="24298" w:author="phuong vu" w:date="2018-11-21T20:09:00Z"/>
                    <w:lang w:val="en-US"/>
                  </w:rPr>
                </w:rPrChange>
              </w:rPr>
              <w:pPrChange w:id="24299" w:author="phuong vu" w:date="2018-11-23T13:48:00Z">
                <w:pPr>
                  <w:spacing w:line="360" w:lineRule="auto"/>
                  <w:jc w:val="center"/>
                </w:pPr>
              </w:pPrChange>
            </w:pPr>
            <w:ins w:id="24300" w:author="phuong vu" w:date="2018-11-21T20:09:00Z">
              <w:r w:rsidRPr="00BA3432">
                <w:rPr>
                  <w:lang w:val="en-US"/>
                  <w:rPrChange w:id="24301" w:author="phuong vu" w:date="2018-11-25T21:55:00Z">
                    <w:rPr>
                      <w:lang w:val="en-US"/>
                    </w:rPr>
                  </w:rPrChange>
                </w:rPr>
                <w:t>6</w:t>
              </w:r>
            </w:ins>
          </w:p>
        </w:tc>
        <w:tc>
          <w:tcPr>
            <w:tcW w:w="2368" w:type="dxa"/>
          </w:tcPr>
          <w:p w14:paraId="6DB0E765" w14:textId="77777777" w:rsidR="00692A1B" w:rsidRPr="00BA3432" w:rsidRDefault="00692A1B">
            <w:pPr>
              <w:spacing w:line="276" w:lineRule="auto"/>
              <w:rPr>
                <w:ins w:id="24302" w:author="phuong vu" w:date="2018-11-21T20:09:00Z"/>
                <w:lang w:val="en-US"/>
                <w:rPrChange w:id="24303" w:author="phuong vu" w:date="2018-11-25T21:55:00Z">
                  <w:rPr>
                    <w:ins w:id="24304" w:author="phuong vu" w:date="2018-11-21T20:09:00Z"/>
                    <w:lang w:val="en-US"/>
                  </w:rPr>
                </w:rPrChange>
              </w:rPr>
              <w:pPrChange w:id="24305" w:author="phuong vu" w:date="2018-11-23T13:48:00Z">
                <w:pPr>
                  <w:spacing w:line="360" w:lineRule="auto"/>
                </w:pPr>
              </w:pPrChange>
            </w:pPr>
            <w:ins w:id="24306" w:author="phuong vu" w:date="2018-11-21T20:09:00Z">
              <w:r w:rsidRPr="00BA3432">
                <w:rPr>
                  <w:lang w:val="en-US"/>
                  <w:rPrChange w:id="24307" w:author="phuong vu" w:date="2018-11-25T21:55:00Z">
                    <w:rPr>
                      <w:lang w:val="en-US"/>
                    </w:rPr>
                  </w:rPrChange>
                </w:rPr>
                <w:t>product</w:t>
              </w:r>
            </w:ins>
          </w:p>
        </w:tc>
        <w:tc>
          <w:tcPr>
            <w:tcW w:w="1414" w:type="dxa"/>
          </w:tcPr>
          <w:p w14:paraId="36AA10D1" w14:textId="77777777" w:rsidR="00692A1B" w:rsidRPr="00BA3432" w:rsidRDefault="00692A1B">
            <w:pPr>
              <w:spacing w:line="276" w:lineRule="auto"/>
              <w:jc w:val="center"/>
              <w:rPr>
                <w:ins w:id="24308" w:author="phuong vu" w:date="2018-11-21T20:09:00Z"/>
                <w:lang w:val="en-US"/>
                <w:rPrChange w:id="24309" w:author="phuong vu" w:date="2018-11-25T21:55:00Z">
                  <w:rPr>
                    <w:ins w:id="24310" w:author="phuong vu" w:date="2018-11-21T20:09:00Z"/>
                    <w:lang w:val="en-US"/>
                  </w:rPr>
                </w:rPrChange>
              </w:rPr>
              <w:pPrChange w:id="24311" w:author="phuong vu" w:date="2018-11-23T13:48:00Z">
                <w:pPr>
                  <w:spacing w:line="360" w:lineRule="auto"/>
                  <w:jc w:val="center"/>
                </w:pPr>
              </w:pPrChange>
            </w:pPr>
          </w:p>
        </w:tc>
        <w:tc>
          <w:tcPr>
            <w:tcW w:w="1395" w:type="dxa"/>
          </w:tcPr>
          <w:p w14:paraId="3553F6F8" w14:textId="77777777" w:rsidR="00692A1B" w:rsidRPr="00BA3432" w:rsidRDefault="00692A1B">
            <w:pPr>
              <w:spacing w:line="276" w:lineRule="auto"/>
              <w:jc w:val="center"/>
              <w:rPr>
                <w:ins w:id="24312" w:author="phuong vu" w:date="2018-11-21T20:09:00Z"/>
                <w:lang w:val="en-US"/>
                <w:rPrChange w:id="24313" w:author="phuong vu" w:date="2018-11-25T21:55:00Z">
                  <w:rPr>
                    <w:ins w:id="24314" w:author="phuong vu" w:date="2018-11-21T20:09:00Z"/>
                    <w:lang w:val="en-US"/>
                  </w:rPr>
                </w:rPrChange>
              </w:rPr>
              <w:pPrChange w:id="24315" w:author="phuong vu" w:date="2018-11-23T13:48:00Z">
                <w:pPr>
                  <w:spacing w:line="360" w:lineRule="auto"/>
                  <w:jc w:val="center"/>
                </w:pPr>
              </w:pPrChange>
            </w:pPr>
          </w:p>
        </w:tc>
        <w:tc>
          <w:tcPr>
            <w:tcW w:w="1397" w:type="dxa"/>
          </w:tcPr>
          <w:p w14:paraId="71366826" w14:textId="77777777" w:rsidR="00692A1B" w:rsidRPr="00BA3432" w:rsidRDefault="00692A1B">
            <w:pPr>
              <w:spacing w:line="276" w:lineRule="auto"/>
              <w:jc w:val="center"/>
              <w:rPr>
                <w:ins w:id="24316" w:author="phuong vu" w:date="2018-11-21T20:09:00Z"/>
                <w:lang w:val="en-US"/>
                <w:rPrChange w:id="24317" w:author="phuong vu" w:date="2018-11-25T21:55:00Z">
                  <w:rPr>
                    <w:ins w:id="24318" w:author="phuong vu" w:date="2018-11-21T20:09:00Z"/>
                    <w:lang w:val="en-US"/>
                  </w:rPr>
                </w:rPrChange>
              </w:rPr>
              <w:pPrChange w:id="24319" w:author="phuong vu" w:date="2018-11-23T13:48:00Z">
                <w:pPr>
                  <w:spacing w:line="360" w:lineRule="auto"/>
                  <w:jc w:val="center"/>
                </w:pPr>
              </w:pPrChange>
            </w:pPr>
          </w:p>
        </w:tc>
        <w:tc>
          <w:tcPr>
            <w:tcW w:w="1406" w:type="dxa"/>
          </w:tcPr>
          <w:p w14:paraId="4F4674C3" w14:textId="77777777" w:rsidR="00692A1B" w:rsidRPr="00BA3432" w:rsidRDefault="00692A1B">
            <w:pPr>
              <w:spacing w:line="276" w:lineRule="auto"/>
              <w:jc w:val="center"/>
              <w:rPr>
                <w:ins w:id="24320" w:author="phuong vu" w:date="2018-11-21T20:09:00Z"/>
                <w:lang w:val="en-US"/>
                <w:rPrChange w:id="24321" w:author="phuong vu" w:date="2018-11-25T21:55:00Z">
                  <w:rPr>
                    <w:ins w:id="24322" w:author="phuong vu" w:date="2018-11-21T20:09:00Z"/>
                    <w:lang w:val="en-US"/>
                  </w:rPr>
                </w:rPrChange>
              </w:rPr>
              <w:pPrChange w:id="24323" w:author="phuong vu" w:date="2018-11-23T13:48:00Z">
                <w:pPr>
                  <w:jc w:val="center"/>
                </w:pPr>
              </w:pPrChange>
            </w:pPr>
            <w:ins w:id="24324" w:author="phuong vu" w:date="2018-11-21T20:09:00Z">
              <w:r w:rsidRPr="00BA3432">
                <w:rPr>
                  <w:lang w:val="en-US"/>
                  <w:rPrChange w:id="24325" w:author="phuong vu" w:date="2018-11-25T21:55:00Z">
                    <w:rPr>
                      <w:lang w:val="en-US"/>
                    </w:rPr>
                  </w:rPrChange>
                </w:rPr>
                <w:t>X</w:t>
              </w:r>
            </w:ins>
          </w:p>
        </w:tc>
      </w:tr>
      <w:tr w:rsidR="00692A1B" w:rsidRPr="00BA3432" w14:paraId="0AAA06C3" w14:textId="77777777" w:rsidTr="00D41CA7">
        <w:trPr>
          <w:ins w:id="24326" w:author="phuong vu" w:date="2018-11-21T20:09:00Z"/>
        </w:trPr>
        <w:tc>
          <w:tcPr>
            <w:tcW w:w="797" w:type="dxa"/>
          </w:tcPr>
          <w:p w14:paraId="067DBDF9" w14:textId="77777777" w:rsidR="00692A1B" w:rsidRPr="00BA3432" w:rsidRDefault="00692A1B">
            <w:pPr>
              <w:spacing w:line="276" w:lineRule="auto"/>
              <w:jc w:val="center"/>
              <w:rPr>
                <w:ins w:id="24327" w:author="phuong vu" w:date="2018-11-21T20:09:00Z"/>
                <w:lang w:val="en-US"/>
                <w:rPrChange w:id="24328" w:author="phuong vu" w:date="2018-11-25T21:55:00Z">
                  <w:rPr>
                    <w:ins w:id="24329" w:author="phuong vu" w:date="2018-11-21T20:09:00Z"/>
                    <w:lang w:val="en-US"/>
                  </w:rPr>
                </w:rPrChange>
              </w:rPr>
              <w:pPrChange w:id="24330" w:author="phuong vu" w:date="2018-11-23T13:48:00Z">
                <w:pPr>
                  <w:spacing w:line="360" w:lineRule="auto"/>
                  <w:jc w:val="center"/>
                </w:pPr>
              </w:pPrChange>
            </w:pPr>
            <w:ins w:id="24331" w:author="phuong vu" w:date="2018-11-21T20:09:00Z">
              <w:r w:rsidRPr="00BA3432">
                <w:rPr>
                  <w:lang w:val="en-US"/>
                  <w:rPrChange w:id="24332" w:author="phuong vu" w:date="2018-11-25T21:55:00Z">
                    <w:rPr>
                      <w:lang w:val="en-US"/>
                    </w:rPr>
                  </w:rPrChange>
                </w:rPr>
                <w:t>7</w:t>
              </w:r>
            </w:ins>
          </w:p>
        </w:tc>
        <w:tc>
          <w:tcPr>
            <w:tcW w:w="2368" w:type="dxa"/>
          </w:tcPr>
          <w:p w14:paraId="20EDA957" w14:textId="77777777" w:rsidR="00692A1B" w:rsidRPr="00BA3432" w:rsidRDefault="00692A1B">
            <w:pPr>
              <w:spacing w:line="276" w:lineRule="auto"/>
              <w:rPr>
                <w:ins w:id="24333" w:author="phuong vu" w:date="2018-11-21T20:09:00Z"/>
                <w:lang w:val="en-US"/>
                <w:rPrChange w:id="24334" w:author="phuong vu" w:date="2018-11-25T21:55:00Z">
                  <w:rPr>
                    <w:ins w:id="24335" w:author="phuong vu" w:date="2018-11-21T20:09:00Z"/>
                    <w:lang w:val="en-US"/>
                  </w:rPr>
                </w:rPrChange>
              </w:rPr>
              <w:pPrChange w:id="24336" w:author="phuong vu" w:date="2018-11-23T13:48:00Z">
                <w:pPr>
                  <w:spacing w:line="360" w:lineRule="auto"/>
                </w:pPr>
              </w:pPrChange>
            </w:pPr>
            <w:ins w:id="24337" w:author="phuong vu" w:date="2018-11-21T20:09:00Z">
              <w:r w:rsidRPr="00BA3432">
                <w:rPr>
                  <w:lang w:val="en-US"/>
                  <w:rPrChange w:id="24338" w:author="phuong vu" w:date="2018-11-25T21:55:00Z">
                    <w:rPr>
                      <w:lang w:val="en-US"/>
                    </w:rPr>
                  </w:rPrChange>
                </w:rPr>
                <w:t>product_type</w:t>
              </w:r>
            </w:ins>
          </w:p>
        </w:tc>
        <w:tc>
          <w:tcPr>
            <w:tcW w:w="1414" w:type="dxa"/>
          </w:tcPr>
          <w:p w14:paraId="588624B4" w14:textId="77777777" w:rsidR="00692A1B" w:rsidRPr="00BA3432" w:rsidRDefault="00692A1B">
            <w:pPr>
              <w:spacing w:line="276" w:lineRule="auto"/>
              <w:jc w:val="center"/>
              <w:rPr>
                <w:ins w:id="24339" w:author="phuong vu" w:date="2018-11-21T20:09:00Z"/>
                <w:lang w:val="en-US"/>
                <w:rPrChange w:id="24340" w:author="phuong vu" w:date="2018-11-25T21:55:00Z">
                  <w:rPr>
                    <w:ins w:id="24341" w:author="phuong vu" w:date="2018-11-21T20:09:00Z"/>
                    <w:lang w:val="en-US"/>
                  </w:rPr>
                </w:rPrChange>
              </w:rPr>
              <w:pPrChange w:id="24342" w:author="phuong vu" w:date="2018-11-23T13:48:00Z">
                <w:pPr>
                  <w:spacing w:line="360" w:lineRule="auto"/>
                  <w:jc w:val="center"/>
                </w:pPr>
              </w:pPrChange>
            </w:pPr>
          </w:p>
        </w:tc>
        <w:tc>
          <w:tcPr>
            <w:tcW w:w="1395" w:type="dxa"/>
          </w:tcPr>
          <w:p w14:paraId="2D3AECC7" w14:textId="77777777" w:rsidR="00692A1B" w:rsidRPr="00BA3432" w:rsidRDefault="00692A1B">
            <w:pPr>
              <w:spacing w:line="276" w:lineRule="auto"/>
              <w:jc w:val="center"/>
              <w:rPr>
                <w:ins w:id="24343" w:author="phuong vu" w:date="2018-11-21T20:09:00Z"/>
                <w:lang w:val="en-US"/>
                <w:rPrChange w:id="24344" w:author="phuong vu" w:date="2018-11-25T21:55:00Z">
                  <w:rPr>
                    <w:ins w:id="24345" w:author="phuong vu" w:date="2018-11-21T20:09:00Z"/>
                    <w:lang w:val="en-US"/>
                  </w:rPr>
                </w:rPrChange>
              </w:rPr>
              <w:pPrChange w:id="24346" w:author="phuong vu" w:date="2018-11-23T13:48:00Z">
                <w:pPr>
                  <w:spacing w:line="360" w:lineRule="auto"/>
                  <w:jc w:val="center"/>
                </w:pPr>
              </w:pPrChange>
            </w:pPr>
          </w:p>
        </w:tc>
        <w:tc>
          <w:tcPr>
            <w:tcW w:w="1397" w:type="dxa"/>
          </w:tcPr>
          <w:p w14:paraId="489A4A89" w14:textId="77777777" w:rsidR="00692A1B" w:rsidRPr="00BA3432" w:rsidRDefault="00692A1B">
            <w:pPr>
              <w:spacing w:line="276" w:lineRule="auto"/>
              <w:jc w:val="center"/>
              <w:rPr>
                <w:ins w:id="24347" w:author="phuong vu" w:date="2018-11-21T20:09:00Z"/>
                <w:lang w:val="en-US"/>
                <w:rPrChange w:id="24348" w:author="phuong vu" w:date="2018-11-25T21:55:00Z">
                  <w:rPr>
                    <w:ins w:id="24349" w:author="phuong vu" w:date="2018-11-21T20:09:00Z"/>
                    <w:lang w:val="en-US"/>
                  </w:rPr>
                </w:rPrChange>
              </w:rPr>
              <w:pPrChange w:id="24350" w:author="phuong vu" w:date="2018-11-23T13:48:00Z">
                <w:pPr>
                  <w:spacing w:line="360" w:lineRule="auto"/>
                  <w:jc w:val="center"/>
                </w:pPr>
              </w:pPrChange>
            </w:pPr>
          </w:p>
        </w:tc>
        <w:tc>
          <w:tcPr>
            <w:tcW w:w="1406" w:type="dxa"/>
          </w:tcPr>
          <w:p w14:paraId="622A451B" w14:textId="77777777" w:rsidR="00692A1B" w:rsidRPr="00BA3432" w:rsidRDefault="00692A1B">
            <w:pPr>
              <w:spacing w:line="276" w:lineRule="auto"/>
              <w:jc w:val="center"/>
              <w:rPr>
                <w:ins w:id="24351" w:author="phuong vu" w:date="2018-11-21T20:09:00Z"/>
                <w:lang w:val="en-US"/>
                <w:rPrChange w:id="24352" w:author="phuong vu" w:date="2018-11-25T21:55:00Z">
                  <w:rPr>
                    <w:ins w:id="24353" w:author="phuong vu" w:date="2018-11-21T20:09:00Z"/>
                    <w:lang w:val="en-US"/>
                  </w:rPr>
                </w:rPrChange>
              </w:rPr>
              <w:pPrChange w:id="24354" w:author="phuong vu" w:date="2018-11-23T13:48:00Z">
                <w:pPr>
                  <w:jc w:val="center"/>
                </w:pPr>
              </w:pPrChange>
            </w:pPr>
            <w:ins w:id="24355" w:author="phuong vu" w:date="2018-11-21T20:09:00Z">
              <w:r w:rsidRPr="00BA3432">
                <w:rPr>
                  <w:lang w:val="en-US"/>
                  <w:rPrChange w:id="24356" w:author="phuong vu" w:date="2018-11-25T21:55:00Z">
                    <w:rPr>
                      <w:lang w:val="en-US"/>
                    </w:rPr>
                  </w:rPrChange>
                </w:rPr>
                <w:t>X</w:t>
              </w:r>
            </w:ins>
          </w:p>
        </w:tc>
      </w:tr>
      <w:tr w:rsidR="00692A1B" w:rsidRPr="00BA3432" w14:paraId="2028EBE1" w14:textId="77777777" w:rsidTr="00D41CA7">
        <w:trPr>
          <w:ins w:id="24357" w:author="phuong vu" w:date="2018-11-21T20:09:00Z"/>
        </w:trPr>
        <w:tc>
          <w:tcPr>
            <w:tcW w:w="797" w:type="dxa"/>
          </w:tcPr>
          <w:p w14:paraId="37D2142C" w14:textId="77777777" w:rsidR="00692A1B" w:rsidRPr="00BA3432" w:rsidRDefault="00692A1B">
            <w:pPr>
              <w:spacing w:line="276" w:lineRule="auto"/>
              <w:jc w:val="center"/>
              <w:rPr>
                <w:ins w:id="24358" w:author="phuong vu" w:date="2018-11-21T20:09:00Z"/>
                <w:lang w:val="en-US"/>
                <w:rPrChange w:id="24359" w:author="phuong vu" w:date="2018-11-25T21:55:00Z">
                  <w:rPr>
                    <w:ins w:id="24360" w:author="phuong vu" w:date="2018-11-21T20:09:00Z"/>
                    <w:lang w:val="en-US"/>
                  </w:rPr>
                </w:rPrChange>
              </w:rPr>
              <w:pPrChange w:id="24361" w:author="phuong vu" w:date="2018-11-23T13:48:00Z">
                <w:pPr>
                  <w:spacing w:line="360" w:lineRule="auto"/>
                  <w:jc w:val="center"/>
                </w:pPr>
              </w:pPrChange>
            </w:pPr>
            <w:ins w:id="24362" w:author="phuong vu" w:date="2018-11-21T20:09:00Z">
              <w:r w:rsidRPr="00BA3432">
                <w:rPr>
                  <w:lang w:val="en-US"/>
                  <w:rPrChange w:id="24363" w:author="phuong vu" w:date="2018-11-25T21:55:00Z">
                    <w:rPr>
                      <w:lang w:val="en-US"/>
                    </w:rPr>
                  </w:rPrChange>
                </w:rPr>
                <w:t>8</w:t>
              </w:r>
            </w:ins>
          </w:p>
        </w:tc>
        <w:tc>
          <w:tcPr>
            <w:tcW w:w="2368" w:type="dxa"/>
          </w:tcPr>
          <w:p w14:paraId="115CB1B5" w14:textId="77777777" w:rsidR="00692A1B" w:rsidRPr="00BA3432" w:rsidRDefault="00692A1B">
            <w:pPr>
              <w:spacing w:line="276" w:lineRule="auto"/>
              <w:rPr>
                <w:ins w:id="24364" w:author="phuong vu" w:date="2018-11-21T20:09:00Z"/>
                <w:lang w:val="en-US"/>
                <w:rPrChange w:id="24365" w:author="phuong vu" w:date="2018-11-25T21:55:00Z">
                  <w:rPr>
                    <w:ins w:id="24366" w:author="phuong vu" w:date="2018-11-21T20:09:00Z"/>
                    <w:lang w:val="en-US"/>
                  </w:rPr>
                </w:rPrChange>
              </w:rPr>
              <w:pPrChange w:id="24367" w:author="phuong vu" w:date="2018-11-23T13:48:00Z">
                <w:pPr>
                  <w:spacing w:line="360" w:lineRule="auto"/>
                </w:pPr>
              </w:pPrChange>
            </w:pPr>
            <w:ins w:id="24368" w:author="phuong vu" w:date="2018-11-21T20:09:00Z">
              <w:r w:rsidRPr="00BA3432">
                <w:rPr>
                  <w:lang w:val="en-US"/>
                  <w:rPrChange w:id="24369" w:author="phuong vu" w:date="2018-11-25T21:55:00Z">
                    <w:rPr>
                      <w:lang w:val="en-US"/>
                    </w:rPr>
                  </w:rPrChange>
                </w:rPr>
                <w:t>unit_price</w:t>
              </w:r>
            </w:ins>
          </w:p>
        </w:tc>
        <w:tc>
          <w:tcPr>
            <w:tcW w:w="1414" w:type="dxa"/>
          </w:tcPr>
          <w:p w14:paraId="2C1A1870" w14:textId="77777777" w:rsidR="00692A1B" w:rsidRPr="00BA3432" w:rsidRDefault="00692A1B">
            <w:pPr>
              <w:spacing w:line="276" w:lineRule="auto"/>
              <w:jc w:val="center"/>
              <w:rPr>
                <w:ins w:id="24370" w:author="phuong vu" w:date="2018-11-21T20:09:00Z"/>
                <w:lang w:val="en-US"/>
                <w:rPrChange w:id="24371" w:author="phuong vu" w:date="2018-11-25T21:55:00Z">
                  <w:rPr>
                    <w:ins w:id="24372" w:author="phuong vu" w:date="2018-11-21T20:09:00Z"/>
                    <w:lang w:val="en-US"/>
                  </w:rPr>
                </w:rPrChange>
              </w:rPr>
              <w:pPrChange w:id="24373" w:author="phuong vu" w:date="2018-11-23T13:48:00Z">
                <w:pPr>
                  <w:spacing w:line="360" w:lineRule="auto"/>
                  <w:jc w:val="center"/>
                </w:pPr>
              </w:pPrChange>
            </w:pPr>
          </w:p>
        </w:tc>
        <w:tc>
          <w:tcPr>
            <w:tcW w:w="1395" w:type="dxa"/>
          </w:tcPr>
          <w:p w14:paraId="0028568F" w14:textId="77777777" w:rsidR="00692A1B" w:rsidRPr="00BA3432" w:rsidRDefault="00692A1B">
            <w:pPr>
              <w:spacing w:line="276" w:lineRule="auto"/>
              <w:jc w:val="center"/>
              <w:rPr>
                <w:ins w:id="24374" w:author="phuong vu" w:date="2018-11-21T20:09:00Z"/>
                <w:lang w:val="en-US"/>
                <w:rPrChange w:id="24375" w:author="phuong vu" w:date="2018-11-25T21:55:00Z">
                  <w:rPr>
                    <w:ins w:id="24376" w:author="phuong vu" w:date="2018-11-21T20:09:00Z"/>
                    <w:lang w:val="en-US"/>
                  </w:rPr>
                </w:rPrChange>
              </w:rPr>
              <w:pPrChange w:id="24377" w:author="phuong vu" w:date="2018-11-23T13:48:00Z">
                <w:pPr>
                  <w:spacing w:line="360" w:lineRule="auto"/>
                  <w:jc w:val="center"/>
                </w:pPr>
              </w:pPrChange>
            </w:pPr>
          </w:p>
        </w:tc>
        <w:tc>
          <w:tcPr>
            <w:tcW w:w="1397" w:type="dxa"/>
          </w:tcPr>
          <w:p w14:paraId="268D6592" w14:textId="77777777" w:rsidR="00692A1B" w:rsidRPr="00BA3432" w:rsidRDefault="00692A1B">
            <w:pPr>
              <w:spacing w:line="276" w:lineRule="auto"/>
              <w:jc w:val="center"/>
              <w:rPr>
                <w:ins w:id="24378" w:author="phuong vu" w:date="2018-11-21T20:09:00Z"/>
                <w:lang w:val="en-US"/>
                <w:rPrChange w:id="24379" w:author="phuong vu" w:date="2018-11-25T21:55:00Z">
                  <w:rPr>
                    <w:ins w:id="24380" w:author="phuong vu" w:date="2018-11-21T20:09:00Z"/>
                    <w:lang w:val="en-US"/>
                  </w:rPr>
                </w:rPrChange>
              </w:rPr>
              <w:pPrChange w:id="24381" w:author="phuong vu" w:date="2018-11-23T13:48:00Z">
                <w:pPr>
                  <w:spacing w:line="360" w:lineRule="auto"/>
                  <w:jc w:val="center"/>
                </w:pPr>
              </w:pPrChange>
            </w:pPr>
          </w:p>
        </w:tc>
        <w:tc>
          <w:tcPr>
            <w:tcW w:w="1406" w:type="dxa"/>
          </w:tcPr>
          <w:p w14:paraId="197E5FAB" w14:textId="77777777" w:rsidR="00692A1B" w:rsidRPr="00BA3432" w:rsidRDefault="00692A1B">
            <w:pPr>
              <w:spacing w:line="276" w:lineRule="auto"/>
              <w:jc w:val="center"/>
              <w:rPr>
                <w:ins w:id="24382" w:author="phuong vu" w:date="2018-11-21T20:09:00Z"/>
                <w:lang w:val="en-US"/>
                <w:rPrChange w:id="24383" w:author="phuong vu" w:date="2018-11-25T21:55:00Z">
                  <w:rPr>
                    <w:ins w:id="24384" w:author="phuong vu" w:date="2018-11-21T20:09:00Z"/>
                    <w:lang w:val="en-US"/>
                  </w:rPr>
                </w:rPrChange>
              </w:rPr>
              <w:pPrChange w:id="24385" w:author="phuong vu" w:date="2018-11-23T13:48:00Z">
                <w:pPr>
                  <w:jc w:val="center"/>
                </w:pPr>
              </w:pPrChange>
            </w:pPr>
            <w:ins w:id="24386" w:author="phuong vu" w:date="2018-11-21T20:09:00Z">
              <w:r w:rsidRPr="00BA3432">
                <w:rPr>
                  <w:lang w:val="en-US"/>
                  <w:rPrChange w:id="24387" w:author="phuong vu" w:date="2018-11-25T21:55:00Z">
                    <w:rPr>
                      <w:lang w:val="en-US"/>
                    </w:rPr>
                  </w:rPrChange>
                </w:rPr>
                <w:t>X</w:t>
              </w:r>
            </w:ins>
          </w:p>
        </w:tc>
      </w:tr>
      <w:tr w:rsidR="00692A1B" w:rsidRPr="00BA3432" w14:paraId="2A66D51F" w14:textId="77777777" w:rsidTr="00D41CA7">
        <w:trPr>
          <w:ins w:id="24388" w:author="phuong vu" w:date="2018-11-21T20:09:00Z"/>
        </w:trPr>
        <w:tc>
          <w:tcPr>
            <w:tcW w:w="797" w:type="dxa"/>
          </w:tcPr>
          <w:p w14:paraId="5CEDD886" w14:textId="77777777" w:rsidR="00692A1B" w:rsidRPr="00BA3432" w:rsidRDefault="00692A1B">
            <w:pPr>
              <w:spacing w:line="276" w:lineRule="auto"/>
              <w:jc w:val="center"/>
              <w:rPr>
                <w:ins w:id="24389" w:author="phuong vu" w:date="2018-11-21T20:09:00Z"/>
                <w:lang w:val="en-US"/>
                <w:rPrChange w:id="24390" w:author="phuong vu" w:date="2018-11-25T21:55:00Z">
                  <w:rPr>
                    <w:ins w:id="24391" w:author="phuong vu" w:date="2018-11-21T20:09:00Z"/>
                    <w:lang w:val="en-US"/>
                  </w:rPr>
                </w:rPrChange>
              </w:rPr>
              <w:pPrChange w:id="24392" w:author="phuong vu" w:date="2018-11-23T13:48:00Z">
                <w:pPr>
                  <w:spacing w:line="360" w:lineRule="auto"/>
                  <w:jc w:val="center"/>
                </w:pPr>
              </w:pPrChange>
            </w:pPr>
            <w:ins w:id="24393" w:author="phuong vu" w:date="2018-11-21T20:09:00Z">
              <w:r w:rsidRPr="00BA3432">
                <w:rPr>
                  <w:lang w:val="en-US"/>
                  <w:rPrChange w:id="24394" w:author="phuong vu" w:date="2018-11-25T21:55:00Z">
                    <w:rPr>
                      <w:lang w:val="en-US"/>
                    </w:rPr>
                  </w:rPrChange>
                </w:rPr>
                <w:t>9</w:t>
              </w:r>
            </w:ins>
          </w:p>
        </w:tc>
        <w:tc>
          <w:tcPr>
            <w:tcW w:w="2368" w:type="dxa"/>
          </w:tcPr>
          <w:p w14:paraId="2B9878F4" w14:textId="77777777" w:rsidR="00692A1B" w:rsidRPr="00BA3432" w:rsidRDefault="00692A1B">
            <w:pPr>
              <w:spacing w:line="276" w:lineRule="auto"/>
              <w:rPr>
                <w:ins w:id="24395" w:author="phuong vu" w:date="2018-11-21T20:09:00Z"/>
                <w:lang w:val="en-US"/>
                <w:rPrChange w:id="24396" w:author="phuong vu" w:date="2018-11-25T21:55:00Z">
                  <w:rPr>
                    <w:ins w:id="24397" w:author="phuong vu" w:date="2018-11-21T20:09:00Z"/>
                    <w:lang w:val="en-US"/>
                  </w:rPr>
                </w:rPrChange>
              </w:rPr>
              <w:pPrChange w:id="24398" w:author="phuong vu" w:date="2018-11-23T13:48:00Z">
                <w:pPr>
                  <w:spacing w:line="360" w:lineRule="auto"/>
                </w:pPr>
              </w:pPrChange>
            </w:pPr>
            <w:ins w:id="24399" w:author="phuong vu" w:date="2018-11-21T20:09:00Z">
              <w:r w:rsidRPr="00BA3432">
                <w:rPr>
                  <w:lang w:val="en-US"/>
                  <w:rPrChange w:id="24400" w:author="phuong vu" w:date="2018-11-25T21:55:00Z">
                    <w:rPr>
                      <w:lang w:val="en-US"/>
                    </w:rPr>
                  </w:rPrChange>
                </w:rPr>
                <w:t>time_schedule</w:t>
              </w:r>
            </w:ins>
          </w:p>
        </w:tc>
        <w:tc>
          <w:tcPr>
            <w:tcW w:w="1414" w:type="dxa"/>
          </w:tcPr>
          <w:p w14:paraId="1364EE2D" w14:textId="77777777" w:rsidR="00692A1B" w:rsidRPr="00BA3432" w:rsidRDefault="00692A1B">
            <w:pPr>
              <w:spacing w:line="276" w:lineRule="auto"/>
              <w:jc w:val="center"/>
              <w:rPr>
                <w:ins w:id="24401" w:author="phuong vu" w:date="2018-11-21T20:09:00Z"/>
                <w:lang w:val="en-US"/>
                <w:rPrChange w:id="24402" w:author="phuong vu" w:date="2018-11-25T21:55:00Z">
                  <w:rPr>
                    <w:ins w:id="24403" w:author="phuong vu" w:date="2018-11-21T20:09:00Z"/>
                    <w:lang w:val="en-US"/>
                  </w:rPr>
                </w:rPrChange>
              </w:rPr>
              <w:pPrChange w:id="24404" w:author="phuong vu" w:date="2018-11-23T13:48:00Z">
                <w:pPr>
                  <w:spacing w:line="360" w:lineRule="auto"/>
                  <w:jc w:val="center"/>
                </w:pPr>
              </w:pPrChange>
            </w:pPr>
          </w:p>
        </w:tc>
        <w:tc>
          <w:tcPr>
            <w:tcW w:w="1395" w:type="dxa"/>
          </w:tcPr>
          <w:p w14:paraId="2211FD68" w14:textId="77777777" w:rsidR="00692A1B" w:rsidRPr="00BA3432" w:rsidRDefault="00692A1B">
            <w:pPr>
              <w:spacing w:line="276" w:lineRule="auto"/>
              <w:jc w:val="center"/>
              <w:rPr>
                <w:ins w:id="24405" w:author="phuong vu" w:date="2018-11-21T20:09:00Z"/>
                <w:lang w:val="en-US"/>
                <w:rPrChange w:id="24406" w:author="phuong vu" w:date="2018-11-25T21:55:00Z">
                  <w:rPr>
                    <w:ins w:id="24407" w:author="phuong vu" w:date="2018-11-21T20:09:00Z"/>
                    <w:lang w:val="en-US"/>
                  </w:rPr>
                </w:rPrChange>
              </w:rPr>
              <w:pPrChange w:id="24408" w:author="phuong vu" w:date="2018-11-23T13:48:00Z">
                <w:pPr>
                  <w:spacing w:line="360" w:lineRule="auto"/>
                  <w:jc w:val="center"/>
                </w:pPr>
              </w:pPrChange>
            </w:pPr>
          </w:p>
        </w:tc>
        <w:tc>
          <w:tcPr>
            <w:tcW w:w="1397" w:type="dxa"/>
          </w:tcPr>
          <w:p w14:paraId="27333615" w14:textId="77777777" w:rsidR="00692A1B" w:rsidRPr="00BA3432" w:rsidRDefault="00692A1B">
            <w:pPr>
              <w:spacing w:line="276" w:lineRule="auto"/>
              <w:jc w:val="center"/>
              <w:rPr>
                <w:ins w:id="24409" w:author="phuong vu" w:date="2018-11-21T20:09:00Z"/>
                <w:lang w:val="en-US"/>
                <w:rPrChange w:id="24410" w:author="phuong vu" w:date="2018-11-25T21:55:00Z">
                  <w:rPr>
                    <w:ins w:id="24411" w:author="phuong vu" w:date="2018-11-21T20:09:00Z"/>
                    <w:lang w:val="en-US"/>
                  </w:rPr>
                </w:rPrChange>
              </w:rPr>
              <w:pPrChange w:id="24412" w:author="phuong vu" w:date="2018-11-23T13:48:00Z">
                <w:pPr>
                  <w:spacing w:line="360" w:lineRule="auto"/>
                  <w:jc w:val="center"/>
                </w:pPr>
              </w:pPrChange>
            </w:pPr>
          </w:p>
        </w:tc>
        <w:tc>
          <w:tcPr>
            <w:tcW w:w="1406" w:type="dxa"/>
          </w:tcPr>
          <w:p w14:paraId="72AE790D" w14:textId="77777777" w:rsidR="00692A1B" w:rsidRPr="00BA3432" w:rsidRDefault="00692A1B">
            <w:pPr>
              <w:spacing w:line="276" w:lineRule="auto"/>
              <w:jc w:val="center"/>
              <w:rPr>
                <w:ins w:id="24413" w:author="phuong vu" w:date="2018-11-21T20:09:00Z"/>
                <w:lang w:val="en-US"/>
                <w:rPrChange w:id="24414" w:author="phuong vu" w:date="2018-11-25T21:55:00Z">
                  <w:rPr>
                    <w:ins w:id="24415" w:author="phuong vu" w:date="2018-11-21T20:09:00Z"/>
                    <w:lang w:val="en-US"/>
                  </w:rPr>
                </w:rPrChange>
              </w:rPr>
              <w:pPrChange w:id="24416" w:author="phuong vu" w:date="2018-11-23T13:48:00Z">
                <w:pPr>
                  <w:jc w:val="center"/>
                </w:pPr>
              </w:pPrChange>
            </w:pPr>
            <w:ins w:id="24417" w:author="phuong vu" w:date="2018-11-21T20:09:00Z">
              <w:r w:rsidRPr="00BA3432">
                <w:rPr>
                  <w:lang w:val="en-US"/>
                  <w:rPrChange w:id="24418" w:author="phuong vu" w:date="2018-11-25T21:55:00Z">
                    <w:rPr>
                      <w:lang w:val="en-US"/>
                    </w:rPr>
                  </w:rPrChange>
                </w:rPr>
                <w:t>X</w:t>
              </w:r>
            </w:ins>
          </w:p>
        </w:tc>
      </w:tr>
      <w:tr w:rsidR="00692A1B" w:rsidRPr="00BA3432" w14:paraId="6914CB25" w14:textId="77777777" w:rsidTr="00D41CA7">
        <w:trPr>
          <w:ins w:id="24419" w:author="phuong vu" w:date="2018-11-21T20:09:00Z"/>
        </w:trPr>
        <w:tc>
          <w:tcPr>
            <w:tcW w:w="797" w:type="dxa"/>
          </w:tcPr>
          <w:p w14:paraId="460AC13B" w14:textId="77777777" w:rsidR="00692A1B" w:rsidRPr="00BA3432" w:rsidRDefault="00692A1B">
            <w:pPr>
              <w:spacing w:line="276" w:lineRule="auto"/>
              <w:jc w:val="center"/>
              <w:rPr>
                <w:ins w:id="24420" w:author="phuong vu" w:date="2018-11-21T20:09:00Z"/>
                <w:lang w:val="en-US"/>
                <w:rPrChange w:id="24421" w:author="phuong vu" w:date="2018-11-25T21:55:00Z">
                  <w:rPr>
                    <w:ins w:id="24422" w:author="phuong vu" w:date="2018-11-21T20:09:00Z"/>
                    <w:lang w:val="en-US"/>
                  </w:rPr>
                </w:rPrChange>
              </w:rPr>
              <w:pPrChange w:id="24423" w:author="phuong vu" w:date="2018-11-23T13:48:00Z">
                <w:pPr>
                  <w:spacing w:line="360" w:lineRule="auto"/>
                  <w:jc w:val="center"/>
                </w:pPr>
              </w:pPrChange>
            </w:pPr>
            <w:ins w:id="24424" w:author="phuong vu" w:date="2018-11-21T20:09:00Z">
              <w:r w:rsidRPr="00BA3432">
                <w:rPr>
                  <w:lang w:val="en-US"/>
                  <w:rPrChange w:id="24425" w:author="phuong vu" w:date="2018-11-25T21:55:00Z">
                    <w:rPr>
                      <w:lang w:val="en-US"/>
                    </w:rPr>
                  </w:rPrChange>
                </w:rPr>
                <w:t>10</w:t>
              </w:r>
            </w:ins>
          </w:p>
        </w:tc>
        <w:tc>
          <w:tcPr>
            <w:tcW w:w="2368" w:type="dxa"/>
          </w:tcPr>
          <w:p w14:paraId="25A3CC67" w14:textId="77777777" w:rsidR="00692A1B" w:rsidRPr="00BA3432" w:rsidRDefault="00692A1B">
            <w:pPr>
              <w:spacing w:line="276" w:lineRule="auto"/>
              <w:rPr>
                <w:ins w:id="24426" w:author="phuong vu" w:date="2018-11-21T20:09:00Z"/>
                <w:lang w:val="en-US"/>
                <w:rPrChange w:id="24427" w:author="phuong vu" w:date="2018-11-25T21:55:00Z">
                  <w:rPr>
                    <w:ins w:id="24428" w:author="phuong vu" w:date="2018-11-21T20:09:00Z"/>
                    <w:lang w:val="en-US"/>
                  </w:rPr>
                </w:rPrChange>
              </w:rPr>
              <w:pPrChange w:id="24429" w:author="phuong vu" w:date="2018-11-23T13:48:00Z">
                <w:pPr>
                  <w:spacing w:line="360" w:lineRule="auto"/>
                </w:pPr>
              </w:pPrChange>
            </w:pPr>
            <w:ins w:id="24430" w:author="phuong vu" w:date="2018-11-21T20:09:00Z">
              <w:r w:rsidRPr="00BA3432">
                <w:rPr>
                  <w:lang w:val="en-US"/>
                  <w:rPrChange w:id="24431" w:author="phuong vu" w:date="2018-11-25T21:55:00Z">
                    <w:rPr>
                      <w:lang w:val="en-US"/>
                    </w:rPr>
                  </w:rPrChange>
                </w:rPr>
                <w:t>branch</w:t>
              </w:r>
            </w:ins>
          </w:p>
        </w:tc>
        <w:tc>
          <w:tcPr>
            <w:tcW w:w="1414" w:type="dxa"/>
          </w:tcPr>
          <w:p w14:paraId="17E54856" w14:textId="77777777" w:rsidR="00692A1B" w:rsidRPr="00BA3432" w:rsidRDefault="00692A1B">
            <w:pPr>
              <w:spacing w:line="276" w:lineRule="auto"/>
              <w:jc w:val="center"/>
              <w:rPr>
                <w:ins w:id="24432" w:author="phuong vu" w:date="2018-11-21T20:09:00Z"/>
                <w:lang w:val="en-US"/>
                <w:rPrChange w:id="24433" w:author="phuong vu" w:date="2018-11-25T21:55:00Z">
                  <w:rPr>
                    <w:ins w:id="24434" w:author="phuong vu" w:date="2018-11-21T20:09:00Z"/>
                    <w:lang w:val="en-US"/>
                  </w:rPr>
                </w:rPrChange>
              </w:rPr>
              <w:pPrChange w:id="24435" w:author="phuong vu" w:date="2018-11-23T13:48:00Z">
                <w:pPr>
                  <w:spacing w:line="360" w:lineRule="auto"/>
                  <w:jc w:val="center"/>
                </w:pPr>
              </w:pPrChange>
            </w:pPr>
          </w:p>
        </w:tc>
        <w:tc>
          <w:tcPr>
            <w:tcW w:w="1395" w:type="dxa"/>
          </w:tcPr>
          <w:p w14:paraId="5214D891" w14:textId="77777777" w:rsidR="00692A1B" w:rsidRPr="00BA3432" w:rsidRDefault="00692A1B">
            <w:pPr>
              <w:spacing w:line="276" w:lineRule="auto"/>
              <w:jc w:val="center"/>
              <w:rPr>
                <w:ins w:id="24436" w:author="phuong vu" w:date="2018-11-21T20:09:00Z"/>
                <w:lang w:val="en-US"/>
                <w:rPrChange w:id="24437" w:author="phuong vu" w:date="2018-11-25T21:55:00Z">
                  <w:rPr>
                    <w:ins w:id="24438" w:author="phuong vu" w:date="2018-11-21T20:09:00Z"/>
                    <w:lang w:val="en-US"/>
                  </w:rPr>
                </w:rPrChange>
              </w:rPr>
              <w:pPrChange w:id="24439" w:author="phuong vu" w:date="2018-11-23T13:48:00Z">
                <w:pPr>
                  <w:spacing w:line="360" w:lineRule="auto"/>
                  <w:jc w:val="center"/>
                </w:pPr>
              </w:pPrChange>
            </w:pPr>
          </w:p>
        </w:tc>
        <w:tc>
          <w:tcPr>
            <w:tcW w:w="1397" w:type="dxa"/>
          </w:tcPr>
          <w:p w14:paraId="04C51DE7" w14:textId="77777777" w:rsidR="00692A1B" w:rsidRPr="00BA3432" w:rsidRDefault="00692A1B">
            <w:pPr>
              <w:spacing w:line="276" w:lineRule="auto"/>
              <w:jc w:val="center"/>
              <w:rPr>
                <w:ins w:id="24440" w:author="phuong vu" w:date="2018-11-21T20:09:00Z"/>
                <w:lang w:val="en-US"/>
                <w:rPrChange w:id="24441" w:author="phuong vu" w:date="2018-11-25T21:55:00Z">
                  <w:rPr>
                    <w:ins w:id="24442" w:author="phuong vu" w:date="2018-11-21T20:09:00Z"/>
                    <w:lang w:val="en-US"/>
                  </w:rPr>
                </w:rPrChange>
              </w:rPr>
              <w:pPrChange w:id="24443" w:author="phuong vu" w:date="2018-11-23T13:48:00Z">
                <w:pPr>
                  <w:spacing w:line="360" w:lineRule="auto"/>
                  <w:jc w:val="center"/>
                </w:pPr>
              </w:pPrChange>
            </w:pPr>
          </w:p>
        </w:tc>
        <w:tc>
          <w:tcPr>
            <w:tcW w:w="1406" w:type="dxa"/>
          </w:tcPr>
          <w:p w14:paraId="1918D7A0" w14:textId="77777777" w:rsidR="00692A1B" w:rsidRPr="00BA3432" w:rsidRDefault="00692A1B">
            <w:pPr>
              <w:spacing w:line="276" w:lineRule="auto"/>
              <w:jc w:val="center"/>
              <w:rPr>
                <w:ins w:id="24444" w:author="phuong vu" w:date="2018-11-21T20:09:00Z"/>
                <w:lang w:val="en-US"/>
                <w:rPrChange w:id="24445" w:author="phuong vu" w:date="2018-11-25T21:55:00Z">
                  <w:rPr>
                    <w:ins w:id="24446" w:author="phuong vu" w:date="2018-11-21T20:09:00Z"/>
                    <w:lang w:val="en-US"/>
                  </w:rPr>
                </w:rPrChange>
              </w:rPr>
              <w:pPrChange w:id="24447" w:author="phuong vu" w:date="2018-11-23T13:48:00Z">
                <w:pPr>
                  <w:jc w:val="center"/>
                </w:pPr>
              </w:pPrChange>
            </w:pPr>
            <w:ins w:id="24448" w:author="phuong vu" w:date="2018-11-21T20:09:00Z">
              <w:r w:rsidRPr="00BA3432">
                <w:rPr>
                  <w:lang w:val="en-US"/>
                  <w:rPrChange w:id="24449" w:author="phuong vu" w:date="2018-11-25T21:55:00Z">
                    <w:rPr>
                      <w:lang w:val="en-US"/>
                    </w:rPr>
                  </w:rPrChange>
                </w:rPr>
                <w:t>X</w:t>
              </w:r>
            </w:ins>
          </w:p>
        </w:tc>
      </w:tr>
      <w:tr w:rsidR="00692A1B" w:rsidRPr="00BA3432" w14:paraId="70DB0DA6" w14:textId="77777777" w:rsidTr="00D41CA7">
        <w:trPr>
          <w:ins w:id="24450" w:author="phuong vu" w:date="2018-11-21T20:09:00Z"/>
        </w:trPr>
        <w:tc>
          <w:tcPr>
            <w:tcW w:w="797" w:type="dxa"/>
          </w:tcPr>
          <w:p w14:paraId="5DC24938" w14:textId="77777777" w:rsidR="00692A1B" w:rsidRPr="00BA3432" w:rsidRDefault="00692A1B">
            <w:pPr>
              <w:spacing w:line="276" w:lineRule="auto"/>
              <w:jc w:val="center"/>
              <w:rPr>
                <w:ins w:id="24451" w:author="phuong vu" w:date="2018-11-21T20:09:00Z"/>
                <w:lang w:val="en-US"/>
                <w:rPrChange w:id="24452" w:author="phuong vu" w:date="2018-11-25T21:55:00Z">
                  <w:rPr>
                    <w:ins w:id="24453" w:author="phuong vu" w:date="2018-11-21T20:09:00Z"/>
                    <w:lang w:val="en-US"/>
                  </w:rPr>
                </w:rPrChange>
              </w:rPr>
              <w:pPrChange w:id="24454" w:author="phuong vu" w:date="2018-11-23T13:48:00Z">
                <w:pPr>
                  <w:spacing w:line="360" w:lineRule="auto"/>
                  <w:jc w:val="center"/>
                </w:pPr>
              </w:pPrChange>
            </w:pPr>
            <w:ins w:id="24455" w:author="phuong vu" w:date="2018-11-21T20:09:00Z">
              <w:r w:rsidRPr="00BA3432">
                <w:rPr>
                  <w:lang w:val="en-US"/>
                  <w:rPrChange w:id="24456" w:author="phuong vu" w:date="2018-11-25T21:55:00Z">
                    <w:rPr>
                      <w:lang w:val="en-US"/>
                    </w:rPr>
                  </w:rPrChange>
                </w:rPr>
                <w:t>11</w:t>
              </w:r>
            </w:ins>
          </w:p>
        </w:tc>
        <w:tc>
          <w:tcPr>
            <w:tcW w:w="2368" w:type="dxa"/>
          </w:tcPr>
          <w:p w14:paraId="017FD013" w14:textId="77777777" w:rsidR="00692A1B" w:rsidRPr="00BA3432" w:rsidRDefault="00692A1B">
            <w:pPr>
              <w:spacing w:line="276" w:lineRule="auto"/>
              <w:rPr>
                <w:ins w:id="24457" w:author="phuong vu" w:date="2018-11-21T20:09:00Z"/>
                <w:lang w:val="en-US"/>
                <w:rPrChange w:id="24458" w:author="phuong vu" w:date="2018-11-25T21:55:00Z">
                  <w:rPr>
                    <w:ins w:id="24459" w:author="phuong vu" w:date="2018-11-21T20:09:00Z"/>
                    <w:lang w:val="en-US"/>
                  </w:rPr>
                </w:rPrChange>
              </w:rPr>
              <w:pPrChange w:id="24460" w:author="phuong vu" w:date="2018-11-23T13:48:00Z">
                <w:pPr>
                  <w:spacing w:line="360" w:lineRule="auto"/>
                </w:pPr>
              </w:pPrChange>
            </w:pPr>
            <w:ins w:id="24461" w:author="phuong vu" w:date="2018-11-21T20:09:00Z">
              <w:r w:rsidRPr="00BA3432">
                <w:rPr>
                  <w:lang w:val="en-US"/>
                  <w:rPrChange w:id="24462" w:author="phuong vu" w:date="2018-11-25T21:55:00Z">
                    <w:rPr>
                      <w:lang w:val="en-US"/>
                    </w:rPr>
                  </w:rPrChange>
                </w:rPr>
                <w:t>service_type_branch</w:t>
              </w:r>
            </w:ins>
          </w:p>
        </w:tc>
        <w:tc>
          <w:tcPr>
            <w:tcW w:w="1414" w:type="dxa"/>
          </w:tcPr>
          <w:p w14:paraId="1F5E1D81" w14:textId="77777777" w:rsidR="00692A1B" w:rsidRPr="00BA3432" w:rsidRDefault="00692A1B">
            <w:pPr>
              <w:spacing w:line="276" w:lineRule="auto"/>
              <w:jc w:val="center"/>
              <w:rPr>
                <w:ins w:id="24463" w:author="phuong vu" w:date="2018-11-21T20:09:00Z"/>
                <w:lang w:val="en-US"/>
                <w:rPrChange w:id="24464" w:author="phuong vu" w:date="2018-11-25T21:55:00Z">
                  <w:rPr>
                    <w:ins w:id="24465" w:author="phuong vu" w:date="2018-11-21T20:09:00Z"/>
                    <w:lang w:val="en-US"/>
                  </w:rPr>
                </w:rPrChange>
              </w:rPr>
              <w:pPrChange w:id="24466" w:author="phuong vu" w:date="2018-11-23T13:48:00Z">
                <w:pPr>
                  <w:spacing w:line="360" w:lineRule="auto"/>
                  <w:jc w:val="center"/>
                </w:pPr>
              </w:pPrChange>
            </w:pPr>
          </w:p>
        </w:tc>
        <w:tc>
          <w:tcPr>
            <w:tcW w:w="1395" w:type="dxa"/>
          </w:tcPr>
          <w:p w14:paraId="789EA4F8" w14:textId="77777777" w:rsidR="00692A1B" w:rsidRPr="00BA3432" w:rsidRDefault="00692A1B">
            <w:pPr>
              <w:spacing w:line="276" w:lineRule="auto"/>
              <w:jc w:val="center"/>
              <w:rPr>
                <w:ins w:id="24467" w:author="phuong vu" w:date="2018-11-21T20:09:00Z"/>
                <w:lang w:val="en-US"/>
                <w:rPrChange w:id="24468" w:author="phuong vu" w:date="2018-11-25T21:55:00Z">
                  <w:rPr>
                    <w:ins w:id="24469" w:author="phuong vu" w:date="2018-11-21T20:09:00Z"/>
                    <w:lang w:val="en-US"/>
                  </w:rPr>
                </w:rPrChange>
              </w:rPr>
              <w:pPrChange w:id="24470" w:author="phuong vu" w:date="2018-11-23T13:48:00Z">
                <w:pPr>
                  <w:spacing w:line="360" w:lineRule="auto"/>
                  <w:jc w:val="center"/>
                </w:pPr>
              </w:pPrChange>
            </w:pPr>
          </w:p>
        </w:tc>
        <w:tc>
          <w:tcPr>
            <w:tcW w:w="1397" w:type="dxa"/>
          </w:tcPr>
          <w:p w14:paraId="792BB1E4" w14:textId="77777777" w:rsidR="00692A1B" w:rsidRPr="00BA3432" w:rsidRDefault="00692A1B">
            <w:pPr>
              <w:spacing w:line="276" w:lineRule="auto"/>
              <w:jc w:val="center"/>
              <w:rPr>
                <w:ins w:id="24471" w:author="phuong vu" w:date="2018-11-21T20:09:00Z"/>
                <w:lang w:val="en-US"/>
                <w:rPrChange w:id="24472" w:author="phuong vu" w:date="2018-11-25T21:55:00Z">
                  <w:rPr>
                    <w:ins w:id="24473" w:author="phuong vu" w:date="2018-11-21T20:09:00Z"/>
                    <w:lang w:val="en-US"/>
                  </w:rPr>
                </w:rPrChange>
              </w:rPr>
              <w:pPrChange w:id="24474" w:author="phuong vu" w:date="2018-11-23T13:48:00Z">
                <w:pPr>
                  <w:spacing w:line="360" w:lineRule="auto"/>
                  <w:jc w:val="center"/>
                </w:pPr>
              </w:pPrChange>
            </w:pPr>
          </w:p>
        </w:tc>
        <w:tc>
          <w:tcPr>
            <w:tcW w:w="1406" w:type="dxa"/>
          </w:tcPr>
          <w:p w14:paraId="1C5480BA" w14:textId="77777777" w:rsidR="00692A1B" w:rsidRPr="00BA3432" w:rsidRDefault="00692A1B">
            <w:pPr>
              <w:spacing w:line="276" w:lineRule="auto"/>
              <w:jc w:val="center"/>
              <w:rPr>
                <w:ins w:id="24475" w:author="phuong vu" w:date="2018-11-21T20:09:00Z"/>
                <w:lang w:val="en-US"/>
                <w:rPrChange w:id="24476" w:author="phuong vu" w:date="2018-11-25T21:55:00Z">
                  <w:rPr>
                    <w:ins w:id="24477" w:author="phuong vu" w:date="2018-11-21T20:09:00Z"/>
                    <w:lang w:val="en-US"/>
                  </w:rPr>
                </w:rPrChange>
              </w:rPr>
              <w:pPrChange w:id="24478" w:author="phuong vu" w:date="2018-11-23T13:48:00Z">
                <w:pPr>
                  <w:jc w:val="center"/>
                </w:pPr>
              </w:pPrChange>
            </w:pPr>
            <w:ins w:id="24479" w:author="phuong vu" w:date="2018-11-21T20:09:00Z">
              <w:r w:rsidRPr="00BA3432">
                <w:rPr>
                  <w:lang w:val="en-US"/>
                  <w:rPrChange w:id="24480" w:author="phuong vu" w:date="2018-11-25T21:55:00Z">
                    <w:rPr>
                      <w:lang w:val="en-US"/>
                    </w:rPr>
                  </w:rPrChange>
                </w:rPr>
                <w:t>X</w:t>
              </w:r>
            </w:ins>
          </w:p>
        </w:tc>
      </w:tr>
      <w:tr w:rsidR="00D46DE7" w:rsidRPr="00BA3432" w14:paraId="2879C70D" w14:textId="77777777" w:rsidTr="00D41CA7">
        <w:trPr>
          <w:ins w:id="24481" w:author="phuong vu" w:date="2018-11-26T00:57:00Z"/>
        </w:trPr>
        <w:tc>
          <w:tcPr>
            <w:tcW w:w="797" w:type="dxa"/>
          </w:tcPr>
          <w:p w14:paraId="31D39ADF" w14:textId="4A2D62AA" w:rsidR="00D46DE7" w:rsidRPr="00BA3432" w:rsidRDefault="00D46DE7">
            <w:pPr>
              <w:spacing w:line="276" w:lineRule="auto"/>
              <w:jc w:val="center"/>
              <w:rPr>
                <w:ins w:id="24482" w:author="phuong vu" w:date="2018-11-26T00:57:00Z"/>
                <w:lang w:val="en-US"/>
                <w:rPrChange w:id="24483" w:author="phuong vu" w:date="2018-11-25T21:55:00Z">
                  <w:rPr>
                    <w:ins w:id="24484" w:author="phuong vu" w:date="2018-11-26T00:57:00Z"/>
                    <w:lang w:val="en-US"/>
                  </w:rPr>
                </w:rPrChange>
              </w:rPr>
            </w:pPr>
            <w:ins w:id="24485" w:author="phuong vu" w:date="2018-11-26T00:57:00Z">
              <w:r>
                <w:rPr>
                  <w:lang w:val="en-US"/>
                </w:rPr>
                <w:t>12</w:t>
              </w:r>
            </w:ins>
          </w:p>
        </w:tc>
        <w:tc>
          <w:tcPr>
            <w:tcW w:w="2368" w:type="dxa"/>
          </w:tcPr>
          <w:p w14:paraId="1DE9210D" w14:textId="65EEC8F7" w:rsidR="00D46DE7" w:rsidRPr="00BA3432" w:rsidRDefault="00D46DE7">
            <w:pPr>
              <w:spacing w:line="276" w:lineRule="auto"/>
              <w:rPr>
                <w:ins w:id="24486" w:author="phuong vu" w:date="2018-11-26T00:57:00Z"/>
                <w:lang w:val="en-US"/>
                <w:rPrChange w:id="24487" w:author="phuong vu" w:date="2018-11-25T21:55:00Z">
                  <w:rPr>
                    <w:ins w:id="24488" w:author="phuong vu" w:date="2018-11-26T00:57:00Z"/>
                    <w:lang w:val="en-US"/>
                  </w:rPr>
                </w:rPrChange>
              </w:rPr>
            </w:pPr>
            <w:ins w:id="24489" w:author="phuong vu" w:date="2018-11-26T00:57:00Z">
              <w:r>
                <w:rPr>
                  <w:lang w:val="en-US"/>
                </w:rPr>
                <w:t>wash</w:t>
              </w:r>
            </w:ins>
          </w:p>
        </w:tc>
        <w:tc>
          <w:tcPr>
            <w:tcW w:w="1414" w:type="dxa"/>
          </w:tcPr>
          <w:p w14:paraId="13A5A081" w14:textId="77777777" w:rsidR="00D46DE7" w:rsidRPr="00BA3432" w:rsidRDefault="00D46DE7">
            <w:pPr>
              <w:spacing w:line="276" w:lineRule="auto"/>
              <w:jc w:val="center"/>
              <w:rPr>
                <w:ins w:id="24490" w:author="phuong vu" w:date="2018-11-26T00:57:00Z"/>
                <w:lang w:val="en-US"/>
                <w:rPrChange w:id="24491" w:author="phuong vu" w:date="2018-11-25T21:55:00Z">
                  <w:rPr>
                    <w:ins w:id="24492" w:author="phuong vu" w:date="2018-11-26T00:57:00Z"/>
                    <w:lang w:val="en-US"/>
                  </w:rPr>
                </w:rPrChange>
              </w:rPr>
            </w:pPr>
          </w:p>
        </w:tc>
        <w:tc>
          <w:tcPr>
            <w:tcW w:w="1395" w:type="dxa"/>
          </w:tcPr>
          <w:p w14:paraId="540B31DB" w14:textId="14A08F50" w:rsidR="00D46DE7" w:rsidRPr="00BA3432" w:rsidRDefault="00D46DE7">
            <w:pPr>
              <w:spacing w:line="276" w:lineRule="auto"/>
              <w:jc w:val="center"/>
              <w:rPr>
                <w:ins w:id="24493" w:author="phuong vu" w:date="2018-11-26T00:57:00Z"/>
                <w:lang w:val="en-US"/>
                <w:rPrChange w:id="24494" w:author="phuong vu" w:date="2018-11-25T21:55:00Z">
                  <w:rPr>
                    <w:ins w:id="24495" w:author="phuong vu" w:date="2018-11-26T00:57:00Z"/>
                    <w:lang w:val="en-US"/>
                  </w:rPr>
                </w:rPrChange>
              </w:rPr>
            </w:pPr>
            <w:ins w:id="24496" w:author="phuong vu" w:date="2018-11-26T00:57:00Z">
              <w:r>
                <w:rPr>
                  <w:lang w:val="en-US"/>
                </w:rPr>
                <w:t>X</w:t>
              </w:r>
            </w:ins>
          </w:p>
        </w:tc>
        <w:tc>
          <w:tcPr>
            <w:tcW w:w="1397" w:type="dxa"/>
          </w:tcPr>
          <w:p w14:paraId="4C8472DA" w14:textId="6EA6B2E5" w:rsidR="00D46DE7" w:rsidRPr="00BA3432" w:rsidRDefault="00D46DE7">
            <w:pPr>
              <w:spacing w:line="276" w:lineRule="auto"/>
              <w:jc w:val="center"/>
              <w:rPr>
                <w:ins w:id="24497" w:author="phuong vu" w:date="2018-11-26T00:57:00Z"/>
                <w:lang w:val="en-US"/>
                <w:rPrChange w:id="24498" w:author="phuong vu" w:date="2018-11-25T21:55:00Z">
                  <w:rPr>
                    <w:ins w:id="24499" w:author="phuong vu" w:date="2018-11-26T00:57:00Z"/>
                    <w:lang w:val="en-US"/>
                  </w:rPr>
                </w:rPrChange>
              </w:rPr>
            </w:pPr>
            <w:ins w:id="24500" w:author="phuong vu" w:date="2018-11-26T00:57:00Z">
              <w:r>
                <w:rPr>
                  <w:lang w:val="en-US"/>
                </w:rPr>
                <w:t>X</w:t>
              </w:r>
            </w:ins>
          </w:p>
        </w:tc>
        <w:tc>
          <w:tcPr>
            <w:tcW w:w="1406" w:type="dxa"/>
          </w:tcPr>
          <w:p w14:paraId="1036FC4D" w14:textId="0C29FC4C" w:rsidR="00D46DE7" w:rsidRPr="00BA3432" w:rsidRDefault="00D46DE7">
            <w:pPr>
              <w:spacing w:line="276" w:lineRule="auto"/>
              <w:jc w:val="center"/>
              <w:rPr>
                <w:ins w:id="24501" w:author="phuong vu" w:date="2018-11-26T00:57:00Z"/>
                <w:lang w:val="en-US"/>
                <w:rPrChange w:id="24502" w:author="phuong vu" w:date="2018-11-25T21:55:00Z">
                  <w:rPr>
                    <w:ins w:id="24503" w:author="phuong vu" w:date="2018-11-26T00:57:00Z"/>
                    <w:lang w:val="en-US"/>
                  </w:rPr>
                </w:rPrChange>
              </w:rPr>
            </w:pPr>
            <w:ins w:id="24504" w:author="phuong vu" w:date="2018-11-26T00:57:00Z">
              <w:r>
                <w:rPr>
                  <w:lang w:val="en-US"/>
                </w:rPr>
                <w:t>X</w:t>
              </w:r>
            </w:ins>
          </w:p>
        </w:tc>
      </w:tr>
      <w:tr w:rsidR="00D46DE7" w:rsidRPr="00BA3432" w14:paraId="4D354F45" w14:textId="77777777" w:rsidTr="00D41CA7">
        <w:trPr>
          <w:ins w:id="24505" w:author="phuong vu" w:date="2018-11-26T00:58:00Z"/>
        </w:trPr>
        <w:tc>
          <w:tcPr>
            <w:tcW w:w="797" w:type="dxa"/>
          </w:tcPr>
          <w:p w14:paraId="2D46D2ED" w14:textId="50B31864" w:rsidR="00D46DE7" w:rsidRDefault="00D46DE7">
            <w:pPr>
              <w:spacing w:line="276" w:lineRule="auto"/>
              <w:jc w:val="center"/>
              <w:rPr>
                <w:ins w:id="24506" w:author="phuong vu" w:date="2018-11-26T00:58:00Z"/>
                <w:lang w:val="en-US"/>
              </w:rPr>
            </w:pPr>
            <w:ins w:id="24507" w:author="phuong vu" w:date="2018-11-26T00:58:00Z">
              <w:r>
                <w:rPr>
                  <w:lang w:val="en-US"/>
                </w:rPr>
                <w:t>13</w:t>
              </w:r>
            </w:ins>
          </w:p>
        </w:tc>
        <w:tc>
          <w:tcPr>
            <w:tcW w:w="2368" w:type="dxa"/>
          </w:tcPr>
          <w:p w14:paraId="11168972" w14:textId="4F2EE2CF" w:rsidR="00D46DE7" w:rsidRDefault="00D46DE7">
            <w:pPr>
              <w:spacing w:line="276" w:lineRule="auto"/>
              <w:rPr>
                <w:ins w:id="24508" w:author="phuong vu" w:date="2018-11-26T00:58:00Z"/>
                <w:lang w:val="en-US"/>
              </w:rPr>
            </w:pPr>
            <w:ins w:id="24509" w:author="phuong vu" w:date="2018-11-26T00:58:00Z">
              <w:r>
                <w:rPr>
                  <w:lang w:val="en-US"/>
                </w:rPr>
                <w:t>washing_machine</w:t>
              </w:r>
            </w:ins>
          </w:p>
        </w:tc>
        <w:tc>
          <w:tcPr>
            <w:tcW w:w="1414" w:type="dxa"/>
          </w:tcPr>
          <w:p w14:paraId="28A3887F" w14:textId="77777777" w:rsidR="00D46DE7" w:rsidRPr="00BA3432" w:rsidRDefault="00D46DE7">
            <w:pPr>
              <w:spacing w:line="276" w:lineRule="auto"/>
              <w:jc w:val="center"/>
              <w:rPr>
                <w:ins w:id="24510" w:author="phuong vu" w:date="2018-11-26T00:58:00Z"/>
                <w:lang w:val="en-US"/>
                <w:rPrChange w:id="24511" w:author="phuong vu" w:date="2018-11-25T21:55:00Z">
                  <w:rPr>
                    <w:ins w:id="24512" w:author="phuong vu" w:date="2018-11-26T00:58:00Z"/>
                    <w:lang w:val="en-US"/>
                  </w:rPr>
                </w:rPrChange>
              </w:rPr>
            </w:pPr>
          </w:p>
        </w:tc>
        <w:tc>
          <w:tcPr>
            <w:tcW w:w="1395" w:type="dxa"/>
          </w:tcPr>
          <w:p w14:paraId="24B83ED0" w14:textId="54C002B4" w:rsidR="00D46DE7" w:rsidRDefault="00D46DE7">
            <w:pPr>
              <w:spacing w:line="276" w:lineRule="auto"/>
              <w:jc w:val="center"/>
              <w:rPr>
                <w:ins w:id="24513" w:author="phuong vu" w:date="2018-11-26T00:58:00Z"/>
                <w:lang w:val="en-US"/>
              </w:rPr>
            </w:pPr>
          </w:p>
        </w:tc>
        <w:tc>
          <w:tcPr>
            <w:tcW w:w="1397" w:type="dxa"/>
          </w:tcPr>
          <w:p w14:paraId="4B4E80C3" w14:textId="7E6B0A6F" w:rsidR="00D46DE7" w:rsidRDefault="00D46DE7">
            <w:pPr>
              <w:spacing w:line="276" w:lineRule="auto"/>
              <w:jc w:val="center"/>
              <w:rPr>
                <w:ins w:id="24514" w:author="phuong vu" w:date="2018-11-26T00:58:00Z"/>
                <w:lang w:val="en-US"/>
              </w:rPr>
            </w:pPr>
          </w:p>
        </w:tc>
        <w:tc>
          <w:tcPr>
            <w:tcW w:w="1406" w:type="dxa"/>
          </w:tcPr>
          <w:p w14:paraId="1DAE9275" w14:textId="54814BC3" w:rsidR="00D46DE7" w:rsidRDefault="00D46DE7">
            <w:pPr>
              <w:spacing w:line="276" w:lineRule="auto"/>
              <w:jc w:val="center"/>
              <w:rPr>
                <w:ins w:id="24515" w:author="phuong vu" w:date="2018-11-26T00:58:00Z"/>
                <w:lang w:val="en-US"/>
              </w:rPr>
            </w:pPr>
            <w:ins w:id="24516" w:author="phuong vu" w:date="2018-11-26T00:58:00Z">
              <w:r>
                <w:rPr>
                  <w:lang w:val="en-US"/>
                </w:rPr>
                <w:t>X</w:t>
              </w:r>
            </w:ins>
          </w:p>
        </w:tc>
      </w:tr>
      <w:tr w:rsidR="00D46DE7" w:rsidRPr="00BA3432" w14:paraId="47120A28" w14:textId="77777777" w:rsidTr="00D41CA7">
        <w:trPr>
          <w:ins w:id="24517" w:author="phuong vu" w:date="2018-11-26T00:58:00Z"/>
        </w:trPr>
        <w:tc>
          <w:tcPr>
            <w:tcW w:w="797" w:type="dxa"/>
          </w:tcPr>
          <w:p w14:paraId="7D72B42C" w14:textId="5380A9CF" w:rsidR="00D46DE7" w:rsidRDefault="00D46DE7">
            <w:pPr>
              <w:spacing w:line="276" w:lineRule="auto"/>
              <w:jc w:val="center"/>
              <w:rPr>
                <w:ins w:id="24518" w:author="phuong vu" w:date="2018-11-26T00:58:00Z"/>
                <w:lang w:val="en-US"/>
              </w:rPr>
            </w:pPr>
            <w:ins w:id="24519" w:author="phuong vu" w:date="2018-11-26T00:58:00Z">
              <w:r>
                <w:rPr>
                  <w:lang w:val="en-US"/>
                </w:rPr>
                <w:t>14</w:t>
              </w:r>
            </w:ins>
          </w:p>
        </w:tc>
        <w:tc>
          <w:tcPr>
            <w:tcW w:w="2368" w:type="dxa"/>
          </w:tcPr>
          <w:p w14:paraId="34770986" w14:textId="2914B1DB" w:rsidR="00D46DE7" w:rsidRDefault="00D46DE7">
            <w:pPr>
              <w:spacing w:line="276" w:lineRule="auto"/>
              <w:rPr>
                <w:ins w:id="24520" w:author="phuong vu" w:date="2018-11-26T00:58:00Z"/>
                <w:lang w:val="en-US"/>
              </w:rPr>
            </w:pPr>
            <w:ins w:id="24521" w:author="phuong vu" w:date="2018-11-26T00:58:00Z">
              <w:r>
                <w:rPr>
                  <w:lang w:val="en-US"/>
                </w:rPr>
                <w:t>wash_bag</w:t>
              </w:r>
            </w:ins>
          </w:p>
        </w:tc>
        <w:tc>
          <w:tcPr>
            <w:tcW w:w="1414" w:type="dxa"/>
          </w:tcPr>
          <w:p w14:paraId="55B5382A" w14:textId="4C1F792E" w:rsidR="00D46DE7" w:rsidRPr="00BA3432" w:rsidRDefault="00D46DE7">
            <w:pPr>
              <w:spacing w:line="276" w:lineRule="auto"/>
              <w:jc w:val="center"/>
              <w:rPr>
                <w:ins w:id="24522" w:author="phuong vu" w:date="2018-11-26T00:58:00Z"/>
                <w:lang w:val="en-US"/>
                <w:rPrChange w:id="24523" w:author="phuong vu" w:date="2018-11-25T21:55:00Z">
                  <w:rPr>
                    <w:ins w:id="24524" w:author="phuong vu" w:date="2018-11-26T00:58:00Z"/>
                    <w:lang w:val="en-US"/>
                  </w:rPr>
                </w:rPrChange>
              </w:rPr>
            </w:pPr>
            <w:ins w:id="24525" w:author="phuong vu" w:date="2018-11-26T00:59:00Z">
              <w:r>
                <w:rPr>
                  <w:lang w:val="en-US"/>
                </w:rPr>
                <w:t>X</w:t>
              </w:r>
            </w:ins>
          </w:p>
        </w:tc>
        <w:tc>
          <w:tcPr>
            <w:tcW w:w="1395" w:type="dxa"/>
          </w:tcPr>
          <w:p w14:paraId="24387EF9" w14:textId="77777777" w:rsidR="00D46DE7" w:rsidRDefault="00D46DE7">
            <w:pPr>
              <w:spacing w:line="276" w:lineRule="auto"/>
              <w:jc w:val="center"/>
              <w:rPr>
                <w:ins w:id="24526" w:author="phuong vu" w:date="2018-11-26T00:58:00Z"/>
                <w:lang w:val="en-US"/>
              </w:rPr>
            </w:pPr>
          </w:p>
        </w:tc>
        <w:tc>
          <w:tcPr>
            <w:tcW w:w="1397" w:type="dxa"/>
          </w:tcPr>
          <w:p w14:paraId="266BD686" w14:textId="6E78C694" w:rsidR="00D46DE7" w:rsidRDefault="00D46DE7">
            <w:pPr>
              <w:spacing w:line="276" w:lineRule="auto"/>
              <w:jc w:val="center"/>
              <w:rPr>
                <w:ins w:id="24527" w:author="phuong vu" w:date="2018-11-26T00:58:00Z"/>
                <w:lang w:val="en-US"/>
              </w:rPr>
            </w:pPr>
            <w:ins w:id="24528" w:author="phuong vu" w:date="2018-11-26T00:59:00Z">
              <w:r>
                <w:rPr>
                  <w:lang w:val="en-US"/>
                </w:rPr>
                <w:t>X</w:t>
              </w:r>
            </w:ins>
          </w:p>
        </w:tc>
        <w:tc>
          <w:tcPr>
            <w:tcW w:w="1406" w:type="dxa"/>
          </w:tcPr>
          <w:p w14:paraId="121191C6" w14:textId="19F7D449" w:rsidR="00D46DE7" w:rsidRDefault="00D46DE7">
            <w:pPr>
              <w:spacing w:line="276" w:lineRule="auto"/>
              <w:jc w:val="center"/>
              <w:rPr>
                <w:ins w:id="24529" w:author="phuong vu" w:date="2018-11-26T00:58:00Z"/>
                <w:lang w:val="en-US"/>
              </w:rPr>
            </w:pPr>
            <w:ins w:id="24530" w:author="phuong vu" w:date="2018-11-26T00:58:00Z">
              <w:r>
                <w:rPr>
                  <w:lang w:val="en-US"/>
                </w:rPr>
                <w:t>X</w:t>
              </w:r>
            </w:ins>
          </w:p>
        </w:tc>
      </w:tr>
      <w:tr w:rsidR="00D46DE7" w:rsidRPr="00BA3432" w14:paraId="1992C85F" w14:textId="77777777" w:rsidTr="00D41CA7">
        <w:trPr>
          <w:ins w:id="24531" w:author="phuong vu" w:date="2018-11-26T00:58:00Z"/>
        </w:trPr>
        <w:tc>
          <w:tcPr>
            <w:tcW w:w="797" w:type="dxa"/>
          </w:tcPr>
          <w:p w14:paraId="3D09D30F" w14:textId="20FFECAF" w:rsidR="00D46DE7" w:rsidRDefault="00D46DE7">
            <w:pPr>
              <w:spacing w:line="276" w:lineRule="auto"/>
              <w:jc w:val="center"/>
              <w:rPr>
                <w:ins w:id="24532" w:author="phuong vu" w:date="2018-11-26T00:58:00Z"/>
                <w:lang w:val="en-US"/>
              </w:rPr>
            </w:pPr>
            <w:ins w:id="24533" w:author="phuong vu" w:date="2018-11-26T00:58:00Z">
              <w:r>
                <w:rPr>
                  <w:lang w:val="en-US"/>
                </w:rPr>
                <w:t>15</w:t>
              </w:r>
            </w:ins>
          </w:p>
        </w:tc>
        <w:tc>
          <w:tcPr>
            <w:tcW w:w="2368" w:type="dxa"/>
          </w:tcPr>
          <w:p w14:paraId="3CF2C469" w14:textId="29D96669" w:rsidR="00D46DE7" w:rsidRDefault="00D46DE7">
            <w:pPr>
              <w:spacing w:line="276" w:lineRule="auto"/>
              <w:rPr>
                <w:ins w:id="24534" w:author="phuong vu" w:date="2018-11-26T00:58:00Z"/>
                <w:lang w:val="en-US"/>
              </w:rPr>
            </w:pPr>
            <w:ins w:id="24535" w:author="phuong vu" w:date="2018-11-26T00:58:00Z">
              <w:r>
                <w:rPr>
                  <w:lang w:val="en-US"/>
                </w:rPr>
                <w:t>wash_bag_detail</w:t>
              </w:r>
            </w:ins>
          </w:p>
        </w:tc>
        <w:tc>
          <w:tcPr>
            <w:tcW w:w="1414" w:type="dxa"/>
          </w:tcPr>
          <w:p w14:paraId="4865C171" w14:textId="27503C21" w:rsidR="00D46DE7" w:rsidRPr="00BA3432" w:rsidRDefault="00D46DE7">
            <w:pPr>
              <w:spacing w:line="276" w:lineRule="auto"/>
              <w:jc w:val="center"/>
              <w:rPr>
                <w:ins w:id="24536" w:author="phuong vu" w:date="2018-11-26T00:58:00Z"/>
                <w:lang w:val="en-US"/>
                <w:rPrChange w:id="24537" w:author="phuong vu" w:date="2018-11-25T21:55:00Z">
                  <w:rPr>
                    <w:ins w:id="24538" w:author="phuong vu" w:date="2018-11-26T00:58:00Z"/>
                    <w:lang w:val="en-US"/>
                  </w:rPr>
                </w:rPrChange>
              </w:rPr>
            </w:pPr>
            <w:ins w:id="24539" w:author="phuong vu" w:date="2018-11-26T00:59:00Z">
              <w:r>
                <w:rPr>
                  <w:lang w:val="en-US"/>
                </w:rPr>
                <w:t>X</w:t>
              </w:r>
            </w:ins>
          </w:p>
        </w:tc>
        <w:tc>
          <w:tcPr>
            <w:tcW w:w="1395" w:type="dxa"/>
          </w:tcPr>
          <w:p w14:paraId="02BAE8F7" w14:textId="77777777" w:rsidR="00D46DE7" w:rsidRDefault="00D46DE7">
            <w:pPr>
              <w:spacing w:line="276" w:lineRule="auto"/>
              <w:jc w:val="center"/>
              <w:rPr>
                <w:ins w:id="24540" w:author="phuong vu" w:date="2018-11-26T00:58:00Z"/>
                <w:lang w:val="en-US"/>
              </w:rPr>
            </w:pPr>
          </w:p>
        </w:tc>
        <w:tc>
          <w:tcPr>
            <w:tcW w:w="1397" w:type="dxa"/>
          </w:tcPr>
          <w:p w14:paraId="57880832" w14:textId="2A67190C" w:rsidR="00D46DE7" w:rsidRDefault="00D46DE7">
            <w:pPr>
              <w:spacing w:line="276" w:lineRule="auto"/>
              <w:jc w:val="center"/>
              <w:rPr>
                <w:ins w:id="24541" w:author="phuong vu" w:date="2018-11-26T00:58:00Z"/>
                <w:lang w:val="en-US"/>
              </w:rPr>
            </w:pPr>
            <w:ins w:id="24542" w:author="phuong vu" w:date="2018-11-26T00:59:00Z">
              <w:r>
                <w:rPr>
                  <w:lang w:val="en-US"/>
                </w:rPr>
                <w:t>X</w:t>
              </w:r>
            </w:ins>
          </w:p>
        </w:tc>
        <w:tc>
          <w:tcPr>
            <w:tcW w:w="1406" w:type="dxa"/>
          </w:tcPr>
          <w:p w14:paraId="18AF5669" w14:textId="143A9AC5" w:rsidR="00D46DE7" w:rsidRDefault="00D46DE7" w:rsidP="00300FEC">
            <w:pPr>
              <w:keepNext/>
              <w:spacing w:line="276" w:lineRule="auto"/>
              <w:jc w:val="center"/>
              <w:rPr>
                <w:ins w:id="24543" w:author="phuong vu" w:date="2018-11-26T00:58:00Z"/>
                <w:lang w:val="en-US"/>
              </w:rPr>
              <w:pPrChange w:id="24544" w:author="phuong vu" w:date="2018-11-26T01:12:00Z">
                <w:pPr>
                  <w:spacing w:line="276" w:lineRule="auto"/>
                  <w:jc w:val="center"/>
                </w:pPr>
              </w:pPrChange>
            </w:pPr>
            <w:ins w:id="24545" w:author="phuong vu" w:date="2018-11-26T00:58:00Z">
              <w:r>
                <w:rPr>
                  <w:lang w:val="en-US"/>
                </w:rPr>
                <w:t>X</w:t>
              </w:r>
            </w:ins>
          </w:p>
        </w:tc>
      </w:tr>
    </w:tbl>
    <w:p w14:paraId="71639FE1" w14:textId="435F13E2" w:rsidR="00692A1B" w:rsidRPr="00300FEC" w:rsidRDefault="00300FEC" w:rsidP="00300FEC">
      <w:pPr>
        <w:pStyle w:val="Caption"/>
        <w:rPr>
          <w:ins w:id="24546" w:author="phuong vu" w:date="2018-11-21T18:58:00Z"/>
          <w:lang w:val="en-US"/>
          <w:rPrChange w:id="24547" w:author="phuong vu" w:date="2018-11-26T01:12:00Z">
            <w:rPr>
              <w:ins w:id="24548" w:author="phuong vu" w:date="2018-11-21T18:58:00Z"/>
              <w:lang w:val="en-US"/>
            </w:rPr>
          </w:rPrChange>
        </w:rPr>
        <w:pPrChange w:id="24549" w:author="phuong vu" w:date="2018-11-26T01:12:00Z">
          <w:pPr>
            <w:pStyle w:val="Heading5"/>
          </w:pPr>
        </w:pPrChange>
      </w:pPr>
      <w:ins w:id="24550" w:author="phuong vu" w:date="2018-11-26T01:12:00Z">
        <w:r>
          <w:t xml:space="preserve">Bảng </w:t>
        </w:r>
      </w:ins>
      <w:ins w:id="24551" w:author="phuong vu" w:date="2018-11-26T02:10:00Z">
        <w:r w:rsidR="00404CBA">
          <w:fldChar w:fldCharType="begin"/>
        </w:r>
        <w:r w:rsidR="00404CBA">
          <w:instrText xml:space="preserve"> STYLEREF 1 \s </w:instrText>
        </w:r>
      </w:ins>
      <w:r w:rsidR="00404CBA">
        <w:fldChar w:fldCharType="separate"/>
      </w:r>
      <w:r w:rsidR="00404CBA">
        <w:rPr>
          <w:noProof/>
        </w:rPr>
        <w:t>3</w:t>
      </w:r>
      <w:ins w:id="2455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4553" w:author="phuong vu" w:date="2018-11-26T02:10:00Z">
        <w:r w:rsidR="00404CBA">
          <w:rPr>
            <w:noProof/>
          </w:rPr>
          <w:t>31</w:t>
        </w:r>
        <w:r w:rsidR="00404CBA">
          <w:fldChar w:fldCharType="end"/>
        </w:r>
      </w:ins>
      <w:ins w:id="24554" w:author="phuong vu" w:date="2018-11-26T01:12:00Z">
        <w:r>
          <w:rPr>
            <w:lang w:val="en-US"/>
          </w:rPr>
          <w:t xml:space="preserve"> Dữ liệu sử dụng quản lí phân công xử lí đơn hàng</w:t>
        </w:r>
      </w:ins>
    </w:p>
    <w:p w14:paraId="54D926DB" w14:textId="508F9595" w:rsidR="00D25C6A" w:rsidRPr="00BA3432" w:rsidRDefault="00D25C6A">
      <w:pPr>
        <w:pStyle w:val="Heading5"/>
        <w:spacing w:line="276" w:lineRule="auto"/>
        <w:rPr>
          <w:rFonts w:cstheme="majorHAnsi"/>
          <w:lang w:val="en-US"/>
          <w:rPrChange w:id="24555" w:author="phuong vu" w:date="2018-11-25T21:55:00Z">
            <w:rPr>
              <w:lang w:val="en-US"/>
            </w:rPr>
          </w:rPrChange>
        </w:rPr>
        <w:pPrChange w:id="24556" w:author="phuong vu" w:date="2018-11-23T13:48:00Z">
          <w:pPr>
            <w:pStyle w:val="Heading6"/>
          </w:pPr>
        </w:pPrChange>
      </w:pPr>
      <w:ins w:id="24557" w:author="phuong vu" w:date="2018-11-21T18:58:00Z">
        <w:r w:rsidRPr="00BA3432">
          <w:rPr>
            <w:rFonts w:cstheme="majorHAnsi"/>
            <w:lang w:val="en-US"/>
            <w:rPrChange w:id="24558" w:author="phuong vu" w:date="2018-11-25T21:55:00Z">
              <w:rPr>
                <w:lang w:val="en-US"/>
              </w:rPr>
            </w:rPrChange>
          </w:rPr>
          <w:t>Cách xử lí</w:t>
        </w:r>
      </w:ins>
    </w:p>
    <w:p w14:paraId="3C658E63" w14:textId="102B80DD" w:rsidR="00A61DB2" w:rsidRPr="00BA3432" w:rsidRDefault="00A61DB2">
      <w:pPr>
        <w:pStyle w:val="Heading4"/>
        <w:spacing w:line="276" w:lineRule="auto"/>
        <w:rPr>
          <w:rFonts w:cstheme="majorHAnsi"/>
          <w:lang w:val="en-US"/>
          <w:rPrChange w:id="24559" w:author="phuong vu" w:date="2018-11-25T21:55:00Z">
            <w:rPr>
              <w:lang w:val="en-US"/>
            </w:rPr>
          </w:rPrChange>
        </w:rPr>
        <w:pPrChange w:id="24560" w:author="phuong vu" w:date="2018-11-23T13:48:00Z">
          <w:pPr>
            <w:pStyle w:val="Heading4"/>
          </w:pPr>
        </w:pPrChange>
      </w:pPr>
      <w:bookmarkStart w:id="24561" w:name="_Toc530662899"/>
      <w:r w:rsidRPr="00BA3432">
        <w:rPr>
          <w:rFonts w:cstheme="majorHAnsi"/>
          <w:lang w:val="en-US"/>
          <w:rPrChange w:id="24562" w:author="phuong vu" w:date="2018-11-25T21:55:00Z">
            <w:rPr>
              <w:lang w:val="en-US"/>
            </w:rPr>
          </w:rPrChange>
        </w:rPr>
        <w:t>Tạo đơn hàng</w:t>
      </w:r>
      <w:bookmarkEnd w:id="24561"/>
    </w:p>
    <w:p w14:paraId="6FFB52A8" w14:textId="1B59BA4C" w:rsidR="008E15BC" w:rsidRPr="00BA3432" w:rsidRDefault="008E15BC">
      <w:pPr>
        <w:pStyle w:val="Heading5"/>
        <w:spacing w:line="276" w:lineRule="auto"/>
        <w:rPr>
          <w:rFonts w:cstheme="majorHAnsi"/>
          <w:lang w:val="en-US"/>
          <w:rPrChange w:id="24563" w:author="phuong vu" w:date="2018-11-25T21:55:00Z">
            <w:rPr>
              <w:lang w:val="en-US"/>
            </w:rPr>
          </w:rPrChange>
        </w:rPr>
        <w:pPrChange w:id="24564" w:author="phuong vu" w:date="2018-11-23T13:48:00Z">
          <w:pPr>
            <w:pStyle w:val="Heading5"/>
          </w:pPr>
        </w:pPrChange>
      </w:pPr>
      <w:r w:rsidRPr="00BA3432">
        <w:rPr>
          <w:rFonts w:cstheme="majorHAnsi"/>
          <w:lang w:val="en-US"/>
          <w:rPrChange w:id="24565" w:author="phuong vu" w:date="2018-11-25T21:55:00Z">
            <w:rPr>
              <w:lang w:val="en-US"/>
            </w:rPr>
          </w:rPrChange>
        </w:rPr>
        <w:t>Mục đích</w:t>
      </w:r>
    </w:p>
    <w:p w14:paraId="5C4CAF4E" w14:textId="59843113" w:rsidR="003C68BE" w:rsidRPr="00BA3432" w:rsidRDefault="003C68BE">
      <w:pPr>
        <w:spacing w:line="276" w:lineRule="auto"/>
        <w:ind w:firstLine="720"/>
        <w:rPr>
          <w:lang w:val="en-US"/>
          <w:rPrChange w:id="24566" w:author="phuong vu" w:date="2018-11-25T21:55:00Z">
            <w:rPr>
              <w:lang w:val="en-US"/>
            </w:rPr>
          </w:rPrChange>
        </w:rPr>
        <w:pPrChange w:id="24567" w:author="phuong vu" w:date="2018-11-23T13:48:00Z">
          <w:pPr>
            <w:ind w:firstLine="720"/>
          </w:pPr>
        </w:pPrChange>
      </w:pPr>
      <w:r w:rsidRPr="00BA3432">
        <w:rPr>
          <w:lang w:val="en-US"/>
          <w:rPrChange w:id="24568" w:author="phuong vu" w:date="2018-11-25T21:55:00Z">
            <w:rPr>
              <w:lang w:val="en-US"/>
            </w:rPr>
          </w:rPrChange>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Pr="00BA3432" w:rsidRDefault="008E15BC">
      <w:pPr>
        <w:pStyle w:val="Heading5"/>
        <w:spacing w:line="276" w:lineRule="auto"/>
        <w:rPr>
          <w:rFonts w:cstheme="majorHAnsi"/>
          <w:lang w:val="en-US"/>
          <w:rPrChange w:id="24569" w:author="phuong vu" w:date="2018-11-25T21:55:00Z">
            <w:rPr>
              <w:lang w:val="en-US"/>
            </w:rPr>
          </w:rPrChange>
        </w:rPr>
        <w:pPrChange w:id="24570" w:author="phuong vu" w:date="2018-11-23T13:48:00Z">
          <w:pPr>
            <w:pStyle w:val="Heading5"/>
          </w:pPr>
        </w:pPrChange>
      </w:pPr>
      <w:r w:rsidRPr="00BA3432">
        <w:rPr>
          <w:rFonts w:cstheme="majorHAnsi"/>
          <w:lang w:val="en-US"/>
          <w:rPrChange w:id="24571" w:author="phuong vu" w:date="2018-11-25T21:55:00Z">
            <w:rPr>
              <w:lang w:val="en-US"/>
            </w:rPr>
          </w:rPrChange>
        </w:rPr>
        <w:lastRenderedPageBreak/>
        <w:t>Giao diện</w:t>
      </w:r>
    </w:p>
    <w:p w14:paraId="74D7517B" w14:textId="77777777" w:rsidR="00D3682B" w:rsidRPr="00AD0E2E" w:rsidRDefault="00D3682B">
      <w:pPr>
        <w:keepNext/>
        <w:spacing w:line="276" w:lineRule="auto"/>
        <w:pPrChange w:id="24572" w:author="phuong vu" w:date="2018-11-23T13:48:00Z">
          <w:pPr>
            <w:keepNext/>
          </w:pPr>
        </w:pPrChange>
      </w:pPr>
      <w:r w:rsidRPr="00AD0E2E">
        <w:rPr>
          <w:noProof/>
          <w:lang w:val="en-US"/>
        </w:rPr>
        <w:drawing>
          <wp:inline distT="0" distB="0" distL="0" distR="0" wp14:anchorId="3AC0F9DF" wp14:editId="5AA4506E">
            <wp:extent cx="5579745" cy="324196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91234" cy="3248639"/>
                    </a:xfrm>
                    <a:prstGeom prst="rect">
                      <a:avLst/>
                    </a:prstGeom>
                    <a:noFill/>
                    <a:ln>
                      <a:noFill/>
                    </a:ln>
                  </pic:spPr>
                </pic:pic>
              </a:graphicData>
            </a:graphic>
          </wp:inline>
        </w:drawing>
      </w:r>
    </w:p>
    <w:p w14:paraId="4037FB6D" w14:textId="4B35CEF4" w:rsidR="00D3682B" w:rsidRPr="00BA3432" w:rsidRDefault="00D3682B">
      <w:pPr>
        <w:pStyle w:val="Caption"/>
        <w:spacing w:line="276" w:lineRule="auto"/>
        <w:rPr>
          <w:szCs w:val="26"/>
          <w:rPrChange w:id="24573" w:author="phuong vu" w:date="2018-11-25T21:55:00Z">
            <w:rPr>
              <w:szCs w:val="26"/>
              <w:lang w:val="en-US"/>
            </w:rPr>
          </w:rPrChange>
        </w:rPr>
        <w:pPrChange w:id="24574" w:author="phuong vu" w:date="2018-11-23T13:48:00Z">
          <w:pPr>
            <w:pStyle w:val="Caption"/>
          </w:pPr>
        </w:pPrChange>
      </w:pPr>
      <w:bookmarkStart w:id="24575" w:name="_Toc530662950"/>
      <w:r w:rsidRPr="00BA3432">
        <w:rPr>
          <w:szCs w:val="26"/>
          <w:rPrChange w:id="24576" w:author="phuong vu" w:date="2018-11-25T21:55:00Z">
            <w:rPr>
              <w:szCs w:val="26"/>
            </w:rPr>
          </w:rPrChange>
        </w:rPr>
        <w:t xml:space="preserve">Hình </w:t>
      </w:r>
      <w:ins w:id="24577"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4578"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4579" w:author="phuong vu" w:date="2018-11-26T01:11:00Z">
        <w:r w:rsidR="00300FEC">
          <w:rPr>
            <w:noProof/>
            <w:szCs w:val="26"/>
          </w:rPr>
          <w:t>24</w:t>
        </w:r>
        <w:r w:rsidR="00300FEC">
          <w:rPr>
            <w:szCs w:val="26"/>
          </w:rPr>
          <w:fldChar w:fldCharType="end"/>
        </w:r>
      </w:ins>
      <w:del w:id="24580" w:author="phuong vu" w:date="2018-11-16T11:28:00Z">
        <w:r w:rsidR="006C103E" w:rsidRPr="00BA3432" w:rsidDel="00EC5005">
          <w:rPr>
            <w:szCs w:val="26"/>
            <w:rPrChange w:id="24581" w:author="phuong vu" w:date="2018-11-25T21:55:00Z">
              <w:rPr>
                <w:szCs w:val="26"/>
              </w:rPr>
            </w:rPrChange>
          </w:rPr>
          <w:fldChar w:fldCharType="begin"/>
        </w:r>
        <w:r w:rsidR="006C103E" w:rsidRPr="00BA3432" w:rsidDel="00EC5005">
          <w:rPr>
            <w:szCs w:val="26"/>
            <w:rPrChange w:id="24582" w:author="phuong vu" w:date="2018-11-25T21:55:00Z">
              <w:rPr>
                <w:szCs w:val="26"/>
              </w:rPr>
            </w:rPrChange>
          </w:rPr>
          <w:delInstrText xml:space="preserve"> STYLEREF 1 \s </w:delInstrText>
        </w:r>
        <w:r w:rsidR="006C103E" w:rsidRPr="00BA3432" w:rsidDel="00EC5005">
          <w:rPr>
            <w:szCs w:val="26"/>
            <w:rPrChange w:id="24583" w:author="phuong vu" w:date="2018-11-25T21:55:00Z">
              <w:rPr>
                <w:szCs w:val="26"/>
              </w:rPr>
            </w:rPrChange>
          </w:rPr>
          <w:fldChar w:fldCharType="separate"/>
        </w:r>
        <w:r w:rsidR="006C103E" w:rsidRPr="00BA3432" w:rsidDel="00EC5005">
          <w:rPr>
            <w:noProof/>
            <w:szCs w:val="26"/>
            <w:rPrChange w:id="24584" w:author="phuong vu" w:date="2018-11-25T21:55:00Z">
              <w:rPr>
                <w:noProof/>
                <w:szCs w:val="26"/>
              </w:rPr>
            </w:rPrChange>
          </w:rPr>
          <w:delText>3</w:delText>
        </w:r>
        <w:r w:rsidR="006C103E" w:rsidRPr="00BA3432" w:rsidDel="00EC5005">
          <w:rPr>
            <w:szCs w:val="26"/>
            <w:rPrChange w:id="24585"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4586" w:author="phuong vu" w:date="2018-11-25T21:55:00Z">
              <w:rPr>
                <w:szCs w:val="26"/>
              </w:rPr>
            </w:rPrChange>
          </w:rPr>
          <w:delInstrText xml:space="preserve"> SEQ Hình \* ARABIC \s 1 </w:delInstrText>
        </w:r>
        <w:r w:rsidR="006C103E" w:rsidRPr="00BA3432" w:rsidDel="00EC5005">
          <w:rPr>
            <w:szCs w:val="26"/>
            <w:rPrChange w:id="24587" w:author="phuong vu" w:date="2018-11-25T21:55:00Z">
              <w:rPr>
                <w:szCs w:val="26"/>
              </w:rPr>
            </w:rPrChange>
          </w:rPr>
          <w:fldChar w:fldCharType="separate"/>
        </w:r>
        <w:r w:rsidR="006C103E" w:rsidRPr="00BA3432" w:rsidDel="00EC5005">
          <w:rPr>
            <w:noProof/>
            <w:szCs w:val="26"/>
            <w:rPrChange w:id="24588" w:author="phuong vu" w:date="2018-11-25T21:55:00Z">
              <w:rPr>
                <w:noProof/>
                <w:szCs w:val="26"/>
              </w:rPr>
            </w:rPrChange>
          </w:rPr>
          <w:delText>15</w:delText>
        </w:r>
        <w:r w:rsidR="006C103E" w:rsidRPr="00BA3432" w:rsidDel="00EC5005">
          <w:rPr>
            <w:szCs w:val="26"/>
            <w:rPrChange w:id="24589" w:author="phuong vu" w:date="2018-11-25T21:55:00Z">
              <w:rPr>
                <w:szCs w:val="26"/>
              </w:rPr>
            </w:rPrChange>
          </w:rPr>
          <w:fldChar w:fldCharType="end"/>
        </w:r>
      </w:del>
      <w:r w:rsidRPr="00BA3432">
        <w:rPr>
          <w:szCs w:val="26"/>
          <w:rPrChange w:id="24590" w:author="phuong vu" w:date="2018-11-25T21:55:00Z">
            <w:rPr>
              <w:szCs w:val="26"/>
              <w:lang w:val="en-US"/>
            </w:rPr>
          </w:rPrChange>
        </w:rPr>
        <w:t xml:space="preserve"> Giao diện tạo đơn hàng mới trên web</w:t>
      </w:r>
      <w:bookmarkEnd w:id="24575"/>
    </w:p>
    <w:p w14:paraId="1AECE2F0" w14:textId="77777777" w:rsidR="00442EB8" w:rsidRPr="00AD0E2E" w:rsidRDefault="00442EB8">
      <w:pPr>
        <w:keepNext/>
        <w:spacing w:line="276" w:lineRule="auto"/>
        <w:pPrChange w:id="24591" w:author="phuong vu" w:date="2018-11-23T13:48:00Z">
          <w:pPr>
            <w:keepNext/>
          </w:pPr>
        </w:pPrChange>
      </w:pPr>
      <w:r w:rsidRPr="00AD0E2E">
        <w:rPr>
          <w:noProof/>
          <w:lang w:val="en-US"/>
        </w:rPr>
        <w:drawing>
          <wp:inline distT="0" distB="0" distL="0" distR="0" wp14:anchorId="76652213" wp14:editId="665B0AF5">
            <wp:extent cx="5579745" cy="3859480"/>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5371" cy="3863372"/>
                    </a:xfrm>
                    <a:prstGeom prst="rect">
                      <a:avLst/>
                    </a:prstGeom>
                    <a:noFill/>
                    <a:ln>
                      <a:noFill/>
                    </a:ln>
                  </pic:spPr>
                </pic:pic>
              </a:graphicData>
            </a:graphic>
          </wp:inline>
        </w:drawing>
      </w:r>
    </w:p>
    <w:p w14:paraId="17AE9A17" w14:textId="0735C2A3" w:rsidR="00442EB8" w:rsidRPr="00BA3432" w:rsidRDefault="00442EB8">
      <w:pPr>
        <w:pStyle w:val="Caption"/>
        <w:spacing w:line="276" w:lineRule="auto"/>
        <w:rPr>
          <w:szCs w:val="26"/>
          <w:rPrChange w:id="24592" w:author="phuong vu" w:date="2018-11-25T21:55:00Z">
            <w:rPr>
              <w:szCs w:val="26"/>
              <w:lang w:val="en-US"/>
            </w:rPr>
          </w:rPrChange>
        </w:rPr>
        <w:pPrChange w:id="24593" w:author="phuong vu" w:date="2018-11-23T13:48:00Z">
          <w:pPr>
            <w:pStyle w:val="Caption"/>
          </w:pPr>
        </w:pPrChange>
      </w:pPr>
      <w:bookmarkStart w:id="24594" w:name="_Toc530662951"/>
      <w:r w:rsidRPr="00BA3432">
        <w:rPr>
          <w:szCs w:val="26"/>
          <w:rPrChange w:id="24595" w:author="phuong vu" w:date="2018-11-25T21:55:00Z">
            <w:rPr>
              <w:szCs w:val="26"/>
            </w:rPr>
          </w:rPrChange>
        </w:rPr>
        <w:t xml:space="preserve">Hình </w:t>
      </w:r>
      <w:ins w:id="24596"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4597"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4598" w:author="phuong vu" w:date="2018-11-26T01:11:00Z">
        <w:r w:rsidR="00300FEC">
          <w:rPr>
            <w:noProof/>
            <w:szCs w:val="26"/>
          </w:rPr>
          <w:t>25</w:t>
        </w:r>
        <w:r w:rsidR="00300FEC">
          <w:rPr>
            <w:szCs w:val="26"/>
          </w:rPr>
          <w:fldChar w:fldCharType="end"/>
        </w:r>
      </w:ins>
      <w:del w:id="24599" w:author="phuong vu" w:date="2018-11-16T11:28:00Z">
        <w:r w:rsidR="006C103E" w:rsidRPr="00BA3432" w:rsidDel="00EC5005">
          <w:rPr>
            <w:szCs w:val="26"/>
            <w:rPrChange w:id="24600" w:author="phuong vu" w:date="2018-11-25T21:55:00Z">
              <w:rPr>
                <w:szCs w:val="26"/>
              </w:rPr>
            </w:rPrChange>
          </w:rPr>
          <w:fldChar w:fldCharType="begin"/>
        </w:r>
        <w:r w:rsidR="006C103E" w:rsidRPr="00BA3432" w:rsidDel="00EC5005">
          <w:rPr>
            <w:szCs w:val="26"/>
            <w:rPrChange w:id="24601" w:author="phuong vu" w:date="2018-11-25T21:55:00Z">
              <w:rPr>
                <w:szCs w:val="26"/>
              </w:rPr>
            </w:rPrChange>
          </w:rPr>
          <w:delInstrText xml:space="preserve"> STYLEREF 1 \s </w:delInstrText>
        </w:r>
        <w:r w:rsidR="006C103E" w:rsidRPr="00BA3432" w:rsidDel="00EC5005">
          <w:rPr>
            <w:szCs w:val="26"/>
            <w:rPrChange w:id="24602" w:author="phuong vu" w:date="2018-11-25T21:55:00Z">
              <w:rPr>
                <w:szCs w:val="26"/>
              </w:rPr>
            </w:rPrChange>
          </w:rPr>
          <w:fldChar w:fldCharType="separate"/>
        </w:r>
        <w:r w:rsidR="006C103E" w:rsidRPr="00BA3432" w:rsidDel="00EC5005">
          <w:rPr>
            <w:noProof/>
            <w:szCs w:val="26"/>
            <w:rPrChange w:id="24603" w:author="phuong vu" w:date="2018-11-25T21:55:00Z">
              <w:rPr>
                <w:noProof/>
                <w:szCs w:val="26"/>
              </w:rPr>
            </w:rPrChange>
          </w:rPr>
          <w:delText>3</w:delText>
        </w:r>
        <w:r w:rsidR="006C103E" w:rsidRPr="00BA3432" w:rsidDel="00EC5005">
          <w:rPr>
            <w:szCs w:val="26"/>
            <w:rPrChange w:id="24604"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4605" w:author="phuong vu" w:date="2018-11-25T21:55:00Z">
              <w:rPr>
                <w:szCs w:val="26"/>
              </w:rPr>
            </w:rPrChange>
          </w:rPr>
          <w:delInstrText xml:space="preserve"> SEQ Hình \* ARABIC \s 1 </w:delInstrText>
        </w:r>
        <w:r w:rsidR="006C103E" w:rsidRPr="00BA3432" w:rsidDel="00EC5005">
          <w:rPr>
            <w:szCs w:val="26"/>
            <w:rPrChange w:id="24606" w:author="phuong vu" w:date="2018-11-25T21:55:00Z">
              <w:rPr>
                <w:szCs w:val="26"/>
              </w:rPr>
            </w:rPrChange>
          </w:rPr>
          <w:fldChar w:fldCharType="separate"/>
        </w:r>
        <w:r w:rsidR="006C103E" w:rsidRPr="00BA3432" w:rsidDel="00EC5005">
          <w:rPr>
            <w:noProof/>
            <w:szCs w:val="26"/>
            <w:rPrChange w:id="24607" w:author="phuong vu" w:date="2018-11-25T21:55:00Z">
              <w:rPr>
                <w:noProof/>
                <w:szCs w:val="26"/>
              </w:rPr>
            </w:rPrChange>
          </w:rPr>
          <w:delText>16</w:delText>
        </w:r>
        <w:r w:rsidR="006C103E" w:rsidRPr="00BA3432" w:rsidDel="00EC5005">
          <w:rPr>
            <w:szCs w:val="26"/>
            <w:rPrChange w:id="24608" w:author="phuong vu" w:date="2018-11-25T21:55:00Z">
              <w:rPr>
                <w:szCs w:val="26"/>
              </w:rPr>
            </w:rPrChange>
          </w:rPr>
          <w:fldChar w:fldCharType="end"/>
        </w:r>
      </w:del>
      <w:r w:rsidRPr="00BA3432">
        <w:rPr>
          <w:szCs w:val="26"/>
          <w:rPrChange w:id="24609" w:author="phuong vu" w:date="2018-11-25T21:55:00Z">
            <w:rPr>
              <w:szCs w:val="26"/>
              <w:lang w:val="en-US"/>
            </w:rPr>
          </w:rPrChange>
        </w:rPr>
        <w:t xml:space="preserve"> Giao diện xác nhận đơn hàng sau khi tạo mới</w:t>
      </w:r>
      <w:bookmarkEnd w:id="24594"/>
    </w:p>
    <w:p w14:paraId="0BC24A2A" w14:textId="5A2DDB0C" w:rsidR="008E15BC" w:rsidRPr="00BA3432" w:rsidRDefault="008E15BC">
      <w:pPr>
        <w:pStyle w:val="Heading5"/>
        <w:spacing w:line="276" w:lineRule="auto"/>
        <w:rPr>
          <w:rFonts w:cstheme="majorHAnsi"/>
          <w:lang w:val="en-US"/>
          <w:rPrChange w:id="24610" w:author="phuong vu" w:date="2018-11-25T21:55:00Z">
            <w:rPr>
              <w:lang w:val="en-US"/>
            </w:rPr>
          </w:rPrChange>
        </w:rPr>
        <w:pPrChange w:id="24611" w:author="phuong vu" w:date="2018-11-23T13:48:00Z">
          <w:pPr>
            <w:pStyle w:val="Heading5"/>
          </w:pPr>
        </w:pPrChange>
      </w:pPr>
      <w:r w:rsidRPr="00AD0E2E">
        <w:rPr>
          <w:rFonts w:cstheme="majorHAnsi"/>
          <w:lang w:val="en-US"/>
        </w:rPr>
        <w:lastRenderedPageBreak/>
        <w:t>Các thành ph</w:t>
      </w:r>
      <w:r w:rsidRPr="00BA3432">
        <w:rPr>
          <w:rFonts w:cstheme="majorHAnsi"/>
          <w:lang w:val="en-US"/>
          <w:rPrChange w:id="24612" w:author="phuong vu" w:date="2018-11-25T21:55:00Z">
            <w:rPr>
              <w:lang w:val="en-US"/>
            </w:rPr>
          </w:rPrChange>
        </w:rPr>
        <w:t>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rsidRPr="00BA3432" w14:paraId="44F1660E" w14:textId="77777777" w:rsidTr="00A72A60">
        <w:tc>
          <w:tcPr>
            <w:tcW w:w="805" w:type="dxa"/>
            <w:vAlign w:val="center"/>
          </w:tcPr>
          <w:p w14:paraId="296D1AB1" w14:textId="77777777" w:rsidR="00263449" w:rsidRPr="00BA3432" w:rsidRDefault="00263449">
            <w:pPr>
              <w:spacing w:line="276" w:lineRule="auto"/>
              <w:jc w:val="center"/>
              <w:rPr>
                <w:b/>
                <w:lang w:val="en-US"/>
                <w:rPrChange w:id="24613" w:author="phuong vu" w:date="2018-11-25T21:55:00Z">
                  <w:rPr>
                    <w:b/>
                    <w:lang w:val="en-US"/>
                  </w:rPr>
                </w:rPrChange>
              </w:rPr>
              <w:pPrChange w:id="24614" w:author="phuong vu" w:date="2018-11-23T13:48:00Z">
                <w:pPr>
                  <w:spacing w:line="360" w:lineRule="auto"/>
                  <w:jc w:val="center"/>
                </w:pPr>
              </w:pPrChange>
            </w:pPr>
            <w:r w:rsidRPr="00BA3432">
              <w:rPr>
                <w:b/>
                <w:lang w:val="en-US"/>
                <w:rPrChange w:id="24615" w:author="phuong vu" w:date="2018-11-25T21:55:00Z">
                  <w:rPr>
                    <w:b/>
                    <w:lang w:val="en-US"/>
                  </w:rPr>
                </w:rPrChange>
              </w:rPr>
              <w:t>STT</w:t>
            </w:r>
          </w:p>
        </w:tc>
        <w:tc>
          <w:tcPr>
            <w:tcW w:w="1980" w:type="dxa"/>
            <w:vAlign w:val="center"/>
          </w:tcPr>
          <w:p w14:paraId="59A5CDDE" w14:textId="77777777" w:rsidR="00263449" w:rsidRPr="00BA3432" w:rsidRDefault="00263449">
            <w:pPr>
              <w:spacing w:line="276" w:lineRule="auto"/>
              <w:jc w:val="center"/>
              <w:rPr>
                <w:b/>
                <w:lang w:val="en-US"/>
                <w:rPrChange w:id="24616" w:author="phuong vu" w:date="2018-11-25T21:55:00Z">
                  <w:rPr>
                    <w:b/>
                    <w:lang w:val="en-US"/>
                  </w:rPr>
                </w:rPrChange>
              </w:rPr>
              <w:pPrChange w:id="24617" w:author="phuong vu" w:date="2018-11-23T13:48:00Z">
                <w:pPr>
                  <w:spacing w:line="360" w:lineRule="auto"/>
                  <w:jc w:val="center"/>
                </w:pPr>
              </w:pPrChange>
            </w:pPr>
            <w:r w:rsidRPr="00BA3432">
              <w:rPr>
                <w:b/>
                <w:lang w:val="en-US"/>
                <w:rPrChange w:id="24618" w:author="phuong vu" w:date="2018-11-25T21:55:00Z">
                  <w:rPr>
                    <w:b/>
                    <w:lang w:val="en-US"/>
                  </w:rPr>
                </w:rPrChange>
              </w:rPr>
              <w:t>Loại điều khiển</w:t>
            </w:r>
          </w:p>
        </w:tc>
        <w:tc>
          <w:tcPr>
            <w:tcW w:w="2970" w:type="dxa"/>
            <w:vAlign w:val="center"/>
          </w:tcPr>
          <w:p w14:paraId="48D7A81F" w14:textId="77777777" w:rsidR="00263449" w:rsidRPr="00BA3432" w:rsidRDefault="00263449">
            <w:pPr>
              <w:spacing w:line="276" w:lineRule="auto"/>
              <w:jc w:val="center"/>
              <w:rPr>
                <w:b/>
                <w:lang w:val="en-US"/>
                <w:rPrChange w:id="24619" w:author="phuong vu" w:date="2018-11-25T21:55:00Z">
                  <w:rPr>
                    <w:b/>
                    <w:lang w:val="en-US"/>
                  </w:rPr>
                </w:rPrChange>
              </w:rPr>
              <w:pPrChange w:id="24620" w:author="phuong vu" w:date="2018-11-23T13:48:00Z">
                <w:pPr>
                  <w:spacing w:line="360" w:lineRule="auto"/>
                  <w:jc w:val="center"/>
                </w:pPr>
              </w:pPrChange>
            </w:pPr>
            <w:r w:rsidRPr="00BA3432">
              <w:rPr>
                <w:b/>
                <w:lang w:val="en-US"/>
                <w:rPrChange w:id="24621" w:author="phuong vu" w:date="2018-11-25T21:55:00Z">
                  <w:rPr>
                    <w:b/>
                    <w:lang w:val="en-US"/>
                  </w:rPr>
                </w:rPrChange>
              </w:rPr>
              <w:t>Nội dung thực hiện</w:t>
            </w:r>
          </w:p>
        </w:tc>
        <w:tc>
          <w:tcPr>
            <w:tcW w:w="1266" w:type="dxa"/>
            <w:vAlign w:val="center"/>
          </w:tcPr>
          <w:p w14:paraId="14598B60" w14:textId="77777777" w:rsidR="00263449" w:rsidRPr="00BA3432" w:rsidRDefault="00263449">
            <w:pPr>
              <w:spacing w:line="276" w:lineRule="auto"/>
              <w:jc w:val="center"/>
              <w:rPr>
                <w:b/>
                <w:lang w:val="en-US"/>
                <w:rPrChange w:id="24622" w:author="phuong vu" w:date="2018-11-25T21:55:00Z">
                  <w:rPr>
                    <w:b/>
                    <w:lang w:val="en-US"/>
                  </w:rPr>
                </w:rPrChange>
              </w:rPr>
              <w:pPrChange w:id="24623" w:author="phuong vu" w:date="2018-11-23T13:48:00Z">
                <w:pPr>
                  <w:spacing w:line="360" w:lineRule="auto"/>
                  <w:jc w:val="center"/>
                </w:pPr>
              </w:pPrChange>
            </w:pPr>
            <w:r w:rsidRPr="00BA3432">
              <w:rPr>
                <w:b/>
                <w:lang w:val="en-US"/>
                <w:rPrChange w:id="24624" w:author="phuong vu" w:date="2018-11-25T21:55:00Z">
                  <w:rPr>
                    <w:b/>
                    <w:lang w:val="en-US"/>
                  </w:rPr>
                </w:rPrChange>
              </w:rPr>
              <w:t>Giá trị mặc định</w:t>
            </w:r>
          </w:p>
        </w:tc>
        <w:tc>
          <w:tcPr>
            <w:tcW w:w="1756" w:type="dxa"/>
            <w:vAlign w:val="center"/>
          </w:tcPr>
          <w:p w14:paraId="4A449ABF" w14:textId="77777777" w:rsidR="00263449" w:rsidRPr="00BA3432" w:rsidRDefault="00263449">
            <w:pPr>
              <w:spacing w:line="276" w:lineRule="auto"/>
              <w:jc w:val="center"/>
              <w:rPr>
                <w:b/>
                <w:lang w:val="en-US"/>
                <w:rPrChange w:id="24625" w:author="phuong vu" w:date="2018-11-25T21:55:00Z">
                  <w:rPr>
                    <w:b/>
                    <w:lang w:val="en-US"/>
                  </w:rPr>
                </w:rPrChange>
              </w:rPr>
              <w:pPrChange w:id="24626" w:author="phuong vu" w:date="2018-11-23T13:48:00Z">
                <w:pPr>
                  <w:spacing w:line="360" w:lineRule="auto"/>
                  <w:jc w:val="center"/>
                </w:pPr>
              </w:pPrChange>
            </w:pPr>
            <w:r w:rsidRPr="00BA3432">
              <w:rPr>
                <w:b/>
                <w:lang w:val="en-US"/>
                <w:rPrChange w:id="24627" w:author="phuong vu" w:date="2018-11-25T21:55:00Z">
                  <w:rPr>
                    <w:b/>
                    <w:lang w:val="en-US"/>
                  </w:rPr>
                </w:rPrChange>
              </w:rPr>
              <w:t>Lưu ý</w:t>
            </w:r>
          </w:p>
        </w:tc>
      </w:tr>
      <w:tr w:rsidR="00263449" w:rsidRPr="00BA3432" w14:paraId="4F1595FE" w14:textId="77777777" w:rsidTr="00A72A60">
        <w:tc>
          <w:tcPr>
            <w:tcW w:w="805" w:type="dxa"/>
          </w:tcPr>
          <w:p w14:paraId="7BE50AAA" w14:textId="77777777" w:rsidR="00263449" w:rsidRPr="00BA3432" w:rsidRDefault="00263449">
            <w:pPr>
              <w:spacing w:line="276" w:lineRule="auto"/>
              <w:jc w:val="center"/>
              <w:rPr>
                <w:lang w:val="en-US"/>
                <w:rPrChange w:id="24628" w:author="phuong vu" w:date="2018-11-25T21:55:00Z">
                  <w:rPr>
                    <w:lang w:val="en-US"/>
                  </w:rPr>
                </w:rPrChange>
              </w:rPr>
              <w:pPrChange w:id="24629" w:author="phuong vu" w:date="2018-11-23T13:48:00Z">
                <w:pPr>
                  <w:spacing w:line="360" w:lineRule="auto"/>
                  <w:jc w:val="center"/>
                </w:pPr>
              </w:pPrChange>
            </w:pPr>
            <w:r w:rsidRPr="00BA3432">
              <w:rPr>
                <w:lang w:val="en-US"/>
                <w:rPrChange w:id="24630" w:author="phuong vu" w:date="2018-11-25T21:55:00Z">
                  <w:rPr>
                    <w:lang w:val="en-US"/>
                  </w:rPr>
                </w:rPrChange>
              </w:rPr>
              <w:t>1</w:t>
            </w:r>
          </w:p>
        </w:tc>
        <w:tc>
          <w:tcPr>
            <w:tcW w:w="1980" w:type="dxa"/>
          </w:tcPr>
          <w:p w14:paraId="1CD704F6" w14:textId="0C73A9E7" w:rsidR="00263449" w:rsidRPr="00BA3432" w:rsidRDefault="00263449">
            <w:pPr>
              <w:spacing w:line="276" w:lineRule="auto"/>
              <w:rPr>
                <w:lang w:val="en-US"/>
                <w:rPrChange w:id="24631" w:author="phuong vu" w:date="2018-11-25T21:55:00Z">
                  <w:rPr>
                    <w:lang w:val="en-US"/>
                  </w:rPr>
                </w:rPrChange>
              </w:rPr>
              <w:pPrChange w:id="24632" w:author="phuong vu" w:date="2018-11-23T13:48:00Z">
                <w:pPr>
                  <w:spacing w:line="360" w:lineRule="auto"/>
                </w:pPr>
              </w:pPrChange>
            </w:pPr>
            <w:r w:rsidRPr="00BA3432">
              <w:rPr>
                <w:lang w:val="en-US"/>
                <w:rPrChange w:id="24633" w:author="phuong vu" w:date="2018-11-25T21:55:00Z">
                  <w:rPr>
                    <w:lang w:val="en-US"/>
                  </w:rPr>
                </w:rPrChange>
              </w:rPr>
              <w:t>inputText</w:t>
            </w:r>
          </w:p>
        </w:tc>
        <w:tc>
          <w:tcPr>
            <w:tcW w:w="2970" w:type="dxa"/>
          </w:tcPr>
          <w:p w14:paraId="7FE605BD" w14:textId="10A9D211" w:rsidR="00263449" w:rsidRPr="00BA3432" w:rsidRDefault="006D04E7">
            <w:pPr>
              <w:spacing w:line="276" w:lineRule="auto"/>
              <w:rPr>
                <w:lang w:val="en-US"/>
                <w:rPrChange w:id="24634" w:author="phuong vu" w:date="2018-11-25T21:55:00Z">
                  <w:rPr>
                    <w:lang w:val="en-US"/>
                  </w:rPr>
                </w:rPrChange>
              </w:rPr>
              <w:pPrChange w:id="24635" w:author="phuong vu" w:date="2018-11-23T13:48:00Z">
                <w:pPr>
                  <w:spacing w:line="360" w:lineRule="auto"/>
                </w:pPr>
              </w:pPrChange>
            </w:pPr>
            <w:ins w:id="24636" w:author="phuong vu" w:date="2018-11-15T18:00:00Z">
              <w:r w:rsidRPr="00BA3432">
                <w:rPr>
                  <w:lang w:val="en-US"/>
                  <w:rPrChange w:id="24637" w:author="phuong vu" w:date="2018-11-25T21:55:00Z">
                    <w:rPr>
                      <w:lang w:val="en-US"/>
                    </w:rPr>
                  </w:rPrChange>
                </w:rPr>
                <w:t>Họ tên khách hàng</w:t>
              </w:r>
            </w:ins>
          </w:p>
        </w:tc>
        <w:tc>
          <w:tcPr>
            <w:tcW w:w="1266" w:type="dxa"/>
          </w:tcPr>
          <w:p w14:paraId="36772297" w14:textId="77777777" w:rsidR="00263449" w:rsidRPr="00BA3432" w:rsidRDefault="00263449">
            <w:pPr>
              <w:spacing w:line="276" w:lineRule="auto"/>
              <w:rPr>
                <w:lang w:val="en-US"/>
                <w:rPrChange w:id="24638" w:author="phuong vu" w:date="2018-11-25T21:55:00Z">
                  <w:rPr>
                    <w:lang w:val="en-US"/>
                  </w:rPr>
                </w:rPrChange>
              </w:rPr>
              <w:pPrChange w:id="24639" w:author="phuong vu" w:date="2018-11-23T13:48:00Z">
                <w:pPr>
                  <w:spacing w:line="360" w:lineRule="auto"/>
                </w:pPr>
              </w:pPrChange>
            </w:pPr>
          </w:p>
        </w:tc>
        <w:tc>
          <w:tcPr>
            <w:tcW w:w="1756" w:type="dxa"/>
          </w:tcPr>
          <w:p w14:paraId="1376C94F" w14:textId="77777777" w:rsidR="00263449" w:rsidRPr="00BA3432" w:rsidRDefault="00263449">
            <w:pPr>
              <w:spacing w:line="276" w:lineRule="auto"/>
              <w:rPr>
                <w:lang w:val="en-US"/>
                <w:rPrChange w:id="24640" w:author="phuong vu" w:date="2018-11-25T21:55:00Z">
                  <w:rPr>
                    <w:lang w:val="en-US"/>
                  </w:rPr>
                </w:rPrChange>
              </w:rPr>
              <w:pPrChange w:id="24641" w:author="phuong vu" w:date="2018-11-23T13:48:00Z">
                <w:pPr>
                  <w:spacing w:line="360" w:lineRule="auto"/>
                </w:pPr>
              </w:pPrChange>
            </w:pPr>
          </w:p>
        </w:tc>
      </w:tr>
      <w:tr w:rsidR="00263449" w:rsidRPr="00BA3432" w14:paraId="6803E1C5" w14:textId="77777777" w:rsidTr="00A72A60">
        <w:tc>
          <w:tcPr>
            <w:tcW w:w="805" w:type="dxa"/>
          </w:tcPr>
          <w:p w14:paraId="0A281741" w14:textId="77777777" w:rsidR="00263449" w:rsidRPr="00BA3432" w:rsidRDefault="00263449">
            <w:pPr>
              <w:spacing w:line="276" w:lineRule="auto"/>
              <w:jc w:val="center"/>
              <w:rPr>
                <w:lang w:val="en-US"/>
                <w:rPrChange w:id="24642" w:author="phuong vu" w:date="2018-11-25T21:55:00Z">
                  <w:rPr>
                    <w:lang w:val="en-US"/>
                  </w:rPr>
                </w:rPrChange>
              </w:rPr>
              <w:pPrChange w:id="24643" w:author="phuong vu" w:date="2018-11-23T13:48:00Z">
                <w:pPr>
                  <w:spacing w:line="360" w:lineRule="auto"/>
                  <w:jc w:val="center"/>
                </w:pPr>
              </w:pPrChange>
            </w:pPr>
            <w:r w:rsidRPr="00BA3432">
              <w:rPr>
                <w:lang w:val="en-US"/>
                <w:rPrChange w:id="24644" w:author="phuong vu" w:date="2018-11-25T21:55:00Z">
                  <w:rPr>
                    <w:lang w:val="en-US"/>
                  </w:rPr>
                </w:rPrChange>
              </w:rPr>
              <w:t>2</w:t>
            </w:r>
          </w:p>
        </w:tc>
        <w:tc>
          <w:tcPr>
            <w:tcW w:w="1980" w:type="dxa"/>
          </w:tcPr>
          <w:p w14:paraId="3F10D442" w14:textId="77777777" w:rsidR="00263449" w:rsidRPr="00BA3432" w:rsidRDefault="00263449">
            <w:pPr>
              <w:spacing w:line="276" w:lineRule="auto"/>
              <w:rPr>
                <w:lang w:val="en-US"/>
                <w:rPrChange w:id="24645" w:author="phuong vu" w:date="2018-11-25T21:55:00Z">
                  <w:rPr>
                    <w:lang w:val="en-US"/>
                  </w:rPr>
                </w:rPrChange>
              </w:rPr>
              <w:pPrChange w:id="24646" w:author="phuong vu" w:date="2018-11-23T13:48:00Z">
                <w:pPr>
                  <w:spacing w:line="360" w:lineRule="auto"/>
                </w:pPr>
              </w:pPrChange>
            </w:pPr>
            <w:r w:rsidRPr="00BA3432">
              <w:rPr>
                <w:lang w:val="en-US"/>
                <w:rPrChange w:id="24647" w:author="phuong vu" w:date="2018-11-25T21:55:00Z">
                  <w:rPr>
                    <w:lang w:val="en-US"/>
                  </w:rPr>
                </w:rPrChange>
              </w:rPr>
              <w:t>inputText</w:t>
            </w:r>
          </w:p>
        </w:tc>
        <w:tc>
          <w:tcPr>
            <w:tcW w:w="2970" w:type="dxa"/>
          </w:tcPr>
          <w:p w14:paraId="03ABB1EF" w14:textId="385FE994" w:rsidR="00263449" w:rsidRPr="00BA3432" w:rsidRDefault="006D04E7">
            <w:pPr>
              <w:spacing w:line="276" w:lineRule="auto"/>
              <w:rPr>
                <w:lang w:val="en-US"/>
                <w:rPrChange w:id="24648" w:author="phuong vu" w:date="2018-11-25T21:55:00Z">
                  <w:rPr>
                    <w:lang w:val="en-US"/>
                  </w:rPr>
                </w:rPrChange>
              </w:rPr>
              <w:pPrChange w:id="24649" w:author="phuong vu" w:date="2018-11-23T13:48:00Z">
                <w:pPr>
                  <w:spacing w:line="360" w:lineRule="auto"/>
                </w:pPr>
              </w:pPrChange>
            </w:pPr>
            <w:ins w:id="24650" w:author="phuong vu" w:date="2018-11-15T18:00:00Z">
              <w:r w:rsidRPr="00BA3432">
                <w:rPr>
                  <w:lang w:val="en-US"/>
                  <w:rPrChange w:id="24651" w:author="phuong vu" w:date="2018-11-25T21:55:00Z">
                    <w:rPr>
                      <w:lang w:val="en-US"/>
                    </w:rPr>
                  </w:rPrChange>
                </w:rPr>
                <w:t>Địa chỉ email</w:t>
              </w:r>
            </w:ins>
          </w:p>
        </w:tc>
        <w:tc>
          <w:tcPr>
            <w:tcW w:w="1266" w:type="dxa"/>
          </w:tcPr>
          <w:p w14:paraId="6CD5DC03" w14:textId="77777777" w:rsidR="00263449" w:rsidRPr="00BA3432" w:rsidRDefault="00263449">
            <w:pPr>
              <w:spacing w:line="276" w:lineRule="auto"/>
              <w:rPr>
                <w:lang w:val="en-US"/>
                <w:rPrChange w:id="24652" w:author="phuong vu" w:date="2018-11-25T21:55:00Z">
                  <w:rPr>
                    <w:lang w:val="en-US"/>
                  </w:rPr>
                </w:rPrChange>
              </w:rPr>
              <w:pPrChange w:id="24653" w:author="phuong vu" w:date="2018-11-23T13:48:00Z">
                <w:pPr>
                  <w:spacing w:line="360" w:lineRule="auto"/>
                </w:pPr>
              </w:pPrChange>
            </w:pPr>
          </w:p>
        </w:tc>
        <w:tc>
          <w:tcPr>
            <w:tcW w:w="1756" w:type="dxa"/>
          </w:tcPr>
          <w:p w14:paraId="63665626" w14:textId="77777777" w:rsidR="00263449" w:rsidRPr="00BA3432" w:rsidRDefault="00263449">
            <w:pPr>
              <w:spacing w:line="276" w:lineRule="auto"/>
              <w:rPr>
                <w:lang w:val="en-US"/>
                <w:rPrChange w:id="24654" w:author="phuong vu" w:date="2018-11-25T21:55:00Z">
                  <w:rPr>
                    <w:lang w:val="en-US"/>
                  </w:rPr>
                </w:rPrChange>
              </w:rPr>
              <w:pPrChange w:id="24655" w:author="phuong vu" w:date="2018-11-23T13:48:00Z">
                <w:pPr>
                  <w:spacing w:line="360" w:lineRule="auto"/>
                </w:pPr>
              </w:pPrChange>
            </w:pPr>
          </w:p>
        </w:tc>
      </w:tr>
      <w:tr w:rsidR="00263449" w:rsidRPr="00BA3432" w14:paraId="7A26CB4B" w14:textId="77777777" w:rsidTr="00A72A60">
        <w:tc>
          <w:tcPr>
            <w:tcW w:w="805" w:type="dxa"/>
          </w:tcPr>
          <w:p w14:paraId="77F926F8" w14:textId="77777777" w:rsidR="00263449" w:rsidRPr="00BA3432" w:rsidRDefault="00263449">
            <w:pPr>
              <w:spacing w:line="276" w:lineRule="auto"/>
              <w:jc w:val="center"/>
              <w:rPr>
                <w:lang w:val="en-US"/>
                <w:rPrChange w:id="24656" w:author="phuong vu" w:date="2018-11-25T21:55:00Z">
                  <w:rPr>
                    <w:lang w:val="en-US"/>
                  </w:rPr>
                </w:rPrChange>
              </w:rPr>
              <w:pPrChange w:id="24657" w:author="phuong vu" w:date="2018-11-23T13:48:00Z">
                <w:pPr>
                  <w:spacing w:line="360" w:lineRule="auto"/>
                  <w:jc w:val="center"/>
                </w:pPr>
              </w:pPrChange>
            </w:pPr>
            <w:r w:rsidRPr="00BA3432">
              <w:rPr>
                <w:lang w:val="en-US"/>
                <w:rPrChange w:id="24658" w:author="phuong vu" w:date="2018-11-25T21:55:00Z">
                  <w:rPr>
                    <w:lang w:val="en-US"/>
                  </w:rPr>
                </w:rPrChange>
              </w:rPr>
              <w:t>3</w:t>
            </w:r>
          </w:p>
        </w:tc>
        <w:tc>
          <w:tcPr>
            <w:tcW w:w="1980" w:type="dxa"/>
          </w:tcPr>
          <w:p w14:paraId="2C58E138" w14:textId="77777777" w:rsidR="00263449" w:rsidRPr="00BA3432" w:rsidRDefault="00263449">
            <w:pPr>
              <w:spacing w:line="276" w:lineRule="auto"/>
              <w:rPr>
                <w:lang w:val="en-US"/>
                <w:rPrChange w:id="24659" w:author="phuong vu" w:date="2018-11-25T21:55:00Z">
                  <w:rPr>
                    <w:lang w:val="en-US"/>
                  </w:rPr>
                </w:rPrChange>
              </w:rPr>
              <w:pPrChange w:id="24660" w:author="phuong vu" w:date="2018-11-23T13:48:00Z">
                <w:pPr>
                  <w:spacing w:line="360" w:lineRule="auto"/>
                </w:pPr>
              </w:pPrChange>
            </w:pPr>
            <w:r w:rsidRPr="00BA3432">
              <w:rPr>
                <w:lang w:val="en-US"/>
                <w:rPrChange w:id="24661" w:author="phuong vu" w:date="2018-11-25T21:55:00Z">
                  <w:rPr>
                    <w:lang w:val="en-US"/>
                  </w:rPr>
                </w:rPrChange>
              </w:rPr>
              <w:t>inputText</w:t>
            </w:r>
          </w:p>
        </w:tc>
        <w:tc>
          <w:tcPr>
            <w:tcW w:w="2970" w:type="dxa"/>
          </w:tcPr>
          <w:p w14:paraId="68C4F530" w14:textId="443E5714" w:rsidR="00263449" w:rsidRPr="00BA3432" w:rsidRDefault="006D04E7">
            <w:pPr>
              <w:spacing w:line="276" w:lineRule="auto"/>
              <w:rPr>
                <w:lang w:val="en-US"/>
                <w:rPrChange w:id="24662" w:author="phuong vu" w:date="2018-11-25T21:55:00Z">
                  <w:rPr>
                    <w:lang w:val="en-US"/>
                  </w:rPr>
                </w:rPrChange>
              </w:rPr>
              <w:pPrChange w:id="24663" w:author="phuong vu" w:date="2018-11-23T13:48:00Z">
                <w:pPr>
                  <w:spacing w:line="360" w:lineRule="auto"/>
                </w:pPr>
              </w:pPrChange>
            </w:pPr>
            <w:ins w:id="24664" w:author="phuong vu" w:date="2018-11-15T18:00:00Z">
              <w:r w:rsidRPr="00BA3432">
                <w:rPr>
                  <w:lang w:val="en-US"/>
                  <w:rPrChange w:id="24665" w:author="phuong vu" w:date="2018-11-25T21:55:00Z">
                    <w:rPr>
                      <w:lang w:val="en-US"/>
                    </w:rPr>
                  </w:rPrChange>
                </w:rPr>
                <w:t>Số điện thoại</w:t>
              </w:r>
            </w:ins>
          </w:p>
        </w:tc>
        <w:tc>
          <w:tcPr>
            <w:tcW w:w="1266" w:type="dxa"/>
          </w:tcPr>
          <w:p w14:paraId="66FF1617" w14:textId="77777777" w:rsidR="00263449" w:rsidRPr="00BA3432" w:rsidRDefault="00263449">
            <w:pPr>
              <w:spacing w:line="276" w:lineRule="auto"/>
              <w:rPr>
                <w:lang w:val="en-US"/>
                <w:rPrChange w:id="24666" w:author="phuong vu" w:date="2018-11-25T21:55:00Z">
                  <w:rPr>
                    <w:lang w:val="en-US"/>
                  </w:rPr>
                </w:rPrChange>
              </w:rPr>
              <w:pPrChange w:id="24667" w:author="phuong vu" w:date="2018-11-23T13:48:00Z">
                <w:pPr>
                  <w:spacing w:line="360" w:lineRule="auto"/>
                </w:pPr>
              </w:pPrChange>
            </w:pPr>
          </w:p>
        </w:tc>
        <w:tc>
          <w:tcPr>
            <w:tcW w:w="1756" w:type="dxa"/>
          </w:tcPr>
          <w:p w14:paraId="62FF6085" w14:textId="77777777" w:rsidR="00263449" w:rsidRPr="00BA3432" w:rsidRDefault="00263449">
            <w:pPr>
              <w:spacing w:line="276" w:lineRule="auto"/>
              <w:rPr>
                <w:lang w:val="en-US"/>
                <w:rPrChange w:id="24668" w:author="phuong vu" w:date="2018-11-25T21:55:00Z">
                  <w:rPr>
                    <w:lang w:val="en-US"/>
                  </w:rPr>
                </w:rPrChange>
              </w:rPr>
              <w:pPrChange w:id="24669" w:author="phuong vu" w:date="2018-11-23T13:48:00Z">
                <w:pPr>
                  <w:spacing w:line="360" w:lineRule="auto"/>
                </w:pPr>
              </w:pPrChange>
            </w:pPr>
          </w:p>
        </w:tc>
      </w:tr>
      <w:tr w:rsidR="00263449" w:rsidRPr="00BA3432" w14:paraId="42A9B3D5" w14:textId="77777777" w:rsidTr="00A72A60">
        <w:tc>
          <w:tcPr>
            <w:tcW w:w="805" w:type="dxa"/>
          </w:tcPr>
          <w:p w14:paraId="3D51FB8D" w14:textId="77777777" w:rsidR="00263449" w:rsidRPr="00BA3432" w:rsidRDefault="00263449">
            <w:pPr>
              <w:spacing w:line="276" w:lineRule="auto"/>
              <w:jc w:val="center"/>
              <w:rPr>
                <w:lang w:val="en-US"/>
                <w:rPrChange w:id="24670" w:author="phuong vu" w:date="2018-11-25T21:55:00Z">
                  <w:rPr>
                    <w:lang w:val="en-US"/>
                  </w:rPr>
                </w:rPrChange>
              </w:rPr>
              <w:pPrChange w:id="24671" w:author="phuong vu" w:date="2018-11-23T13:48:00Z">
                <w:pPr>
                  <w:spacing w:line="360" w:lineRule="auto"/>
                  <w:jc w:val="center"/>
                </w:pPr>
              </w:pPrChange>
            </w:pPr>
            <w:r w:rsidRPr="00BA3432">
              <w:rPr>
                <w:lang w:val="en-US"/>
                <w:rPrChange w:id="24672" w:author="phuong vu" w:date="2018-11-25T21:55:00Z">
                  <w:rPr>
                    <w:lang w:val="en-US"/>
                  </w:rPr>
                </w:rPrChange>
              </w:rPr>
              <w:t>4</w:t>
            </w:r>
          </w:p>
        </w:tc>
        <w:tc>
          <w:tcPr>
            <w:tcW w:w="1980" w:type="dxa"/>
          </w:tcPr>
          <w:p w14:paraId="0D2C1B14" w14:textId="256BD532" w:rsidR="00263449" w:rsidRPr="00BA3432" w:rsidRDefault="00263449">
            <w:pPr>
              <w:spacing w:line="276" w:lineRule="auto"/>
              <w:rPr>
                <w:lang w:val="en-US"/>
                <w:rPrChange w:id="24673" w:author="phuong vu" w:date="2018-11-25T21:55:00Z">
                  <w:rPr>
                    <w:lang w:val="en-US"/>
                  </w:rPr>
                </w:rPrChange>
              </w:rPr>
              <w:pPrChange w:id="24674" w:author="phuong vu" w:date="2018-11-23T13:48:00Z">
                <w:pPr>
                  <w:spacing w:line="360" w:lineRule="auto"/>
                </w:pPr>
              </w:pPrChange>
            </w:pPr>
            <w:r w:rsidRPr="00BA3432">
              <w:rPr>
                <w:lang w:val="en-US"/>
                <w:rPrChange w:id="24675" w:author="phuong vu" w:date="2018-11-25T21:55:00Z">
                  <w:rPr>
                    <w:lang w:val="en-US"/>
                  </w:rPr>
                </w:rPrChange>
              </w:rPr>
              <w:t>inputText</w:t>
            </w:r>
          </w:p>
        </w:tc>
        <w:tc>
          <w:tcPr>
            <w:tcW w:w="2970" w:type="dxa"/>
          </w:tcPr>
          <w:p w14:paraId="70179359" w14:textId="118993A4" w:rsidR="00263449" w:rsidRPr="00BA3432" w:rsidRDefault="006D04E7">
            <w:pPr>
              <w:spacing w:line="276" w:lineRule="auto"/>
              <w:rPr>
                <w:lang w:val="en-US"/>
                <w:rPrChange w:id="24676" w:author="phuong vu" w:date="2018-11-25T21:55:00Z">
                  <w:rPr>
                    <w:lang w:val="en-US"/>
                  </w:rPr>
                </w:rPrChange>
              </w:rPr>
              <w:pPrChange w:id="24677" w:author="phuong vu" w:date="2018-11-23T13:48:00Z">
                <w:pPr>
                  <w:spacing w:line="360" w:lineRule="auto"/>
                </w:pPr>
              </w:pPrChange>
            </w:pPr>
            <w:ins w:id="24678" w:author="phuong vu" w:date="2018-11-15T18:00:00Z">
              <w:r w:rsidRPr="00BA3432">
                <w:rPr>
                  <w:lang w:val="en-US"/>
                  <w:rPrChange w:id="24679" w:author="phuong vu" w:date="2018-11-25T21:55:00Z">
                    <w:rPr>
                      <w:lang w:val="en-US"/>
                    </w:rPr>
                  </w:rPrChange>
                </w:rPr>
                <w:t>Địa chỉ</w:t>
              </w:r>
            </w:ins>
          </w:p>
        </w:tc>
        <w:tc>
          <w:tcPr>
            <w:tcW w:w="1266" w:type="dxa"/>
          </w:tcPr>
          <w:p w14:paraId="537CA94E" w14:textId="77777777" w:rsidR="00263449" w:rsidRPr="00BA3432" w:rsidRDefault="00263449">
            <w:pPr>
              <w:spacing w:line="276" w:lineRule="auto"/>
              <w:rPr>
                <w:lang w:val="en-US"/>
                <w:rPrChange w:id="24680" w:author="phuong vu" w:date="2018-11-25T21:55:00Z">
                  <w:rPr>
                    <w:lang w:val="en-US"/>
                  </w:rPr>
                </w:rPrChange>
              </w:rPr>
              <w:pPrChange w:id="24681" w:author="phuong vu" w:date="2018-11-23T13:48:00Z">
                <w:pPr>
                  <w:spacing w:line="360" w:lineRule="auto"/>
                </w:pPr>
              </w:pPrChange>
            </w:pPr>
          </w:p>
        </w:tc>
        <w:tc>
          <w:tcPr>
            <w:tcW w:w="1756" w:type="dxa"/>
          </w:tcPr>
          <w:p w14:paraId="7077E56F" w14:textId="2C83B426" w:rsidR="00263449" w:rsidRPr="00BA3432" w:rsidRDefault="006D04E7">
            <w:pPr>
              <w:spacing w:line="276" w:lineRule="auto"/>
              <w:rPr>
                <w:lang w:val="en-US"/>
                <w:rPrChange w:id="24682" w:author="phuong vu" w:date="2018-11-25T21:55:00Z">
                  <w:rPr>
                    <w:lang w:val="en-US"/>
                  </w:rPr>
                </w:rPrChange>
              </w:rPr>
              <w:pPrChange w:id="24683" w:author="phuong vu" w:date="2018-11-23T13:48:00Z">
                <w:pPr>
                  <w:spacing w:line="360" w:lineRule="auto"/>
                </w:pPr>
              </w:pPrChange>
            </w:pPr>
            <w:ins w:id="24684" w:author="phuong vu" w:date="2018-11-15T18:00:00Z">
              <w:r w:rsidRPr="00BA3432">
                <w:rPr>
                  <w:lang w:val="en-US"/>
                  <w:rPrChange w:id="24685" w:author="phuong vu" w:date="2018-11-25T21:55:00Z">
                    <w:rPr>
                      <w:lang w:val="en-US"/>
                    </w:rPr>
                  </w:rPrChange>
                </w:rPr>
                <w:t>Hiển thị nếu có</w:t>
              </w:r>
            </w:ins>
          </w:p>
        </w:tc>
      </w:tr>
      <w:tr w:rsidR="00263449" w:rsidRPr="00BA3432" w14:paraId="441FDF18" w14:textId="77777777" w:rsidTr="00A72A60">
        <w:tc>
          <w:tcPr>
            <w:tcW w:w="805" w:type="dxa"/>
          </w:tcPr>
          <w:p w14:paraId="0364CA6C" w14:textId="77777777" w:rsidR="00263449" w:rsidRPr="00BA3432" w:rsidRDefault="00263449">
            <w:pPr>
              <w:spacing w:line="276" w:lineRule="auto"/>
              <w:jc w:val="center"/>
              <w:rPr>
                <w:lang w:val="en-US"/>
                <w:rPrChange w:id="24686" w:author="phuong vu" w:date="2018-11-25T21:55:00Z">
                  <w:rPr>
                    <w:lang w:val="en-US"/>
                  </w:rPr>
                </w:rPrChange>
              </w:rPr>
              <w:pPrChange w:id="24687" w:author="phuong vu" w:date="2018-11-23T13:48:00Z">
                <w:pPr>
                  <w:spacing w:line="360" w:lineRule="auto"/>
                  <w:jc w:val="center"/>
                </w:pPr>
              </w:pPrChange>
            </w:pPr>
            <w:r w:rsidRPr="00BA3432">
              <w:rPr>
                <w:lang w:val="en-US"/>
                <w:rPrChange w:id="24688" w:author="phuong vu" w:date="2018-11-25T21:55:00Z">
                  <w:rPr>
                    <w:lang w:val="en-US"/>
                  </w:rPr>
                </w:rPrChange>
              </w:rPr>
              <w:t>5</w:t>
            </w:r>
          </w:p>
        </w:tc>
        <w:tc>
          <w:tcPr>
            <w:tcW w:w="1980" w:type="dxa"/>
          </w:tcPr>
          <w:p w14:paraId="4CB6551E" w14:textId="1929042E" w:rsidR="00263449" w:rsidRPr="00BA3432" w:rsidRDefault="00263449">
            <w:pPr>
              <w:spacing w:line="276" w:lineRule="auto"/>
              <w:rPr>
                <w:lang w:val="en-US"/>
                <w:rPrChange w:id="24689" w:author="phuong vu" w:date="2018-11-25T21:55:00Z">
                  <w:rPr>
                    <w:lang w:val="en-US"/>
                  </w:rPr>
                </w:rPrChange>
              </w:rPr>
              <w:pPrChange w:id="24690" w:author="phuong vu" w:date="2018-11-23T13:48:00Z">
                <w:pPr>
                  <w:spacing w:line="360" w:lineRule="auto"/>
                </w:pPr>
              </w:pPrChange>
            </w:pPr>
            <w:del w:id="24691" w:author="phuong vu" w:date="2018-11-15T18:00:00Z">
              <w:r w:rsidRPr="00BA3432" w:rsidDel="006D04E7">
                <w:rPr>
                  <w:lang w:val="en-US"/>
                  <w:rPrChange w:id="24692" w:author="phuong vu" w:date="2018-11-25T21:55:00Z">
                    <w:rPr>
                      <w:lang w:val="en-US"/>
                    </w:rPr>
                  </w:rPrChange>
                </w:rPr>
                <w:delText>inputText</w:delText>
              </w:r>
            </w:del>
            <w:ins w:id="24693" w:author="phuong vu" w:date="2018-11-15T18:00:00Z">
              <w:r w:rsidR="006D04E7" w:rsidRPr="00BA3432">
                <w:rPr>
                  <w:lang w:val="en-US"/>
                  <w:rPrChange w:id="24694" w:author="phuong vu" w:date="2018-11-25T21:55:00Z">
                    <w:rPr>
                      <w:lang w:val="en-US"/>
                    </w:rPr>
                  </w:rPrChange>
                </w:rPr>
                <w:t>span</w:t>
              </w:r>
            </w:ins>
          </w:p>
        </w:tc>
        <w:tc>
          <w:tcPr>
            <w:tcW w:w="2970" w:type="dxa"/>
          </w:tcPr>
          <w:p w14:paraId="09EC4F78" w14:textId="0FC409AF" w:rsidR="00263449" w:rsidRPr="00BA3432" w:rsidRDefault="006D04E7">
            <w:pPr>
              <w:spacing w:line="276" w:lineRule="auto"/>
              <w:rPr>
                <w:lang w:val="en-US"/>
                <w:rPrChange w:id="24695" w:author="phuong vu" w:date="2018-11-25T21:55:00Z">
                  <w:rPr>
                    <w:lang w:val="en-US"/>
                  </w:rPr>
                </w:rPrChange>
              </w:rPr>
              <w:pPrChange w:id="24696" w:author="phuong vu" w:date="2018-11-23T13:48:00Z">
                <w:pPr>
                  <w:spacing w:line="360" w:lineRule="auto"/>
                </w:pPr>
              </w:pPrChange>
            </w:pPr>
            <w:ins w:id="24697" w:author="phuong vu" w:date="2018-11-15T18:00:00Z">
              <w:r w:rsidRPr="00BA3432">
                <w:rPr>
                  <w:lang w:val="en-US"/>
                  <w:rPrChange w:id="24698" w:author="phuong vu" w:date="2018-11-25T21:55:00Z">
                    <w:rPr>
                      <w:lang w:val="en-US"/>
                    </w:rPr>
                  </w:rPrChange>
                </w:rPr>
                <w:t>Tên chi nhánh</w:t>
              </w:r>
            </w:ins>
          </w:p>
        </w:tc>
        <w:tc>
          <w:tcPr>
            <w:tcW w:w="1266" w:type="dxa"/>
          </w:tcPr>
          <w:p w14:paraId="49B173D4" w14:textId="77777777" w:rsidR="00263449" w:rsidRPr="00BA3432" w:rsidRDefault="00263449">
            <w:pPr>
              <w:spacing w:line="276" w:lineRule="auto"/>
              <w:rPr>
                <w:lang w:val="en-US"/>
                <w:rPrChange w:id="24699" w:author="phuong vu" w:date="2018-11-25T21:55:00Z">
                  <w:rPr>
                    <w:lang w:val="en-US"/>
                  </w:rPr>
                </w:rPrChange>
              </w:rPr>
              <w:pPrChange w:id="24700" w:author="phuong vu" w:date="2018-11-23T13:48:00Z">
                <w:pPr>
                  <w:spacing w:line="360" w:lineRule="auto"/>
                </w:pPr>
              </w:pPrChange>
            </w:pPr>
          </w:p>
        </w:tc>
        <w:tc>
          <w:tcPr>
            <w:tcW w:w="1756" w:type="dxa"/>
          </w:tcPr>
          <w:p w14:paraId="37B55F90" w14:textId="77777777" w:rsidR="00263449" w:rsidRPr="00BA3432" w:rsidRDefault="00263449">
            <w:pPr>
              <w:spacing w:line="276" w:lineRule="auto"/>
              <w:rPr>
                <w:lang w:val="en-US"/>
                <w:rPrChange w:id="24701" w:author="phuong vu" w:date="2018-11-25T21:55:00Z">
                  <w:rPr>
                    <w:lang w:val="en-US"/>
                  </w:rPr>
                </w:rPrChange>
              </w:rPr>
              <w:pPrChange w:id="24702" w:author="phuong vu" w:date="2018-11-23T13:48:00Z">
                <w:pPr>
                  <w:spacing w:line="360" w:lineRule="auto"/>
                </w:pPr>
              </w:pPrChange>
            </w:pPr>
          </w:p>
        </w:tc>
      </w:tr>
      <w:tr w:rsidR="00263449" w:rsidRPr="00BA3432" w14:paraId="459B5FD4" w14:textId="77777777" w:rsidTr="00A72A60">
        <w:tc>
          <w:tcPr>
            <w:tcW w:w="805" w:type="dxa"/>
          </w:tcPr>
          <w:p w14:paraId="15BE7603" w14:textId="77777777" w:rsidR="00263449" w:rsidRPr="00BA3432" w:rsidRDefault="00263449">
            <w:pPr>
              <w:spacing w:line="276" w:lineRule="auto"/>
              <w:jc w:val="center"/>
              <w:rPr>
                <w:lang w:val="en-US"/>
                <w:rPrChange w:id="24703" w:author="phuong vu" w:date="2018-11-25T21:55:00Z">
                  <w:rPr>
                    <w:lang w:val="en-US"/>
                  </w:rPr>
                </w:rPrChange>
              </w:rPr>
              <w:pPrChange w:id="24704" w:author="phuong vu" w:date="2018-11-23T13:48:00Z">
                <w:pPr>
                  <w:spacing w:line="360" w:lineRule="auto"/>
                  <w:jc w:val="center"/>
                </w:pPr>
              </w:pPrChange>
            </w:pPr>
            <w:r w:rsidRPr="00BA3432">
              <w:rPr>
                <w:lang w:val="en-US"/>
                <w:rPrChange w:id="24705" w:author="phuong vu" w:date="2018-11-25T21:55:00Z">
                  <w:rPr>
                    <w:lang w:val="en-US"/>
                  </w:rPr>
                </w:rPrChange>
              </w:rPr>
              <w:t>6</w:t>
            </w:r>
          </w:p>
        </w:tc>
        <w:tc>
          <w:tcPr>
            <w:tcW w:w="1980" w:type="dxa"/>
          </w:tcPr>
          <w:p w14:paraId="46C1FFD8" w14:textId="3460B75B" w:rsidR="00263449" w:rsidRPr="00BA3432" w:rsidRDefault="00263449">
            <w:pPr>
              <w:spacing w:line="276" w:lineRule="auto"/>
              <w:rPr>
                <w:lang w:val="en-US"/>
                <w:rPrChange w:id="24706" w:author="phuong vu" w:date="2018-11-25T21:55:00Z">
                  <w:rPr>
                    <w:lang w:val="en-US"/>
                  </w:rPr>
                </w:rPrChange>
              </w:rPr>
              <w:pPrChange w:id="24707" w:author="phuong vu" w:date="2018-11-23T13:48:00Z">
                <w:pPr>
                  <w:spacing w:line="360" w:lineRule="auto"/>
                </w:pPr>
              </w:pPrChange>
            </w:pPr>
            <w:del w:id="24708" w:author="phuong vu" w:date="2018-11-15T18:00:00Z">
              <w:r w:rsidRPr="00BA3432" w:rsidDel="006D04E7">
                <w:rPr>
                  <w:lang w:val="en-US"/>
                  <w:rPrChange w:id="24709" w:author="phuong vu" w:date="2018-11-25T21:55:00Z">
                    <w:rPr>
                      <w:lang w:val="en-US"/>
                    </w:rPr>
                  </w:rPrChange>
                </w:rPr>
                <w:delText>inputText</w:delText>
              </w:r>
            </w:del>
            <w:ins w:id="24710" w:author="phuong vu" w:date="2018-11-15T18:00:00Z">
              <w:r w:rsidR="006D04E7" w:rsidRPr="00BA3432">
                <w:rPr>
                  <w:lang w:val="en-US"/>
                  <w:rPrChange w:id="24711" w:author="phuong vu" w:date="2018-11-25T21:55:00Z">
                    <w:rPr>
                      <w:lang w:val="en-US"/>
                    </w:rPr>
                  </w:rPrChange>
                </w:rPr>
                <w:t>span</w:t>
              </w:r>
            </w:ins>
          </w:p>
        </w:tc>
        <w:tc>
          <w:tcPr>
            <w:tcW w:w="2970" w:type="dxa"/>
          </w:tcPr>
          <w:p w14:paraId="1B80E87F" w14:textId="447B6EA2" w:rsidR="00263449" w:rsidRPr="00BA3432" w:rsidRDefault="006D04E7">
            <w:pPr>
              <w:spacing w:line="276" w:lineRule="auto"/>
              <w:rPr>
                <w:lang w:val="en-US"/>
                <w:rPrChange w:id="24712" w:author="phuong vu" w:date="2018-11-25T21:55:00Z">
                  <w:rPr>
                    <w:lang w:val="en-US"/>
                  </w:rPr>
                </w:rPrChange>
              </w:rPr>
              <w:pPrChange w:id="24713" w:author="phuong vu" w:date="2018-11-23T13:48:00Z">
                <w:pPr>
                  <w:spacing w:line="360" w:lineRule="auto"/>
                </w:pPr>
              </w:pPrChange>
            </w:pPr>
            <w:ins w:id="24714" w:author="phuong vu" w:date="2018-11-15T18:00:00Z">
              <w:r w:rsidRPr="00BA3432">
                <w:rPr>
                  <w:lang w:val="en-US"/>
                  <w:rPrChange w:id="24715" w:author="phuong vu" w:date="2018-11-25T21:55:00Z">
                    <w:rPr>
                      <w:lang w:val="en-US"/>
                    </w:rPr>
                  </w:rPrChange>
                </w:rPr>
                <w:t>Địa chỉ chi nhánh</w:t>
              </w:r>
            </w:ins>
          </w:p>
        </w:tc>
        <w:tc>
          <w:tcPr>
            <w:tcW w:w="1266" w:type="dxa"/>
          </w:tcPr>
          <w:p w14:paraId="3B64209C" w14:textId="77777777" w:rsidR="00263449" w:rsidRPr="00BA3432" w:rsidRDefault="00263449">
            <w:pPr>
              <w:spacing w:line="276" w:lineRule="auto"/>
              <w:rPr>
                <w:lang w:val="en-US"/>
                <w:rPrChange w:id="24716" w:author="phuong vu" w:date="2018-11-25T21:55:00Z">
                  <w:rPr>
                    <w:lang w:val="en-US"/>
                  </w:rPr>
                </w:rPrChange>
              </w:rPr>
              <w:pPrChange w:id="24717" w:author="phuong vu" w:date="2018-11-23T13:48:00Z">
                <w:pPr>
                  <w:spacing w:line="360" w:lineRule="auto"/>
                </w:pPr>
              </w:pPrChange>
            </w:pPr>
          </w:p>
        </w:tc>
        <w:tc>
          <w:tcPr>
            <w:tcW w:w="1756" w:type="dxa"/>
          </w:tcPr>
          <w:p w14:paraId="0B43DDA9" w14:textId="77777777" w:rsidR="00263449" w:rsidRPr="00BA3432" w:rsidRDefault="00263449">
            <w:pPr>
              <w:spacing w:line="276" w:lineRule="auto"/>
              <w:rPr>
                <w:lang w:val="en-US"/>
                <w:rPrChange w:id="24718" w:author="phuong vu" w:date="2018-11-25T21:55:00Z">
                  <w:rPr>
                    <w:lang w:val="en-US"/>
                  </w:rPr>
                </w:rPrChange>
              </w:rPr>
              <w:pPrChange w:id="24719" w:author="phuong vu" w:date="2018-11-23T13:48:00Z">
                <w:pPr>
                  <w:spacing w:line="360" w:lineRule="auto"/>
                </w:pPr>
              </w:pPrChange>
            </w:pPr>
          </w:p>
        </w:tc>
      </w:tr>
      <w:tr w:rsidR="00263449" w:rsidRPr="00BA3432" w14:paraId="4A9A8654" w14:textId="77777777" w:rsidTr="00A72A60">
        <w:tc>
          <w:tcPr>
            <w:tcW w:w="805" w:type="dxa"/>
          </w:tcPr>
          <w:p w14:paraId="74B83422" w14:textId="77777777" w:rsidR="00263449" w:rsidRPr="00BA3432" w:rsidRDefault="00263449">
            <w:pPr>
              <w:spacing w:line="276" w:lineRule="auto"/>
              <w:jc w:val="center"/>
              <w:rPr>
                <w:lang w:val="en-US"/>
                <w:rPrChange w:id="24720" w:author="phuong vu" w:date="2018-11-25T21:55:00Z">
                  <w:rPr>
                    <w:lang w:val="en-US"/>
                  </w:rPr>
                </w:rPrChange>
              </w:rPr>
              <w:pPrChange w:id="24721" w:author="phuong vu" w:date="2018-11-23T13:48:00Z">
                <w:pPr>
                  <w:spacing w:line="360" w:lineRule="auto"/>
                  <w:jc w:val="center"/>
                </w:pPr>
              </w:pPrChange>
            </w:pPr>
            <w:r w:rsidRPr="00BA3432">
              <w:rPr>
                <w:lang w:val="en-US"/>
                <w:rPrChange w:id="24722" w:author="phuong vu" w:date="2018-11-25T21:55:00Z">
                  <w:rPr>
                    <w:lang w:val="en-US"/>
                  </w:rPr>
                </w:rPrChange>
              </w:rPr>
              <w:t>7</w:t>
            </w:r>
          </w:p>
        </w:tc>
        <w:tc>
          <w:tcPr>
            <w:tcW w:w="1980" w:type="dxa"/>
          </w:tcPr>
          <w:p w14:paraId="59B500AC" w14:textId="563AEC06" w:rsidR="00263449" w:rsidRPr="00BA3432" w:rsidRDefault="00263449">
            <w:pPr>
              <w:spacing w:line="276" w:lineRule="auto"/>
              <w:rPr>
                <w:lang w:val="en-US"/>
                <w:rPrChange w:id="24723" w:author="phuong vu" w:date="2018-11-25T21:55:00Z">
                  <w:rPr>
                    <w:lang w:val="en-US"/>
                  </w:rPr>
                </w:rPrChange>
              </w:rPr>
              <w:pPrChange w:id="24724" w:author="phuong vu" w:date="2018-11-23T13:48:00Z">
                <w:pPr>
                  <w:spacing w:line="360" w:lineRule="auto"/>
                </w:pPr>
              </w:pPrChange>
            </w:pPr>
            <w:r w:rsidRPr="00BA3432">
              <w:rPr>
                <w:lang w:val="en-US"/>
                <w:rPrChange w:id="24725" w:author="phuong vu" w:date="2018-11-25T21:55:00Z">
                  <w:rPr>
                    <w:lang w:val="en-US"/>
                  </w:rPr>
                </w:rPrChange>
              </w:rPr>
              <w:t>inputText</w:t>
            </w:r>
          </w:p>
        </w:tc>
        <w:tc>
          <w:tcPr>
            <w:tcW w:w="2970" w:type="dxa"/>
          </w:tcPr>
          <w:p w14:paraId="0FE7BE4C" w14:textId="3C5A10DE" w:rsidR="00263449" w:rsidRPr="00BA3432" w:rsidRDefault="006D04E7">
            <w:pPr>
              <w:spacing w:line="276" w:lineRule="auto"/>
              <w:rPr>
                <w:lang w:val="en-US"/>
                <w:rPrChange w:id="24726" w:author="phuong vu" w:date="2018-11-25T21:55:00Z">
                  <w:rPr>
                    <w:lang w:val="en-US"/>
                  </w:rPr>
                </w:rPrChange>
              </w:rPr>
              <w:pPrChange w:id="24727" w:author="phuong vu" w:date="2018-11-23T13:48:00Z">
                <w:pPr>
                  <w:spacing w:line="360" w:lineRule="auto"/>
                </w:pPr>
              </w:pPrChange>
            </w:pPr>
            <w:ins w:id="24728" w:author="phuong vu" w:date="2018-11-15T18:01:00Z">
              <w:r w:rsidRPr="00BA3432">
                <w:rPr>
                  <w:lang w:val="en-US"/>
                  <w:rPrChange w:id="24729" w:author="phuong vu" w:date="2018-11-25T21:55:00Z">
                    <w:rPr>
                      <w:lang w:val="en-US"/>
                    </w:rPr>
                  </w:rPrChange>
                </w:rPr>
                <w:t>Ngày lấy đồ</w:t>
              </w:r>
            </w:ins>
          </w:p>
        </w:tc>
        <w:tc>
          <w:tcPr>
            <w:tcW w:w="1266" w:type="dxa"/>
          </w:tcPr>
          <w:p w14:paraId="487C2E18" w14:textId="77777777" w:rsidR="00263449" w:rsidRPr="00BA3432" w:rsidRDefault="00263449">
            <w:pPr>
              <w:spacing w:line="276" w:lineRule="auto"/>
              <w:rPr>
                <w:lang w:val="en-US"/>
                <w:rPrChange w:id="24730" w:author="phuong vu" w:date="2018-11-25T21:55:00Z">
                  <w:rPr>
                    <w:lang w:val="en-US"/>
                  </w:rPr>
                </w:rPrChange>
              </w:rPr>
              <w:pPrChange w:id="24731" w:author="phuong vu" w:date="2018-11-23T13:48:00Z">
                <w:pPr>
                  <w:spacing w:line="360" w:lineRule="auto"/>
                </w:pPr>
              </w:pPrChange>
            </w:pPr>
          </w:p>
        </w:tc>
        <w:tc>
          <w:tcPr>
            <w:tcW w:w="1756" w:type="dxa"/>
          </w:tcPr>
          <w:p w14:paraId="5F01294E" w14:textId="77777777" w:rsidR="00263449" w:rsidRPr="00BA3432" w:rsidRDefault="00263449">
            <w:pPr>
              <w:spacing w:line="276" w:lineRule="auto"/>
              <w:rPr>
                <w:lang w:val="en-US"/>
                <w:rPrChange w:id="24732" w:author="phuong vu" w:date="2018-11-25T21:55:00Z">
                  <w:rPr>
                    <w:lang w:val="en-US"/>
                  </w:rPr>
                </w:rPrChange>
              </w:rPr>
              <w:pPrChange w:id="24733" w:author="phuong vu" w:date="2018-11-23T13:48:00Z">
                <w:pPr>
                  <w:spacing w:line="360" w:lineRule="auto"/>
                </w:pPr>
              </w:pPrChange>
            </w:pPr>
          </w:p>
        </w:tc>
      </w:tr>
      <w:tr w:rsidR="00263449" w:rsidRPr="00BA3432" w14:paraId="1DA9635F" w14:textId="77777777" w:rsidTr="00A72A60">
        <w:tc>
          <w:tcPr>
            <w:tcW w:w="805" w:type="dxa"/>
          </w:tcPr>
          <w:p w14:paraId="25201B0F" w14:textId="77777777" w:rsidR="00263449" w:rsidRPr="00BA3432" w:rsidRDefault="00263449">
            <w:pPr>
              <w:spacing w:line="276" w:lineRule="auto"/>
              <w:jc w:val="center"/>
              <w:rPr>
                <w:lang w:val="en-US"/>
                <w:rPrChange w:id="24734" w:author="phuong vu" w:date="2018-11-25T21:55:00Z">
                  <w:rPr>
                    <w:lang w:val="en-US"/>
                  </w:rPr>
                </w:rPrChange>
              </w:rPr>
              <w:pPrChange w:id="24735" w:author="phuong vu" w:date="2018-11-23T13:48:00Z">
                <w:pPr>
                  <w:spacing w:line="360" w:lineRule="auto"/>
                  <w:jc w:val="center"/>
                </w:pPr>
              </w:pPrChange>
            </w:pPr>
            <w:r w:rsidRPr="00BA3432">
              <w:rPr>
                <w:lang w:val="en-US"/>
                <w:rPrChange w:id="24736" w:author="phuong vu" w:date="2018-11-25T21:55:00Z">
                  <w:rPr>
                    <w:lang w:val="en-US"/>
                  </w:rPr>
                </w:rPrChange>
              </w:rPr>
              <w:t>8</w:t>
            </w:r>
          </w:p>
        </w:tc>
        <w:tc>
          <w:tcPr>
            <w:tcW w:w="1980" w:type="dxa"/>
          </w:tcPr>
          <w:p w14:paraId="5BBAE06B" w14:textId="0DA6296E" w:rsidR="00263449" w:rsidRPr="00BA3432" w:rsidRDefault="00263449">
            <w:pPr>
              <w:spacing w:line="276" w:lineRule="auto"/>
              <w:rPr>
                <w:lang w:val="en-US"/>
                <w:rPrChange w:id="24737" w:author="phuong vu" w:date="2018-11-25T21:55:00Z">
                  <w:rPr>
                    <w:lang w:val="en-US"/>
                  </w:rPr>
                </w:rPrChange>
              </w:rPr>
              <w:pPrChange w:id="24738" w:author="phuong vu" w:date="2018-11-23T13:48:00Z">
                <w:pPr>
                  <w:spacing w:line="360" w:lineRule="auto"/>
                </w:pPr>
              </w:pPrChange>
            </w:pPr>
            <w:r w:rsidRPr="00BA3432">
              <w:rPr>
                <w:lang w:val="en-US"/>
                <w:rPrChange w:id="24739" w:author="phuong vu" w:date="2018-11-25T21:55:00Z">
                  <w:rPr>
                    <w:lang w:val="en-US"/>
                  </w:rPr>
                </w:rPrChange>
              </w:rPr>
              <w:t>inputText</w:t>
            </w:r>
          </w:p>
        </w:tc>
        <w:tc>
          <w:tcPr>
            <w:tcW w:w="2970" w:type="dxa"/>
          </w:tcPr>
          <w:p w14:paraId="2B405E23" w14:textId="6BA1C0A9" w:rsidR="00263449" w:rsidRPr="00BA3432" w:rsidRDefault="006D04E7">
            <w:pPr>
              <w:spacing w:line="276" w:lineRule="auto"/>
              <w:rPr>
                <w:lang w:val="en-US"/>
                <w:rPrChange w:id="24740" w:author="phuong vu" w:date="2018-11-25T21:55:00Z">
                  <w:rPr>
                    <w:lang w:val="en-US"/>
                  </w:rPr>
                </w:rPrChange>
              </w:rPr>
              <w:pPrChange w:id="24741" w:author="phuong vu" w:date="2018-11-23T13:48:00Z">
                <w:pPr>
                  <w:spacing w:line="360" w:lineRule="auto"/>
                </w:pPr>
              </w:pPrChange>
            </w:pPr>
            <w:ins w:id="24742" w:author="phuong vu" w:date="2018-11-15T18:01:00Z">
              <w:r w:rsidRPr="00BA3432">
                <w:rPr>
                  <w:lang w:val="en-US"/>
                  <w:rPrChange w:id="24743" w:author="phuong vu" w:date="2018-11-25T21:55:00Z">
                    <w:rPr>
                      <w:lang w:val="en-US"/>
                    </w:rPr>
                  </w:rPrChange>
                </w:rPr>
                <w:t>Ngày trả đồ</w:t>
              </w:r>
            </w:ins>
          </w:p>
        </w:tc>
        <w:tc>
          <w:tcPr>
            <w:tcW w:w="1266" w:type="dxa"/>
          </w:tcPr>
          <w:p w14:paraId="5F682274" w14:textId="77777777" w:rsidR="00263449" w:rsidRPr="00BA3432" w:rsidRDefault="00263449">
            <w:pPr>
              <w:spacing w:line="276" w:lineRule="auto"/>
              <w:rPr>
                <w:lang w:val="en-US"/>
                <w:rPrChange w:id="24744" w:author="phuong vu" w:date="2018-11-25T21:55:00Z">
                  <w:rPr>
                    <w:lang w:val="en-US"/>
                  </w:rPr>
                </w:rPrChange>
              </w:rPr>
              <w:pPrChange w:id="24745" w:author="phuong vu" w:date="2018-11-23T13:48:00Z">
                <w:pPr>
                  <w:spacing w:line="360" w:lineRule="auto"/>
                </w:pPr>
              </w:pPrChange>
            </w:pPr>
          </w:p>
        </w:tc>
        <w:tc>
          <w:tcPr>
            <w:tcW w:w="1756" w:type="dxa"/>
          </w:tcPr>
          <w:p w14:paraId="38FEAFC1" w14:textId="77777777" w:rsidR="00263449" w:rsidRPr="00BA3432" w:rsidRDefault="00263449">
            <w:pPr>
              <w:spacing w:line="276" w:lineRule="auto"/>
              <w:rPr>
                <w:lang w:val="en-US"/>
                <w:rPrChange w:id="24746" w:author="phuong vu" w:date="2018-11-25T21:55:00Z">
                  <w:rPr>
                    <w:lang w:val="en-US"/>
                  </w:rPr>
                </w:rPrChange>
              </w:rPr>
              <w:pPrChange w:id="24747" w:author="phuong vu" w:date="2018-11-23T13:48:00Z">
                <w:pPr>
                  <w:spacing w:line="360" w:lineRule="auto"/>
                </w:pPr>
              </w:pPrChange>
            </w:pPr>
          </w:p>
        </w:tc>
      </w:tr>
      <w:tr w:rsidR="00263449" w:rsidRPr="00BA3432" w14:paraId="24AB4D8C" w14:textId="77777777" w:rsidTr="00A72A60">
        <w:tc>
          <w:tcPr>
            <w:tcW w:w="805" w:type="dxa"/>
          </w:tcPr>
          <w:p w14:paraId="0655E857" w14:textId="77777777" w:rsidR="00263449" w:rsidRPr="00BA3432" w:rsidRDefault="00263449">
            <w:pPr>
              <w:spacing w:line="276" w:lineRule="auto"/>
              <w:jc w:val="center"/>
              <w:rPr>
                <w:lang w:val="en-US"/>
                <w:rPrChange w:id="24748" w:author="phuong vu" w:date="2018-11-25T21:55:00Z">
                  <w:rPr>
                    <w:lang w:val="en-US"/>
                  </w:rPr>
                </w:rPrChange>
              </w:rPr>
              <w:pPrChange w:id="24749" w:author="phuong vu" w:date="2018-11-23T13:48:00Z">
                <w:pPr>
                  <w:spacing w:line="360" w:lineRule="auto"/>
                  <w:jc w:val="center"/>
                </w:pPr>
              </w:pPrChange>
            </w:pPr>
            <w:r w:rsidRPr="00BA3432">
              <w:rPr>
                <w:lang w:val="en-US"/>
                <w:rPrChange w:id="24750" w:author="phuong vu" w:date="2018-11-25T21:55:00Z">
                  <w:rPr>
                    <w:lang w:val="en-US"/>
                  </w:rPr>
                </w:rPrChange>
              </w:rPr>
              <w:t>9</w:t>
            </w:r>
          </w:p>
        </w:tc>
        <w:tc>
          <w:tcPr>
            <w:tcW w:w="1980" w:type="dxa"/>
          </w:tcPr>
          <w:p w14:paraId="28BF0742" w14:textId="5BA9DA2C" w:rsidR="00263449" w:rsidRPr="00BA3432" w:rsidRDefault="00263449">
            <w:pPr>
              <w:spacing w:line="276" w:lineRule="auto"/>
              <w:rPr>
                <w:lang w:val="en-US"/>
                <w:rPrChange w:id="24751" w:author="phuong vu" w:date="2018-11-25T21:55:00Z">
                  <w:rPr>
                    <w:lang w:val="en-US"/>
                  </w:rPr>
                </w:rPrChange>
              </w:rPr>
              <w:pPrChange w:id="24752" w:author="phuong vu" w:date="2018-11-23T13:48:00Z">
                <w:pPr>
                  <w:spacing w:line="360" w:lineRule="auto"/>
                </w:pPr>
              </w:pPrChange>
            </w:pPr>
            <w:del w:id="24753" w:author="phuong vu" w:date="2018-11-15T18:02:00Z">
              <w:r w:rsidRPr="00BA3432" w:rsidDel="006D04E7">
                <w:rPr>
                  <w:lang w:val="en-US"/>
                  <w:rPrChange w:id="24754" w:author="phuong vu" w:date="2018-11-25T21:55:00Z">
                    <w:rPr>
                      <w:lang w:val="en-US"/>
                    </w:rPr>
                  </w:rPrChange>
                </w:rPr>
                <w:delText>inputText</w:delText>
              </w:r>
            </w:del>
            <w:ins w:id="24755" w:author="phuong vu" w:date="2018-11-15T18:02:00Z">
              <w:r w:rsidR="006D04E7" w:rsidRPr="00BA3432">
                <w:rPr>
                  <w:lang w:val="en-US"/>
                  <w:rPrChange w:id="24756" w:author="phuong vu" w:date="2018-11-25T21:55:00Z">
                    <w:rPr>
                      <w:lang w:val="en-US"/>
                    </w:rPr>
                  </w:rPrChange>
                </w:rPr>
                <w:t>select</w:t>
              </w:r>
            </w:ins>
          </w:p>
        </w:tc>
        <w:tc>
          <w:tcPr>
            <w:tcW w:w="2970" w:type="dxa"/>
          </w:tcPr>
          <w:p w14:paraId="4386248D" w14:textId="515288EF" w:rsidR="00263449" w:rsidRPr="00BA3432" w:rsidRDefault="006D04E7">
            <w:pPr>
              <w:spacing w:line="276" w:lineRule="auto"/>
              <w:rPr>
                <w:lang w:val="en-US"/>
                <w:rPrChange w:id="24757" w:author="phuong vu" w:date="2018-11-25T21:55:00Z">
                  <w:rPr>
                    <w:lang w:val="en-US"/>
                  </w:rPr>
                </w:rPrChange>
              </w:rPr>
              <w:pPrChange w:id="24758" w:author="phuong vu" w:date="2018-11-23T13:48:00Z">
                <w:pPr>
                  <w:spacing w:line="360" w:lineRule="auto"/>
                </w:pPr>
              </w:pPrChange>
            </w:pPr>
            <w:ins w:id="24759" w:author="phuong vu" w:date="2018-11-15T18:01:00Z">
              <w:r w:rsidRPr="00BA3432">
                <w:rPr>
                  <w:lang w:val="en-US"/>
                  <w:rPrChange w:id="24760" w:author="phuong vu" w:date="2018-11-25T21:55:00Z">
                    <w:rPr>
                      <w:lang w:val="en-US"/>
                    </w:rPr>
                  </w:rPrChange>
                </w:rPr>
                <w:t xml:space="preserve">Thời gian </w:t>
              </w:r>
            </w:ins>
            <w:ins w:id="24761" w:author="phuong vu" w:date="2018-11-15T18:02:00Z">
              <w:r w:rsidRPr="00BA3432">
                <w:rPr>
                  <w:lang w:val="en-US"/>
                  <w:rPrChange w:id="24762" w:author="phuong vu" w:date="2018-11-25T21:55:00Z">
                    <w:rPr>
                      <w:lang w:val="en-US"/>
                    </w:rPr>
                  </w:rPrChange>
                </w:rPr>
                <w:t>lấy</w:t>
              </w:r>
            </w:ins>
            <w:ins w:id="24763" w:author="phuong vu" w:date="2018-11-15T18:01:00Z">
              <w:r w:rsidRPr="00BA3432">
                <w:rPr>
                  <w:lang w:val="en-US"/>
                  <w:rPrChange w:id="24764" w:author="phuong vu" w:date="2018-11-25T21:55:00Z">
                    <w:rPr>
                      <w:lang w:val="en-US"/>
                    </w:rPr>
                  </w:rPrChange>
                </w:rPr>
                <w:t xml:space="preserve"> đồ</w:t>
              </w:r>
            </w:ins>
          </w:p>
        </w:tc>
        <w:tc>
          <w:tcPr>
            <w:tcW w:w="1266" w:type="dxa"/>
          </w:tcPr>
          <w:p w14:paraId="0C350A32" w14:textId="59C3B2E4" w:rsidR="00263449" w:rsidRPr="00BA3432" w:rsidRDefault="00263449">
            <w:pPr>
              <w:spacing w:line="276" w:lineRule="auto"/>
              <w:jc w:val="center"/>
              <w:rPr>
                <w:lang w:val="en-US"/>
                <w:rPrChange w:id="24765" w:author="phuong vu" w:date="2018-11-25T21:55:00Z">
                  <w:rPr>
                    <w:lang w:val="en-US"/>
                  </w:rPr>
                </w:rPrChange>
              </w:rPr>
              <w:pPrChange w:id="24766" w:author="phuong vu" w:date="2018-11-23T13:48:00Z">
                <w:pPr>
                  <w:spacing w:line="360" w:lineRule="auto"/>
                  <w:jc w:val="center"/>
                </w:pPr>
              </w:pPrChange>
            </w:pPr>
          </w:p>
        </w:tc>
        <w:tc>
          <w:tcPr>
            <w:tcW w:w="1756" w:type="dxa"/>
          </w:tcPr>
          <w:p w14:paraId="69D4D2E3" w14:textId="77777777" w:rsidR="00263449" w:rsidRPr="00BA3432" w:rsidRDefault="00263449">
            <w:pPr>
              <w:spacing w:line="276" w:lineRule="auto"/>
              <w:rPr>
                <w:lang w:val="en-US"/>
                <w:rPrChange w:id="24767" w:author="phuong vu" w:date="2018-11-25T21:55:00Z">
                  <w:rPr>
                    <w:lang w:val="en-US"/>
                  </w:rPr>
                </w:rPrChange>
              </w:rPr>
              <w:pPrChange w:id="24768" w:author="phuong vu" w:date="2018-11-23T13:48:00Z">
                <w:pPr>
                  <w:spacing w:line="360" w:lineRule="auto"/>
                </w:pPr>
              </w:pPrChange>
            </w:pPr>
          </w:p>
        </w:tc>
      </w:tr>
      <w:tr w:rsidR="00263449" w:rsidRPr="00BA3432" w14:paraId="290F7445" w14:textId="77777777" w:rsidTr="00A72A60">
        <w:tc>
          <w:tcPr>
            <w:tcW w:w="805" w:type="dxa"/>
          </w:tcPr>
          <w:p w14:paraId="3642CCA4" w14:textId="1C2953C0" w:rsidR="00263449" w:rsidRPr="00BA3432" w:rsidRDefault="00263449">
            <w:pPr>
              <w:spacing w:line="276" w:lineRule="auto"/>
              <w:jc w:val="center"/>
              <w:rPr>
                <w:lang w:val="en-US"/>
                <w:rPrChange w:id="24769" w:author="phuong vu" w:date="2018-11-25T21:55:00Z">
                  <w:rPr>
                    <w:lang w:val="en-US"/>
                  </w:rPr>
                </w:rPrChange>
              </w:rPr>
              <w:pPrChange w:id="24770" w:author="phuong vu" w:date="2018-11-23T13:48:00Z">
                <w:pPr>
                  <w:spacing w:line="360" w:lineRule="auto"/>
                  <w:jc w:val="center"/>
                </w:pPr>
              </w:pPrChange>
            </w:pPr>
            <w:r w:rsidRPr="00BA3432">
              <w:rPr>
                <w:lang w:val="en-US"/>
                <w:rPrChange w:id="24771" w:author="phuong vu" w:date="2018-11-25T21:55:00Z">
                  <w:rPr>
                    <w:lang w:val="en-US"/>
                  </w:rPr>
                </w:rPrChange>
              </w:rPr>
              <w:t>10</w:t>
            </w:r>
          </w:p>
        </w:tc>
        <w:tc>
          <w:tcPr>
            <w:tcW w:w="1980" w:type="dxa"/>
          </w:tcPr>
          <w:p w14:paraId="3BB191F6" w14:textId="52825891" w:rsidR="00263449" w:rsidRPr="00BA3432" w:rsidRDefault="00980771">
            <w:pPr>
              <w:spacing w:line="276" w:lineRule="auto"/>
              <w:rPr>
                <w:lang w:val="en-US"/>
                <w:rPrChange w:id="24772" w:author="phuong vu" w:date="2018-11-25T21:55:00Z">
                  <w:rPr>
                    <w:lang w:val="en-US"/>
                  </w:rPr>
                </w:rPrChange>
              </w:rPr>
              <w:pPrChange w:id="24773" w:author="phuong vu" w:date="2018-11-23T13:48:00Z">
                <w:pPr>
                  <w:spacing w:line="360" w:lineRule="auto"/>
                </w:pPr>
              </w:pPrChange>
            </w:pPr>
            <w:del w:id="24774" w:author="phuong vu" w:date="2018-11-15T18:02:00Z">
              <w:r w:rsidRPr="00BA3432" w:rsidDel="006D04E7">
                <w:rPr>
                  <w:lang w:val="en-US"/>
                  <w:rPrChange w:id="24775" w:author="phuong vu" w:date="2018-11-25T21:55:00Z">
                    <w:rPr>
                      <w:lang w:val="en-US"/>
                    </w:rPr>
                  </w:rPrChange>
                </w:rPr>
                <w:delText>inputText</w:delText>
              </w:r>
            </w:del>
            <w:ins w:id="24776" w:author="phuong vu" w:date="2018-11-15T18:02:00Z">
              <w:r w:rsidR="006D04E7" w:rsidRPr="00BA3432">
                <w:rPr>
                  <w:lang w:val="en-US"/>
                  <w:rPrChange w:id="24777" w:author="phuong vu" w:date="2018-11-25T21:55:00Z">
                    <w:rPr>
                      <w:lang w:val="en-US"/>
                    </w:rPr>
                  </w:rPrChange>
                </w:rPr>
                <w:t>select</w:t>
              </w:r>
            </w:ins>
          </w:p>
        </w:tc>
        <w:tc>
          <w:tcPr>
            <w:tcW w:w="2970" w:type="dxa"/>
          </w:tcPr>
          <w:p w14:paraId="263950CD" w14:textId="6BAAD816" w:rsidR="00263449" w:rsidRPr="00BA3432" w:rsidRDefault="006D04E7">
            <w:pPr>
              <w:spacing w:line="276" w:lineRule="auto"/>
              <w:rPr>
                <w:lang w:val="en-US"/>
                <w:rPrChange w:id="24778" w:author="phuong vu" w:date="2018-11-25T21:55:00Z">
                  <w:rPr>
                    <w:lang w:val="en-US"/>
                  </w:rPr>
                </w:rPrChange>
              </w:rPr>
              <w:pPrChange w:id="24779" w:author="phuong vu" w:date="2018-11-23T13:48:00Z">
                <w:pPr>
                  <w:spacing w:line="360" w:lineRule="auto"/>
                </w:pPr>
              </w:pPrChange>
            </w:pPr>
            <w:ins w:id="24780" w:author="phuong vu" w:date="2018-11-15T18:02:00Z">
              <w:r w:rsidRPr="00BA3432">
                <w:rPr>
                  <w:lang w:val="en-US"/>
                  <w:rPrChange w:id="24781" w:author="phuong vu" w:date="2018-11-25T21:55:00Z">
                    <w:rPr>
                      <w:lang w:val="en-US"/>
                    </w:rPr>
                  </w:rPrChange>
                </w:rPr>
                <w:t>Thời gian trả đồ</w:t>
              </w:r>
            </w:ins>
          </w:p>
        </w:tc>
        <w:tc>
          <w:tcPr>
            <w:tcW w:w="1266" w:type="dxa"/>
          </w:tcPr>
          <w:p w14:paraId="7FDD986B" w14:textId="77777777" w:rsidR="00263449" w:rsidRPr="00BA3432" w:rsidRDefault="00263449">
            <w:pPr>
              <w:spacing w:line="276" w:lineRule="auto"/>
              <w:jc w:val="center"/>
              <w:rPr>
                <w:lang w:val="en-US"/>
                <w:rPrChange w:id="24782" w:author="phuong vu" w:date="2018-11-25T21:55:00Z">
                  <w:rPr>
                    <w:lang w:val="en-US"/>
                  </w:rPr>
                </w:rPrChange>
              </w:rPr>
              <w:pPrChange w:id="24783" w:author="phuong vu" w:date="2018-11-23T13:48:00Z">
                <w:pPr>
                  <w:spacing w:line="360" w:lineRule="auto"/>
                  <w:jc w:val="center"/>
                </w:pPr>
              </w:pPrChange>
            </w:pPr>
          </w:p>
        </w:tc>
        <w:tc>
          <w:tcPr>
            <w:tcW w:w="1756" w:type="dxa"/>
          </w:tcPr>
          <w:p w14:paraId="732D39CD" w14:textId="77777777" w:rsidR="00263449" w:rsidRPr="00BA3432" w:rsidRDefault="00263449">
            <w:pPr>
              <w:spacing w:line="276" w:lineRule="auto"/>
              <w:rPr>
                <w:lang w:val="en-US"/>
                <w:rPrChange w:id="24784" w:author="phuong vu" w:date="2018-11-25T21:55:00Z">
                  <w:rPr>
                    <w:lang w:val="en-US"/>
                  </w:rPr>
                </w:rPrChange>
              </w:rPr>
              <w:pPrChange w:id="24785" w:author="phuong vu" w:date="2018-11-23T13:48:00Z">
                <w:pPr>
                  <w:spacing w:line="360" w:lineRule="auto"/>
                </w:pPr>
              </w:pPrChange>
            </w:pPr>
          </w:p>
        </w:tc>
      </w:tr>
      <w:tr w:rsidR="00263449" w:rsidRPr="00BA3432" w14:paraId="59A9A622" w14:textId="77777777" w:rsidTr="00A72A60">
        <w:tc>
          <w:tcPr>
            <w:tcW w:w="805" w:type="dxa"/>
          </w:tcPr>
          <w:p w14:paraId="2D64BBA6" w14:textId="2C7F66A0" w:rsidR="00263449" w:rsidRPr="00BA3432" w:rsidRDefault="00263449">
            <w:pPr>
              <w:spacing w:line="276" w:lineRule="auto"/>
              <w:jc w:val="center"/>
              <w:rPr>
                <w:lang w:val="en-US"/>
                <w:rPrChange w:id="24786" w:author="phuong vu" w:date="2018-11-25T21:55:00Z">
                  <w:rPr>
                    <w:lang w:val="en-US"/>
                  </w:rPr>
                </w:rPrChange>
              </w:rPr>
              <w:pPrChange w:id="24787" w:author="phuong vu" w:date="2018-11-23T13:48:00Z">
                <w:pPr>
                  <w:spacing w:line="360" w:lineRule="auto"/>
                  <w:jc w:val="center"/>
                </w:pPr>
              </w:pPrChange>
            </w:pPr>
            <w:r w:rsidRPr="00BA3432">
              <w:rPr>
                <w:lang w:val="en-US"/>
                <w:rPrChange w:id="24788" w:author="phuong vu" w:date="2018-11-25T21:55:00Z">
                  <w:rPr>
                    <w:lang w:val="en-US"/>
                  </w:rPr>
                </w:rPrChange>
              </w:rPr>
              <w:t>11</w:t>
            </w:r>
          </w:p>
        </w:tc>
        <w:tc>
          <w:tcPr>
            <w:tcW w:w="1980" w:type="dxa"/>
          </w:tcPr>
          <w:p w14:paraId="0C7FA4BA" w14:textId="01C8D072" w:rsidR="00263449" w:rsidRPr="00BA3432" w:rsidRDefault="00980771">
            <w:pPr>
              <w:spacing w:line="276" w:lineRule="auto"/>
              <w:rPr>
                <w:lang w:val="en-US"/>
                <w:rPrChange w:id="24789" w:author="phuong vu" w:date="2018-11-25T21:55:00Z">
                  <w:rPr>
                    <w:lang w:val="en-US"/>
                  </w:rPr>
                </w:rPrChange>
              </w:rPr>
              <w:pPrChange w:id="24790" w:author="phuong vu" w:date="2018-11-23T13:48:00Z">
                <w:pPr>
                  <w:spacing w:line="360" w:lineRule="auto"/>
                </w:pPr>
              </w:pPrChange>
            </w:pPr>
            <w:r w:rsidRPr="00BA3432">
              <w:rPr>
                <w:lang w:val="en-US"/>
                <w:rPrChange w:id="24791" w:author="phuong vu" w:date="2018-11-25T21:55:00Z">
                  <w:rPr>
                    <w:lang w:val="en-US"/>
                  </w:rPr>
                </w:rPrChange>
              </w:rPr>
              <w:t>inputText</w:t>
            </w:r>
          </w:p>
        </w:tc>
        <w:tc>
          <w:tcPr>
            <w:tcW w:w="2970" w:type="dxa"/>
          </w:tcPr>
          <w:p w14:paraId="17DF29BF" w14:textId="49A77F75" w:rsidR="00263449" w:rsidRPr="00BA3432" w:rsidRDefault="006D04E7">
            <w:pPr>
              <w:spacing w:line="276" w:lineRule="auto"/>
              <w:rPr>
                <w:lang w:val="en-US"/>
                <w:rPrChange w:id="24792" w:author="phuong vu" w:date="2018-11-25T21:55:00Z">
                  <w:rPr>
                    <w:lang w:val="en-US"/>
                  </w:rPr>
                </w:rPrChange>
              </w:rPr>
              <w:pPrChange w:id="24793" w:author="phuong vu" w:date="2018-11-23T13:48:00Z">
                <w:pPr>
                  <w:spacing w:line="360" w:lineRule="auto"/>
                </w:pPr>
              </w:pPrChange>
            </w:pPr>
            <w:ins w:id="24794" w:author="phuong vu" w:date="2018-11-15T18:02:00Z">
              <w:r w:rsidRPr="00BA3432">
                <w:rPr>
                  <w:lang w:val="en-US"/>
                  <w:rPrChange w:id="24795" w:author="phuong vu" w:date="2018-11-25T21:55:00Z">
                    <w:rPr>
                      <w:lang w:val="en-US"/>
                    </w:rPr>
                  </w:rPrChange>
                </w:rPr>
                <w:t>Nơi lấy đồ</w:t>
              </w:r>
            </w:ins>
          </w:p>
        </w:tc>
        <w:tc>
          <w:tcPr>
            <w:tcW w:w="1266" w:type="dxa"/>
          </w:tcPr>
          <w:p w14:paraId="67514460" w14:textId="77777777" w:rsidR="00263449" w:rsidRPr="00BA3432" w:rsidRDefault="00263449">
            <w:pPr>
              <w:spacing w:line="276" w:lineRule="auto"/>
              <w:jc w:val="center"/>
              <w:rPr>
                <w:lang w:val="en-US"/>
                <w:rPrChange w:id="24796" w:author="phuong vu" w:date="2018-11-25T21:55:00Z">
                  <w:rPr>
                    <w:lang w:val="en-US"/>
                  </w:rPr>
                </w:rPrChange>
              </w:rPr>
              <w:pPrChange w:id="24797" w:author="phuong vu" w:date="2018-11-23T13:48:00Z">
                <w:pPr>
                  <w:spacing w:line="360" w:lineRule="auto"/>
                  <w:jc w:val="center"/>
                </w:pPr>
              </w:pPrChange>
            </w:pPr>
          </w:p>
        </w:tc>
        <w:tc>
          <w:tcPr>
            <w:tcW w:w="1756" w:type="dxa"/>
          </w:tcPr>
          <w:p w14:paraId="33B8F55C" w14:textId="77777777" w:rsidR="00263449" w:rsidRPr="00BA3432" w:rsidRDefault="00263449">
            <w:pPr>
              <w:spacing w:line="276" w:lineRule="auto"/>
              <w:rPr>
                <w:lang w:val="en-US"/>
                <w:rPrChange w:id="24798" w:author="phuong vu" w:date="2018-11-25T21:55:00Z">
                  <w:rPr>
                    <w:lang w:val="en-US"/>
                  </w:rPr>
                </w:rPrChange>
              </w:rPr>
              <w:pPrChange w:id="24799" w:author="phuong vu" w:date="2018-11-23T13:48:00Z">
                <w:pPr>
                  <w:spacing w:line="360" w:lineRule="auto"/>
                </w:pPr>
              </w:pPrChange>
            </w:pPr>
          </w:p>
        </w:tc>
      </w:tr>
      <w:tr w:rsidR="00263449" w:rsidRPr="00BA3432" w14:paraId="12EA6AC9" w14:textId="77777777" w:rsidTr="00A72A60">
        <w:tc>
          <w:tcPr>
            <w:tcW w:w="805" w:type="dxa"/>
          </w:tcPr>
          <w:p w14:paraId="2F27551F" w14:textId="02B046A7" w:rsidR="00263449" w:rsidRPr="00BA3432" w:rsidRDefault="00263449">
            <w:pPr>
              <w:spacing w:line="276" w:lineRule="auto"/>
              <w:jc w:val="center"/>
              <w:rPr>
                <w:lang w:val="en-US"/>
                <w:rPrChange w:id="24800" w:author="phuong vu" w:date="2018-11-25T21:55:00Z">
                  <w:rPr>
                    <w:lang w:val="en-US"/>
                  </w:rPr>
                </w:rPrChange>
              </w:rPr>
              <w:pPrChange w:id="24801" w:author="phuong vu" w:date="2018-11-23T13:48:00Z">
                <w:pPr>
                  <w:spacing w:line="360" w:lineRule="auto"/>
                  <w:jc w:val="center"/>
                </w:pPr>
              </w:pPrChange>
            </w:pPr>
            <w:r w:rsidRPr="00BA3432">
              <w:rPr>
                <w:lang w:val="en-US"/>
                <w:rPrChange w:id="24802" w:author="phuong vu" w:date="2018-11-25T21:55:00Z">
                  <w:rPr>
                    <w:lang w:val="en-US"/>
                  </w:rPr>
                </w:rPrChange>
              </w:rPr>
              <w:t>12</w:t>
            </w:r>
          </w:p>
        </w:tc>
        <w:tc>
          <w:tcPr>
            <w:tcW w:w="1980" w:type="dxa"/>
          </w:tcPr>
          <w:p w14:paraId="12F961E7" w14:textId="0FF1652E" w:rsidR="00263449" w:rsidRPr="00BA3432" w:rsidRDefault="00980771">
            <w:pPr>
              <w:spacing w:line="276" w:lineRule="auto"/>
              <w:rPr>
                <w:lang w:val="en-US"/>
                <w:rPrChange w:id="24803" w:author="phuong vu" w:date="2018-11-25T21:55:00Z">
                  <w:rPr>
                    <w:lang w:val="en-US"/>
                  </w:rPr>
                </w:rPrChange>
              </w:rPr>
              <w:pPrChange w:id="24804" w:author="phuong vu" w:date="2018-11-23T13:48:00Z">
                <w:pPr>
                  <w:spacing w:line="360" w:lineRule="auto"/>
                </w:pPr>
              </w:pPrChange>
            </w:pPr>
            <w:r w:rsidRPr="00BA3432">
              <w:rPr>
                <w:lang w:val="en-US"/>
                <w:rPrChange w:id="24805" w:author="phuong vu" w:date="2018-11-25T21:55:00Z">
                  <w:rPr>
                    <w:lang w:val="en-US"/>
                  </w:rPr>
                </w:rPrChange>
              </w:rPr>
              <w:t>inputText</w:t>
            </w:r>
          </w:p>
        </w:tc>
        <w:tc>
          <w:tcPr>
            <w:tcW w:w="2970" w:type="dxa"/>
          </w:tcPr>
          <w:p w14:paraId="042D9404" w14:textId="3570FFDF" w:rsidR="00263449" w:rsidRPr="00BA3432" w:rsidRDefault="006D04E7">
            <w:pPr>
              <w:spacing w:line="276" w:lineRule="auto"/>
              <w:rPr>
                <w:lang w:val="en-US"/>
                <w:rPrChange w:id="24806" w:author="phuong vu" w:date="2018-11-25T21:55:00Z">
                  <w:rPr>
                    <w:lang w:val="en-US"/>
                  </w:rPr>
                </w:rPrChange>
              </w:rPr>
              <w:pPrChange w:id="24807" w:author="phuong vu" w:date="2018-11-23T13:48:00Z">
                <w:pPr>
                  <w:spacing w:line="360" w:lineRule="auto"/>
                </w:pPr>
              </w:pPrChange>
            </w:pPr>
            <w:ins w:id="24808" w:author="phuong vu" w:date="2018-11-15T18:02:00Z">
              <w:r w:rsidRPr="00BA3432">
                <w:rPr>
                  <w:lang w:val="en-US"/>
                  <w:rPrChange w:id="24809" w:author="phuong vu" w:date="2018-11-25T21:55:00Z">
                    <w:rPr>
                      <w:lang w:val="en-US"/>
                    </w:rPr>
                  </w:rPrChange>
                </w:rPr>
                <w:t>Nơi trả đồ</w:t>
              </w:r>
            </w:ins>
          </w:p>
        </w:tc>
        <w:tc>
          <w:tcPr>
            <w:tcW w:w="1266" w:type="dxa"/>
          </w:tcPr>
          <w:p w14:paraId="639420A9" w14:textId="77777777" w:rsidR="00263449" w:rsidRPr="00BA3432" w:rsidRDefault="00263449">
            <w:pPr>
              <w:spacing w:line="276" w:lineRule="auto"/>
              <w:jc w:val="center"/>
              <w:rPr>
                <w:lang w:val="en-US"/>
                <w:rPrChange w:id="24810" w:author="phuong vu" w:date="2018-11-25T21:55:00Z">
                  <w:rPr>
                    <w:lang w:val="en-US"/>
                  </w:rPr>
                </w:rPrChange>
              </w:rPr>
              <w:pPrChange w:id="24811" w:author="phuong vu" w:date="2018-11-23T13:48:00Z">
                <w:pPr>
                  <w:spacing w:line="360" w:lineRule="auto"/>
                  <w:jc w:val="center"/>
                </w:pPr>
              </w:pPrChange>
            </w:pPr>
          </w:p>
        </w:tc>
        <w:tc>
          <w:tcPr>
            <w:tcW w:w="1756" w:type="dxa"/>
          </w:tcPr>
          <w:p w14:paraId="44B5F0F9" w14:textId="77777777" w:rsidR="00263449" w:rsidRPr="00BA3432" w:rsidRDefault="00263449">
            <w:pPr>
              <w:spacing w:line="276" w:lineRule="auto"/>
              <w:rPr>
                <w:lang w:val="en-US"/>
                <w:rPrChange w:id="24812" w:author="phuong vu" w:date="2018-11-25T21:55:00Z">
                  <w:rPr>
                    <w:lang w:val="en-US"/>
                  </w:rPr>
                </w:rPrChange>
              </w:rPr>
              <w:pPrChange w:id="24813" w:author="phuong vu" w:date="2018-11-23T13:48:00Z">
                <w:pPr>
                  <w:spacing w:line="360" w:lineRule="auto"/>
                </w:pPr>
              </w:pPrChange>
            </w:pPr>
          </w:p>
        </w:tc>
      </w:tr>
      <w:tr w:rsidR="00263449" w:rsidRPr="00BA3432" w14:paraId="4136DCF5" w14:textId="77777777" w:rsidTr="00A72A60">
        <w:tc>
          <w:tcPr>
            <w:tcW w:w="805" w:type="dxa"/>
          </w:tcPr>
          <w:p w14:paraId="6B594D18" w14:textId="0DB10B83" w:rsidR="00263449" w:rsidRPr="00BA3432" w:rsidRDefault="00263449">
            <w:pPr>
              <w:spacing w:line="276" w:lineRule="auto"/>
              <w:jc w:val="center"/>
              <w:rPr>
                <w:lang w:val="en-US"/>
                <w:rPrChange w:id="24814" w:author="phuong vu" w:date="2018-11-25T21:55:00Z">
                  <w:rPr>
                    <w:lang w:val="en-US"/>
                  </w:rPr>
                </w:rPrChange>
              </w:rPr>
              <w:pPrChange w:id="24815" w:author="phuong vu" w:date="2018-11-23T13:48:00Z">
                <w:pPr>
                  <w:spacing w:line="360" w:lineRule="auto"/>
                  <w:jc w:val="center"/>
                </w:pPr>
              </w:pPrChange>
            </w:pPr>
            <w:r w:rsidRPr="00BA3432">
              <w:rPr>
                <w:lang w:val="en-US"/>
                <w:rPrChange w:id="24816" w:author="phuong vu" w:date="2018-11-25T21:55:00Z">
                  <w:rPr>
                    <w:lang w:val="en-US"/>
                  </w:rPr>
                </w:rPrChange>
              </w:rPr>
              <w:t>13</w:t>
            </w:r>
          </w:p>
        </w:tc>
        <w:tc>
          <w:tcPr>
            <w:tcW w:w="1980" w:type="dxa"/>
          </w:tcPr>
          <w:p w14:paraId="5BEF8D20" w14:textId="7FFEEC76" w:rsidR="00263449" w:rsidRPr="00BA3432" w:rsidRDefault="00980771">
            <w:pPr>
              <w:spacing w:line="276" w:lineRule="auto"/>
              <w:rPr>
                <w:lang w:val="en-US"/>
                <w:rPrChange w:id="24817" w:author="phuong vu" w:date="2018-11-25T21:55:00Z">
                  <w:rPr>
                    <w:lang w:val="en-US"/>
                  </w:rPr>
                </w:rPrChange>
              </w:rPr>
              <w:pPrChange w:id="24818" w:author="phuong vu" w:date="2018-11-23T13:48:00Z">
                <w:pPr>
                  <w:spacing w:line="360" w:lineRule="auto"/>
                </w:pPr>
              </w:pPrChange>
            </w:pPr>
            <w:del w:id="24819" w:author="phuong vu" w:date="2018-11-15T18:03:00Z">
              <w:r w:rsidRPr="00BA3432" w:rsidDel="006D04E7">
                <w:rPr>
                  <w:lang w:val="en-US"/>
                  <w:rPrChange w:id="24820" w:author="phuong vu" w:date="2018-11-25T21:55:00Z">
                    <w:rPr>
                      <w:lang w:val="en-US"/>
                    </w:rPr>
                  </w:rPrChange>
                </w:rPr>
                <w:delText>inputText</w:delText>
              </w:r>
            </w:del>
            <w:ins w:id="24821" w:author="phuong vu" w:date="2018-11-15T18:03:00Z">
              <w:r w:rsidR="006D04E7" w:rsidRPr="00BA3432">
                <w:rPr>
                  <w:lang w:val="en-US"/>
                  <w:rPrChange w:id="24822" w:author="phuong vu" w:date="2018-11-25T21:55:00Z">
                    <w:rPr>
                      <w:lang w:val="en-US"/>
                    </w:rPr>
                  </w:rPrChange>
                </w:rPr>
                <w:t>span</w:t>
              </w:r>
            </w:ins>
          </w:p>
        </w:tc>
        <w:tc>
          <w:tcPr>
            <w:tcW w:w="2970" w:type="dxa"/>
          </w:tcPr>
          <w:p w14:paraId="1005E4C3" w14:textId="0E3C0A16" w:rsidR="00263449" w:rsidRPr="00BA3432" w:rsidRDefault="006D04E7">
            <w:pPr>
              <w:spacing w:line="276" w:lineRule="auto"/>
              <w:rPr>
                <w:lang w:val="en-US"/>
                <w:rPrChange w:id="24823" w:author="phuong vu" w:date="2018-11-25T21:55:00Z">
                  <w:rPr>
                    <w:lang w:val="en-US"/>
                  </w:rPr>
                </w:rPrChange>
              </w:rPr>
              <w:pPrChange w:id="24824" w:author="phuong vu" w:date="2018-11-23T13:48:00Z">
                <w:pPr>
                  <w:spacing w:line="360" w:lineRule="auto"/>
                </w:pPr>
              </w:pPrChange>
            </w:pPr>
            <w:ins w:id="24825" w:author="phuong vu" w:date="2018-11-15T18:03:00Z">
              <w:r w:rsidRPr="00BA3432">
                <w:rPr>
                  <w:lang w:val="en-US"/>
                  <w:rPrChange w:id="24826" w:author="phuong vu" w:date="2018-11-25T21:55:00Z">
                    <w:rPr>
                      <w:lang w:val="en-US"/>
                    </w:rPr>
                  </w:rPrChange>
                </w:rPr>
                <w:t>Số thứ tự quần áo</w:t>
              </w:r>
            </w:ins>
          </w:p>
        </w:tc>
        <w:tc>
          <w:tcPr>
            <w:tcW w:w="1266" w:type="dxa"/>
          </w:tcPr>
          <w:p w14:paraId="4D25C20A" w14:textId="77777777" w:rsidR="00263449" w:rsidRPr="00BA3432" w:rsidRDefault="00263449">
            <w:pPr>
              <w:spacing w:line="276" w:lineRule="auto"/>
              <w:jc w:val="center"/>
              <w:rPr>
                <w:lang w:val="en-US"/>
                <w:rPrChange w:id="24827" w:author="phuong vu" w:date="2018-11-25T21:55:00Z">
                  <w:rPr>
                    <w:lang w:val="en-US"/>
                  </w:rPr>
                </w:rPrChange>
              </w:rPr>
              <w:pPrChange w:id="24828" w:author="phuong vu" w:date="2018-11-23T13:48:00Z">
                <w:pPr>
                  <w:spacing w:line="360" w:lineRule="auto"/>
                  <w:jc w:val="center"/>
                </w:pPr>
              </w:pPrChange>
            </w:pPr>
          </w:p>
        </w:tc>
        <w:tc>
          <w:tcPr>
            <w:tcW w:w="1756" w:type="dxa"/>
          </w:tcPr>
          <w:p w14:paraId="3C91D220" w14:textId="77777777" w:rsidR="00263449" w:rsidRPr="00BA3432" w:rsidRDefault="00263449">
            <w:pPr>
              <w:spacing w:line="276" w:lineRule="auto"/>
              <w:rPr>
                <w:lang w:val="en-US"/>
                <w:rPrChange w:id="24829" w:author="phuong vu" w:date="2018-11-25T21:55:00Z">
                  <w:rPr>
                    <w:lang w:val="en-US"/>
                  </w:rPr>
                </w:rPrChange>
              </w:rPr>
              <w:pPrChange w:id="24830" w:author="phuong vu" w:date="2018-11-23T13:48:00Z">
                <w:pPr>
                  <w:spacing w:line="360" w:lineRule="auto"/>
                </w:pPr>
              </w:pPrChange>
            </w:pPr>
          </w:p>
        </w:tc>
      </w:tr>
      <w:tr w:rsidR="00263449" w:rsidRPr="00BA3432" w14:paraId="3EFEBA48" w14:textId="77777777" w:rsidTr="00A72A60">
        <w:tc>
          <w:tcPr>
            <w:tcW w:w="805" w:type="dxa"/>
          </w:tcPr>
          <w:p w14:paraId="675136BD" w14:textId="6E616CC4" w:rsidR="00263449" w:rsidRPr="00BA3432" w:rsidRDefault="00263449">
            <w:pPr>
              <w:spacing w:line="276" w:lineRule="auto"/>
              <w:jc w:val="center"/>
              <w:rPr>
                <w:lang w:val="en-US"/>
                <w:rPrChange w:id="24831" w:author="phuong vu" w:date="2018-11-25T21:55:00Z">
                  <w:rPr>
                    <w:lang w:val="en-US"/>
                  </w:rPr>
                </w:rPrChange>
              </w:rPr>
              <w:pPrChange w:id="24832" w:author="phuong vu" w:date="2018-11-23T13:48:00Z">
                <w:pPr>
                  <w:spacing w:line="360" w:lineRule="auto"/>
                  <w:jc w:val="center"/>
                </w:pPr>
              </w:pPrChange>
            </w:pPr>
            <w:r w:rsidRPr="00BA3432">
              <w:rPr>
                <w:lang w:val="en-US"/>
                <w:rPrChange w:id="24833" w:author="phuong vu" w:date="2018-11-25T21:55:00Z">
                  <w:rPr>
                    <w:lang w:val="en-US"/>
                  </w:rPr>
                </w:rPrChange>
              </w:rPr>
              <w:t>14</w:t>
            </w:r>
          </w:p>
        </w:tc>
        <w:tc>
          <w:tcPr>
            <w:tcW w:w="1980" w:type="dxa"/>
          </w:tcPr>
          <w:p w14:paraId="31ADF057" w14:textId="1645C36A" w:rsidR="00263449" w:rsidRPr="00BA3432" w:rsidRDefault="00980771">
            <w:pPr>
              <w:spacing w:line="276" w:lineRule="auto"/>
              <w:rPr>
                <w:lang w:val="en-US"/>
                <w:rPrChange w:id="24834" w:author="phuong vu" w:date="2018-11-25T21:55:00Z">
                  <w:rPr>
                    <w:lang w:val="en-US"/>
                  </w:rPr>
                </w:rPrChange>
              </w:rPr>
              <w:pPrChange w:id="24835" w:author="phuong vu" w:date="2018-11-23T13:48:00Z">
                <w:pPr>
                  <w:spacing w:line="360" w:lineRule="auto"/>
                </w:pPr>
              </w:pPrChange>
            </w:pPr>
            <w:del w:id="24836" w:author="phuong vu" w:date="2018-11-15T18:03:00Z">
              <w:r w:rsidRPr="00BA3432" w:rsidDel="006D04E7">
                <w:rPr>
                  <w:lang w:val="en-US"/>
                  <w:rPrChange w:id="24837" w:author="phuong vu" w:date="2018-11-25T21:55:00Z">
                    <w:rPr>
                      <w:lang w:val="en-US"/>
                    </w:rPr>
                  </w:rPrChange>
                </w:rPr>
                <w:delText>inputText</w:delText>
              </w:r>
            </w:del>
            <w:ins w:id="24838" w:author="phuong vu" w:date="2018-11-15T18:03:00Z">
              <w:r w:rsidR="006D04E7" w:rsidRPr="00BA3432">
                <w:rPr>
                  <w:lang w:val="en-US"/>
                  <w:rPrChange w:id="24839" w:author="phuong vu" w:date="2018-11-25T21:55:00Z">
                    <w:rPr>
                      <w:lang w:val="en-US"/>
                    </w:rPr>
                  </w:rPrChange>
                </w:rPr>
                <w:t>select</w:t>
              </w:r>
            </w:ins>
          </w:p>
        </w:tc>
        <w:tc>
          <w:tcPr>
            <w:tcW w:w="2970" w:type="dxa"/>
          </w:tcPr>
          <w:p w14:paraId="78EA00DC" w14:textId="0700AADB" w:rsidR="00263449" w:rsidRPr="00BA3432" w:rsidRDefault="006D04E7">
            <w:pPr>
              <w:spacing w:line="276" w:lineRule="auto"/>
              <w:rPr>
                <w:lang w:val="en-US"/>
                <w:rPrChange w:id="24840" w:author="phuong vu" w:date="2018-11-25T21:55:00Z">
                  <w:rPr>
                    <w:lang w:val="en-US"/>
                  </w:rPr>
                </w:rPrChange>
              </w:rPr>
              <w:pPrChange w:id="24841" w:author="phuong vu" w:date="2018-11-23T13:48:00Z">
                <w:pPr>
                  <w:spacing w:line="360" w:lineRule="auto"/>
                </w:pPr>
              </w:pPrChange>
            </w:pPr>
            <w:ins w:id="24842" w:author="phuong vu" w:date="2018-11-15T18:03:00Z">
              <w:r w:rsidRPr="00BA3432">
                <w:rPr>
                  <w:lang w:val="en-US"/>
                  <w:rPrChange w:id="24843" w:author="phuong vu" w:date="2018-11-25T21:55:00Z">
                    <w:rPr>
                      <w:lang w:val="en-US"/>
                    </w:rPr>
                  </w:rPrChange>
                </w:rPr>
                <w:t>Loại dịch vụ</w:t>
              </w:r>
            </w:ins>
          </w:p>
        </w:tc>
        <w:tc>
          <w:tcPr>
            <w:tcW w:w="1266" w:type="dxa"/>
          </w:tcPr>
          <w:p w14:paraId="442FEE29" w14:textId="77777777" w:rsidR="00263449" w:rsidRPr="00BA3432" w:rsidRDefault="00263449">
            <w:pPr>
              <w:spacing w:line="276" w:lineRule="auto"/>
              <w:jc w:val="center"/>
              <w:rPr>
                <w:lang w:val="en-US"/>
                <w:rPrChange w:id="24844" w:author="phuong vu" w:date="2018-11-25T21:55:00Z">
                  <w:rPr>
                    <w:lang w:val="en-US"/>
                  </w:rPr>
                </w:rPrChange>
              </w:rPr>
              <w:pPrChange w:id="24845" w:author="phuong vu" w:date="2018-11-23T13:48:00Z">
                <w:pPr>
                  <w:spacing w:line="360" w:lineRule="auto"/>
                  <w:jc w:val="center"/>
                </w:pPr>
              </w:pPrChange>
            </w:pPr>
          </w:p>
        </w:tc>
        <w:tc>
          <w:tcPr>
            <w:tcW w:w="1756" w:type="dxa"/>
          </w:tcPr>
          <w:p w14:paraId="7DD066A5" w14:textId="77777777" w:rsidR="00263449" w:rsidRPr="00BA3432" w:rsidRDefault="00263449">
            <w:pPr>
              <w:spacing w:line="276" w:lineRule="auto"/>
              <w:rPr>
                <w:lang w:val="en-US"/>
                <w:rPrChange w:id="24846" w:author="phuong vu" w:date="2018-11-25T21:55:00Z">
                  <w:rPr>
                    <w:lang w:val="en-US"/>
                  </w:rPr>
                </w:rPrChange>
              </w:rPr>
              <w:pPrChange w:id="24847" w:author="phuong vu" w:date="2018-11-23T13:48:00Z">
                <w:pPr>
                  <w:spacing w:line="360" w:lineRule="auto"/>
                </w:pPr>
              </w:pPrChange>
            </w:pPr>
          </w:p>
        </w:tc>
      </w:tr>
      <w:tr w:rsidR="00263449" w:rsidRPr="00BA3432" w14:paraId="4F2B77DC" w14:textId="77777777" w:rsidTr="00A72A60">
        <w:tc>
          <w:tcPr>
            <w:tcW w:w="805" w:type="dxa"/>
          </w:tcPr>
          <w:p w14:paraId="0A51FA2A" w14:textId="6BD538FB" w:rsidR="00263449" w:rsidRPr="00BA3432" w:rsidRDefault="00263449">
            <w:pPr>
              <w:spacing w:line="276" w:lineRule="auto"/>
              <w:jc w:val="center"/>
              <w:rPr>
                <w:lang w:val="en-US"/>
                <w:rPrChange w:id="24848" w:author="phuong vu" w:date="2018-11-25T21:55:00Z">
                  <w:rPr>
                    <w:lang w:val="en-US"/>
                  </w:rPr>
                </w:rPrChange>
              </w:rPr>
              <w:pPrChange w:id="24849" w:author="phuong vu" w:date="2018-11-23T13:48:00Z">
                <w:pPr>
                  <w:spacing w:line="360" w:lineRule="auto"/>
                  <w:jc w:val="center"/>
                </w:pPr>
              </w:pPrChange>
            </w:pPr>
            <w:r w:rsidRPr="00BA3432">
              <w:rPr>
                <w:lang w:val="en-US"/>
                <w:rPrChange w:id="24850" w:author="phuong vu" w:date="2018-11-25T21:55:00Z">
                  <w:rPr>
                    <w:lang w:val="en-US"/>
                  </w:rPr>
                </w:rPrChange>
              </w:rPr>
              <w:t>15</w:t>
            </w:r>
          </w:p>
        </w:tc>
        <w:tc>
          <w:tcPr>
            <w:tcW w:w="1980" w:type="dxa"/>
          </w:tcPr>
          <w:p w14:paraId="05F6C20D" w14:textId="03C59DC6" w:rsidR="00263449" w:rsidRPr="00BA3432" w:rsidRDefault="00980771">
            <w:pPr>
              <w:spacing w:line="276" w:lineRule="auto"/>
              <w:rPr>
                <w:lang w:val="en-US"/>
                <w:rPrChange w:id="24851" w:author="phuong vu" w:date="2018-11-25T21:55:00Z">
                  <w:rPr>
                    <w:lang w:val="en-US"/>
                  </w:rPr>
                </w:rPrChange>
              </w:rPr>
              <w:pPrChange w:id="24852" w:author="phuong vu" w:date="2018-11-23T13:48:00Z">
                <w:pPr>
                  <w:spacing w:line="360" w:lineRule="auto"/>
                </w:pPr>
              </w:pPrChange>
            </w:pPr>
            <w:del w:id="24853" w:author="phuong vu" w:date="2018-11-15T18:03:00Z">
              <w:r w:rsidRPr="00BA3432" w:rsidDel="006D04E7">
                <w:rPr>
                  <w:lang w:val="en-US"/>
                  <w:rPrChange w:id="24854" w:author="phuong vu" w:date="2018-11-25T21:55:00Z">
                    <w:rPr>
                      <w:lang w:val="en-US"/>
                    </w:rPr>
                  </w:rPrChange>
                </w:rPr>
                <w:delText>inputText</w:delText>
              </w:r>
            </w:del>
            <w:ins w:id="24855" w:author="phuong vu" w:date="2018-11-15T18:03:00Z">
              <w:r w:rsidR="006D04E7" w:rsidRPr="00BA3432">
                <w:rPr>
                  <w:lang w:val="en-US"/>
                  <w:rPrChange w:id="24856" w:author="phuong vu" w:date="2018-11-25T21:55:00Z">
                    <w:rPr>
                      <w:lang w:val="en-US"/>
                    </w:rPr>
                  </w:rPrChange>
                </w:rPr>
                <w:t>select</w:t>
              </w:r>
            </w:ins>
          </w:p>
        </w:tc>
        <w:tc>
          <w:tcPr>
            <w:tcW w:w="2970" w:type="dxa"/>
          </w:tcPr>
          <w:p w14:paraId="667F2751" w14:textId="1104D93A" w:rsidR="00263449" w:rsidRPr="00BA3432" w:rsidRDefault="006D04E7">
            <w:pPr>
              <w:spacing w:line="276" w:lineRule="auto"/>
              <w:rPr>
                <w:lang w:val="en-US"/>
                <w:rPrChange w:id="24857" w:author="phuong vu" w:date="2018-11-25T21:55:00Z">
                  <w:rPr>
                    <w:lang w:val="en-US"/>
                  </w:rPr>
                </w:rPrChange>
              </w:rPr>
              <w:pPrChange w:id="24858" w:author="phuong vu" w:date="2018-11-23T13:48:00Z">
                <w:pPr>
                  <w:spacing w:line="360" w:lineRule="auto"/>
                </w:pPr>
              </w:pPrChange>
            </w:pPr>
            <w:ins w:id="24859" w:author="phuong vu" w:date="2018-11-15T18:03:00Z">
              <w:r w:rsidRPr="00BA3432">
                <w:rPr>
                  <w:lang w:val="en-US"/>
                  <w:rPrChange w:id="24860" w:author="phuong vu" w:date="2018-11-25T21:55:00Z">
                    <w:rPr>
                      <w:lang w:val="en-US"/>
                    </w:rPr>
                  </w:rPrChange>
                </w:rPr>
                <w:t>Quần áo</w:t>
              </w:r>
            </w:ins>
          </w:p>
        </w:tc>
        <w:tc>
          <w:tcPr>
            <w:tcW w:w="1266" w:type="dxa"/>
          </w:tcPr>
          <w:p w14:paraId="371429EA" w14:textId="77777777" w:rsidR="00263449" w:rsidRPr="00BA3432" w:rsidRDefault="00263449">
            <w:pPr>
              <w:spacing w:line="276" w:lineRule="auto"/>
              <w:jc w:val="center"/>
              <w:rPr>
                <w:lang w:val="en-US"/>
                <w:rPrChange w:id="24861" w:author="phuong vu" w:date="2018-11-25T21:55:00Z">
                  <w:rPr>
                    <w:lang w:val="en-US"/>
                  </w:rPr>
                </w:rPrChange>
              </w:rPr>
              <w:pPrChange w:id="24862" w:author="phuong vu" w:date="2018-11-23T13:48:00Z">
                <w:pPr>
                  <w:spacing w:line="360" w:lineRule="auto"/>
                  <w:jc w:val="center"/>
                </w:pPr>
              </w:pPrChange>
            </w:pPr>
          </w:p>
        </w:tc>
        <w:tc>
          <w:tcPr>
            <w:tcW w:w="1756" w:type="dxa"/>
          </w:tcPr>
          <w:p w14:paraId="1B98C788" w14:textId="77777777" w:rsidR="00263449" w:rsidRPr="00BA3432" w:rsidRDefault="00263449">
            <w:pPr>
              <w:spacing w:line="276" w:lineRule="auto"/>
              <w:rPr>
                <w:lang w:val="en-US"/>
                <w:rPrChange w:id="24863" w:author="phuong vu" w:date="2018-11-25T21:55:00Z">
                  <w:rPr>
                    <w:lang w:val="en-US"/>
                  </w:rPr>
                </w:rPrChange>
              </w:rPr>
              <w:pPrChange w:id="24864" w:author="phuong vu" w:date="2018-11-23T13:48:00Z">
                <w:pPr>
                  <w:spacing w:line="360" w:lineRule="auto"/>
                </w:pPr>
              </w:pPrChange>
            </w:pPr>
          </w:p>
        </w:tc>
      </w:tr>
      <w:tr w:rsidR="00263449" w:rsidRPr="00BA3432" w14:paraId="61CC9B15" w14:textId="77777777" w:rsidTr="00A72A60">
        <w:tc>
          <w:tcPr>
            <w:tcW w:w="805" w:type="dxa"/>
          </w:tcPr>
          <w:p w14:paraId="508D1160" w14:textId="5AA7DEA4" w:rsidR="00263449" w:rsidRPr="00BA3432" w:rsidRDefault="00263449">
            <w:pPr>
              <w:spacing w:line="276" w:lineRule="auto"/>
              <w:jc w:val="center"/>
              <w:rPr>
                <w:lang w:val="en-US"/>
                <w:rPrChange w:id="24865" w:author="phuong vu" w:date="2018-11-25T21:55:00Z">
                  <w:rPr>
                    <w:lang w:val="en-US"/>
                  </w:rPr>
                </w:rPrChange>
              </w:rPr>
              <w:pPrChange w:id="24866" w:author="phuong vu" w:date="2018-11-23T13:48:00Z">
                <w:pPr>
                  <w:spacing w:line="360" w:lineRule="auto"/>
                  <w:jc w:val="center"/>
                </w:pPr>
              </w:pPrChange>
            </w:pPr>
            <w:r w:rsidRPr="00BA3432">
              <w:rPr>
                <w:lang w:val="en-US"/>
                <w:rPrChange w:id="24867" w:author="phuong vu" w:date="2018-11-25T21:55:00Z">
                  <w:rPr>
                    <w:lang w:val="en-US"/>
                  </w:rPr>
                </w:rPrChange>
              </w:rPr>
              <w:t>16</w:t>
            </w:r>
          </w:p>
        </w:tc>
        <w:tc>
          <w:tcPr>
            <w:tcW w:w="1980" w:type="dxa"/>
          </w:tcPr>
          <w:p w14:paraId="4EE06092" w14:textId="6994F4D2" w:rsidR="00263449" w:rsidRPr="00BA3432" w:rsidRDefault="00980771">
            <w:pPr>
              <w:spacing w:line="276" w:lineRule="auto"/>
              <w:rPr>
                <w:lang w:val="en-US"/>
                <w:rPrChange w:id="24868" w:author="phuong vu" w:date="2018-11-25T21:55:00Z">
                  <w:rPr>
                    <w:lang w:val="en-US"/>
                  </w:rPr>
                </w:rPrChange>
              </w:rPr>
              <w:pPrChange w:id="24869" w:author="phuong vu" w:date="2018-11-23T13:48:00Z">
                <w:pPr>
                  <w:spacing w:line="360" w:lineRule="auto"/>
                </w:pPr>
              </w:pPrChange>
            </w:pPr>
            <w:del w:id="24870" w:author="phuong vu" w:date="2018-11-15T18:03:00Z">
              <w:r w:rsidRPr="00BA3432" w:rsidDel="006D04E7">
                <w:rPr>
                  <w:lang w:val="en-US"/>
                  <w:rPrChange w:id="24871" w:author="phuong vu" w:date="2018-11-25T21:55:00Z">
                    <w:rPr>
                      <w:lang w:val="en-US"/>
                    </w:rPr>
                  </w:rPrChange>
                </w:rPr>
                <w:delText>inputText</w:delText>
              </w:r>
            </w:del>
            <w:ins w:id="24872" w:author="phuong vu" w:date="2018-11-15T18:03:00Z">
              <w:r w:rsidR="006D04E7" w:rsidRPr="00BA3432">
                <w:rPr>
                  <w:lang w:val="en-US"/>
                  <w:rPrChange w:id="24873" w:author="phuong vu" w:date="2018-11-25T21:55:00Z">
                    <w:rPr>
                      <w:lang w:val="en-US"/>
                    </w:rPr>
                  </w:rPrChange>
                </w:rPr>
                <w:t>checkbox</w:t>
              </w:r>
            </w:ins>
          </w:p>
        </w:tc>
        <w:tc>
          <w:tcPr>
            <w:tcW w:w="2970" w:type="dxa"/>
          </w:tcPr>
          <w:p w14:paraId="10E5B2EF" w14:textId="7EBC1651" w:rsidR="00263449" w:rsidRPr="00BA3432" w:rsidRDefault="006D04E7">
            <w:pPr>
              <w:spacing w:line="276" w:lineRule="auto"/>
              <w:rPr>
                <w:lang w:val="en-US"/>
                <w:rPrChange w:id="24874" w:author="phuong vu" w:date="2018-11-25T21:55:00Z">
                  <w:rPr>
                    <w:lang w:val="en-US"/>
                  </w:rPr>
                </w:rPrChange>
              </w:rPr>
              <w:pPrChange w:id="24875" w:author="phuong vu" w:date="2018-11-23T13:48:00Z">
                <w:pPr>
                  <w:spacing w:line="360" w:lineRule="auto"/>
                </w:pPr>
              </w:pPrChange>
            </w:pPr>
            <w:ins w:id="24876" w:author="phuong vu" w:date="2018-11-15T18:03:00Z">
              <w:r w:rsidRPr="00BA3432">
                <w:rPr>
                  <w:lang w:val="en-US"/>
                  <w:rPrChange w:id="24877" w:author="phuong vu" w:date="2018-11-25T21:55:00Z">
                    <w:rPr>
                      <w:lang w:val="en-US"/>
                    </w:rPr>
                  </w:rPrChange>
                </w:rPr>
                <w:t>Đơn vị tính</w:t>
              </w:r>
            </w:ins>
          </w:p>
        </w:tc>
        <w:tc>
          <w:tcPr>
            <w:tcW w:w="1266" w:type="dxa"/>
          </w:tcPr>
          <w:p w14:paraId="570E31E5" w14:textId="77777777" w:rsidR="00263449" w:rsidRPr="00BA3432" w:rsidRDefault="00263449">
            <w:pPr>
              <w:spacing w:line="276" w:lineRule="auto"/>
              <w:jc w:val="center"/>
              <w:rPr>
                <w:lang w:val="en-US"/>
                <w:rPrChange w:id="24878" w:author="phuong vu" w:date="2018-11-25T21:55:00Z">
                  <w:rPr>
                    <w:lang w:val="en-US"/>
                  </w:rPr>
                </w:rPrChange>
              </w:rPr>
              <w:pPrChange w:id="24879" w:author="phuong vu" w:date="2018-11-23T13:48:00Z">
                <w:pPr>
                  <w:spacing w:line="360" w:lineRule="auto"/>
                  <w:jc w:val="center"/>
                </w:pPr>
              </w:pPrChange>
            </w:pPr>
          </w:p>
        </w:tc>
        <w:tc>
          <w:tcPr>
            <w:tcW w:w="1756" w:type="dxa"/>
          </w:tcPr>
          <w:p w14:paraId="569D0B70" w14:textId="77777777" w:rsidR="00263449" w:rsidRPr="00BA3432" w:rsidRDefault="00263449">
            <w:pPr>
              <w:spacing w:line="276" w:lineRule="auto"/>
              <w:rPr>
                <w:lang w:val="en-US"/>
                <w:rPrChange w:id="24880" w:author="phuong vu" w:date="2018-11-25T21:55:00Z">
                  <w:rPr>
                    <w:lang w:val="en-US"/>
                  </w:rPr>
                </w:rPrChange>
              </w:rPr>
              <w:pPrChange w:id="24881" w:author="phuong vu" w:date="2018-11-23T13:48:00Z">
                <w:pPr>
                  <w:spacing w:line="360" w:lineRule="auto"/>
                </w:pPr>
              </w:pPrChange>
            </w:pPr>
          </w:p>
        </w:tc>
      </w:tr>
      <w:tr w:rsidR="00263449" w:rsidRPr="00BA3432" w14:paraId="57A00C6B" w14:textId="77777777" w:rsidTr="00A72A60">
        <w:tc>
          <w:tcPr>
            <w:tcW w:w="805" w:type="dxa"/>
          </w:tcPr>
          <w:p w14:paraId="02F1917B" w14:textId="47821FEB" w:rsidR="00263449" w:rsidRPr="00BA3432" w:rsidRDefault="00263449">
            <w:pPr>
              <w:spacing w:line="276" w:lineRule="auto"/>
              <w:jc w:val="center"/>
              <w:rPr>
                <w:lang w:val="en-US"/>
                <w:rPrChange w:id="24882" w:author="phuong vu" w:date="2018-11-25T21:55:00Z">
                  <w:rPr>
                    <w:lang w:val="en-US"/>
                  </w:rPr>
                </w:rPrChange>
              </w:rPr>
              <w:pPrChange w:id="24883" w:author="phuong vu" w:date="2018-11-23T13:48:00Z">
                <w:pPr>
                  <w:spacing w:line="360" w:lineRule="auto"/>
                  <w:jc w:val="center"/>
                </w:pPr>
              </w:pPrChange>
            </w:pPr>
            <w:r w:rsidRPr="00BA3432">
              <w:rPr>
                <w:lang w:val="en-US"/>
                <w:rPrChange w:id="24884" w:author="phuong vu" w:date="2018-11-25T21:55:00Z">
                  <w:rPr>
                    <w:lang w:val="en-US"/>
                  </w:rPr>
                </w:rPrChange>
              </w:rPr>
              <w:t>17</w:t>
            </w:r>
          </w:p>
        </w:tc>
        <w:tc>
          <w:tcPr>
            <w:tcW w:w="1980" w:type="dxa"/>
          </w:tcPr>
          <w:p w14:paraId="0866BADC" w14:textId="02149ADD" w:rsidR="00263449" w:rsidRPr="00BA3432" w:rsidRDefault="00980771">
            <w:pPr>
              <w:spacing w:line="276" w:lineRule="auto"/>
              <w:rPr>
                <w:lang w:val="en-US"/>
                <w:rPrChange w:id="24885" w:author="phuong vu" w:date="2018-11-25T21:55:00Z">
                  <w:rPr>
                    <w:lang w:val="en-US"/>
                  </w:rPr>
                </w:rPrChange>
              </w:rPr>
              <w:pPrChange w:id="24886" w:author="phuong vu" w:date="2018-11-23T13:48:00Z">
                <w:pPr>
                  <w:spacing w:line="360" w:lineRule="auto"/>
                </w:pPr>
              </w:pPrChange>
            </w:pPr>
            <w:r w:rsidRPr="00BA3432">
              <w:rPr>
                <w:lang w:val="en-US"/>
                <w:rPrChange w:id="24887" w:author="phuong vu" w:date="2018-11-25T21:55:00Z">
                  <w:rPr>
                    <w:lang w:val="en-US"/>
                  </w:rPr>
                </w:rPrChange>
              </w:rPr>
              <w:t>inputText</w:t>
            </w:r>
          </w:p>
        </w:tc>
        <w:tc>
          <w:tcPr>
            <w:tcW w:w="2970" w:type="dxa"/>
          </w:tcPr>
          <w:p w14:paraId="681B2C9D" w14:textId="2537752F" w:rsidR="00263449" w:rsidRPr="00BA3432" w:rsidRDefault="006D04E7">
            <w:pPr>
              <w:spacing w:line="276" w:lineRule="auto"/>
              <w:rPr>
                <w:lang w:val="en-US"/>
                <w:rPrChange w:id="24888" w:author="phuong vu" w:date="2018-11-25T21:55:00Z">
                  <w:rPr>
                    <w:lang w:val="en-US"/>
                  </w:rPr>
                </w:rPrChange>
              </w:rPr>
              <w:pPrChange w:id="24889" w:author="phuong vu" w:date="2018-11-23T13:48:00Z">
                <w:pPr>
                  <w:spacing w:line="360" w:lineRule="auto"/>
                </w:pPr>
              </w:pPrChange>
            </w:pPr>
            <w:ins w:id="24890" w:author="phuong vu" w:date="2018-11-15T18:03:00Z">
              <w:r w:rsidRPr="00BA3432">
                <w:rPr>
                  <w:lang w:val="en-US"/>
                  <w:rPrChange w:id="24891" w:author="phuong vu" w:date="2018-11-25T21:55:00Z">
                    <w:rPr>
                      <w:lang w:val="en-US"/>
                    </w:rPr>
                  </w:rPrChange>
                </w:rPr>
                <w:t>Số lượng/ Khối lượng</w:t>
              </w:r>
            </w:ins>
          </w:p>
        </w:tc>
        <w:tc>
          <w:tcPr>
            <w:tcW w:w="1266" w:type="dxa"/>
          </w:tcPr>
          <w:p w14:paraId="758B77B0" w14:textId="77777777" w:rsidR="00263449" w:rsidRPr="00BA3432" w:rsidRDefault="00263449">
            <w:pPr>
              <w:spacing w:line="276" w:lineRule="auto"/>
              <w:jc w:val="center"/>
              <w:rPr>
                <w:lang w:val="en-US"/>
                <w:rPrChange w:id="24892" w:author="phuong vu" w:date="2018-11-25T21:55:00Z">
                  <w:rPr>
                    <w:lang w:val="en-US"/>
                  </w:rPr>
                </w:rPrChange>
              </w:rPr>
              <w:pPrChange w:id="24893" w:author="phuong vu" w:date="2018-11-23T13:48:00Z">
                <w:pPr>
                  <w:spacing w:line="360" w:lineRule="auto"/>
                  <w:jc w:val="center"/>
                </w:pPr>
              </w:pPrChange>
            </w:pPr>
          </w:p>
        </w:tc>
        <w:tc>
          <w:tcPr>
            <w:tcW w:w="1756" w:type="dxa"/>
          </w:tcPr>
          <w:p w14:paraId="027B84BE" w14:textId="77777777" w:rsidR="00263449" w:rsidRPr="00BA3432" w:rsidRDefault="00263449">
            <w:pPr>
              <w:spacing w:line="276" w:lineRule="auto"/>
              <w:rPr>
                <w:lang w:val="en-US"/>
                <w:rPrChange w:id="24894" w:author="phuong vu" w:date="2018-11-25T21:55:00Z">
                  <w:rPr>
                    <w:lang w:val="en-US"/>
                  </w:rPr>
                </w:rPrChange>
              </w:rPr>
              <w:pPrChange w:id="24895" w:author="phuong vu" w:date="2018-11-23T13:48:00Z">
                <w:pPr>
                  <w:spacing w:line="360" w:lineRule="auto"/>
                </w:pPr>
              </w:pPrChange>
            </w:pPr>
          </w:p>
        </w:tc>
      </w:tr>
      <w:tr w:rsidR="00263449" w:rsidRPr="00BA3432" w14:paraId="23B8F7B3" w14:textId="77777777" w:rsidTr="00A72A60">
        <w:tc>
          <w:tcPr>
            <w:tcW w:w="805" w:type="dxa"/>
          </w:tcPr>
          <w:p w14:paraId="046C615C" w14:textId="757A6926" w:rsidR="00263449" w:rsidRPr="00BA3432" w:rsidRDefault="00263449">
            <w:pPr>
              <w:spacing w:line="276" w:lineRule="auto"/>
              <w:jc w:val="center"/>
              <w:rPr>
                <w:lang w:val="en-US"/>
                <w:rPrChange w:id="24896" w:author="phuong vu" w:date="2018-11-25T21:55:00Z">
                  <w:rPr>
                    <w:lang w:val="en-US"/>
                  </w:rPr>
                </w:rPrChange>
              </w:rPr>
              <w:pPrChange w:id="24897" w:author="phuong vu" w:date="2018-11-23T13:48:00Z">
                <w:pPr>
                  <w:spacing w:line="360" w:lineRule="auto"/>
                  <w:jc w:val="center"/>
                </w:pPr>
              </w:pPrChange>
            </w:pPr>
            <w:r w:rsidRPr="00BA3432">
              <w:rPr>
                <w:lang w:val="en-US"/>
                <w:rPrChange w:id="24898" w:author="phuong vu" w:date="2018-11-25T21:55:00Z">
                  <w:rPr>
                    <w:lang w:val="en-US"/>
                  </w:rPr>
                </w:rPrChange>
              </w:rPr>
              <w:t>18</w:t>
            </w:r>
          </w:p>
        </w:tc>
        <w:tc>
          <w:tcPr>
            <w:tcW w:w="1980" w:type="dxa"/>
          </w:tcPr>
          <w:p w14:paraId="4CDFC9C8" w14:textId="75CAB6F4" w:rsidR="00263449" w:rsidRPr="00BA3432" w:rsidRDefault="00980771">
            <w:pPr>
              <w:spacing w:line="276" w:lineRule="auto"/>
              <w:rPr>
                <w:lang w:val="en-US"/>
                <w:rPrChange w:id="24899" w:author="phuong vu" w:date="2018-11-25T21:55:00Z">
                  <w:rPr>
                    <w:lang w:val="en-US"/>
                  </w:rPr>
                </w:rPrChange>
              </w:rPr>
              <w:pPrChange w:id="24900" w:author="phuong vu" w:date="2018-11-23T13:48:00Z">
                <w:pPr>
                  <w:spacing w:line="360" w:lineRule="auto"/>
                </w:pPr>
              </w:pPrChange>
            </w:pPr>
            <w:del w:id="24901" w:author="phuong vu" w:date="2018-11-15T18:04:00Z">
              <w:r w:rsidRPr="00BA3432" w:rsidDel="006D04E7">
                <w:rPr>
                  <w:lang w:val="en-US"/>
                  <w:rPrChange w:id="24902" w:author="phuong vu" w:date="2018-11-25T21:55:00Z">
                    <w:rPr>
                      <w:lang w:val="en-US"/>
                    </w:rPr>
                  </w:rPrChange>
                </w:rPr>
                <w:delText>inputText</w:delText>
              </w:r>
            </w:del>
            <w:ins w:id="24903" w:author="phuong vu" w:date="2018-11-15T18:04:00Z">
              <w:r w:rsidR="006D04E7" w:rsidRPr="00BA3432">
                <w:rPr>
                  <w:lang w:val="en-US"/>
                  <w:rPrChange w:id="24904" w:author="phuong vu" w:date="2018-11-25T21:55:00Z">
                    <w:rPr>
                      <w:lang w:val="en-US"/>
                    </w:rPr>
                  </w:rPrChange>
                </w:rPr>
                <w:t>select</w:t>
              </w:r>
            </w:ins>
          </w:p>
        </w:tc>
        <w:tc>
          <w:tcPr>
            <w:tcW w:w="2970" w:type="dxa"/>
          </w:tcPr>
          <w:p w14:paraId="404CE2CF" w14:textId="048A9A00" w:rsidR="00263449" w:rsidRPr="00BA3432" w:rsidRDefault="006D04E7">
            <w:pPr>
              <w:spacing w:line="276" w:lineRule="auto"/>
              <w:rPr>
                <w:lang w:val="en-US"/>
                <w:rPrChange w:id="24905" w:author="phuong vu" w:date="2018-11-25T21:55:00Z">
                  <w:rPr>
                    <w:lang w:val="en-US"/>
                  </w:rPr>
                </w:rPrChange>
              </w:rPr>
              <w:pPrChange w:id="24906" w:author="phuong vu" w:date="2018-11-23T13:48:00Z">
                <w:pPr>
                  <w:spacing w:line="360" w:lineRule="auto"/>
                </w:pPr>
              </w:pPrChange>
            </w:pPr>
            <w:ins w:id="24907" w:author="phuong vu" w:date="2018-11-15T18:04:00Z">
              <w:r w:rsidRPr="00BA3432">
                <w:rPr>
                  <w:lang w:val="en-US"/>
                  <w:rPrChange w:id="24908" w:author="phuong vu" w:date="2018-11-25T21:55:00Z">
                    <w:rPr>
                      <w:lang w:val="en-US"/>
                    </w:rPr>
                  </w:rPrChange>
                </w:rPr>
                <w:t>Nhãn hiệu</w:t>
              </w:r>
            </w:ins>
          </w:p>
        </w:tc>
        <w:tc>
          <w:tcPr>
            <w:tcW w:w="1266" w:type="dxa"/>
          </w:tcPr>
          <w:p w14:paraId="60A60147" w14:textId="77777777" w:rsidR="00263449" w:rsidRPr="00BA3432" w:rsidRDefault="00263449">
            <w:pPr>
              <w:spacing w:line="276" w:lineRule="auto"/>
              <w:jc w:val="center"/>
              <w:rPr>
                <w:lang w:val="en-US"/>
                <w:rPrChange w:id="24909" w:author="phuong vu" w:date="2018-11-25T21:55:00Z">
                  <w:rPr>
                    <w:lang w:val="en-US"/>
                  </w:rPr>
                </w:rPrChange>
              </w:rPr>
              <w:pPrChange w:id="24910" w:author="phuong vu" w:date="2018-11-23T13:48:00Z">
                <w:pPr>
                  <w:spacing w:line="360" w:lineRule="auto"/>
                  <w:jc w:val="center"/>
                </w:pPr>
              </w:pPrChange>
            </w:pPr>
          </w:p>
        </w:tc>
        <w:tc>
          <w:tcPr>
            <w:tcW w:w="1756" w:type="dxa"/>
          </w:tcPr>
          <w:p w14:paraId="5B8BF814" w14:textId="77777777" w:rsidR="00263449" w:rsidRPr="00BA3432" w:rsidRDefault="00263449">
            <w:pPr>
              <w:spacing w:line="276" w:lineRule="auto"/>
              <w:rPr>
                <w:lang w:val="en-US"/>
                <w:rPrChange w:id="24911" w:author="phuong vu" w:date="2018-11-25T21:55:00Z">
                  <w:rPr>
                    <w:lang w:val="en-US"/>
                  </w:rPr>
                </w:rPrChange>
              </w:rPr>
              <w:pPrChange w:id="24912" w:author="phuong vu" w:date="2018-11-23T13:48:00Z">
                <w:pPr>
                  <w:spacing w:line="360" w:lineRule="auto"/>
                </w:pPr>
              </w:pPrChange>
            </w:pPr>
          </w:p>
        </w:tc>
      </w:tr>
      <w:tr w:rsidR="00980771" w:rsidRPr="00BA3432" w14:paraId="61C0F526" w14:textId="77777777" w:rsidTr="00A72A60">
        <w:tc>
          <w:tcPr>
            <w:tcW w:w="805" w:type="dxa"/>
          </w:tcPr>
          <w:p w14:paraId="0D758DA7" w14:textId="3643954E" w:rsidR="00980771" w:rsidRPr="00BA3432" w:rsidRDefault="00980771">
            <w:pPr>
              <w:spacing w:line="276" w:lineRule="auto"/>
              <w:jc w:val="center"/>
              <w:rPr>
                <w:lang w:val="en-US"/>
                <w:rPrChange w:id="24913" w:author="phuong vu" w:date="2018-11-25T21:55:00Z">
                  <w:rPr>
                    <w:lang w:val="en-US"/>
                  </w:rPr>
                </w:rPrChange>
              </w:rPr>
              <w:pPrChange w:id="24914" w:author="phuong vu" w:date="2018-11-23T13:48:00Z">
                <w:pPr>
                  <w:spacing w:line="360" w:lineRule="auto"/>
                  <w:jc w:val="center"/>
                </w:pPr>
              </w:pPrChange>
            </w:pPr>
            <w:r w:rsidRPr="00BA3432">
              <w:rPr>
                <w:lang w:val="en-US"/>
                <w:rPrChange w:id="24915" w:author="phuong vu" w:date="2018-11-25T21:55:00Z">
                  <w:rPr>
                    <w:lang w:val="en-US"/>
                  </w:rPr>
                </w:rPrChange>
              </w:rPr>
              <w:t>19</w:t>
            </w:r>
          </w:p>
        </w:tc>
        <w:tc>
          <w:tcPr>
            <w:tcW w:w="1980" w:type="dxa"/>
          </w:tcPr>
          <w:p w14:paraId="71C80619" w14:textId="66707407" w:rsidR="00980771" w:rsidRPr="00BA3432" w:rsidRDefault="00980771">
            <w:pPr>
              <w:spacing w:line="276" w:lineRule="auto"/>
              <w:rPr>
                <w:lang w:val="en-US"/>
                <w:rPrChange w:id="24916" w:author="phuong vu" w:date="2018-11-25T21:55:00Z">
                  <w:rPr>
                    <w:lang w:val="en-US"/>
                  </w:rPr>
                </w:rPrChange>
              </w:rPr>
              <w:pPrChange w:id="24917" w:author="phuong vu" w:date="2018-11-23T13:48:00Z">
                <w:pPr>
                  <w:spacing w:line="360" w:lineRule="auto"/>
                </w:pPr>
              </w:pPrChange>
            </w:pPr>
            <w:del w:id="24918" w:author="phuong vu" w:date="2018-11-15T18:04:00Z">
              <w:r w:rsidRPr="00BA3432" w:rsidDel="006D04E7">
                <w:rPr>
                  <w:lang w:val="en-US"/>
                  <w:rPrChange w:id="24919" w:author="phuong vu" w:date="2018-11-25T21:55:00Z">
                    <w:rPr>
                      <w:lang w:val="en-US"/>
                    </w:rPr>
                  </w:rPrChange>
                </w:rPr>
                <w:delText>inputText</w:delText>
              </w:r>
            </w:del>
            <w:ins w:id="24920" w:author="phuong vu" w:date="2018-11-15T18:04:00Z">
              <w:r w:rsidR="006D04E7" w:rsidRPr="00BA3432">
                <w:rPr>
                  <w:lang w:val="en-US"/>
                  <w:rPrChange w:id="24921" w:author="phuong vu" w:date="2018-11-25T21:55:00Z">
                    <w:rPr>
                      <w:lang w:val="en-US"/>
                    </w:rPr>
                  </w:rPrChange>
                </w:rPr>
                <w:t>select</w:t>
              </w:r>
            </w:ins>
          </w:p>
        </w:tc>
        <w:tc>
          <w:tcPr>
            <w:tcW w:w="2970" w:type="dxa"/>
          </w:tcPr>
          <w:p w14:paraId="219EE365" w14:textId="518B586C" w:rsidR="00980771" w:rsidRPr="00BA3432" w:rsidRDefault="006D04E7">
            <w:pPr>
              <w:spacing w:line="276" w:lineRule="auto"/>
              <w:rPr>
                <w:lang w:val="en-US"/>
                <w:rPrChange w:id="24922" w:author="phuong vu" w:date="2018-11-25T21:55:00Z">
                  <w:rPr>
                    <w:lang w:val="en-US"/>
                  </w:rPr>
                </w:rPrChange>
              </w:rPr>
              <w:pPrChange w:id="24923" w:author="phuong vu" w:date="2018-11-23T13:48:00Z">
                <w:pPr>
                  <w:spacing w:line="360" w:lineRule="auto"/>
                </w:pPr>
              </w:pPrChange>
            </w:pPr>
            <w:ins w:id="24924" w:author="phuong vu" w:date="2018-11-15T18:05:00Z">
              <w:r w:rsidRPr="00BA3432">
                <w:rPr>
                  <w:lang w:val="en-US"/>
                  <w:rPrChange w:id="24925" w:author="phuong vu" w:date="2018-11-25T21:55:00Z">
                    <w:rPr>
                      <w:lang w:val="en-US"/>
                    </w:rPr>
                  </w:rPrChange>
                </w:rPr>
                <w:t>Chất liệu</w:t>
              </w:r>
            </w:ins>
          </w:p>
        </w:tc>
        <w:tc>
          <w:tcPr>
            <w:tcW w:w="1266" w:type="dxa"/>
          </w:tcPr>
          <w:p w14:paraId="67866C56" w14:textId="77777777" w:rsidR="00980771" w:rsidRPr="00BA3432" w:rsidRDefault="00980771">
            <w:pPr>
              <w:spacing w:line="276" w:lineRule="auto"/>
              <w:jc w:val="center"/>
              <w:rPr>
                <w:lang w:val="en-US"/>
                <w:rPrChange w:id="24926" w:author="phuong vu" w:date="2018-11-25T21:55:00Z">
                  <w:rPr>
                    <w:lang w:val="en-US"/>
                  </w:rPr>
                </w:rPrChange>
              </w:rPr>
              <w:pPrChange w:id="24927" w:author="phuong vu" w:date="2018-11-23T13:48:00Z">
                <w:pPr>
                  <w:spacing w:line="360" w:lineRule="auto"/>
                  <w:jc w:val="center"/>
                </w:pPr>
              </w:pPrChange>
            </w:pPr>
          </w:p>
        </w:tc>
        <w:tc>
          <w:tcPr>
            <w:tcW w:w="1756" w:type="dxa"/>
          </w:tcPr>
          <w:p w14:paraId="2AF7067F" w14:textId="77777777" w:rsidR="00980771" w:rsidRPr="00BA3432" w:rsidRDefault="00980771">
            <w:pPr>
              <w:keepNext/>
              <w:spacing w:line="276" w:lineRule="auto"/>
              <w:rPr>
                <w:lang w:val="en-US"/>
                <w:rPrChange w:id="24928" w:author="phuong vu" w:date="2018-11-25T21:55:00Z">
                  <w:rPr>
                    <w:lang w:val="en-US"/>
                  </w:rPr>
                </w:rPrChange>
              </w:rPr>
              <w:pPrChange w:id="24929" w:author="phuong vu" w:date="2018-11-23T13:48:00Z">
                <w:pPr>
                  <w:keepNext/>
                  <w:spacing w:line="360" w:lineRule="auto"/>
                </w:pPr>
              </w:pPrChange>
            </w:pPr>
          </w:p>
        </w:tc>
      </w:tr>
      <w:tr w:rsidR="006D04E7" w:rsidRPr="00BA3432" w14:paraId="2E4AAAB5" w14:textId="77777777" w:rsidTr="00A72A60">
        <w:trPr>
          <w:ins w:id="24930" w:author="phuong vu" w:date="2018-11-15T18:04:00Z"/>
        </w:trPr>
        <w:tc>
          <w:tcPr>
            <w:tcW w:w="805" w:type="dxa"/>
          </w:tcPr>
          <w:p w14:paraId="3E48C25E" w14:textId="33EBFCF9" w:rsidR="006D04E7" w:rsidRPr="00BA3432" w:rsidRDefault="006D04E7">
            <w:pPr>
              <w:spacing w:line="276" w:lineRule="auto"/>
              <w:jc w:val="center"/>
              <w:rPr>
                <w:ins w:id="24931" w:author="phuong vu" w:date="2018-11-15T18:04:00Z"/>
                <w:lang w:val="en-US"/>
                <w:rPrChange w:id="24932" w:author="phuong vu" w:date="2018-11-25T21:55:00Z">
                  <w:rPr>
                    <w:ins w:id="24933" w:author="phuong vu" w:date="2018-11-15T18:04:00Z"/>
                    <w:lang w:val="en-US"/>
                  </w:rPr>
                </w:rPrChange>
              </w:rPr>
              <w:pPrChange w:id="24934" w:author="phuong vu" w:date="2018-11-23T13:48:00Z">
                <w:pPr>
                  <w:spacing w:line="360" w:lineRule="auto"/>
                  <w:jc w:val="center"/>
                </w:pPr>
              </w:pPrChange>
            </w:pPr>
            <w:ins w:id="24935" w:author="phuong vu" w:date="2018-11-15T18:04:00Z">
              <w:r w:rsidRPr="00BA3432">
                <w:rPr>
                  <w:lang w:val="en-US"/>
                  <w:rPrChange w:id="24936" w:author="phuong vu" w:date="2018-11-25T21:55:00Z">
                    <w:rPr>
                      <w:lang w:val="en-US"/>
                    </w:rPr>
                  </w:rPrChange>
                </w:rPr>
                <w:t>20</w:t>
              </w:r>
            </w:ins>
          </w:p>
        </w:tc>
        <w:tc>
          <w:tcPr>
            <w:tcW w:w="1980" w:type="dxa"/>
          </w:tcPr>
          <w:p w14:paraId="085562E0" w14:textId="27964FB7" w:rsidR="006D04E7" w:rsidRPr="00BA3432" w:rsidDel="006D04E7" w:rsidRDefault="006D04E7">
            <w:pPr>
              <w:spacing w:line="276" w:lineRule="auto"/>
              <w:rPr>
                <w:ins w:id="24937" w:author="phuong vu" w:date="2018-11-15T18:04:00Z"/>
                <w:lang w:val="en-US"/>
                <w:rPrChange w:id="24938" w:author="phuong vu" w:date="2018-11-25T21:55:00Z">
                  <w:rPr>
                    <w:ins w:id="24939" w:author="phuong vu" w:date="2018-11-15T18:04:00Z"/>
                    <w:lang w:val="en-US"/>
                  </w:rPr>
                </w:rPrChange>
              </w:rPr>
              <w:pPrChange w:id="24940" w:author="phuong vu" w:date="2018-11-23T13:48:00Z">
                <w:pPr>
                  <w:spacing w:line="360" w:lineRule="auto"/>
                </w:pPr>
              </w:pPrChange>
            </w:pPr>
            <w:ins w:id="24941" w:author="phuong vu" w:date="2018-11-15T18:04:00Z">
              <w:r w:rsidRPr="00BA3432">
                <w:rPr>
                  <w:lang w:val="en-US"/>
                  <w:rPrChange w:id="24942" w:author="phuong vu" w:date="2018-11-25T21:55:00Z">
                    <w:rPr>
                      <w:lang w:val="en-US"/>
                    </w:rPr>
                  </w:rPrChange>
                </w:rPr>
                <w:t>select</w:t>
              </w:r>
            </w:ins>
          </w:p>
        </w:tc>
        <w:tc>
          <w:tcPr>
            <w:tcW w:w="2970" w:type="dxa"/>
          </w:tcPr>
          <w:p w14:paraId="4EBEDABB" w14:textId="5C42FFA1" w:rsidR="006D04E7" w:rsidRPr="00BA3432" w:rsidRDefault="006D04E7">
            <w:pPr>
              <w:spacing w:line="276" w:lineRule="auto"/>
              <w:rPr>
                <w:ins w:id="24943" w:author="phuong vu" w:date="2018-11-15T18:04:00Z"/>
                <w:lang w:val="en-US"/>
                <w:rPrChange w:id="24944" w:author="phuong vu" w:date="2018-11-25T21:55:00Z">
                  <w:rPr>
                    <w:ins w:id="24945" w:author="phuong vu" w:date="2018-11-15T18:04:00Z"/>
                    <w:lang w:val="en-US"/>
                  </w:rPr>
                </w:rPrChange>
              </w:rPr>
              <w:pPrChange w:id="24946" w:author="phuong vu" w:date="2018-11-23T13:48:00Z">
                <w:pPr>
                  <w:spacing w:line="360" w:lineRule="auto"/>
                </w:pPr>
              </w:pPrChange>
            </w:pPr>
            <w:ins w:id="24947" w:author="phuong vu" w:date="2018-11-15T18:05:00Z">
              <w:r w:rsidRPr="00BA3432">
                <w:rPr>
                  <w:lang w:val="en-US"/>
                  <w:rPrChange w:id="24948" w:author="phuong vu" w:date="2018-11-25T21:55:00Z">
                    <w:rPr>
                      <w:lang w:val="en-US"/>
                    </w:rPr>
                  </w:rPrChange>
                </w:rPr>
                <w:t>Màu sắc</w:t>
              </w:r>
            </w:ins>
          </w:p>
        </w:tc>
        <w:tc>
          <w:tcPr>
            <w:tcW w:w="1266" w:type="dxa"/>
          </w:tcPr>
          <w:p w14:paraId="0ADA09FC" w14:textId="77777777" w:rsidR="006D04E7" w:rsidRPr="00BA3432" w:rsidRDefault="006D04E7">
            <w:pPr>
              <w:spacing w:line="276" w:lineRule="auto"/>
              <w:jc w:val="center"/>
              <w:rPr>
                <w:ins w:id="24949" w:author="phuong vu" w:date="2018-11-15T18:04:00Z"/>
                <w:lang w:val="en-US"/>
                <w:rPrChange w:id="24950" w:author="phuong vu" w:date="2018-11-25T21:55:00Z">
                  <w:rPr>
                    <w:ins w:id="24951" w:author="phuong vu" w:date="2018-11-15T18:04:00Z"/>
                    <w:lang w:val="en-US"/>
                  </w:rPr>
                </w:rPrChange>
              </w:rPr>
              <w:pPrChange w:id="24952" w:author="phuong vu" w:date="2018-11-23T13:48:00Z">
                <w:pPr>
                  <w:spacing w:line="360" w:lineRule="auto"/>
                  <w:jc w:val="center"/>
                </w:pPr>
              </w:pPrChange>
            </w:pPr>
          </w:p>
        </w:tc>
        <w:tc>
          <w:tcPr>
            <w:tcW w:w="1756" w:type="dxa"/>
          </w:tcPr>
          <w:p w14:paraId="69BDB80D" w14:textId="77777777" w:rsidR="006D04E7" w:rsidRPr="00BA3432" w:rsidRDefault="006D04E7">
            <w:pPr>
              <w:keepNext/>
              <w:spacing w:line="276" w:lineRule="auto"/>
              <w:rPr>
                <w:ins w:id="24953" w:author="phuong vu" w:date="2018-11-15T18:04:00Z"/>
                <w:lang w:val="en-US"/>
                <w:rPrChange w:id="24954" w:author="phuong vu" w:date="2018-11-25T21:55:00Z">
                  <w:rPr>
                    <w:ins w:id="24955" w:author="phuong vu" w:date="2018-11-15T18:04:00Z"/>
                    <w:lang w:val="en-US"/>
                  </w:rPr>
                </w:rPrChange>
              </w:rPr>
              <w:pPrChange w:id="24956" w:author="phuong vu" w:date="2018-11-23T13:48:00Z">
                <w:pPr>
                  <w:keepNext/>
                  <w:spacing w:line="360" w:lineRule="auto"/>
                </w:pPr>
              </w:pPrChange>
            </w:pPr>
          </w:p>
        </w:tc>
      </w:tr>
      <w:tr w:rsidR="006D04E7" w:rsidRPr="00BA3432" w14:paraId="26A164B6" w14:textId="77777777" w:rsidTr="00A72A60">
        <w:trPr>
          <w:ins w:id="24957" w:author="phuong vu" w:date="2018-11-15T18:04:00Z"/>
        </w:trPr>
        <w:tc>
          <w:tcPr>
            <w:tcW w:w="805" w:type="dxa"/>
          </w:tcPr>
          <w:p w14:paraId="0B90F8D6" w14:textId="6CFFA004" w:rsidR="006D04E7" w:rsidRPr="00BA3432" w:rsidRDefault="006D04E7">
            <w:pPr>
              <w:spacing w:line="276" w:lineRule="auto"/>
              <w:jc w:val="center"/>
              <w:rPr>
                <w:ins w:id="24958" w:author="phuong vu" w:date="2018-11-15T18:04:00Z"/>
                <w:lang w:val="en-US"/>
                <w:rPrChange w:id="24959" w:author="phuong vu" w:date="2018-11-25T21:55:00Z">
                  <w:rPr>
                    <w:ins w:id="24960" w:author="phuong vu" w:date="2018-11-15T18:04:00Z"/>
                    <w:lang w:val="en-US"/>
                  </w:rPr>
                </w:rPrChange>
              </w:rPr>
              <w:pPrChange w:id="24961" w:author="phuong vu" w:date="2018-11-23T13:48:00Z">
                <w:pPr>
                  <w:spacing w:line="360" w:lineRule="auto"/>
                  <w:jc w:val="center"/>
                </w:pPr>
              </w:pPrChange>
            </w:pPr>
            <w:ins w:id="24962" w:author="phuong vu" w:date="2018-11-15T18:04:00Z">
              <w:r w:rsidRPr="00BA3432">
                <w:rPr>
                  <w:lang w:val="en-US"/>
                  <w:rPrChange w:id="24963" w:author="phuong vu" w:date="2018-11-25T21:55:00Z">
                    <w:rPr>
                      <w:lang w:val="en-US"/>
                    </w:rPr>
                  </w:rPrChange>
                </w:rPr>
                <w:t>21</w:t>
              </w:r>
            </w:ins>
          </w:p>
        </w:tc>
        <w:tc>
          <w:tcPr>
            <w:tcW w:w="1980" w:type="dxa"/>
          </w:tcPr>
          <w:p w14:paraId="53A6D354" w14:textId="6E9655C4" w:rsidR="006D04E7" w:rsidRPr="00BA3432" w:rsidDel="006D04E7" w:rsidRDefault="006D04E7">
            <w:pPr>
              <w:spacing w:line="276" w:lineRule="auto"/>
              <w:rPr>
                <w:ins w:id="24964" w:author="phuong vu" w:date="2018-11-15T18:04:00Z"/>
                <w:lang w:val="en-US"/>
                <w:rPrChange w:id="24965" w:author="phuong vu" w:date="2018-11-25T21:55:00Z">
                  <w:rPr>
                    <w:ins w:id="24966" w:author="phuong vu" w:date="2018-11-15T18:04:00Z"/>
                    <w:lang w:val="en-US"/>
                  </w:rPr>
                </w:rPrChange>
              </w:rPr>
              <w:pPrChange w:id="24967" w:author="phuong vu" w:date="2018-11-23T13:48:00Z">
                <w:pPr>
                  <w:spacing w:line="360" w:lineRule="auto"/>
                </w:pPr>
              </w:pPrChange>
            </w:pPr>
            <w:ins w:id="24968" w:author="phuong vu" w:date="2018-11-15T18:04:00Z">
              <w:r w:rsidRPr="00BA3432">
                <w:rPr>
                  <w:lang w:val="en-US"/>
                  <w:rPrChange w:id="24969" w:author="phuong vu" w:date="2018-11-25T21:55:00Z">
                    <w:rPr>
                      <w:lang w:val="en-US"/>
                    </w:rPr>
                  </w:rPrChange>
                </w:rPr>
                <w:t>inputText</w:t>
              </w:r>
            </w:ins>
          </w:p>
        </w:tc>
        <w:tc>
          <w:tcPr>
            <w:tcW w:w="2970" w:type="dxa"/>
          </w:tcPr>
          <w:p w14:paraId="42061016" w14:textId="34CEE2DC" w:rsidR="006D04E7" w:rsidRPr="00BA3432" w:rsidRDefault="006D04E7">
            <w:pPr>
              <w:spacing w:line="276" w:lineRule="auto"/>
              <w:rPr>
                <w:ins w:id="24970" w:author="phuong vu" w:date="2018-11-15T18:04:00Z"/>
                <w:lang w:val="en-US"/>
                <w:rPrChange w:id="24971" w:author="phuong vu" w:date="2018-11-25T21:55:00Z">
                  <w:rPr>
                    <w:ins w:id="24972" w:author="phuong vu" w:date="2018-11-15T18:04:00Z"/>
                    <w:lang w:val="en-US"/>
                  </w:rPr>
                </w:rPrChange>
              </w:rPr>
              <w:pPrChange w:id="24973" w:author="phuong vu" w:date="2018-11-23T13:48:00Z">
                <w:pPr>
                  <w:spacing w:line="360" w:lineRule="auto"/>
                </w:pPr>
              </w:pPrChange>
            </w:pPr>
            <w:ins w:id="24974" w:author="phuong vu" w:date="2018-11-15T18:05:00Z">
              <w:r w:rsidRPr="00BA3432">
                <w:rPr>
                  <w:lang w:val="en-US"/>
                  <w:rPrChange w:id="24975" w:author="phuong vu" w:date="2018-11-25T21:55:00Z">
                    <w:rPr>
                      <w:lang w:val="en-US"/>
                    </w:rPr>
                  </w:rPrChange>
                </w:rPr>
                <w:t>Ghi chú</w:t>
              </w:r>
            </w:ins>
          </w:p>
        </w:tc>
        <w:tc>
          <w:tcPr>
            <w:tcW w:w="1266" w:type="dxa"/>
          </w:tcPr>
          <w:p w14:paraId="7DA3FC46" w14:textId="77777777" w:rsidR="006D04E7" w:rsidRPr="00BA3432" w:rsidRDefault="006D04E7">
            <w:pPr>
              <w:spacing w:line="276" w:lineRule="auto"/>
              <w:jc w:val="center"/>
              <w:rPr>
                <w:ins w:id="24976" w:author="phuong vu" w:date="2018-11-15T18:04:00Z"/>
                <w:lang w:val="en-US"/>
                <w:rPrChange w:id="24977" w:author="phuong vu" w:date="2018-11-25T21:55:00Z">
                  <w:rPr>
                    <w:ins w:id="24978" w:author="phuong vu" w:date="2018-11-15T18:04:00Z"/>
                    <w:lang w:val="en-US"/>
                  </w:rPr>
                </w:rPrChange>
              </w:rPr>
              <w:pPrChange w:id="24979" w:author="phuong vu" w:date="2018-11-23T13:48:00Z">
                <w:pPr>
                  <w:spacing w:line="360" w:lineRule="auto"/>
                  <w:jc w:val="center"/>
                </w:pPr>
              </w:pPrChange>
            </w:pPr>
          </w:p>
        </w:tc>
        <w:tc>
          <w:tcPr>
            <w:tcW w:w="1756" w:type="dxa"/>
          </w:tcPr>
          <w:p w14:paraId="1711F2EE" w14:textId="77777777" w:rsidR="006D04E7" w:rsidRPr="00BA3432" w:rsidRDefault="006D04E7">
            <w:pPr>
              <w:keepNext/>
              <w:spacing w:line="276" w:lineRule="auto"/>
              <w:rPr>
                <w:ins w:id="24980" w:author="phuong vu" w:date="2018-11-15T18:04:00Z"/>
                <w:lang w:val="en-US"/>
                <w:rPrChange w:id="24981" w:author="phuong vu" w:date="2018-11-25T21:55:00Z">
                  <w:rPr>
                    <w:ins w:id="24982" w:author="phuong vu" w:date="2018-11-15T18:04:00Z"/>
                    <w:lang w:val="en-US"/>
                  </w:rPr>
                </w:rPrChange>
              </w:rPr>
              <w:pPrChange w:id="24983" w:author="phuong vu" w:date="2018-11-23T13:48:00Z">
                <w:pPr>
                  <w:keepNext/>
                  <w:spacing w:line="360" w:lineRule="auto"/>
                </w:pPr>
              </w:pPrChange>
            </w:pPr>
          </w:p>
        </w:tc>
      </w:tr>
      <w:tr w:rsidR="006D04E7" w:rsidRPr="00BA3432" w14:paraId="58A47258" w14:textId="77777777" w:rsidTr="00A72A60">
        <w:trPr>
          <w:ins w:id="24984" w:author="phuong vu" w:date="2018-11-15T18:05:00Z"/>
        </w:trPr>
        <w:tc>
          <w:tcPr>
            <w:tcW w:w="805" w:type="dxa"/>
          </w:tcPr>
          <w:p w14:paraId="7CF47BCA" w14:textId="61B16D30" w:rsidR="006D04E7" w:rsidRPr="00BA3432" w:rsidRDefault="006D04E7">
            <w:pPr>
              <w:spacing w:line="276" w:lineRule="auto"/>
              <w:jc w:val="center"/>
              <w:rPr>
                <w:ins w:id="24985" w:author="phuong vu" w:date="2018-11-15T18:05:00Z"/>
                <w:lang w:val="en-US"/>
                <w:rPrChange w:id="24986" w:author="phuong vu" w:date="2018-11-25T21:55:00Z">
                  <w:rPr>
                    <w:ins w:id="24987" w:author="phuong vu" w:date="2018-11-15T18:05:00Z"/>
                    <w:lang w:val="en-US"/>
                  </w:rPr>
                </w:rPrChange>
              </w:rPr>
              <w:pPrChange w:id="24988" w:author="phuong vu" w:date="2018-11-23T13:48:00Z">
                <w:pPr>
                  <w:spacing w:line="360" w:lineRule="auto"/>
                  <w:jc w:val="center"/>
                </w:pPr>
              </w:pPrChange>
            </w:pPr>
            <w:ins w:id="24989" w:author="phuong vu" w:date="2018-11-15T18:05:00Z">
              <w:r w:rsidRPr="00BA3432">
                <w:rPr>
                  <w:lang w:val="en-US"/>
                  <w:rPrChange w:id="24990" w:author="phuong vu" w:date="2018-11-25T21:55:00Z">
                    <w:rPr>
                      <w:lang w:val="en-US"/>
                    </w:rPr>
                  </w:rPrChange>
                </w:rPr>
                <w:t>22</w:t>
              </w:r>
            </w:ins>
          </w:p>
        </w:tc>
        <w:tc>
          <w:tcPr>
            <w:tcW w:w="1980" w:type="dxa"/>
          </w:tcPr>
          <w:p w14:paraId="4A3DEF7D" w14:textId="333AA6EC" w:rsidR="006D04E7" w:rsidRPr="00BA3432" w:rsidRDefault="006D04E7">
            <w:pPr>
              <w:spacing w:line="276" w:lineRule="auto"/>
              <w:rPr>
                <w:ins w:id="24991" w:author="phuong vu" w:date="2018-11-15T18:05:00Z"/>
                <w:lang w:val="en-US"/>
                <w:rPrChange w:id="24992" w:author="phuong vu" w:date="2018-11-25T21:55:00Z">
                  <w:rPr>
                    <w:ins w:id="24993" w:author="phuong vu" w:date="2018-11-15T18:05:00Z"/>
                    <w:lang w:val="en-US"/>
                  </w:rPr>
                </w:rPrChange>
              </w:rPr>
              <w:pPrChange w:id="24994" w:author="phuong vu" w:date="2018-11-23T13:48:00Z">
                <w:pPr>
                  <w:spacing w:line="360" w:lineRule="auto"/>
                </w:pPr>
              </w:pPrChange>
            </w:pPr>
            <w:ins w:id="24995" w:author="phuong vu" w:date="2018-11-15T18:05:00Z">
              <w:r w:rsidRPr="00BA3432">
                <w:rPr>
                  <w:lang w:val="en-US"/>
                  <w:rPrChange w:id="24996" w:author="phuong vu" w:date="2018-11-25T21:55:00Z">
                    <w:rPr>
                      <w:lang w:val="en-US"/>
                    </w:rPr>
                  </w:rPrChange>
                </w:rPr>
                <w:t>button</w:t>
              </w:r>
            </w:ins>
          </w:p>
        </w:tc>
        <w:tc>
          <w:tcPr>
            <w:tcW w:w="2970" w:type="dxa"/>
          </w:tcPr>
          <w:p w14:paraId="45197908" w14:textId="0B39C07E" w:rsidR="006D04E7" w:rsidRPr="00BA3432" w:rsidRDefault="006D04E7">
            <w:pPr>
              <w:spacing w:line="276" w:lineRule="auto"/>
              <w:rPr>
                <w:ins w:id="24997" w:author="phuong vu" w:date="2018-11-15T18:05:00Z"/>
                <w:lang w:val="en-US"/>
                <w:rPrChange w:id="24998" w:author="phuong vu" w:date="2018-11-25T21:55:00Z">
                  <w:rPr>
                    <w:ins w:id="24999" w:author="phuong vu" w:date="2018-11-15T18:05:00Z"/>
                    <w:lang w:val="en-US"/>
                  </w:rPr>
                </w:rPrChange>
              </w:rPr>
              <w:pPrChange w:id="25000" w:author="phuong vu" w:date="2018-11-23T13:48:00Z">
                <w:pPr>
                  <w:spacing w:line="360" w:lineRule="auto"/>
                </w:pPr>
              </w:pPrChange>
            </w:pPr>
            <w:ins w:id="25001" w:author="phuong vu" w:date="2018-11-15T18:05:00Z">
              <w:r w:rsidRPr="00BA3432">
                <w:rPr>
                  <w:lang w:val="en-US"/>
                  <w:rPrChange w:id="25002" w:author="phuong vu" w:date="2018-11-25T21:55:00Z">
                    <w:rPr>
                      <w:lang w:val="en-US"/>
                    </w:rPr>
                  </w:rPrChange>
                </w:rPr>
                <w:t>Tạo đơn hàng</w:t>
              </w:r>
            </w:ins>
          </w:p>
        </w:tc>
        <w:tc>
          <w:tcPr>
            <w:tcW w:w="1266" w:type="dxa"/>
          </w:tcPr>
          <w:p w14:paraId="7D4513F3" w14:textId="77777777" w:rsidR="006D04E7" w:rsidRPr="00BA3432" w:rsidRDefault="006D04E7">
            <w:pPr>
              <w:spacing w:line="276" w:lineRule="auto"/>
              <w:jc w:val="center"/>
              <w:rPr>
                <w:ins w:id="25003" w:author="phuong vu" w:date="2018-11-15T18:05:00Z"/>
                <w:lang w:val="en-US"/>
                <w:rPrChange w:id="25004" w:author="phuong vu" w:date="2018-11-25T21:55:00Z">
                  <w:rPr>
                    <w:ins w:id="25005" w:author="phuong vu" w:date="2018-11-15T18:05:00Z"/>
                    <w:lang w:val="en-US"/>
                  </w:rPr>
                </w:rPrChange>
              </w:rPr>
              <w:pPrChange w:id="25006" w:author="phuong vu" w:date="2018-11-23T13:48:00Z">
                <w:pPr>
                  <w:spacing w:line="360" w:lineRule="auto"/>
                  <w:jc w:val="center"/>
                </w:pPr>
              </w:pPrChange>
            </w:pPr>
          </w:p>
        </w:tc>
        <w:tc>
          <w:tcPr>
            <w:tcW w:w="1756" w:type="dxa"/>
          </w:tcPr>
          <w:p w14:paraId="5E1B4EA2" w14:textId="77777777" w:rsidR="006D04E7" w:rsidRPr="00BA3432" w:rsidRDefault="006D04E7">
            <w:pPr>
              <w:keepNext/>
              <w:spacing w:line="276" w:lineRule="auto"/>
              <w:rPr>
                <w:ins w:id="25007" w:author="phuong vu" w:date="2018-11-15T18:05:00Z"/>
                <w:lang w:val="en-US"/>
                <w:rPrChange w:id="25008" w:author="phuong vu" w:date="2018-11-25T21:55:00Z">
                  <w:rPr>
                    <w:ins w:id="25009" w:author="phuong vu" w:date="2018-11-15T18:05:00Z"/>
                    <w:lang w:val="en-US"/>
                  </w:rPr>
                </w:rPrChange>
              </w:rPr>
              <w:pPrChange w:id="25010" w:author="phuong vu" w:date="2018-11-23T13:48:00Z">
                <w:pPr>
                  <w:keepNext/>
                  <w:spacing w:line="360" w:lineRule="auto"/>
                </w:pPr>
              </w:pPrChange>
            </w:pPr>
          </w:p>
        </w:tc>
      </w:tr>
      <w:tr w:rsidR="006D04E7" w:rsidRPr="00BA3432" w14:paraId="65440D51" w14:textId="77777777" w:rsidTr="00A72A60">
        <w:trPr>
          <w:ins w:id="25011" w:author="phuong vu" w:date="2018-11-15T18:05:00Z"/>
        </w:trPr>
        <w:tc>
          <w:tcPr>
            <w:tcW w:w="805" w:type="dxa"/>
          </w:tcPr>
          <w:p w14:paraId="1BB94AE5" w14:textId="7089A0CC" w:rsidR="006D04E7" w:rsidRPr="00BA3432" w:rsidRDefault="006D04E7">
            <w:pPr>
              <w:spacing w:line="276" w:lineRule="auto"/>
              <w:jc w:val="center"/>
              <w:rPr>
                <w:ins w:id="25012" w:author="phuong vu" w:date="2018-11-15T18:05:00Z"/>
                <w:lang w:val="en-US"/>
                <w:rPrChange w:id="25013" w:author="phuong vu" w:date="2018-11-25T21:55:00Z">
                  <w:rPr>
                    <w:ins w:id="25014" w:author="phuong vu" w:date="2018-11-15T18:05:00Z"/>
                    <w:lang w:val="en-US"/>
                  </w:rPr>
                </w:rPrChange>
              </w:rPr>
              <w:pPrChange w:id="25015" w:author="phuong vu" w:date="2018-11-23T13:48:00Z">
                <w:pPr>
                  <w:spacing w:line="360" w:lineRule="auto"/>
                  <w:jc w:val="center"/>
                </w:pPr>
              </w:pPrChange>
            </w:pPr>
            <w:ins w:id="25016" w:author="phuong vu" w:date="2018-11-15T18:05:00Z">
              <w:r w:rsidRPr="00BA3432">
                <w:rPr>
                  <w:lang w:val="en-US"/>
                  <w:rPrChange w:id="25017" w:author="phuong vu" w:date="2018-11-25T21:55:00Z">
                    <w:rPr>
                      <w:lang w:val="en-US"/>
                    </w:rPr>
                  </w:rPrChange>
                </w:rPr>
                <w:t>23</w:t>
              </w:r>
            </w:ins>
          </w:p>
        </w:tc>
        <w:tc>
          <w:tcPr>
            <w:tcW w:w="1980" w:type="dxa"/>
          </w:tcPr>
          <w:p w14:paraId="2E7B041E" w14:textId="76FAA16D" w:rsidR="006D04E7" w:rsidRPr="00BA3432" w:rsidRDefault="006D04E7">
            <w:pPr>
              <w:spacing w:line="276" w:lineRule="auto"/>
              <w:rPr>
                <w:ins w:id="25018" w:author="phuong vu" w:date="2018-11-15T18:05:00Z"/>
                <w:lang w:val="en-US"/>
                <w:rPrChange w:id="25019" w:author="phuong vu" w:date="2018-11-25T21:55:00Z">
                  <w:rPr>
                    <w:ins w:id="25020" w:author="phuong vu" w:date="2018-11-15T18:05:00Z"/>
                    <w:lang w:val="en-US"/>
                  </w:rPr>
                </w:rPrChange>
              </w:rPr>
              <w:pPrChange w:id="25021" w:author="phuong vu" w:date="2018-11-23T13:48:00Z">
                <w:pPr>
                  <w:spacing w:line="360" w:lineRule="auto"/>
                </w:pPr>
              </w:pPrChange>
            </w:pPr>
            <w:ins w:id="25022" w:author="phuong vu" w:date="2018-11-15T18:05:00Z">
              <w:r w:rsidRPr="00BA3432">
                <w:rPr>
                  <w:lang w:val="en-US"/>
                  <w:rPrChange w:id="25023" w:author="phuong vu" w:date="2018-11-25T21:55:00Z">
                    <w:rPr>
                      <w:lang w:val="en-US"/>
                    </w:rPr>
                  </w:rPrChange>
                </w:rPr>
                <w:t>button</w:t>
              </w:r>
            </w:ins>
          </w:p>
        </w:tc>
        <w:tc>
          <w:tcPr>
            <w:tcW w:w="2970" w:type="dxa"/>
          </w:tcPr>
          <w:p w14:paraId="4059ACF8" w14:textId="256F9617" w:rsidR="006D04E7" w:rsidRPr="00BA3432" w:rsidRDefault="006D04E7">
            <w:pPr>
              <w:spacing w:line="276" w:lineRule="auto"/>
              <w:rPr>
                <w:ins w:id="25024" w:author="phuong vu" w:date="2018-11-15T18:05:00Z"/>
                <w:lang w:val="en-US"/>
                <w:rPrChange w:id="25025" w:author="phuong vu" w:date="2018-11-25T21:55:00Z">
                  <w:rPr>
                    <w:ins w:id="25026" w:author="phuong vu" w:date="2018-11-15T18:05:00Z"/>
                    <w:lang w:val="en-US"/>
                  </w:rPr>
                </w:rPrChange>
              </w:rPr>
              <w:pPrChange w:id="25027" w:author="phuong vu" w:date="2018-11-23T13:48:00Z">
                <w:pPr>
                  <w:spacing w:line="360" w:lineRule="auto"/>
                </w:pPr>
              </w:pPrChange>
            </w:pPr>
            <w:ins w:id="25028" w:author="phuong vu" w:date="2018-11-15T18:06:00Z">
              <w:r w:rsidRPr="00BA3432">
                <w:rPr>
                  <w:lang w:val="en-US"/>
                  <w:rPrChange w:id="25029" w:author="phuong vu" w:date="2018-11-25T21:55:00Z">
                    <w:rPr>
                      <w:lang w:val="en-US"/>
                    </w:rPr>
                  </w:rPrChange>
                </w:rPr>
                <w:t>Thêm quần áo</w:t>
              </w:r>
            </w:ins>
          </w:p>
        </w:tc>
        <w:tc>
          <w:tcPr>
            <w:tcW w:w="1266" w:type="dxa"/>
          </w:tcPr>
          <w:p w14:paraId="4B4D772A" w14:textId="77777777" w:rsidR="006D04E7" w:rsidRPr="00BA3432" w:rsidRDefault="006D04E7">
            <w:pPr>
              <w:spacing w:line="276" w:lineRule="auto"/>
              <w:jc w:val="center"/>
              <w:rPr>
                <w:ins w:id="25030" w:author="phuong vu" w:date="2018-11-15T18:05:00Z"/>
                <w:lang w:val="en-US"/>
                <w:rPrChange w:id="25031" w:author="phuong vu" w:date="2018-11-25T21:55:00Z">
                  <w:rPr>
                    <w:ins w:id="25032" w:author="phuong vu" w:date="2018-11-15T18:05:00Z"/>
                    <w:lang w:val="en-US"/>
                  </w:rPr>
                </w:rPrChange>
              </w:rPr>
              <w:pPrChange w:id="25033" w:author="phuong vu" w:date="2018-11-23T13:48:00Z">
                <w:pPr>
                  <w:spacing w:line="360" w:lineRule="auto"/>
                  <w:jc w:val="center"/>
                </w:pPr>
              </w:pPrChange>
            </w:pPr>
          </w:p>
        </w:tc>
        <w:tc>
          <w:tcPr>
            <w:tcW w:w="1756" w:type="dxa"/>
          </w:tcPr>
          <w:p w14:paraId="75E174A0" w14:textId="77777777" w:rsidR="006D04E7" w:rsidRPr="00BA3432" w:rsidRDefault="006D04E7">
            <w:pPr>
              <w:keepNext/>
              <w:spacing w:line="276" w:lineRule="auto"/>
              <w:rPr>
                <w:ins w:id="25034" w:author="phuong vu" w:date="2018-11-15T18:05:00Z"/>
                <w:lang w:val="en-US"/>
                <w:rPrChange w:id="25035" w:author="phuong vu" w:date="2018-11-25T21:55:00Z">
                  <w:rPr>
                    <w:ins w:id="25036" w:author="phuong vu" w:date="2018-11-15T18:05:00Z"/>
                    <w:lang w:val="en-US"/>
                  </w:rPr>
                </w:rPrChange>
              </w:rPr>
              <w:pPrChange w:id="25037" w:author="phuong vu" w:date="2018-11-23T13:48:00Z">
                <w:pPr>
                  <w:keepNext/>
                  <w:spacing w:line="360" w:lineRule="auto"/>
                </w:pPr>
              </w:pPrChange>
            </w:pPr>
          </w:p>
        </w:tc>
      </w:tr>
      <w:tr w:rsidR="006D04E7" w:rsidRPr="00BA3432" w14:paraId="1E3A0773" w14:textId="77777777" w:rsidTr="00A72A60">
        <w:trPr>
          <w:ins w:id="25038" w:author="phuong vu" w:date="2018-11-15T18:05:00Z"/>
        </w:trPr>
        <w:tc>
          <w:tcPr>
            <w:tcW w:w="805" w:type="dxa"/>
          </w:tcPr>
          <w:p w14:paraId="2FC9135E" w14:textId="4796C685" w:rsidR="006D04E7" w:rsidRPr="00BA3432" w:rsidRDefault="006D04E7">
            <w:pPr>
              <w:spacing w:line="276" w:lineRule="auto"/>
              <w:jc w:val="center"/>
              <w:rPr>
                <w:ins w:id="25039" w:author="phuong vu" w:date="2018-11-15T18:05:00Z"/>
                <w:lang w:val="en-US"/>
                <w:rPrChange w:id="25040" w:author="phuong vu" w:date="2018-11-25T21:55:00Z">
                  <w:rPr>
                    <w:ins w:id="25041" w:author="phuong vu" w:date="2018-11-15T18:05:00Z"/>
                    <w:lang w:val="en-US"/>
                  </w:rPr>
                </w:rPrChange>
              </w:rPr>
              <w:pPrChange w:id="25042" w:author="phuong vu" w:date="2018-11-23T13:48:00Z">
                <w:pPr>
                  <w:spacing w:line="360" w:lineRule="auto"/>
                  <w:jc w:val="center"/>
                </w:pPr>
              </w:pPrChange>
            </w:pPr>
            <w:ins w:id="25043" w:author="phuong vu" w:date="2018-11-15T18:05:00Z">
              <w:r w:rsidRPr="00BA3432">
                <w:rPr>
                  <w:lang w:val="en-US"/>
                  <w:rPrChange w:id="25044" w:author="phuong vu" w:date="2018-11-25T21:55:00Z">
                    <w:rPr>
                      <w:lang w:val="en-US"/>
                    </w:rPr>
                  </w:rPrChange>
                </w:rPr>
                <w:t>24</w:t>
              </w:r>
            </w:ins>
          </w:p>
        </w:tc>
        <w:tc>
          <w:tcPr>
            <w:tcW w:w="1980" w:type="dxa"/>
          </w:tcPr>
          <w:p w14:paraId="4FF8CE4C" w14:textId="25CA4608" w:rsidR="006D04E7" w:rsidRPr="00BA3432" w:rsidRDefault="006D04E7">
            <w:pPr>
              <w:spacing w:line="276" w:lineRule="auto"/>
              <w:rPr>
                <w:ins w:id="25045" w:author="phuong vu" w:date="2018-11-15T18:05:00Z"/>
                <w:lang w:val="en-US"/>
                <w:rPrChange w:id="25046" w:author="phuong vu" w:date="2018-11-25T21:55:00Z">
                  <w:rPr>
                    <w:ins w:id="25047" w:author="phuong vu" w:date="2018-11-15T18:05:00Z"/>
                    <w:lang w:val="en-US"/>
                  </w:rPr>
                </w:rPrChange>
              </w:rPr>
              <w:pPrChange w:id="25048" w:author="phuong vu" w:date="2018-11-23T13:48:00Z">
                <w:pPr>
                  <w:spacing w:line="360" w:lineRule="auto"/>
                </w:pPr>
              </w:pPrChange>
            </w:pPr>
            <w:ins w:id="25049" w:author="phuong vu" w:date="2018-11-15T18:05:00Z">
              <w:r w:rsidRPr="00BA3432">
                <w:rPr>
                  <w:lang w:val="en-US"/>
                  <w:rPrChange w:id="25050" w:author="phuong vu" w:date="2018-11-25T21:55:00Z">
                    <w:rPr>
                      <w:lang w:val="en-US"/>
                    </w:rPr>
                  </w:rPrChange>
                </w:rPr>
                <w:t>button</w:t>
              </w:r>
            </w:ins>
          </w:p>
        </w:tc>
        <w:tc>
          <w:tcPr>
            <w:tcW w:w="2970" w:type="dxa"/>
          </w:tcPr>
          <w:p w14:paraId="170F0896" w14:textId="562C58C2" w:rsidR="006D04E7" w:rsidRPr="00BA3432" w:rsidRDefault="006D04E7">
            <w:pPr>
              <w:spacing w:line="276" w:lineRule="auto"/>
              <w:rPr>
                <w:ins w:id="25051" w:author="phuong vu" w:date="2018-11-15T18:05:00Z"/>
                <w:lang w:val="en-US"/>
                <w:rPrChange w:id="25052" w:author="phuong vu" w:date="2018-11-25T21:55:00Z">
                  <w:rPr>
                    <w:ins w:id="25053" w:author="phuong vu" w:date="2018-11-15T18:05:00Z"/>
                    <w:lang w:val="en-US"/>
                  </w:rPr>
                </w:rPrChange>
              </w:rPr>
              <w:pPrChange w:id="25054" w:author="phuong vu" w:date="2018-11-23T13:48:00Z">
                <w:pPr>
                  <w:spacing w:line="360" w:lineRule="auto"/>
                </w:pPr>
              </w:pPrChange>
            </w:pPr>
            <w:ins w:id="25055" w:author="phuong vu" w:date="2018-11-15T18:06:00Z">
              <w:r w:rsidRPr="00BA3432">
                <w:rPr>
                  <w:lang w:val="en-US"/>
                  <w:rPrChange w:id="25056" w:author="phuong vu" w:date="2018-11-25T21:55:00Z">
                    <w:rPr>
                      <w:lang w:val="en-US"/>
                    </w:rPr>
                  </w:rPrChange>
                </w:rPr>
                <w:t>Xóa quần áo</w:t>
              </w:r>
            </w:ins>
          </w:p>
        </w:tc>
        <w:tc>
          <w:tcPr>
            <w:tcW w:w="1266" w:type="dxa"/>
          </w:tcPr>
          <w:p w14:paraId="36C92734" w14:textId="77777777" w:rsidR="006D04E7" w:rsidRPr="00BA3432" w:rsidRDefault="006D04E7">
            <w:pPr>
              <w:spacing w:line="276" w:lineRule="auto"/>
              <w:jc w:val="center"/>
              <w:rPr>
                <w:ins w:id="25057" w:author="phuong vu" w:date="2018-11-15T18:05:00Z"/>
                <w:lang w:val="en-US"/>
                <w:rPrChange w:id="25058" w:author="phuong vu" w:date="2018-11-25T21:55:00Z">
                  <w:rPr>
                    <w:ins w:id="25059" w:author="phuong vu" w:date="2018-11-15T18:05:00Z"/>
                    <w:lang w:val="en-US"/>
                  </w:rPr>
                </w:rPrChange>
              </w:rPr>
              <w:pPrChange w:id="25060" w:author="phuong vu" w:date="2018-11-23T13:48:00Z">
                <w:pPr>
                  <w:spacing w:line="360" w:lineRule="auto"/>
                  <w:jc w:val="center"/>
                </w:pPr>
              </w:pPrChange>
            </w:pPr>
          </w:p>
        </w:tc>
        <w:tc>
          <w:tcPr>
            <w:tcW w:w="1756" w:type="dxa"/>
          </w:tcPr>
          <w:p w14:paraId="5DF1BF05" w14:textId="77777777" w:rsidR="006D04E7" w:rsidRPr="00BA3432" w:rsidRDefault="006D04E7">
            <w:pPr>
              <w:keepNext/>
              <w:spacing w:line="276" w:lineRule="auto"/>
              <w:rPr>
                <w:ins w:id="25061" w:author="phuong vu" w:date="2018-11-15T18:05:00Z"/>
                <w:lang w:val="en-US"/>
                <w:rPrChange w:id="25062" w:author="phuong vu" w:date="2018-11-25T21:55:00Z">
                  <w:rPr>
                    <w:ins w:id="25063" w:author="phuong vu" w:date="2018-11-15T18:05:00Z"/>
                    <w:lang w:val="en-US"/>
                  </w:rPr>
                </w:rPrChange>
              </w:rPr>
              <w:pPrChange w:id="25064" w:author="phuong vu" w:date="2018-11-23T13:48:00Z">
                <w:pPr>
                  <w:keepNext/>
                  <w:spacing w:line="360" w:lineRule="auto"/>
                </w:pPr>
              </w:pPrChange>
            </w:pPr>
          </w:p>
        </w:tc>
      </w:tr>
    </w:tbl>
    <w:p w14:paraId="7B008798" w14:textId="55117F08" w:rsidR="008833F0" w:rsidRPr="00BA3432" w:rsidRDefault="008833F0">
      <w:pPr>
        <w:pStyle w:val="Caption"/>
        <w:spacing w:line="276" w:lineRule="auto"/>
        <w:rPr>
          <w:szCs w:val="26"/>
          <w:rPrChange w:id="25065" w:author="phuong vu" w:date="2018-11-25T21:55:00Z">
            <w:rPr>
              <w:szCs w:val="26"/>
              <w:lang w:val="en-US"/>
            </w:rPr>
          </w:rPrChange>
        </w:rPr>
        <w:pPrChange w:id="25066" w:author="phuong vu" w:date="2018-11-23T13:48:00Z">
          <w:pPr>
            <w:pStyle w:val="Caption"/>
          </w:pPr>
        </w:pPrChange>
      </w:pPr>
      <w:bookmarkStart w:id="25067" w:name="_Toc530944407"/>
      <w:r w:rsidRPr="00BA3432">
        <w:rPr>
          <w:szCs w:val="26"/>
          <w:rPrChange w:id="25068" w:author="phuong vu" w:date="2018-11-25T21:55:00Z">
            <w:rPr>
              <w:szCs w:val="26"/>
            </w:rPr>
          </w:rPrChange>
        </w:rPr>
        <w:t xml:space="preserve">Bảng </w:t>
      </w:r>
      <w:ins w:id="25069" w:author="phuong vu" w:date="2018-11-26T02:10:00Z">
        <w:r w:rsidR="00404CBA">
          <w:rPr>
            <w:szCs w:val="26"/>
          </w:rPr>
          <w:fldChar w:fldCharType="begin"/>
        </w:r>
        <w:r w:rsidR="00404CBA">
          <w:rPr>
            <w:szCs w:val="26"/>
          </w:rPr>
          <w:instrText xml:space="preserve"> STYLEREF 1 \s </w:instrText>
        </w:r>
      </w:ins>
      <w:r w:rsidR="00404CBA">
        <w:rPr>
          <w:szCs w:val="26"/>
        </w:rPr>
        <w:fldChar w:fldCharType="separate"/>
      </w:r>
      <w:r w:rsidR="00404CBA">
        <w:rPr>
          <w:noProof/>
          <w:szCs w:val="26"/>
        </w:rPr>
        <w:t>3</w:t>
      </w:r>
      <w:ins w:id="25070" w:author="phuong vu" w:date="2018-11-26T02:10:00Z">
        <w:r w:rsidR="00404CBA">
          <w:rPr>
            <w:szCs w:val="26"/>
          </w:rPr>
          <w:fldChar w:fldCharType="end"/>
        </w:r>
        <w:r w:rsidR="00404CBA">
          <w:rPr>
            <w:szCs w:val="26"/>
          </w:rPr>
          <w:t>.</w:t>
        </w:r>
        <w:r w:rsidR="00404CBA">
          <w:rPr>
            <w:szCs w:val="26"/>
          </w:rPr>
          <w:fldChar w:fldCharType="begin"/>
        </w:r>
        <w:r w:rsidR="00404CBA">
          <w:rPr>
            <w:szCs w:val="26"/>
          </w:rPr>
          <w:instrText xml:space="preserve"> SEQ Bảng \* ARABIC \s 1 </w:instrText>
        </w:r>
      </w:ins>
      <w:r w:rsidR="00404CBA">
        <w:rPr>
          <w:szCs w:val="26"/>
        </w:rPr>
        <w:fldChar w:fldCharType="separate"/>
      </w:r>
      <w:ins w:id="25071" w:author="phuong vu" w:date="2018-11-26T02:10:00Z">
        <w:r w:rsidR="00404CBA">
          <w:rPr>
            <w:noProof/>
            <w:szCs w:val="26"/>
          </w:rPr>
          <w:t>32</w:t>
        </w:r>
        <w:r w:rsidR="00404CBA">
          <w:rPr>
            <w:szCs w:val="26"/>
          </w:rPr>
          <w:fldChar w:fldCharType="end"/>
        </w:r>
      </w:ins>
      <w:del w:id="25072" w:author="phuong vu" w:date="2018-11-15T18:11:00Z">
        <w:r w:rsidR="002A641F" w:rsidRPr="00AD0E2E" w:rsidDel="00575627">
          <w:rPr>
            <w:szCs w:val="26"/>
          </w:rPr>
          <w:fldChar w:fldCharType="begin"/>
        </w:r>
        <w:r w:rsidR="002A641F" w:rsidRPr="00BA3432" w:rsidDel="00575627">
          <w:rPr>
            <w:szCs w:val="26"/>
            <w:rPrChange w:id="25073" w:author="phuong vu" w:date="2018-11-25T21:55:00Z">
              <w:rPr>
                <w:szCs w:val="26"/>
              </w:rPr>
            </w:rPrChange>
          </w:rPr>
          <w:delInstrText xml:space="preserve"> STYLEREF 1 \s </w:delInstrText>
        </w:r>
        <w:r w:rsidR="002A641F" w:rsidRPr="00BA3432" w:rsidDel="00575627">
          <w:rPr>
            <w:szCs w:val="26"/>
            <w:rPrChange w:id="25074" w:author="phuong vu" w:date="2018-11-25T21:55:00Z">
              <w:rPr>
                <w:szCs w:val="26"/>
              </w:rPr>
            </w:rPrChange>
          </w:rPr>
          <w:fldChar w:fldCharType="separate"/>
        </w:r>
        <w:r w:rsidR="002A641F" w:rsidRPr="00BA3432" w:rsidDel="00575627">
          <w:rPr>
            <w:noProof/>
            <w:szCs w:val="26"/>
            <w:rPrChange w:id="25075" w:author="phuong vu" w:date="2018-11-25T21:55:00Z">
              <w:rPr>
                <w:noProof/>
                <w:szCs w:val="26"/>
              </w:rPr>
            </w:rPrChange>
          </w:rPr>
          <w:delText>3</w:delText>
        </w:r>
        <w:r w:rsidR="002A641F" w:rsidRPr="00BA3432" w:rsidDel="00575627">
          <w:rPr>
            <w:szCs w:val="26"/>
            <w:rPrChange w:id="25076" w:author="phuong vu" w:date="2018-11-25T21:55:00Z">
              <w:rPr>
                <w:szCs w:val="26"/>
              </w:rPr>
            </w:rPrChange>
          </w:rPr>
          <w:fldChar w:fldCharType="end"/>
        </w:r>
        <w:r w:rsidR="002A641F" w:rsidRPr="00AD0E2E" w:rsidDel="00575627">
          <w:rPr>
            <w:szCs w:val="26"/>
          </w:rPr>
          <w:delText>.</w:delText>
        </w:r>
        <w:r w:rsidR="002A641F" w:rsidRPr="00AD0E2E" w:rsidDel="00575627">
          <w:rPr>
            <w:szCs w:val="26"/>
          </w:rPr>
          <w:fldChar w:fldCharType="begin"/>
        </w:r>
        <w:r w:rsidR="002A641F" w:rsidRPr="00BA3432" w:rsidDel="00575627">
          <w:rPr>
            <w:szCs w:val="26"/>
            <w:rPrChange w:id="25077" w:author="phuong vu" w:date="2018-11-25T21:55:00Z">
              <w:rPr>
                <w:szCs w:val="26"/>
              </w:rPr>
            </w:rPrChange>
          </w:rPr>
          <w:delInstrText xml:space="preserve"> SEQ Bảng \* ARABIC \s 1 </w:delInstrText>
        </w:r>
        <w:r w:rsidR="002A641F" w:rsidRPr="00BA3432" w:rsidDel="00575627">
          <w:rPr>
            <w:szCs w:val="26"/>
            <w:rPrChange w:id="25078" w:author="phuong vu" w:date="2018-11-25T21:55:00Z">
              <w:rPr>
                <w:szCs w:val="26"/>
              </w:rPr>
            </w:rPrChange>
          </w:rPr>
          <w:fldChar w:fldCharType="separate"/>
        </w:r>
        <w:r w:rsidR="002A641F" w:rsidRPr="00BA3432" w:rsidDel="00575627">
          <w:rPr>
            <w:noProof/>
            <w:szCs w:val="26"/>
            <w:rPrChange w:id="25079" w:author="phuong vu" w:date="2018-11-25T21:55:00Z">
              <w:rPr>
                <w:noProof/>
                <w:szCs w:val="26"/>
              </w:rPr>
            </w:rPrChange>
          </w:rPr>
          <w:delText>3</w:delText>
        </w:r>
        <w:r w:rsidR="002A641F" w:rsidRPr="00BA3432" w:rsidDel="00575627">
          <w:rPr>
            <w:szCs w:val="26"/>
            <w:rPrChange w:id="25080" w:author="phuong vu" w:date="2018-11-25T21:55:00Z">
              <w:rPr>
                <w:szCs w:val="26"/>
              </w:rPr>
            </w:rPrChange>
          </w:rPr>
          <w:fldChar w:fldCharType="end"/>
        </w:r>
      </w:del>
      <w:r w:rsidRPr="00BA3432">
        <w:rPr>
          <w:szCs w:val="26"/>
          <w:rPrChange w:id="25081" w:author="phuong vu" w:date="2018-11-25T21:55:00Z">
            <w:rPr>
              <w:szCs w:val="26"/>
              <w:lang w:val="en-US"/>
            </w:rPr>
          </w:rPrChange>
        </w:rPr>
        <w:t xml:space="preserve"> </w:t>
      </w:r>
      <w:ins w:id="25082" w:author="phuong vu" w:date="2018-11-26T01:10:00Z">
        <w:r w:rsidR="00300FEC">
          <w:rPr>
            <w:szCs w:val="26"/>
            <w:lang w:val="en-US"/>
          </w:rPr>
          <w:t>C</w:t>
        </w:r>
      </w:ins>
      <w:del w:id="25083" w:author="phuong vu" w:date="2018-11-26T01:10:00Z">
        <w:r w:rsidRPr="00BA3432" w:rsidDel="00300FEC">
          <w:rPr>
            <w:szCs w:val="26"/>
            <w:rPrChange w:id="25084" w:author="phuong vu" w:date="2018-11-25T21:55:00Z">
              <w:rPr>
                <w:szCs w:val="26"/>
                <w:lang w:val="en-US"/>
              </w:rPr>
            </w:rPrChange>
          </w:rPr>
          <w:delText>Bảng c</w:delText>
        </w:r>
      </w:del>
      <w:r w:rsidRPr="00BA3432">
        <w:rPr>
          <w:szCs w:val="26"/>
          <w:rPrChange w:id="25085" w:author="phuong vu" w:date="2018-11-25T21:55:00Z">
            <w:rPr>
              <w:szCs w:val="26"/>
              <w:lang w:val="en-US"/>
            </w:rPr>
          </w:rPrChange>
        </w:rPr>
        <w:t>ác thành phần giao diện tạo đơn hàng trên web</w:t>
      </w:r>
      <w:bookmarkEnd w:id="25067"/>
    </w:p>
    <w:tbl>
      <w:tblPr>
        <w:tblStyle w:val="TableGrid"/>
        <w:tblW w:w="0" w:type="auto"/>
        <w:tblLook w:val="04A0" w:firstRow="1" w:lastRow="0" w:firstColumn="1" w:lastColumn="0" w:noHBand="0" w:noVBand="1"/>
      </w:tblPr>
      <w:tblGrid>
        <w:gridCol w:w="805"/>
        <w:gridCol w:w="1980"/>
        <w:gridCol w:w="2970"/>
        <w:gridCol w:w="1266"/>
        <w:gridCol w:w="1756"/>
      </w:tblGrid>
      <w:tr w:rsidR="008833F0" w:rsidRPr="00BA3432" w:rsidDel="002F5F09" w14:paraId="48FCB774" w14:textId="726A309D" w:rsidTr="00A72A60">
        <w:trPr>
          <w:del w:id="25086" w:author="phuong vu" w:date="2018-11-25T21:57:00Z"/>
        </w:trPr>
        <w:tc>
          <w:tcPr>
            <w:tcW w:w="805" w:type="dxa"/>
            <w:vAlign w:val="center"/>
          </w:tcPr>
          <w:p w14:paraId="6CBBDD95" w14:textId="646237FF" w:rsidR="008833F0" w:rsidRPr="00BA3432" w:rsidDel="002F5F09" w:rsidRDefault="008833F0">
            <w:pPr>
              <w:spacing w:line="276" w:lineRule="auto"/>
              <w:jc w:val="center"/>
              <w:rPr>
                <w:del w:id="25087" w:author="phuong vu" w:date="2018-11-25T21:57:00Z"/>
                <w:b/>
                <w:lang w:val="en-US"/>
                <w:rPrChange w:id="25088" w:author="phuong vu" w:date="2018-11-25T21:55:00Z">
                  <w:rPr>
                    <w:del w:id="25089" w:author="phuong vu" w:date="2018-11-25T21:57:00Z"/>
                    <w:b/>
                    <w:lang w:val="en-US"/>
                  </w:rPr>
                </w:rPrChange>
              </w:rPr>
              <w:pPrChange w:id="25090" w:author="phuong vu" w:date="2018-11-23T13:48:00Z">
                <w:pPr>
                  <w:spacing w:line="360" w:lineRule="auto"/>
                  <w:jc w:val="center"/>
                </w:pPr>
              </w:pPrChange>
            </w:pPr>
            <w:del w:id="25091" w:author="phuong vu" w:date="2018-11-25T21:57:00Z">
              <w:r w:rsidRPr="00AD0E2E" w:rsidDel="002F5F09">
                <w:rPr>
                  <w:b/>
                  <w:lang w:val="en-US"/>
                </w:rPr>
                <w:delText>STT</w:delText>
              </w:r>
            </w:del>
          </w:p>
        </w:tc>
        <w:tc>
          <w:tcPr>
            <w:tcW w:w="1980" w:type="dxa"/>
            <w:vAlign w:val="center"/>
          </w:tcPr>
          <w:p w14:paraId="7E308217" w14:textId="2DBB1D06" w:rsidR="008833F0" w:rsidRPr="00BA3432" w:rsidDel="002F5F09" w:rsidRDefault="008833F0">
            <w:pPr>
              <w:spacing w:line="276" w:lineRule="auto"/>
              <w:jc w:val="center"/>
              <w:rPr>
                <w:del w:id="25092" w:author="phuong vu" w:date="2018-11-25T21:57:00Z"/>
                <w:b/>
                <w:lang w:val="en-US"/>
                <w:rPrChange w:id="25093" w:author="phuong vu" w:date="2018-11-25T21:55:00Z">
                  <w:rPr>
                    <w:del w:id="25094" w:author="phuong vu" w:date="2018-11-25T21:57:00Z"/>
                    <w:b/>
                    <w:lang w:val="en-US"/>
                  </w:rPr>
                </w:rPrChange>
              </w:rPr>
              <w:pPrChange w:id="25095" w:author="phuong vu" w:date="2018-11-23T13:48:00Z">
                <w:pPr>
                  <w:spacing w:line="360" w:lineRule="auto"/>
                  <w:jc w:val="center"/>
                </w:pPr>
              </w:pPrChange>
            </w:pPr>
            <w:del w:id="25096" w:author="phuong vu" w:date="2018-11-25T21:57:00Z">
              <w:r w:rsidRPr="00BA3432" w:rsidDel="002F5F09">
                <w:rPr>
                  <w:b/>
                  <w:lang w:val="en-US"/>
                  <w:rPrChange w:id="25097" w:author="phuong vu" w:date="2018-11-25T21:55:00Z">
                    <w:rPr>
                      <w:b/>
                      <w:lang w:val="en-US"/>
                    </w:rPr>
                  </w:rPrChange>
                </w:rPr>
                <w:delText>Loại điều khiển</w:delText>
              </w:r>
            </w:del>
          </w:p>
        </w:tc>
        <w:tc>
          <w:tcPr>
            <w:tcW w:w="2970" w:type="dxa"/>
            <w:vAlign w:val="center"/>
          </w:tcPr>
          <w:p w14:paraId="25FBB69A" w14:textId="44852302" w:rsidR="008833F0" w:rsidRPr="00BA3432" w:rsidDel="002F5F09" w:rsidRDefault="008833F0">
            <w:pPr>
              <w:spacing w:line="276" w:lineRule="auto"/>
              <w:jc w:val="center"/>
              <w:rPr>
                <w:del w:id="25098" w:author="phuong vu" w:date="2018-11-25T21:57:00Z"/>
                <w:b/>
                <w:lang w:val="en-US"/>
                <w:rPrChange w:id="25099" w:author="phuong vu" w:date="2018-11-25T21:55:00Z">
                  <w:rPr>
                    <w:del w:id="25100" w:author="phuong vu" w:date="2018-11-25T21:57:00Z"/>
                    <w:b/>
                    <w:lang w:val="en-US"/>
                  </w:rPr>
                </w:rPrChange>
              </w:rPr>
              <w:pPrChange w:id="25101" w:author="phuong vu" w:date="2018-11-23T13:48:00Z">
                <w:pPr>
                  <w:spacing w:line="360" w:lineRule="auto"/>
                  <w:jc w:val="center"/>
                </w:pPr>
              </w:pPrChange>
            </w:pPr>
            <w:del w:id="25102" w:author="phuong vu" w:date="2018-11-25T21:57:00Z">
              <w:r w:rsidRPr="00BA3432" w:rsidDel="002F5F09">
                <w:rPr>
                  <w:b/>
                  <w:lang w:val="en-US"/>
                  <w:rPrChange w:id="25103" w:author="phuong vu" w:date="2018-11-25T21:55:00Z">
                    <w:rPr>
                      <w:b/>
                      <w:lang w:val="en-US"/>
                    </w:rPr>
                  </w:rPrChange>
                </w:rPr>
                <w:delText>Nội dung thực hiện</w:delText>
              </w:r>
            </w:del>
          </w:p>
        </w:tc>
        <w:tc>
          <w:tcPr>
            <w:tcW w:w="1266" w:type="dxa"/>
            <w:vAlign w:val="center"/>
          </w:tcPr>
          <w:p w14:paraId="4498EA5E" w14:textId="63BDDF74" w:rsidR="008833F0" w:rsidRPr="00BA3432" w:rsidDel="002F5F09" w:rsidRDefault="008833F0">
            <w:pPr>
              <w:spacing w:line="276" w:lineRule="auto"/>
              <w:jc w:val="center"/>
              <w:rPr>
                <w:del w:id="25104" w:author="phuong vu" w:date="2018-11-25T21:57:00Z"/>
                <w:b/>
                <w:lang w:val="en-US"/>
                <w:rPrChange w:id="25105" w:author="phuong vu" w:date="2018-11-25T21:55:00Z">
                  <w:rPr>
                    <w:del w:id="25106" w:author="phuong vu" w:date="2018-11-25T21:57:00Z"/>
                    <w:b/>
                    <w:lang w:val="en-US"/>
                  </w:rPr>
                </w:rPrChange>
              </w:rPr>
              <w:pPrChange w:id="25107" w:author="phuong vu" w:date="2018-11-23T13:48:00Z">
                <w:pPr>
                  <w:spacing w:line="360" w:lineRule="auto"/>
                  <w:jc w:val="center"/>
                </w:pPr>
              </w:pPrChange>
            </w:pPr>
            <w:del w:id="25108" w:author="phuong vu" w:date="2018-11-25T21:57:00Z">
              <w:r w:rsidRPr="00BA3432" w:rsidDel="002F5F09">
                <w:rPr>
                  <w:b/>
                  <w:lang w:val="en-US"/>
                  <w:rPrChange w:id="25109" w:author="phuong vu" w:date="2018-11-25T21:55:00Z">
                    <w:rPr>
                      <w:b/>
                      <w:lang w:val="en-US"/>
                    </w:rPr>
                  </w:rPrChange>
                </w:rPr>
                <w:delText>Giá trị mặc định</w:delText>
              </w:r>
            </w:del>
          </w:p>
        </w:tc>
        <w:tc>
          <w:tcPr>
            <w:tcW w:w="1756" w:type="dxa"/>
            <w:vAlign w:val="center"/>
          </w:tcPr>
          <w:p w14:paraId="3963E95F" w14:textId="542D8C3F" w:rsidR="008833F0" w:rsidRPr="00BA3432" w:rsidDel="002F5F09" w:rsidRDefault="008833F0">
            <w:pPr>
              <w:spacing w:line="276" w:lineRule="auto"/>
              <w:jc w:val="center"/>
              <w:rPr>
                <w:del w:id="25110" w:author="phuong vu" w:date="2018-11-25T21:57:00Z"/>
                <w:b/>
                <w:lang w:val="en-US"/>
                <w:rPrChange w:id="25111" w:author="phuong vu" w:date="2018-11-25T21:55:00Z">
                  <w:rPr>
                    <w:del w:id="25112" w:author="phuong vu" w:date="2018-11-25T21:57:00Z"/>
                    <w:b/>
                    <w:lang w:val="en-US"/>
                  </w:rPr>
                </w:rPrChange>
              </w:rPr>
              <w:pPrChange w:id="25113" w:author="phuong vu" w:date="2018-11-23T13:48:00Z">
                <w:pPr>
                  <w:spacing w:line="360" w:lineRule="auto"/>
                  <w:jc w:val="center"/>
                </w:pPr>
              </w:pPrChange>
            </w:pPr>
            <w:del w:id="25114" w:author="phuong vu" w:date="2018-11-25T21:57:00Z">
              <w:r w:rsidRPr="00BA3432" w:rsidDel="002F5F09">
                <w:rPr>
                  <w:b/>
                  <w:lang w:val="en-US"/>
                  <w:rPrChange w:id="25115" w:author="phuong vu" w:date="2018-11-25T21:55:00Z">
                    <w:rPr>
                      <w:b/>
                      <w:lang w:val="en-US"/>
                    </w:rPr>
                  </w:rPrChange>
                </w:rPr>
                <w:delText>Lưu ý</w:delText>
              </w:r>
            </w:del>
          </w:p>
        </w:tc>
      </w:tr>
      <w:tr w:rsidR="008833F0" w:rsidRPr="00BA3432" w:rsidDel="002F5F09" w14:paraId="32456C01" w14:textId="746797E5" w:rsidTr="00A72A60">
        <w:trPr>
          <w:del w:id="25116" w:author="phuong vu" w:date="2018-11-25T21:57:00Z"/>
        </w:trPr>
        <w:tc>
          <w:tcPr>
            <w:tcW w:w="805" w:type="dxa"/>
          </w:tcPr>
          <w:p w14:paraId="2216C418" w14:textId="6CD8E0A1" w:rsidR="008833F0" w:rsidRPr="00BA3432" w:rsidDel="002F5F09" w:rsidRDefault="008833F0">
            <w:pPr>
              <w:spacing w:line="276" w:lineRule="auto"/>
              <w:jc w:val="center"/>
              <w:rPr>
                <w:del w:id="25117" w:author="phuong vu" w:date="2018-11-25T21:57:00Z"/>
                <w:lang w:val="en-US"/>
                <w:rPrChange w:id="25118" w:author="phuong vu" w:date="2018-11-25T21:55:00Z">
                  <w:rPr>
                    <w:del w:id="25119" w:author="phuong vu" w:date="2018-11-25T21:57:00Z"/>
                    <w:lang w:val="en-US"/>
                  </w:rPr>
                </w:rPrChange>
              </w:rPr>
              <w:pPrChange w:id="25120" w:author="phuong vu" w:date="2018-11-23T13:48:00Z">
                <w:pPr>
                  <w:spacing w:line="360" w:lineRule="auto"/>
                  <w:jc w:val="center"/>
                </w:pPr>
              </w:pPrChange>
            </w:pPr>
            <w:del w:id="25121" w:author="phuong vu" w:date="2018-11-25T21:57:00Z">
              <w:r w:rsidRPr="00BA3432" w:rsidDel="002F5F09">
                <w:rPr>
                  <w:lang w:val="en-US"/>
                  <w:rPrChange w:id="25122" w:author="phuong vu" w:date="2018-11-25T21:55:00Z">
                    <w:rPr>
                      <w:lang w:val="en-US"/>
                    </w:rPr>
                  </w:rPrChange>
                </w:rPr>
                <w:delText>1</w:delText>
              </w:r>
            </w:del>
          </w:p>
        </w:tc>
        <w:tc>
          <w:tcPr>
            <w:tcW w:w="1980" w:type="dxa"/>
          </w:tcPr>
          <w:p w14:paraId="5E6D9639" w14:textId="572E67D0" w:rsidR="008833F0" w:rsidRPr="00BA3432" w:rsidDel="002F5F09" w:rsidRDefault="008833F0">
            <w:pPr>
              <w:spacing w:line="276" w:lineRule="auto"/>
              <w:rPr>
                <w:del w:id="25123" w:author="phuong vu" w:date="2018-11-25T21:57:00Z"/>
                <w:lang w:val="en-US"/>
                <w:rPrChange w:id="25124" w:author="phuong vu" w:date="2018-11-25T21:55:00Z">
                  <w:rPr>
                    <w:del w:id="25125" w:author="phuong vu" w:date="2018-11-25T21:57:00Z"/>
                    <w:lang w:val="en-US"/>
                  </w:rPr>
                </w:rPrChange>
              </w:rPr>
              <w:pPrChange w:id="25126" w:author="phuong vu" w:date="2018-11-23T13:48:00Z">
                <w:pPr>
                  <w:spacing w:line="360" w:lineRule="auto"/>
                </w:pPr>
              </w:pPrChange>
            </w:pPr>
          </w:p>
        </w:tc>
        <w:tc>
          <w:tcPr>
            <w:tcW w:w="2970" w:type="dxa"/>
          </w:tcPr>
          <w:p w14:paraId="2D28E9D1" w14:textId="2A5182FC" w:rsidR="008833F0" w:rsidRPr="00BA3432" w:rsidDel="002F5F09" w:rsidRDefault="008833F0">
            <w:pPr>
              <w:spacing w:line="276" w:lineRule="auto"/>
              <w:rPr>
                <w:del w:id="25127" w:author="phuong vu" w:date="2018-11-25T21:57:00Z"/>
                <w:lang w:val="en-US"/>
                <w:rPrChange w:id="25128" w:author="phuong vu" w:date="2018-11-25T21:55:00Z">
                  <w:rPr>
                    <w:del w:id="25129" w:author="phuong vu" w:date="2018-11-25T21:57:00Z"/>
                    <w:lang w:val="en-US"/>
                  </w:rPr>
                </w:rPrChange>
              </w:rPr>
              <w:pPrChange w:id="25130" w:author="phuong vu" w:date="2018-11-23T13:48:00Z">
                <w:pPr>
                  <w:spacing w:line="360" w:lineRule="auto"/>
                </w:pPr>
              </w:pPrChange>
            </w:pPr>
          </w:p>
        </w:tc>
        <w:tc>
          <w:tcPr>
            <w:tcW w:w="1266" w:type="dxa"/>
          </w:tcPr>
          <w:p w14:paraId="159EB9FD" w14:textId="141AD105" w:rsidR="008833F0" w:rsidRPr="00BA3432" w:rsidDel="002F5F09" w:rsidRDefault="008833F0">
            <w:pPr>
              <w:spacing w:line="276" w:lineRule="auto"/>
              <w:rPr>
                <w:del w:id="25131" w:author="phuong vu" w:date="2018-11-25T21:57:00Z"/>
                <w:lang w:val="en-US"/>
                <w:rPrChange w:id="25132" w:author="phuong vu" w:date="2018-11-25T21:55:00Z">
                  <w:rPr>
                    <w:del w:id="25133" w:author="phuong vu" w:date="2018-11-25T21:57:00Z"/>
                    <w:lang w:val="en-US"/>
                  </w:rPr>
                </w:rPrChange>
              </w:rPr>
              <w:pPrChange w:id="25134" w:author="phuong vu" w:date="2018-11-23T13:48:00Z">
                <w:pPr>
                  <w:spacing w:line="360" w:lineRule="auto"/>
                </w:pPr>
              </w:pPrChange>
            </w:pPr>
          </w:p>
        </w:tc>
        <w:tc>
          <w:tcPr>
            <w:tcW w:w="1756" w:type="dxa"/>
          </w:tcPr>
          <w:p w14:paraId="0551E832" w14:textId="63D16DA1" w:rsidR="008833F0" w:rsidRPr="00BA3432" w:rsidDel="002F5F09" w:rsidRDefault="008833F0">
            <w:pPr>
              <w:spacing w:line="276" w:lineRule="auto"/>
              <w:rPr>
                <w:del w:id="25135" w:author="phuong vu" w:date="2018-11-25T21:57:00Z"/>
                <w:lang w:val="en-US"/>
                <w:rPrChange w:id="25136" w:author="phuong vu" w:date="2018-11-25T21:55:00Z">
                  <w:rPr>
                    <w:del w:id="25137" w:author="phuong vu" w:date="2018-11-25T21:57:00Z"/>
                    <w:lang w:val="en-US"/>
                  </w:rPr>
                </w:rPrChange>
              </w:rPr>
              <w:pPrChange w:id="25138" w:author="phuong vu" w:date="2018-11-23T13:48:00Z">
                <w:pPr>
                  <w:spacing w:line="360" w:lineRule="auto"/>
                </w:pPr>
              </w:pPrChange>
            </w:pPr>
          </w:p>
        </w:tc>
      </w:tr>
      <w:tr w:rsidR="008833F0" w:rsidRPr="00BA3432" w:rsidDel="002F5F09" w14:paraId="68E48D26" w14:textId="2608A697" w:rsidTr="00A72A60">
        <w:trPr>
          <w:del w:id="25139" w:author="phuong vu" w:date="2018-11-25T21:57:00Z"/>
        </w:trPr>
        <w:tc>
          <w:tcPr>
            <w:tcW w:w="805" w:type="dxa"/>
          </w:tcPr>
          <w:p w14:paraId="2C4D31CA" w14:textId="095F793C" w:rsidR="008833F0" w:rsidRPr="00BA3432" w:rsidDel="002F5F09" w:rsidRDefault="008833F0">
            <w:pPr>
              <w:spacing w:line="276" w:lineRule="auto"/>
              <w:jc w:val="center"/>
              <w:rPr>
                <w:del w:id="25140" w:author="phuong vu" w:date="2018-11-25T21:57:00Z"/>
                <w:lang w:val="en-US"/>
                <w:rPrChange w:id="25141" w:author="phuong vu" w:date="2018-11-25T21:55:00Z">
                  <w:rPr>
                    <w:del w:id="25142" w:author="phuong vu" w:date="2018-11-25T21:57:00Z"/>
                    <w:lang w:val="en-US"/>
                  </w:rPr>
                </w:rPrChange>
              </w:rPr>
              <w:pPrChange w:id="25143" w:author="phuong vu" w:date="2018-11-23T13:48:00Z">
                <w:pPr>
                  <w:spacing w:line="360" w:lineRule="auto"/>
                  <w:jc w:val="center"/>
                </w:pPr>
              </w:pPrChange>
            </w:pPr>
            <w:del w:id="25144" w:author="phuong vu" w:date="2018-11-25T21:57:00Z">
              <w:r w:rsidRPr="00BA3432" w:rsidDel="002F5F09">
                <w:rPr>
                  <w:lang w:val="en-US"/>
                  <w:rPrChange w:id="25145" w:author="phuong vu" w:date="2018-11-25T21:55:00Z">
                    <w:rPr>
                      <w:lang w:val="en-US"/>
                    </w:rPr>
                  </w:rPrChange>
                </w:rPr>
                <w:delText>2</w:delText>
              </w:r>
            </w:del>
          </w:p>
        </w:tc>
        <w:tc>
          <w:tcPr>
            <w:tcW w:w="1980" w:type="dxa"/>
          </w:tcPr>
          <w:p w14:paraId="287BDA8A" w14:textId="2EBAB87B" w:rsidR="008833F0" w:rsidRPr="00BA3432" w:rsidDel="002F5F09" w:rsidRDefault="008833F0">
            <w:pPr>
              <w:spacing w:line="276" w:lineRule="auto"/>
              <w:rPr>
                <w:del w:id="25146" w:author="phuong vu" w:date="2018-11-25T21:57:00Z"/>
                <w:lang w:val="en-US"/>
                <w:rPrChange w:id="25147" w:author="phuong vu" w:date="2018-11-25T21:55:00Z">
                  <w:rPr>
                    <w:del w:id="25148" w:author="phuong vu" w:date="2018-11-25T21:57:00Z"/>
                    <w:lang w:val="en-US"/>
                  </w:rPr>
                </w:rPrChange>
              </w:rPr>
              <w:pPrChange w:id="25149" w:author="phuong vu" w:date="2018-11-23T13:48:00Z">
                <w:pPr>
                  <w:spacing w:line="360" w:lineRule="auto"/>
                </w:pPr>
              </w:pPrChange>
            </w:pPr>
          </w:p>
        </w:tc>
        <w:tc>
          <w:tcPr>
            <w:tcW w:w="2970" w:type="dxa"/>
          </w:tcPr>
          <w:p w14:paraId="327BB6E7" w14:textId="4C441DAD" w:rsidR="008833F0" w:rsidRPr="00BA3432" w:rsidDel="002F5F09" w:rsidRDefault="008833F0">
            <w:pPr>
              <w:spacing w:line="276" w:lineRule="auto"/>
              <w:rPr>
                <w:del w:id="25150" w:author="phuong vu" w:date="2018-11-25T21:57:00Z"/>
                <w:lang w:val="en-US"/>
                <w:rPrChange w:id="25151" w:author="phuong vu" w:date="2018-11-25T21:55:00Z">
                  <w:rPr>
                    <w:del w:id="25152" w:author="phuong vu" w:date="2018-11-25T21:57:00Z"/>
                    <w:lang w:val="en-US"/>
                  </w:rPr>
                </w:rPrChange>
              </w:rPr>
              <w:pPrChange w:id="25153" w:author="phuong vu" w:date="2018-11-23T13:48:00Z">
                <w:pPr>
                  <w:spacing w:line="360" w:lineRule="auto"/>
                </w:pPr>
              </w:pPrChange>
            </w:pPr>
          </w:p>
        </w:tc>
        <w:tc>
          <w:tcPr>
            <w:tcW w:w="1266" w:type="dxa"/>
          </w:tcPr>
          <w:p w14:paraId="4F247C6E" w14:textId="6C334B43" w:rsidR="008833F0" w:rsidRPr="00BA3432" w:rsidDel="002F5F09" w:rsidRDefault="008833F0">
            <w:pPr>
              <w:spacing w:line="276" w:lineRule="auto"/>
              <w:rPr>
                <w:del w:id="25154" w:author="phuong vu" w:date="2018-11-25T21:57:00Z"/>
                <w:lang w:val="en-US"/>
                <w:rPrChange w:id="25155" w:author="phuong vu" w:date="2018-11-25T21:55:00Z">
                  <w:rPr>
                    <w:del w:id="25156" w:author="phuong vu" w:date="2018-11-25T21:57:00Z"/>
                    <w:lang w:val="en-US"/>
                  </w:rPr>
                </w:rPrChange>
              </w:rPr>
              <w:pPrChange w:id="25157" w:author="phuong vu" w:date="2018-11-23T13:48:00Z">
                <w:pPr>
                  <w:spacing w:line="360" w:lineRule="auto"/>
                </w:pPr>
              </w:pPrChange>
            </w:pPr>
          </w:p>
        </w:tc>
        <w:tc>
          <w:tcPr>
            <w:tcW w:w="1756" w:type="dxa"/>
          </w:tcPr>
          <w:p w14:paraId="45C670DC" w14:textId="06DB4C3E" w:rsidR="008833F0" w:rsidRPr="00BA3432" w:rsidDel="002F5F09" w:rsidRDefault="008833F0">
            <w:pPr>
              <w:spacing w:line="276" w:lineRule="auto"/>
              <w:rPr>
                <w:del w:id="25158" w:author="phuong vu" w:date="2018-11-25T21:57:00Z"/>
                <w:lang w:val="en-US"/>
                <w:rPrChange w:id="25159" w:author="phuong vu" w:date="2018-11-25T21:55:00Z">
                  <w:rPr>
                    <w:del w:id="25160" w:author="phuong vu" w:date="2018-11-25T21:57:00Z"/>
                    <w:lang w:val="en-US"/>
                  </w:rPr>
                </w:rPrChange>
              </w:rPr>
              <w:pPrChange w:id="25161" w:author="phuong vu" w:date="2018-11-23T13:48:00Z">
                <w:pPr>
                  <w:spacing w:line="360" w:lineRule="auto"/>
                </w:pPr>
              </w:pPrChange>
            </w:pPr>
          </w:p>
        </w:tc>
      </w:tr>
      <w:tr w:rsidR="008833F0" w:rsidRPr="00BA3432" w:rsidDel="002F5F09" w14:paraId="76361BA2" w14:textId="62744A7C" w:rsidTr="00A72A60">
        <w:trPr>
          <w:del w:id="25162" w:author="phuong vu" w:date="2018-11-25T21:57:00Z"/>
        </w:trPr>
        <w:tc>
          <w:tcPr>
            <w:tcW w:w="805" w:type="dxa"/>
          </w:tcPr>
          <w:p w14:paraId="2307D3DB" w14:textId="507CF481" w:rsidR="008833F0" w:rsidRPr="00BA3432" w:rsidDel="002F5F09" w:rsidRDefault="008833F0">
            <w:pPr>
              <w:spacing w:line="276" w:lineRule="auto"/>
              <w:jc w:val="center"/>
              <w:rPr>
                <w:del w:id="25163" w:author="phuong vu" w:date="2018-11-25T21:57:00Z"/>
                <w:lang w:val="en-US"/>
                <w:rPrChange w:id="25164" w:author="phuong vu" w:date="2018-11-25T21:55:00Z">
                  <w:rPr>
                    <w:del w:id="25165" w:author="phuong vu" w:date="2018-11-25T21:57:00Z"/>
                    <w:lang w:val="en-US"/>
                  </w:rPr>
                </w:rPrChange>
              </w:rPr>
              <w:pPrChange w:id="25166" w:author="phuong vu" w:date="2018-11-23T13:48:00Z">
                <w:pPr>
                  <w:spacing w:line="360" w:lineRule="auto"/>
                  <w:jc w:val="center"/>
                </w:pPr>
              </w:pPrChange>
            </w:pPr>
            <w:del w:id="25167" w:author="phuong vu" w:date="2018-11-25T21:57:00Z">
              <w:r w:rsidRPr="00BA3432" w:rsidDel="002F5F09">
                <w:rPr>
                  <w:lang w:val="en-US"/>
                  <w:rPrChange w:id="25168" w:author="phuong vu" w:date="2018-11-25T21:55:00Z">
                    <w:rPr>
                      <w:lang w:val="en-US"/>
                    </w:rPr>
                  </w:rPrChange>
                </w:rPr>
                <w:delText>3</w:delText>
              </w:r>
            </w:del>
          </w:p>
        </w:tc>
        <w:tc>
          <w:tcPr>
            <w:tcW w:w="1980" w:type="dxa"/>
          </w:tcPr>
          <w:p w14:paraId="7E57455B" w14:textId="64BCDFAA" w:rsidR="008833F0" w:rsidRPr="00BA3432" w:rsidDel="002F5F09" w:rsidRDefault="008833F0">
            <w:pPr>
              <w:spacing w:line="276" w:lineRule="auto"/>
              <w:rPr>
                <w:del w:id="25169" w:author="phuong vu" w:date="2018-11-25T21:57:00Z"/>
                <w:lang w:val="en-US"/>
                <w:rPrChange w:id="25170" w:author="phuong vu" w:date="2018-11-25T21:55:00Z">
                  <w:rPr>
                    <w:del w:id="25171" w:author="phuong vu" w:date="2018-11-25T21:57:00Z"/>
                    <w:lang w:val="en-US"/>
                  </w:rPr>
                </w:rPrChange>
              </w:rPr>
              <w:pPrChange w:id="25172" w:author="phuong vu" w:date="2018-11-23T13:48:00Z">
                <w:pPr>
                  <w:spacing w:line="360" w:lineRule="auto"/>
                </w:pPr>
              </w:pPrChange>
            </w:pPr>
          </w:p>
        </w:tc>
        <w:tc>
          <w:tcPr>
            <w:tcW w:w="2970" w:type="dxa"/>
          </w:tcPr>
          <w:p w14:paraId="750CBB3A" w14:textId="3CDD5EB1" w:rsidR="008833F0" w:rsidRPr="00BA3432" w:rsidDel="002F5F09" w:rsidRDefault="008833F0">
            <w:pPr>
              <w:spacing w:line="276" w:lineRule="auto"/>
              <w:rPr>
                <w:del w:id="25173" w:author="phuong vu" w:date="2018-11-25T21:57:00Z"/>
                <w:lang w:val="en-US"/>
                <w:rPrChange w:id="25174" w:author="phuong vu" w:date="2018-11-25T21:55:00Z">
                  <w:rPr>
                    <w:del w:id="25175" w:author="phuong vu" w:date="2018-11-25T21:57:00Z"/>
                    <w:lang w:val="en-US"/>
                  </w:rPr>
                </w:rPrChange>
              </w:rPr>
              <w:pPrChange w:id="25176" w:author="phuong vu" w:date="2018-11-23T13:48:00Z">
                <w:pPr>
                  <w:spacing w:line="360" w:lineRule="auto"/>
                </w:pPr>
              </w:pPrChange>
            </w:pPr>
          </w:p>
        </w:tc>
        <w:tc>
          <w:tcPr>
            <w:tcW w:w="1266" w:type="dxa"/>
          </w:tcPr>
          <w:p w14:paraId="047793FD" w14:textId="13866F4A" w:rsidR="008833F0" w:rsidRPr="00BA3432" w:rsidDel="002F5F09" w:rsidRDefault="008833F0">
            <w:pPr>
              <w:spacing w:line="276" w:lineRule="auto"/>
              <w:rPr>
                <w:del w:id="25177" w:author="phuong vu" w:date="2018-11-25T21:57:00Z"/>
                <w:lang w:val="en-US"/>
                <w:rPrChange w:id="25178" w:author="phuong vu" w:date="2018-11-25T21:55:00Z">
                  <w:rPr>
                    <w:del w:id="25179" w:author="phuong vu" w:date="2018-11-25T21:57:00Z"/>
                    <w:lang w:val="en-US"/>
                  </w:rPr>
                </w:rPrChange>
              </w:rPr>
              <w:pPrChange w:id="25180" w:author="phuong vu" w:date="2018-11-23T13:48:00Z">
                <w:pPr>
                  <w:spacing w:line="360" w:lineRule="auto"/>
                </w:pPr>
              </w:pPrChange>
            </w:pPr>
          </w:p>
        </w:tc>
        <w:tc>
          <w:tcPr>
            <w:tcW w:w="1756" w:type="dxa"/>
          </w:tcPr>
          <w:p w14:paraId="7A750462" w14:textId="27682C32" w:rsidR="008833F0" w:rsidRPr="00BA3432" w:rsidDel="002F5F09" w:rsidRDefault="008833F0">
            <w:pPr>
              <w:spacing w:line="276" w:lineRule="auto"/>
              <w:rPr>
                <w:del w:id="25181" w:author="phuong vu" w:date="2018-11-25T21:57:00Z"/>
                <w:lang w:val="en-US"/>
                <w:rPrChange w:id="25182" w:author="phuong vu" w:date="2018-11-25T21:55:00Z">
                  <w:rPr>
                    <w:del w:id="25183" w:author="phuong vu" w:date="2018-11-25T21:57:00Z"/>
                    <w:lang w:val="en-US"/>
                  </w:rPr>
                </w:rPrChange>
              </w:rPr>
              <w:pPrChange w:id="25184" w:author="phuong vu" w:date="2018-11-23T13:48:00Z">
                <w:pPr>
                  <w:spacing w:line="360" w:lineRule="auto"/>
                </w:pPr>
              </w:pPrChange>
            </w:pPr>
          </w:p>
        </w:tc>
      </w:tr>
      <w:tr w:rsidR="008833F0" w:rsidRPr="00BA3432" w:rsidDel="002F5F09" w14:paraId="25D173B6" w14:textId="7E9193AF" w:rsidTr="00A72A60">
        <w:trPr>
          <w:del w:id="25185" w:author="phuong vu" w:date="2018-11-25T21:57:00Z"/>
        </w:trPr>
        <w:tc>
          <w:tcPr>
            <w:tcW w:w="805" w:type="dxa"/>
          </w:tcPr>
          <w:p w14:paraId="14CF15C2" w14:textId="01FFB68D" w:rsidR="008833F0" w:rsidRPr="00BA3432" w:rsidDel="002F5F09" w:rsidRDefault="008833F0">
            <w:pPr>
              <w:spacing w:line="276" w:lineRule="auto"/>
              <w:jc w:val="center"/>
              <w:rPr>
                <w:del w:id="25186" w:author="phuong vu" w:date="2018-11-25T21:57:00Z"/>
                <w:lang w:val="en-US"/>
                <w:rPrChange w:id="25187" w:author="phuong vu" w:date="2018-11-25T21:55:00Z">
                  <w:rPr>
                    <w:del w:id="25188" w:author="phuong vu" w:date="2018-11-25T21:57:00Z"/>
                    <w:lang w:val="en-US"/>
                  </w:rPr>
                </w:rPrChange>
              </w:rPr>
              <w:pPrChange w:id="25189" w:author="phuong vu" w:date="2018-11-23T13:48:00Z">
                <w:pPr>
                  <w:spacing w:line="360" w:lineRule="auto"/>
                  <w:jc w:val="center"/>
                </w:pPr>
              </w:pPrChange>
            </w:pPr>
            <w:del w:id="25190" w:author="phuong vu" w:date="2018-11-25T21:57:00Z">
              <w:r w:rsidRPr="00BA3432" w:rsidDel="002F5F09">
                <w:rPr>
                  <w:lang w:val="en-US"/>
                  <w:rPrChange w:id="25191" w:author="phuong vu" w:date="2018-11-25T21:55:00Z">
                    <w:rPr>
                      <w:lang w:val="en-US"/>
                    </w:rPr>
                  </w:rPrChange>
                </w:rPr>
                <w:delText>4</w:delText>
              </w:r>
            </w:del>
          </w:p>
        </w:tc>
        <w:tc>
          <w:tcPr>
            <w:tcW w:w="1980" w:type="dxa"/>
          </w:tcPr>
          <w:p w14:paraId="67826959" w14:textId="4A0ADDDE" w:rsidR="008833F0" w:rsidRPr="00BA3432" w:rsidDel="002F5F09" w:rsidRDefault="008833F0">
            <w:pPr>
              <w:spacing w:line="276" w:lineRule="auto"/>
              <w:rPr>
                <w:del w:id="25192" w:author="phuong vu" w:date="2018-11-25T21:57:00Z"/>
                <w:lang w:val="en-US"/>
                <w:rPrChange w:id="25193" w:author="phuong vu" w:date="2018-11-25T21:55:00Z">
                  <w:rPr>
                    <w:del w:id="25194" w:author="phuong vu" w:date="2018-11-25T21:57:00Z"/>
                    <w:lang w:val="en-US"/>
                  </w:rPr>
                </w:rPrChange>
              </w:rPr>
              <w:pPrChange w:id="25195" w:author="phuong vu" w:date="2018-11-23T13:48:00Z">
                <w:pPr>
                  <w:spacing w:line="360" w:lineRule="auto"/>
                </w:pPr>
              </w:pPrChange>
            </w:pPr>
          </w:p>
        </w:tc>
        <w:tc>
          <w:tcPr>
            <w:tcW w:w="2970" w:type="dxa"/>
          </w:tcPr>
          <w:p w14:paraId="11106C2D" w14:textId="1DEE72A8" w:rsidR="008833F0" w:rsidRPr="00BA3432" w:rsidDel="002F5F09" w:rsidRDefault="008833F0">
            <w:pPr>
              <w:spacing w:line="276" w:lineRule="auto"/>
              <w:rPr>
                <w:del w:id="25196" w:author="phuong vu" w:date="2018-11-25T21:57:00Z"/>
                <w:lang w:val="en-US"/>
                <w:rPrChange w:id="25197" w:author="phuong vu" w:date="2018-11-25T21:55:00Z">
                  <w:rPr>
                    <w:del w:id="25198" w:author="phuong vu" w:date="2018-11-25T21:57:00Z"/>
                    <w:lang w:val="en-US"/>
                  </w:rPr>
                </w:rPrChange>
              </w:rPr>
              <w:pPrChange w:id="25199" w:author="phuong vu" w:date="2018-11-23T13:48:00Z">
                <w:pPr>
                  <w:spacing w:line="360" w:lineRule="auto"/>
                </w:pPr>
              </w:pPrChange>
            </w:pPr>
          </w:p>
        </w:tc>
        <w:tc>
          <w:tcPr>
            <w:tcW w:w="1266" w:type="dxa"/>
          </w:tcPr>
          <w:p w14:paraId="3E12C2F4" w14:textId="5FB15BD0" w:rsidR="008833F0" w:rsidRPr="00BA3432" w:rsidDel="002F5F09" w:rsidRDefault="008833F0">
            <w:pPr>
              <w:spacing w:line="276" w:lineRule="auto"/>
              <w:rPr>
                <w:del w:id="25200" w:author="phuong vu" w:date="2018-11-25T21:57:00Z"/>
                <w:lang w:val="en-US"/>
                <w:rPrChange w:id="25201" w:author="phuong vu" w:date="2018-11-25T21:55:00Z">
                  <w:rPr>
                    <w:del w:id="25202" w:author="phuong vu" w:date="2018-11-25T21:57:00Z"/>
                    <w:lang w:val="en-US"/>
                  </w:rPr>
                </w:rPrChange>
              </w:rPr>
              <w:pPrChange w:id="25203" w:author="phuong vu" w:date="2018-11-23T13:48:00Z">
                <w:pPr>
                  <w:spacing w:line="360" w:lineRule="auto"/>
                </w:pPr>
              </w:pPrChange>
            </w:pPr>
          </w:p>
        </w:tc>
        <w:tc>
          <w:tcPr>
            <w:tcW w:w="1756" w:type="dxa"/>
          </w:tcPr>
          <w:p w14:paraId="70CDE4DA" w14:textId="321C3106" w:rsidR="008833F0" w:rsidRPr="00BA3432" w:rsidDel="002F5F09" w:rsidRDefault="008833F0">
            <w:pPr>
              <w:spacing w:line="276" w:lineRule="auto"/>
              <w:rPr>
                <w:del w:id="25204" w:author="phuong vu" w:date="2018-11-25T21:57:00Z"/>
                <w:lang w:val="en-US"/>
                <w:rPrChange w:id="25205" w:author="phuong vu" w:date="2018-11-25T21:55:00Z">
                  <w:rPr>
                    <w:del w:id="25206" w:author="phuong vu" w:date="2018-11-25T21:57:00Z"/>
                    <w:lang w:val="en-US"/>
                  </w:rPr>
                </w:rPrChange>
              </w:rPr>
              <w:pPrChange w:id="25207" w:author="phuong vu" w:date="2018-11-23T13:48:00Z">
                <w:pPr>
                  <w:spacing w:line="360" w:lineRule="auto"/>
                </w:pPr>
              </w:pPrChange>
            </w:pPr>
          </w:p>
        </w:tc>
      </w:tr>
      <w:tr w:rsidR="008833F0" w:rsidRPr="00BA3432" w:rsidDel="002F5F09" w14:paraId="5B28E43D" w14:textId="56BEAAE1" w:rsidTr="00A72A60">
        <w:trPr>
          <w:del w:id="25208" w:author="phuong vu" w:date="2018-11-25T21:57:00Z"/>
        </w:trPr>
        <w:tc>
          <w:tcPr>
            <w:tcW w:w="805" w:type="dxa"/>
          </w:tcPr>
          <w:p w14:paraId="6F50D1F9" w14:textId="516EC725" w:rsidR="008833F0" w:rsidRPr="00BA3432" w:rsidDel="002F5F09" w:rsidRDefault="008833F0">
            <w:pPr>
              <w:spacing w:line="276" w:lineRule="auto"/>
              <w:jc w:val="center"/>
              <w:rPr>
                <w:del w:id="25209" w:author="phuong vu" w:date="2018-11-25T21:57:00Z"/>
                <w:lang w:val="en-US"/>
                <w:rPrChange w:id="25210" w:author="phuong vu" w:date="2018-11-25T21:55:00Z">
                  <w:rPr>
                    <w:del w:id="25211" w:author="phuong vu" w:date="2018-11-25T21:57:00Z"/>
                    <w:lang w:val="en-US"/>
                  </w:rPr>
                </w:rPrChange>
              </w:rPr>
              <w:pPrChange w:id="25212" w:author="phuong vu" w:date="2018-11-23T13:48:00Z">
                <w:pPr>
                  <w:spacing w:line="360" w:lineRule="auto"/>
                  <w:jc w:val="center"/>
                </w:pPr>
              </w:pPrChange>
            </w:pPr>
            <w:del w:id="25213" w:author="phuong vu" w:date="2018-11-25T21:57:00Z">
              <w:r w:rsidRPr="00BA3432" w:rsidDel="002F5F09">
                <w:rPr>
                  <w:lang w:val="en-US"/>
                  <w:rPrChange w:id="25214" w:author="phuong vu" w:date="2018-11-25T21:55:00Z">
                    <w:rPr>
                      <w:lang w:val="en-US"/>
                    </w:rPr>
                  </w:rPrChange>
                </w:rPr>
                <w:delText>5</w:delText>
              </w:r>
            </w:del>
          </w:p>
        </w:tc>
        <w:tc>
          <w:tcPr>
            <w:tcW w:w="1980" w:type="dxa"/>
          </w:tcPr>
          <w:p w14:paraId="0A943AE4" w14:textId="21DAA69E" w:rsidR="008833F0" w:rsidRPr="00BA3432" w:rsidDel="002F5F09" w:rsidRDefault="008833F0">
            <w:pPr>
              <w:spacing w:line="276" w:lineRule="auto"/>
              <w:rPr>
                <w:del w:id="25215" w:author="phuong vu" w:date="2018-11-25T21:57:00Z"/>
                <w:lang w:val="en-US"/>
                <w:rPrChange w:id="25216" w:author="phuong vu" w:date="2018-11-25T21:55:00Z">
                  <w:rPr>
                    <w:del w:id="25217" w:author="phuong vu" w:date="2018-11-25T21:57:00Z"/>
                    <w:lang w:val="en-US"/>
                  </w:rPr>
                </w:rPrChange>
              </w:rPr>
              <w:pPrChange w:id="25218" w:author="phuong vu" w:date="2018-11-23T13:48:00Z">
                <w:pPr>
                  <w:spacing w:line="360" w:lineRule="auto"/>
                </w:pPr>
              </w:pPrChange>
            </w:pPr>
          </w:p>
        </w:tc>
        <w:tc>
          <w:tcPr>
            <w:tcW w:w="2970" w:type="dxa"/>
          </w:tcPr>
          <w:p w14:paraId="73A3F300" w14:textId="5C36BC82" w:rsidR="008833F0" w:rsidRPr="00BA3432" w:rsidDel="002F5F09" w:rsidRDefault="008833F0">
            <w:pPr>
              <w:spacing w:line="276" w:lineRule="auto"/>
              <w:rPr>
                <w:del w:id="25219" w:author="phuong vu" w:date="2018-11-25T21:57:00Z"/>
                <w:lang w:val="en-US"/>
                <w:rPrChange w:id="25220" w:author="phuong vu" w:date="2018-11-25T21:55:00Z">
                  <w:rPr>
                    <w:del w:id="25221" w:author="phuong vu" w:date="2018-11-25T21:57:00Z"/>
                    <w:lang w:val="en-US"/>
                  </w:rPr>
                </w:rPrChange>
              </w:rPr>
              <w:pPrChange w:id="25222" w:author="phuong vu" w:date="2018-11-23T13:48:00Z">
                <w:pPr>
                  <w:spacing w:line="360" w:lineRule="auto"/>
                </w:pPr>
              </w:pPrChange>
            </w:pPr>
          </w:p>
        </w:tc>
        <w:tc>
          <w:tcPr>
            <w:tcW w:w="1266" w:type="dxa"/>
          </w:tcPr>
          <w:p w14:paraId="73AE2D59" w14:textId="3AEAC183" w:rsidR="008833F0" w:rsidRPr="00BA3432" w:rsidDel="002F5F09" w:rsidRDefault="008833F0">
            <w:pPr>
              <w:spacing w:line="276" w:lineRule="auto"/>
              <w:rPr>
                <w:del w:id="25223" w:author="phuong vu" w:date="2018-11-25T21:57:00Z"/>
                <w:lang w:val="en-US"/>
                <w:rPrChange w:id="25224" w:author="phuong vu" w:date="2018-11-25T21:55:00Z">
                  <w:rPr>
                    <w:del w:id="25225" w:author="phuong vu" w:date="2018-11-25T21:57:00Z"/>
                    <w:lang w:val="en-US"/>
                  </w:rPr>
                </w:rPrChange>
              </w:rPr>
              <w:pPrChange w:id="25226" w:author="phuong vu" w:date="2018-11-23T13:48:00Z">
                <w:pPr>
                  <w:spacing w:line="360" w:lineRule="auto"/>
                </w:pPr>
              </w:pPrChange>
            </w:pPr>
          </w:p>
        </w:tc>
        <w:tc>
          <w:tcPr>
            <w:tcW w:w="1756" w:type="dxa"/>
          </w:tcPr>
          <w:p w14:paraId="7C0EB454" w14:textId="5B0E82D9" w:rsidR="008833F0" w:rsidRPr="00BA3432" w:rsidDel="002F5F09" w:rsidRDefault="008833F0">
            <w:pPr>
              <w:spacing w:line="276" w:lineRule="auto"/>
              <w:rPr>
                <w:del w:id="25227" w:author="phuong vu" w:date="2018-11-25T21:57:00Z"/>
                <w:lang w:val="en-US"/>
                <w:rPrChange w:id="25228" w:author="phuong vu" w:date="2018-11-25T21:55:00Z">
                  <w:rPr>
                    <w:del w:id="25229" w:author="phuong vu" w:date="2018-11-25T21:57:00Z"/>
                    <w:lang w:val="en-US"/>
                  </w:rPr>
                </w:rPrChange>
              </w:rPr>
              <w:pPrChange w:id="25230" w:author="phuong vu" w:date="2018-11-23T13:48:00Z">
                <w:pPr>
                  <w:spacing w:line="360" w:lineRule="auto"/>
                </w:pPr>
              </w:pPrChange>
            </w:pPr>
          </w:p>
        </w:tc>
      </w:tr>
      <w:tr w:rsidR="008833F0" w:rsidRPr="00BA3432" w:rsidDel="002F5F09" w14:paraId="4C3618C9" w14:textId="47209F7B" w:rsidTr="00A72A60">
        <w:trPr>
          <w:del w:id="25231" w:author="phuong vu" w:date="2018-11-25T21:57:00Z"/>
        </w:trPr>
        <w:tc>
          <w:tcPr>
            <w:tcW w:w="805" w:type="dxa"/>
          </w:tcPr>
          <w:p w14:paraId="4AC8DD63" w14:textId="195BEB5B" w:rsidR="008833F0" w:rsidRPr="00BA3432" w:rsidDel="002F5F09" w:rsidRDefault="008833F0">
            <w:pPr>
              <w:spacing w:line="276" w:lineRule="auto"/>
              <w:jc w:val="center"/>
              <w:rPr>
                <w:del w:id="25232" w:author="phuong vu" w:date="2018-11-25T21:57:00Z"/>
                <w:lang w:val="en-US"/>
                <w:rPrChange w:id="25233" w:author="phuong vu" w:date="2018-11-25T21:55:00Z">
                  <w:rPr>
                    <w:del w:id="25234" w:author="phuong vu" w:date="2018-11-25T21:57:00Z"/>
                    <w:lang w:val="en-US"/>
                  </w:rPr>
                </w:rPrChange>
              </w:rPr>
              <w:pPrChange w:id="25235" w:author="phuong vu" w:date="2018-11-23T13:48:00Z">
                <w:pPr>
                  <w:spacing w:line="360" w:lineRule="auto"/>
                  <w:jc w:val="center"/>
                </w:pPr>
              </w:pPrChange>
            </w:pPr>
            <w:del w:id="25236" w:author="phuong vu" w:date="2018-11-25T21:57:00Z">
              <w:r w:rsidRPr="00BA3432" w:rsidDel="002F5F09">
                <w:rPr>
                  <w:lang w:val="en-US"/>
                  <w:rPrChange w:id="25237" w:author="phuong vu" w:date="2018-11-25T21:55:00Z">
                    <w:rPr>
                      <w:lang w:val="en-US"/>
                    </w:rPr>
                  </w:rPrChange>
                </w:rPr>
                <w:delText>6</w:delText>
              </w:r>
            </w:del>
          </w:p>
        </w:tc>
        <w:tc>
          <w:tcPr>
            <w:tcW w:w="1980" w:type="dxa"/>
          </w:tcPr>
          <w:p w14:paraId="16E20804" w14:textId="7660B83B" w:rsidR="008833F0" w:rsidRPr="00BA3432" w:rsidDel="002F5F09" w:rsidRDefault="008833F0">
            <w:pPr>
              <w:spacing w:line="276" w:lineRule="auto"/>
              <w:rPr>
                <w:del w:id="25238" w:author="phuong vu" w:date="2018-11-25T21:57:00Z"/>
                <w:lang w:val="en-US"/>
                <w:rPrChange w:id="25239" w:author="phuong vu" w:date="2018-11-25T21:55:00Z">
                  <w:rPr>
                    <w:del w:id="25240" w:author="phuong vu" w:date="2018-11-25T21:57:00Z"/>
                    <w:lang w:val="en-US"/>
                  </w:rPr>
                </w:rPrChange>
              </w:rPr>
              <w:pPrChange w:id="25241" w:author="phuong vu" w:date="2018-11-23T13:48:00Z">
                <w:pPr>
                  <w:spacing w:line="360" w:lineRule="auto"/>
                </w:pPr>
              </w:pPrChange>
            </w:pPr>
          </w:p>
        </w:tc>
        <w:tc>
          <w:tcPr>
            <w:tcW w:w="2970" w:type="dxa"/>
          </w:tcPr>
          <w:p w14:paraId="785A4E40" w14:textId="778895C8" w:rsidR="008833F0" w:rsidRPr="00BA3432" w:rsidDel="002F5F09" w:rsidRDefault="008833F0">
            <w:pPr>
              <w:spacing w:line="276" w:lineRule="auto"/>
              <w:rPr>
                <w:del w:id="25242" w:author="phuong vu" w:date="2018-11-25T21:57:00Z"/>
                <w:lang w:val="en-US"/>
                <w:rPrChange w:id="25243" w:author="phuong vu" w:date="2018-11-25T21:55:00Z">
                  <w:rPr>
                    <w:del w:id="25244" w:author="phuong vu" w:date="2018-11-25T21:57:00Z"/>
                    <w:lang w:val="en-US"/>
                  </w:rPr>
                </w:rPrChange>
              </w:rPr>
              <w:pPrChange w:id="25245" w:author="phuong vu" w:date="2018-11-23T13:48:00Z">
                <w:pPr>
                  <w:spacing w:line="360" w:lineRule="auto"/>
                </w:pPr>
              </w:pPrChange>
            </w:pPr>
          </w:p>
        </w:tc>
        <w:tc>
          <w:tcPr>
            <w:tcW w:w="1266" w:type="dxa"/>
          </w:tcPr>
          <w:p w14:paraId="3B78F46C" w14:textId="4DE71EA7" w:rsidR="008833F0" w:rsidRPr="00BA3432" w:rsidDel="002F5F09" w:rsidRDefault="008833F0">
            <w:pPr>
              <w:spacing w:line="276" w:lineRule="auto"/>
              <w:rPr>
                <w:del w:id="25246" w:author="phuong vu" w:date="2018-11-25T21:57:00Z"/>
                <w:lang w:val="en-US"/>
                <w:rPrChange w:id="25247" w:author="phuong vu" w:date="2018-11-25T21:55:00Z">
                  <w:rPr>
                    <w:del w:id="25248" w:author="phuong vu" w:date="2018-11-25T21:57:00Z"/>
                    <w:lang w:val="en-US"/>
                  </w:rPr>
                </w:rPrChange>
              </w:rPr>
              <w:pPrChange w:id="25249" w:author="phuong vu" w:date="2018-11-23T13:48:00Z">
                <w:pPr>
                  <w:spacing w:line="360" w:lineRule="auto"/>
                </w:pPr>
              </w:pPrChange>
            </w:pPr>
          </w:p>
        </w:tc>
        <w:tc>
          <w:tcPr>
            <w:tcW w:w="1756" w:type="dxa"/>
          </w:tcPr>
          <w:p w14:paraId="2A45A0C9" w14:textId="368FD665" w:rsidR="008833F0" w:rsidRPr="00BA3432" w:rsidDel="002F5F09" w:rsidRDefault="008833F0">
            <w:pPr>
              <w:spacing w:line="276" w:lineRule="auto"/>
              <w:rPr>
                <w:del w:id="25250" w:author="phuong vu" w:date="2018-11-25T21:57:00Z"/>
                <w:lang w:val="en-US"/>
                <w:rPrChange w:id="25251" w:author="phuong vu" w:date="2018-11-25T21:55:00Z">
                  <w:rPr>
                    <w:del w:id="25252" w:author="phuong vu" w:date="2018-11-25T21:57:00Z"/>
                    <w:lang w:val="en-US"/>
                  </w:rPr>
                </w:rPrChange>
              </w:rPr>
              <w:pPrChange w:id="25253" w:author="phuong vu" w:date="2018-11-23T13:48:00Z">
                <w:pPr>
                  <w:spacing w:line="360" w:lineRule="auto"/>
                </w:pPr>
              </w:pPrChange>
            </w:pPr>
          </w:p>
        </w:tc>
      </w:tr>
      <w:tr w:rsidR="008833F0" w:rsidRPr="00BA3432" w:rsidDel="002F5F09" w14:paraId="50857593" w14:textId="7C149952" w:rsidTr="00A72A60">
        <w:trPr>
          <w:del w:id="25254" w:author="phuong vu" w:date="2018-11-25T21:57:00Z"/>
        </w:trPr>
        <w:tc>
          <w:tcPr>
            <w:tcW w:w="805" w:type="dxa"/>
          </w:tcPr>
          <w:p w14:paraId="5261A1B9" w14:textId="2A6A1721" w:rsidR="008833F0" w:rsidRPr="00BA3432" w:rsidDel="002F5F09" w:rsidRDefault="008833F0">
            <w:pPr>
              <w:spacing w:line="276" w:lineRule="auto"/>
              <w:jc w:val="center"/>
              <w:rPr>
                <w:del w:id="25255" w:author="phuong vu" w:date="2018-11-25T21:57:00Z"/>
                <w:lang w:val="en-US"/>
                <w:rPrChange w:id="25256" w:author="phuong vu" w:date="2018-11-25T21:55:00Z">
                  <w:rPr>
                    <w:del w:id="25257" w:author="phuong vu" w:date="2018-11-25T21:57:00Z"/>
                    <w:lang w:val="en-US"/>
                  </w:rPr>
                </w:rPrChange>
              </w:rPr>
              <w:pPrChange w:id="25258" w:author="phuong vu" w:date="2018-11-23T13:48:00Z">
                <w:pPr>
                  <w:spacing w:line="360" w:lineRule="auto"/>
                  <w:jc w:val="center"/>
                </w:pPr>
              </w:pPrChange>
            </w:pPr>
            <w:del w:id="25259" w:author="phuong vu" w:date="2018-11-25T21:57:00Z">
              <w:r w:rsidRPr="00BA3432" w:rsidDel="002F5F09">
                <w:rPr>
                  <w:lang w:val="en-US"/>
                  <w:rPrChange w:id="25260" w:author="phuong vu" w:date="2018-11-25T21:55:00Z">
                    <w:rPr>
                      <w:lang w:val="en-US"/>
                    </w:rPr>
                  </w:rPrChange>
                </w:rPr>
                <w:delText>7</w:delText>
              </w:r>
            </w:del>
          </w:p>
        </w:tc>
        <w:tc>
          <w:tcPr>
            <w:tcW w:w="1980" w:type="dxa"/>
          </w:tcPr>
          <w:p w14:paraId="068613B9" w14:textId="4306070F" w:rsidR="008833F0" w:rsidRPr="00BA3432" w:rsidDel="002F5F09" w:rsidRDefault="008833F0">
            <w:pPr>
              <w:spacing w:line="276" w:lineRule="auto"/>
              <w:rPr>
                <w:del w:id="25261" w:author="phuong vu" w:date="2018-11-25T21:57:00Z"/>
                <w:lang w:val="en-US"/>
                <w:rPrChange w:id="25262" w:author="phuong vu" w:date="2018-11-25T21:55:00Z">
                  <w:rPr>
                    <w:del w:id="25263" w:author="phuong vu" w:date="2018-11-25T21:57:00Z"/>
                    <w:lang w:val="en-US"/>
                  </w:rPr>
                </w:rPrChange>
              </w:rPr>
              <w:pPrChange w:id="25264" w:author="phuong vu" w:date="2018-11-23T13:48:00Z">
                <w:pPr>
                  <w:spacing w:line="360" w:lineRule="auto"/>
                </w:pPr>
              </w:pPrChange>
            </w:pPr>
          </w:p>
        </w:tc>
        <w:tc>
          <w:tcPr>
            <w:tcW w:w="2970" w:type="dxa"/>
          </w:tcPr>
          <w:p w14:paraId="60AF47B1" w14:textId="59499B85" w:rsidR="008833F0" w:rsidRPr="00BA3432" w:rsidDel="002F5F09" w:rsidRDefault="008833F0">
            <w:pPr>
              <w:spacing w:line="276" w:lineRule="auto"/>
              <w:rPr>
                <w:del w:id="25265" w:author="phuong vu" w:date="2018-11-25T21:57:00Z"/>
                <w:lang w:val="en-US"/>
                <w:rPrChange w:id="25266" w:author="phuong vu" w:date="2018-11-25T21:55:00Z">
                  <w:rPr>
                    <w:del w:id="25267" w:author="phuong vu" w:date="2018-11-25T21:57:00Z"/>
                    <w:lang w:val="en-US"/>
                  </w:rPr>
                </w:rPrChange>
              </w:rPr>
              <w:pPrChange w:id="25268" w:author="phuong vu" w:date="2018-11-23T13:48:00Z">
                <w:pPr>
                  <w:spacing w:line="360" w:lineRule="auto"/>
                </w:pPr>
              </w:pPrChange>
            </w:pPr>
          </w:p>
        </w:tc>
        <w:tc>
          <w:tcPr>
            <w:tcW w:w="1266" w:type="dxa"/>
          </w:tcPr>
          <w:p w14:paraId="3F5E46F0" w14:textId="77E02BAF" w:rsidR="008833F0" w:rsidRPr="00BA3432" w:rsidDel="002F5F09" w:rsidRDefault="008833F0">
            <w:pPr>
              <w:spacing w:line="276" w:lineRule="auto"/>
              <w:rPr>
                <w:del w:id="25269" w:author="phuong vu" w:date="2018-11-25T21:57:00Z"/>
                <w:lang w:val="en-US"/>
                <w:rPrChange w:id="25270" w:author="phuong vu" w:date="2018-11-25T21:55:00Z">
                  <w:rPr>
                    <w:del w:id="25271" w:author="phuong vu" w:date="2018-11-25T21:57:00Z"/>
                    <w:lang w:val="en-US"/>
                  </w:rPr>
                </w:rPrChange>
              </w:rPr>
              <w:pPrChange w:id="25272" w:author="phuong vu" w:date="2018-11-23T13:48:00Z">
                <w:pPr>
                  <w:spacing w:line="360" w:lineRule="auto"/>
                </w:pPr>
              </w:pPrChange>
            </w:pPr>
          </w:p>
        </w:tc>
        <w:tc>
          <w:tcPr>
            <w:tcW w:w="1756" w:type="dxa"/>
          </w:tcPr>
          <w:p w14:paraId="1ED445C6" w14:textId="6DF8C7C4" w:rsidR="008833F0" w:rsidRPr="00BA3432" w:rsidDel="002F5F09" w:rsidRDefault="008833F0">
            <w:pPr>
              <w:spacing w:line="276" w:lineRule="auto"/>
              <w:rPr>
                <w:del w:id="25273" w:author="phuong vu" w:date="2018-11-25T21:57:00Z"/>
                <w:lang w:val="en-US"/>
                <w:rPrChange w:id="25274" w:author="phuong vu" w:date="2018-11-25T21:55:00Z">
                  <w:rPr>
                    <w:del w:id="25275" w:author="phuong vu" w:date="2018-11-25T21:57:00Z"/>
                    <w:lang w:val="en-US"/>
                  </w:rPr>
                </w:rPrChange>
              </w:rPr>
              <w:pPrChange w:id="25276" w:author="phuong vu" w:date="2018-11-23T13:48:00Z">
                <w:pPr>
                  <w:spacing w:line="360" w:lineRule="auto"/>
                </w:pPr>
              </w:pPrChange>
            </w:pPr>
          </w:p>
        </w:tc>
      </w:tr>
      <w:tr w:rsidR="008833F0" w:rsidRPr="00BA3432" w:rsidDel="002F5F09" w14:paraId="66CF4D0F" w14:textId="3455E0F0" w:rsidTr="00A72A60">
        <w:trPr>
          <w:del w:id="25277" w:author="phuong vu" w:date="2018-11-25T21:57:00Z"/>
        </w:trPr>
        <w:tc>
          <w:tcPr>
            <w:tcW w:w="805" w:type="dxa"/>
          </w:tcPr>
          <w:p w14:paraId="2AFC6E88" w14:textId="78C1B167" w:rsidR="008833F0" w:rsidRPr="00BA3432" w:rsidDel="002F5F09" w:rsidRDefault="008833F0">
            <w:pPr>
              <w:spacing w:line="276" w:lineRule="auto"/>
              <w:jc w:val="center"/>
              <w:rPr>
                <w:del w:id="25278" w:author="phuong vu" w:date="2018-11-25T21:57:00Z"/>
                <w:lang w:val="en-US"/>
                <w:rPrChange w:id="25279" w:author="phuong vu" w:date="2018-11-25T21:55:00Z">
                  <w:rPr>
                    <w:del w:id="25280" w:author="phuong vu" w:date="2018-11-25T21:57:00Z"/>
                    <w:lang w:val="en-US"/>
                  </w:rPr>
                </w:rPrChange>
              </w:rPr>
              <w:pPrChange w:id="25281" w:author="phuong vu" w:date="2018-11-23T13:48:00Z">
                <w:pPr>
                  <w:spacing w:line="360" w:lineRule="auto"/>
                  <w:jc w:val="center"/>
                </w:pPr>
              </w:pPrChange>
            </w:pPr>
            <w:del w:id="25282" w:author="phuong vu" w:date="2018-11-25T21:57:00Z">
              <w:r w:rsidRPr="00BA3432" w:rsidDel="002F5F09">
                <w:rPr>
                  <w:lang w:val="en-US"/>
                  <w:rPrChange w:id="25283" w:author="phuong vu" w:date="2018-11-25T21:55:00Z">
                    <w:rPr>
                      <w:lang w:val="en-US"/>
                    </w:rPr>
                  </w:rPrChange>
                </w:rPr>
                <w:delText>8</w:delText>
              </w:r>
            </w:del>
          </w:p>
        </w:tc>
        <w:tc>
          <w:tcPr>
            <w:tcW w:w="1980" w:type="dxa"/>
          </w:tcPr>
          <w:p w14:paraId="312920FD" w14:textId="39BFAB2A" w:rsidR="008833F0" w:rsidRPr="00BA3432" w:rsidDel="002F5F09" w:rsidRDefault="008833F0">
            <w:pPr>
              <w:spacing w:line="276" w:lineRule="auto"/>
              <w:rPr>
                <w:del w:id="25284" w:author="phuong vu" w:date="2018-11-25T21:57:00Z"/>
                <w:lang w:val="en-US"/>
                <w:rPrChange w:id="25285" w:author="phuong vu" w:date="2018-11-25T21:55:00Z">
                  <w:rPr>
                    <w:del w:id="25286" w:author="phuong vu" w:date="2018-11-25T21:57:00Z"/>
                    <w:lang w:val="en-US"/>
                  </w:rPr>
                </w:rPrChange>
              </w:rPr>
              <w:pPrChange w:id="25287" w:author="phuong vu" w:date="2018-11-23T13:48:00Z">
                <w:pPr>
                  <w:spacing w:line="360" w:lineRule="auto"/>
                </w:pPr>
              </w:pPrChange>
            </w:pPr>
          </w:p>
        </w:tc>
        <w:tc>
          <w:tcPr>
            <w:tcW w:w="2970" w:type="dxa"/>
          </w:tcPr>
          <w:p w14:paraId="11E34BA0" w14:textId="09162FB8" w:rsidR="008833F0" w:rsidRPr="00BA3432" w:rsidDel="002F5F09" w:rsidRDefault="008833F0">
            <w:pPr>
              <w:spacing w:line="276" w:lineRule="auto"/>
              <w:rPr>
                <w:del w:id="25288" w:author="phuong vu" w:date="2018-11-25T21:57:00Z"/>
                <w:lang w:val="en-US"/>
                <w:rPrChange w:id="25289" w:author="phuong vu" w:date="2018-11-25T21:55:00Z">
                  <w:rPr>
                    <w:del w:id="25290" w:author="phuong vu" w:date="2018-11-25T21:57:00Z"/>
                    <w:lang w:val="en-US"/>
                  </w:rPr>
                </w:rPrChange>
              </w:rPr>
              <w:pPrChange w:id="25291" w:author="phuong vu" w:date="2018-11-23T13:48:00Z">
                <w:pPr>
                  <w:spacing w:line="360" w:lineRule="auto"/>
                </w:pPr>
              </w:pPrChange>
            </w:pPr>
          </w:p>
        </w:tc>
        <w:tc>
          <w:tcPr>
            <w:tcW w:w="1266" w:type="dxa"/>
          </w:tcPr>
          <w:p w14:paraId="57D8F810" w14:textId="333167EE" w:rsidR="008833F0" w:rsidRPr="00BA3432" w:rsidDel="002F5F09" w:rsidRDefault="008833F0">
            <w:pPr>
              <w:spacing w:line="276" w:lineRule="auto"/>
              <w:rPr>
                <w:del w:id="25292" w:author="phuong vu" w:date="2018-11-25T21:57:00Z"/>
                <w:lang w:val="en-US"/>
                <w:rPrChange w:id="25293" w:author="phuong vu" w:date="2018-11-25T21:55:00Z">
                  <w:rPr>
                    <w:del w:id="25294" w:author="phuong vu" w:date="2018-11-25T21:57:00Z"/>
                    <w:lang w:val="en-US"/>
                  </w:rPr>
                </w:rPrChange>
              </w:rPr>
              <w:pPrChange w:id="25295" w:author="phuong vu" w:date="2018-11-23T13:48:00Z">
                <w:pPr>
                  <w:spacing w:line="360" w:lineRule="auto"/>
                </w:pPr>
              </w:pPrChange>
            </w:pPr>
          </w:p>
        </w:tc>
        <w:tc>
          <w:tcPr>
            <w:tcW w:w="1756" w:type="dxa"/>
          </w:tcPr>
          <w:p w14:paraId="39B16DD5" w14:textId="096CF73F" w:rsidR="008833F0" w:rsidRPr="00BA3432" w:rsidDel="002F5F09" w:rsidRDefault="008833F0">
            <w:pPr>
              <w:spacing w:line="276" w:lineRule="auto"/>
              <w:rPr>
                <w:del w:id="25296" w:author="phuong vu" w:date="2018-11-25T21:57:00Z"/>
                <w:lang w:val="en-US"/>
                <w:rPrChange w:id="25297" w:author="phuong vu" w:date="2018-11-25T21:55:00Z">
                  <w:rPr>
                    <w:del w:id="25298" w:author="phuong vu" w:date="2018-11-25T21:57:00Z"/>
                    <w:lang w:val="en-US"/>
                  </w:rPr>
                </w:rPrChange>
              </w:rPr>
              <w:pPrChange w:id="25299" w:author="phuong vu" w:date="2018-11-23T13:48:00Z">
                <w:pPr>
                  <w:spacing w:line="360" w:lineRule="auto"/>
                </w:pPr>
              </w:pPrChange>
            </w:pPr>
          </w:p>
        </w:tc>
      </w:tr>
      <w:tr w:rsidR="008833F0" w:rsidRPr="00BA3432" w:rsidDel="002F5F09" w14:paraId="2C28D858" w14:textId="60B2626B" w:rsidTr="00A72A60">
        <w:trPr>
          <w:del w:id="25300" w:author="phuong vu" w:date="2018-11-25T21:57:00Z"/>
        </w:trPr>
        <w:tc>
          <w:tcPr>
            <w:tcW w:w="805" w:type="dxa"/>
          </w:tcPr>
          <w:p w14:paraId="39CC19A2" w14:textId="56524599" w:rsidR="008833F0" w:rsidRPr="00BA3432" w:rsidDel="002F5F09" w:rsidRDefault="008833F0">
            <w:pPr>
              <w:spacing w:line="276" w:lineRule="auto"/>
              <w:jc w:val="center"/>
              <w:rPr>
                <w:del w:id="25301" w:author="phuong vu" w:date="2018-11-25T21:57:00Z"/>
                <w:lang w:val="en-US"/>
                <w:rPrChange w:id="25302" w:author="phuong vu" w:date="2018-11-25T21:55:00Z">
                  <w:rPr>
                    <w:del w:id="25303" w:author="phuong vu" w:date="2018-11-25T21:57:00Z"/>
                    <w:lang w:val="en-US"/>
                  </w:rPr>
                </w:rPrChange>
              </w:rPr>
              <w:pPrChange w:id="25304" w:author="phuong vu" w:date="2018-11-23T13:48:00Z">
                <w:pPr>
                  <w:spacing w:line="360" w:lineRule="auto"/>
                  <w:jc w:val="center"/>
                </w:pPr>
              </w:pPrChange>
            </w:pPr>
            <w:del w:id="25305" w:author="phuong vu" w:date="2018-11-25T21:57:00Z">
              <w:r w:rsidRPr="00BA3432" w:rsidDel="002F5F09">
                <w:rPr>
                  <w:lang w:val="en-US"/>
                  <w:rPrChange w:id="25306" w:author="phuong vu" w:date="2018-11-25T21:55:00Z">
                    <w:rPr>
                      <w:lang w:val="en-US"/>
                    </w:rPr>
                  </w:rPrChange>
                </w:rPr>
                <w:delText>9</w:delText>
              </w:r>
            </w:del>
          </w:p>
        </w:tc>
        <w:tc>
          <w:tcPr>
            <w:tcW w:w="1980" w:type="dxa"/>
          </w:tcPr>
          <w:p w14:paraId="660025E1" w14:textId="2D44D4AD" w:rsidR="008833F0" w:rsidRPr="00BA3432" w:rsidDel="002F5F09" w:rsidRDefault="008833F0">
            <w:pPr>
              <w:spacing w:line="276" w:lineRule="auto"/>
              <w:rPr>
                <w:del w:id="25307" w:author="phuong vu" w:date="2018-11-25T21:57:00Z"/>
                <w:lang w:val="en-US"/>
                <w:rPrChange w:id="25308" w:author="phuong vu" w:date="2018-11-25T21:55:00Z">
                  <w:rPr>
                    <w:del w:id="25309" w:author="phuong vu" w:date="2018-11-25T21:57:00Z"/>
                    <w:lang w:val="en-US"/>
                  </w:rPr>
                </w:rPrChange>
              </w:rPr>
              <w:pPrChange w:id="25310" w:author="phuong vu" w:date="2018-11-23T13:48:00Z">
                <w:pPr>
                  <w:spacing w:line="360" w:lineRule="auto"/>
                </w:pPr>
              </w:pPrChange>
            </w:pPr>
          </w:p>
        </w:tc>
        <w:tc>
          <w:tcPr>
            <w:tcW w:w="2970" w:type="dxa"/>
          </w:tcPr>
          <w:p w14:paraId="2EBA1443" w14:textId="449FBF5F" w:rsidR="008833F0" w:rsidRPr="00BA3432" w:rsidDel="002F5F09" w:rsidRDefault="008833F0">
            <w:pPr>
              <w:spacing w:line="276" w:lineRule="auto"/>
              <w:rPr>
                <w:del w:id="25311" w:author="phuong vu" w:date="2018-11-25T21:57:00Z"/>
                <w:lang w:val="en-US"/>
                <w:rPrChange w:id="25312" w:author="phuong vu" w:date="2018-11-25T21:55:00Z">
                  <w:rPr>
                    <w:del w:id="25313" w:author="phuong vu" w:date="2018-11-25T21:57:00Z"/>
                    <w:lang w:val="en-US"/>
                  </w:rPr>
                </w:rPrChange>
              </w:rPr>
              <w:pPrChange w:id="25314" w:author="phuong vu" w:date="2018-11-23T13:48:00Z">
                <w:pPr>
                  <w:spacing w:line="360" w:lineRule="auto"/>
                </w:pPr>
              </w:pPrChange>
            </w:pPr>
          </w:p>
        </w:tc>
        <w:tc>
          <w:tcPr>
            <w:tcW w:w="1266" w:type="dxa"/>
          </w:tcPr>
          <w:p w14:paraId="33A81AEB" w14:textId="3F7D8723" w:rsidR="008833F0" w:rsidRPr="00BA3432" w:rsidDel="002F5F09" w:rsidRDefault="008833F0">
            <w:pPr>
              <w:spacing w:line="276" w:lineRule="auto"/>
              <w:jc w:val="center"/>
              <w:rPr>
                <w:del w:id="25315" w:author="phuong vu" w:date="2018-11-25T21:57:00Z"/>
                <w:lang w:val="en-US"/>
                <w:rPrChange w:id="25316" w:author="phuong vu" w:date="2018-11-25T21:55:00Z">
                  <w:rPr>
                    <w:del w:id="25317" w:author="phuong vu" w:date="2018-11-25T21:57:00Z"/>
                    <w:lang w:val="en-US"/>
                  </w:rPr>
                </w:rPrChange>
              </w:rPr>
              <w:pPrChange w:id="25318" w:author="phuong vu" w:date="2018-11-23T13:48:00Z">
                <w:pPr>
                  <w:spacing w:line="360" w:lineRule="auto"/>
                  <w:jc w:val="center"/>
                </w:pPr>
              </w:pPrChange>
            </w:pPr>
          </w:p>
        </w:tc>
        <w:tc>
          <w:tcPr>
            <w:tcW w:w="1756" w:type="dxa"/>
          </w:tcPr>
          <w:p w14:paraId="531D7546" w14:textId="4DB62B92" w:rsidR="008833F0" w:rsidRPr="00BA3432" w:rsidDel="002F5F09" w:rsidRDefault="008833F0">
            <w:pPr>
              <w:spacing w:line="276" w:lineRule="auto"/>
              <w:rPr>
                <w:del w:id="25319" w:author="phuong vu" w:date="2018-11-25T21:57:00Z"/>
                <w:lang w:val="en-US"/>
                <w:rPrChange w:id="25320" w:author="phuong vu" w:date="2018-11-25T21:55:00Z">
                  <w:rPr>
                    <w:del w:id="25321" w:author="phuong vu" w:date="2018-11-25T21:57:00Z"/>
                    <w:lang w:val="en-US"/>
                  </w:rPr>
                </w:rPrChange>
              </w:rPr>
              <w:pPrChange w:id="25322" w:author="phuong vu" w:date="2018-11-23T13:48:00Z">
                <w:pPr>
                  <w:spacing w:line="360" w:lineRule="auto"/>
                </w:pPr>
              </w:pPrChange>
            </w:pPr>
          </w:p>
        </w:tc>
      </w:tr>
      <w:tr w:rsidR="008833F0" w:rsidRPr="00BA3432" w:rsidDel="002F5F09" w14:paraId="7E75F723" w14:textId="3F619D81" w:rsidTr="00A72A60">
        <w:trPr>
          <w:del w:id="25323" w:author="phuong vu" w:date="2018-11-25T21:57:00Z"/>
        </w:trPr>
        <w:tc>
          <w:tcPr>
            <w:tcW w:w="805" w:type="dxa"/>
          </w:tcPr>
          <w:p w14:paraId="3600809C" w14:textId="7D726311" w:rsidR="008833F0" w:rsidRPr="00BA3432" w:rsidDel="002F5F09" w:rsidRDefault="008833F0">
            <w:pPr>
              <w:spacing w:line="276" w:lineRule="auto"/>
              <w:jc w:val="center"/>
              <w:rPr>
                <w:del w:id="25324" w:author="phuong vu" w:date="2018-11-25T21:57:00Z"/>
                <w:lang w:val="en-US"/>
                <w:rPrChange w:id="25325" w:author="phuong vu" w:date="2018-11-25T21:55:00Z">
                  <w:rPr>
                    <w:del w:id="25326" w:author="phuong vu" w:date="2018-11-25T21:57:00Z"/>
                    <w:lang w:val="en-US"/>
                  </w:rPr>
                </w:rPrChange>
              </w:rPr>
              <w:pPrChange w:id="25327" w:author="phuong vu" w:date="2018-11-23T13:48:00Z">
                <w:pPr>
                  <w:spacing w:line="360" w:lineRule="auto"/>
                  <w:jc w:val="center"/>
                </w:pPr>
              </w:pPrChange>
            </w:pPr>
            <w:del w:id="25328" w:author="phuong vu" w:date="2018-11-25T21:57:00Z">
              <w:r w:rsidRPr="00BA3432" w:rsidDel="002F5F09">
                <w:rPr>
                  <w:lang w:val="en-US"/>
                  <w:rPrChange w:id="25329" w:author="phuong vu" w:date="2018-11-25T21:55:00Z">
                    <w:rPr>
                      <w:lang w:val="en-US"/>
                    </w:rPr>
                  </w:rPrChange>
                </w:rPr>
                <w:delText>10</w:delText>
              </w:r>
            </w:del>
          </w:p>
        </w:tc>
        <w:tc>
          <w:tcPr>
            <w:tcW w:w="1980" w:type="dxa"/>
          </w:tcPr>
          <w:p w14:paraId="4C52B5F1" w14:textId="284F7C1D" w:rsidR="008833F0" w:rsidRPr="00BA3432" w:rsidDel="002F5F09" w:rsidRDefault="008833F0">
            <w:pPr>
              <w:spacing w:line="276" w:lineRule="auto"/>
              <w:rPr>
                <w:del w:id="25330" w:author="phuong vu" w:date="2018-11-25T21:57:00Z"/>
                <w:lang w:val="en-US"/>
                <w:rPrChange w:id="25331" w:author="phuong vu" w:date="2018-11-25T21:55:00Z">
                  <w:rPr>
                    <w:del w:id="25332" w:author="phuong vu" w:date="2018-11-25T21:57:00Z"/>
                    <w:lang w:val="en-US"/>
                  </w:rPr>
                </w:rPrChange>
              </w:rPr>
              <w:pPrChange w:id="25333" w:author="phuong vu" w:date="2018-11-23T13:48:00Z">
                <w:pPr>
                  <w:spacing w:line="360" w:lineRule="auto"/>
                </w:pPr>
              </w:pPrChange>
            </w:pPr>
          </w:p>
        </w:tc>
        <w:tc>
          <w:tcPr>
            <w:tcW w:w="2970" w:type="dxa"/>
          </w:tcPr>
          <w:p w14:paraId="1C1AAD27" w14:textId="0C591E9C" w:rsidR="008833F0" w:rsidRPr="00BA3432" w:rsidDel="002F5F09" w:rsidRDefault="008833F0">
            <w:pPr>
              <w:spacing w:line="276" w:lineRule="auto"/>
              <w:rPr>
                <w:del w:id="25334" w:author="phuong vu" w:date="2018-11-25T21:57:00Z"/>
                <w:lang w:val="en-US"/>
                <w:rPrChange w:id="25335" w:author="phuong vu" w:date="2018-11-25T21:55:00Z">
                  <w:rPr>
                    <w:del w:id="25336" w:author="phuong vu" w:date="2018-11-25T21:57:00Z"/>
                    <w:lang w:val="en-US"/>
                  </w:rPr>
                </w:rPrChange>
              </w:rPr>
              <w:pPrChange w:id="25337" w:author="phuong vu" w:date="2018-11-23T13:48:00Z">
                <w:pPr>
                  <w:spacing w:line="360" w:lineRule="auto"/>
                </w:pPr>
              </w:pPrChange>
            </w:pPr>
          </w:p>
        </w:tc>
        <w:tc>
          <w:tcPr>
            <w:tcW w:w="1266" w:type="dxa"/>
          </w:tcPr>
          <w:p w14:paraId="46717966" w14:textId="51F7F161" w:rsidR="008833F0" w:rsidRPr="00BA3432" w:rsidDel="002F5F09" w:rsidRDefault="008833F0">
            <w:pPr>
              <w:spacing w:line="276" w:lineRule="auto"/>
              <w:jc w:val="center"/>
              <w:rPr>
                <w:del w:id="25338" w:author="phuong vu" w:date="2018-11-25T21:57:00Z"/>
                <w:lang w:val="en-US"/>
                <w:rPrChange w:id="25339" w:author="phuong vu" w:date="2018-11-25T21:55:00Z">
                  <w:rPr>
                    <w:del w:id="25340" w:author="phuong vu" w:date="2018-11-25T21:57:00Z"/>
                    <w:lang w:val="en-US"/>
                  </w:rPr>
                </w:rPrChange>
              </w:rPr>
              <w:pPrChange w:id="25341" w:author="phuong vu" w:date="2018-11-23T13:48:00Z">
                <w:pPr>
                  <w:spacing w:line="360" w:lineRule="auto"/>
                  <w:jc w:val="center"/>
                </w:pPr>
              </w:pPrChange>
            </w:pPr>
          </w:p>
        </w:tc>
        <w:tc>
          <w:tcPr>
            <w:tcW w:w="1756" w:type="dxa"/>
          </w:tcPr>
          <w:p w14:paraId="0A4B1BCB" w14:textId="2FF4049C" w:rsidR="008833F0" w:rsidRPr="00BA3432" w:rsidDel="002F5F09" w:rsidRDefault="008833F0">
            <w:pPr>
              <w:spacing w:line="276" w:lineRule="auto"/>
              <w:rPr>
                <w:del w:id="25342" w:author="phuong vu" w:date="2018-11-25T21:57:00Z"/>
                <w:lang w:val="en-US"/>
                <w:rPrChange w:id="25343" w:author="phuong vu" w:date="2018-11-25T21:55:00Z">
                  <w:rPr>
                    <w:del w:id="25344" w:author="phuong vu" w:date="2018-11-25T21:57:00Z"/>
                    <w:lang w:val="en-US"/>
                  </w:rPr>
                </w:rPrChange>
              </w:rPr>
              <w:pPrChange w:id="25345" w:author="phuong vu" w:date="2018-11-23T13:48:00Z">
                <w:pPr>
                  <w:spacing w:line="360" w:lineRule="auto"/>
                </w:pPr>
              </w:pPrChange>
            </w:pPr>
          </w:p>
        </w:tc>
      </w:tr>
      <w:tr w:rsidR="008833F0" w:rsidRPr="00BA3432" w:rsidDel="002F5F09" w14:paraId="43CBA56F" w14:textId="5F6795C1" w:rsidTr="00A72A60">
        <w:trPr>
          <w:del w:id="25346" w:author="phuong vu" w:date="2018-11-25T21:57:00Z"/>
        </w:trPr>
        <w:tc>
          <w:tcPr>
            <w:tcW w:w="805" w:type="dxa"/>
          </w:tcPr>
          <w:p w14:paraId="0E96E2FE" w14:textId="31AA638D" w:rsidR="008833F0" w:rsidRPr="00BA3432" w:rsidDel="002F5F09" w:rsidRDefault="008833F0">
            <w:pPr>
              <w:spacing w:line="276" w:lineRule="auto"/>
              <w:jc w:val="center"/>
              <w:rPr>
                <w:del w:id="25347" w:author="phuong vu" w:date="2018-11-25T21:57:00Z"/>
                <w:lang w:val="en-US"/>
                <w:rPrChange w:id="25348" w:author="phuong vu" w:date="2018-11-25T21:55:00Z">
                  <w:rPr>
                    <w:del w:id="25349" w:author="phuong vu" w:date="2018-11-25T21:57:00Z"/>
                    <w:lang w:val="en-US"/>
                  </w:rPr>
                </w:rPrChange>
              </w:rPr>
              <w:pPrChange w:id="25350" w:author="phuong vu" w:date="2018-11-23T13:48:00Z">
                <w:pPr>
                  <w:spacing w:line="360" w:lineRule="auto"/>
                  <w:jc w:val="center"/>
                </w:pPr>
              </w:pPrChange>
            </w:pPr>
            <w:del w:id="25351" w:author="phuong vu" w:date="2018-11-25T21:57:00Z">
              <w:r w:rsidRPr="00BA3432" w:rsidDel="002F5F09">
                <w:rPr>
                  <w:lang w:val="en-US"/>
                  <w:rPrChange w:id="25352" w:author="phuong vu" w:date="2018-11-25T21:55:00Z">
                    <w:rPr>
                      <w:lang w:val="en-US"/>
                    </w:rPr>
                  </w:rPrChange>
                </w:rPr>
                <w:delText>11</w:delText>
              </w:r>
            </w:del>
          </w:p>
        </w:tc>
        <w:tc>
          <w:tcPr>
            <w:tcW w:w="1980" w:type="dxa"/>
          </w:tcPr>
          <w:p w14:paraId="4D8EE5B1" w14:textId="70B9DE21" w:rsidR="008833F0" w:rsidRPr="00BA3432" w:rsidDel="002F5F09" w:rsidRDefault="008833F0">
            <w:pPr>
              <w:spacing w:line="276" w:lineRule="auto"/>
              <w:rPr>
                <w:del w:id="25353" w:author="phuong vu" w:date="2018-11-25T21:57:00Z"/>
                <w:lang w:val="en-US"/>
                <w:rPrChange w:id="25354" w:author="phuong vu" w:date="2018-11-25T21:55:00Z">
                  <w:rPr>
                    <w:del w:id="25355" w:author="phuong vu" w:date="2018-11-25T21:57:00Z"/>
                    <w:lang w:val="en-US"/>
                  </w:rPr>
                </w:rPrChange>
              </w:rPr>
              <w:pPrChange w:id="25356" w:author="phuong vu" w:date="2018-11-23T13:48:00Z">
                <w:pPr>
                  <w:spacing w:line="360" w:lineRule="auto"/>
                </w:pPr>
              </w:pPrChange>
            </w:pPr>
          </w:p>
        </w:tc>
        <w:tc>
          <w:tcPr>
            <w:tcW w:w="2970" w:type="dxa"/>
          </w:tcPr>
          <w:p w14:paraId="7E0E92B6" w14:textId="258B83E3" w:rsidR="008833F0" w:rsidRPr="00BA3432" w:rsidDel="002F5F09" w:rsidRDefault="008833F0">
            <w:pPr>
              <w:spacing w:line="276" w:lineRule="auto"/>
              <w:rPr>
                <w:del w:id="25357" w:author="phuong vu" w:date="2018-11-25T21:57:00Z"/>
                <w:lang w:val="en-US"/>
                <w:rPrChange w:id="25358" w:author="phuong vu" w:date="2018-11-25T21:55:00Z">
                  <w:rPr>
                    <w:del w:id="25359" w:author="phuong vu" w:date="2018-11-25T21:57:00Z"/>
                    <w:lang w:val="en-US"/>
                  </w:rPr>
                </w:rPrChange>
              </w:rPr>
              <w:pPrChange w:id="25360" w:author="phuong vu" w:date="2018-11-23T13:48:00Z">
                <w:pPr>
                  <w:spacing w:line="360" w:lineRule="auto"/>
                </w:pPr>
              </w:pPrChange>
            </w:pPr>
          </w:p>
        </w:tc>
        <w:tc>
          <w:tcPr>
            <w:tcW w:w="1266" w:type="dxa"/>
          </w:tcPr>
          <w:p w14:paraId="101F410A" w14:textId="744F6484" w:rsidR="008833F0" w:rsidRPr="00BA3432" w:rsidDel="002F5F09" w:rsidRDefault="008833F0">
            <w:pPr>
              <w:spacing w:line="276" w:lineRule="auto"/>
              <w:jc w:val="center"/>
              <w:rPr>
                <w:del w:id="25361" w:author="phuong vu" w:date="2018-11-25T21:57:00Z"/>
                <w:lang w:val="en-US"/>
                <w:rPrChange w:id="25362" w:author="phuong vu" w:date="2018-11-25T21:55:00Z">
                  <w:rPr>
                    <w:del w:id="25363" w:author="phuong vu" w:date="2018-11-25T21:57:00Z"/>
                    <w:lang w:val="en-US"/>
                  </w:rPr>
                </w:rPrChange>
              </w:rPr>
              <w:pPrChange w:id="25364" w:author="phuong vu" w:date="2018-11-23T13:48:00Z">
                <w:pPr>
                  <w:spacing w:line="360" w:lineRule="auto"/>
                  <w:jc w:val="center"/>
                </w:pPr>
              </w:pPrChange>
            </w:pPr>
          </w:p>
        </w:tc>
        <w:tc>
          <w:tcPr>
            <w:tcW w:w="1756" w:type="dxa"/>
          </w:tcPr>
          <w:p w14:paraId="1A0EC5EC" w14:textId="24D01FFB" w:rsidR="008833F0" w:rsidRPr="00BA3432" w:rsidDel="002F5F09" w:rsidRDefault="008833F0">
            <w:pPr>
              <w:spacing w:line="276" w:lineRule="auto"/>
              <w:rPr>
                <w:del w:id="25365" w:author="phuong vu" w:date="2018-11-25T21:57:00Z"/>
                <w:lang w:val="en-US"/>
                <w:rPrChange w:id="25366" w:author="phuong vu" w:date="2018-11-25T21:55:00Z">
                  <w:rPr>
                    <w:del w:id="25367" w:author="phuong vu" w:date="2018-11-25T21:57:00Z"/>
                    <w:lang w:val="en-US"/>
                  </w:rPr>
                </w:rPrChange>
              </w:rPr>
              <w:pPrChange w:id="25368" w:author="phuong vu" w:date="2018-11-23T13:48:00Z">
                <w:pPr>
                  <w:spacing w:line="360" w:lineRule="auto"/>
                </w:pPr>
              </w:pPrChange>
            </w:pPr>
          </w:p>
        </w:tc>
      </w:tr>
      <w:tr w:rsidR="008833F0" w:rsidRPr="00BA3432" w:rsidDel="002F5F09" w14:paraId="3AC5426C" w14:textId="3F375B31" w:rsidTr="00A72A60">
        <w:trPr>
          <w:del w:id="25369" w:author="phuong vu" w:date="2018-11-25T21:57:00Z"/>
        </w:trPr>
        <w:tc>
          <w:tcPr>
            <w:tcW w:w="805" w:type="dxa"/>
          </w:tcPr>
          <w:p w14:paraId="76965DBA" w14:textId="3DF5D681" w:rsidR="008833F0" w:rsidRPr="00BA3432" w:rsidDel="002F5F09" w:rsidRDefault="008833F0">
            <w:pPr>
              <w:spacing w:line="276" w:lineRule="auto"/>
              <w:jc w:val="center"/>
              <w:rPr>
                <w:del w:id="25370" w:author="phuong vu" w:date="2018-11-25T21:57:00Z"/>
                <w:lang w:val="en-US"/>
                <w:rPrChange w:id="25371" w:author="phuong vu" w:date="2018-11-25T21:55:00Z">
                  <w:rPr>
                    <w:del w:id="25372" w:author="phuong vu" w:date="2018-11-25T21:57:00Z"/>
                    <w:lang w:val="en-US"/>
                  </w:rPr>
                </w:rPrChange>
              </w:rPr>
              <w:pPrChange w:id="25373" w:author="phuong vu" w:date="2018-11-23T13:48:00Z">
                <w:pPr>
                  <w:spacing w:line="360" w:lineRule="auto"/>
                  <w:jc w:val="center"/>
                </w:pPr>
              </w:pPrChange>
            </w:pPr>
            <w:del w:id="25374" w:author="phuong vu" w:date="2018-11-25T21:57:00Z">
              <w:r w:rsidRPr="00BA3432" w:rsidDel="002F5F09">
                <w:rPr>
                  <w:lang w:val="en-US"/>
                  <w:rPrChange w:id="25375" w:author="phuong vu" w:date="2018-11-25T21:55:00Z">
                    <w:rPr>
                      <w:lang w:val="en-US"/>
                    </w:rPr>
                  </w:rPrChange>
                </w:rPr>
                <w:delText>12</w:delText>
              </w:r>
            </w:del>
          </w:p>
        </w:tc>
        <w:tc>
          <w:tcPr>
            <w:tcW w:w="1980" w:type="dxa"/>
          </w:tcPr>
          <w:p w14:paraId="01969093" w14:textId="1B32EB95" w:rsidR="008833F0" w:rsidRPr="00BA3432" w:rsidDel="002F5F09" w:rsidRDefault="008833F0">
            <w:pPr>
              <w:spacing w:line="276" w:lineRule="auto"/>
              <w:rPr>
                <w:del w:id="25376" w:author="phuong vu" w:date="2018-11-25T21:57:00Z"/>
                <w:lang w:val="en-US"/>
                <w:rPrChange w:id="25377" w:author="phuong vu" w:date="2018-11-25T21:55:00Z">
                  <w:rPr>
                    <w:del w:id="25378" w:author="phuong vu" w:date="2018-11-25T21:57:00Z"/>
                    <w:lang w:val="en-US"/>
                  </w:rPr>
                </w:rPrChange>
              </w:rPr>
              <w:pPrChange w:id="25379" w:author="phuong vu" w:date="2018-11-23T13:48:00Z">
                <w:pPr>
                  <w:spacing w:line="360" w:lineRule="auto"/>
                </w:pPr>
              </w:pPrChange>
            </w:pPr>
          </w:p>
        </w:tc>
        <w:tc>
          <w:tcPr>
            <w:tcW w:w="2970" w:type="dxa"/>
          </w:tcPr>
          <w:p w14:paraId="08350F61" w14:textId="0B846902" w:rsidR="008833F0" w:rsidRPr="00BA3432" w:rsidDel="002F5F09" w:rsidRDefault="008833F0">
            <w:pPr>
              <w:spacing w:line="276" w:lineRule="auto"/>
              <w:rPr>
                <w:del w:id="25380" w:author="phuong vu" w:date="2018-11-25T21:57:00Z"/>
                <w:lang w:val="en-US"/>
                <w:rPrChange w:id="25381" w:author="phuong vu" w:date="2018-11-25T21:55:00Z">
                  <w:rPr>
                    <w:del w:id="25382" w:author="phuong vu" w:date="2018-11-25T21:57:00Z"/>
                    <w:lang w:val="en-US"/>
                  </w:rPr>
                </w:rPrChange>
              </w:rPr>
              <w:pPrChange w:id="25383" w:author="phuong vu" w:date="2018-11-23T13:48:00Z">
                <w:pPr>
                  <w:spacing w:line="360" w:lineRule="auto"/>
                </w:pPr>
              </w:pPrChange>
            </w:pPr>
          </w:p>
        </w:tc>
        <w:tc>
          <w:tcPr>
            <w:tcW w:w="1266" w:type="dxa"/>
          </w:tcPr>
          <w:p w14:paraId="769BA3A6" w14:textId="71BD15D7" w:rsidR="008833F0" w:rsidRPr="00BA3432" w:rsidDel="002F5F09" w:rsidRDefault="008833F0">
            <w:pPr>
              <w:spacing w:line="276" w:lineRule="auto"/>
              <w:jc w:val="center"/>
              <w:rPr>
                <w:del w:id="25384" w:author="phuong vu" w:date="2018-11-25T21:57:00Z"/>
                <w:lang w:val="en-US"/>
                <w:rPrChange w:id="25385" w:author="phuong vu" w:date="2018-11-25T21:55:00Z">
                  <w:rPr>
                    <w:del w:id="25386" w:author="phuong vu" w:date="2018-11-25T21:57:00Z"/>
                    <w:lang w:val="en-US"/>
                  </w:rPr>
                </w:rPrChange>
              </w:rPr>
              <w:pPrChange w:id="25387" w:author="phuong vu" w:date="2018-11-23T13:48:00Z">
                <w:pPr>
                  <w:spacing w:line="360" w:lineRule="auto"/>
                  <w:jc w:val="center"/>
                </w:pPr>
              </w:pPrChange>
            </w:pPr>
          </w:p>
        </w:tc>
        <w:tc>
          <w:tcPr>
            <w:tcW w:w="1756" w:type="dxa"/>
          </w:tcPr>
          <w:p w14:paraId="4BE2117A" w14:textId="7DFBC812" w:rsidR="008833F0" w:rsidRPr="00BA3432" w:rsidDel="002F5F09" w:rsidRDefault="008833F0">
            <w:pPr>
              <w:spacing w:line="276" w:lineRule="auto"/>
              <w:rPr>
                <w:del w:id="25388" w:author="phuong vu" w:date="2018-11-25T21:57:00Z"/>
                <w:lang w:val="en-US"/>
                <w:rPrChange w:id="25389" w:author="phuong vu" w:date="2018-11-25T21:55:00Z">
                  <w:rPr>
                    <w:del w:id="25390" w:author="phuong vu" w:date="2018-11-25T21:57:00Z"/>
                    <w:lang w:val="en-US"/>
                  </w:rPr>
                </w:rPrChange>
              </w:rPr>
              <w:pPrChange w:id="25391" w:author="phuong vu" w:date="2018-11-23T13:48:00Z">
                <w:pPr>
                  <w:spacing w:line="360" w:lineRule="auto"/>
                </w:pPr>
              </w:pPrChange>
            </w:pPr>
          </w:p>
        </w:tc>
      </w:tr>
      <w:tr w:rsidR="008833F0" w:rsidRPr="00BA3432" w:rsidDel="002F5F09" w14:paraId="49EE78FE" w14:textId="28EE0EB0" w:rsidTr="00A72A60">
        <w:trPr>
          <w:del w:id="25392" w:author="phuong vu" w:date="2018-11-25T21:57:00Z"/>
        </w:trPr>
        <w:tc>
          <w:tcPr>
            <w:tcW w:w="805" w:type="dxa"/>
          </w:tcPr>
          <w:p w14:paraId="3C91FF8D" w14:textId="55B46D44" w:rsidR="008833F0" w:rsidRPr="00BA3432" w:rsidDel="002F5F09" w:rsidRDefault="008833F0">
            <w:pPr>
              <w:spacing w:line="276" w:lineRule="auto"/>
              <w:jc w:val="center"/>
              <w:rPr>
                <w:del w:id="25393" w:author="phuong vu" w:date="2018-11-25T21:57:00Z"/>
                <w:lang w:val="en-US"/>
                <w:rPrChange w:id="25394" w:author="phuong vu" w:date="2018-11-25T21:55:00Z">
                  <w:rPr>
                    <w:del w:id="25395" w:author="phuong vu" w:date="2018-11-25T21:57:00Z"/>
                    <w:lang w:val="en-US"/>
                  </w:rPr>
                </w:rPrChange>
              </w:rPr>
              <w:pPrChange w:id="25396" w:author="phuong vu" w:date="2018-11-23T13:48:00Z">
                <w:pPr>
                  <w:spacing w:line="360" w:lineRule="auto"/>
                  <w:jc w:val="center"/>
                </w:pPr>
              </w:pPrChange>
            </w:pPr>
            <w:del w:id="25397" w:author="phuong vu" w:date="2018-11-25T21:57:00Z">
              <w:r w:rsidRPr="00BA3432" w:rsidDel="002F5F09">
                <w:rPr>
                  <w:lang w:val="en-US"/>
                  <w:rPrChange w:id="25398" w:author="phuong vu" w:date="2018-11-25T21:55:00Z">
                    <w:rPr>
                      <w:lang w:val="en-US"/>
                    </w:rPr>
                  </w:rPrChange>
                </w:rPr>
                <w:delText>13</w:delText>
              </w:r>
            </w:del>
          </w:p>
        </w:tc>
        <w:tc>
          <w:tcPr>
            <w:tcW w:w="1980" w:type="dxa"/>
          </w:tcPr>
          <w:p w14:paraId="4805A7A7" w14:textId="05D0BC6C" w:rsidR="008833F0" w:rsidRPr="00BA3432" w:rsidDel="002F5F09" w:rsidRDefault="008833F0">
            <w:pPr>
              <w:spacing w:line="276" w:lineRule="auto"/>
              <w:rPr>
                <w:del w:id="25399" w:author="phuong vu" w:date="2018-11-25T21:57:00Z"/>
                <w:lang w:val="en-US"/>
                <w:rPrChange w:id="25400" w:author="phuong vu" w:date="2018-11-25T21:55:00Z">
                  <w:rPr>
                    <w:del w:id="25401" w:author="phuong vu" w:date="2018-11-25T21:57:00Z"/>
                    <w:lang w:val="en-US"/>
                  </w:rPr>
                </w:rPrChange>
              </w:rPr>
              <w:pPrChange w:id="25402" w:author="phuong vu" w:date="2018-11-23T13:48:00Z">
                <w:pPr>
                  <w:spacing w:line="360" w:lineRule="auto"/>
                </w:pPr>
              </w:pPrChange>
            </w:pPr>
          </w:p>
        </w:tc>
        <w:tc>
          <w:tcPr>
            <w:tcW w:w="2970" w:type="dxa"/>
          </w:tcPr>
          <w:p w14:paraId="1BFD8CEF" w14:textId="33D9323C" w:rsidR="008833F0" w:rsidRPr="00BA3432" w:rsidDel="002F5F09" w:rsidRDefault="008833F0">
            <w:pPr>
              <w:spacing w:line="276" w:lineRule="auto"/>
              <w:rPr>
                <w:del w:id="25403" w:author="phuong vu" w:date="2018-11-25T21:57:00Z"/>
                <w:lang w:val="en-US"/>
                <w:rPrChange w:id="25404" w:author="phuong vu" w:date="2018-11-25T21:55:00Z">
                  <w:rPr>
                    <w:del w:id="25405" w:author="phuong vu" w:date="2018-11-25T21:57:00Z"/>
                    <w:lang w:val="en-US"/>
                  </w:rPr>
                </w:rPrChange>
              </w:rPr>
              <w:pPrChange w:id="25406" w:author="phuong vu" w:date="2018-11-23T13:48:00Z">
                <w:pPr>
                  <w:spacing w:line="360" w:lineRule="auto"/>
                </w:pPr>
              </w:pPrChange>
            </w:pPr>
          </w:p>
        </w:tc>
        <w:tc>
          <w:tcPr>
            <w:tcW w:w="1266" w:type="dxa"/>
          </w:tcPr>
          <w:p w14:paraId="69146970" w14:textId="2E68E7B6" w:rsidR="008833F0" w:rsidRPr="00BA3432" w:rsidDel="002F5F09" w:rsidRDefault="008833F0">
            <w:pPr>
              <w:spacing w:line="276" w:lineRule="auto"/>
              <w:jc w:val="center"/>
              <w:rPr>
                <w:del w:id="25407" w:author="phuong vu" w:date="2018-11-25T21:57:00Z"/>
                <w:lang w:val="en-US"/>
                <w:rPrChange w:id="25408" w:author="phuong vu" w:date="2018-11-25T21:55:00Z">
                  <w:rPr>
                    <w:del w:id="25409" w:author="phuong vu" w:date="2018-11-25T21:57:00Z"/>
                    <w:lang w:val="en-US"/>
                  </w:rPr>
                </w:rPrChange>
              </w:rPr>
              <w:pPrChange w:id="25410" w:author="phuong vu" w:date="2018-11-23T13:48:00Z">
                <w:pPr>
                  <w:spacing w:line="360" w:lineRule="auto"/>
                  <w:jc w:val="center"/>
                </w:pPr>
              </w:pPrChange>
            </w:pPr>
          </w:p>
        </w:tc>
        <w:tc>
          <w:tcPr>
            <w:tcW w:w="1756" w:type="dxa"/>
          </w:tcPr>
          <w:p w14:paraId="4F1DEBDE" w14:textId="098E08A3" w:rsidR="008833F0" w:rsidRPr="00BA3432" w:rsidDel="002F5F09" w:rsidRDefault="008833F0">
            <w:pPr>
              <w:spacing w:line="276" w:lineRule="auto"/>
              <w:rPr>
                <w:del w:id="25411" w:author="phuong vu" w:date="2018-11-25T21:57:00Z"/>
                <w:lang w:val="en-US"/>
                <w:rPrChange w:id="25412" w:author="phuong vu" w:date="2018-11-25T21:55:00Z">
                  <w:rPr>
                    <w:del w:id="25413" w:author="phuong vu" w:date="2018-11-25T21:57:00Z"/>
                    <w:lang w:val="en-US"/>
                  </w:rPr>
                </w:rPrChange>
              </w:rPr>
              <w:pPrChange w:id="25414" w:author="phuong vu" w:date="2018-11-23T13:48:00Z">
                <w:pPr>
                  <w:spacing w:line="360" w:lineRule="auto"/>
                </w:pPr>
              </w:pPrChange>
            </w:pPr>
          </w:p>
        </w:tc>
      </w:tr>
      <w:tr w:rsidR="008833F0" w:rsidRPr="00BA3432" w:rsidDel="002F5F09" w14:paraId="1F26D030" w14:textId="508B8CC6" w:rsidTr="00A72A60">
        <w:trPr>
          <w:del w:id="25415" w:author="phuong vu" w:date="2018-11-25T21:57:00Z"/>
        </w:trPr>
        <w:tc>
          <w:tcPr>
            <w:tcW w:w="805" w:type="dxa"/>
          </w:tcPr>
          <w:p w14:paraId="5CA47DD7" w14:textId="1C34241A" w:rsidR="008833F0" w:rsidRPr="00BA3432" w:rsidDel="002F5F09" w:rsidRDefault="008833F0">
            <w:pPr>
              <w:spacing w:line="276" w:lineRule="auto"/>
              <w:jc w:val="center"/>
              <w:rPr>
                <w:del w:id="25416" w:author="phuong vu" w:date="2018-11-25T21:57:00Z"/>
                <w:lang w:val="en-US"/>
                <w:rPrChange w:id="25417" w:author="phuong vu" w:date="2018-11-25T21:55:00Z">
                  <w:rPr>
                    <w:del w:id="25418" w:author="phuong vu" w:date="2018-11-25T21:57:00Z"/>
                    <w:lang w:val="en-US"/>
                  </w:rPr>
                </w:rPrChange>
              </w:rPr>
              <w:pPrChange w:id="25419" w:author="phuong vu" w:date="2018-11-23T13:48:00Z">
                <w:pPr>
                  <w:spacing w:line="360" w:lineRule="auto"/>
                  <w:jc w:val="center"/>
                </w:pPr>
              </w:pPrChange>
            </w:pPr>
            <w:del w:id="25420" w:author="phuong vu" w:date="2018-11-25T21:57:00Z">
              <w:r w:rsidRPr="00BA3432" w:rsidDel="002F5F09">
                <w:rPr>
                  <w:lang w:val="en-US"/>
                  <w:rPrChange w:id="25421" w:author="phuong vu" w:date="2018-11-25T21:55:00Z">
                    <w:rPr>
                      <w:lang w:val="en-US"/>
                    </w:rPr>
                  </w:rPrChange>
                </w:rPr>
                <w:delText>14</w:delText>
              </w:r>
            </w:del>
          </w:p>
        </w:tc>
        <w:tc>
          <w:tcPr>
            <w:tcW w:w="1980" w:type="dxa"/>
          </w:tcPr>
          <w:p w14:paraId="2D7C8B94" w14:textId="1759BF48" w:rsidR="008833F0" w:rsidRPr="00BA3432" w:rsidDel="002F5F09" w:rsidRDefault="008833F0">
            <w:pPr>
              <w:spacing w:line="276" w:lineRule="auto"/>
              <w:rPr>
                <w:del w:id="25422" w:author="phuong vu" w:date="2018-11-25T21:57:00Z"/>
                <w:lang w:val="en-US"/>
                <w:rPrChange w:id="25423" w:author="phuong vu" w:date="2018-11-25T21:55:00Z">
                  <w:rPr>
                    <w:del w:id="25424" w:author="phuong vu" w:date="2018-11-25T21:57:00Z"/>
                    <w:lang w:val="en-US"/>
                  </w:rPr>
                </w:rPrChange>
              </w:rPr>
              <w:pPrChange w:id="25425" w:author="phuong vu" w:date="2018-11-23T13:48:00Z">
                <w:pPr>
                  <w:spacing w:line="360" w:lineRule="auto"/>
                </w:pPr>
              </w:pPrChange>
            </w:pPr>
          </w:p>
        </w:tc>
        <w:tc>
          <w:tcPr>
            <w:tcW w:w="2970" w:type="dxa"/>
          </w:tcPr>
          <w:p w14:paraId="1E038AE1" w14:textId="690BEBB8" w:rsidR="008833F0" w:rsidRPr="00BA3432" w:rsidDel="002F5F09" w:rsidRDefault="008833F0">
            <w:pPr>
              <w:spacing w:line="276" w:lineRule="auto"/>
              <w:rPr>
                <w:del w:id="25426" w:author="phuong vu" w:date="2018-11-25T21:57:00Z"/>
                <w:lang w:val="en-US"/>
                <w:rPrChange w:id="25427" w:author="phuong vu" w:date="2018-11-25T21:55:00Z">
                  <w:rPr>
                    <w:del w:id="25428" w:author="phuong vu" w:date="2018-11-25T21:57:00Z"/>
                    <w:lang w:val="en-US"/>
                  </w:rPr>
                </w:rPrChange>
              </w:rPr>
              <w:pPrChange w:id="25429" w:author="phuong vu" w:date="2018-11-23T13:48:00Z">
                <w:pPr>
                  <w:spacing w:line="360" w:lineRule="auto"/>
                </w:pPr>
              </w:pPrChange>
            </w:pPr>
          </w:p>
        </w:tc>
        <w:tc>
          <w:tcPr>
            <w:tcW w:w="1266" w:type="dxa"/>
          </w:tcPr>
          <w:p w14:paraId="08F3929D" w14:textId="095EE563" w:rsidR="008833F0" w:rsidRPr="00BA3432" w:rsidDel="002F5F09" w:rsidRDefault="008833F0">
            <w:pPr>
              <w:spacing w:line="276" w:lineRule="auto"/>
              <w:jc w:val="center"/>
              <w:rPr>
                <w:del w:id="25430" w:author="phuong vu" w:date="2018-11-25T21:57:00Z"/>
                <w:lang w:val="en-US"/>
                <w:rPrChange w:id="25431" w:author="phuong vu" w:date="2018-11-25T21:55:00Z">
                  <w:rPr>
                    <w:del w:id="25432" w:author="phuong vu" w:date="2018-11-25T21:57:00Z"/>
                    <w:lang w:val="en-US"/>
                  </w:rPr>
                </w:rPrChange>
              </w:rPr>
              <w:pPrChange w:id="25433" w:author="phuong vu" w:date="2018-11-23T13:48:00Z">
                <w:pPr>
                  <w:spacing w:line="360" w:lineRule="auto"/>
                  <w:jc w:val="center"/>
                </w:pPr>
              </w:pPrChange>
            </w:pPr>
          </w:p>
        </w:tc>
        <w:tc>
          <w:tcPr>
            <w:tcW w:w="1756" w:type="dxa"/>
          </w:tcPr>
          <w:p w14:paraId="034C3F58" w14:textId="1892BDE4" w:rsidR="008833F0" w:rsidRPr="00BA3432" w:rsidDel="002F5F09" w:rsidRDefault="008833F0">
            <w:pPr>
              <w:spacing w:line="276" w:lineRule="auto"/>
              <w:rPr>
                <w:del w:id="25434" w:author="phuong vu" w:date="2018-11-25T21:57:00Z"/>
                <w:lang w:val="en-US"/>
                <w:rPrChange w:id="25435" w:author="phuong vu" w:date="2018-11-25T21:55:00Z">
                  <w:rPr>
                    <w:del w:id="25436" w:author="phuong vu" w:date="2018-11-25T21:57:00Z"/>
                    <w:lang w:val="en-US"/>
                  </w:rPr>
                </w:rPrChange>
              </w:rPr>
              <w:pPrChange w:id="25437" w:author="phuong vu" w:date="2018-11-23T13:48:00Z">
                <w:pPr>
                  <w:spacing w:line="360" w:lineRule="auto"/>
                </w:pPr>
              </w:pPrChange>
            </w:pPr>
          </w:p>
        </w:tc>
      </w:tr>
      <w:tr w:rsidR="008833F0" w:rsidRPr="00BA3432" w:rsidDel="002F5F09" w14:paraId="1C7EE3D1" w14:textId="2FD59658" w:rsidTr="00A72A60">
        <w:trPr>
          <w:del w:id="25438" w:author="phuong vu" w:date="2018-11-25T21:57:00Z"/>
        </w:trPr>
        <w:tc>
          <w:tcPr>
            <w:tcW w:w="805" w:type="dxa"/>
          </w:tcPr>
          <w:p w14:paraId="2F0D8447" w14:textId="018C9123" w:rsidR="008833F0" w:rsidRPr="00BA3432" w:rsidDel="002F5F09" w:rsidRDefault="008833F0">
            <w:pPr>
              <w:spacing w:line="276" w:lineRule="auto"/>
              <w:jc w:val="center"/>
              <w:rPr>
                <w:del w:id="25439" w:author="phuong vu" w:date="2018-11-25T21:57:00Z"/>
                <w:lang w:val="en-US"/>
                <w:rPrChange w:id="25440" w:author="phuong vu" w:date="2018-11-25T21:55:00Z">
                  <w:rPr>
                    <w:del w:id="25441" w:author="phuong vu" w:date="2018-11-25T21:57:00Z"/>
                    <w:lang w:val="en-US"/>
                  </w:rPr>
                </w:rPrChange>
              </w:rPr>
              <w:pPrChange w:id="25442" w:author="phuong vu" w:date="2018-11-23T13:48:00Z">
                <w:pPr>
                  <w:spacing w:line="360" w:lineRule="auto"/>
                  <w:jc w:val="center"/>
                </w:pPr>
              </w:pPrChange>
            </w:pPr>
            <w:del w:id="25443" w:author="phuong vu" w:date="2018-11-25T21:57:00Z">
              <w:r w:rsidRPr="00BA3432" w:rsidDel="002F5F09">
                <w:rPr>
                  <w:lang w:val="en-US"/>
                  <w:rPrChange w:id="25444" w:author="phuong vu" w:date="2018-11-25T21:55:00Z">
                    <w:rPr>
                      <w:lang w:val="en-US"/>
                    </w:rPr>
                  </w:rPrChange>
                </w:rPr>
                <w:delText>15</w:delText>
              </w:r>
            </w:del>
          </w:p>
        </w:tc>
        <w:tc>
          <w:tcPr>
            <w:tcW w:w="1980" w:type="dxa"/>
          </w:tcPr>
          <w:p w14:paraId="3498632C" w14:textId="08A8AEEE" w:rsidR="008833F0" w:rsidRPr="00BA3432" w:rsidDel="002F5F09" w:rsidRDefault="008833F0">
            <w:pPr>
              <w:spacing w:line="276" w:lineRule="auto"/>
              <w:rPr>
                <w:del w:id="25445" w:author="phuong vu" w:date="2018-11-25T21:57:00Z"/>
                <w:lang w:val="en-US"/>
                <w:rPrChange w:id="25446" w:author="phuong vu" w:date="2018-11-25T21:55:00Z">
                  <w:rPr>
                    <w:del w:id="25447" w:author="phuong vu" w:date="2018-11-25T21:57:00Z"/>
                    <w:lang w:val="en-US"/>
                  </w:rPr>
                </w:rPrChange>
              </w:rPr>
              <w:pPrChange w:id="25448" w:author="phuong vu" w:date="2018-11-23T13:48:00Z">
                <w:pPr>
                  <w:spacing w:line="360" w:lineRule="auto"/>
                </w:pPr>
              </w:pPrChange>
            </w:pPr>
          </w:p>
        </w:tc>
        <w:tc>
          <w:tcPr>
            <w:tcW w:w="2970" w:type="dxa"/>
          </w:tcPr>
          <w:p w14:paraId="55215E7B" w14:textId="4A4B9151" w:rsidR="008833F0" w:rsidRPr="00BA3432" w:rsidDel="002F5F09" w:rsidRDefault="008833F0">
            <w:pPr>
              <w:spacing w:line="276" w:lineRule="auto"/>
              <w:rPr>
                <w:del w:id="25449" w:author="phuong vu" w:date="2018-11-25T21:57:00Z"/>
                <w:lang w:val="en-US"/>
                <w:rPrChange w:id="25450" w:author="phuong vu" w:date="2018-11-25T21:55:00Z">
                  <w:rPr>
                    <w:del w:id="25451" w:author="phuong vu" w:date="2018-11-25T21:57:00Z"/>
                    <w:lang w:val="en-US"/>
                  </w:rPr>
                </w:rPrChange>
              </w:rPr>
              <w:pPrChange w:id="25452" w:author="phuong vu" w:date="2018-11-23T13:48:00Z">
                <w:pPr>
                  <w:spacing w:line="360" w:lineRule="auto"/>
                </w:pPr>
              </w:pPrChange>
            </w:pPr>
          </w:p>
        </w:tc>
        <w:tc>
          <w:tcPr>
            <w:tcW w:w="1266" w:type="dxa"/>
          </w:tcPr>
          <w:p w14:paraId="7C328A2B" w14:textId="50129FE3" w:rsidR="008833F0" w:rsidRPr="00BA3432" w:rsidDel="002F5F09" w:rsidRDefault="008833F0">
            <w:pPr>
              <w:spacing w:line="276" w:lineRule="auto"/>
              <w:jc w:val="center"/>
              <w:rPr>
                <w:del w:id="25453" w:author="phuong vu" w:date="2018-11-25T21:57:00Z"/>
                <w:lang w:val="en-US"/>
                <w:rPrChange w:id="25454" w:author="phuong vu" w:date="2018-11-25T21:55:00Z">
                  <w:rPr>
                    <w:del w:id="25455" w:author="phuong vu" w:date="2018-11-25T21:57:00Z"/>
                    <w:lang w:val="en-US"/>
                  </w:rPr>
                </w:rPrChange>
              </w:rPr>
              <w:pPrChange w:id="25456" w:author="phuong vu" w:date="2018-11-23T13:48:00Z">
                <w:pPr>
                  <w:spacing w:line="360" w:lineRule="auto"/>
                  <w:jc w:val="center"/>
                </w:pPr>
              </w:pPrChange>
            </w:pPr>
          </w:p>
        </w:tc>
        <w:tc>
          <w:tcPr>
            <w:tcW w:w="1756" w:type="dxa"/>
          </w:tcPr>
          <w:p w14:paraId="39EB8CA2" w14:textId="758CA652" w:rsidR="008833F0" w:rsidRPr="00BA3432" w:rsidDel="002F5F09" w:rsidRDefault="008833F0">
            <w:pPr>
              <w:spacing w:line="276" w:lineRule="auto"/>
              <w:rPr>
                <w:del w:id="25457" w:author="phuong vu" w:date="2018-11-25T21:57:00Z"/>
                <w:lang w:val="en-US"/>
                <w:rPrChange w:id="25458" w:author="phuong vu" w:date="2018-11-25T21:55:00Z">
                  <w:rPr>
                    <w:del w:id="25459" w:author="phuong vu" w:date="2018-11-25T21:57:00Z"/>
                    <w:lang w:val="en-US"/>
                  </w:rPr>
                </w:rPrChange>
              </w:rPr>
              <w:pPrChange w:id="25460" w:author="phuong vu" w:date="2018-11-23T13:48:00Z">
                <w:pPr>
                  <w:spacing w:line="360" w:lineRule="auto"/>
                </w:pPr>
              </w:pPrChange>
            </w:pPr>
          </w:p>
        </w:tc>
      </w:tr>
      <w:tr w:rsidR="008833F0" w:rsidRPr="00BA3432" w:rsidDel="002F5F09" w14:paraId="56955240" w14:textId="11ECC01D" w:rsidTr="00A72A60">
        <w:trPr>
          <w:del w:id="25461" w:author="phuong vu" w:date="2018-11-25T21:57:00Z"/>
        </w:trPr>
        <w:tc>
          <w:tcPr>
            <w:tcW w:w="805" w:type="dxa"/>
          </w:tcPr>
          <w:p w14:paraId="4AF68EE9" w14:textId="782928FD" w:rsidR="008833F0" w:rsidRPr="00BA3432" w:rsidDel="002F5F09" w:rsidRDefault="008833F0">
            <w:pPr>
              <w:spacing w:line="276" w:lineRule="auto"/>
              <w:jc w:val="center"/>
              <w:rPr>
                <w:del w:id="25462" w:author="phuong vu" w:date="2018-11-25T21:57:00Z"/>
                <w:lang w:val="en-US"/>
                <w:rPrChange w:id="25463" w:author="phuong vu" w:date="2018-11-25T21:55:00Z">
                  <w:rPr>
                    <w:del w:id="25464" w:author="phuong vu" w:date="2018-11-25T21:57:00Z"/>
                    <w:lang w:val="en-US"/>
                  </w:rPr>
                </w:rPrChange>
              </w:rPr>
              <w:pPrChange w:id="25465" w:author="phuong vu" w:date="2018-11-23T13:48:00Z">
                <w:pPr>
                  <w:spacing w:line="360" w:lineRule="auto"/>
                  <w:jc w:val="center"/>
                </w:pPr>
              </w:pPrChange>
            </w:pPr>
            <w:del w:id="25466" w:author="phuong vu" w:date="2018-11-25T21:57:00Z">
              <w:r w:rsidRPr="00BA3432" w:rsidDel="002F5F09">
                <w:rPr>
                  <w:lang w:val="en-US"/>
                  <w:rPrChange w:id="25467" w:author="phuong vu" w:date="2018-11-25T21:55:00Z">
                    <w:rPr>
                      <w:lang w:val="en-US"/>
                    </w:rPr>
                  </w:rPrChange>
                </w:rPr>
                <w:delText>16</w:delText>
              </w:r>
            </w:del>
          </w:p>
        </w:tc>
        <w:tc>
          <w:tcPr>
            <w:tcW w:w="1980" w:type="dxa"/>
          </w:tcPr>
          <w:p w14:paraId="6FD54D25" w14:textId="5E166539" w:rsidR="008833F0" w:rsidRPr="00BA3432" w:rsidDel="002F5F09" w:rsidRDefault="008833F0">
            <w:pPr>
              <w:spacing w:line="276" w:lineRule="auto"/>
              <w:rPr>
                <w:del w:id="25468" w:author="phuong vu" w:date="2018-11-25T21:57:00Z"/>
                <w:lang w:val="en-US"/>
                <w:rPrChange w:id="25469" w:author="phuong vu" w:date="2018-11-25T21:55:00Z">
                  <w:rPr>
                    <w:del w:id="25470" w:author="phuong vu" w:date="2018-11-25T21:57:00Z"/>
                    <w:lang w:val="en-US"/>
                  </w:rPr>
                </w:rPrChange>
              </w:rPr>
              <w:pPrChange w:id="25471" w:author="phuong vu" w:date="2018-11-23T13:48:00Z">
                <w:pPr>
                  <w:spacing w:line="360" w:lineRule="auto"/>
                </w:pPr>
              </w:pPrChange>
            </w:pPr>
          </w:p>
        </w:tc>
        <w:tc>
          <w:tcPr>
            <w:tcW w:w="2970" w:type="dxa"/>
          </w:tcPr>
          <w:p w14:paraId="64FD6FBD" w14:textId="1C362A87" w:rsidR="008833F0" w:rsidRPr="00BA3432" w:rsidDel="002F5F09" w:rsidRDefault="008833F0">
            <w:pPr>
              <w:spacing w:line="276" w:lineRule="auto"/>
              <w:rPr>
                <w:del w:id="25472" w:author="phuong vu" w:date="2018-11-25T21:57:00Z"/>
                <w:lang w:val="en-US"/>
                <w:rPrChange w:id="25473" w:author="phuong vu" w:date="2018-11-25T21:55:00Z">
                  <w:rPr>
                    <w:del w:id="25474" w:author="phuong vu" w:date="2018-11-25T21:57:00Z"/>
                    <w:lang w:val="en-US"/>
                  </w:rPr>
                </w:rPrChange>
              </w:rPr>
              <w:pPrChange w:id="25475" w:author="phuong vu" w:date="2018-11-23T13:48:00Z">
                <w:pPr>
                  <w:spacing w:line="360" w:lineRule="auto"/>
                </w:pPr>
              </w:pPrChange>
            </w:pPr>
          </w:p>
        </w:tc>
        <w:tc>
          <w:tcPr>
            <w:tcW w:w="1266" w:type="dxa"/>
          </w:tcPr>
          <w:p w14:paraId="69B483B1" w14:textId="650A4951" w:rsidR="008833F0" w:rsidRPr="00BA3432" w:rsidDel="002F5F09" w:rsidRDefault="008833F0">
            <w:pPr>
              <w:spacing w:line="276" w:lineRule="auto"/>
              <w:jc w:val="center"/>
              <w:rPr>
                <w:del w:id="25476" w:author="phuong vu" w:date="2018-11-25T21:57:00Z"/>
                <w:lang w:val="en-US"/>
                <w:rPrChange w:id="25477" w:author="phuong vu" w:date="2018-11-25T21:55:00Z">
                  <w:rPr>
                    <w:del w:id="25478" w:author="phuong vu" w:date="2018-11-25T21:57:00Z"/>
                    <w:lang w:val="en-US"/>
                  </w:rPr>
                </w:rPrChange>
              </w:rPr>
              <w:pPrChange w:id="25479" w:author="phuong vu" w:date="2018-11-23T13:48:00Z">
                <w:pPr>
                  <w:spacing w:line="360" w:lineRule="auto"/>
                  <w:jc w:val="center"/>
                </w:pPr>
              </w:pPrChange>
            </w:pPr>
          </w:p>
        </w:tc>
        <w:tc>
          <w:tcPr>
            <w:tcW w:w="1756" w:type="dxa"/>
          </w:tcPr>
          <w:p w14:paraId="4D2D1BEE" w14:textId="56ABA52E" w:rsidR="008833F0" w:rsidRPr="00BA3432" w:rsidDel="002F5F09" w:rsidRDefault="008833F0">
            <w:pPr>
              <w:spacing w:line="276" w:lineRule="auto"/>
              <w:rPr>
                <w:del w:id="25480" w:author="phuong vu" w:date="2018-11-25T21:57:00Z"/>
                <w:lang w:val="en-US"/>
                <w:rPrChange w:id="25481" w:author="phuong vu" w:date="2018-11-25T21:55:00Z">
                  <w:rPr>
                    <w:del w:id="25482" w:author="phuong vu" w:date="2018-11-25T21:57:00Z"/>
                    <w:lang w:val="en-US"/>
                  </w:rPr>
                </w:rPrChange>
              </w:rPr>
              <w:pPrChange w:id="25483" w:author="phuong vu" w:date="2018-11-23T13:48:00Z">
                <w:pPr>
                  <w:spacing w:line="360" w:lineRule="auto"/>
                </w:pPr>
              </w:pPrChange>
            </w:pPr>
          </w:p>
        </w:tc>
      </w:tr>
      <w:tr w:rsidR="008833F0" w:rsidRPr="00BA3432" w:rsidDel="002F5F09" w14:paraId="5BF5389A" w14:textId="048F5EFB" w:rsidTr="00A72A60">
        <w:trPr>
          <w:del w:id="25484" w:author="phuong vu" w:date="2018-11-25T21:57:00Z"/>
        </w:trPr>
        <w:tc>
          <w:tcPr>
            <w:tcW w:w="805" w:type="dxa"/>
          </w:tcPr>
          <w:p w14:paraId="39814475" w14:textId="1441E56C" w:rsidR="008833F0" w:rsidRPr="00BA3432" w:rsidDel="002F5F09" w:rsidRDefault="008833F0">
            <w:pPr>
              <w:spacing w:line="276" w:lineRule="auto"/>
              <w:jc w:val="center"/>
              <w:rPr>
                <w:del w:id="25485" w:author="phuong vu" w:date="2018-11-25T21:57:00Z"/>
                <w:lang w:val="en-US"/>
                <w:rPrChange w:id="25486" w:author="phuong vu" w:date="2018-11-25T21:55:00Z">
                  <w:rPr>
                    <w:del w:id="25487" w:author="phuong vu" w:date="2018-11-25T21:57:00Z"/>
                    <w:lang w:val="en-US"/>
                  </w:rPr>
                </w:rPrChange>
              </w:rPr>
              <w:pPrChange w:id="25488" w:author="phuong vu" w:date="2018-11-23T13:48:00Z">
                <w:pPr>
                  <w:spacing w:line="360" w:lineRule="auto"/>
                  <w:jc w:val="center"/>
                </w:pPr>
              </w:pPrChange>
            </w:pPr>
            <w:del w:id="25489" w:author="phuong vu" w:date="2018-11-25T21:57:00Z">
              <w:r w:rsidRPr="00BA3432" w:rsidDel="002F5F09">
                <w:rPr>
                  <w:lang w:val="en-US"/>
                  <w:rPrChange w:id="25490" w:author="phuong vu" w:date="2018-11-25T21:55:00Z">
                    <w:rPr>
                      <w:lang w:val="en-US"/>
                    </w:rPr>
                  </w:rPrChange>
                </w:rPr>
                <w:delText>17</w:delText>
              </w:r>
            </w:del>
          </w:p>
        </w:tc>
        <w:tc>
          <w:tcPr>
            <w:tcW w:w="1980" w:type="dxa"/>
          </w:tcPr>
          <w:p w14:paraId="2F2C02DD" w14:textId="3F0B0E2A" w:rsidR="008833F0" w:rsidRPr="00BA3432" w:rsidDel="002F5F09" w:rsidRDefault="008833F0">
            <w:pPr>
              <w:spacing w:line="276" w:lineRule="auto"/>
              <w:rPr>
                <w:del w:id="25491" w:author="phuong vu" w:date="2018-11-25T21:57:00Z"/>
                <w:lang w:val="en-US"/>
                <w:rPrChange w:id="25492" w:author="phuong vu" w:date="2018-11-25T21:55:00Z">
                  <w:rPr>
                    <w:del w:id="25493" w:author="phuong vu" w:date="2018-11-25T21:57:00Z"/>
                    <w:lang w:val="en-US"/>
                  </w:rPr>
                </w:rPrChange>
              </w:rPr>
              <w:pPrChange w:id="25494" w:author="phuong vu" w:date="2018-11-23T13:48:00Z">
                <w:pPr>
                  <w:spacing w:line="360" w:lineRule="auto"/>
                </w:pPr>
              </w:pPrChange>
            </w:pPr>
          </w:p>
        </w:tc>
        <w:tc>
          <w:tcPr>
            <w:tcW w:w="2970" w:type="dxa"/>
          </w:tcPr>
          <w:p w14:paraId="4676A144" w14:textId="262B485C" w:rsidR="008833F0" w:rsidRPr="00BA3432" w:rsidDel="002F5F09" w:rsidRDefault="008833F0">
            <w:pPr>
              <w:spacing w:line="276" w:lineRule="auto"/>
              <w:rPr>
                <w:del w:id="25495" w:author="phuong vu" w:date="2018-11-25T21:57:00Z"/>
                <w:lang w:val="en-US"/>
                <w:rPrChange w:id="25496" w:author="phuong vu" w:date="2018-11-25T21:55:00Z">
                  <w:rPr>
                    <w:del w:id="25497" w:author="phuong vu" w:date="2018-11-25T21:57:00Z"/>
                    <w:lang w:val="en-US"/>
                  </w:rPr>
                </w:rPrChange>
              </w:rPr>
              <w:pPrChange w:id="25498" w:author="phuong vu" w:date="2018-11-23T13:48:00Z">
                <w:pPr>
                  <w:spacing w:line="360" w:lineRule="auto"/>
                </w:pPr>
              </w:pPrChange>
            </w:pPr>
          </w:p>
        </w:tc>
        <w:tc>
          <w:tcPr>
            <w:tcW w:w="1266" w:type="dxa"/>
          </w:tcPr>
          <w:p w14:paraId="50158465" w14:textId="6583C8DC" w:rsidR="008833F0" w:rsidRPr="00BA3432" w:rsidDel="002F5F09" w:rsidRDefault="008833F0">
            <w:pPr>
              <w:spacing w:line="276" w:lineRule="auto"/>
              <w:jc w:val="center"/>
              <w:rPr>
                <w:del w:id="25499" w:author="phuong vu" w:date="2018-11-25T21:57:00Z"/>
                <w:lang w:val="en-US"/>
                <w:rPrChange w:id="25500" w:author="phuong vu" w:date="2018-11-25T21:55:00Z">
                  <w:rPr>
                    <w:del w:id="25501" w:author="phuong vu" w:date="2018-11-25T21:57:00Z"/>
                    <w:lang w:val="en-US"/>
                  </w:rPr>
                </w:rPrChange>
              </w:rPr>
              <w:pPrChange w:id="25502" w:author="phuong vu" w:date="2018-11-23T13:48:00Z">
                <w:pPr>
                  <w:spacing w:line="360" w:lineRule="auto"/>
                  <w:jc w:val="center"/>
                </w:pPr>
              </w:pPrChange>
            </w:pPr>
          </w:p>
        </w:tc>
        <w:tc>
          <w:tcPr>
            <w:tcW w:w="1756" w:type="dxa"/>
          </w:tcPr>
          <w:p w14:paraId="6484F699" w14:textId="0BBD9F27" w:rsidR="008833F0" w:rsidRPr="00BA3432" w:rsidDel="002F5F09" w:rsidRDefault="008833F0">
            <w:pPr>
              <w:spacing w:line="276" w:lineRule="auto"/>
              <w:rPr>
                <w:del w:id="25503" w:author="phuong vu" w:date="2018-11-25T21:57:00Z"/>
                <w:lang w:val="en-US"/>
                <w:rPrChange w:id="25504" w:author="phuong vu" w:date="2018-11-25T21:55:00Z">
                  <w:rPr>
                    <w:del w:id="25505" w:author="phuong vu" w:date="2018-11-25T21:57:00Z"/>
                    <w:lang w:val="en-US"/>
                  </w:rPr>
                </w:rPrChange>
              </w:rPr>
              <w:pPrChange w:id="25506" w:author="phuong vu" w:date="2018-11-23T13:48:00Z">
                <w:pPr>
                  <w:spacing w:line="360" w:lineRule="auto"/>
                </w:pPr>
              </w:pPrChange>
            </w:pPr>
          </w:p>
        </w:tc>
      </w:tr>
      <w:tr w:rsidR="008833F0" w:rsidRPr="00BA3432" w:rsidDel="002F5F09" w14:paraId="6B07977B" w14:textId="1DCFCD2E" w:rsidTr="00A72A60">
        <w:trPr>
          <w:del w:id="25507" w:author="phuong vu" w:date="2018-11-25T21:57:00Z"/>
        </w:trPr>
        <w:tc>
          <w:tcPr>
            <w:tcW w:w="805" w:type="dxa"/>
          </w:tcPr>
          <w:p w14:paraId="698950CC" w14:textId="057A4998" w:rsidR="008833F0" w:rsidRPr="00BA3432" w:rsidDel="002F5F09" w:rsidRDefault="008833F0">
            <w:pPr>
              <w:spacing w:line="276" w:lineRule="auto"/>
              <w:jc w:val="center"/>
              <w:rPr>
                <w:del w:id="25508" w:author="phuong vu" w:date="2018-11-25T21:57:00Z"/>
                <w:lang w:val="en-US"/>
                <w:rPrChange w:id="25509" w:author="phuong vu" w:date="2018-11-25T21:55:00Z">
                  <w:rPr>
                    <w:del w:id="25510" w:author="phuong vu" w:date="2018-11-25T21:57:00Z"/>
                    <w:lang w:val="en-US"/>
                  </w:rPr>
                </w:rPrChange>
              </w:rPr>
              <w:pPrChange w:id="25511" w:author="phuong vu" w:date="2018-11-23T13:48:00Z">
                <w:pPr>
                  <w:spacing w:line="360" w:lineRule="auto"/>
                  <w:jc w:val="center"/>
                </w:pPr>
              </w:pPrChange>
            </w:pPr>
            <w:del w:id="25512" w:author="phuong vu" w:date="2018-11-25T21:57:00Z">
              <w:r w:rsidRPr="00BA3432" w:rsidDel="002F5F09">
                <w:rPr>
                  <w:lang w:val="en-US"/>
                  <w:rPrChange w:id="25513" w:author="phuong vu" w:date="2018-11-25T21:55:00Z">
                    <w:rPr>
                      <w:lang w:val="en-US"/>
                    </w:rPr>
                  </w:rPrChange>
                </w:rPr>
                <w:delText>18</w:delText>
              </w:r>
            </w:del>
          </w:p>
        </w:tc>
        <w:tc>
          <w:tcPr>
            <w:tcW w:w="1980" w:type="dxa"/>
          </w:tcPr>
          <w:p w14:paraId="53ED8EAE" w14:textId="3F65F907" w:rsidR="008833F0" w:rsidRPr="00BA3432" w:rsidDel="002F5F09" w:rsidRDefault="008833F0">
            <w:pPr>
              <w:spacing w:line="276" w:lineRule="auto"/>
              <w:rPr>
                <w:del w:id="25514" w:author="phuong vu" w:date="2018-11-25T21:57:00Z"/>
                <w:lang w:val="en-US"/>
                <w:rPrChange w:id="25515" w:author="phuong vu" w:date="2018-11-25T21:55:00Z">
                  <w:rPr>
                    <w:del w:id="25516" w:author="phuong vu" w:date="2018-11-25T21:57:00Z"/>
                    <w:lang w:val="en-US"/>
                  </w:rPr>
                </w:rPrChange>
              </w:rPr>
              <w:pPrChange w:id="25517" w:author="phuong vu" w:date="2018-11-23T13:48:00Z">
                <w:pPr>
                  <w:spacing w:line="360" w:lineRule="auto"/>
                </w:pPr>
              </w:pPrChange>
            </w:pPr>
          </w:p>
        </w:tc>
        <w:tc>
          <w:tcPr>
            <w:tcW w:w="2970" w:type="dxa"/>
          </w:tcPr>
          <w:p w14:paraId="5B878A9E" w14:textId="460F4CD9" w:rsidR="008833F0" w:rsidRPr="00BA3432" w:rsidDel="002F5F09" w:rsidRDefault="008833F0">
            <w:pPr>
              <w:spacing w:line="276" w:lineRule="auto"/>
              <w:rPr>
                <w:del w:id="25518" w:author="phuong vu" w:date="2018-11-25T21:57:00Z"/>
                <w:lang w:val="en-US"/>
                <w:rPrChange w:id="25519" w:author="phuong vu" w:date="2018-11-25T21:55:00Z">
                  <w:rPr>
                    <w:del w:id="25520" w:author="phuong vu" w:date="2018-11-25T21:57:00Z"/>
                    <w:lang w:val="en-US"/>
                  </w:rPr>
                </w:rPrChange>
              </w:rPr>
              <w:pPrChange w:id="25521" w:author="phuong vu" w:date="2018-11-23T13:48:00Z">
                <w:pPr>
                  <w:spacing w:line="360" w:lineRule="auto"/>
                </w:pPr>
              </w:pPrChange>
            </w:pPr>
          </w:p>
        </w:tc>
        <w:tc>
          <w:tcPr>
            <w:tcW w:w="1266" w:type="dxa"/>
          </w:tcPr>
          <w:p w14:paraId="79DDAE54" w14:textId="5403E95D" w:rsidR="008833F0" w:rsidRPr="00BA3432" w:rsidDel="002F5F09" w:rsidRDefault="008833F0">
            <w:pPr>
              <w:spacing w:line="276" w:lineRule="auto"/>
              <w:jc w:val="center"/>
              <w:rPr>
                <w:del w:id="25522" w:author="phuong vu" w:date="2018-11-25T21:57:00Z"/>
                <w:lang w:val="en-US"/>
                <w:rPrChange w:id="25523" w:author="phuong vu" w:date="2018-11-25T21:55:00Z">
                  <w:rPr>
                    <w:del w:id="25524" w:author="phuong vu" w:date="2018-11-25T21:57:00Z"/>
                    <w:lang w:val="en-US"/>
                  </w:rPr>
                </w:rPrChange>
              </w:rPr>
              <w:pPrChange w:id="25525" w:author="phuong vu" w:date="2018-11-23T13:48:00Z">
                <w:pPr>
                  <w:spacing w:line="360" w:lineRule="auto"/>
                  <w:jc w:val="center"/>
                </w:pPr>
              </w:pPrChange>
            </w:pPr>
          </w:p>
        </w:tc>
        <w:tc>
          <w:tcPr>
            <w:tcW w:w="1756" w:type="dxa"/>
          </w:tcPr>
          <w:p w14:paraId="4875D20A" w14:textId="351C6808" w:rsidR="008833F0" w:rsidRPr="00BA3432" w:rsidDel="002F5F09" w:rsidRDefault="008833F0">
            <w:pPr>
              <w:spacing w:line="276" w:lineRule="auto"/>
              <w:rPr>
                <w:del w:id="25526" w:author="phuong vu" w:date="2018-11-25T21:57:00Z"/>
                <w:lang w:val="en-US"/>
                <w:rPrChange w:id="25527" w:author="phuong vu" w:date="2018-11-25T21:55:00Z">
                  <w:rPr>
                    <w:del w:id="25528" w:author="phuong vu" w:date="2018-11-25T21:57:00Z"/>
                    <w:lang w:val="en-US"/>
                  </w:rPr>
                </w:rPrChange>
              </w:rPr>
              <w:pPrChange w:id="25529" w:author="phuong vu" w:date="2018-11-23T13:48:00Z">
                <w:pPr>
                  <w:spacing w:line="360" w:lineRule="auto"/>
                </w:pPr>
              </w:pPrChange>
            </w:pPr>
          </w:p>
        </w:tc>
      </w:tr>
      <w:tr w:rsidR="008833F0" w:rsidRPr="00BA3432" w:rsidDel="002F5F09" w14:paraId="2B17B8DF" w14:textId="47F458D7" w:rsidTr="00A72A60">
        <w:trPr>
          <w:del w:id="25530" w:author="phuong vu" w:date="2018-11-25T21:57:00Z"/>
        </w:trPr>
        <w:tc>
          <w:tcPr>
            <w:tcW w:w="805" w:type="dxa"/>
          </w:tcPr>
          <w:p w14:paraId="1D4B3F53" w14:textId="21CCD2E2" w:rsidR="008833F0" w:rsidRPr="00BA3432" w:rsidDel="002F5F09" w:rsidRDefault="008833F0">
            <w:pPr>
              <w:spacing w:line="276" w:lineRule="auto"/>
              <w:jc w:val="center"/>
              <w:rPr>
                <w:del w:id="25531" w:author="phuong vu" w:date="2018-11-25T21:57:00Z"/>
                <w:lang w:val="en-US"/>
                <w:rPrChange w:id="25532" w:author="phuong vu" w:date="2018-11-25T21:55:00Z">
                  <w:rPr>
                    <w:del w:id="25533" w:author="phuong vu" w:date="2018-11-25T21:57:00Z"/>
                    <w:lang w:val="en-US"/>
                  </w:rPr>
                </w:rPrChange>
              </w:rPr>
              <w:pPrChange w:id="25534" w:author="phuong vu" w:date="2018-11-23T13:48:00Z">
                <w:pPr>
                  <w:spacing w:line="360" w:lineRule="auto"/>
                  <w:jc w:val="center"/>
                </w:pPr>
              </w:pPrChange>
            </w:pPr>
            <w:del w:id="25535" w:author="phuong vu" w:date="2018-11-25T21:57:00Z">
              <w:r w:rsidRPr="00BA3432" w:rsidDel="002F5F09">
                <w:rPr>
                  <w:lang w:val="en-US"/>
                  <w:rPrChange w:id="25536" w:author="phuong vu" w:date="2018-11-25T21:55:00Z">
                    <w:rPr>
                      <w:lang w:val="en-US"/>
                    </w:rPr>
                  </w:rPrChange>
                </w:rPr>
                <w:delText>19</w:delText>
              </w:r>
            </w:del>
          </w:p>
        </w:tc>
        <w:tc>
          <w:tcPr>
            <w:tcW w:w="1980" w:type="dxa"/>
          </w:tcPr>
          <w:p w14:paraId="6AC90D85" w14:textId="49C2F6DA" w:rsidR="008833F0" w:rsidRPr="00BA3432" w:rsidDel="002F5F09" w:rsidRDefault="008833F0">
            <w:pPr>
              <w:spacing w:line="276" w:lineRule="auto"/>
              <w:rPr>
                <w:del w:id="25537" w:author="phuong vu" w:date="2018-11-25T21:57:00Z"/>
                <w:lang w:val="en-US"/>
                <w:rPrChange w:id="25538" w:author="phuong vu" w:date="2018-11-25T21:55:00Z">
                  <w:rPr>
                    <w:del w:id="25539" w:author="phuong vu" w:date="2018-11-25T21:57:00Z"/>
                    <w:lang w:val="en-US"/>
                  </w:rPr>
                </w:rPrChange>
              </w:rPr>
              <w:pPrChange w:id="25540" w:author="phuong vu" w:date="2018-11-23T13:48:00Z">
                <w:pPr>
                  <w:spacing w:line="360" w:lineRule="auto"/>
                </w:pPr>
              </w:pPrChange>
            </w:pPr>
          </w:p>
        </w:tc>
        <w:tc>
          <w:tcPr>
            <w:tcW w:w="2970" w:type="dxa"/>
          </w:tcPr>
          <w:p w14:paraId="3E189443" w14:textId="5784DF5D" w:rsidR="008833F0" w:rsidRPr="00BA3432" w:rsidDel="002F5F09" w:rsidRDefault="008833F0">
            <w:pPr>
              <w:spacing w:line="276" w:lineRule="auto"/>
              <w:rPr>
                <w:del w:id="25541" w:author="phuong vu" w:date="2018-11-25T21:57:00Z"/>
                <w:lang w:val="en-US"/>
                <w:rPrChange w:id="25542" w:author="phuong vu" w:date="2018-11-25T21:55:00Z">
                  <w:rPr>
                    <w:del w:id="25543" w:author="phuong vu" w:date="2018-11-25T21:57:00Z"/>
                    <w:lang w:val="en-US"/>
                  </w:rPr>
                </w:rPrChange>
              </w:rPr>
              <w:pPrChange w:id="25544" w:author="phuong vu" w:date="2018-11-23T13:48:00Z">
                <w:pPr>
                  <w:spacing w:line="360" w:lineRule="auto"/>
                </w:pPr>
              </w:pPrChange>
            </w:pPr>
          </w:p>
        </w:tc>
        <w:tc>
          <w:tcPr>
            <w:tcW w:w="1266" w:type="dxa"/>
          </w:tcPr>
          <w:p w14:paraId="4FFCAC60" w14:textId="1F79C848" w:rsidR="008833F0" w:rsidRPr="00BA3432" w:rsidDel="002F5F09" w:rsidRDefault="008833F0">
            <w:pPr>
              <w:spacing w:line="276" w:lineRule="auto"/>
              <w:jc w:val="center"/>
              <w:rPr>
                <w:del w:id="25545" w:author="phuong vu" w:date="2018-11-25T21:57:00Z"/>
                <w:lang w:val="en-US"/>
                <w:rPrChange w:id="25546" w:author="phuong vu" w:date="2018-11-25T21:55:00Z">
                  <w:rPr>
                    <w:del w:id="25547" w:author="phuong vu" w:date="2018-11-25T21:57:00Z"/>
                    <w:lang w:val="en-US"/>
                  </w:rPr>
                </w:rPrChange>
              </w:rPr>
              <w:pPrChange w:id="25548" w:author="phuong vu" w:date="2018-11-23T13:48:00Z">
                <w:pPr>
                  <w:spacing w:line="360" w:lineRule="auto"/>
                  <w:jc w:val="center"/>
                </w:pPr>
              </w:pPrChange>
            </w:pPr>
          </w:p>
        </w:tc>
        <w:tc>
          <w:tcPr>
            <w:tcW w:w="1756" w:type="dxa"/>
          </w:tcPr>
          <w:p w14:paraId="2B6DB724" w14:textId="1E052F4D" w:rsidR="008833F0" w:rsidRPr="00BA3432" w:rsidDel="002F5F09" w:rsidRDefault="008833F0">
            <w:pPr>
              <w:keepNext/>
              <w:spacing w:line="276" w:lineRule="auto"/>
              <w:rPr>
                <w:del w:id="25549" w:author="phuong vu" w:date="2018-11-25T21:57:00Z"/>
                <w:lang w:val="en-US"/>
                <w:rPrChange w:id="25550" w:author="phuong vu" w:date="2018-11-25T21:55:00Z">
                  <w:rPr>
                    <w:del w:id="25551" w:author="phuong vu" w:date="2018-11-25T21:57:00Z"/>
                    <w:lang w:val="en-US"/>
                  </w:rPr>
                </w:rPrChange>
              </w:rPr>
              <w:pPrChange w:id="25552" w:author="phuong vu" w:date="2018-11-23T13:48:00Z">
                <w:pPr>
                  <w:keepNext/>
                  <w:spacing w:line="360" w:lineRule="auto"/>
                </w:pPr>
              </w:pPrChange>
            </w:pPr>
          </w:p>
        </w:tc>
      </w:tr>
    </w:tbl>
    <w:p w14:paraId="05677338" w14:textId="3C5302A8" w:rsidR="008833F0" w:rsidRPr="00BA3432" w:rsidDel="002F5F09" w:rsidRDefault="0049151D">
      <w:pPr>
        <w:pStyle w:val="Caption"/>
        <w:spacing w:line="276" w:lineRule="auto"/>
        <w:rPr>
          <w:del w:id="25553" w:author="phuong vu" w:date="2018-11-25T21:57:00Z"/>
          <w:szCs w:val="26"/>
          <w:rPrChange w:id="25554" w:author="phuong vu" w:date="2018-11-25T21:55:00Z">
            <w:rPr>
              <w:del w:id="25555" w:author="phuong vu" w:date="2018-11-25T21:57:00Z"/>
              <w:szCs w:val="26"/>
              <w:lang w:val="en-US"/>
            </w:rPr>
          </w:rPrChange>
        </w:rPr>
        <w:pPrChange w:id="25556" w:author="phuong vu" w:date="2018-11-23T13:48:00Z">
          <w:pPr>
            <w:pStyle w:val="Caption"/>
          </w:pPr>
        </w:pPrChange>
      </w:pPr>
      <w:bookmarkStart w:id="25557" w:name="_Toc530944408"/>
      <w:del w:id="25558" w:author="phuong vu" w:date="2018-11-25T21:57:00Z">
        <w:r w:rsidRPr="00BA3432" w:rsidDel="002F5F09">
          <w:rPr>
            <w:szCs w:val="26"/>
            <w:rPrChange w:id="25559" w:author="phuong vu" w:date="2018-11-25T21:55:00Z">
              <w:rPr>
                <w:szCs w:val="26"/>
              </w:rPr>
            </w:rPrChange>
          </w:rPr>
          <w:delText xml:space="preserve">Bảng </w:delText>
        </w:r>
      </w:del>
      <w:del w:id="25560" w:author="phuong vu" w:date="2018-11-15T18:11:00Z">
        <w:r w:rsidR="002A641F" w:rsidRPr="00AD0E2E" w:rsidDel="00575627">
          <w:rPr>
            <w:szCs w:val="26"/>
          </w:rPr>
          <w:fldChar w:fldCharType="begin"/>
        </w:r>
        <w:r w:rsidR="002A641F" w:rsidRPr="00BA3432" w:rsidDel="00575627">
          <w:rPr>
            <w:szCs w:val="26"/>
            <w:rPrChange w:id="25561" w:author="phuong vu" w:date="2018-11-25T21:55:00Z">
              <w:rPr>
                <w:szCs w:val="26"/>
              </w:rPr>
            </w:rPrChange>
          </w:rPr>
          <w:delInstrText xml:space="preserve"> STYLEREF 1 \s </w:delInstrText>
        </w:r>
        <w:r w:rsidR="002A641F" w:rsidRPr="00BA3432" w:rsidDel="00575627">
          <w:rPr>
            <w:szCs w:val="26"/>
            <w:rPrChange w:id="25562" w:author="phuong vu" w:date="2018-11-25T21:55:00Z">
              <w:rPr>
                <w:szCs w:val="26"/>
              </w:rPr>
            </w:rPrChange>
          </w:rPr>
          <w:fldChar w:fldCharType="separate"/>
        </w:r>
        <w:r w:rsidR="002A641F" w:rsidRPr="00BA3432" w:rsidDel="00575627">
          <w:rPr>
            <w:noProof/>
            <w:szCs w:val="26"/>
            <w:rPrChange w:id="25563" w:author="phuong vu" w:date="2018-11-25T21:55:00Z">
              <w:rPr>
                <w:noProof/>
                <w:szCs w:val="26"/>
              </w:rPr>
            </w:rPrChange>
          </w:rPr>
          <w:delText>3</w:delText>
        </w:r>
        <w:r w:rsidR="002A641F" w:rsidRPr="00BA3432" w:rsidDel="00575627">
          <w:rPr>
            <w:szCs w:val="26"/>
            <w:rPrChange w:id="25564" w:author="phuong vu" w:date="2018-11-25T21:55:00Z">
              <w:rPr>
                <w:szCs w:val="26"/>
              </w:rPr>
            </w:rPrChange>
          </w:rPr>
          <w:fldChar w:fldCharType="end"/>
        </w:r>
        <w:r w:rsidR="002A641F" w:rsidRPr="00AD0E2E" w:rsidDel="00575627">
          <w:rPr>
            <w:szCs w:val="26"/>
          </w:rPr>
          <w:delText>.</w:delText>
        </w:r>
        <w:r w:rsidR="002A641F" w:rsidRPr="00AD0E2E" w:rsidDel="00575627">
          <w:rPr>
            <w:szCs w:val="26"/>
          </w:rPr>
          <w:fldChar w:fldCharType="begin"/>
        </w:r>
        <w:r w:rsidR="002A641F" w:rsidRPr="00BA3432" w:rsidDel="00575627">
          <w:rPr>
            <w:szCs w:val="26"/>
            <w:rPrChange w:id="25565" w:author="phuong vu" w:date="2018-11-25T21:55:00Z">
              <w:rPr>
                <w:szCs w:val="26"/>
              </w:rPr>
            </w:rPrChange>
          </w:rPr>
          <w:delInstrText xml:space="preserve"> SEQ Bảng \* ARABIC \s 1 </w:delInstrText>
        </w:r>
        <w:r w:rsidR="002A641F" w:rsidRPr="00BA3432" w:rsidDel="00575627">
          <w:rPr>
            <w:szCs w:val="26"/>
            <w:rPrChange w:id="25566" w:author="phuong vu" w:date="2018-11-25T21:55:00Z">
              <w:rPr>
                <w:szCs w:val="26"/>
              </w:rPr>
            </w:rPrChange>
          </w:rPr>
          <w:fldChar w:fldCharType="separate"/>
        </w:r>
        <w:r w:rsidR="002A641F" w:rsidRPr="00BA3432" w:rsidDel="00575627">
          <w:rPr>
            <w:noProof/>
            <w:szCs w:val="26"/>
            <w:rPrChange w:id="25567" w:author="phuong vu" w:date="2018-11-25T21:55:00Z">
              <w:rPr>
                <w:noProof/>
                <w:szCs w:val="26"/>
              </w:rPr>
            </w:rPrChange>
          </w:rPr>
          <w:delText>4</w:delText>
        </w:r>
        <w:r w:rsidR="002A641F" w:rsidRPr="00BA3432" w:rsidDel="00575627">
          <w:rPr>
            <w:szCs w:val="26"/>
            <w:rPrChange w:id="25568" w:author="phuong vu" w:date="2018-11-25T21:55:00Z">
              <w:rPr>
                <w:szCs w:val="26"/>
              </w:rPr>
            </w:rPrChange>
          </w:rPr>
          <w:fldChar w:fldCharType="end"/>
        </w:r>
      </w:del>
      <w:del w:id="25569" w:author="phuong vu" w:date="2018-11-25T21:57:00Z">
        <w:r w:rsidRPr="00BA3432" w:rsidDel="002F5F09">
          <w:rPr>
            <w:szCs w:val="26"/>
            <w:rPrChange w:id="25570" w:author="phuong vu" w:date="2018-11-25T21:55:00Z">
              <w:rPr>
                <w:szCs w:val="26"/>
                <w:lang w:val="en-US"/>
              </w:rPr>
            </w:rPrChange>
          </w:rPr>
          <w:delText xml:space="preserve"> Bảng các thành phần giao diện tạo đơn hàng trên ứng dụng điện thoại</w:delText>
        </w:r>
        <w:bookmarkEnd w:id="25557"/>
      </w:del>
    </w:p>
    <w:p w14:paraId="2C39332D" w14:textId="59723438" w:rsidR="00263449" w:rsidRPr="00BA3432" w:rsidRDefault="00980771">
      <w:pPr>
        <w:pStyle w:val="Heading5"/>
        <w:spacing w:line="276" w:lineRule="auto"/>
        <w:rPr>
          <w:rFonts w:cstheme="majorHAnsi"/>
          <w:lang w:val="en-US"/>
          <w:rPrChange w:id="25571" w:author="phuong vu" w:date="2018-11-25T21:55:00Z">
            <w:rPr>
              <w:lang w:val="en-US"/>
            </w:rPr>
          </w:rPrChange>
        </w:rPr>
        <w:pPrChange w:id="25572" w:author="phuong vu" w:date="2018-11-23T13:48:00Z">
          <w:pPr>
            <w:pStyle w:val="Heading5"/>
          </w:pPr>
        </w:pPrChange>
      </w:pPr>
      <w:r w:rsidRPr="00AD0E2E">
        <w:rPr>
          <w:rFonts w:cstheme="majorHAnsi"/>
          <w:lang w:val="en-US"/>
        </w:rPr>
        <w:t>D</w:t>
      </w:r>
      <w:r w:rsidRPr="00BA3432">
        <w:rPr>
          <w:rFonts w:cstheme="majorHAnsi"/>
          <w:lang w:val="en-US"/>
          <w:rPrChange w:id="25573" w:author="phuong vu" w:date="2018-11-25T21:55:00Z">
            <w:rPr>
              <w:lang w:val="en-US"/>
            </w:rPr>
          </w:rPrChange>
        </w:rPr>
        <w:t>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rsidRPr="00BA3432" w14:paraId="2E3501F5" w14:textId="77777777" w:rsidTr="002175BE">
        <w:tc>
          <w:tcPr>
            <w:tcW w:w="797" w:type="dxa"/>
            <w:vMerge w:val="restart"/>
            <w:vAlign w:val="center"/>
          </w:tcPr>
          <w:p w14:paraId="705621E6" w14:textId="77777777" w:rsidR="002175BE" w:rsidRPr="00BA3432" w:rsidRDefault="002175BE">
            <w:pPr>
              <w:spacing w:line="276" w:lineRule="auto"/>
              <w:jc w:val="center"/>
              <w:rPr>
                <w:b/>
                <w:lang w:val="en-US"/>
                <w:rPrChange w:id="25574" w:author="phuong vu" w:date="2018-11-25T21:55:00Z">
                  <w:rPr>
                    <w:b/>
                    <w:lang w:val="en-US"/>
                  </w:rPr>
                </w:rPrChange>
              </w:rPr>
              <w:pPrChange w:id="25575" w:author="phuong vu" w:date="2018-11-23T13:48:00Z">
                <w:pPr>
                  <w:spacing w:line="360" w:lineRule="auto"/>
                  <w:jc w:val="center"/>
                </w:pPr>
              </w:pPrChange>
            </w:pPr>
            <w:r w:rsidRPr="00BA3432">
              <w:rPr>
                <w:b/>
                <w:lang w:val="en-US"/>
                <w:rPrChange w:id="25576" w:author="phuong vu" w:date="2018-11-25T21:55:00Z">
                  <w:rPr>
                    <w:b/>
                    <w:lang w:val="en-US"/>
                  </w:rPr>
                </w:rPrChange>
              </w:rPr>
              <w:t>STT</w:t>
            </w:r>
          </w:p>
        </w:tc>
        <w:tc>
          <w:tcPr>
            <w:tcW w:w="2368" w:type="dxa"/>
            <w:vMerge w:val="restart"/>
            <w:vAlign w:val="center"/>
          </w:tcPr>
          <w:p w14:paraId="335F5537" w14:textId="77777777" w:rsidR="002175BE" w:rsidRPr="00BA3432" w:rsidRDefault="002175BE">
            <w:pPr>
              <w:spacing w:line="276" w:lineRule="auto"/>
              <w:jc w:val="center"/>
              <w:rPr>
                <w:b/>
                <w:lang w:val="en-US"/>
                <w:rPrChange w:id="25577" w:author="phuong vu" w:date="2018-11-25T21:55:00Z">
                  <w:rPr>
                    <w:b/>
                    <w:lang w:val="en-US"/>
                  </w:rPr>
                </w:rPrChange>
              </w:rPr>
              <w:pPrChange w:id="25578" w:author="phuong vu" w:date="2018-11-23T13:48:00Z">
                <w:pPr>
                  <w:spacing w:line="360" w:lineRule="auto"/>
                  <w:jc w:val="center"/>
                </w:pPr>
              </w:pPrChange>
            </w:pPr>
            <w:r w:rsidRPr="00BA3432">
              <w:rPr>
                <w:b/>
                <w:lang w:val="en-US"/>
                <w:rPrChange w:id="25579" w:author="phuong vu" w:date="2018-11-25T21:55:00Z">
                  <w:rPr>
                    <w:b/>
                    <w:lang w:val="en-US"/>
                  </w:rPr>
                </w:rPrChange>
              </w:rPr>
              <w:t>Tên bảng/</w:t>
            </w:r>
          </w:p>
          <w:p w14:paraId="6B54DEBE" w14:textId="77777777" w:rsidR="002175BE" w:rsidRPr="00BA3432" w:rsidRDefault="002175BE">
            <w:pPr>
              <w:spacing w:line="276" w:lineRule="auto"/>
              <w:jc w:val="center"/>
              <w:rPr>
                <w:b/>
                <w:lang w:val="en-US"/>
                <w:rPrChange w:id="25580" w:author="phuong vu" w:date="2018-11-25T21:55:00Z">
                  <w:rPr>
                    <w:b/>
                    <w:lang w:val="en-US"/>
                  </w:rPr>
                </w:rPrChange>
              </w:rPr>
              <w:pPrChange w:id="25581" w:author="phuong vu" w:date="2018-11-23T13:48:00Z">
                <w:pPr>
                  <w:spacing w:line="360" w:lineRule="auto"/>
                  <w:jc w:val="center"/>
                </w:pPr>
              </w:pPrChange>
            </w:pPr>
            <w:r w:rsidRPr="00BA3432">
              <w:rPr>
                <w:b/>
                <w:lang w:val="en-US"/>
                <w:rPrChange w:id="25582" w:author="phuong vu" w:date="2018-11-25T21:55:00Z">
                  <w:rPr>
                    <w:b/>
                    <w:lang w:val="en-US"/>
                  </w:rPr>
                </w:rPrChange>
              </w:rPr>
              <w:t>Cấu trúc dữ liệu</w:t>
            </w:r>
          </w:p>
        </w:tc>
        <w:tc>
          <w:tcPr>
            <w:tcW w:w="5612" w:type="dxa"/>
            <w:gridSpan w:val="4"/>
            <w:vAlign w:val="center"/>
          </w:tcPr>
          <w:p w14:paraId="31F20EF8" w14:textId="77777777" w:rsidR="002175BE" w:rsidRPr="00BA3432" w:rsidRDefault="002175BE">
            <w:pPr>
              <w:spacing w:line="276" w:lineRule="auto"/>
              <w:jc w:val="center"/>
              <w:rPr>
                <w:b/>
                <w:lang w:val="en-US"/>
                <w:rPrChange w:id="25583" w:author="phuong vu" w:date="2018-11-25T21:55:00Z">
                  <w:rPr>
                    <w:b/>
                    <w:lang w:val="en-US"/>
                  </w:rPr>
                </w:rPrChange>
              </w:rPr>
              <w:pPrChange w:id="25584" w:author="phuong vu" w:date="2018-11-23T13:48:00Z">
                <w:pPr>
                  <w:spacing w:line="360" w:lineRule="auto"/>
                  <w:jc w:val="center"/>
                </w:pPr>
              </w:pPrChange>
            </w:pPr>
            <w:r w:rsidRPr="00BA3432">
              <w:rPr>
                <w:b/>
                <w:lang w:val="en-US"/>
                <w:rPrChange w:id="25585" w:author="phuong vu" w:date="2018-11-25T21:55:00Z">
                  <w:rPr>
                    <w:b/>
                    <w:lang w:val="en-US"/>
                  </w:rPr>
                </w:rPrChange>
              </w:rPr>
              <w:t>Phương thức</w:t>
            </w:r>
          </w:p>
        </w:tc>
      </w:tr>
      <w:tr w:rsidR="002175BE" w:rsidRPr="00BA3432" w14:paraId="7233E7B1" w14:textId="77777777" w:rsidTr="002175BE">
        <w:tc>
          <w:tcPr>
            <w:tcW w:w="797" w:type="dxa"/>
            <w:vMerge/>
            <w:vAlign w:val="center"/>
          </w:tcPr>
          <w:p w14:paraId="4298E0E1" w14:textId="77777777" w:rsidR="002175BE" w:rsidRPr="00BA3432" w:rsidRDefault="002175BE">
            <w:pPr>
              <w:spacing w:line="276" w:lineRule="auto"/>
              <w:jc w:val="center"/>
              <w:rPr>
                <w:b/>
                <w:lang w:val="en-US"/>
                <w:rPrChange w:id="25586" w:author="phuong vu" w:date="2018-11-25T21:55:00Z">
                  <w:rPr>
                    <w:b/>
                    <w:lang w:val="en-US"/>
                  </w:rPr>
                </w:rPrChange>
              </w:rPr>
              <w:pPrChange w:id="25587" w:author="phuong vu" w:date="2018-11-23T13:48:00Z">
                <w:pPr>
                  <w:spacing w:line="360" w:lineRule="auto"/>
                  <w:jc w:val="center"/>
                </w:pPr>
              </w:pPrChange>
            </w:pPr>
          </w:p>
        </w:tc>
        <w:tc>
          <w:tcPr>
            <w:tcW w:w="2368" w:type="dxa"/>
            <w:vMerge/>
            <w:vAlign w:val="center"/>
          </w:tcPr>
          <w:p w14:paraId="7DF7FF83" w14:textId="77777777" w:rsidR="002175BE" w:rsidRPr="00BA3432" w:rsidRDefault="002175BE">
            <w:pPr>
              <w:spacing w:line="276" w:lineRule="auto"/>
              <w:jc w:val="center"/>
              <w:rPr>
                <w:b/>
                <w:lang w:val="en-US"/>
                <w:rPrChange w:id="25588" w:author="phuong vu" w:date="2018-11-25T21:55:00Z">
                  <w:rPr>
                    <w:b/>
                    <w:lang w:val="en-US"/>
                  </w:rPr>
                </w:rPrChange>
              </w:rPr>
              <w:pPrChange w:id="25589" w:author="phuong vu" w:date="2018-11-23T13:48:00Z">
                <w:pPr>
                  <w:spacing w:line="360" w:lineRule="auto"/>
                  <w:jc w:val="center"/>
                </w:pPr>
              </w:pPrChange>
            </w:pPr>
          </w:p>
        </w:tc>
        <w:tc>
          <w:tcPr>
            <w:tcW w:w="1414" w:type="dxa"/>
            <w:vAlign w:val="center"/>
          </w:tcPr>
          <w:p w14:paraId="2E123462" w14:textId="77777777" w:rsidR="002175BE" w:rsidRPr="00BA3432" w:rsidRDefault="002175BE">
            <w:pPr>
              <w:spacing w:line="276" w:lineRule="auto"/>
              <w:jc w:val="center"/>
              <w:rPr>
                <w:b/>
                <w:lang w:val="en-US"/>
                <w:rPrChange w:id="25590" w:author="phuong vu" w:date="2018-11-25T21:55:00Z">
                  <w:rPr>
                    <w:b/>
                    <w:lang w:val="en-US"/>
                  </w:rPr>
                </w:rPrChange>
              </w:rPr>
              <w:pPrChange w:id="25591" w:author="phuong vu" w:date="2018-11-23T13:48:00Z">
                <w:pPr>
                  <w:spacing w:line="360" w:lineRule="auto"/>
                  <w:jc w:val="center"/>
                </w:pPr>
              </w:pPrChange>
            </w:pPr>
            <w:r w:rsidRPr="00BA3432">
              <w:rPr>
                <w:b/>
                <w:lang w:val="en-US"/>
                <w:rPrChange w:id="25592" w:author="phuong vu" w:date="2018-11-25T21:55:00Z">
                  <w:rPr>
                    <w:b/>
                    <w:lang w:val="en-US"/>
                  </w:rPr>
                </w:rPrChange>
              </w:rPr>
              <w:t>Thêm</w:t>
            </w:r>
          </w:p>
        </w:tc>
        <w:tc>
          <w:tcPr>
            <w:tcW w:w="1395" w:type="dxa"/>
            <w:vAlign w:val="center"/>
          </w:tcPr>
          <w:p w14:paraId="0B706DBE" w14:textId="77777777" w:rsidR="002175BE" w:rsidRPr="00BA3432" w:rsidRDefault="002175BE">
            <w:pPr>
              <w:spacing w:line="276" w:lineRule="auto"/>
              <w:jc w:val="center"/>
              <w:rPr>
                <w:b/>
                <w:lang w:val="en-US"/>
                <w:rPrChange w:id="25593" w:author="phuong vu" w:date="2018-11-25T21:55:00Z">
                  <w:rPr>
                    <w:b/>
                    <w:lang w:val="en-US"/>
                  </w:rPr>
                </w:rPrChange>
              </w:rPr>
              <w:pPrChange w:id="25594" w:author="phuong vu" w:date="2018-11-23T13:48:00Z">
                <w:pPr>
                  <w:spacing w:line="360" w:lineRule="auto"/>
                  <w:jc w:val="center"/>
                </w:pPr>
              </w:pPrChange>
            </w:pPr>
            <w:r w:rsidRPr="00BA3432">
              <w:rPr>
                <w:b/>
                <w:lang w:val="en-US"/>
                <w:rPrChange w:id="25595" w:author="phuong vu" w:date="2018-11-25T21:55:00Z">
                  <w:rPr>
                    <w:b/>
                    <w:lang w:val="en-US"/>
                  </w:rPr>
                </w:rPrChange>
              </w:rPr>
              <w:t>Sửa</w:t>
            </w:r>
          </w:p>
        </w:tc>
        <w:tc>
          <w:tcPr>
            <w:tcW w:w="1397" w:type="dxa"/>
            <w:vAlign w:val="center"/>
          </w:tcPr>
          <w:p w14:paraId="732ED934" w14:textId="77777777" w:rsidR="002175BE" w:rsidRPr="00BA3432" w:rsidRDefault="002175BE">
            <w:pPr>
              <w:spacing w:line="276" w:lineRule="auto"/>
              <w:jc w:val="center"/>
              <w:rPr>
                <w:b/>
                <w:lang w:val="en-US"/>
                <w:rPrChange w:id="25596" w:author="phuong vu" w:date="2018-11-25T21:55:00Z">
                  <w:rPr>
                    <w:b/>
                    <w:lang w:val="en-US"/>
                  </w:rPr>
                </w:rPrChange>
              </w:rPr>
              <w:pPrChange w:id="25597" w:author="phuong vu" w:date="2018-11-23T13:48:00Z">
                <w:pPr>
                  <w:spacing w:line="360" w:lineRule="auto"/>
                  <w:jc w:val="center"/>
                </w:pPr>
              </w:pPrChange>
            </w:pPr>
            <w:r w:rsidRPr="00BA3432">
              <w:rPr>
                <w:b/>
                <w:lang w:val="en-US"/>
                <w:rPrChange w:id="25598" w:author="phuong vu" w:date="2018-11-25T21:55:00Z">
                  <w:rPr>
                    <w:b/>
                    <w:lang w:val="en-US"/>
                  </w:rPr>
                </w:rPrChange>
              </w:rPr>
              <w:t>Xóa</w:t>
            </w:r>
          </w:p>
        </w:tc>
        <w:tc>
          <w:tcPr>
            <w:tcW w:w="1406" w:type="dxa"/>
            <w:vAlign w:val="center"/>
          </w:tcPr>
          <w:p w14:paraId="674F8F28" w14:textId="77777777" w:rsidR="002175BE" w:rsidRPr="00BA3432" w:rsidRDefault="002175BE">
            <w:pPr>
              <w:spacing w:line="276" w:lineRule="auto"/>
              <w:jc w:val="center"/>
              <w:rPr>
                <w:b/>
                <w:lang w:val="en-US"/>
                <w:rPrChange w:id="25599" w:author="phuong vu" w:date="2018-11-25T21:55:00Z">
                  <w:rPr>
                    <w:b/>
                    <w:lang w:val="en-US"/>
                  </w:rPr>
                </w:rPrChange>
              </w:rPr>
              <w:pPrChange w:id="25600" w:author="phuong vu" w:date="2018-11-23T13:48:00Z">
                <w:pPr>
                  <w:spacing w:line="360" w:lineRule="auto"/>
                  <w:jc w:val="center"/>
                </w:pPr>
              </w:pPrChange>
            </w:pPr>
            <w:r w:rsidRPr="00BA3432">
              <w:rPr>
                <w:b/>
                <w:lang w:val="en-US"/>
                <w:rPrChange w:id="25601" w:author="phuong vu" w:date="2018-11-25T21:55:00Z">
                  <w:rPr>
                    <w:b/>
                    <w:lang w:val="en-US"/>
                  </w:rPr>
                </w:rPrChange>
              </w:rPr>
              <w:t>Truy vấn</w:t>
            </w:r>
          </w:p>
        </w:tc>
      </w:tr>
      <w:tr w:rsidR="002175BE" w:rsidRPr="00BA3432" w14:paraId="5DDDFA68" w14:textId="77777777" w:rsidTr="002175BE">
        <w:tc>
          <w:tcPr>
            <w:tcW w:w="797" w:type="dxa"/>
          </w:tcPr>
          <w:p w14:paraId="4C4C5C4C" w14:textId="77777777" w:rsidR="002175BE" w:rsidRPr="00BA3432" w:rsidRDefault="002175BE">
            <w:pPr>
              <w:spacing w:line="276" w:lineRule="auto"/>
              <w:jc w:val="center"/>
              <w:rPr>
                <w:lang w:val="en-US"/>
                <w:rPrChange w:id="25602" w:author="phuong vu" w:date="2018-11-25T21:55:00Z">
                  <w:rPr>
                    <w:lang w:val="en-US"/>
                  </w:rPr>
                </w:rPrChange>
              </w:rPr>
              <w:pPrChange w:id="25603" w:author="phuong vu" w:date="2018-11-23T13:48:00Z">
                <w:pPr>
                  <w:spacing w:line="360" w:lineRule="auto"/>
                  <w:jc w:val="center"/>
                </w:pPr>
              </w:pPrChange>
            </w:pPr>
            <w:r w:rsidRPr="00BA3432">
              <w:rPr>
                <w:lang w:val="en-US"/>
                <w:rPrChange w:id="25604" w:author="phuong vu" w:date="2018-11-25T21:55:00Z">
                  <w:rPr>
                    <w:lang w:val="en-US"/>
                  </w:rPr>
                </w:rPrChange>
              </w:rPr>
              <w:t>1</w:t>
            </w:r>
          </w:p>
        </w:tc>
        <w:tc>
          <w:tcPr>
            <w:tcW w:w="2368" w:type="dxa"/>
          </w:tcPr>
          <w:p w14:paraId="287DB823" w14:textId="30C34F6B" w:rsidR="002175BE" w:rsidRPr="00BA3432" w:rsidRDefault="002175BE">
            <w:pPr>
              <w:spacing w:line="276" w:lineRule="auto"/>
              <w:rPr>
                <w:lang w:val="en-US"/>
                <w:rPrChange w:id="25605" w:author="phuong vu" w:date="2018-11-25T21:55:00Z">
                  <w:rPr>
                    <w:lang w:val="en-US"/>
                  </w:rPr>
                </w:rPrChange>
              </w:rPr>
              <w:pPrChange w:id="25606" w:author="phuong vu" w:date="2018-11-23T13:48:00Z">
                <w:pPr>
                  <w:spacing w:line="360" w:lineRule="auto"/>
                </w:pPr>
              </w:pPrChange>
            </w:pPr>
            <w:r w:rsidRPr="00BA3432">
              <w:rPr>
                <w:lang w:val="en-US"/>
                <w:rPrChange w:id="25607" w:author="phuong vu" w:date="2018-11-25T21:55:00Z">
                  <w:rPr>
                    <w:lang w:val="en-US"/>
                  </w:rPr>
                </w:rPrChange>
              </w:rPr>
              <w:t>service_type</w:t>
            </w:r>
          </w:p>
        </w:tc>
        <w:tc>
          <w:tcPr>
            <w:tcW w:w="1414" w:type="dxa"/>
          </w:tcPr>
          <w:p w14:paraId="7A0DD919" w14:textId="77777777" w:rsidR="002175BE" w:rsidRPr="00BA3432" w:rsidRDefault="002175BE">
            <w:pPr>
              <w:spacing w:line="276" w:lineRule="auto"/>
              <w:jc w:val="center"/>
              <w:rPr>
                <w:lang w:val="en-US"/>
                <w:rPrChange w:id="25608" w:author="phuong vu" w:date="2018-11-25T21:55:00Z">
                  <w:rPr>
                    <w:lang w:val="en-US"/>
                  </w:rPr>
                </w:rPrChange>
              </w:rPr>
              <w:pPrChange w:id="25609" w:author="phuong vu" w:date="2018-11-23T13:48:00Z">
                <w:pPr>
                  <w:spacing w:line="360" w:lineRule="auto"/>
                  <w:jc w:val="center"/>
                </w:pPr>
              </w:pPrChange>
            </w:pPr>
          </w:p>
        </w:tc>
        <w:tc>
          <w:tcPr>
            <w:tcW w:w="1395" w:type="dxa"/>
          </w:tcPr>
          <w:p w14:paraId="004E91BE" w14:textId="0FE8EDFD" w:rsidR="002175BE" w:rsidRPr="00BA3432" w:rsidRDefault="002175BE">
            <w:pPr>
              <w:spacing w:line="276" w:lineRule="auto"/>
              <w:jc w:val="center"/>
              <w:rPr>
                <w:lang w:val="en-US"/>
                <w:rPrChange w:id="25610" w:author="phuong vu" w:date="2018-11-25T21:55:00Z">
                  <w:rPr>
                    <w:lang w:val="en-US"/>
                  </w:rPr>
                </w:rPrChange>
              </w:rPr>
              <w:pPrChange w:id="25611" w:author="phuong vu" w:date="2018-11-23T13:48:00Z">
                <w:pPr>
                  <w:spacing w:line="360" w:lineRule="auto"/>
                  <w:jc w:val="center"/>
                </w:pPr>
              </w:pPrChange>
            </w:pPr>
          </w:p>
        </w:tc>
        <w:tc>
          <w:tcPr>
            <w:tcW w:w="1397" w:type="dxa"/>
          </w:tcPr>
          <w:p w14:paraId="6139CAA9" w14:textId="77777777" w:rsidR="002175BE" w:rsidRPr="00BA3432" w:rsidRDefault="002175BE">
            <w:pPr>
              <w:spacing w:line="276" w:lineRule="auto"/>
              <w:jc w:val="center"/>
              <w:rPr>
                <w:lang w:val="en-US"/>
                <w:rPrChange w:id="25612" w:author="phuong vu" w:date="2018-11-25T21:55:00Z">
                  <w:rPr>
                    <w:lang w:val="en-US"/>
                  </w:rPr>
                </w:rPrChange>
              </w:rPr>
              <w:pPrChange w:id="25613" w:author="phuong vu" w:date="2018-11-23T13:48:00Z">
                <w:pPr>
                  <w:spacing w:line="360" w:lineRule="auto"/>
                  <w:jc w:val="center"/>
                </w:pPr>
              </w:pPrChange>
            </w:pPr>
          </w:p>
        </w:tc>
        <w:tc>
          <w:tcPr>
            <w:tcW w:w="1406" w:type="dxa"/>
          </w:tcPr>
          <w:p w14:paraId="0120AEC9" w14:textId="23BC7635" w:rsidR="002175BE" w:rsidRPr="00BA3432" w:rsidRDefault="002175BE">
            <w:pPr>
              <w:spacing w:line="276" w:lineRule="auto"/>
              <w:jc w:val="center"/>
              <w:rPr>
                <w:lang w:val="en-US"/>
                <w:rPrChange w:id="25614" w:author="phuong vu" w:date="2018-11-25T21:55:00Z">
                  <w:rPr>
                    <w:lang w:val="en-US"/>
                  </w:rPr>
                </w:rPrChange>
              </w:rPr>
              <w:pPrChange w:id="25615" w:author="phuong vu" w:date="2018-11-23T13:48:00Z">
                <w:pPr>
                  <w:jc w:val="center"/>
                </w:pPr>
              </w:pPrChange>
            </w:pPr>
            <w:r w:rsidRPr="00BA3432">
              <w:rPr>
                <w:lang w:val="en-US"/>
                <w:rPrChange w:id="25616" w:author="phuong vu" w:date="2018-11-25T21:55:00Z">
                  <w:rPr>
                    <w:lang w:val="en-US"/>
                  </w:rPr>
                </w:rPrChange>
              </w:rPr>
              <w:t>X</w:t>
            </w:r>
          </w:p>
        </w:tc>
      </w:tr>
      <w:tr w:rsidR="002175BE" w:rsidRPr="00BA3432" w14:paraId="4DE10FF7" w14:textId="77777777" w:rsidTr="002175BE">
        <w:tc>
          <w:tcPr>
            <w:tcW w:w="797" w:type="dxa"/>
          </w:tcPr>
          <w:p w14:paraId="27DC5A20" w14:textId="77777777" w:rsidR="002175BE" w:rsidRPr="00BA3432" w:rsidRDefault="002175BE">
            <w:pPr>
              <w:spacing w:line="276" w:lineRule="auto"/>
              <w:jc w:val="center"/>
              <w:rPr>
                <w:lang w:val="en-US"/>
                <w:rPrChange w:id="25617" w:author="phuong vu" w:date="2018-11-25T21:55:00Z">
                  <w:rPr>
                    <w:lang w:val="en-US"/>
                  </w:rPr>
                </w:rPrChange>
              </w:rPr>
              <w:pPrChange w:id="25618" w:author="phuong vu" w:date="2018-11-23T13:48:00Z">
                <w:pPr>
                  <w:spacing w:line="360" w:lineRule="auto"/>
                  <w:jc w:val="center"/>
                </w:pPr>
              </w:pPrChange>
            </w:pPr>
            <w:r w:rsidRPr="00BA3432">
              <w:rPr>
                <w:lang w:val="en-US"/>
                <w:rPrChange w:id="25619" w:author="phuong vu" w:date="2018-11-25T21:55:00Z">
                  <w:rPr>
                    <w:lang w:val="en-US"/>
                  </w:rPr>
                </w:rPrChange>
              </w:rPr>
              <w:t>2</w:t>
            </w:r>
          </w:p>
        </w:tc>
        <w:tc>
          <w:tcPr>
            <w:tcW w:w="2368" w:type="dxa"/>
          </w:tcPr>
          <w:p w14:paraId="4B7A439C" w14:textId="4E751416" w:rsidR="002175BE" w:rsidRPr="00BA3432" w:rsidRDefault="002175BE">
            <w:pPr>
              <w:spacing w:line="276" w:lineRule="auto"/>
              <w:rPr>
                <w:lang w:val="en-US"/>
                <w:rPrChange w:id="25620" w:author="phuong vu" w:date="2018-11-25T21:55:00Z">
                  <w:rPr>
                    <w:lang w:val="en-US"/>
                  </w:rPr>
                </w:rPrChange>
              </w:rPr>
              <w:pPrChange w:id="25621" w:author="phuong vu" w:date="2018-11-23T13:48:00Z">
                <w:pPr>
                  <w:spacing w:line="360" w:lineRule="auto"/>
                </w:pPr>
              </w:pPrChange>
            </w:pPr>
            <w:r w:rsidRPr="00BA3432">
              <w:rPr>
                <w:lang w:val="en-US"/>
                <w:rPrChange w:id="25622" w:author="phuong vu" w:date="2018-11-25T21:55:00Z">
                  <w:rPr>
                    <w:lang w:val="en-US"/>
                  </w:rPr>
                </w:rPrChange>
              </w:rPr>
              <w:t>color</w:t>
            </w:r>
          </w:p>
        </w:tc>
        <w:tc>
          <w:tcPr>
            <w:tcW w:w="1414" w:type="dxa"/>
          </w:tcPr>
          <w:p w14:paraId="2C80842D" w14:textId="54D2367B" w:rsidR="002175BE" w:rsidRPr="00BA3432" w:rsidRDefault="002175BE">
            <w:pPr>
              <w:spacing w:line="276" w:lineRule="auto"/>
              <w:jc w:val="center"/>
              <w:rPr>
                <w:lang w:val="en-US"/>
                <w:rPrChange w:id="25623" w:author="phuong vu" w:date="2018-11-25T21:55:00Z">
                  <w:rPr>
                    <w:lang w:val="en-US"/>
                  </w:rPr>
                </w:rPrChange>
              </w:rPr>
              <w:pPrChange w:id="25624" w:author="phuong vu" w:date="2018-11-23T13:48:00Z">
                <w:pPr>
                  <w:spacing w:line="360" w:lineRule="auto"/>
                  <w:jc w:val="center"/>
                </w:pPr>
              </w:pPrChange>
            </w:pPr>
          </w:p>
        </w:tc>
        <w:tc>
          <w:tcPr>
            <w:tcW w:w="1395" w:type="dxa"/>
          </w:tcPr>
          <w:p w14:paraId="595B7748" w14:textId="75FEC358" w:rsidR="002175BE" w:rsidRPr="00BA3432" w:rsidRDefault="002175BE">
            <w:pPr>
              <w:spacing w:line="276" w:lineRule="auto"/>
              <w:jc w:val="center"/>
              <w:rPr>
                <w:lang w:val="en-US"/>
                <w:rPrChange w:id="25625" w:author="phuong vu" w:date="2018-11-25T21:55:00Z">
                  <w:rPr>
                    <w:lang w:val="en-US"/>
                  </w:rPr>
                </w:rPrChange>
              </w:rPr>
              <w:pPrChange w:id="25626" w:author="phuong vu" w:date="2018-11-23T13:48:00Z">
                <w:pPr>
                  <w:spacing w:line="360" w:lineRule="auto"/>
                  <w:jc w:val="center"/>
                </w:pPr>
              </w:pPrChange>
            </w:pPr>
          </w:p>
        </w:tc>
        <w:tc>
          <w:tcPr>
            <w:tcW w:w="1397" w:type="dxa"/>
          </w:tcPr>
          <w:p w14:paraId="24FBE331" w14:textId="77777777" w:rsidR="002175BE" w:rsidRPr="00BA3432" w:rsidRDefault="002175BE">
            <w:pPr>
              <w:spacing w:line="276" w:lineRule="auto"/>
              <w:jc w:val="center"/>
              <w:rPr>
                <w:lang w:val="en-US"/>
                <w:rPrChange w:id="25627" w:author="phuong vu" w:date="2018-11-25T21:55:00Z">
                  <w:rPr>
                    <w:lang w:val="en-US"/>
                  </w:rPr>
                </w:rPrChange>
              </w:rPr>
              <w:pPrChange w:id="25628" w:author="phuong vu" w:date="2018-11-23T13:48:00Z">
                <w:pPr>
                  <w:spacing w:line="360" w:lineRule="auto"/>
                  <w:jc w:val="center"/>
                </w:pPr>
              </w:pPrChange>
            </w:pPr>
          </w:p>
        </w:tc>
        <w:tc>
          <w:tcPr>
            <w:tcW w:w="1406" w:type="dxa"/>
          </w:tcPr>
          <w:p w14:paraId="6E47A710" w14:textId="100F9265" w:rsidR="002175BE" w:rsidRPr="00BA3432" w:rsidRDefault="002175BE">
            <w:pPr>
              <w:spacing w:line="276" w:lineRule="auto"/>
              <w:jc w:val="center"/>
              <w:rPr>
                <w:lang w:val="en-US"/>
                <w:rPrChange w:id="25629" w:author="phuong vu" w:date="2018-11-25T21:55:00Z">
                  <w:rPr>
                    <w:lang w:val="en-US"/>
                  </w:rPr>
                </w:rPrChange>
              </w:rPr>
              <w:pPrChange w:id="25630" w:author="phuong vu" w:date="2018-11-23T13:48:00Z">
                <w:pPr>
                  <w:jc w:val="center"/>
                </w:pPr>
              </w:pPrChange>
            </w:pPr>
            <w:r w:rsidRPr="00BA3432">
              <w:rPr>
                <w:lang w:val="en-US"/>
                <w:rPrChange w:id="25631" w:author="phuong vu" w:date="2018-11-25T21:55:00Z">
                  <w:rPr>
                    <w:lang w:val="en-US"/>
                  </w:rPr>
                </w:rPrChange>
              </w:rPr>
              <w:t>X</w:t>
            </w:r>
          </w:p>
        </w:tc>
      </w:tr>
      <w:tr w:rsidR="002175BE" w:rsidRPr="00BA3432" w14:paraId="37E2F9D6" w14:textId="77777777" w:rsidTr="002175BE">
        <w:tc>
          <w:tcPr>
            <w:tcW w:w="797" w:type="dxa"/>
          </w:tcPr>
          <w:p w14:paraId="4E2E5A03" w14:textId="77777777" w:rsidR="002175BE" w:rsidRPr="00BA3432" w:rsidRDefault="002175BE">
            <w:pPr>
              <w:spacing w:line="276" w:lineRule="auto"/>
              <w:jc w:val="center"/>
              <w:rPr>
                <w:lang w:val="en-US"/>
                <w:rPrChange w:id="25632" w:author="phuong vu" w:date="2018-11-25T21:55:00Z">
                  <w:rPr>
                    <w:lang w:val="en-US"/>
                  </w:rPr>
                </w:rPrChange>
              </w:rPr>
              <w:pPrChange w:id="25633" w:author="phuong vu" w:date="2018-11-23T13:48:00Z">
                <w:pPr>
                  <w:spacing w:line="360" w:lineRule="auto"/>
                  <w:jc w:val="center"/>
                </w:pPr>
              </w:pPrChange>
            </w:pPr>
            <w:r w:rsidRPr="00BA3432">
              <w:rPr>
                <w:lang w:val="en-US"/>
                <w:rPrChange w:id="25634" w:author="phuong vu" w:date="2018-11-25T21:55:00Z">
                  <w:rPr>
                    <w:lang w:val="en-US"/>
                  </w:rPr>
                </w:rPrChange>
              </w:rPr>
              <w:t>3</w:t>
            </w:r>
          </w:p>
        </w:tc>
        <w:tc>
          <w:tcPr>
            <w:tcW w:w="2368" w:type="dxa"/>
          </w:tcPr>
          <w:p w14:paraId="633FF26A" w14:textId="4B3EA1CB" w:rsidR="002175BE" w:rsidRPr="00BA3432" w:rsidRDefault="002175BE">
            <w:pPr>
              <w:spacing w:line="276" w:lineRule="auto"/>
              <w:rPr>
                <w:lang w:val="en-US"/>
                <w:rPrChange w:id="25635" w:author="phuong vu" w:date="2018-11-25T21:55:00Z">
                  <w:rPr>
                    <w:lang w:val="en-US"/>
                  </w:rPr>
                </w:rPrChange>
              </w:rPr>
              <w:pPrChange w:id="25636" w:author="phuong vu" w:date="2018-11-23T13:48:00Z">
                <w:pPr>
                  <w:spacing w:line="360" w:lineRule="auto"/>
                </w:pPr>
              </w:pPrChange>
            </w:pPr>
            <w:r w:rsidRPr="00BA3432">
              <w:rPr>
                <w:lang w:val="en-US"/>
                <w:rPrChange w:id="25637" w:author="phuong vu" w:date="2018-11-25T21:55:00Z">
                  <w:rPr>
                    <w:lang w:val="en-US"/>
                  </w:rPr>
                </w:rPrChange>
              </w:rPr>
              <w:t>material</w:t>
            </w:r>
          </w:p>
        </w:tc>
        <w:tc>
          <w:tcPr>
            <w:tcW w:w="1414" w:type="dxa"/>
          </w:tcPr>
          <w:p w14:paraId="2743B7BB" w14:textId="77777777" w:rsidR="002175BE" w:rsidRPr="00BA3432" w:rsidRDefault="002175BE">
            <w:pPr>
              <w:spacing w:line="276" w:lineRule="auto"/>
              <w:jc w:val="center"/>
              <w:rPr>
                <w:lang w:val="en-US"/>
                <w:rPrChange w:id="25638" w:author="phuong vu" w:date="2018-11-25T21:55:00Z">
                  <w:rPr>
                    <w:lang w:val="en-US"/>
                  </w:rPr>
                </w:rPrChange>
              </w:rPr>
              <w:pPrChange w:id="25639" w:author="phuong vu" w:date="2018-11-23T13:48:00Z">
                <w:pPr>
                  <w:spacing w:line="360" w:lineRule="auto"/>
                  <w:jc w:val="center"/>
                </w:pPr>
              </w:pPrChange>
            </w:pPr>
          </w:p>
        </w:tc>
        <w:tc>
          <w:tcPr>
            <w:tcW w:w="1395" w:type="dxa"/>
          </w:tcPr>
          <w:p w14:paraId="6BEC57FF" w14:textId="49990F43" w:rsidR="002175BE" w:rsidRPr="00BA3432" w:rsidRDefault="002175BE">
            <w:pPr>
              <w:spacing w:line="276" w:lineRule="auto"/>
              <w:jc w:val="center"/>
              <w:rPr>
                <w:lang w:val="en-US"/>
                <w:rPrChange w:id="25640" w:author="phuong vu" w:date="2018-11-25T21:55:00Z">
                  <w:rPr>
                    <w:lang w:val="en-US"/>
                  </w:rPr>
                </w:rPrChange>
              </w:rPr>
              <w:pPrChange w:id="25641" w:author="phuong vu" w:date="2018-11-23T13:48:00Z">
                <w:pPr>
                  <w:spacing w:line="360" w:lineRule="auto"/>
                  <w:jc w:val="center"/>
                </w:pPr>
              </w:pPrChange>
            </w:pPr>
          </w:p>
        </w:tc>
        <w:tc>
          <w:tcPr>
            <w:tcW w:w="1397" w:type="dxa"/>
          </w:tcPr>
          <w:p w14:paraId="64F8D462" w14:textId="77777777" w:rsidR="002175BE" w:rsidRPr="00BA3432" w:rsidRDefault="002175BE">
            <w:pPr>
              <w:spacing w:line="276" w:lineRule="auto"/>
              <w:jc w:val="center"/>
              <w:rPr>
                <w:lang w:val="en-US"/>
                <w:rPrChange w:id="25642" w:author="phuong vu" w:date="2018-11-25T21:55:00Z">
                  <w:rPr>
                    <w:lang w:val="en-US"/>
                  </w:rPr>
                </w:rPrChange>
              </w:rPr>
              <w:pPrChange w:id="25643" w:author="phuong vu" w:date="2018-11-23T13:48:00Z">
                <w:pPr>
                  <w:spacing w:line="360" w:lineRule="auto"/>
                  <w:jc w:val="center"/>
                </w:pPr>
              </w:pPrChange>
            </w:pPr>
          </w:p>
        </w:tc>
        <w:tc>
          <w:tcPr>
            <w:tcW w:w="1406" w:type="dxa"/>
          </w:tcPr>
          <w:p w14:paraId="38F8B275" w14:textId="406FD694" w:rsidR="002175BE" w:rsidRPr="00BA3432" w:rsidRDefault="002175BE">
            <w:pPr>
              <w:spacing w:line="276" w:lineRule="auto"/>
              <w:jc w:val="center"/>
              <w:rPr>
                <w:lang w:val="en-US"/>
                <w:rPrChange w:id="25644" w:author="phuong vu" w:date="2018-11-25T21:55:00Z">
                  <w:rPr>
                    <w:lang w:val="en-US"/>
                  </w:rPr>
                </w:rPrChange>
              </w:rPr>
              <w:pPrChange w:id="25645" w:author="phuong vu" w:date="2018-11-23T13:48:00Z">
                <w:pPr>
                  <w:jc w:val="center"/>
                </w:pPr>
              </w:pPrChange>
            </w:pPr>
            <w:r w:rsidRPr="00BA3432">
              <w:rPr>
                <w:lang w:val="en-US"/>
                <w:rPrChange w:id="25646" w:author="phuong vu" w:date="2018-11-25T21:55:00Z">
                  <w:rPr>
                    <w:lang w:val="en-US"/>
                  </w:rPr>
                </w:rPrChange>
              </w:rPr>
              <w:t>X</w:t>
            </w:r>
          </w:p>
        </w:tc>
      </w:tr>
      <w:tr w:rsidR="002175BE" w:rsidRPr="00BA3432" w14:paraId="583F809E" w14:textId="77777777" w:rsidTr="002175BE">
        <w:tc>
          <w:tcPr>
            <w:tcW w:w="797" w:type="dxa"/>
          </w:tcPr>
          <w:p w14:paraId="19975D96" w14:textId="77777777" w:rsidR="002175BE" w:rsidRPr="00BA3432" w:rsidRDefault="002175BE">
            <w:pPr>
              <w:spacing w:line="276" w:lineRule="auto"/>
              <w:jc w:val="center"/>
              <w:rPr>
                <w:lang w:val="en-US"/>
                <w:rPrChange w:id="25647" w:author="phuong vu" w:date="2018-11-25T21:55:00Z">
                  <w:rPr>
                    <w:lang w:val="en-US"/>
                  </w:rPr>
                </w:rPrChange>
              </w:rPr>
              <w:pPrChange w:id="25648" w:author="phuong vu" w:date="2018-11-23T13:48:00Z">
                <w:pPr>
                  <w:spacing w:line="360" w:lineRule="auto"/>
                  <w:jc w:val="center"/>
                </w:pPr>
              </w:pPrChange>
            </w:pPr>
            <w:r w:rsidRPr="00BA3432">
              <w:rPr>
                <w:lang w:val="en-US"/>
                <w:rPrChange w:id="25649" w:author="phuong vu" w:date="2018-11-25T21:55:00Z">
                  <w:rPr>
                    <w:lang w:val="en-US"/>
                  </w:rPr>
                </w:rPrChange>
              </w:rPr>
              <w:t>4</w:t>
            </w:r>
          </w:p>
        </w:tc>
        <w:tc>
          <w:tcPr>
            <w:tcW w:w="2368" w:type="dxa"/>
          </w:tcPr>
          <w:p w14:paraId="5EEE0AF9" w14:textId="54D5552A" w:rsidR="002175BE" w:rsidRPr="00BA3432" w:rsidRDefault="002175BE">
            <w:pPr>
              <w:spacing w:line="276" w:lineRule="auto"/>
              <w:rPr>
                <w:lang w:val="en-US"/>
                <w:rPrChange w:id="25650" w:author="phuong vu" w:date="2018-11-25T21:55:00Z">
                  <w:rPr>
                    <w:lang w:val="en-US"/>
                  </w:rPr>
                </w:rPrChange>
              </w:rPr>
              <w:pPrChange w:id="25651" w:author="phuong vu" w:date="2018-11-23T13:48:00Z">
                <w:pPr>
                  <w:spacing w:line="360" w:lineRule="auto"/>
                </w:pPr>
              </w:pPrChange>
            </w:pPr>
            <w:r w:rsidRPr="00BA3432">
              <w:rPr>
                <w:lang w:val="en-US"/>
                <w:rPrChange w:id="25652" w:author="phuong vu" w:date="2018-11-25T21:55:00Z">
                  <w:rPr>
                    <w:lang w:val="en-US"/>
                  </w:rPr>
                </w:rPrChange>
              </w:rPr>
              <w:t>label</w:t>
            </w:r>
          </w:p>
        </w:tc>
        <w:tc>
          <w:tcPr>
            <w:tcW w:w="1414" w:type="dxa"/>
          </w:tcPr>
          <w:p w14:paraId="6D27D73C" w14:textId="77777777" w:rsidR="002175BE" w:rsidRPr="00BA3432" w:rsidRDefault="002175BE">
            <w:pPr>
              <w:spacing w:line="276" w:lineRule="auto"/>
              <w:jc w:val="center"/>
              <w:rPr>
                <w:lang w:val="en-US"/>
                <w:rPrChange w:id="25653" w:author="phuong vu" w:date="2018-11-25T21:55:00Z">
                  <w:rPr>
                    <w:lang w:val="en-US"/>
                  </w:rPr>
                </w:rPrChange>
              </w:rPr>
              <w:pPrChange w:id="25654" w:author="phuong vu" w:date="2018-11-23T13:48:00Z">
                <w:pPr>
                  <w:spacing w:line="360" w:lineRule="auto"/>
                  <w:jc w:val="center"/>
                </w:pPr>
              </w:pPrChange>
            </w:pPr>
          </w:p>
        </w:tc>
        <w:tc>
          <w:tcPr>
            <w:tcW w:w="1395" w:type="dxa"/>
          </w:tcPr>
          <w:p w14:paraId="2C78FE67" w14:textId="0FEB66C4" w:rsidR="002175BE" w:rsidRPr="00BA3432" w:rsidRDefault="002175BE">
            <w:pPr>
              <w:spacing w:line="276" w:lineRule="auto"/>
              <w:jc w:val="center"/>
              <w:rPr>
                <w:lang w:val="en-US"/>
                <w:rPrChange w:id="25655" w:author="phuong vu" w:date="2018-11-25T21:55:00Z">
                  <w:rPr>
                    <w:lang w:val="en-US"/>
                  </w:rPr>
                </w:rPrChange>
              </w:rPr>
              <w:pPrChange w:id="25656" w:author="phuong vu" w:date="2018-11-23T13:48:00Z">
                <w:pPr>
                  <w:spacing w:line="360" w:lineRule="auto"/>
                  <w:jc w:val="center"/>
                </w:pPr>
              </w:pPrChange>
            </w:pPr>
          </w:p>
        </w:tc>
        <w:tc>
          <w:tcPr>
            <w:tcW w:w="1397" w:type="dxa"/>
          </w:tcPr>
          <w:p w14:paraId="38C47495" w14:textId="77777777" w:rsidR="002175BE" w:rsidRPr="00BA3432" w:rsidRDefault="002175BE">
            <w:pPr>
              <w:spacing w:line="276" w:lineRule="auto"/>
              <w:jc w:val="center"/>
              <w:rPr>
                <w:lang w:val="en-US"/>
                <w:rPrChange w:id="25657" w:author="phuong vu" w:date="2018-11-25T21:55:00Z">
                  <w:rPr>
                    <w:lang w:val="en-US"/>
                  </w:rPr>
                </w:rPrChange>
              </w:rPr>
              <w:pPrChange w:id="25658" w:author="phuong vu" w:date="2018-11-23T13:48:00Z">
                <w:pPr>
                  <w:spacing w:line="360" w:lineRule="auto"/>
                  <w:jc w:val="center"/>
                </w:pPr>
              </w:pPrChange>
            </w:pPr>
          </w:p>
        </w:tc>
        <w:tc>
          <w:tcPr>
            <w:tcW w:w="1406" w:type="dxa"/>
          </w:tcPr>
          <w:p w14:paraId="63B956B0" w14:textId="1D87B3D9" w:rsidR="002175BE" w:rsidRPr="00BA3432" w:rsidRDefault="002175BE">
            <w:pPr>
              <w:spacing w:line="276" w:lineRule="auto"/>
              <w:jc w:val="center"/>
              <w:rPr>
                <w:lang w:val="en-US"/>
                <w:rPrChange w:id="25659" w:author="phuong vu" w:date="2018-11-25T21:55:00Z">
                  <w:rPr>
                    <w:lang w:val="en-US"/>
                  </w:rPr>
                </w:rPrChange>
              </w:rPr>
              <w:pPrChange w:id="25660" w:author="phuong vu" w:date="2018-11-23T13:48:00Z">
                <w:pPr>
                  <w:jc w:val="center"/>
                </w:pPr>
              </w:pPrChange>
            </w:pPr>
            <w:r w:rsidRPr="00BA3432">
              <w:rPr>
                <w:lang w:val="en-US"/>
                <w:rPrChange w:id="25661" w:author="phuong vu" w:date="2018-11-25T21:55:00Z">
                  <w:rPr>
                    <w:lang w:val="en-US"/>
                  </w:rPr>
                </w:rPrChange>
              </w:rPr>
              <w:t>X</w:t>
            </w:r>
          </w:p>
        </w:tc>
      </w:tr>
      <w:tr w:rsidR="002175BE" w:rsidRPr="00BA3432" w14:paraId="7D24B1E5" w14:textId="77777777" w:rsidTr="002175BE">
        <w:tc>
          <w:tcPr>
            <w:tcW w:w="797" w:type="dxa"/>
          </w:tcPr>
          <w:p w14:paraId="1AD16CFC" w14:textId="03C99DA6" w:rsidR="002175BE" w:rsidRPr="00BA3432" w:rsidRDefault="002175BE">
            <w:pPr>
              <w:spacing w:line="276" w:lineRule="auto"/>
              <w:jc w:val="center"/>
              <w:rPr>
                <w:lang w:val="en-US"/>
                <w:rPrChange w:id="25662" w:author="phuong vu" w:date="2018-11-25T21:55:00Z">
                  <w:rPr>
                    <w:lang w:val="en-US"/>
                  </w:rPr>
                </w:rPrChange>
              </w:rPr>
              <w:pPrChange w:id="25663" w:author="phuong vu" w:date="2018-11-23T13:48:00Z">
                <w:pPr>
                  <w:spacing w:line="360" w:lineRule="auto"/>
                  <w:jc w:val="center"/>
                </w:pPr>
              </w:pPrChange>
            </w:pPr>
            <w:r w:rsidRPr="00BA3432">
              <w:rPr>
                <w:lang w:val="en-US"/>
                <w:rPrChange w:id="25664" w:author="phuong vu" w:date="2018-11-25T21:55:00Z">
                  <w:rPr>
                    <w:lang w:val="en-US"/>
                  </w:rPr>
                </w:rPrChange>
              </w:rPr>
              <w:lastRenderedPageBreak/>
              <w:t>5</w:t>
            </w:r>
          </w:p>
        </w:tc>
        <w:tc>
          <w:tcPr>
            <w:tcW w:w="2368" w:type="dxa"/>
          </w:tcPr>
          <w:p w14:paraId="6F4EC3BB" w14:textId="5158E102" w:rsidR="002175BE" w:rsidRPr="00BA3432" w:rsidRDefault="002175BE">
            <w:pPr>
              <w:spacing w:line="276" w:lineRule="auto"/>
              <w:rPr>
                <w:lang w:val="en-US"/>
                <w:rPrChange w:id="25665" w:author="phuong vu" w:date="2018-11-25T21:55:00Z">
                  <w:rPr>
                    <w:lang w:val="en-US"/>
                  </w:rPr>
                </w:rPrChange>
              </w:rPr>
              <w:pPrChange w:id="25666" w:author="phuong vu" w:date="2018-11-23T13:48:00Z">
                <w:pPr>
                  <w:spacing w:line="360" w:lineRule="auto"/>
                </w:pPr>
              </w:pPrChange>
            </w:pPr>
            <w:r w:rsidRPr="00BA3432">
              <w:rPr>
                <w:lang w:val="en-US"/>
                <w:rPrChange w:id="25667" w:author="phuong vu" w:date="2018-11-25T21:55:00Z">
                  <w:rPr>
                    <w:lang w:val="en-US"/>
                  </w:rPr>
                </w:rPrChange>
              </w:rPr>
              <w:t>unit</w:t>
            </w:r>
          </w:p>
        </w:tc>
        <w:tc>
          <w:tcPr>
            <w:tcW w:w="1414" w:type="dxa"/>
          </w:tcPr>
          <w:p w14:paraId="3BB7C203" w14:textId="77777777" w:rsidR="002175BE" w:rsidRPr="00BA3432" w:rsidRDefault="002175BE">
            <w:pPr>
              <w:spacing w:line="276" w:lineRule="auto"/>
              <w:jc w:val="center"/>
              <w:rPr>
                <w:lang w:val="en-US"/>
                <w:rPrChange w:id="25668" w:author="phuong vu" w:date="2018-11-25T21:55:00Z">
                  <w:rPr>
                    <w:lang w:val="en-US"/>
                  </w:rPr>
                </w:rPrChange>
              </w:rPr>
              <w:pPrChange w:id="25669" w:author="phuong vu" w:date="2018-11-23T13:48:00Z">
                <w:pPr>
                  <w:spacing w:line="360" w:lineRule="auto"/>
                  <w:jc w:val="center"/>
                </w:pPr>
              </w:pPrChange>
            </w:pPr>
          </w:p>
        </w:tc>
        <w:tc>
          <w:tcPr>
            <w:tcW w:w="1395" w:type="dxa"/>
          </w:tcPr>
          <w:p w14:paraId="139AC848" w14:textId="77777777" w:rsidR="002175BE" w:rsidRPr="00BA3432" w:rsidRDefault="002175BE">
            <w:pPr>
              <w:spacing w:line="276" w:lineRule="auto"/>
              <w:jc w:val="center"/>
              <w:rPr>
                <w:lang w:val="en-US"/>
                <w:rPrChange w:id="25670" w:author="phuong vu" w:date="2018-11-25T21:55:00Z">
                  <w:rPr>
                    <w:lang w:val="en-US"/>
                  </w:rPr>
                </w:rPrChange>
              </w:rPr>
              <w:pPrChange w:id="25671" w:author="phuong vu" w:date="2018-11-23T13:48:00Z">
                <w:pPr>
                  <w:spacing w:line="360" w:lineRule="auto"/>
                  <w:jc w:val="center"/>
                </w:pPr>
              </w:pPrChange>
            </w:pPr>
          </w:p>
        </w:tc>
        <w:tc>
          <w:tcPr>
            <w:tcW w:w="1397" w:type="dxa"/>
          </w:tcPr>
          <w:p w14:paraId="340227CE" w14:textId="77777777" w:rsidR="002175BE" w:rsidRPr="00BA3432" w:rsidRDefault="002175BE">
            <w:pPr>
              <w:spacing w:line="276" w:lineRule="auto"/>
              <w:jc w:val="center"/>
              <w:rPr>
                <w:lang w:val="en-US"/>
                <w:rPrChange w:id="25672" w:author="phuong vu" w:date="2018-11-25T21:55:00Z">
                  <w:rPr>
                    <w:lang w:val="en-US"/>
                  </w:rPr>
                </w:rPrChange>
              </w:rPr>
              <w:pPrChange w:id="25673" w:author="phuong vu" w:date="2018-11-23T13:48:00Z">
                <w:pPr>
                  <w:spacing w:line="360" w:lineRule="auto"/>
                  <w:jc w:val="center"/>
                </w:pPr>
              </w:pPrChange>
            </w:pPr>
          </w:p>
        </w:tc>
        <w:tc>
          <w:tcPr>
            <w:tcW w:w="1406" w:type="dxa"/>
          </w:tcPr>
          <w:p w14:paraId="51BDE5C6" w14:textId="7A0B5BA1" w:rsidR="002175BE" w:rsidRPr="00BA3432" w:rsidRDefault="002175BE">
            <w:pPr>
              <w:spacing w:line="276" w:lineRule="auto"/>
              <w:jc w:val="center"/>
              <w:rPr>
                <w:lang w:val="en-US"/>
                <w:rPrChange w:id="25674" w:author="phuong vu" w:date="2018-11-25T21:55:00Z">
                  <w:rPr>
                    <w:lang w:val="en-US"/>
                  </w:rPr>
                </w:rPrChange>
              </w:rPr>
              <w:pPrChange w:id="25675" w:author="phuong vu" w:date="2018-11-23T13:48:00Z">
                <w:pPr>
                  <w:jc w:val="center"/>
                </w:pPr>
              </w:pPrChange>
            </w:pPr>
            <w:r w:rsidRPr="00BA3432">
              <w:rPr>
                <w:lang w:val="en-US"/>
                <w:rPrChange w:id="25676" w:author="phuong vu" w:date="2018-11-25T21:55:00Z">
                  <w:rPr>
                    <w:lang w:val="en-US"/>
                  </w:rPr>
                </w:rPrChange>
              </w:rPr>
              <w:t>X</w:t>
            </w:r>
          </w:p>
        </w:tc>
      </w:tr>
      <w:tr w:rsidR="002175BE" w:rsidRPr="00BA3432" w14:paraId="406780E5" w14:textId="77777777" w:rsidTr="002175BE">
        <w:tc>
          <w:tcPr>
            <w:tcW w:w="797" w:type="dxa"/>
          </w:tcPr>
          <w:p w14:paraId="114EEFE1" w14:textId="5DC8BB23" w:rsidR="002175BE" w:rsidRPr="00BA3432" w:rsidRDefault="002175BE">
            <w:pPr>
              <w:spacing w:line="276" w:lineRule="auto"/>
              <w:jc w:val="center"/>
              <w:rPr>
                <w:lang w:val="en-US"/>
                <w:rPrChange w:id="25677" w:author="phuong vu" w:date="2018-11-25T21:55:00Z">
                  <w:rPr>
                    <w:lang w:val="en-US"/>
                  </w:rPr>
                </w:rPrChange>
              </w:rPr>
              <w:pPrChange w:id="25678" w:author="phuong vu" w:date="2018-11-23T13:48:00Z">
                <w:pPr>
                  <w:spacing w:line="360" w:lineRule="auto"/>
                  <w:jc w:val="center"/>
                </w:pPr>
              </w:pPrChange>
            </w:pPr>
            <w:r w:rsidRPr="00BA3432">
              <w:rPr>
                <w:lang w:val="en-US"/>
                <w:rPrChange w:id="25679" w:author="phuong vu" w:date="2018-11-25T21:55:00Z">
                  <w:rPr>
                    <w:lang w:val="en-US"/>
                  </w:rPr>
                </w:rPrChange>
              </w:rPr>
              <w:t>6</w:t>
            </w:r>
          </w:p>
        </w:tc>
        <w:tc>
          <w:tcPr>
            <w:tcW w:w="2368" w:type="dxa"/>
          </w:tcPr>
          <w:p w14:paraId="1C553659" w14:textId="4010F0BA" w:rsidR="002175BE" w:rsidRPr="00BA3432" w:rsidRDefault="002175BE">
            <w:pPr>
              <w:spacing w:line="276" w:lineRule="auto"/>
              <w:rPr>
                <w:lang w:val="en-US"/>
                <w:rPrChange w:id="25680" w:author="phuong vu" w:date="2018-11-25T21:55:00Z">
                  <w:rPr>
                    <w:lang w:val="en-US"/>
                  </w:rPr>
                </w:rPrChange>
              </w:rPr>
              <w:pPrChange w:id="25681" w:author="phuong vu" w:date="2018-11-23T13:48:00Z">
                <w:pPr>
                  <w:spacing w:line="360" w:lineRule="auto"/>
                </w:pPr>
              </w:pPrChange>
            </w:pPr>
            <w:r w:rsidRPr="00BA3432">
              <w:rPr>
                <w:lang w:val="en-US"/>
                <w:rPrChange w:id="25682" w:author="phuong vu" w:date="2018-11-25T21:55:00Z">
                  <w:rPr>
                    <w:lang w:val="en-US"/>
                  </w:rPr>
                </w:rPrChange>
              </w:rPr>
              <w:t>product</w:t>
            </w:r>
          </w:p>
        </w:tc>
        <w:tc>
          <w:tcPr>
            <w:tcW w:w="1414" w:type="dxa"/>
          </w:tcPr>
          <w:p w14:paraId="0C12C33C" w14:textId="77777777" w:rsidR="002175BE" w:rsidRPr="00BA3432" w:rsidRDefault="002175BE">
            <w:pPr>
              <w:spacing w:line="276" w:lineRule="auto"/>
              <w:jc w:val="center"/>
              <w:rPr>
                <w:lang w:val="en-US"/>
                <w:rPrChange w:id="25683" w:author="phuong vu" w:date="2018-11-25T21:55:00Z">
                  <w:rPr>
                    <w:lang w:val="en-US"/>
                  </w:rPr>
                </w:rPrChange>
              </w:rPr>
              <w:pPrChange w:id="25684" w:author="phuong vu" w:date="2018-11-23T13:48:00Z">
                <w:pPr>
                  <w:spacing w:line="360" w:lineRule="auto"/>
                  <w:jc w:val="center"/>
                </w:pPr>
              </w:pPrChange>
            </w:pPr>
          </w:p>
        </w:tc>
        <w:tc>
          <w:tcPr>
            <w:tcW w:w="1395" w:type="dxa"/>
          </w:tcPr>
          <w:p w14:paraId="46D8928A" w14:textId="77777777" w:rsidR="002175BE" w:rsidRPr="00BA3432" w:rsidRDefault="002175BE">
            <w:pPr>
              <w:spacing w:line="276" w:lineRule="auto"/>
              <w:jc w:val="center"/>
              <w:rPr>
                <w:lang w:val="en-US"/>
                <w:rPrChange w:id="25685" w:author="phuong vu" w:date="2018-11-25T21:55:00Z">
                  <w:rPr>
                    <w:lang w:val="en-US"/>
                  </w:rPr>
                </w:rPrChange>
              </w:rPr>
              <w:pPrChange w:id="25686" w:author="phuong vu" w:date="2018-11-23T13:48:00Z">
                <w:pPr>
                  <w:spacing w:line="360" w:lineRule="auto"/>
                  <w:jc w:val="center"/>
                </w:pPr>
              </w:pPrChange>
            </w:pPr>
          </w:p>
        </w:tc>
        <w:tc>
          <w:tcPr>
            <w:tcW w:w="1397" w:type="dxa"/>
          </w:tcPr>
          <w:p w14:paraId="7D7A8561" w14:textId="77777777" w:rsidR="002175BE" w:rsidRPr="00BA3432" w:rsidRDefault="002175BE">
            <w:pPr>
              <w:spacing w:line="276" w:lineRule="auto"/>
              <w:jc w:val="center"/>
              <w:rPr>
                <w:lang w:val="en-US"/>
                <w:rPrChange w:id="25687" w:author="phuong vu" w:date="2018-11-25T21:55:00Z">
                  <w:rPr>
                    <w:lang w:val="en-US"/>
                  </w:rPr>
                </w:rPrChange>
              </w:rPr>
              <w:pPrChange w:id="25688" w:author="phuong vu" w:date="2018-11-23T13:48:00Z">
                <w:pPr>
                  <w:spacing w:line="360" w:lineRule="auto"/>
                  <w:jc w:val="center"/>
                </w:pPr>
              </w:pPrChange>
            </w:pPr>
          </w:p>
        </w:tc>
        <w:tc>
          <w:tcPr>
            <w:tcW w:w="1406" w:type="dxa"/>
          </w:tcPr>
          <w:p w14:paraId="605BE4DB" w14:textId="20C71A7D" w:rsidR="002175BE" w:rsidRPr="00BA3432" w:rsidRDefault="002175BE">
            <w:pPr>
              <w:spacing w:line="276" w:lineRule="auto"/>
              <w:jc w:val="center"/>
              <w:rPr>
                <w:lang w:val="en-US"/>
                <w:rPrChange w:id="25689" w:author="phuong vu" w:date="2018-11-25T21:55:00Z">
                  <w:rPr>
                    <w:lang w:val="en-US"/>
                  </w:rPr>
                </w:rPrChange>
              </w:rPr>
              <w:pPrChange w:id="25690" w:author="phuong vu" w:date="2018-11-23T13:48:00Z">
                <w:pPr>
                  <w:jc w:val="center"/>
                </w:pPr>
              </w:pPrChange>
            </w:pPr>
            <w:r w:rsidRPr="00BA3432">
              <w:rPr>
                <w:lang w:val="en-US"/>
                <w:rPrChange w:id="25691" w:author="phuong vu" w:date="2018-11-25T21:55:00Z">
                  <w:rPr>
                    <w:lang w:val="en-US"/>
                  </w:rPr>
                </w:rPrChange>
              </w:rPr>
              <w:t>X</w:t>
            </w:r>
          </w:p>
        </w:tc>
      </w:tr>
      <w:tr w:rsidR="002175BE" w:rsidRPr="00BA3432" w14:paraId="3F9BBE31" w14:textId="77777777" w:rsidTr="002175BE">
        <w:tc>
          <w:tcPr>
            <w:tcW w:w="797" w:type="dxa"/>
          </w:tcPr>
          <w:p w14:paraId="64601FCD" w14:textId="54DC35B1" w:rsidR="002175BE" w:rsidRPr="00BA3432" w:rsidRDefault="002175BE">
            <w:pPr>
              <w:spacing w:line="276" w:lineRule="auto"/>
              <w:jc w:val="center"/>
              <w:rPr>
                <w:lang w:val="en-US"/>
                <w:rPrChange w:id="25692" w:author="phuong vu" w:date="2018-11-25T21:55:00Z">
                  <w:rPr>
                    <w:lang w:val="en-US"/>
                  </w:rPr>
                </w:rPrChange>
              </w:rPr>
              <w:pPrChange w:id="25693" w:author="phuong vu" w:date="2018-11-23T13:48:00Z">
                <w:pPr>
                  <w:spacing w:line="360" w:lineRule="auto"/>
                  <w:jc w:val="center"/>
                </w:pPr>
              </w:pPrChange>
            </w:pPr>
            <w:r w:rsidRPr="00BA3432">
              <w:rPr>
                <w:lang w:val="en-US"/>
                <w:rPrChange w:id="25694" w:author="phuong vu" w:date="2018-11-25T21:55:00Z">
                  <w:rPr>
                    <w:lang w:val="en-US"/>
                  </w:rPr>
                </w:rPrChange>
              </w:rPr>
              <w:t>7</w:t>
            </w:r>
          </w:p>
        </w:tc>
        <w:tc>
          <w:tcPr>
            <w:tcW w:w="2368" w:type="dxa"/>
          </w:tcPr>
          <w:p w14:paraId="56B0E139" w14:textId="3AFF9BF8" w:rsidR="002175BE" w:rsidRPr="00BA3432" w:rsidRDefault="002175BE">
            <w:pPr>
              <w:spacing w:line="276" w:lineRule="auto"/>
              <w:rPr>
                <w:lang w:val="en-US"/>
                <w:rPrChange w:id="25695" w:author="phuong vu" w:date="2018-11-25T21:55:00Z">
                  <w:rPr>
                    <w:lang w:val="en-US"/>
                  </w:rPr>
                </w:rPrChange>
              </w:rPr>
              <w:pPrChange w:id="25696" w:author="phuong vu" w:date="2018-11-23T13:48:00Z">
                <w:pPr>
                  <w:spacing w:line="360" w:lineRule="auto"/>
                </w:pPr>
              </w:pPrChange>
            </w:pPr>
            <w:r w:rsidRPr="00BA3432">
              <w:rPr>
                <w:lang w:val="en-US"/>
                <w:rPrChange w:id="25697" w:author="phuong vu" w:date="2018-11-25T21:55:00Z">
                  <w:rPr>
                    <w:lang w:val="en-US"/>
                  </w:rPr>
                </w:rPrChange>
              </w:rPr>
              <w:t>product_type</w:t>
            </w:r>
          </w:p>
        </w:tc>
        <w:tc>
          <w:tcPr>
            <w:tcW w:w="1414" w:type="dxa"/>
          </w:tcPr>
          <w:p w14:paraId="5ABD3B2C" w14:textId="77777777" w:rsidR="002175BE" w:rsidRPr="00BA3432" w:rsidRDefault="002175BE">
            <w:pPr>
              <w:spacing w:line="276" w:lineRule="auto"/>
              <w:jc w:val="center"/>
              <w:rPr>
                <w:lang w:val="en-US"/>
                <w:rPrChange w:id="25698" w:author="phuong vu" w:date="2018-11-25T21:55:00Z">
                  <w:rPr>
                    <w:lang w:val="en-US"/>
                  </w:rPr>
                </w:rPrChange>
              </w:rPr>
              <w:pPrChange w:id="25699" w:author="phuong vu" w:date="2018-11-23T13:48:00Z">
                <w:pPr>
                  <w:spacing w:line="360" w:lineRule="auto"/>
                  <w:jc w:val="center"/>
                </w:pPr>
              </w:pPrChange>
            </w:pPr>
          </w:p>
        </w:tc>
        <w:tc>
          <w:tcPr>
            <w:tcW w:w="1395" w:type="dxa"/>
          </w:tcPr>
          <w:p w14:paraId="2893DD4E" w14:textId="77777777" w:rsidR="002175BE" w:rsidRPr="00BA3432" w:rsidRDefault="002175BE">
            <w:pPr>
              <w:spacing w:line="276" w:lineRule="auto"/>
              <w:jc w:val="center"/>
              <w:rPr>
                <w:lang w:val="en-US"/>
                <w:rPrChange w:id="25700" w:author="phuong vu" w:date="2018-11-25T21:55:00Z">
                  <w:rPr>
                    <w:lang w:val="en-US"/>
                  </w:rPr>
                </w:rPrChange>
              </w:rPr>
              <w:pPrChange w:id="25701" w:author="phuong vu" w:date="2018-11-23T13:48:00Z">
                <w:pPr>
                  <w:spacing w:line="360" w:lineRule="auto"/>
                  <w:jc w:val="center"/>
                </w:pPr>
              </w:pPrChange>
            </w:pPr>
          </w:p>
        </w:tc>
        <w:tc>
          <w:tcPr>
            <w:tcW w:w="1397" w:type="dxa"/>
          </w:tcPr>
          <w:p w14:paraId="4B9DB667" w14:textId="77777777" w:rsidR="002175BE" w:rsidRPr="00BA3432" w:rsidRDefault="002175BE">
            <w:pPr>
              <w:spacing w:line="276" w:lineRule="auto"/>
              <w:jc w:val="center"/>
              <w:rPr>
                <w:lang w:val="en-US"/>
                <w:rPrChange w:id="25702" w:author="phuong vu" w:date="2018-11-25T21:55:00Z">
                  <w:rPr>
                    <w:lang w:val="en-US"/>
                  </w:rPr>
                </w:rPrChange>
              </w:rPr>
              <w:pPrChange w:id="25703" w:author="phuong vu" w:date="2018-11-23T13:48:00Z">
                <w:pPr>
                  <w:spacing w:line="360" w:lineRule="auto"/>
                  <w:jc w:val="center"/>
                </w:pPr>
              </w:pPrChange>
            </w:pPr>
          </w:p>
        </w:tc>
        <w:tc>
          <w:tcPr>
            <w:tcW w:w="1406" w:type="dxa"/>
          </w:tcPr>
          <w:p w14:paraId="7C6B68AD" w14:textId="114FEF93" w:rsidR="002175BE" w:rsidRPr="00BA3432" w:rsidRDefault="002175BE">
            <w:pPr>
              <w:spacing w:line="276" w:lineRule="auto"/>
              <w:jc w:val="center"/>
              <w:rPr>
                <w:lang w:val="en-US"/>
                <w:rPrChange w:id="25704" w:author="phuong vu" w:date="2018-11-25T21:55:00Z">
                  <w:rPr>
                    <w:lang w:val="en-US"/>
                  </w:rPr>
                </w:rPrChange>
              </w:rPr>
              <w:pPrChange w:id="25705" w:author="phuong vu" w:date="2018-11-23T13:48:00Z">
                <w:pPr>
                  <w:jc w:val="center"/>
                </w:pPr>
              </w:pPrChange>
            </w:pPr>
            <w:r w:rsidRPr="00BA3432">
              <w:rPr>
                <w:lang w:val="en-US"/>
                <w:rPrChange w:id="25706" w:author="phuong vu" w:date="2018-11-25T21:55:00Z">
                  <w:rPr>
                    <w:lang w:val="en-US"/>
                  </w:rPr>
                </w:rPrChange>
              </w:rPr>
              <w:t>X</w:t>
            </w:r>
          </w:p>
        </w:tc>
      </w:tr>
      <w:tr w:rsidR="002175BE" w:rsidRPr="00BA3432" w14:paraId="11A050F6" w14:textId="77777777" w:rsidTr="002175BE">
        <w:tc>
          <w:tcPr>
            <w:tcW w:w="797" w:type="dxa"/>
          </w:tcPr>
          <w:p w14:paraId="30641208" w14:textId="4E4E9993" w:rsidR="002175BE" w:rsidRPr="00BA3432" w:rsidRDefault="002175BE">
            <w:pPr>
              <w:spacing w:line="276" w:lineRule="auto"/>
              <w:jc w:val="center"/>
              <w:rPr>
                <w:lang w:val="en-US"/>
                <w:rPrChange w:id="25707" w:author="phuong vu" w:date="2018-11-25T21:55:00Z">
                  <w:rPr>
                    <w:lang w:val="en-US"/>
                  </w:rPr>
                </w:rPrChange>
              </w:rPr>
              <w:pPrChange w:id="25708" w:author="phuong vu" w:date="2018-11-23T13:48:00Z">
                <w:pPr>
                  <w:spacing w:line="360" w:lineRule="auto"/>
                  <w:jc w:val="center"/>
                </w:pPr>
              </w:pPrChange>
            </w:pPr>
            <w:r w:rsidRPr="00BA3432">
              <w:rPr>
                <w:lang w:val="en-US"/>
                <w:rPrChange w:id="25709" w:author="phuong vu" w:date="2018-11-25T21:55:00Z">
                  <w:rPr>
                    <w:lang w:val="en-US"/>
                  </w:rPr>
                </w:rPrChange>
              </w:rPr>
              <w:t>8</w:t>
            </w:r>
          </w:p>
        </w:tc>
        <w:tc>
          <w:tcPr>
            <w:tcW w:w="2368" w:type="dxa"/>
          </w:tcPr>
          <w:p w14:paraId="0A148B6F" w14:textId="601B8066" w:rsidR="002175BE" w:rsidRPr="00BA3432" w:rsidRDefault="002175BE">
            <w:pPr>
              <w:spacing w:line="276" w:lineRule="auto"/>
              <w:rPr>
                <w:lang w:val="en-US"/>
                <w:rPrChange w:id="25710" w:author="phuong vu" w:date="2018-11-25T21:55:00Z">
                  <w:rPr>
                    <w:lang w:val="en-US"/>
                  </w:rPr>
                </w:rPrChange>
              </w:rPr>
              <w:pPrChange w:id="25711" w:author="phuong vu" w:date="2018-11-23T13:48:00Z">
                <w:pPr>
                  <w:spacing w:line="360" w:lineRule="auto"/>
                </w:pPr>
              </w:pPrChange>
            </w:pPr>
            <w:r w:rsidRPr="00BA3432">
              <w:rPr>
                <w:lang w:val="en-US"/>
                <w:rPrChange w:id="25712" w:author="phuong vu" w:date="2018-11-25T21:55:00Z">
                  <w:rPr>
                    <w:lang w:val="en-US"/>
                  </w:rPr>
                </w:rPrChange>
              </w:rPr>
              <w:t>unit_price</w:t>
            </w:r>
          </w:p>
        </w:tc>
        <w:tc>
          <w:tcPr>
            <w:tcW w:w="1414" w:type="dxa"/>
          </w:tcPr>
          <w:p w14:paraId="5135E296" w14:textId="77777777" w:rsidR="002175BE" w:rsidRPr="00BA3432" w:rsidRDefault="002175BE">
            <w:pPr>
              <w:spacing w:line="276" w:lineRule="auto"/>
              <w:jc w:val="center"/>
              <w:rPr>
                <w:lang w:val="en-US"/>
                <w:rPrChange w:id="25713" w:author="phuong vu" w:date="2018-11-25T21:55:00Z">
                  <w:rPr>
                    <w:lang w:val="en-US"/>
                  </w:rPr>
                </w:rPrChange>
              </w:rPr>
              <w:pPrChange w:id="25714" w:author="phuong vu" w:date="2018-11-23T13:48:00Z">
                <w:pPr>
                  <w:spacing w:line="360" w:lineRule="auto"/>
                  <w:jc w:val="center"/>
                </w:pPr>
              </w:pPrChange>
            </w:pPr>
          </w:p>
        </w:tc>
        <w:tc>
          <w:tcPr>
            <w:tcW w:w="1395" w:type="dxa"/>
          </w:tcPr>
          <w:p w14:paraId="1B42765A" w14:textId="77777777" w:rsidR="002175BE" w:rsidRPr="00BA3432" w:rsidRDefault="002175BE">
            <w:pPr>
              <w:spacing w:line="276" w:lineRule="auto"/>
              <w:jc w:val="center"/>
              <w:rPr>
                <w:lang w:val="en-US"/>
                <w:rPrChange w:id="25715" w:author="phuong vu" w:date="2018-11-25T21:55:00Z">
                  <w:rPr>
                    <w:lang w:val="en-US"/>
                  </w:rPr>
                </w:rPrChange>
              </w:rPr>
              <w:pPrChange w:id="25716" w:author="phuong vu" w:date="2018-11-23T13:48:00Z">
                <w:pPr>
                  <w:spacing w:line="360" w:lineRule="auto"/>
                  <w:jc w:val="center"/>
                </w:pPr>
              </w:pPrChange>
            </w:pPr>
          </w:p>
        </w:tc>
        <w:tc>
          <w:tcPr>
            <w:tcW w:w="1397" w:type="dxa"/>
          </w:tcPr>
          <w:p w14:paraId="5FC316B6" w14:textId="77777777" w:rsidR="002175BE" w:rsidRPr="00BA3432" w:rsidRDefault="002175BE">
            <w:pPr>
              <w:spacing w:line="276" w:lineRule="auto"/>
              <w:jc w:val="center"/>
              <w:rPr>
                <w:lang w:val="en-US"/>
                <w:rPrChange w:id="25717" w:author="phuong vu" w:date="2018-11-25T21:55:00Z">
                  <w:rPr>
                    <w:lang w:val="en-US"/>
                  </w:rPr>
                </w:rPrChange>
              </w:rPr>
              <w:pPrChange w:id="25718" w:author="phuong vu" w:date="2018-11-23T13:48:00Z">
                <w:pPr>
                  <w:spacing w:line="360" w:lineRule="auto"/>
                  <w:jc w:val="center"/>
                </w:pPr>
              </w:pPrChange>
            </w:pPr>
          </w:p>
        </w:tc>
        <w:tc>
          <w:tcPr>
            <w:tcW w:w="1406" w:type="dxa"/>
          </w:tcPr>
          <w:p w14:paraId="5A4B30E9" w14:textId="7E1505DF" w:rsidR="002175BE" w:rsidRPr="00BA3432" w:rsidRDefault="002175BE">
            <w:pPr>
              <w:spacing w:line="276" w:lineRule="auto"/>
              <w:jc w:val="center"/>
              <w:rPr>
                <w:lang w:val="en-US"/>
                <w:rPrChange w:id="25719" w:author="phuong vu" w:date="2018-11-25T21:55:00Z">
                  <w:rPr>
                    <w:lang w:val="en-US"/>
                  </w:rPr>
                </w:rPrChange>
              </w:rPr>
              <w:pPrChange w:id="25720" w:author="phuong vu" w:date="2018-11-23T13:48:00Z">
                <w:pPr>
                  <w:jc w:val="center"/>
                </w:pPr>
              </w:pPrChange>
            </w:pPr>
            <w:r w:rsidRPr="00BA3432">
              <w:rPr>
                <w:lang w:val="en-US"/>
                <w:rPrChange w:id="25721" w:author="phuong vu" w:date="2018-11-25T21:55:00Z">
                  <w:rPr>
                    <w:lang w:val="en-US"/>
                  </w:rPr>
                </w:rPrChange>
              </w:rPr>
              <w:t>X</w:t>
            </w:r>
          </w:p>
        </w:tc>
      </w:tr>
      <w:tr w:rsidR="002175BE" w:rsidRPr="00BA3432" w14:paraId="5AD07FC4" w14:textId="77777777" w:rsidTr="002175BE">
        <w:tc>
          <w:tcPr>
            <w:tcW w:w="797" w:type="dxa"/>
          </w:tcPr>
          <w:p w14:paraId="1CFA2CF7" w14:textId="0BC279F1" w:rsidR="002175BE" w:rsidRPr="00BA3432" w:rsidRDefault="002175BE">
            <w:pPr>
              <w:spacing w:line="276" w:lineRule="auto"/>
              <w:jc w:val="center"/>
              <w:rPr>
                <w:lang w:val="en-US"/>
                <w:rPrChange w:id="25722" w:author="phuong vu" w:date="2018-11-25T21:55:00Z">
                  <w:rPr>
                    <w:lang w:val="en-US"/>
                  </w:rPr>
                </w:rPrChange>
              </w:rPr>
              <w:pPrChange w:id="25723" w:author="phuong vu" w:date="2018-11-23T13:48:00Z">
                <w:pPr>
                  <w:spacing w:line="360" w:lineRule="auto"/>
                  <w:jc w:val="center"/>
                </w:pPr>
              </w:pPrChange>
            </w:pPr>
            <w:r w:rsidRPr="00BA3432">
              <w:rPr>
                <w:lang w:val="en-US"/>
                <w:rPrChange w:id="25724" w:author="phuong vu" w:date="2018-11-25T21:55:00Z">
                  <w:rPr>
                    <w:lang w:val="en-US"/>
                  </w:rPr>
                </w:rPrChange>
              </w:rPr>
              <w:t>9</w:t>
            </w:r>
          </w:p>
        </w:tc>
        <w:tc>
          <w:tcPr>
            <w:tcW w:w="2368" w:type="dxa"/>
          </w:tcPr>
          <w:p w14:paraId="449BC377" w14:textId="234922FA" w:rsidR="002175BE" w:rsidRPr="00BA3432" w:rsidRDefault="002175BE">
            <w:pPr>
              <w:spacing w:line="276" w:lineRule="auto"/>
              <w:rPr>
                <w:lang w:val="en-US"/>
                <w:rPrChange w:id="25725" w:author="phuong vu" w:date="2018-11-25T21:55:00Z">
                  <w:rPr>
                    <w:lang w:val="en-US"/>
                  </w:rPr>
                </w:rPrChange>
              </w:rPr>
              <w:pPrChange w:id="25726" w:author="phuong vu" w:date="2018-11-23T13:48:00Z">
                <w:pPr>
                  <w:spacing w:line="360" w:lineRule="auto"/>
                </w:pPr>
              </w:pPrChange>
            </w:pPr>
            <w:r w:rsidRPr="00BA3432">
              <w:rPr>
                <w:lang w:val="en-US"/>
                <w:rPrChange w:id="25727" w:author="phuong vu" w:date="2018-11-25T21:55:00Z">
                  <w:rPr>
                    <w:lang w:val="en-US"/>
                  </w:rPr>
                </w:rPrChange>
              </w:rPr>
              <w:t>time_schedule</w:t>
            </w:r>
          </w:p>
        </w:tc>
        <w:tc>
          <w:tcPr>
            <w:tcW w:w="1414" w:type="dxa"/>
          </w:tcPr>
          <w:p w14:paraId="26A68DDD" w14:textId="77777777" w:rsidR="002175BE" w:rsidRPr="00BA3432" w:rsidRDefault="002175BE">
            <w:pPr>
              <w:spacing w:line="276" w:lineRule="auto"/>
              <w:jc w:val="center"/>
              <w:rPr>
                <w:lang w:val="en-US"/>
                <w:rPrChange w:id="25728" w:author="phuong vu" w:date="2018-11-25T21:55:00Z">
                  <w:rPr>
                    <w:lang w:val="en-US"/>
                  </w:rPr>
                </w:rPrChange>
              </w:rPr>
              <w:pPrChange w:id="25729" w:author="phuong vu" w:date="2018-11-23T13:48:00Z">
                <w:pPr>
                  <w:spacing w:line="360" w:lineRule="auto"/>
                  <w:jc w:val="center"/>
                </w:pPr>
              </w:pPrChange>
            </w:pPr>
          </w:p>
        </w:tc>
        <w:tc>
          <w:tcPr>
            <w:tcW w:w="1395" w:type="dxa"/>
          </w:tcPr>
          <w:p w14:paraId="5E9D24C2" w14:textId="77777777" w:rsidR="002175BE" w:rsidRPr="00BA3432" w:rsidRDefault="002175BE">
            <w:pPr>
              <w:spacing w:line="276" w:lineRule="auto"/>
              <w:jc w:val="center"/>
              <w:rPr>
                <w:lang w:val="en-US"/>
                <w:rPrChange w:id="25730" w:author="phuong vu" w:date="2018-11-25T21:55:00Z">
                  <w:rPr>
                    <w:lang w:val="en-US"/>
                  </w:rPr>
                </w:rPrChange>
              </w:rPr>
              <w:pPrChange w:id="25731" w:author="phuong vu" w:date="2018-11-23T13:48:00Z">
                <w:pPr>
                  <w:spacing w:line="360" w:lineRule="auto"/>
                  <w:jc w:val="center"/>
                </w:pPr>
              </w:pPrChange>
            </w:pPr>
          </w:p>
        </w:tc>
        <w:tc>
          <w:tcPr>
            <w:tcW w:w="1397" w:type="dxa"/>
          </w:tcPr>
          <w:p w14:paraId="4D981FA3" w14:textId="77777777" w:rsidR="002175BE" w:rsidRPr="00BA3432" w:rsidRDefault="002175BE">
            <w:pPr>
              <w:spacing w:line="276" w:lineRule="auto"/>
              <w:jc w:val="center"/>
              <w:rPr>
                <w:lang w:val="en-US"/>
                <w:rPrChange w:id="25732" w:author="phuong vu" w:date="2018-11-25T21:55:00Z">
                  <w:rPr>
                    <w:lang w:val="en-US"/>
                  </w:rPr>
                </w:rPrChange>
              </w:rPr>
              <w:pPrChange w:id="25733" w:author="phuong vu" w:date="2018-11-23T13:48:00Z">
                <w:pPr>
                  <w:spacing w:line="360" w:lineRule="auto"/>
                  <w:jc w:val="center"/>
                </w:pPr>
              </w:pPrChange>
            </w:pPr>
          </w:p>
        </w:tc>
        <w:tc>
          <w:tcPr>
            <w:tcW w:w="1406" w:type="dxa"/>
          </w:tcPr>
          <w:p w14:paraId="60027F0A" w14:textId="078F3FBD" w:rsidR="002175BE" w:rsidRPr="00BA3432" w:rsidRDefault="002175BE">
            <w:pPr>
              <w:spacing w:line="276" w:lineRule="auto"/>
              <w:jc w:val="center"/>
              <w:rPr>
                <w:lang w:val="en-US"/>
                <w:rPrChange w:id="25734" w:author="phuong vu" w:date="2018-11-25T21:55:00Z">
                  <w:rPr>
                    <w:lang w:val="en-US"/>
                  </w:rPr>
                </w:rPrChange>
              </w:rPr>
              <w:pPrChange w:id="25735" w:author="phuong vu" w:date="2018-11-23T13:48:00Z">
                <w:pPr>
                  <w:jc w:val="center"/>
                </w:pPr>
              </w:pPrChange>
            </w:pPr>
            <w:r w:rsidRPr="00BA3432">
              <w:rPr>
                <w:lang w:val="en-US"/>
                <w:rPrChange w:id="25736" w:author="phuong vu" w:date="2018-11-25T21:55:00Z">
                  <w:rPr>
                    <w:lang w:val="en-US"/>
                  </w:rPr>
                </w:rPrChange>
              </w:rPr>
              <w:t>X</w:t>
            </w:r>
          </w:p>
        </w:tc>
      </w:tr>
      <w:tr w:rsidR="002175BE" w:rsidRPr="00BA3432" w14:paraId="42D0DEAC" w14:textId="77777777" w:rsidTr="002175BE">
        <w:tc>
          <w:tcPr>
            <w:tcW w:w="797" w:type="dxa"/>
          </w:tcPr>
          <w:p w14:paraId="21D9B315" w14:textId="02580937" w:rsidR="002175BE" w:rsidRPr="00BA3432" w:rsidRDefault="002175BE">
            <w:pPr>
              <w:spacing w:line="276" w:lineRule="auto"/>
              <w:jc w:val="center"/>
              <w:rPr>
                <w:lang w:val="en-US"/>
                <w:rPrChange w:id="25737" w:author="phuong vu" w:date="2018-11-25T21:55:00Z">
                  <w:rPr>
                    <w:lang w:val="en-US"/>
                  </w:rPr>
                </w:rPrChange>
              </w:rPr>
              <w:pPrChange w:id="25738" w:author="phuong vu" w:date="2018-11-23T13:48:00Z">
                <w:pPr>
                  <w:spacing w:line="360" w:lineRule="auto"/>
                  <w:jc w:val="center"/>
                </w:pPr>
              </w:pPrChange>
            </w:pPr>
            <w:r w:rsidRPr="00BA3432">
              <w:rPr>
                <w:lang w:val="en-US"/>
                <w:rPrChange w:id="25739" w:author="phuong vu" w:date="2018-11-25T21:55:00Z">
                  <w:rPr>
                    <w:lang w:val="en-US"/>
                  </w:rPr>
                </w:rPrChange>
              </w:rPr>
              <w:t>10</w:t>
            </w:r>
          </w:p>
        </w:tc>
        <w:tc>
          <w:tcPr>
            <w:tcW w:w="2368" w:type="dxa"/>
          </w:tcPr>
          <w:p w14:paraId="37B7EE0B" w14:textId="01FE87A9" w:rsidR="002175BE" w:rsidRPr="00BA3432" w:rsidRDefault="002175BE">
            <w:pPr>
              <w:spacing w:line="276" w:lineRule="auto"/>
              <w:rPr>
                <w:lang w:val="en-US"/>
                <w:rPrChange w:id="25740" w:author="phuong vu" w:date="2018-11-25T21:55:00Z">
                  <w:rPr>
                    <w:lang w:val="en-US"/>
                  </w:rPr>
                </w:rPrChange>
              </w:rPr>
              <w:pPrChange w:id="25741" w:author="phuong vu" w:date="2018-11-23T13:48:00Z">
                <w:pPr>
                  <w:spacing w:line="360" w:lineRule="auto"/>
                </w:pPr>
              </w:pPrChange>
            </w:pPr>
            <w:r w:rsidRPr="00BA3432">
              <w:rPr>
                <w:lang w:val="en-US"/>
                <w:rPrChange w:id="25742" w:author="phuong vu" w:date="2018-11-25T21:55:00Z">
                  <w:rPr>
                    <w:lang w:val="en-US"/>
                  </w:rPr>
                </w:rPrChange>
              </w:rPr>
              <w:t>branch</w:t>
            </w:r>
          </w:p>
        </w:tc>
        <w:tc>
          <w:tcPr>
            <w:tcW w:w="1414" w:type="dxa"/>
          </w:tcPr>
          <w:p w14:paraId="2633E56D" w14:textId="77777777" w:rsidR="002175BE" w:rsidRPr="00BA3432" w:rsidRDefault="002175BE">
            <w:pPr>
              <w:spacing w:line="276" w:lineRule="auto"/>
              <w:jc w:val="center"/>
              <w:rPr>
                <w:lang w:val="en-US"/>
                <w:rPrChange w:id="25743" w:author="phuong vu" w:date="2018-11-25T21:55:00Z">
                  <w:rPr>
                    <w:lang w:val="en-US"/>
                  </w:rPr>
                </w:rPrChange>
              </w:rPr>
              <w:pPrChange w:id="25744" w:author="phuong vu" w:date="2018-11-23T13:48:00Z">
                <w:pPr>
                  <w:spacing w:line="360" w:lineRule="auto"/>
                  <w:jc w:val="center"/>
                </w:pPr>
              </w:pPrChange>
            </w:pPr>
          </w:p>
        </w:tc>
        <w:tc>
          <w:tcPr>
            <w:tcW w:w="1395" w:type="dxa"/>
          </w:tcPr>
          <w:p w14:paraId="2FF560BD" w14:textId="77777777" w:rsidR="002175BE" w:rsidRPr="00BA3432" w:rsidRDefault="002175BE">
            <w:pPr>
              <w:spacing w:line="276" w:lineRule="auto"/>
              <w:jc w:val="center"/>
              <w:rPr>
                <w:lang w:val="en-US"/>
                <w:rPrChange w:id="25745" w:author="phuong vu" w:date="2018-11-25T21:55:00Z">
                  <w:rPr>
                    <w:lang w:val="en-US"/>
                  </w:rPr>
                </w:rPrChange>
              </w:rPr>
              <w:pPrChange w:id="25746" w:author="phuong vu" w:date="2018-11-23T13:48:00Z">
                <w:pPr>
                  <w:spacing w:line="360" w:lineRule="auto"/>
                  <w:jc w:val="center"/>
                </w:pPr>
              </w:pPrChange>
            </w:pPr>
          </w:p>
        </w:tc>
        <w:tc>
          <w:tcPr>
            <w:tcW w:w="1397" w:type="dxa"/>
          </w:tcPr>
          <w:p w14:paraId="738CF9D7" w14:textId="77777777" w:rsidR="002175BE" w:rsidRPr="00BA3432" w:rsidRDefault="002175BE">
            <w:pPr>
              <w:spacing w:line="276" w:lineRule="auto"/>
              <w:jc w:val="center"/>
              <w:rPr>
                <w:lang w:val="en-US"/>
                <w:rPrChange w:id="25747" w:author="phuong vu" w:date="2018-11-25T21:55:00Z">
                  <w:rPr>
                    <w:lang w:val="en-US"/>
                  </w:rPr>
                </w:rPrChange>
              </w:rPr>
              <w:pPrChange w:id="25748" w:author="phuong vu" w:date="2018-11-23T13:48:00Z">
                <w:pPr>
                  <w:spacing w:line="360" w:lineRule="auto"/>
                  <w:jc w:val="center"/>
                </w:pPr>
              </w:pPrChange>
            </w:pPr>
          </w:p>
        </w:tc>
        <w:tc>
          <w:tcPr>
            <w:tcW w:w="1406" w:type="dxa"/>
          </w:tcPr>
          <w:p w14:paraId="02599C61" w14:textId="1D8CF5BA" w:rsidR="002175BE" w:rsidRPr="00BA3432" w:rsidRDefault="002175BE">
            <w:pPr>
              <w:spacing w:line="276" w:lineRule="auto"/>
              <w:jc w:val="center"/>
              <w:rPr>
                <w:lang w:val="en-US"/>
                <w:rPrChange w:id="25749" w:author="phuong vu" w:date="2018-11-25T21:55:00Z">
                  <w:rPr>
                    <w:lang w:val="en-US"/>
                  </w:rPr>
                </w:rPrChange>
              </w:rPr>
              <w:pPrChange w:id="25750" w:author="phuong vu" w:date="2018-11-23T13:48:00Z">
                <w:pPr>
                  <w:jc w:val="center"/>
                </w:pPr>
              </w:pPrChange>
            </w:pPr>
            <w:r w:rsidRPr="00BA3432">
              <w:rPr>
                <w:lang w:val="en-US"/>
                <w:rPrChange w:id="25751" w:author="phuong vu" w:date="2018-11-25T21:55:00Z">
                  <w:rPr>
                    <w:lang w:val="en-US"/>
                  </w:rPr>
                </w:rPrChange>
              </w:rPr>
              <w:t>X</w:t>
            </w:r>
          </w:p>
        </w:tc>
      </w:tr>
      <w:tr w:rsidR="002175BE" w:rsidRPr="00BA3432" w14:paraId="4403EF08" w14:textId="77777777" w:rsidTr="002175BE">
        <w:tc>
          <w:tcPr>
            <w:tcW w:w="797" w:type="dxa"/>
          </w:tcPr>
          <w:p w14:paraId="64F77689" w14:textId="25532B86" w:rsidR="002175BE" w:rsidRPr="00BA3432" w:rsidRDefault="002175BE">
            <w:pPr>
              <w:spacing w:line="276" w:lineRule="auto"/>
              <w:jc w:val="center"/>
              <w:rPr>
                <w:lang w:val="en-US"/>
                <w:rPrChange w:id="25752" w:author="phuong vu" w:date="2018-11-25T21:55:00Z">
                  <w:rPr>
                    <w:lang w:val="en-US"/>
                  </w:rPr>
                </w:rPrChange>
              </w:rPr>
              <w:pPrChange w:id="25753" w:author="phuong vu" w:date="2018-11-23T13:48:00Z">
                <w:pPr>
                  <w:spacing w:line="360" w:lineRule="auto"/>
                  <w:jc w:val="center"/>
                </w:pPr>
              </w:pPrChange>
            </w:pPr>
            <w:r w:rsidRPr="00BA3432">
              <w:rPr>
                <w:lang w:val="en-US"/>
                <w:rPrChange w:id="25754" w:author="phuong vu" w:date="2018-11-25T21:55:00Z">
                  <w:rPr>
                    <w:lang w:val="en-US"/>
                  </w:rPr>
                </w:rPrChange>
              </w:rPr>
              <w:t>11</w:t>
            </w:r>
          </w:p>
        </w:tc>
        <w:tc>
          <w:tcPr>
            <w:tcW w:w="2368" w:type="dxa"/>
          </w:tcPr>
          <w:p w14:paraId="048B4A41" w14:textId="614DBB3D" w:rsidR="002175BE" w:rsidRPr="00BA3432" w:rsidRDefault="002175BE">
            <w:pPr>
              <w:spacing w:line="276" w:lineRule="auto"/>
              <w:rPr>
                <w:lang w:val="en-US"/>
                <w:rPrChange w:id="25755" w:author="phuong vu" w:date="2018-11-25T21:55:00Z">
                  <w:rPr>
                    <w:lang w:val="en-US"/>
                  </w:rPr>
                </w:rPrChange>
              </w:rPr>
              <w:pPrChange w:id="25756" w:author="phuong vu" w:date="2018-11-23T13:48:00Z">
                <w:pPr>
                  <w:spacing w:line="360" w:lineRule="auto"/>
                </w:pPr>
              </w:pPrChange>
            </w:pPr>
            <w:r w:rsidRPr="00BA3432">
              <w:rPr>
                <w:lang w:val="en-US"/>
                <w:rPrChange w:id="25757" w:author="phuong vu" w:date="2018-11-25T21:55:00Z">
                  <w:rPr>
                    <w:lang w:val="en-US"/>
                  </w:rPr>
                </w:rPrChange>
              </w:rPr>
              <w:t>service_type_branch</w:t>
            </w:r>
          </w:p>
        </w:tc>
        <w:tc>
          <w:tcPr>
            <w:tcW w:w="1414" w:type="dxa"/>
          </w:tcPr>
          <w:p w14:paraId="6EAC42FA" w14:textId="77777777" w:rsidR="002175BE" w:rsidRPr="00BA3432" w:rsidRDefault="002175BE">
            <w:pPr>
              <w:spacing w:line="276" w:lineRule="auto"/>
              <w:jc w:val="center"/>
              <w:rPr>
                <w:lang w:val="en-US"/>
                <w:rPrChange w:id="25758" w:author="phuong vu" w:date="2018-11-25T21:55:00Z">
                  <w:rPr>
                    <w:lang w:val="en-US"/>
                  </w:rPr>
                </w:rPrChange>
              </w:rPr>
              <w:pPrChange w:id="25759" w:author="phuong vu" w:date="2018-11-23T13:48:00Z">
                <w:pPr>
                  <w:spacing w:line="360" w:lineRule="auto"/>
                  <w:jc w:val="center"/>
                </w:pPr>
              </w:pPrChange>
            </w:pPr>
          </w:p>
        </w:tc>
        <w:tc>
          <w:tcPr>
            <w:tcW w:w="1395" w:type="dxa"/>
          </w:tcPr>
          <w:p w14:paraId="619266D5" w14:textId="77777777" w:rsidR="002175BE" w:rsidRPr="00BA3432" w:rsidRDefault="002175BE">
            <w:pPr>
              <w:spacing w:line="276" w:lineRule="auto"/>
              <w:jc w:val="center"/>
              <w:rPr>
                <w:lang w:val="en-US"/>
                <w:rPrChange w:id="25760" w:author="phuong vu" w:date="2018-11-25T21:55:00Z">
                  <w:rPr>
                    <w:lang w:val="en-US"/>
                  </w:rPr>
                </w:rPrChange>
              </w:rPr>
              <w:pPrChange w:id="25761" w:author="phuong vu" w:date="2018-11-23T13:48:00Z">
                <w:pPr>
                  <w:spacing w:line="360" w:lineRule="auto"/>
                  <w:jc w:val="center"/>
                </w:pPr>
              </w:pPrChange>
            </w:pPr>
          </w:p>
        </w:tc>
        <w:tc>
          <w:tcPr>
            <w:tcW w:w="1397" w:type="dxa"/>
          </w:tcPr>
          <w:p w14:paraId="487FD684" w14:textId="77777777" w:rsidR="002175BE" w:rsidRPr="00BA3432" w:rsidRDefault="002175BE">
            <w:pPr>
              <w:spacing w:line="276" w:lineRule="auto"/>
              <w:jc w:val="center"/>
              <w:rPr>
                <w:lang w:val="en-US"/>
                <w:rPrChange w:id="25762" w:author="phuong vu" w:date="2018-11-25T21:55:00Z">
                  <w:rPr>
                    <w:lang w:val="en-US"/>
                  </w:rPr>
                </w:rPrChange>
              </w:rPr>
              <w:pPrChange w:id="25763" w:author="phuong vu" w:date="2018-11-23T13:48:00Z">
                <w:pPr>
                  <w:spacing w:line="360" w:lineRule="auto"/>
                  <w:jc w:val="center"/>
                </w:pPr>
              </w:pPrChange>
            </w:pPr>
          </w:p>
        </w:tc>
        <w:tc>
          <w:tcPr>
            <w:tcW w:w="1406" w:type="dxa"/>
          </w:tcPr>
          <w:p w14:paraId="6B555753" w14:textId="43BB9FA9" w:rsidR="002175BE" w:rsidRPr="00BA3432" w:rsidRDefault="002175BE">
            <w:pPr>
              <w:spacing w:line="276" w:lineRule="auto"/>
              <w:jc w:val="center"/>
              <w:rPr>
                <w:lang w:val="en-US"/>
                <w:rPrChange w:id="25764" w:author="phuong vu" w:date="2018-11-25T21:55:00Z">
                  <w:rPr>
                    <w:lang w:val="en-US"/>
                  </w:rPr>
                </w:rPrChange>
              </w:rPr>
              <w:pPrChange w:id="25765" w:author="phuong vu" w:date="2018-11-23T13:48:00Z">
                <w:pPr>
                  <w:jc w:val="center"/>
                </w:pPr>
              </w:pPrChange>
            </w:pPr>
            <w:r w:rsidRPr="00BA3432">
              <w:rPr>
                <w:lang w:val="en-US"/>
                <w:rPrChange w:id="25766" w:author="phuong vu" w:date="2018-11-25T21:55:00Z">
                  <w:rPr>
                    <w:lang w:val="en-US"/>
                  </w:rPr>
                </w:rPrChange>
              </w:rPr>
              <w:t>X</w:t>
            </w:r>
          </w:p>
        </w:tc>
      </w:tr>
      <w:tr w:rsidR="002F5F09" w:rsidRPr="00BA3432" w14:paraId="034C0749" w14:textId="77777777" w:rsidTr="002175BE">
        <w:trPr>
          <w:ins w:id="25767" w:author="phuong vu" w:date="2018-11-25T21:58:00Z"/>
        </w:trPr>
        <w:tc>
          <w:tcPr>
            <w:tcW w:w="797" w:type="dxa"/>
          </w:tcPr>
          <w:p w14:paraId="5C3EEB6C" w14:textId="64EC08EA" w:rsidR="002F5F09" w:rsidRPr="00AD0E2E" w:rsidRDefault="002F5F09">
            <w:pPr>
              <w:spacing w:line="276" w:lineRule="auto"/>
              <w:jc w:val="center"/>
              <w:rPr>
                <w:ins w:id="25768" w:author="phuong vu" w:date="2018-11-25T21:58:00Z"/>
                <w:lang w:val="en-US"/>
              </w:rPr>
            </w:pPr>
            <w:ins w:id="25769" w:author="phuong vu" w:date="2018-11-25T21:58:00Z">
              <w:r>
                <w:rPr>
                  <w:lang w:val="en-US"/>
                </w:rPr>
                <w:t>12</w:t>
              </w:r>
            </w:ins>
          </w:p>
        </w:tc>
        <w:tc>
          <w:tcPr>
            <w:tcW w:w="2368" w:type="dxa"/>
          </w:tcPr>
          <w:p w14:paraId="74DA81EC" w14:textId="74F382F9" w:rsidR="002F5F09" w:rsidRPr="00AD0E2E" w:rsidRDefault="002F5F09">
            <w:pPr>
              <w:spacing w:line="276" w:lineRule="auto"/>
              <w:rPr>
                <w:ins w:id="25770" w:author="phuong vu" w:date="2018-11-25T21:58:00Z"/>
                <w:lang w:val="en-US"/>
              </w:rPr>
            </w:pPr>
            <w:ins w:id="25771" w:author="phuong vu" w:date="2018-11-25T21:58:00Z">
              <w:r>
                <w:rPr>
                  <w:lang w:val="en-US"/>
                </w:rPr>
                <w:t>customer_order</w:t>
              </w:r>
            </w:ins>
          </w:p>
        </w:tc>
        <w:tc>
          <w:tcPr>
            <w:tcW w:w="1414" w:type="dxa"/>
          </w:tcPr>
          <w:p w14:paraId="7DB725F4" w14:textId="6A2895DF" w:rsidR="002F5F09" w:rsidRPr="00AD0E2E" w:rsidRDefault="002F5F09">
            <w:pPr>
              <w:spacing w:line="276" w:lineRule="auto"/>
              <w:jc w:val="center"/>
              <w:rPr>
                <w:ins w:id="25772" w:author="phuong vu" w:date="2018-11-25T21:58:00Z"/>
                <w:lang w:val="en-US"/>
              </w:rPr>
            </w:pPr>
            <w:ins w:id="25773" w:author="phuong vu" w:date="2018-11-25T21:58:00Z">
              <w:r>
                <w:rPr>
                  <w:lang w:val="en-US"/>
                </w:rPr>
                <w:t>X</w:t>
              </w:r>
            </w:ins>
          </w:p>
        </w:tc>
        <w:tc>
          <w:tcPr>
            <w:tcW w:w="1395" w:type="dxa"/>
          </w:tcPr>
          <w:p w14:paraId="7637FF24" w14:textId="56CC4D04" w:rsidR="002F5F09" w:rsidRPr="00AD0E2E" w:rsidRDefault="002F5F09">
            <w:pPr>
              <w:spacing w:line="276" w:lineRule="auto"/>
              <w:jc w:val="center"/>
              <w:rPr>
                <w:ins w:id="25774" w:author="phuong vu" w:date="2018-11-25T21:58:00Z"/>
                <w:lang w:val="en-US"/>
              </w:rPr>
            </w:pPr>
            <w:ins w:id="25775" w:author="phuong vu" w:date="2018-11-25T21:58:00Z">
              <w:r>
                <w:rPr>
                  <w:lang w:val="en-US"/>
                </w:rPr>
                <w:t>X</w:t>
              </w:r>
            </w:ins>
          </w:p>
        </w:tc>
        <w:tc>
          <w:tcPr>
            <w:tcW w:w="1397" w:type="dxa"/>
          </w:tcPr>
          <w:p w14:paraId="5D4411DF" w14:textId="77777777" w:rsidR="002F5F09" w:rsidRPr="00BA3432" w:rsidRDefault="002F5F09">
            <w:pPr>
              <w:spacing w:line="276" w:lineRule="auto"/>
              <w:jc w:val="center"/>
              <w:rPr>
                <w:ins w:id="25776" w:author="phuong vu" w:date="2018-11-25T21:58:00Z"/>
                <w:lang w:val="en-US"/>
                <w:rPrChange w:id="25777" w:author="phuong vu" w:date="2018-11-25T21:55:00Z">
                  <w:rPr>
                    <w:ins w:id="25778" w:author="phuong vu" w:date="2018-11-25T21:58:00Z"/>
                    <w:lang w:val="en-US"/>
                  </w:rPr>
                </w:rPrChange>
              </w:rPr>
            </w:pPr>
          </w:p>
        </w:tc>
        <w:tc>
          <w:tcPr>
            <w:tcW w:w="1406" w:type="dxa"/>
          </w:tcPr>
          <w:p w14:paraId="176E735A" w14:textId="77777777" w:rsidR="002F5F09" w:rsidRPr="00BA3432" w:rsidRDefault="002F5F09">
            <w:pPr>
              <w:spacing w:line="276" w:lineRule="auto"/>
              <w:jc w:val="center"/>
              <w:rPr>
                <w:ins w:id="25779" w:author="phuong vu" w:date="2018-11-25T21:58:00Z"/>
                <w:lang w:val="en-US"/>
                <w:rPrChange w:id="25780" w:author="phuong vu" w:date="2018-11-25T21:55:00Z">
                  <w:rPr>
                    <w:ins w:id="25781" w:author="phuong vu" w:date="2018-11-25T21:58:00Z"/>
                    <w:lang w:val="en-US"/>
                  </w:rPr>
                </w:rPrChange>
              </w:rPr>
            </w:pPr>
          </w:p>
        </w:tc>
      </w:tr>
      <w:tr w:rsidR="002F5F09" w:rsidRPr="00BA3432" w14:paraId="7D57F194" w14:textId="77777777" w:rsidTr="002175BE">
        <w:trPr>
          <w:ins w:id="25782" w:author="phuong vu" w:date="2018-11-25T21:58:00Z"/>
        </w:trPr>
        <w:tc>
          <w:tcPr>
            <w:tcW w:w="797" w:type="dxa"/>
          </w:tcPr>
          <w:p w14:paraId="3FA022FB" w14:textId="54199F6E" w:rsidR="002F5F09" w:rsidRDefault="002F5F09">
            <w:pPr>
              <w:spacing w:line="276" w:lineRule="auto"/>
              <w:jc w:val="center"/>
              <w:rPr>
                <w:ins w:id="25783" w:author="phuong vu" w:date="2018-11-25T21:58:00Z"/>
                <w:lang w:val="en-US"/>
              </w:rPr>
            </w:pPr>
            <w:ins w:id="25784" w:author="phuong vu" w:date="2018-11-25T21:58:00Z">
              <w:r>
                <w:rPr>
                  <w:lang w:val="en-US"/>
                </w:rPr>
                <w:t>13</w:t>
              </w:r>
            </w:ins>
          </w:p>
        </w:tc>
        <w:tc>
          <w:tcPr>
            <w:tcW w:w="2368" w:type="dxa"/>
          </w:tcPr>
          <w:p w14:paraId="7D6AC0FC" w14:textId="5E5E7E85" w:rsidR="002F5F09" w:rsidRDefault="002F5F09">
            <w:pPr>
              <w:spacing w:line="276" w:lineRule="auto"/>
              <w:rPr>
                <w:ins w:id="25785" w:author="phuong vu" w:date="2018-11-25T21:58:00Z"/>
                <w:lang w:val="en-US"/>
              </w:rPr>
            </w:pPr>
            <w:ins w:id="25786" w:author="phuong vu" w:date="2018-11-25T21:58:00Z">
              <w:r>
                <w:rPr>
                  <w:lang w:val="en-US"/>
                </w:rPr>
                <w:t>order_detail</w:t>
              </w:r>
            </w:ins>
          </w:p>
        </w:tc>
        <w:tc>
          <w:tcPr>
            <w:tcW w:w="1414" w:type="dxa"/>
          </w:tcPr>
          <w:p w14:paraId="037A8088" w14:textId="320A78E2" w:rsidR="002F5F09" w:rsidRPr="00AD0E2E" w:rsidRDefault="002F5F09">
            <w:pPr>
              <w:spacing w:line="276" w:lineRule="auto"/>
              <w:jc w:val="center"/>
              <w:rPr>
                <w:ins w:id="25787" w:author="phuong vu" w:date="2018-11-25T21:58:00Z"/>
                <w:lang w:val="en-US"/>
              </w:rPr>
            </w:pPr>
            <w:ins w:id="25788" w:author="phuong vu" w:date="2018-11-25T21:58:00Z">
              <w:r>
                <w:rPr>
                  <w:lang w:val="en-US"/>
                </w:rPr>
                <w:t>X</w:t>
              </w:r>
            </w:ins>
          </w:p>
        </w:tc>
        <w:tc>
          <w:tcPr>
            <w:tcW w:w="1395" w:type="dxa"/>
          </w:tcPr>
          <w:p w14:paraId="0DA193FC" w14:textId="76B38743" w:rsidR="002F5F09" w:rsidRPr="00AD0E2E" w:rsidRDefault="002F5F09">
            <w:pPr>
              <w:spacing w:line="276" w:lineRule="auto"/>
              <w:jc w:val="center"/>
              <w:rPr>
                <w:ins w:id="25789" w:author="phuong vu" w:date="2018-11-25T21:58:00Z"/>
                <w:lang w:val="en-US"/>
              </w:rPr>
            </w:pPr>
            <w:ins w:id="25790" w:author="phuong vu" w:date="2018-11-25T21:58:00Z">
              <w:r>
                <w:rPr>
                  <w:lang w:val="en-US"/>
                </w:rPr>
                <w:t>X</w:t>
              </w:r>
            </w:ins>
          </w:p>
        </w:tc>
        <w:tc>
          <w:tcPr>
            <w:tcW w:w="1397" w:type="dxa"/>
          </w:tcPr>
          <w:p w14:paraId="0AB6F554" w14:textId="77777777" w:rsidR="002F5F09" w:rsidRPr="00BA3432" w:rsidRDefault="002F5F09">
            <w:pPr>
              <w:spacing w:line="276" w:lineRule="auto"/>
              <w:jc w:val="center"/>
              <w:rPr>
                <w:ins w:id="25791" w:author="phuong vu" w:date="2018-11-25T21:58:00Z"/>
                <w:lang w:val="en-US"/>
                <w:rPrChange w:id="25792" w:author="phuong vu" w:date="2018-11-25T21:55:00Z">
                  <w:rPr>
                    <w:ins w:id="25793" w:author="phuong vu" w:date="2018-11-25T21:58:00Z"/>
                    <w:lang w:val="en-US"/>
                  </w:rPr>
                </w:rPrChange>
              </w:rPr>
            </w:pPr>
          </w:p>
        </w:tc>
        <w:tc>
          <w:tcPr>
            <w:tcW w:w="1406" w:type="dxa"/>
          </w:tcPr>
          <w:p w14:paraId="27EE55A2" w14:textId="77777777" w:rsidR="002F5F09" w:rsidRPr="00BA3432" w:rsidRDefault="002F5F09" w:rsidP="002F5F09">
            <w:pPr>
              <w:keepNext/>
              <w:spacing w:line="276" w:lineRule="auto"/>
              <w:jc w:val="center"/>
              <w:rPr>
                <w:ins w:id="25794" w:author="phuong vu" w:date="2018-11-25T21:58:00Z"/>
                <w:lang w:val="en-US"/>
                <w:rPrChange w:id="25795" w:author="phuong vu" w:date="2018-11-25T21:55:00Z">
                  <w:rPr>
                    <w:ins w:id="25796" w:author="phuong vu" w:date="2018-11-25T21:58:00Z"/>
                    <w:lang w:val="en-US"/>
                  </w:rPr>
                </w:rPrChange>
              </w:rPr>
              <w:pPrChange w:id="25797" w:author="phuong vu" w:date="2018-11-25T21:58:00Z">
                <w:pPr>
                  <w:spacing w:line="276" w:lineRule="auto"/>
                  <w:jc w:val="center"/>
                </w:pPr>
              </w:pPrChange>
            </w:pPr>
          </w:p>
        </w:tc>
      </w:tr>
    </w:tbl>
    <w:p w14:paraId="0D4A2410" w14:textId="6589BF64" w:rsidR="002175BE" w:rsidRPr="00AD0E2E" w:rsidRDefault="002F5F09" w:rsidP="002F5F09">
      <w:pPr>
        <w:pStyle w:val="Caption"/>
        <w:rPr>
          <w:lang w:val="en-US"/>
        </w:rPr>
        <w:pPrChange w:id="25798" w:author="phuong vu" w:date="2018-11-25T21:58:00Z">
          <w:pPr/>
        </w:pPrChange>
      </w:pPr>
      <w:ins w:id="25799" w:author="phuong vu" w:date="2018-11-25T21:58:00Z">
        <w:r>
          <w:t xml:space="preserve">Bảng </w:t>
        </w:r>
      </w:ins>
      <w:ins w:id="25800" w:author="phuong vu" w:date="2018-11-26T02:10:00Z">
        <w:r w:rsidR="00404CBA">
          <w:fldChar w:fldCharType="begin"/>
        </w:r>
        <w:r w:rsidR="00404CBA">
          <w:instrText xml:space="preserve"> STYLEREF 1 \s </w:instrText>
        </w:r>
      </w:ins>
      <w:r w:rsidR="00404CBA">
        <w:fldChar w:fldCharType="separate"/>
      </w:r>
      <w:r w:rsidR="00404CBA">
        <w:rPr>
          <w:noProof/>
        </w:rPr>
        <w:t>3</w:t>
      </w:r>
      <w:ins w:id="2580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5802" w:author="phuong vu" w:date="2018-11-26T02:10:00Z">
        <w:r w:rsidR="00404CBA">
          <w:rPr>
            <w:noProof/>
          </w:rPr>
          <w:t>33</w:t>
        </w:r>
        <w:r w:rsidR="00404CBA">
          <w:fldChar w:fldCharType="end"/>
        </w:r>
      </w:ins>
      <w:ins w:id="25803" w:author="phuong vu" w:date="2018-11-25T21:58:00Z">
        <w:r>
          <w:rPr>
            <w:lang w:val="en-US"/>
          </w:rPr>
          <w:t xml:space="preserve"> </w:t>
        </w:r>
      </w:ins>
      <w:ins w:id="25804" w:author="phuong vu" w:date="2018-11-26T01:10:00Z">
        <w:r w:rsidR="00300FEC">
          <w:rPr>
            <w:lang w:val="en-US"/>
          </w:rPr>
          <w:t>D</w:t>
        </w:r>
      </w:ins>
      <w:ins w:id="25805" w:author="phuong vu" w:date="2018-11-25T21:58:00Z">
        <w:r>
          <w:rPr>
            <w:lang w:val="en-US"/>
          </w:rPr>
          <w:t>ữ liệu sử d</w:t>
        </w:r>
      </w:ins>
      <w:ins w:id="25806" w:author="phuong vu" w:date="2018-11-25T21:59:00Z">
        <w:r>
          <w:rPr>
            <w:lang w:val="en-US"/>
          </w:rPr>
          <w:t>ụng khi tạo đơn hàng</w:t>
        </w:r>
      </w:ins>
    </w:p>
    <w:p w14:paraId="36F8F4B7" w14:textId="0D90262D" w:rsidR="008E15BC" w:rsidRDefault="008E15BC">
      <w:pPr>
        <w:pStyle w:val="Heading5"/>
        <w:spacing w:line="276" w:lineRule="auto"/>
        <w:rPr>
          <w:ins w:id="25807" w:author="phuong vu" w:date="2018-11-26T01:00:00Z"/>
          <w:rFonts w:cstheme="majorHAnsi"/>
          <w:lang w:val="en-US"/>
        </w:rPr>
      </w:pPr>
      <w:r w:rsidRPr="00AD0E2E">
        <w:rPr>
          <w:rFonts w:cstheme="majorHAnsi"/>
          <w:lang w:val="en-US"/>
        </w:rPr>
        <w:t>Cách x</w:t>
      </w:r>
      <w:r w:rsidRPr="00BA3432">
        <w:rPr>
          <w:rFonts w:cstheme="majorHAnsi"/>
          <w:lang w:val="en-US"/>
          <w:rPrChange w:id="25808" w:author="phuong vu" w:date="2018-11-25T21:55:00Z">
            <w:rPr>
              <w:lang w:val="en-US"/>
            </w:rPr>
          </w:rPrChange>
        </w:rPr>
        <w:t>ử lí</w:t>
      </w:r>
    </w:p>
    <w:p w14:paraId="6E154777" w14:textId="61D38B76" w:rsidR="00D46DE7" w:rsidRDefault="00D46DE7" w:rsidP="00D46DE7">
      <w:pPr>
        <w:pStyle w:val="Heading4"/>
        <w:rPr>
          <w:ins w:id="25809" w:author="phuong vu" w:date="2018-11-26T01:00:00Z"/>
          <w:lang w:val="en-US"/>
        </w:rPr>
      </w:pPr>
      <w:ins w:id="25810" w:author="phuong vu" w:date="2018-11-26T01:00:00Z">
        <w:r>
          <w:rPr>
            <w:lang w:val="en-US"/>
          </w:rPr>
          <w:t xml:space="preserve">Quản lí trạng thái </w:t>
        </w:r>
      </w:ins>
      <w:ins w:id="25811" w:author="phuong vu" w:date="2018-11-26T01:03:00Z">
        <w:r>
          <w:rPr>
            <w:lang w:val="en-US"/>
          </w:rPr>
          <w:t>máy giặt</w:t>
        </w:r>
      </w:ins>
    </w:p>
    <w:p w14:paraId="27ABEAA9" w14:textId="0BE84910" w:rsidR="00D46DE7" w:rsidRDefault="00D46DE7" w:rsidP="00D46DE7">
      <w:pPr>
        <w:pStyle w:val="Heading5"/>
        <w:rPr>
          <w:ins w:id="25812" w:author="phuong vu" w:date="2018-11-26T01:03:00Z"/>
          <w:lang w:val="en-US"/>
        </w:rPr>
      </w:pPr>
      <w:ins w:id="25813" w:author="phuong vu" w:date="2018-11-26T01:00:00Z">
        <w:r>
          <w:rPr>
            <w:lang w:val="en-US"/>
          </w:rPr>
          <w:t>Mục đích</w:t>
        </w:r>
      </w:ins>
    </w:p>
    <w:p w14:paraId="6947A2C8" w14:textId="048398B7" w:rsidR="00300FEC" w:rsidRPr="00300FEC" w:rsidRDefault="00300FEC" w:rsidP="00300FEC">
      <w:pPr>
        <w:ind w:firstLine="720"/>
        <w:rPr>
          <w:ins w:id="25814" w:author="phuong vu" w:date="2018-11-26T01:00:00Z"/>
          <w:lang w:val="en-US"/>
          <w:rPrChange w:id="25815" w:author="phuong vu" w:date="2018-11-26T01:03:00Z">
            <w:rPr>
              <w:ins w:id="25816" w:author="phuong vu" w:date="2018-11-26T01:00:00Z"/>
              <w:lang w:val="en-US"/>
            </w:rPr>
          </w:rPrChange>
        </w:rPr>
        <w:pPrChange w:id="25817" w:author="phuong vu" w:date="2018-11-26T01:05:00Z">
          <w:pPr>
            <w:pStyle w:val="Heading5"/>
          </w:pPr>
        </w:pPrChange>
      </w:pPr>
      <w:ins w:id="25818" w:author="phuong vu" w:date="2018-11-26T01:03:00Z">
        <w:r>
          <w:rPr>
            <w:lang w:val="en-US"/>
          </w:rPr>
          <w:t xml:space="preserve">Chức năng quản lí </w:t>
        </w:r>
      </w:ins>
      <w:ins w:id="25819" w:author="phuong vu" w:date="2018-11-26T01:04:00Z">
        <w:r>
          <w:rPr>
            <w:lang w:val="en-US"/>
          </w:rPr>
          <w:t>trạng thái máy giặt hỗ trợ người dùng thêm và thay đổi trạng thái máy giặt tương ứng với những trường hợp trong thực tế sử dụng</w:t>
        </w:r>
      </w:ins>
      <w:ins w:id="25820" w:author="phuong vu" w:date="2018-11-26T01:05:00Z">
        <w:r>
          <w:rPr>
            <w:lang w:val="en-US"/>
          </w:rPr>
          <w:t xml:space="preserve"> bao gồm thêm mới, máy bị lỗi không hoạt động</w:t>
        </w:r>
      </w:ins>
      <w:ins w:id="25821" w:author="phuong vu" w:date="2018-11-26T01:04:00Z">
        <w:r>
          <w:rPr>
            <w:lang w:val="en-US"/>
          </w:rPr>
          <w:t>.</w:t>
        </w:r>
      </w:ins>
    </w:p>
    <w:p w14:paraId="33F01D7C" w14:textId="72509AF7" w:rsidR="00D46DE7" w:rsidRDefault="00D46DE7" w:rsidP="00D46DE7">
      <w:pPr>
        <w:pStyle w:val="Heading5"/>
        <w:rPr>
          <w:ins w:id="25822" w:author="phuong vu" w:date="2018-11-26T01:02:00Z"/>
          <w:lang w:val="en-US"/>
        </w:rPr>
      </w:pPr>
      <w:ins w:id="25823" w:author="phuong vu" w:date="2018-11-26T01:01:00Z">
        <w:r>
          <w:rPr>
            <w:lang w:val="en-US"/>
          </w:rPr>
          <w:t>Giao diện</w:t>
        </w:r>
      </w:ins>
    </w:p>
    <w:p w14:paraId="6C047615" w14:textId="77777777" w:rsidR="00D46DE7" w:rsidRDefault="00D46DE7" w:rsidP="00D46DE7">
      <w:pPr>
        <w:keepNext/>
        <w:rPr>
          <w:ins w:id="25824" w:author="phuong vu" w:date="2018-11-26T01:02:00Z"/>
        </w:rPr>
        <w:pPrChange w:id="25825" w:author="phuong vu" w:date="2018-11-26T01:02:00Z">
          <w:pPr/>
        </w:pPrChange>
      </w:pPr>
      <w:ins w:id="25826" w:author="phuong vu" w:date="2018-11-26T01:02:00Z">
        <w:r>
          <w:rPr>
            <w:noProof/>
          </w:rPr>
          <w:drawing>
            <wp:inline distT="0" distB="0" distL="0" distR="0" wp14:anchorId="0B05025F" wp14:editId="785E8E8D">
              <wp:extent cx="5579745" cy="25717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71750"/>
                      </a:xfrm>
                      <a:prstGeom prst="rect">
                        <a:avLst/>
                      </a:prstGeom>
                    </pic:spPr>
                  </pic:pic>
                </a:graphicData>
              </a:graphic>
            </wp:inline>
          </w:drawing>
        </w:r>
      </w:ins>
    </w:p>
    <w:p w14:paraId="1955F928" w14:textId="1A6BD098" w:rsidR="00D46DE7" w:rsidRPr="00D46DE7" w:rsidRDefault="00D46DE7" w:rsidP="00D46DE7">
      <w:pPr>
        <w:pStyle w:val="Caption"/>
        <w:rPr>
          <w:ins w:id="25827" w:author="phuong vu" w:date="2018-11-26T01:01:00Z"/>
          <w:lang w:val="en-US"/>
          <w:rPrChange w:id="25828" w:author="phuong vu" w:date="2018-11-26T01:02:00Z">
            <w:rPr>
              <w:ins w:id="25829" w:author="phuong vu" w:date="2018-11-26T01:01:00Z"/>
              <w:lang w:val="en-US"/>
            </w:rPr>
          </w:rPrChange>
        </w:rPr>
        <w:pPrChange w:id="25830" w:author="phuong vu" w:date="2018-11-26T01:03:00Z">
          <w:pPr>
            <w:pStyle w:val="Heading5"/>
          </w:pPr>
        </w:pPrChange>
      </w:pPr>
      <w:ins w:id="25831" w:author="phuong vu" w:date="2018-11-26T01:02:00Z">
        <w:r>
          <w:t xml:space="preserve">Hình </w:t>
        </w:r>
      </w:ins>
      <w:ins w:id="25832" w:author="phuong vu" w:date="2018-11-26T01:11:00Z">
        <w:r w:rsidR="00300FEC">
          <w:fldChar w:fldCharType="begin"/>
        </w:r>
        <w:r w:rsidR="00300FEC">
          <w:instrText xml:space="preserve"> STYLEREF 1 \s </w:instrText>
        </w:r>
      </w:ins>
      <w:r w:rsidR="00300FEC">
        <w:fldChar w:fldCharType="separate"/>
      </w:r>
      <w:r w:rsidR="00300FEC">
        <w:rPr>
          <w:noProof/>
        </w:rPr>
        <w:t>3</w:t>
      </w:r>
      <w:ins w:id="25833" w:author="phuong vu" w:date="2018-11-26T01:11:00Z">
        <w:r w:rsidR="00300FEC">
          <w:fldChar w:fldCharType="end"/>
        </w:r>
        <w:r w:rsidR="00300FEC">
          <w:t>.</w:t>
        </w:r>
        <w:r w:rsidR="00300FEC">
          <w:fldChar w:fldCharType="begin"/>
        </w:r>
        <w:r w:rsidR="00300FEC">
          <w:instrText xml:space="preserve"> SEQ Hình \* ARABIC \s 1 </w:instrText>
        </w:r>
      </w:ins>
      <w:r w:rsidR="00300FEC">
        <w:fldChar w:fldCharType="separate"/>
      </w:r>
      <w:ins w:id="25834" w:author="phuong vu" w:date="2018-11-26T01:11:00Z">
        <w:r w:rsidR="00300FEC">
          <w:rPr>
            <w:noProof/>
          </w:rPr>
          <w:t>26</w:t>
        </w:r>
        <w:r w:rsidR="00300FEC">
          <w:fldChar w:fldCharType="end"/>
        </w:r>
      </w:ins>
      <w:ins w:id="25835" w:author="phuong vu" w:date="2018-11-26T01:02:00Z">
        <w:r>
          <w:rPr>
            <w:lang w:val="en-US"/>
          </w:rPr>
          <w:t xml:space="preserve"> Giao diện </w:t>
        </w:r>
      </w:ins>
      <w:ins w:id="25836" w:author="phuong vu" w:date="2018-11-26T01:03:00Z">
        <w:r>
          <w:rPr>
            <w:lang w:val="en-US"/>
          </w:rPr>
          <w:t>chức năng quản lí trạng thái máy giặt</w:t>
        </w:r>
      </w:ins>
    </w:p>
    <w:p w14:paraId="59AE4234" w14:textId="6BF4CCD8" w:rsidR="00D46DE7" w:rsidRDefault="00D46DE7" w:rsidP="00D46DE7">
      <w:pPr>
        <w:pStyle w:val="Heading5"/>
        <w:rPr>
          <w:ins w:id="25837" w:author="phuong vu" w:date="2018-11-26T01:06:00Z"/>
          <w:lang w:val="en-US"/>
        </w:rPr>
      </w:pPr>
      <w:ins w:id="25838" w:author="phuong vu" w:date="2018-11-26T01:01: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25839">
          <w:tblGrid>
            <w:gridCol w:w="805"/>
            <w:gridCol w:w="1980"/>
            <w:gridCol w:w="2970"/>
            <w:gridCol w:w="1266"/>
            <w:gridCol w:w="1756"/>
          </w:tblGrid>
        </w:tblGridChange>
      </w:tblGrid>
      <w:tr w:rsidR="00300FEC" w:rsidRPr="00F0075D" w14:paraId="0116658C" w14:textId="77777777" w:rsidTr="005836F2">
        <w:trPr>
          <w:ins w:id="25840" w:author="phuong vu" w:date="2018-11-26T01:06:00Z"/>
        </w:trPr>
        <w:tc>
          <w:tcPr>
            <w:tcW w:w="805" w:type="dxa"/>
            <w:vAlign w:val="center"/>
          </w:tcPr>
          <w:p w14:paraId="6640E2DB" w14:textId="77777777" w:rsidR="00300FEC" w:rsidRPr="00F0075D" w:rsidRDefault="00300FEC" w:rsidP="005836F2">
            <w:pPr>
              <w:spacing w:line="276" w:lineRule="auto"/>
              <w:jc w:val="center"/>
              <w:rPr>
                <w:ins w:id="25841" w:author="phuong vu" w:date="2018-11-26T01:06:00Z"/>
                <w:b/>
                <w:lang w:val="en-US"/>
              </w:rPr>
            </w:pPr>
            <w:ins w:id="25842" w:author="phuong vu" w:date="2018-11-26T01:06:00Z">
              <w:r w:rsidRPr="00F0075D">
                <w:rPr>
                  <w:b/>
                  <w:lang w:val="en-US"/>
                </w:rPr>
                <w:t>STT</w:t>
              </w:r>
            </w:ins>
          </w:p>
        </w:tc>
        <w:tc>
          <w:tcPr>
            <w:tcW w:w="1980" w:type="dxa"/>
            <w:vAlign w:val="center"/>
          </w:tcPr>
          <w:p w14:paraId="624BD8CD" w14:textId="77777777" w:rsidR="00300FEC" w:rsidRPr="00F0075D" w:rsidRDefault="00300FEC" w:rsidP="005836F2">
            <w:pPr>
              <w:spacing w:line="276" w:lineRule="auto"/>
              <w:jc w:val="center"/>
              <w:rPr>
                <w:ins w:id="25843" w:author="phuong vu" w:date="2018-11-26T01:06:00Z"/>
                <w:b/>
                <w:lang w:val="en-US"/>
              </w:rPr>
            </w:pPr>
            <w:ins w:id="25844" w:author="phuong vu" w:date="2018-11-26T01:06:00Z">
              <w:r w:rsidRPr="00F0075D">
                <w:rPr>
                  <w:b/>
                  <w:lang w:val="en-US"/>
                </w:rPr>
                <w:t>Loại điều khiển</w:t>
              </w:r>
            </w:ins>
          </w:p>
        </w:tc>
        <w:tc>
          <w:tcPr>
            <w:tcW w:w="2970" w:type="dxa"/>
            <w:vAlign w:val="center"/>
          </w:tcPr>
          <w:p w14:paraId="12C92A3C" w14:textId="77777777" w:rsidR="00300FEC" w:rsidRPr="00F0075D" w:rsidRDefault="00300FEC" w:rsidP="005836F2">
            <w:pPr>
              <w:spacing w:line="276" w:lineRule="auto"/>
              <w:jc w:val="center"/>
              <w:rPr>
                <w:ins w:id="25845" w:author="phuong vu" w:date="2018-11-26T01:06:00Z"/>
                <w:b/>
                <w:lang w:val="en-US"/>
              </w:rPr>
            </w:pPr>
            <w:ins w:id="25846" w:author="phuong vu" w:date="2018-11-26T01:06:00Z">
              <w:r w:rsidRPr="00F0075D">
                <w:rPr>
                  <w:b/>
                  <w:lang w:val="en-US"/>
                </w:rPr>
                <w:t>Nội dung thực hiện</w:t>
              </w:r>
            </w:ins>
          </w:p>
        </w:tc>
        <w:tc>
          <w:tcPr>
            <w:tcW w:w="1266" w:type="dxa"/>
            <w:vAlign w:val="center"/>
          </w:tcPr>
          <w:p w14:paraId="4A65F9A4" w14:textId="77777777" w:rsidR="00300FEC" w:rsidRPr="00F0075D" w:rsidRDefault="00300FEC" w:rsidP="005836F2">
            <w:pPr>
              <w:spacing w:line="276" w:lineRule="auto"/>
              <w:jc w:val="center"/>
              <w:rPr>
                <w:ins w:id="25847" w:author="phuong vu" w:date="2018-11-26T01:06:00Z"/>
                <w:b/>
                <w:lang w:val="en-US"/>
              </w:rPr>
            </w:pPr>
            <w:ins w:id="25848" w:author="phuong vu" w:date="2018-11-26T01:06:00Z">
              <w:r w:rsidRPr="00F0075D">
                <w:rPr>
                  <w:b/>
                  <w:lang w:val="en-US"/>
                </w:rPr>
                <w:t>Giá trị mặc định</w:t>
              </w:r>
            </w:ins>
          </w:p>
        </w:tc>
        <w:tc>
          <w:tcPr>
            <w:tcW w:w="1756" w:type="dxa"/>
            <w:vAlign w:val="center"/>
          </w:tcPr>
          <w:p w14:paraId="4526EB1C" w14:textId="77777777" w:rsidR="00300FEC" w:rsidRPr="00F0075D" w:rsidRDefault="00300FEC" w:rsidP="005836F2">
            <w:pPr>
              <w:spacing w:line="276" w:lineRule="auto"/>
              <w:jc w:val="center"/>
              <w:rPr>
                <w:ins w:id="25849" w:author="phuong vu" w:date="2018-11-26T01:06:00Z"/>
                <w:b/>
                <w:lang w:val="en-US"/>
              </w:rPr>
            </w:pPr>
            <w:ins w:id="25850" w:author="phuong vu" w:date="2018-11-26T01:06:00Z">
              <w:r w:rsidRPr="00F0075D">
                <w:rPr>
                  <w:b/>
                  <w:lang w:val="en-US"/>
                </w:rPr>
                <w:t>Lưu ý</w:t>
              </w:r>
            </w:ins>
          </w:p>
        </w:tc>
      </w:tr>
      <w:tr w:rsidR="00300FEC" w:rsidRPr="00F0075D" w14:paraId="5A360F49" w14:textId="77777777" w:rsidTr="005836F2">
        <w:trPr>
          <w:ins w:id="25851" w:author="phuong vu" w:date="2018-11-26T01:06:00Z"/>
        </w:trPr>
        <w:tc>
          <w:tcPr>
            <w:tcW w:w="805" w:type="dxa"/>
          </w:tcPr>
          <w:p w14:paraId="53424D34" w14:textId="77777777" w:rsidR="00300FEC" w:rsidRPr="00F0075D" w:rsidRDefault="00300FEC" w:rsidP="005836F2">
            <w:pPr>
              <w:spacing w:line="276" w:lineRule="auto"/>
              <w:jc w:val="center"/>
              <w:rPr>
                <w:ins w:id="25852" w:author="phuong vu" w:date="2018-11-26T01:06:00Z"/>
                <w:lang w:val="en-US"/>
              </w:rPr>
            </w:pPr>
            <w:ins w:id="25853" w:author="phuong vu" w:date="2018-11-26T01:06:00Z">
              <w:r w:rsidRPr="00F0075D">
                <w:rPr>
                  <w:lang w:val="en-US"/>
                </w:rPr>
                <w:t>1</w:t>
              </w:r>
            </w:ins>
          </w:p>
        </w:tc>
        <w:tc>
          <w:tcPr>
            <w:tcW w:w="1980" w:type="dxa"/>
          </w:tcPr>
          <w:p w14:paraId="31989737" w14:textId="77777777" w:rsidR="00300FEC" w:rsidRPr="00F0075D" w:rsidRDefault="00300FEC" w:rsidP="005836F2">
            <w:pPr>
              <w:spacing w:line="276" w:lineRule="auto"/>
              <w:rPr>
                <w:ins w:id="25854" w:author="phuong vu" w:date="2018-11-26T01:06:00Z"/>
                <w:lang w:val="en-US"/>
              </w:rPr>
            </w:pPr>
            <w:ins w:id="25855" w:author="phuong vu" w:date="2018-11-26T01:06:00Z">
              <w:r w:rsidRPr="00F0075D">
                <w:rPr>
                  <w:lang w:val="en-US"/>
                </w:rPr>
                <w:t>inputText</w:t>
              </w:r>
            </w:ins>
          </w:p>
        </w:tc>
        <w:tc>
          <w:tcPr>
            <w:tcW w:w="2970" w:type="dxa"/>
          </w:tcPr>
          <w:p w14:paraId="45EDD752" w14:textId="26458C3A" w:rsidR="00300FEC" w:rsidRPr="00F0075D" w:rsidRDefault="00300FEC" w:rsidP="005836F2">
            <w:pPr>
              <w:spacing w:line="276" w:lineRule="auto"/>
              <w:rPr>
                <w:ins w:id="25856" w:author="phuong vu" w:date="2018-11-26T01:06:00Z"/>
                <w:lang w:val="en-US"/>
              </w:rPr>
            </w:pPr>
            <w:ins w:id="25857" w:author="phuong vu" w:date="2018-11-26T01:06:00Z">
              <w:r>
                <w:rPr>
                  <w:lang w:val="en-US"/>
                </w:rPr>
                <w:t>Nội dung tìm kiếm</w:t>
              </w:r>
            </w:ins>
          </w:p>
        </w:tc>
        <w:tc>
          <w:tcPr>
            <w:tcW w:w="1266" w:type="dxa"/>
          </w:tcPr>
          <w:p w14:paraId="506A436C" w14:textId="77777777" w:rsidR="00300FEC" w:rsidRPr="00F0075D" w:rsidRDefault="00300FEC" w:rsidP="005836F2">
            <w:pPr>
              <w:spacing w:line="276" w:lineRule="auto"/>
              <w:rPr>
                <w:ins w:id="25858" w:author="phuong vu" w:date="2018-11-26T01:06:00Z"/>
                <w:lang w:val="en-US"/>
              </w:rPr>
            </w:pPr>
          </w:p>
        </w:tc>
        <w:tc>
          <w:tcPr>
            <w:tcW w:w="1756" w:type="dxa"/>
          </w:tcPr>
          <w:p w14:paraId="17A96FE3" w14:textId="77777777" w:rsidR="00300FEC" w:rsidRPr="00F0075D" w:rsidRDefault="00300FEC" w:rsidP="005836F2">
            <w:pPr>
              <w:spacing w:line="276" w:lineRule="auto"/>
              <w:rPr>
                <w:ins w:id="25859" w:author="phuong vu" w:date="2018-11-26T01:06:00Z"/>
                <w:lang w:val="en-US"/>
              </w:rPr>
            </w:pPr>
          </w:p>
        </w:tc>
      </w:tr>
      <w:tr w:rsidR="00300FEC" w:rsidRPr="00F0075D" w14:paraId="5E7346AB" w14:textId="77777777" w:rsidTr="005836F2">
        <w:trPr>
          <w:ins w:id="25860" w:author="phuong vu" w:date="2018-11-26T01:06:00Z"/>
        </w:trPr>
        <w:tc>
          <w:tcPr>
            <w:tcW w:w="805" w:type="dxa"/>
          </w:tcPr>
          <w:p w14:paraId="66F549B8" w14:textId="552157EC" w:rsidR="00300FEC" w:rsidRPr="00F0075D" w:rsidRDefault="00300FEC" w:rsidP="005836F2">
            <w:pPr>
              <w:spacing w:line="276" w:lineRule="auto"/>
              <w:jc w:val="center"/>
              <w:rPr>
                <w:ins w:id="25861" w:author="phuong vu" w:date="2018-11-26T01:06:00Z"/>
                <w:lang w:val="en-US"/>
              </w:rPr>
            </w:pPr>
            <w:ins w:id="25862" w:author="phuong vu" w:date="2018-11-26T01:06:00Z">
              <w:r>
                <w:rPr>
                  <w:lang w:val="en-US"/>
                </w:rPr>
                <w:t>2</w:t>
              </w:r>
            </w:ins>
          </w:p>
        </w:tc>
        <w:tc>
          <w:tcPr>
            <w:tcW w:w="1980" w:type="dxa"/>
          </w:tcPr>
          <w:p w14:paraId="6B1A0EC1" w14:textId="1DD69650" w:rsidR="00300FEC" w:rsidRPr="00F0075D" w:rsidRDefault="00300FEC" w:rsidP="005836F2">
            <w:pPr>
              <w:spacing w:line="276" w:lineRule="auto"/>
              <w:rPr>
                <w:ins w:id="25863" w:author="phuong vu" w:date="2018-11-26T01:06:00Z"/>
                <w:lang w:val="en-US"/>
              </w:rPr>
            </w:pPr>
            <w:ins w:id="25864" w:author="phuong vu" w:date="2018-11-26T01:06:00Z">
              <w:r>
                <w:rPr>
                  <w:lang w:val="en-US"/>
                </w:rPr>
                <w:t>button</w:t>
              </w:r>
            </w:ins>
          </w:p>
        </w:tc>
        <w:tc>
          <w:tcPr>
            <w:tcW w:w="2970" w:type="dxa"/>
          </w:tcPr>
          <w:p w14:paraId="61B4E611" w14:textId="48C6A2C4" w:rsidR="00300FEC" w:rsidRPr="00F0075D" w:rsidRDefault="00300FEC" w:rsidP="005836F2">
            <w:pPr>
              <w:spacing w:line="276" w:lineRule="auto"/>
              <w:rPr>
                <w:ins w:id="25865" w:author="phuong vu" w:date="2018-11-26T01:06:00Z"/>
                <w:lang w:val="en-US"/>
              </w:rPr>
            </w:pPr>
            <w:ins w:id="25866" w:author="phuong vu" w:date="2018-11-26T01:06:00Z">
              <w:r>
                <w:rPr>
                  <w:lang w:val="en-US"/>
                </w:rPr>
                <w:t>Xóa nội dung tìm kiếm</w:t>
              </w:r>
            </w:ins>
          </w:p>
        </w:tc>
        <w:tc>
          <w:tcPr>
            <w:tcW w:w="1266" w:type="dxa"/>
          </w:tcPr>
          <w:p w14:paraId="73EB0000" w14:textId="77777777" w:rsidR="00300FEC" w:rsidRPr="00F0075D" w:rsidRDefault="00300FEC" w:rsidP="005836F2">
            <w:pPr>
              <w:spacing w:line="276" w:lineRule="auto"/>
              <w:rPr>
                <w:ins w:id="25867" w:author="phuong vu" w:date="2018-11-26T01:06:00Z"/>
                <w:lang w:val="en-US"/>
              </w:rPr>
            </w:pPr>
          </w:p>
        </w:tc>
        <w:tc>
          <w:tcPr>
            <w:tcW w:w="1756" w:type="dxa"/>
          </w:tcPr>
          <w:p w14:paraId="196BFA6F" w14:textId="77777777" w:rsidR="00300FEC" w:rsidRPr="00F0075D" w:rsidRDefault="00300FEC" w:rsidP="005836F2">
            <w:pPr>
              <w:spacing w:line="276" w:lineRule="auto"/>
              <w:rPr>
                <w:ins w:id="25868" w:author="phuong vu" w:date="2018-11-26T01:06:00Z"/>
                <w:lang w:val="en-US"/>
              </w:rPr>
            </w:pPr>
          </w:p>
        </w:tc>
      </w:tr>
      <w:tr w:rsidR="00300FEC" w:rsidRPr="00F0075D" w14:paraId="144EBAE8" w14:textId="77777777" w:rsidTr="005836F2">
        <w:trPr>
          <w:ins w:id="25869" w:author="phuong vu" w:date="2018-11-26T01:06:00Z"/>
        </w:trPr>
        <w:tc>
          <w:tcPr>
            <w:tcW w:w="805" w:type="dxa"/>
          </w:tcPr>
          <w:p w14:paraId="076AFFDE" w14:textId="075F0915" w:rsidR="00300FEC" w:rsidRPr="00F0075D" w:rsidRDefault="00300FEC" w:rsidP="005836F2">
            <w:pPr>
              <w:spacing w:line="276" w:lineRule="auto"/>
              <w:jc w:val="center"/>
              <w:rPr>
                <w:ins w:id="25870" w:author="phuong vu" w:date="2018-11-26T01:06:00Z"/>
                <w:lang w:val="en-US"/>
              </w:rPr>
            </w:pPr>
            <w:ins w:id="25871" w:author="phuong vu" w:date="2018-11-26T01:06:00Z">
              <w:r>
                <w:rPr>
                  <w:lang w:val="en-US"/>
                </w:rPr>
                <w:t>3</w:t>
              </w:r>
            </w:ins>
          </w:p>
        </w:tc>
        <w:tc>
          <w:tcPr>
            <w:tcW w:w="1980" w:type="dxa"/>
          </w:tcPr>
          <w:p w14:paraId="2EE690C9" w14:textId="48CA69AB" w:rsidR="00300FEC" w:rsidRPr="00F0075D" w:rsidRDefault="00300FEC" w:rsidP="005836F2">
            <w:pPr>
              <w:spacing w:line="276" w:lineRule="auto"/>
              <w:rPr>
                <w:ins w:id="25872" w:author="phuong vu" w:date="2018-11-26T01:06:00Z"/>
                <w:lang w:val="en-US"/>
              </w:rPr>
            </w:pPr>
            <w:ins w:id="25873" w:author="phuong vu" w:date="2018-11-26T01:07:00Z">
              <w:r>
                <w:rPr>
                  <w:lang w:val="en-US"/>
                </w:rPr>
                <w:t>button</w:t>
              </w:r>
            </w:ins>
          </w:p>
        </w:tc>
        <w:tc>
          <w:tcPr>
            <w:tcW w:w="2970" w:type="dxa"/>
          </w:tcPr>
          <w:p w14:paraId="5E4D3E24" w14:textId="2CC33F30" w:rsidR="00300FEC" w:rsidRPr="00F0075D" w:rsidRDefault="00300FEC" w:rsidP="005836F2">
            <w:pPr>
              <w:spacing w:line="276" w:lineRule="auto"/>
              <w:rPr>
                <w:ins w:id="25874" w:author="phuong vu" w:date="2018-11-26T01:06:00Z"/>
                <w:lang w:val="en-US"/>
              </w:rPr>
            </w:pPr>
            <w:ins w:id="25875" w:author="phuong vu" w:date="2018-11-26T01:07:00Z">
              <w:r>
                <w:rPr>
                  <w:lang w:val="en-US"/>
                </w:rPr>
                <w:t>Thêm máy giặt</w:t>
              </w:r>
            </w:ins>
          </w:p>
        </w:tc>
        <w:tc>
          <w:tcPr>
            <w:tcW w:w="1266" w:type="dxa"/>
          </w:tcPr>
          <w:p w14:paraId="5455E416" w14:textId="77777777" w:rsidR="00300FEC" w:rsidRPr="00F0075D" w:rsidRDefault="00300FEC" w:rsidP="005836F2">
            <w:pPr>
              <w:spacing w:line="276" w:lineRule="auto"/>
              <w:rPr>
                <w:ins w:id="25876" w:author="phuong vu" w:date="2018-11-26T01:06:00Z"/>
                <w:lang w:val="en-US"/>
              </w:rPr>
            </w:pPr>
          </w:p>
        </w:tc>
        <w:tc>
          <w:tcPr>
            <w:tcW w:w="1756" w:type="dxa"/>
          </w:tcPr>
          <w:p w14:paraId="7E1C073D" w14:textId="77777777" w:rsidR="00300FEC" w:rsidRPr="00F0075D" w:rsidRDefault="00300FEC" w:rsidP="005836F2">
            <w:pPr>
              <w:spacing w:line="276" w:lineRule="auto"/>
              <w:rPr>
                <w:ins w:id="25877" w:author="phuong vu" w:date="2018-11-26T01:06:00Z"/>
                <w:lang w:val="en-US"/>
              </w:rPr>
            </w:pPr>
          </w:p>
        </w:tc>
      </w:tr>
      <w:tr w:rsidR="00300FEC" w:rsidRPr="00F0075D" w14:paraId="20309306" w14:textId="77777777" w:rsidTr="00300FEC">
        <w:tblPrEx>
          <w:tblW w:w="0" w:type="auto"/>
          <w:tblPrExChange w:id="25878" w:author="phuong vu" w:date="2018-11-26T01:10:00Z">
            <w:tblPrEx>
              <w:tblW w:w="0" w:type="auto"/>
            </w:tblPrEx>
          </w:tblPrExChange>
        </w:tblPrEx>
        <w:trPr>
          <w:ins w:id="25879" w:author="phuong vu" w:date="2018-11-26T01:06:00Z"/>
        </w:trPr>
        <w:tc>
          <w:tcPr>
            <w:tcW w:w="805" w:type="dxa"/>
            <w:vMerge w:val="restart"/>
            <w:vAlign w:val="center"/>
            <w:tcPrChange w:id="25880" w:author="phuong vu" w:date="2018-11-26T01:10:00Z">
              <w:tcPr>
                <w:tcW w:w="805" w:type="dxa"/>
                <w:vMerge w:val="restart"/>
              </w:tcPr>
            </w:tcPrChange>
          </w:tcPr>
          <w:p w14:paraId="2B65009E" w14:textId="595BDC84" w:rsidR="00300FEC" w:rsidRPr="00F0075D" w:rsidRDefault="00300FEC" w:rsidP="00300FEC">
            <w:pPr>
              <w:spacing w:line="276" w:lineRule="auto"/>
              <w:jc w:val="center"/>
              <w:rPr>
                <w:ins w:id="25881" w:author="phuong vu" w:date="2018-11-26T01:06:00Z"/>
                <w:lang w:val="en-US"/>
              </w:rPr>
              <w:pPrChange w:id="25882" w:author="phuong vu" w:date="2018-11-26T01:10:00Z">
                <w:pPr>
                  <w:spacing w:line="276" w:lineRule="auto"/>
                  <w:jc w:val="center"/>
                </w:pPr>
              </w:pPrChange>
            </w:pPr>
            <w:ins w:id="25883" w:author="phuong vu" w:date="2018-11-26T01:07:00Z">
              <w:r>
                <w:rPr>
                  <w:lang w:val="en-US"/>
                </w:rPr>
                <w:lastRenderedPageBreak/>
                <w:t>4</w:t>
              </w:r>
            </w:ins>
          </w:p>
        </w:tc>
        <w:tc>
          <w:tcPr>
            <w:tcW w:w="1980" w:type="dxa"/>
            <w:tcPrChange w:id="25884" w:author="phuong vu" w:date="2018-11-26T01:10:00Z">
              <w:tcPr>
                <w:tcW w:w="1980" w:type="dxa"/>
              </w:tcPr>
            </w:tcPrChange>
          </w:tcPr>
          <w:p w14:paraId="5CD578ED" w14:textId="7B26A7E1" w:rsidR="00300FEC" w:rsidRPr="00F0075D" w:rsidRDefault="00300FEC" w:rsidP="005836F2">
            <w:pPr>
              <w:spacing w:line="276" w:lineRule="auto"/>
              <w:rPr>
                <w:ins w:id="25885" w:author="phuong vu" w:date="2018-11-26T01:06:00Z"/>
                <w:lang w:val="en-US"/>
              </w:rPr>
            </w:pPr>
            <w:ins w:id="25886" w:author="phuong vu" w:date="2018-11-26T01:07:00Z">
              <w:r>
                <w:rPr>
                  <w:lang w:val="en-US"/>
                </w:rPr>
                <w:t>table</w:t>
              </w:r>
            </w:ins>
          </w:p>
        </w:tc>
        <w:tc>
          <w:tcPr>
            <w:tcW w:w="2970" w:type="dxa"/>
            <w:tcPrChange w:id="25887" w:author="phuong vu" w:date="2018-11-26T01:10:00Z">
              <w:tcPr>
                <w:tcW w:w="2970" w:type="dxa"/>
              </w:tcPr>
            </w:tcPrChange>
          </w:tcPr>
          <w:p w14:paraId="048CF98A" w14:textId="779E310C" w:rsidR="00300FEC" w:rsidRPr="00F0075D" w:rsidRDefault="00300FEC" w:rsidP="005836F2">
            <w:pPr>
              <w:spacing w:line="276" w:lineRule="auto"/>
              <w:rPr>
                <w:ins w:id="25888" w:author="phuong vu" w:date="2018-11-26T01:06:00Z"/>
                <w:lang w:val="en-US"/>
              </w:rPr>
            </w:pPr>
            <w:ins w:id="25889" w:author="phuong vu" w:date="2018-11-26T01:07:00Z">
              <w:r>
                <w:rPr>
                  <w:lang w:val="en-US"/>
                </w:rPr>
                <w:t>Hiển thị thông tin máy giặt</w:t>
              </w:r>
            </w:ins>
          </w:p>
        </w:tc>
        <w:tc>
          <w:tcPr>
            <w:tcW w:w="1266" w:type="dxa"/>
            <w:tcPrChange w:id="25890" w:author="phuong vu" w:date="2018-11-26T01:10:00Z">
              <w:tcPr>
                <w:tcW w:w="1266" w:type="dxa"/>
              </w:tcPr>
            </w:tcPrChange>
          </w:tcPr>
          <w:p w14:paraId="2F4DC3A7" w14:textId="77777777" w:rsidR="00300FEC" w:rsidRPr="00F0075D" w:rsidRDefault="00300FEC" w:rsidP="005836F2">
            <w:pPr>
              <w:spacing w:line="276" w:lineRule="auto"/>
              <w:rPr>
                <w:ins w:id="25891" w:author="phuong vu" w:date="2018-11-26T01:06:00Z"/>
                <w:lang w:val="en-US"/>
              </w:rPr>
            </w:pPr>
          </w:p>
        </w:tc>
        <w:tc>
          <w:tcPr>
            <w:tcW w:w="1756" w:type="dxa"/>
            <w:tcPrChange w:id="25892" w:author="phuong vu" w:date="2018-11-26T01:10:00Z">
              <w:tcPr>
                <w:tcW w:w="1756" w:type="dxa"/>
              </w:tcPr>
            </w:tcPrChange>
          </w:tcPr>
          <w:p w14:paraId="5557B110" w14:textId="748CC0FC" w:rsidR="00300FEC" w:rsidRPr="00F0075D" w:rsidRDefault="00300FEC" w:rsidP="005836F2">
            <w:pPr>
              <w:spacing w:line="276" w:lineRule="auto"/>
              <w:rPr>
                <w:ins w:id="25893" w:author="phuong vu" w:date="2018-11-26T01:06:00Z"/>
                <w:lang w:val="en-US"/>
              </w:rPr>
            </w:pPr>
          </w:p>
        </w:tc>
      </w:tr>
      <w:tr w:rsidR="00300FEC" w:rsidRPr="00F0075D" w14:paraId="3188853F" w14:textId="77777777" w:rsidTr="005836F2">
        <w:trPr>
          <w:ins w:id="25894" w:author="phuong vu" w:date="2018-11-26T01:08:00Z"/>
        </w:trPr>
        <w:tc>
          <w:tcPr>
            <w:tcW w:w="805" w:type="dxa"/>
            <w:vMerge/>
          </w:tcPr>
          <w:p w14:paraId="11AF90DD" w14:textId="77777777" w:rsidR="00300FEC" w:rsidRDefault="00300FEC" w:rsidP="005836F2">
            <w:pPr>
              <w:spacing w:line="276" w:lineRule="auto"/>
              <w:jc w:val="center"/>
              <w:rPr>
                <w:ins w:id="25895" w:author="phuong vu" w:date="2018-11-26T01:08:00Z"/>
                <w:lang w:val="en-US"/>
              </w:rPr>
            </w:pPr>
          </w:p>
        </w:tc>
        <w:tc>
          <w:tcPr>
            <w:tcW w:w="1980" w:type="dxa"/>
          </w:tcPr>
          <w:p w14:paraId="17552D01" w14:textId="5DE23BF5" w:rsidR="00300FEC" w:rsidRDefault="00300FEC" w:rsidP="005836F2">
            <w:pPr>
              <w:spacing w:line="276" w:lineRule="auto"/>
              <w:rPr>
                <w:ins w:id="25896" w:author="phuong vu" w:date="2018-11-26T01:08:00Z"/>
                <w:lang w:val="en-US"/>
              </w:rPr>
            </w:pPr>
            <w:ins w:id="25897" w:author="phuong vu" w:date="2018-11-26T01:08:00Z">
              <w:r>
                <w:rPr>
                  <w:lang w:val="en-US"/>
                </w:rPr>
                <w:t>span</w:t>
              </w:r>
            </w:ins>
          </w:p>
        </w:tc>
        <w:tc>
          <w:tcPr>
            <w:tcW w:w="2970" w:type="dxa"/>
          </w:tcPr>
          <w:p w14:paraId="39AC341D" w14:textId="486E5BA2" w:rsidR="00300FEC" w:rsidRDefault="00300FEC" w:rsidP="005836F2">
            <w:pPr>
              <w:spacing w:line="276" w:lineRule="auto"/>
              <w:rPr>
                <w:ins w:id="25898" w:author="phuong vu" w:date="2018-11-26T01:08:00Z"/>
                <w:lang w:val="en-US"/>
              </w:rPr>
            </w:pPr>
            <w:ins w:id="25899" w:author="phuong vu" w:date="2018-11-26T01:08:00Z">
              <w:r>
                <w:rPr>
                  <w:lang w:val="en-US"/>
                </w:rPr>
                <w:t>Số thứ tự</w:t>
              </w:r>
            </w:ins>
          </w:p>
        </w:tc>
        <w:tc>
          <w:tcPr>
            <w:tcW w:w="1266" w:type="dxa"/>
          </w:tcPr>
          <w:p w14:paraId="1E581195" w14:textId="77777777" w:rsidR="00300FEC" w:rsidRPr="00F0075D" w:rsidRDefault="00300FEC" w:rsidP="005836F2">
            <w:pPr>
              <w:spacing w:line="276" w:lineRule="auto"/>
              <w:rPr>
                <w:ins w:id="25900" w:author="phuong vu" w:date="2018-11-26T01:08:00Z"/>
                <w:lang w:val="en-US"/>
              </w:rPr>
            </w:pPr>
          </w:p>
        </w:tc>
        <w:tc>
          <w:tcPr>
            <w:tcW w:w="1756" w:type="dxa"/>
          </w:tcPr>
          <w:p w14:paraId="33A73AD3" w14:textId="77777777" w:rsidR="00300FEC" w:rsidRPr="00F0075D" w:rsidRDefault="00300FEC" w:rsidP="005836F2">
            <w:pPr>
              <w:spacing w:line="276" w:lineRule="auto"/>
              <w:rPr>
                <w:ins w:id="25901" w:author="phuong vu" w:date="2018-11-26T01:08:00Z"/>
                <w:lang w:val="en-US"/>
              </w:rPr>
            </w:pPr>
          </w:p>
        </w:tc>
      </w:tr>
      <w:tr w:rsidR="00300FEC" w:rsidRPr="00F0075D" w14:paraId="1DDE4DA4" w14:textId="77777777" w:rsidTr="005836F2">
        <w:trPr>
          <w:ins w:id="25902" w:author="phuong vu" w:date="2018-11-26T01:09:00Z"/>
        </w:trPr>
        <w:tc>
          <w:tcPr>
            <w:tcW w:w="805" w:type="dxa"/>
            <w:vMerge/>
          </w:tcPr>
          <w:p w14:paraId="76C453CB" w14:textId="77777777" w:rsidR="00300FEC" w:rsidRDefault="00300FEC" w:rsidP="005836F2">
            <w:pPr>
              <w:spacing w:line="276" w:lineRule="auto"/>
              <w:jc w:val="center"/>
              <w:rPr>
                <w:ins w:id="25903" w:author="phuong vu" w:date="2018-11-26T01:09:00Z"/>
                <w:lang w:val="en-US"/>
              </w:rPr>
            </w:pPr>
          </w:p>
        </w:tc>
        <w:tc>
          <w:tcPr>
            <w:tcW w:w="1980" w:type="dxa"/>
          </w:tcPr>
          <w:p w14:paraId="64CF9D36" w14:textId="05CAF14C" w:rsidR="00300FEC" w:rsidRDefault="00300FEC" w:rsidP="005836F2">
            <w:pPr>
              <w:spacing w:line="276" w:lineRule="auto"/>
              <w:rPr>
                <w:ins w:id="25904" w:author="phuong vu" w:date="2018-11-26T01:09:00Z"/>
                <w:lang w:val="en-US"/>
              </w:rPr>
            </w:pPr>
            <w:ins w:id="25905" w:author="phuong vu" w:date="2018-11-26T01:09:00Z">
              <w:r>
                <w:rPr>
                  <w:lang w:val="en-US"/>
                </w:rPr>
                <w:t>span</w:t>
              </w:r>
            </w:ins>
          </w:p>
        </w:tc>
        <w:tc>
          <w:tcPr>
            <w:tcW w:w="2970" w:type="dxa"/>
          </w:tcPr>
          <w:p w14:paraId="0BCF143C" w14:textId="23331CF7" w:rsidR="00300FEC" w:rsidRDefault="00300FEC" w:rsidP="005836F2">
            <w:pPr>
              <w:spacing w:line="276" w:lineRule="auto"/>
              <w:rPr>
                <w:ins w:id="25906" w:author="phuong vu" w:date="2018-11-26T01:09:00Z"/>
                <w:lang w:val="en-US"/>
              </w:rPr>
            </w:pPr>
            <w:ins w:id="25907" w:author="phuong vu" w:date="2018-11-26T01:09:00Z">
              <w:r>
                <w:rPr>
                  <w:lang w:val="en-US"/>
                </w:rPr>
                <w:t>Mã máy giặt</w:t>
              </w:r>
            </w:ins>
          </w:p>
        </w:tc>
        <w:tc>
          <w:tcPr>
            <w:tcW w:w="1266" w:type="dxa"/>
          </w:tcPr>
          <w:p w14:paraId="2247FFB1" w14:textId="77777777" w:rsidR="00300FEC" w:rsidRPr="00F0075D" w:rsidRDefault="00300FEC" w:rsidP="005836F2">
            <w:pPr>
              <w:spacing w:line="276" w:lineRule="auto"/>
              <w:rPr>
                <w:ins w:id="25908" w:author="phuong vu" w:date="2018-11-26T01:09:00Z"/>
                <w:lang w:val="en-US"/>
              </w:rPr>
            </w:pPr>
          </w:p>
        </w:tc>
        <w:tc>
          <w:tcPr>
            <w:tcW w:w="1756" w:type="dxa"/>
          </w:tcPr>
          <w:p w14:paraId="3F28DE20" w14:textId="77777777" w:rsidR="00300FEC" w:rsidRPr="00F0075D" w:rsidRDefault="00300FEC" w:rsidP="005836F2">
            <w:pPr>
              <w:spacing w:line="276" w:lineRule="auto"/>
              <w:rPr>
                <w:ins w:id="25909" w:author="phuong vu" w:date="2018-11-26T01:09:00Z"/>
                <w:lang w:val="en-US"/>
              </w:rPr>
            </w:pPr>
          </w:p>
        </w:tc>
      </w:tr>
      <w:tr w:rsidR="00300FEC" w:rsidRPr="00F0075D" w14:paraId="1579C919" w14:textId="77777777" w:rsidTr="005836F2">
        <w:trPr>
          <w:ins w:id="25910" w:author="phuong vu" w:date="2018-11-26T01:09:00Z"/>
        </w:trPr>
        <w:tc>
          <w:tcPr>
            <w:tcW w:w="805" w:type="dxa"/>
            <w:vMerge/>
          </w:tcPr>
          <w:p w14:paraId="7510AAF1" w14:textId="77777777" w:rsidR="00300FEC" w:rsidRDefault="00300FEC" w:rsidP="005836F2">
            <w:pPr>
              <w:spacing w:line="276" w:lineRule="auto"/>
              <w:jc w:val="center"/>
              <w:rPr>
                <w:ins w:id="25911" w:author="phuong vu" w:date="2018-11-26T01:09:00Z"/>
                <w:lang w:val="en-US"/>
              </w:rPr>
            </w:pPr>
          </w:p>
        </w:tc>
        <w:tc>
          <w:tcPr>
            <w:tcW w:w="1980" w:type="dxa"/>
          </w:tcPr>
          <w:p w14:paraId="1B7AD1AB" w14:textId="20DEF3E5" w:rsidR="00300FEC" w:rsidRDefault="00300FEC" w:rsidP="005836F2">
            <w:pPr>
              <w:spacing w:line="276" w:lineRule="auto"/>
              <w:rPr>
                <w:ins w:id="25912" w:author="phuong vu" w:date="2018-11-26T01:09:00Z"/>
                <w:lang w:val="en-US"/>
              </w:rPr>
            </w:pPr>
            <w:ins w:id="25913" w:author="phuong vu" w:date="2018-11-26T01:09:00Z">
              <w:r>
                <w:rPr>
                  <w:lang w:val="en-US"/>
                </w:rPr>
                <w:t>span</w:t>
              </w:r>
            </w:ins>
          </w:p>
        </w:tc>
        <w:tc>
          <w:tcPr>
            <w:tcW w:w="2970" w:type="dxa"/>
          </w:tcPr>
          <w:p w14:paraId="51CA592C" w14:textId="55BE3952" w:rsidR="00300FEC" w:rsidRDefault="00300FEC" w:rsidP="005836F2">
            <w:pPr>
              <w:spacing w:line="276" w:lineRule="auto"/>
              <w:rPr>
                <w:ins w:id="25914" w:author="phuong vu" w:date="2018-11-26T01:09:00Z"/>
                <w:lang w:val="en-US"/>
              </w:rPr>
            </w:pPr>
            <w:ins w:id="25915" w:author="phuong vu" w:date="2018-11-26T01:09:00Z">
              <w:r>
                <w:rPr>
                  <w:lang w:val="en-US"/>
                </w:rPr>
                <w:t>Trạng thái</w:t>
              </w:r>
            </w:ins>
          </w:p>
        </w:tc>
        <w:tc>
          <w:tcPr>
            <w:tcW w:w="1266" w:type="dxa"/>
          </w:tcPr>
          <w:p w14:paraId="5ACBD4D5" w14:textId="77777777" w:rsidR="00300FEC" w:rsidRPr="00F0075D" w:rsidRDefault="00300FEC" w:rsidP="005836F2">
            <w:pPr>
              <w:spacing w:line="276" w:lineRule="auto"/>
              <w:rPr>
                <w:ins w:id="25916" w:author="phuong vu" w:date="2018-11-26T01:09:00Z"/>
                <w:lang w:val="en-US"/>
              </w:rPr>
            </w:pPr>
          </w:p>
        </w:tc>
        <w:tc>
          <w:tcPr>
            <w:tcW w:w="1756" w:type="dxa"/>
          </w:tcPr>
          <w:p w14:paraId="58B0E624" w14:textId="77777777" w:rsidR="00300FEC" w:rsidRPr="00F0075D" w:rsidRDefault="00300FEC" w:rsidP="005836F2">
            <w:pPr>
              <w:spacing w:line="276" w:lineRule="auto"/>
              <w:rPr>
                <w:ins w:id="25917" w:author="phuong vu" w:date="2018-11-26T01:09:00Z"/>
                <w:lang w:val="en-US"/>
              </w:rPr>
            </w:pPr>
          </w:p>
        </w:tc>
      </w:tr>
      <w:tr w:rsidR="00300FEC" w:rsidRPr="00F0075D" w14:paraId="2571886A" w14:textId="77777777" w:rsidTr="005836F2">
        <w:trPr>
          <w:ins w:id="25918" w:author="phuong vu" w:date="2018-11-26T01:09:00Z"/>
        </w:trPr>
        <w:tc>
          <w:tcPr>
            <w:tcW w:w="805" w:type="dxa"/>
            <w:vMerge/>
          </w:tcPr>
          <w:p w14:paraId="59019F7F" w14:textId="77777777" w:rsidR="00300FEC" w:rsidRDefault="00300FEC" w:rsidP="005836F2">
            <w:pPr>
              <w:spacing w:line="276" w:lineRule="auto"/>
              <w:jc w:val="center"/>
              <w:rPr>
                <w:ins w:id="25919" w:author="phuong vu" w:date="2018-11-26T01:09:00Z"/>
                <w:lang w:val="en-US"/>
              </w:rPr>
            </w:pPr>
          </w:p>
        </w:tc>
        <w:tc>
          <w:tcPr>
            <w:tcW w:w="1980" w:type="dxa"/>
          </w:tcPr>
          <w:p w14:paraId="2E509FCF" w14:textId="1B556B66" w:rsidR="00300FEC" w:rsidRDefault="00300FEC" w:rsidP="005836F2">
            <w:pPr>
              <w:spacing w:line="276" w:lineRule="auto"/>
              <w:rPr>
                <w:ins w:id="25920" w:author="phuong vu" w:date="2018-11-26T01:09:00Z"/>
                <w:lang w:val="en-US"/>
              </w:rPr>
            </w:pPr>
            <w:ins w:id="25921" w:author="phuong vu" w:date="2018-11-26T01:09:00Z">
              <w:r>
                <w:rPr>
                  <w:lang w:val="en-US"/>
                </w:rPr>
                <w:t>switch</w:t>
              </w:r>
            </w:ins>
          </w:p>
        </w:tc>
        <w:tc>
          <w:tcPr>
            <w:tcW w:w="2970" w:type="dxa"/>
          </w:tcPr>
          <w:p w14:paraId="660F856A" w14:textId="22EA5AB4" w:rsidR="00300FEC" w:rsidRDefault="00300FEC" w:rsidP="005836F2">
            <w:pPr>
              <w:spacing w:line="276" w:lineRule="auto"/>
              <w:rPr>
                <w:ins w:id="25922" w:author="phuong vu" w:date="2018-11-26T01:09:00Z"/>
                <w:lang w:val="en-US"/>
              </w:rPr>
            </w:pPr>
            <w:ins w:id="25923" w:author="phuong vu" w:date="2018-11-26T01:10:00Z">
              <w:r>
                <w:rPr>
                  <w:lang w:val="en-US"/>
                </w:rPr>
                <w:t>Bật tắt máy giặt</w:t>
              </w:r>
            </w:ins>
          </w:p>
        </w:tc>
        <w:tc>
          <w:tcPr>
            <w:tcW w:w="1266" w:type="dxa"/>
          </w:tcPr>
          <w:p w14:paraId="7C7E1CB4" w14:textId="77777777" w:rsidR="00300FEC" w:rsidRPr="00F0075D" w:rsidRDefault="00300FEC" w:rsidP="005836F2">
            <w:pPr>
              <w:spacing w:line="276" w:lineRule="auto"/>
              <w:rPr>
                <w:ins w:id="25924" w:author="phuong vu" w:date="2018-11-26T01:09:00Z"/>
                <w:lang w:val="en-US"/>
              </w:rPr>
            </w:pPr>
          </w:p>
        </w:tc>
        <w:tc>
          <w:tcPr>
            <w:tcW w:w="1756" w:type="dxa"/>
          </w:tcPr>
          <w:p w14:paraId="0D20267F" w14:textId="77777777" w:rsidR="00300FEC" w:rsidRPr="00F0075D" w:rsidRDefault="00300FEC" w:rsidP="00300FEC">
            <w:pPr>
              <w:keepNext/>
              <w:spacing w:line="276" w:lineRule="auto"/>
              <w:rPr>
                <w:ins w:id="25925" w:author="phuong vu" w:date="2018-11-26T01:09:00Z"/>
                <w:lang w:val="en-US"/>
              </w:rPr>
              <w:pPrChange w:id="25926" w:author="phuong vu" w:date="2018-11-26T01:13:00Z">
                <w:pPr>
                  <w:spacing w:line="276" w:lineRule="auto"/>
                </w:pPr>
              </w:pPrChange>
            </w:pPr>
          </w:p>
        </w:tc>
      </w:tr>
    </w:tbl>
    <w:p w14:paraId="2F5B982B" w14:textId="3E3F53F8" w:rsidR="00300FEC" w:rsidRPr="00300FEC" w:rsidRDefault="00300FEC">
      <w:pPr>
        <w:pStyle w:val="Caption"/>
        <w:rPr>
          <w:ins w:id="25927" w:author="phuong vu" w:date="2018-11-26T01:13:00Z"/>
          <w:lang w:val="en-US"/>
          <w:rPrChange w:id="25928" w:author="phuong vu" w:date="2018-11-26T01:13:00Z">
            <w:rPr>
              <w:ins w:id="25929" w:author="phuong vu" w:date="2018-11-26T01:13:00Z"/>
            </w:rPr>
          </w:rPrChange>
        </w:rPr>
      </w:pPr>
      <w:ins w:id="25930" w:author="phuong vu" w:date="2018-11-26T01:13:00Z">
        <w:r>
          <w:t xml:space="preserve">Bảng </w:t>
        </w:r>
      </w:ins>
      <w:ins w:id="25931" w:author="phuong vu" w:date="2018-11-26T02:10:00Z">
        <w:r w:rsidR="00404CBA">
          <w:fldChar w:fldCharType="begin"/>
        </w:r>
        <w:r w:rsidR="00404CBA">
          <w:instrText xml:space="preserve"> STYLEREF 1 \s </w:instrText>
        </w:r>
      </w:ins>
      <w:r w:rsidR="00404CBA">
        <w:fldChar w:fldCharType="separate"/>
      </w:r>
      <w:r w:rsidR="00404CBA">
        <w:rPr>
          <w:noProof/>
        </w:rPr>
        <w:t>3</w:t>
      </w:r>
      <w:ins w:id="2593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5933" w:author="phuong vu" w:date="2018-11-26T02:10:00Z">
        <w:r w:rsidR="00404CBA">
          <w:rPr>
            <w:noProof/>
          </w:rPr>
          <w:t>34</w:t>
        </w:r>
        <w:r w:rsidR="00404CBA">
          <w:fldChar w:fldCharType="end"/>
        </w:r>
      </w:ins>
      <w:ins w:id="25934" w:author="phuong vu" w:date="2018-11-26T01:13:00Z">
        <w:r>
          <w:rPr>
            <w:lang w:val="en-US"/>
          </w:rPr>
          <w:t xml:space="preserve"> Các thành phần giao diện quản lí trạng thái máy giặt</w:t>
        </w:r>
      </w:ins>
    </w:p>
    <w:p w14:paraId="3BAAB30E" w14:textId="7922027C" w:rsidR="00D46DE7" w:rsidRDefault="00D46DE7" w:rsidP="00D46DE7">
      <w:pPr>
        <w:pStyle w:val="Heading5"/>
        <w:rPr>
          <w:ins w:id="25935" w:author="phuong vu" w:date="2018-11-26T01:13:00Z"/>
          <w:lang w:val="en-US"/>
        </w:rPr>
      </w:pPr>
      <w:ins w:id="25936" w:author="phuong vu" w:date="2018-11-26T01:01: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535B7" w:rsidRPr="00F0075D" w14:paraId="72790F0D" w14:textId="77777777" w:rsidTr="005836F2">
        <w:trPr>
          <w:ins w:id="25937" w:author="phuong vu" w:date="2018-11-26T01:13:00Z"/>
        </w:trPr>
        <w:tc>
          <w:tcPr>
            <w:tcW w:w="797" w:type="dxa"/>
            <w:vMerge w:val="restart"/>
            <w:vAlign w:val="center"/>
          </w:tcPr>
          <w:p w14:paraId="14459F28" w14:textId="77777777" w:rsidR="00A535B7" w:rsidRPr="00F0075D" w:rsidRDefault="00A535B7" w:rsidP="005836F2">
            <w:pPr>
              <w:spacing w:line="276" w:lineRule="auto"/>
              <w:jc w:val="center"/>
              <w:rPr>
                <w:ins w:id="25938" w:author="phuong vu" w:date="2018-11-26T01:13:00Z"/>
                <w:b/>
                <w:lang w:val="en-US"/>
              </w:rPr>
            </w:pPr>
            <w:ins w:id="25939" w:author="phuong vu" w:date="2018-11-26T01:13:00Z">
              <w:r w:rsidRPr="00F0075D">
                <w:rPr>
                  <w:b/>
                  <w:lang w:val="en-US"/>
                </w:rPr>
                <w:t>STT</w:t>
              </w:r>
            </w:ins>
          </w:p>
        </w:tc>
        <w:tc>
          <w:tcPr>
            <w:tcW w:w="2368" w:type="dxa"/>
            <w:vMerge w:val="restart"/>
            <w:vAlign w:val="center"/>
          </w:tcPr>
          <w:p w14:paraId="4DF79081" w14:textId="77777777" w:rsidR="00A535B7" w:rsidRPr="00F0075D" w:rsidRDefault="00A535B7" w:rsidP="005836F2">
            <w:pPr>
              <w:spacing w:line="276" w:lineRule="auto"/>
              <w:jc w:val="center"/>
              <w:rPr>
                <w:ins w:id="25940" w:author="phuong vu" w:date="2018-11-26T01:13:00Z"/>
                <w:b/>
                <w:lang w:val="en-US"/>
              </w:rPr>
            </w:pPr>
            <w:ins w:id="25941" w:author="phuong vu" w:date="2018-11-26T01:13:00Z">
              <w:r w:rsidRPr="00F0075D">
                <w:rPr>
                  <w:b/>
                  <w:lang w:val="en-US"/>
                </w:rPr>
                <w:t>Tên bảng/</w:t>
              </w:r>
            </w:ins>
          </w:p>
          <w:p w14:paraId="2D6F8FF0" w14:textId="77777777" w:rsidR="00A535B7" w:rsidRPr="00F0075D" w:rsidRDefault="00A535B7" w:rsidP="005836F2">
            <w:pPr>
              <w:spacing w:line="276" w:lineRule="auto"/>
              <w:jc w:val="center"/>
              <w:rPr>
                <w:ins w:id="25942" w:author="phuong vu" w:date="2018-11-26T01:13:00Z"/>
                <w:b/>
                <w:lang w:val="en-US"/>
              </w:rPr>
            </w:pPr>
            <w:ins w:id="25943" w:author="phuong vu" w:date="2018-11-26T01:13:00Z">
              <w:r w:rsidRPr="00F0075D">
                <w:rPr>
                  <w:b/>
                  <w:lang w:val="en-US"/>
                </w:rPr>
                <w:t>Cấu trúc dữ liệu</w:t>
              </w:r>
            </w:ins>
          </w:p>
        </w:tc>
        <w:tc>
          <w:tcPr>
            <w:tcW w:w="5612" w:type="dxa"/>
            <w:gridSpan w:val="4"/>
            <w:vAlign w:val="center"/>
          </w:tcPr>
          <w:p w14:paraId="2BF1B352" w14:textId="77777777" w:rsidR="00A535B7" w:rsidRPr="00F0075D" w:rsidRDefault="00A535B7" w:rsidP="005836F2">
            <w:pPr>
              <w:spacing w:line="276" w:lineRule="auto"/>
              <w:jc w:val="center"/>
              <w:rPr>
                <w:ins w:id="25944" w:author="phuong vu" w:date="2018-11-26T01:13:00Z"/>
                <w:b/>
                <w:lang w:val="en-US"/>
              </w:rPr>
            </w:pPr>
            <w:ins w:id="25945" w:author="phuong vu" w:date="2018-11-26T01:13:00Z">
              <w:r w:rsidRPr="00F0075D">
                <w:rPr>
                  <w:b/>
                  <w:lang w:val="en-US"/>
                </w:rPr>
                <w:t>Phương thức</w:t>
              </w:r>
            </w:ins>
          </w:p>
        </w:tc>
      </w:tr>
      <w:tr w:rsidR="00A535B7" w:rsidRPr="00F0075D" w14:paraId="65CC4DB9" w14:textId="77777777" w:rsidTr="005836F2">
        <w:trPr>
          <w:ins w:id="25946" w:author="phuong vu" w:date="2018-11-26T01:13:00Z"/>
        </w:trPr>
        <w:tc>
          <w:tcPr>
            <w:tcW w:w="797" w:type="dxa"/>
            <w:vMerge/>
            <w:vAlign w:val="center"/>
          </w:tcPr>
          <w:p w14:paraId="294363C1" w14:textId="77777777" w:rsidR="00A535B7" w:rsidRPr="00F0075D" w:rsidRDefault="00A535B7" w:rsidP="005836F2">
            <w:pPr>
              <w:spacing w:line="276" w:lineRule="auto"/>
              <w:jc w:val="center"/>
              <w:rPr>
                <w:ins w:id="25947" w:author="phuong vu" w:date="2018-11-26T01:13:00Z"/>
                <w:b/>
                <w:lang w:val="en-US"/>
              </w:rPr>
            </w:pPr>
          </w:p>
        </w:tc>
        <w:tc>
          <w:tcPr>
            <w:tcW w:w="2368" w:type="dxa"/>
            <w:vMerge/>
            <w:vAlign w:val="center"/>
          </w:tcPr>
          <w:p w14:paraId="1956AAAC" w14:textId="77777777" w:rsidR="00A535B7" w:rsidRPr="00F0075D" w:rsidRDefault="00A535B7" w:rsidP="005836F2">
            <w:pPr>
              <w:spacing w:line="276" w:lineRule="auto"/>
              <w:jc w:val="center"/>
              <w:rPr>
                <w:ins w:id="25948" w:author="phuong vu" w:date="2018-11-26T01:13:00Z"/>
                <w:b/>
                <w:lang w:val="en-US"/>
              </w:rPr>
            </w:pPr>
          </w:p>
        </w:tc>
        <w:tc>
          <w:tcPr>
            <w:tcW w:w="1414" w:type="dxa"/>
            <w:vAlign w:val="center"/>
          </w:tcPr>
          <w:p w14:paraId="2CDE4DDF" w14:textId="77777777" w:rsidR="00A535B7" w:rsidRPr="00F0075D" w:rsidRDefault="00A535B7" w:rsidP="005836F2">
            <w:pPr>
              <w:spacing w:line="276" w:lineRule="auto"/>
              <w:jc w:val="center"/>
              <w:rPr>
                <w:ins w:id="25949" w:author="phuong vu" w:date="2018-11-26T01:13:00Z"/>
                <w:b/>
                <w:lang w:val="en-US"/>
              </w:rPr>
            </w:pPr>
            <w:ins w:id="25950" w:author="phuong vu" w:date="2018-11-26T01:13:00Z">
              <w:r w:rsidRPr="00F0075D">
                <w:rPr>
                  <w:b/>
                  <w:lang w:val="en-US"/>
                </w:rPr>
                <w:t>Thêm</w:t>
              </w:r>
            </w:ins>
          </w:p>
        </w:tc>
        <w:tc>
          <w:tcPr>
            <w:tcW w:w="1395" w:type="dxa"/>
            <w:vAlign w:val="center"/>
          </w:tcPr>
          <w:p w14:paraId="675E1F21" w14:textId="77777777" w:rsidR="00A535B7" w:rsidRPr="00F0075D" w:rsidRDefault="00A535B7" w:rsidP="005836F2">
            <w:pPr>
              <w:spacing w:line="276" w:lineRule="auto"/>
              <w:jc w:val="center"/>
              <w:rPr>
                <w:ins w:id="25951" w:author="phuong vu" w:date="2018-11-26T01:13:00Z"/>
                <w:b/>
                <w:lang w:val="en-US"/>
              </w:rPr>
            </w:pPr>
            <w:ins w:id="25952" w:author="phuong vu" w:date="2018-11-26T01:13:00Z">
              <w:r w:rsidRPr="00F0075D">
                <w:rPr>
                  <w:b/>
                  <w:lang w:val="en-US"/>
                </w:rPr>
                <w:t>Sửa</w:t>
              </w:r>
            </w:ins>
          </w:p>
        </w:tc>
        <w:tc>
          <w:tcPr>
            <w:tcW w:w="1397" w:type="dxa"/>
            <w:vAlign w:val="center"/>
          </w:tcPr>
          <w:p w14:paraId="20DD1AE5" w14:textId="77777777" w:rsidR="00A535B7" w:rsidRPr="00F0075D" w:rsidRDefault="00A535B7" w:rsidP="005836F2">
            <w:pPr>
              <w:spacing w:line="276" w:lineRule="auto"/>
              <w:jc w:val="center"/>
              <w:rPr>
                <w:ins w:id="25953" w:author="phuong vu" w:date="2018-11-26T01:13:00Z"/>
                <w:b/>
                <w:lang w:val="en-US"/>
              </w:rPr>
            </w:pPr>
            <w:ins w:id="25954" w:author="phuong vu" w:date="2018-11-26T01:13:00Z">
              <w:r w:rsidRPr="00F0075D">
                <w:rPr>
                  <w:b/>
                  <w:lang w:val="en-US"/>
                </w:rPr>
                <w:t>Xóa</w:t>
              </w:r>
            </w:ins>
          </w:p>
        </w:tc>
        <w:tc>
          <w:tcPr>
            <w:tcW w:w="1406" w:type="dxa"/>
            <w:vAlign w:val="center"/>
          </w:tcPr>
          <w:p w14:paraId="5D5D77DD" w14:textId="77777777" w:rsidR="00A535B7" w:rsidRPr="00F0075D" w:rsidRDefault="00A535B7" w:rsidP="005836F2">
            <w:pPr>
              <w:spacing w:line="276" w:lineRule="auto"/>
              <w:jc w:val="center"/>
              <w:rPr>
                <w:ins w:id="25955" w:author="phuong vu" w:date="2018-11-26T01:13:00Z"/>
                <w:b/>
                <w:lang w:val="en-US"/>
              </w:rPr>
            </w:pPr>
            <w:ins w:id="25956" w:author="phuong vu" w:date="2018-11-26T01:13:00Z">
              <w:r w:rsidRPr="00F0075D">
                <w:rPr>
                  <w:b/>
                  <w:lang w:val="en-US"/>
                </w:rPr>
                <w:t>Truy vấn</w:t>
              </w:r>
            </w:ins>
          </w:p>
        </w:tc>
      </w:tr>
      <w:tr w:rsidR="00A535B7" w:rsidRPr="00F0075D" w14:paraId="7E340ABB" w14:textId="77777777" w:rsidTr="005836F2">
        <w:trPr>
          <w:ins w:id="25957" w:author="phuong vu" w:date="2018-11-26T01:13:00Z"/>
        </w:trPr>
        <w:tc>
          <w:tcPr>
            <w:tcW w:w="797" w:type="dxa"/>
          </w:tcPr>
          <w:p w14:paraId="69CE9662" w14:textId="77777777" w:rsidR="00A535B7" w:rsidRPr="00F0075D" w:rsidRDefault="00A535B7" w:rsidP="005836F2">
            <w:pPr>
              <w:spacing w:line="276" w:lineRule="auto"/>
              <w:jc w:val="center"/>
              <w:rPr>
                <w:ins w:id="25958" w:author="phuong vu" w:date="2018-11-26T01:13:00Z"/>
                <w:lang w:val="en-US"/>
              </w:rPr>
            </w:pPr>
            <w:ins w:id="25959" w:author="phuong vu" w:date="2018-11-26T01:13:00Z">
              <w:r w:rsidRPr="00F0075D">
                <w:rPr>
                  <w:lang w:val="en-US"/>
                </w:rPr>
                <w:t>1</w:t>
              </w:r>
            </w:ins>
          </w:p>
        </w:tc>
        <w:tc>
          <w:tcPr>
            <w:tcW w:w="2368" w:type="dxa"/>
          </w:tcPr>
          <w:p w14:paraId="356C282F" w14:textId="0BD5D52F" w:rsidR="00A535B7" w:rsidRPr="00F0075D" w:rsidRDefault="00A535B7" w:rsidP="005836F2">
            <w:pPr>
              <w:spacing w:line="276" w:lineRule="auto"/>
              <w:rPr>
                <w:ins w:id="25960" w:author="phuong vu" w:date="2018-11-26T01:13:00Z"/>
                <w:lang w:val="en-US"/>
              </w:rPr>
            </w:pPr>
            <w:ins w:id="25961" w:author="phuong vu" w:date="2018-11-26T01:14:00Z">
              <w:r>
                <w:rPr>
                  <w:lang w:val="en-US"/>
                </w:rPr>
                <w:t>washing_machine</w:t>
              </w:r>
            </w:ins>
          </w:p>
        </w:tc>
        <w:tc>
          <w:tcPr>
            <w:tcW w:w="1414" w:type="dxa"/>
          </w:tcPr>
          <w:p w14:paraId="114E7336" w14:textId="12C59E98" w:rsidR="00A535B7" w:rsidRPr="00F0075D" w:rsidRDefault="00A535B7" w:rsidP="005836F2">
            <w:pPr>
              <w:spacing w:line="276" w:lineRule="auto"/>
              <w:jc w:val="center"/>
              <w:rPr>
                <w:ins w:id="25962" w:author="phuong vu" w:date="2018-11-26T01:13:00Z"/>
                <w:lang w:val="en-US"/>
              </w:rPr>
            </w:pPr>
            <w:ins w:id="25963" w:author="phuong vu" w:date="2018-11-26T01:14:00Z">
              <w:r>
                <w:rPr>
                  <w:lang w:val="en-US"/>
                </w:rPr>
                <w:t>X</w:t>
              </w:r>
            </w:ins>
          </w:p>
        </w:tc>
        <w:tc>
          <w:tcPr>
            <w:tcW w:w="1395" w:type="dxa"/>
          </w:tcPr>
          <w:p w14:paraId="09A693D2" w14:textId="34253742" w:rsidR="00A535B7" w:rsidRPr="00F0075D" w:rsidRDefault="00A535B7" w:rsidP="005836F2">
            <w:pPr>
              <w:spacing w:line="276" w:lineRule="auto"/>
              <w:jc w:val="center"/>
              <w:rPr>
                <w:ins w:id="25964" w:author="phuong vu" w:date="2018-11-26T01:13:00Z"/>
                <w:lang w:val="en-US"/>
              </w:rPr>
            </w:pPr>
            <w:ins w:id="25965" w:author="phuong vu" w:date="2018-11-26T01:14:00Z">
              <w:r>
                <w:rPr>
                  <w:lang w:val="en-US"/>
                </w:rPr>
                <w:t>X</w:t>
              </w:r>
            </w:ins>
          </w:p>
        </w:tc>
        <w:tc>
          <w:tcPr>
            <w:tcW w:w="1397" w:type="dxa"/>
          </w:tcPr>
          <w:p w14:paraId="5681916A" w14:textId="77777777" w:rsidR="00A535B7" w:rsidRPr="00F0075D" w:rsidRDefault="00A535B7" w:rsidP="005836F2">
            <w:pPr>
              <w:spacing w:line="276" w:lineRule="auto"/>
              <w:jc w:val="center"/>
              <w:rPr>
                <w:ins w:id="25966" w:author="phuong vu" w:date="2018-11-26T01:13:00Z"/>
                <w:lang w:val="en-US"/>
              </w:rPr>
            </w:pPr>
          </w:p>
        </w:tc>
        <w:tc>
          <w:tcPr>
            <w:tcW w:w="1406" w:type="dxa"/>
          </w:tcPr>
          <w:p w14:paraId="43B47D34" w14:textId="77777777" w:rsidR="00A535B7" w:rsidRPr="00F0075D" w:rsidRDefault="00A535B7" w:rsidP="005836F2">
            <w:pPr>
              <w:spacing w:line="276" w:lineRule="auto"/>
              <w:jc w:val="center"/>
              <w:rPr>
                <w:ins w:id="25967" w:author="phuong vu" w:date="2018-11-26T01:13:00Z"/>
                <w:lang w:val="en-US"/>
              </w:rPr>
            </w:pPr>
            <w:ins w:id="25968" w:author="phuong vu" w:date="2018-11-26T01:13:00Z">
              <w:r w:rsidRPr="00F0075D">
                <w:rPr>
                  <w:lang w:val="en-US"/>
                </w:rPr>
                <w:t>X</w:t>
              </w:r>
            </w:ins>
          </w:p>
        </w:tc>
      </w:tr>
      <w:tr w:rsidR="00A535B7" w:rsidRPr="00F0075D" w14:paraId="6B4B83B5" w14:textId="77777777" w:rsidTr="005836F2">
        <w:trPr>
          <w:ins w:id="25969" w:author="phuong vu" w:date="2018-11-26T01:13:00Z"/>
        </w:trPr>
        <w:tc>
          <w:tcPr>
            <w:tcW w:w="797" w:type="dxa"/>
          </w:tcPr>
          <w:p w14:paraId="2D8C95C8" w14:textId="77777777" w:rsidR="00A535B7" w:rsidRPr="00F0075D" w:rsidRDefault="00A535B7" w:rsidP="005836F2">
            <w:pPr>
              <w:spacing w:line="276" w:lineRule="auto"/>
              <w:jc w:val="center"/>
              <w:rPr>
                <w:ins w:id="25970" w:author="phuong vu" w:date="2018-11-26T01:13:00Z"/>
                <w:lang w:val="en-US"/>
              </w:rPr>
            </w:pPr>
            <w:ins w:id="25971" w:author="phuong vu" w:date="2018-11-26T01:13:00Z">
              <w:r w:rsidRPr="00F0075D">
                <w:rPr>
                  <w:lang w:val="en-US"/>
                </w:rPr>
                <w:t>2</w:t>
              </w:r>
            </w:ins>
          </w:p>
        </w:tc>
        <w:tc>
          <w:tcPr>
            <w:tcW w:w="2368" w:type="dxa"/>
          </w:tcPr>
          <w:p w14:paraId="055AD83A" w14:textId="3E85F56D" w:rsidR="00A535B7" w:rsidRPr="00F0075D" w:rsidRDefault="00A535B7" w:rsidP="005836F2">
            <w:pPr>
              <w:spacing w:line="276" w:lineRule="auto"/>
              <w:rPr>
                <w:ins w:id="25972" w:author="phuong vu" w:date="2018-11-26T01:13:00Z"/>
                <w:lang w:val="en-US"/>
              </w:rPr>
            </w:pPr>
            <w:ins w:id="25973" w:author="phuong vu" w:date="2018-11-26T01:14:00Z">
              <w:r>
                <w:rPr>
                  <w:lang w:val="en-US"/>
                </w:rPr>
                <w:t>branch</w:t>
              </w:r>
            </w:ins>
          </w:p>
        </w:tc>
        <w:tc>
          <w:tcPr>
            <w:tcW w:w="1414" w:type="dxa"/>
          </w:tcPr>
          <w:p w14:paraId="0925CFE3" w14:textId="77777777" w:rsidR="00A535B7" w:rsidRPr="00F0075D" w:rsidRDefault="00A535B7" w:rsidP="005836F2">
            <w:pPr>
              <w:spacing w:line="276" w:lineRule="auto"/>
              <w:jc w:val="center"/>
              <w:rPr>
                <w:ins w:id="25974" w:author="phuong vu" w:date="2018-11-26T01:13:00Z"/>
                <w:lang w:val="en-US"/>
              </w:rPr>
            </w:pPr>
          </w:p>
        </w:tc>
        <w:tc>
          <w:tcPr>
            <w:tcW w:w="1395" w:type="dxa"/>
          </w:tcPr>
          <w:p w14:paraId="0AA4EE64" w14:textId="77777777" w:rsidR="00A535B7" w:rsidRPr="00F0075D" w:rsidRDefault="00A535B7" w:rsidP="005836F2">
            <w:pPr>
              <w:spacing w:line="276" w:lineRule="auto"/>
              <w:jc w:val="center"/>
              <w:rPr>
                <w:ins w:id="25975" w:author="phuong vu" w:date="2018-11-26T01:13:00Z"/>
                <w:lang w:val="en-US"/>
              </w:rPr>
            </w:pPr>
          </w:p>
        </w:tc>
        <w:tc>
          <w:tcPr>
            <w:tcW w:w="1397" w:type="dxa"/>
          </w:tcPr>
          <w:p w14:paraId="745A2B45" w14:textId="77777777" w:rsidR="00A535B7" w:rsidRPr="00F0075D" w:rsidRDefault="00A535B7" w:rsidP="005836F2">
            <w:pPr>
              <w:spacing w:line="276" w:lineRule="auto"/>
              <w:jc w:val="center"/>
              <w:rPr>
                <w:ins w:id="25976" w:author="phuong vu" w:date="2018-11-26T01:13:00Z"/>
                <w:lang w:val="en-US"/>
              </w:rPr>
            </w:pPr>
          </w:p>
        </w:tc>
        <w:tc>
          <w:tcPr>
            <w:tcW w:w="1406" w:type="dxa"/>
          </w:tcPr>
          <w:p w14:paraId="423AF811" w14:textId="77777777" w:rsidR="00A535B7" w:rsidRPr="00F0075D" w:rsidRDefault="00A535B7" w:rsidP="00A535B7">
            <w:pPr>
              <w:keepNext/>
              <w:spacing w:line="276" w:lineRule="auto"/>
              <w:jc w:val="center"/>
              <w:rPr>
                <w:ins w:id="25977" w:author="phuong vu" w:date="2018-11-26T01:13:00Z"/>
                <w:lang w:val="en-US"/>
              </w:rPr>
              <w:pPrChange w:id="25978" w:author="phuong vu" w:date="2018-11-26T01:14:00Z">
                <w:pPr>
                  <w:spacing w:line="276" w:lineRule="auto"/>
                  <w:jc w:val="center"/>
                </w:pPr>
              </w:pPrChange>
            </w:pPr>
            <w:ins w:id="25979" w:author="phuong vu" w:date="2018-11-26T01:13:00Z">
              <w:r w:rsidRPr="00F0075D">
                <w:rPr>
                  <w:lang w:val="en-US"/>
                </w:rPr>
                <w:t>X</w:t>
              </w:r>
            </w:ins>
          </w:p>
        </w:tc>
      </w:tr>
    </w:tbl>
    <w:p w14:paraId="28C65A31" w14:textId="6DBF5B43" w:rsidR="00A535B7" w:rsidRPr="00A535B7" w:rsidRDefault="00A535B7" w:rsidP="00A535B7">
      <w:pPr>
        <w:pStyle w:val="Caption"/>
        <w:rPr>
          <w:ins w:id="25980" w:author="phuong vu" w:date="2018-11-26T01:01:00Z"/>
          <w:lang w:val="en-US"/>
          <w:rPrChange w:id="25981" w:author="phuong vu" w:date="2018-11-26T01:14:00Z">
            <w:rPr>
              <w:ins w:id="25982" w:author="phuong vu" w:date="2018-11-26T01:01:00Z"/>
              <w:lang w:val="en-US"/>
            </w:rPr>
          </w:rPrChange>
        </w:rPr>
        <w:pPrChange w:id="25983" w:author="phuong vu" w:date="2018-11-26T01:14:00Z">
          <w:pPr>
            <w:pStyle w:val="Heading5"/>
          </w:pPr>
        </w:pPrChange>
      </w:pPr>
      <w:ins w:id="25984" w:author="phuong vu" w:date="2018-11-26T01:14:00Z">
        <w:r>
          <w:t xml:space="preserve">Bảng </w:t>
        </w:r>
      </w:ins>
      <w:ins w:id="25985" w:author="phuong vu" w:date="2018-11-26T02:10:00Z">
        <w:r w:rsidR="00404CBA">
          <w:fldChar w:fldCharType="begin"/>
        </w:r>
        <w:r w:rsidR="00404CBA">
          <w:instrText xml:space="preserve"> STYLEREF 1 \s </w:instrText>
        </w:r>
      </w:ins>
      <w:r w:rsidR="00404CBA">
        <w:fldChar w:fldCharType="separate"/>
      </w:r>
      <w:r w:rsidR="00404CBA">
        <w:rPr>
          <w:noProof/>
        </w:rPr>
        <w:t>3</w:t>
      </w:r>
      <w:ins w:id="25986"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5987" w:author="phuong vu" w:date="2018-11-26T02:10:00Z">
        <w:r w:rsidR="00404CBA">
          <w:rPr>
            <w:noProof/>
          </w:rPr>
          <w:t>35</w:t>
        </w:r>
        <w:r w:rsidR="00404CBA">
          <w:fldChar w:fldCharType="end"/>
        </w:r>
      </w:ins>
      <w:ins w:id="25988" w:author="phuong vu" w:date="2018-11-26T01:14:00Z">
        <w:r>
          <w:rPr>
            <w:lang w:val="en-US"/>
          </w:rPr>
          <w:t xml:space="preserve"> Dữ liệu sử dụng quản lí trạng thái máy giặt</w:t>
        </w:r>
      </w:ins>
    </w:p>
    <w:p w14:paraId="537C934C" w14:textId="471032CB" w:rsidR="00D46DE7" w:rsidRPr="00D46DE7" w:rsidRDefault="00D46DE7" w:rsidP="00D46DE7">
      <w:pPr>
        <w:pStyle w:val="Heading5"/>
        <w:rPr>
          <w:ins w:id="25989" w:author="phuong vu" w:date="2018-11-23T08:46:00Z"/>
          <w:lang w:val="en-US"/>
          <w:rPrChange w:id="25990" w:author="phuong vu" w:date="2018-11-26T01:01:00Z">
            <w:rPr>
              <w:ins w:id="25991" w:author="phuong vu" w:date="2018-11-23T08:46:00Z"/>
              <w:lang w:val="en-US"/>
            </w:rPr>
          </w:rPrChange>
        </w:rPr>
        <w:pPrChange w:id="25992" w:author="phuong vu" w:date="2018-11-26T01:01:00Z">
          <w:pPr>
            <w:pStyle w:val="Heading5"/>
          </w:pPr>
        </w:pPrChange>
      </w:pPr>
      <w:ins w:id="25993" w:author="phuong vu" w:date="2018-11-26T01:01:00Z">
        <w:r>
          <w:rPr>
            <w:lang w:val="en-US"/>
          </w:rPr>
          <w:t>Cách xử lí</w:t>
        </w:r>
      </w:ins>
    </w:p>
    <w:p w14:paraId="5FE05159" w14:textId="7CF15FE0" w:rsidR="007E73AD" w:rsidRPr="00BA3432" w:rsidDel="00BA3432" w:rsidRDefault="007E73AD">
      <w:pPr>
        <w:pStyle w:val="Heading5"/>
        <w:spacing w:line="276" w:lineRule="auto"/>
        <w:rPr>
          <w:del w:id="25994" w:author="phuong vu" w:date="2018-11-25T21:53:00Z"/>
          <w:rFonts w:cstheme="majorHAnsi"/>
          <w:lang w:val="en-US"/>
          <w:rPrChange w:id="25995" w:author="phuong vu" w:date="2018-11-25T21:55:00Z">
            <w:rPr>
              <w:del w:id="25996" w:author="phuong vu" w:date="2018-11-25T21:53:00Z"/>
              <w:lang w:val="en-US"/>
            </w:rPr>
          </w:rPrChange>
        </w:rPr>
        <w:pPrChange w:id="25997" w:author="phuong vu" w:date="2018-11-23T13:48:00Z">
          <w:pPr>
            <w:pStyle w:val="Heading5"/>
          </w:pPr>
        </w:pPrChange>
      </w:pPr>
    </w:p>
    <w:p w14:paraId="12307A97" w14:textId="44EBC20E" w:rsidR="00A61DB2" w:rsidRPr="00BA3432" w:rsidDel="005A4BEF" w:rsidRDefault="00A61DB2">
      <w:pPr>
        <w:pStyle w:val="Heading4"/>
        <w:spacing w:line="276" w:lineRule="auto"/>
        <w:rPr>
          <w:del w:id="25998" w:author="phuong vu" w:date="2018-11-16T10:03:00Z"/>
          <w:rFonts w:cstheme="majorHAnsi"/>
          <w:rPrChange w:id="25999" w:author="phuong vu" w:date="2018-11-25T21:55:00Z">
            <w:rPr>
              <w:del w:id="26000" w:author="phuong vu" w:date="2018-11-16T10:03:00Z"/>
            </w:rPr>
          </w:rPrChange>
        </w:rPr>
        <w:pPrChange w:id="26001" w:author="phuong vu" w:date="2018-11-23T13:48:00Z">
          <w:pPr>
            <w:pStyle w:val="Heading4"/>
          </w:pPr>
        </w:pPrChange>
      </w:pPr>
      <w:del w:id="26002" w:author="phuong vu" w:date="2018-11-16T10:03:00Z">
        <w:r w:rsidRPr="00BA3432" w:rsidDel="005A4BEF">
          <w:rPr>
            <w:rFonts w:cstheme="majorHAnsi"/>
            <w:rPrChange w:id="26003" w:author="phuong vu" w:date="2018-11-25T21:55:00Z">
              <w:rPr/>
            </w:rPrChange>
          </w:rPr>
          <w:delText>Tìm kiếm chi nhánh gần nhất, có đủ các dịch vụ theo yêu cầu</w:delText>
        </w:r>
        <w:bookmarkStart w:id="26004" w:name="_Toc530605715"/>
        <w:bookmarkStart w:id="26005" w:name="_Toc530657421"/>
        <w:bookmarkStart w:id="26006" w:name="_Toc530658709"/>
        <w:bookmarkStart w:id="26007" w:name="_Toc530662433"/>
        <w:bookmarkStart w:id="26008" w:name="_Toc530662900"/>
        <w:bookmarkEnd w:id="26004"/>
        <w:bookmarkEnd w:id="26005"/>
        <w:bookmarkEnd w:id="26006"/>
        <w:bookmarkEnd w:id="26007"/>
        <w:bookmarkEnd w:id="26008"/>
      </w:del>
    </w:p>
    <w:p w14:paraId="5D0ABA59" w14:textId="51DB9448" w:rsidR="00123B96" w:rsidRPr="00BA3432" w:rsidDel="005A4BEF" w:rsidRDefault="00123B96">
      <w:pPr>
        <w:pStyle w:val="Heading5"/>
        <w:spacing w:line="276" w:lineRule="auto"/>
        <w:rPr>
          <w:del w:id="26009" w:author="phuong vu" w:date="2018-11-16T10:03:00Z"/>
          <w:rFonts w:cstheme="majorHAnsi"/>
          <w:lang w:val="en-US"/>
          <w:rPrChange w:id="26010" w:author="phuong vu" w:date="2018-11-25T21:55:00Z">
            <w:rPr>
              <w:del w:id="26011" w:author="phuong vu" w:date="2018-11-16T10:03:00Z"/>
              <w:lang w:val="en-US"/>
            </w:rPr>
          </w:rPrChange>
        </w:rPr>
        <w:pPrChange w:id="26012" w:author="phuong vu" w:date="2018-11-23T13:48:00Z">
          <w:pPr>
            <w:pStyle w:val="Heading5"/>
          </w:pPr>
        </w:pPrChange>
      </w:pPr>
      <w:del w:id="26013" w:author="phuong vu" w:date="2018-11-16T10:03:00Z">
        <w:r w:rsidRPr="00BA3432" w:rsidDel="005A4BEF">
          <w:rPr>
            <w:rFonts w:cstheme="majorHAnsi"/>
            <w:lang w:val="en-US"/>
            <w:rPrChange w:id="26014" w:author="phuong vu" w:date="2018-11-25T21:55:00Z">
              <w:rPr>
                <w:lang w:val="en-US"/>
              </w:rPr>
            </w:rPrChange>
          </w:rPr>
          <w:delText>Mục đích</w:delText>
        </w:r>
        <w:bookmarkStart w:id="26015" w:name="_Toc530605716"/>
        <w:bookmarkStart w:id="26016" w:name="_Toc530657422"/>
        <w:bookmarkStart w:id="26017" w:name="_Toc530658710"/>
        <w:bookmarkStart w:id="26018" w:name="_Toc530662434"/>
        <w:bookmarkStart w:id="26019" w:name="_Toc530662901"/>
        <w:bookmarkEnd w:id="26015"/>
        <w:bookmarkEnd w:id="26016"/>
        <w:bookmarkEnd w:id="26017"/>
        <w:bookmarkEnd w:id="26018"/>
        <w:bookmarkEnd w:id="26019"/>
      </w:del>
    </w:p>
    <w:p w14:paraId="4A01A01D" w14:textId="08CE622F" w:rsidR="00123B96" w:rsidRPr="00BA3432" w:rsidDel="005A4BEF" w:rsidRDefault="00123B96">
      <w:pPr>
        <w:pStyle w:val="Heading5"/>
        <w:spacing w:line="276" w:lineRule="auto"/>
        <w:rPr>
          <w:del w:id="26020" w:author="phuong vu" w:date="2018-11-16T10:03:00Z"/>
          <w:rFonts w:cstheme="majorHAnsi"/>
          <w:lang w:val="en-US"/>
          <w:rPrChange w:id="26021" w:author="phuong vu" w:date="2018-11-25T21:55:00Z">
            <w:rPr>
              <w:del w:id="26022" w:author="phuong vu" w:date="2018-11-16T10:03:00Z"/>
              <w:lang w:val="en-US"/>
            </w:rPr>
          </w:rPrChange>
        </w:rPr>
        <w:pPrChange w:id="26023" w:author="phuong vu" w:date="2018-11-23T13:48:00Z">
          <w:pPr>
            <w:pStyle w:val="Heading5"/>
          </w:pPr>
        </w:pPrChange>
      </w:pPr>
      <w:del w:id="26024" w:author="phuong vu" w:date="2018-11-16T10:03:00Z">
        <w:r w:rsidRPr="00BA3432" w:rsidDel="005A4BEF">
          <w:rPr>
            <w:rFonts w:cstheme="majorHAnsi"/>
            <w:lang w:val="en-US"/>
            <w:rPrChange w:id="26025" w:author="phuong vu" w:date="2018-11-25T21:55:00Z">
              <w:rPr>
                <w:lang w:val="en-US"/>
              </w:rPr>
            </w:rPrChange>
          </w:rPr>
          <w:delText>Giao diện</w:delText>
        </w:r>
        <w:bookmarkStart w:id="26026" w:name="_Toc530605717"/>
        <w:bookmarkStart w:id="26027" w:name="_Toc530657423"/>
        <w:bookmarkStart w:id="26028" w:name="_Toc530658711"/>
        <w:bookmarkStart w:id="26029" w:name="_Toc530662435"/>
        <w:bookmarkStart w:id="26030" w:name="_Toc530662902"/>
        <w:bookmarkEnd w:id="26026"/>
        <w:bookmarkEnd w:id="26027"/>
        <w:bookmarkEnd w:id="26028"/>
        <w:bookmarkEnd w:id="26029"/>
        <w:bookmarkEnd w:id="26030"/>
      </w:del>
    </w:p>
    <w:p w14:paraId="4AFBB2A3" w14:textId="5C71D315" w:rsidR="00123B96" w:rsidRPr="00BA3432" w:rsidDel="005A4BEF" w:rsidRDefault="00123B96">
      <w:pPr>
        <w:pStyle w:val="Heading5"/>
        <w:spacing w:line="276" w:lineRule="auto"/>
        <w:rPr>
          <w:del w:id="26031" w:author="phuong vu" w:date="2018-11-16T10:03:00Z"/>
          <w:rFonts w:cstheme="majorHAnsi"/>
          <w:lang w:val="en-US"/>
          <w:rPrChange w:id="26032" w:author="phuong vu" w:date="2018-11-25T21:55:00Z">
            <w:rPr>
              <w:del w:id="26033" w:author="phuong vu" w:date="2018-11-16T10:03:00Z"/>
              <w:lang w:val="en-US"/>
            </w:rPr>
          </w:rPrChange>
        </w:rPr>
        <w:pPrChange w:id="26034" w:author="phuong vu" w:date="2018-11-23T13:48:00Z">
          <w:pPr>
            <w:pStyle w:val="Heading5"/>
          </w:pPr>
        </w:pPrChange>
      </w:pPr>
      <w:del w:id="26035" w:author="phuong vu" w:date="2018-11-16T10:03:00Z">
        <w:r w:rsidRPr="00BA3432" w:rsidDel="005A4BEF">
          <w:rPr>
            <w:rFonts w:cstheme="majorHAnsi"/>
            <w:lang w:val="en-US"/>
            <w:rPrChange w:id="26036" w:author="phuong vu" w:date="2018-11-25T21:55:00Z">
              <w:rPr>
                <w:lang w:val="en-US"/>
              </w:rPr>
            </w:rPrChange>
          </w:rPr>
          <w:delText>Các thành phần giao diện</w:delText>
        </w:r>
        <w:bookmarkStart w:id="26037" w:name="_Toc530605718"/>
        <w:bookmarkStart w:id="26038" w:name="_Toc530657424"/>
        <w:bookmarkStart w:id="26039" w:name="_Toc530658712"/>
        <w:bookmarkStart w:id="26040" w:name="_Toc530662436"/>
        <w:bookmarkStart w:id="26041" w:name="_Toc530662903"/>
        <w:bookmarkEnd w:id="26037"/>
        <w:bookmarkEnd w:id="26038"/>
        <w:bookmarkEnd w:id="26039"/>
        <w:bookmarkEnd w:id="26040"/>
        <w:bookmarkEnd w:id="26041"/>
      </w:del>
    </w:p>
    <w:p w14:paraId="5BF80CDF" w14:textId="71BD8290" w:rsidR="00123B96" w:rsidRPr="00BA3432" w:rsidDel="005A4BEF" w:rsidRDefault="00123B96">
      <w:pPr>
        <w:pStyle w:val="Heading5"/>
        <w:spacing w:line="276" w:lineRule="auto"/>
        <w:rPr>
          <w:del w:id="26042" w:author="phuong vu" w:date="2018-11-16T10:03:00Z"/>
          <w:rFonts w:cstheme="majorHAnsi"/>
          <w:lang w:val="en-US"/>
          <w:rPrChange w:id="26043" w:author="phuong vu" w:date="2018-11-25T21:55:00Z">
            <w:rPr>
              <w:del w:id="26044" w:author="phuong vu" w:date="2018-11-16T10:03:00Z"/>
              <w:lang w:val="en-US"/>
            </w:rPr>
          </w:rPrChange>
        </w:rPr>
        <w:pPrChange w:id="26045" w:author="phuong vu" w:date="2018-11-23T13:48:00Z">
          <w:pPr>
            <w:pStyle w:val="Heading5"/>
          </w:pPr>
        </w:pPrChange>
      </w:pPr>
      <w:del w:id="26046" w:author="phuong vu" w:date="2018-11-16T10:03:00Z">
        <w:r w:rsidRPr="00BA3432" w:rsidDel="005A4BEF">
          <w:rPr>
            <w:rFonts w:cstheme="majorHAnsi"/>
            <w:lang w:val="en-US"/>
            <w:rPrChange w:id="26047" w:author="phuong vu" w:date="2018-11-25T21:55:00Z">
              <w:rPr>
                <w:lang w:val="en-US"/>
              </w:rPr>
            </w:rPrChange>
          </w:rPr>
          <w:delText>Dữ liệu sử dụng</w:delText>
        </w:r>
        <w:bookmarkStart w:id="26048" w:name="_Toc530605719"/>
        <w:bookmarkStart w:id="26049" w:name="_Toc530657425"/>
        <w:bookmarkStart w:id="26050" w:name="_Toc530658713"/>
        <w:bookmarkStart w:id="26051" w:name="_Toc530662437"/>
        <w:bookmarkStart w:id="26052" w:name="_Toc530662904"/>
        <w:bookmarkEnd w:id="26048"/>
        <w:bookmarkEnd w:id="26049"/>
        <w:bookmarkEnd w:id="26050"/>
        <w:bookmarkEnd w:id="26051"/>
        <w:bookmarkEnd w:id="26052"/>
      </w:del>
    </w:p>
    <w:p w14:paraId="460F06ED" w14:textId="40A94858" w:rsidR="00123B96" w:rsidRPr="00BA3432" w:rsidDel="005A4BEF" w:rsidRDefault="00123B96">
      <w:pPr>
        <w:pStyle w:val="Heading5"/>
        <w:spacing w:line="276" w:lineRule="auto"/>
        <w:rPr>
          <w:del w:id="26053" w:author="phuong vu" w:date="2018-11-16T10:03:00Z"/>
          <w:rFonts w:cstheme="majorHAnsi"/>
          <w:lang w:val="en-US"/>
          <w:rPrChange w:id="26054" w:author="phuong vu" w:date="2018-11-25T21:55:00Z">
            <w:rPr>
              <w:del w:id="26055" w:author="phuong vu" w:date="2018-11-16T10:03:00Z"/>
              <w:lang w:val="en-US"/>
            </w:rPr>
          </w:rPrChange>
        </w:rPr>
        <w:pPrChange w:id="26056" w:author="phuong vu" w:date="2018-11-23T13:48:00Z">
          <w:pPr>
            <w:pStyle w:val="Heading5"/>
          </w:pPr>
        </w:pPrChange>
      </w:pPr>
      <w:del w:id="26057" w:author="phuong vu" w:date="2018-11-16T10:03:00Z">
        <w:r w:rsidRPr="00BA3432" w:rsidDel="005A4BEF">
          <w:rPr>
            <w:rFonts w:cstheme="majorHAnsi"/>
            <w:lang w:val="en-US"/>
            <w:rPrChange w:id="26058" w:author="phuong vu" w:date="2018-11-25T21:55:00Z">
              <w:rPr>
                <w:lang w:val="en-US"/>
              </w:rPr>
            </w:rPrChange>
          </w:rPr>
          <w:delText>Cách xử lí</w:delText>
        </w:r>
        <w:bookmarkStart w:id="26059" w:name="_Toc530605720"/>
        <w:bookmarkStart w:id="26060" w:name="_Toc530657426"/>
        <w:bookmarkStart w:id="26061" w:name="_Toc530658714"/>
        <w:bookmarkStart w:id="26062" w:name="_Toc530662438"/>
        <w:bookmarkStart w:id="26063" w:name="_Toc530662905"/>
        <w:bookmarkEnd w:id="26059"/>
        <w:bookmarkEnd w:id="26060"/>
        <w:bookmarkEnd w:id="26061"/>
        <w:bookmarkEnd w:id="26062"/>
        <w:bookmarkEnd w:id="26063"/>
      </w:del>
    </w:p>
    <w:p w14:paraId="705DE2AD" w14:textId="6A6B23BD" w:rsidR="00C95C85" w:rsidRPr="00BA3432" w:rsidDel="00BA3432" w:rsidRDefault="00A61DB2">
      <w:pPr>
        <w:pStyle w:val="Heading5"/>
        <w:spacing w:line="276" w:lineRule="auto"/>
        <w:rPr>
          <w:del w:id="26064" w:author="phuong vu" w:date="2018-11-25T21:51:00Z"/>
          <w:rFonts w:cstheme="majorHAnsi"/>
          <w:lang w:val="en-US"/>
          <w:rPrChange w:id="26065" w:author="phuong vu" w:date="2018-11-25T21:55:00Z">
            <w:rPr>
              <w:del w:id="26066" w:author="phuong vu" w:date="2018-11-25T21:51:00Z"/>
            </w:rPr>
          </w:rPrChange>
        </w:rPr>
        <w:pPrChange w:id="26067" w:author="phuong vu" w:date="2018-11-23T13:48:00Z">
          <w:pPr>
            <w:pStyle w:val="Heading4"/>
          </w:pPr>
        </w:pPrChange>
      </w:pPr>
      <w:bookmarkStart w:id="26068" w:name="_Toc529744440"/>
      <w:bookmarkStart w:id="26069" w:name="_Toc530662906"/>
      <w:bookmarkEnd w:id="26068"/>
      <w:del w:id="26070" w:author="phuong vu" w:date="2018-11-25T21:51:00Z">
        <w:r w:rsidRPr="00BA3432" w:rsidDel="00BA3432">
          <w:rPr>
            <w:rFonts w:cstheme="majorHAnsi"/>
            <w:rPrChange w:id="26071" w:author="phuong vu" w:date="2018-11-25T21:55:00Z">
              <w:rPr/>
            </w:rPrChange>
          </w:rPr>
          <w:delText>Tìm kiếm và lọc quần áo theo loại có sẵn</w:delText>
        </w:r>
        <w:bookmarkEnd w:id="26069"/>
      </w:del>
    </w:p>
    <w:p w14:paraId="69A9AF4F" w14:textId="69993F8C" w:rsidR="00A61DB2" w:rsidRPr="00BA3432" w:rsidRDefault="00A61DB2">
      <w:pPr>
        <w:pStyle w:val="Heading4"/>
        <w:spacing w:line="276" w:lineRule="auto"/>
        <w:rPr>
          <w:rFonts w:cstheme="majorHAnsi"/>
          <w:rPrChange w:id="26072" w:author="phuong vu" w:date="2018-11-25T21:55:00Z">
            <w:rPr/>
          </w:rPrChange>
        </w:rPr>
        <w:pPrChange w:id="26073" w:author="phuong vu" w:date="2018-11-23T13:48:00Z">
          <w:pPr>
            <w:pStyle w:val="Heading4"/>
          </w:pPr>
        </w:pPrChange>
      </w:pPr>
      <w:bookmarkStart w:id="26074" w:name="_Toc530662907"/>
      <w:r w:rsidRPr="00AD0E2E">
        <w:rPr>
          <w:rFonts w:cstheme="majorHAnsi"/>
        </w:rPr>
        <w:t>Tìm ki</w:t>
      </w:r>
      <w:r w:rsidRPr="00BA3432">
        <w:rPr>
          <w:rFonts w:cstheme="majorHAnsi"/>
          <w:rPrChange w:id="26075" w:author="phuong vu" w:date="2018-11-25T21:55:00Z">
            <w:rPr/>
          </w:rPrChange>
        </w:rPr>
        <w:t>ếm đơn hàng</w:t>
      </w:r>
      <w:bookmarkEnd w:id="26074"/>
    </w:p>
    <w:p w14:paraId="3727CB41" w14:textId="7D2F9888" w:rsidR="00EC45DD" w:rsidRPr="00BA3432" w:rsidRDefault="00EC45DD">
      <w:pPr>
        <w:pStyle w:val="Heading5"/>
        <w:spacing w:line="276" w:lineRule="auto"/>
        <w:rPr>
          <w:rFonts w:cstheme="majorHAnsi"/>
          <w:lang w:val="en-US"/>
          <w:rPrChange w:id="26076" w:author="phuong vu" w:date="2018-11-25T21:55:00Z">
            <w:rPr>
              <w:lang w:val="en-US"/>
            </w:rPr>
          </w:rPrChange>
        </w:rPr>
        <w:pPrChange w:id="26077" w:author="phuong vu" w:date="2018-11-23T13:48:00Z">
          <w:pPr>
            <w:pStyle w:val="Heading5"/>
          </w:pPr>
        </w:pPrChange>
      </w:pPr>
      <w:r w:rsidRPr="00BA3432">
        <w:rPr>
          <w:rFonts w:cstheme="majorHAnsi"/>
          <w:lang w:val="en-US"/>
          <w:rPrChange w:id="26078" w:author="phuong vu" w:date="2018-11-25T21:55:00Z">
            <w:rPr>
              <w:lang w:val="en-US"/>
            </w:rPr>
          </w:rPrChange>
        </w:rPr>
        <w:t>Mục đích</w:t>
      </w:r>
    </w:p>
    <w:p w14:paraId="25FB8A66" w14:textId="12104D85" w:rsidR="00EC45DD" w:rsidRPr="00BA3432" w:rsidRDefault="00EC45DD">
      <w:pPr>
        <w:spacing w:line="276" w:lineRule="auto"/>
        <w:ind w:firstLine="720"/>
        <w:rPr>
          <w:lang w:val="en-US"/>
          <w:rPrChange w:id="26079" w:author="phuong vu" w:date="2018-11-25T21:55:00Z">
            <w:rPr>
              <w:lang w:val="en-US"/>
            </w:rPr>
          </w:rPrChange>
        </w:rPr>
        <w:pPrChange w:id="26080" w:author="phuong vu" w:date="2018-11-23T13:48:00Z">
          <w:pPr>
            <w:ind w:firstLine="720"/>
          </w:pPr>
        </w:pPrChange>
      </w:pPr>
      <w:r w:rsidRPr="00BA3432">
        <w:rPr>
          <w:lang w:val="en-US"/>
          <w:rPrChange w:id="26081" w:author="phuong vu" w:date="2018-11-25T21:55:00Z">
            <w:rPr>
              <w:lang w:val="en-US"/>
            </w:rPr>
          </w:rPrChange>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Pr="00BA3432" w:rsidRDefault="00EC45DD">
      <w:pPr>
        <w:pStyle w:val="Heading5"/>
        <w:spacing w:line="276" w:lineRule="auto"/>
        <w:rPr>
          <w:rFonts w:cstheme="majorHAnsi"/>
          <w:lang w:val="en-US"/>
          <w:rPrChange w:id="26082" w:author="phuong vu" w:date="2018-11-25T21:55:00Z">
            <w:rPr>
              <w:lang w:val="en-US"/>
            </w:rPr>
          </w:rPrChange>
        </w:rPr>
        <w:pPrChange w:id="26083" w:author="phuong vu" w:date="2018-11-23T13:48:00Z">
          <w:pPr>
            <w:pStyle w:val="Heading5"/>
          </w:pPr>
        </w:pPrChange>
      </w:pPr>
      <w:r w:rsidRPr="00BA3432">
        <w:rPr>
          <w:rFonts w:cstheme="majorHAnsi"/>
          <w:lang w:val="en-US"/>
          <w:rPrChange w:id="26084" w:author="phuong vu" w:date="2018-11-25T21:55:00Z">
            <w:rPr>
              <w:lang w:val="en-US"/>
            </w:rPr>
          </w:rPrChange>
        </w:rPr>
        <w:t>Giao diện</w:t>
      </w:r>
    </w:p>
    <w:p w14:paraId="2B344533" w14:textId="77777777" w:rsidR="00523613" w:rsidRPr="00AD0E2E" w:rsidRDefault="00523613">
      <w:pPr>
        <w:keepNext/>
        <w:spacing w:line="276" w:lineRule="auto"/>
        <w:pPrChange w:id="26085" w:author="phuong vu" w:date="2018-11-23T13:48:00Z">
          <w:pPr>
            <w:keepNext/>
          </w:pPr>
        </w:pPrChange>
      </w:pPr>
      <w:r w:rsidRPr="00AD0E2E">
        <w:rPr>
          <w:noProof/>
          <w:lang w:val="en-US"/>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385695"/>
                    </a:xfrm>
                    <a:prstGeom prst="rect">
                      <a:avLst/>
                    </a:prstGeom>
                  </pic:spPr>
                </pic:pic>
              </a:graphicData>
            </a:graphic>
          </wp:inline>
        </w:drawing>
      </w:r>
    </w:p>
    <w:p w14:paraId="3AD25041" w14:textId="5A88505F" w:rsidR="00523613" w:rsidRPr="00BA3432" w:rsidRDefault="00523613">
      <w:pPr>
        <w:pStyle w:val="Caption"/>
        <w:spacing w:line="276" w:lineRule="auto"/>
        <w:rPr>
          <w:szCs w:val="26"/>
          <w:rPrChange w:id="26086" w:author="phuong vu" w:date="2018-11-25T21:55:00Z">
            <w:rPr>
              <w:szCs w:val="26"/>
              <w:lang w:val="en-US"/>
            </w:rPr>
          </w:rPrChange>
        </w:rPr>
        <w:pPrChange w:id="26087" w:author="phuong vu" w:date="2018-11-23T13:48:00Z">
          <w:pPr>
            <w:pStyle w:val="Caption"/>
          </w:pPr>
        </w:pPrChange>
      </w:pPr>
      <w:bookmarkStart w:id="26088" w:name="_Toc530662952"/>
      <w:r w:rsidRPr="00BA3432">
        <w:rPr>
          <w:szCs w:val="26"/>
          <w:rPrChange w:id="26089" w:author="phuong vu" w:date="2018-11-25T21:55:00Z">
            <w:rPr>
              <w:szCs w:val="26"/>
            </w:rPr>
          </w:rPrChange>
        </w:rPr>
        <w:t xml:space="preserve">Hình </w:t>
      </w:r>
      <w:ins w:id="26090"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091"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092" w:author="phuong vu" w:date="2018-11-26T01:11:00Z">
        <w:r w:rsidR="00300FEC">
          <w:rPr>
            <w:noProof/>
            <w:szCs w:val="26"/>
          </w:rPr>
          <w:t>27</w:t>
        </w:r>
        <w:r w:rsidR="00300FEC">
          <w:rPr>
            <w:szCs w:val="26"/>
          </w:rPr>
          <w:fldChar w:fldCharType="end"/>
        </w:r>
      </w:ins>
      <w:del w:id="26093" w:author="phuong vu" w:date="2018-11-16T11:28:00Z">
        <w:r w:rsidR="006C103E" w:rsidRPr="00BA3432" w:rsidDel="00EC5005">
          <w:rPr>
            <w:szCs w:val="26"/>
            <w:rPrChange w:id="26094" w:author="phuong vu" w:date="2018-11-25T21:55:00Z">
              <w:rPr>
                <w:szCs w:val="26"/>
              </w:rPr>
            </w:rPrChange>
          </w:rPr>
          <w:fldChar w:fldCharType="begin"/>
        </w:r>
        <w:r w:rsidR="006C103E" w:rsidRPr="00BA3432" w:rsidDel="00EC5005">
          <w:rPr>
            <w:szCs w:val="26"/>
            <w:rPrChange w:id="26095" w:author="phuong vu" w:date="2018-11-25T21:55:00Z">
              <w:rPr>
                <w:szCs w:val="26"/>
              </w:rPr>
            </w:rPrChange>
          </w:rPr>
          <w:delInstrText xml:space="preserve"> STYLEREF 1 \s </w:delInstrText>
        </w:r>
        <w:r w:rsidR="006C103E" w:rsidRPr="00BA3432" w:rsidDel="00EC5005">
          <w:rPr>
            <w:szCs w:val="26"/>
            <w:rPrChange w:id="26096" w:author="phuong vu" w:date="2018-11-25T21:55:00Z">
              <w:rPr>
                <w:szCs w:val="26"/>
              </w:rPr>
            </w:rPrChange>
          </w:rPr>
          <w:fldChar w:fldCharType="separate"/>
        </w:r>
        <w:r w:rsidR="006C103E" w:rsidRPr="00BA3432" w:rsidDel="00EC5005">
          <w:rPr>
            <w:noProof/>
            <w:szCs w:val="26"/>
            <w:rPrChange w:id="26097" w:author="phuong vu" w:date="2018-11-25T21:55:00Z">
              <w:rPr>
                <w:noProof/>
                <w:szCs w:val="26"/>
              </w:rPr>
            </w:rPrChange>
          </w:rPr>
          <w:delText>3</w:delText>
        </w:r>
        <w:r w:rsidR="006C103E" w:rsidRPr="00BA3432" w:rsidDel="00EC5005">
          <w:rPr>
            <w:szCs w:val="26"/>
            <w:rPrChange w:id="26098"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099" w:author="phuong vu" w:date="2018-11-25T21:55:00Z">
              <w:rPr>
                <w:szCs w:val="26"/>
              </w:rPr>
            </w:rPrChange>
          </w:rPr>
          <w:delInstrText xml:space="preserve"> SEQ Hình \* ARABIC \s 1 </w:delInstrText>
        </w:r>
        <w:r w:rsidR="006C103E" w:rsidRPr="00BA3432" w:rsidDel="00EC5005">
          <w:rPr>
            <w:szCs w:val="26"/>
            <w:rPrChange w:id="26100" w:author="phuong vu" w:date="2018-11-25T21:55:00Z">
              <w:rPr>
                <w:szCs w:val="26"/>
              </w:rPr>
            </w:rPrChange>
          </w:rPr>
          <w:fldChar w:fldCharType="separate"/>
        </w:r>
        <w:r w:rsidR="006C103E" w:rsidRPr="00BA3432" w:rsidDel="00EC5005">
          <w:rPr>
            <w:noProof/>
            <w:szCs w:val="26"/>
            <w:rPrChange w:id="26101" w:author="phuong vu" w:date="2018-11-25T21:55:00Z">
              <w:rPr>
                <w:noProof/>
                <w:szCs w:val="26"/>
              </w:rPr>
            </w:rPrChange>
          </w:rPr>
          <w:delText>17</w:delText>
        </w:r>
        <w:r w:rsidR="006C103E" w:rsidRPr="00BA3432" w:rsidDel="00EC5005">
          <w:rPr>
            <w:szCs w:val="26"/>
            <w:rPrChange w:id="26102" w:author="phuong vu" w:date="2018-11-25T21:55:00Z">
              <w:rPr>
                <w:szCs w:val="26"/>
              </w:rPr>
            </w:rPrChange>
          </w:rPr>
          <w:fldChar w:fldCharType="end"/>
        </w:r>
      </w:del>
      <w:r w:rsidRPr="00BA3432">
        <w:rPr>
          <w:szCs w:val="26"/>
          <w:rPrChange w:id="26103" w:author="phuong vu" w:date="2018-11-25T21:55:00Z">
            <w:rPr>
              <w:szCs w:val="26"/>
              <w:lang w:val="en-US"/>
            </w:rPr>
          </w:rPrChange>
        </w:rPr>
        <w:t xml:space="preserve"> Giao diện tìm kiếm</w:t>
      </w:r>
      <w:bookmarkEnd w:id="26088"/>
    </w:p>
    <w:p w14:paraId="3114B308" w14:textId="77777777" w:rsidR="00EC45DD" w:rsidRPr="00AD0E2E" w:rsidRDefault="00EC45DD">
      <w:pPr>
        <w:keepNext/>
        <w:spacing w:line="276" w:lineRule="auto"/>
        <w:pPrChange w:id="26104" w:author="phuong vu" w:date="2018-11-23T13:48:00Z">
          <w:pPr>
            <w:keepNext/>
          </w:pPr>
        </w:pPrChange>
      </w:pPr>
      <w:r w:rsidRPr="00AD0E2E">
        <w:rPr>
          <w:noProof/>
          <w:lang w:val="en-US"/>
        </w:rPr>
        <w:lastRenderedPageBreak/>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558415"/>
                    </a:xfrm>
                    <a:prstGeom prst="rect">
                      <a:avLst/>
                    </a:prstGeom>
                  </pic:spPr>
                </pic:pic>
              </a:graphicData>
            </a:graphic>
          </wp:inline>
        </w:drawing>
      </w:r>
    </w:p>
    <w:p w14:paraId="780455C0" w14:textId="1612000E" w:rsidR="00EC45DD" w:rsidRPr="00BA3432" w:rsidRDefault="00EC45DD">
      <w:pPr>
        <w:pStyle w:val="Caption"/>
        <w:spacing w:line="276" w:lineRule="auto"/>
        <w:rPr>
          <w:szCs w:val="26"/>
          <w:rPrChange w:id="26105" w:author="phuong vu" w:date="2018-11-25T21:55:00Z">
            <w:rPr>
              <w:szCs w:val="26"/>
              <w:lang w:val="en-US"/>
            </w:rPr>
          </w:rPrChange>
        </w:rPr>
        <w:pPrChange w:id="26106" w:author="phuong vu" w:date="2018-11-23T13:48:00Z">
          <w:pPr>
            <w:pStyle w:val="Caption"/>
          </w:pPr>
        </w:pPrChange>
      </w:pPr>
      <w:bookmarkStart w:id="26107" w:name="_Toc530662953"/>
      <w:r w:rsidRPr="00BA3432">
        <w:rPr>
          <w:szCs w:val="26"/>
          <w:rPrChange w:id="26108" w:author="phuong vu" w:date="2018-11-25T21:55:00Z">
            <w:rPr>
              <w:szCs w:val="26"/>
            </w:rPr>
          </w:rPrChange>
        </w:rPr>
        <w:t xml:space="preserve">Hình </w:t>
      </w:r>
      <w:ins w:id="2610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11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111" w:author="phuong vu" w:date="2018-11-26T01:11:00Z">
        <w:r w:rsidR="00300FEC">
          <w:rPr>
            <w:noProof/>
            <w:szCs w:val="26"/>
          </w:rPr>
          <w:t>28</w:t>
        </w:r>
        <w:r w:rsidR="00300FEC">
          <w:rPr>
            <w:szCs w:val="26"/>
          </w:rPr>
          <w:fldChar w:fldCharType="end"/>
        </w:r>
      </w:ins>
      <w:del w:id="26112" w:author="phuong vu" w:date="2018-11-16T11:28:00Z">
        <w:r w:rsidR="006C103E" w:rsidRPr="00BA3432" w:rsidDel="00EC5005">
          <w:rPr>
            <w:szCs w:val="26"/>
            <w:rPrChange w:id="26113" w:author="phuong vu" w:date="2018-11-25T21:55:00Z">
              <w:rPr>
                <w:szCs w:val="26"/>
              </w:rPr>
            </w:rPrChange>
          </w:rPr>
          <w:fldChar w:fldCharType="begin"/>
        </w:r>
        <w:r w:rsidR="006C103E" w:rsidRPr="00BA3432" w:rsidDel="00EC5005">
          <w:rPr>
            <w:szCs w:val="26"/>
            <w:rPrChange w:id="26114" w:author="phuong vu" w:date="2018-11-25T21:55:00Z">
              <w:rPr>
                <w:szCs w:val="26"/>
              </w:rPr>
            </w:rPrChange>
          </w:rPr>
          <w:delInstrText xml:space="preserve"> STYLEREF 1 \s </w:delInstrText>
        </w:r>
        <w:r w:rsidR="006C103E" w:rsidRPr="00BA3432" w:rsidDel="00EC5005">
          <w:rPr>
            <w:szCs w:val="26"/>
            <w:rPrChange w:id="26115" w:author="phuong vu" w:date="2018-11-25T21:55:00Z">
              <w:rPr>
                <w:szCs w:val="26"/>
              </w:rPr>
            </w:rPrChange>
          </w:rPr>
          <w:fldChar w:fldCharType="separate"/>
        </w:r>
        <w:r w:rsidR="006C103E" w:rsidRPr="00BA3432" w:rsidDel="00EC5005">
          <w:rPr>
            <w:noProof/>
            <w:szCs w:val="26"/>
            <w:rPrChange w:id="26116" w:author="phuong vu" w:date="2018-11-25T21:55:00Z">
              <w:rPr>
                <w:noProof/>
                <w:szCs w:val="26"/>
              </w:rPr>
            </w:rPrChange>
          </w:rPr>
          <w:delText>3</w:delText>
        </w:r>
        <w:r w:rsidR="006C103E" w:rsidRPr="00BA3432" w:rsidDel="00EC5005">
          <w:rPr>
            <w:szCs w:val="26"/>
            <w:rPrChange w:id="26117"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118" w:author="phuong vu" w:date="2018-11-25T21:55:00Z">
              <w:rPr>
                <w:szCs w:val="26"/>
              </w:rPr>
            </w:rPrChange>
          </w:rPr>
          <w:delInstrText xml:space="preserve"> SEQ Hình \* ARABIC \s 1 </w:delInstrText>
        </w:r>
        <w:r w:rsidR="006C103E" w:rsidRPr="00BA3432" w:rsidDel="00EC5005">
          <w:rPr>
            <w:szCs w:val="26"/>
            <w:rPrChange w:id="26119" w:author="phuong vu" w:date="2018-11-25T21:55:00Z">
              <w:rPr>
                <w:szCs w:val="26"/>
              </w:rPr>
            </w:rPrChange>
          </w:rPr>
          <w:fldChar w:fldCharType="separate"/>
        </w:r>
        <w:r w:rsidR="006C103E" w:rsidRPr="00BA3432" w:rsidDel="00EC5005">
          <w:rPr>
            <w:noProof/>
            <w:szCs w:val="26"/>
            <w:rPrChange w:id="26120" w:author="phuong vu" w:date="2018-11-25T21:55:00Z">
              <w:rPr>
                <w:noProof/>
                <w:szCs w:val="26"/>
              </w:rPr>
            </w:rPrChange>
          </w:rPr>
          <w:delText>18</w:delText>
        </w:r>
        <w:r w:rsidR="006C103E" w:rsidRPr="00BA3432" w:rsidDel="00EC5005">
          <w:rPr>
            <w:szCs w:val="26"/>
            <w:rPrChange w:id="26121" w:author="phuong vu" w:date="2018-11-25T21:55:00Z">
              <w:rPr>
                <w:szCs w:val="26"/>
              </w:rPr>
            </w:rPrChange>
          </w:rPr>
          <w:fldChar w:fldCharType="end"/>
        </w:r>
      </w:del>
      <w:r w:rsidRPr="00BA3432">
        <w:rPr>
          <w:szCs w:val="26"/>
          <w:rPrChange w:id="26122" w:author="phuong vu" w:date="2018-11-25T21:55:00Z">
            <w:rPr>
              <w:szCs w:val="26"/>
              <w:lang w:val="en-US"/>
            </w:rPr>
          </w:rPrChange>
        </w:rPr>
        <w:t xml:space="preserve"> Giao diện tìm kiếm đơn hàng</w:t>
      </w:r>
      <w:r w:rsidR="00523613" w:rsidRPr="00BA3432">
        <w:rPr>
          <w:szCs w:val="26"/>
          <w:rPrChange w:id="26123" w:author="phuong vu" w:date="2018-11-25T21:55:00Z">
            <w:rPr>
              <w:szCs w:val="26"/>
              <w:lang w:val="en-US"/>
            </w:rPr>
          </w:rPrChange>
        </w:rPr>
        <w:t xml:space="preserve"> khi có kêt quả</w:t>
      </w:r>
      <w:bookmarkEnd w:id="26107"/>
    </w:p>
    <w:p w14:paraId="3B7F4ACE" w14:textId="77777777" w:rsidR="00E4365A" w:rsidRPr="00AD0E2E" w:rsidRDefault="00E4365A">
      <w:pPr>
        <w:keepNext/>
        <w:spacing w:line="276" w:lineRule="auto"/>
        <w:pPrChange w:id="26124" w:author="phuong vu" w:date="2018-11-23T13:48:00Z">
          <w:pPr>
            <w:keepNext/>
          </w:pPr>
        </w:pPrChange>
      </w:pPr>
      <w:r w:rsidRPr="00AD0E2E">
        <w:rPr>
          <w:noProof/>
          <w:lang w:val="en-US"/>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15310"/>
                    </a:xfrm>
                    <a:prstGeom prst="rect">
                      <a:avLst/>
                    </a:prstGeom>
                  </pic:spPr>
                </pic:pic>
              </a:graphicData>
            </a:graphic>
          </wp:inline>
        </w:drawing>
      </w:r>
    </w:p>
    <w:p w14:paraId="7FFBDCFD" w14:textId="393A3D2D" w:rsidR="00E4365A" w:rsidRPr="00BA3432" w:rsidRDefault="00E4365A">
      <w:pPr>
        <w:pStyle w:val="Caption"/>
        <w:spacing w:line="276" w:lineRule="auto"/>
        <w:rPr>
          <w:szCs w:val="26"/>
          <w:rPrChange w:id="26125" w:author="phuong vu" w:date="2018-11-25T21:55:00Z">
            <w:rPr>
              <w:szCs w:val="26"/>
              <w:lang w:val="en-US"/>
            </w:rPr>
          </w:rPrChange>
        </w:rPr>
        <w:pPrChange w:id="26126" w:author="phuong vu" w:date="2018-11-23T13:48:00Z">
          <w:pPr>
            <w:pStyle w:val="Caption"/>
          </w:pPr>
        </w:pPrChange>
      </w:pPr>
      <w:bookmarkStart w:id="26127" w:name="_Toc530662954"/>
      <w:r w:rsidRPr="00BA3432">
        <w:rPr>
          <w:szCs w:val="26"/>
          <w:rPrChange w:id="26128" w:author="phuong vu" w:date="2018-11-25T21:55:00Z">
            <w:rPr>
              <w:szCs w:val="26"/>
            </w:rPr>
          </w:rPrChange>
        </w:rPr>
        <w:t xml:space="preserve">Hình </w:t>
      </w:r>
      <w:ins w:id="26129"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130"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131" w:author="phuong vu" w:date="2018-11-26T01:11:00Z">
        <w:r w:rsidR="00300FEC">
          <w:rPr>
            <w:noProof/>
            <w:szCs w:val="26"/>
          </w:rPr>
          <w:t>29</w:t>
        </w:r>
        <w:r w:rsidR="00300FEC">
          <w:rPr>
            <w:szCs w:val="26"/>
          </w:rPr>
          <w:fldChar w:fldCharType="end"/>
        </w:r>
      </w:ins>
      <w:del w:id="26132" w:author="phuong vu" w:date="2018-11-16T11:28:00Z">
        <w:r w:rsidR="006C103E" w:rsidRPr="00BA3432" w:rsidDel="00EC5005">
          <w:rPr>
            <w:szCs w:val="26"/>
            <w:rPrChange w:id="26133" w:author="phuong vu" w:date="2018-11-25T21:55:00Z">
              <w:rPr>
                <w:szCs w:val="26"/>
              </w:rPr>
            </w:rPrChange>
          </w:rPr>
          <w:fldChar w:fldCharType="begin"/>
        </w:r>
        <w:r w:rsidR="006C103E" w:rsidRPr="00BA3432" w:rsidDel="00EC5005">
          <w:rPr>
            <w:szCs w:val="26"/>
            <w:rPrChange w:id="26134" w:author="phuong vu" w:date="2018-11-25T21:55:00Z">
              <w:rPr>
                <w:szCs w:val="26"/>
              </w:rPr>
            </w:rPrChange>
          </w:rPr>
          <w:delInstrText xml:space="preserve"> STYLEREF 1 \s </w:delInstrText>
        </w:r>
        <w:r w:rsidR="006C103E" w:rsidRPr="00BA3432" w:rsidDel="00EC5005">
          <w:rPr>
            <w:szCs w:val="26"/>
            <w:rPrChange w:id="26135" w:author="phuong vu" w:date="2018-11-25T21:55:00Z">
              <w:rPr>
                <w:szCs w:val="26"/>
              </w:rPr>
            </w:rPrChange>
          </w:rPr>
          <w:fldChar w:fldCharType="separate"/>
        </w:r>
        <w:r w:rsidR="006C103E" w:rsidRPr="00BA3432" w:rsidDel="00EC5005">
          <w:rPr>
            <w:noProof/>
            <w:szCs w:val="26"/>
            <w:rPrChange w:id="26136" w:author="phuong vu" w:date="2018-11-25T21:55:00Z">
              <w:rPr>
                <w:noProof/>
                <w:szCs w:val="26"/>
              </w:rPr>
            </w:rPrChange>
          </w:rPr>
          <w:delText>3</w:delText>
        </w:r>
        <w:r w:rsidR="006C103E" w:rsidRPr="00BA3432" w:rsidDel="00EC5005">
          <w:rPr>
            <w:szCs w:val="26"/>
            <w:rPrChange w:id="26137"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138" w:author="phuong vu" w:date="2018-11-25T21:55:00Z">
              <w:rPr>
                <w:szCs w:val="26"/>
              </w:rPr>
            </w:rPrChange>
          </w:rPr>
          <w:delInstrText xml:space="preserve"> SEQ Hình \* ARABIC \s 1 </w:delInstrText>
        </w:r>
        <w:r w:rsidR="006C103E" w:rsidRPr="00BA3432" w:rsidDel="00EC5005">
          <w:rPr>
            <w:szCs w:val="26"/>
            <w:rPrChange w:id="26139" w:author="phuong vu" w:date="2018-11-25T21:55:00Z">
              <w:rPr>
                <w:szCs w:val="26"/>
              </w:rPr>
            </w:rPrChange>
          </w:rPr>
          <w:fldChar w:fldCharType="separate"/>
        </w:r>
        <w:r w:rsidR="006C103E" w:rsidRPr="00BA3432" w:rsidDel="00EC5005">
          <w:rPr>
            <w:noProof/>
            <w:szCs w:val="26"/>
            <w:rPrChange w:id="26140" w:author="phuong vu" w:date="2018-11-25T21:55:00Z">
              <w:rPr>
                <w:noProof/>
                <w:szCs w:val="26"/>
              </w:rPr>
            </w:rPrChange>
          </w:rPr>
          <w:delText>19</w:delText>
        </w:r>
        <w:r w:rsidR="006C103E" w:rsidRPr="00BA3432" w:rsidDel="00EC5005">
          <w:rPr>
            <w:szCs w:val="26"/>
            <w:rPrChange w:id="26141" w:author="phuong vu" w:date="2018-11-25T21:55:00Z">
              <w:rPr>
                <w:szCs w:val="26"/>
              </w:rPr>
            </w:rPrChange>
          </w:rPr>
          <w:fldChar w:fldCharType="end"/>
        </w:r>
      </w:del>
      <w:r w:rsidRPr="00BA3432">
        <w:rPr>
          <w:szCs w:val="26"/>
          <w:rPrChange w:id="26142" w:author="phuong vu" w:date="2018-11-25T21:55:00Z">
            <w:rPr>
              <w:szCs w:val="26"/>
              <w:lang w:val="en-US"/>
            </w:rPr>
          </w:rPrChange>
        </w:rPr>
        <w:t xml:space="preserve"> Giao diện tìm kiếm khi QR Code được bật</w:t>
      </w:r>
      <w:bookmarkEnd w:id="26127"/>
    </w:p>
    <w:p w14:paraId="7BFE403F" w14:textId="37641C24" w:rsidR="00EC45DD" w:rsidRPr="00BA3432" w:rsidRDefault="00EC45DD">
      <w:pPr>
        <w:pStyle w:val="Heading5"/>
        <w:spacing w:line="276" w:lineRule="auto"/>
        <w:rPr>
          <w:rFonts w:cstheme="majorHAnsi"/>
          <w:lang w:val="en-US"/>
          <w:rPrChange w:id="26143" w:author="phuong vu" w:date="2018-11-25T21:55:00Z">
            <w:rPr>
              <w:lang w:val="en-US"/>
            </w:rPr>
          </w:rPrChange>
        </w:rPr>
        <w:pPrChange w:id="26144" w:author="phuong vu" w:date="2018-11-23T13:48:00Z">
          <w:pPr>
            <w:pStyle w:val="Heading5"/>
          </w:pPr>
        </w:pPrChange>
      </w:pPr>
      <w:r w:rsidRPr="00AD0E2E">
        <w:rPr>
          <w:rFonts w:cstheme="majorHAnsi"/>
          <w:lang w:val="en-US"/>
        </w:rPr>
        <w:t>Các thành ph</w:t>
      </w:r>
      <w:r w:rsidRPr="00BA3432">
        <w:rPr>
          <w:rFonts w:cstheme="majorHAnsi"/>
          <w:lang w:val="en-US"/>
          <w:rPrChange w:id="26145"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rsidRPr="00BA3432" w14:paraId="4842BF5B" w14:textId="77777777" w:rsidTr="00E4365A">
        <w:tc>
          <w:tcPr>
            <w:tcW w:w="805" w:type="dxa"/>
            <w:vAlign w:val="center"/>
          </w:tcPr>
          <w:p w14:paraId="71E5988C" w14:textId="77777777" w:rsidR="00A604BA" w:rsidRPr="00BA3432" w:rsidRDefault="00A604BA">
            <w:pPr>
              <w:spacing w:line="276" w:lineRule="auto"/>
              <w:jc w:val="center"/>
              <w:rPr>
                <w:b/>
                <w:lang w:val="en-US"/>
                <w:rPrChange w:id="26146" w:author="phuong vu" w:date="2018-11-25T21:55:00Z">
                  <w:rPr>
                    <w:b/>
                    <w:lang w:val="en-US"/>
                  </w:rPr>
                </w:rPrChange>
              </w:rPr>
              <w:pPrChange w:id="26147" w:author="phuong vu" w:date="2018-11-23T13:48:00Z">
                <w:pPr>
                  <w:spacing w:line="360" w:lineRule="auto"/>
                  <w:jc w:val="center"/>
                </w:pPr>
              </w:pPrChange>
            </w:pPr>
            <w:r w:rsidRPr="00BA3432">
              <w:rPr>
                <w:b/>
                <w:lang w:val="en-US"/>
                <w:rPrChange w:id="26148" w:author="phuong vu" w:date="2018-11-25T21:55:00Z">
                  <w:rPr>
                    <w:b/>
                    <w:lang w:val="en-US"/>
                  </w:rPr>
                </w:rPrChange>
              </w:rPr>
              <w:t>STT</w:t>
            </w:r>
          </w:p>
        </w:tc>
        <w:tc>
          <w:tcPr>
            <w:tcW w:w="1980" w:type="dxa"/>
            <w:vAlign w:val="center"/>
          </w:tcPr>
          <w:p w14:paraId="101A24C1" w14:textId="77777777" w:rsidR="00A604BA" w:rsidRPr="00BA3432" w:rsidRDefault="00A604BA">
            <w:pPr>
              <w:spacing w:line="276" w:lineRule="auto"/>
              <w:jc w:val="center"/>
              <w:rPr>
                <w:b/>
                <w:lang w:val="en-US"/>
                <w:rPrChange w:id="26149" w:author="phuong vu" w:date="2018-11-25T21:55:00Z">
                  <w:rPr>
                    <w:b/>
                    <w:lang w:val="en-US"/>
                  </w:rPr>
                </w:rPrChange>
              </w:rPr>
              <w:pPrChange w:id="26150" w:author="phuong vu" w:date="2018-11-23T13:48:00Z">
                <w:pPr>
                  <w:spacing w:line="360" w:lineRule="auto"/>
                  <w:jc w:val="center"/>
                </w:pPr>
              </w:pPrChange>
            </w:pPr>
            <w:r w:rsidRPr="00BA3432">
              <w:rPr>
                <w:b/>
                <w:lang w:val="en-US"/>
                <w:rPrChange w:id="26151" w:author="phuong vu" w:date="2018-11-25T21:55:00Z">
                  <w:rPr>
                    <w:b/>
                    <w:lang w:val="en-US"/>
                  </w:rPr>
                </w:rPrChange>
              </w:rPr>
              <w:t>Loại điều khiển</w:t>
            </w:r>
          </w:p>
        </w:tc>
        <w:tc>
          <w:tcPr>
            <w:tcW w:w="2970" w:type="dxa"/>
            <w:vAlign w:val="center"/>
          </w:tcPr>
          <w:p w14:paraId="5600B72F" w14:textId="77777777" w:rsidR="00A604BA" w:rsidRPr="00BA3432" w:rsidRDefault="00A604BA">
            <w:pPr>
              <w:spacing w:line="276" w:lineRule="auto"/>
              <w:jc w:val="center"/>
              <w:rPr>
                <w:b/>
                <w:lang w:val="en-US"/>
                <w:rPrChange w:id="26152" w:author="phuong vu" w:date="2018-11-25T21:55:00Z">
                  <w:rPr>
                    <w:b/>
                    <w:lang w:val="en-US"/>
                  </w:rPr>
                </w:rPrChange>
              </w:rPr>
              <w:pPrChange w:id="26153" w:author="phuong vu" w:date="2018-11-23T13:48:00Z">
                <w:pPr>
                  <w:spacing w:line="360" w:lineRule="auto"/>
                  <w:jc w:val="center"/>
                </w:pPr>
              </w:pPrChange>
            </w:pPr>
            <w:r w:rsidRPr="00BA3432">
              <w:rPr>
                <w:b/>
                <w:lang w:val="en-US"/>
                <w:rPrChange w:id="26154" w:author="phuong vu" w:date="2018-11-25T21:55:00Z">
                  <w:rPr>
                    <w:b/>
                    <w:lang w:val="en-US"/>
                  </w:rPr>
                </w:rPrChange>
              </w:rPr>
              <w:t>Nội dung thực hiện</w:t>
            </w:r>
          </w:p>
        </w:tc>
        <w:tc>
          <w:tcPr>
            <w:tcW w:w="1266" w:type="dxa"/>
            <w:vAlign w:val="center"/>
          </w:tcPr>
          <w:p w14:paraId="74807351" w14:textId="77777777" w:rsidR="00A604BA" w:rsidRPr="00BA3432" w:rsidRDefault="00A604BA">
            <w:pPr>
              <w:spacing w:line="276" w:lineRule="auto"/>
              <w:jc w:val="center"/>
              <w:rPr>
                <w:b/>
                <w:lang w:val="en-US"/>
                <w:rPrChange w:id="26155" w:author="phuong vu" w:date="2018-11-25T21:55:00Z">
                  <w:rPr>
                    <w:b/>
                    <w:lang w:val="en-US"/>
                  </w:rPr>
                </w:rPrChange>
              </w:rPr>
              <w:pPrChange w:id="26156" w:author="phuong vu" w:date="2018-11-23T13:48:00Z">
                <w:pPr>
                  <w:spacing w:line="360" w:lineRule="auto"/>
                  <w:jc w:val="center"/>
                </w:pPr>
              </w:pPrChange>
            </w:pPr>
            <w:r w:rsidRPr="00BA3432">
              <w:rPr>
                <w:b/>
                <w:lang w:val="en-US"/>
                <w:rPrChange w:id="26157" w:author="phuong vu" w:date="2018-11-25T21:55:00Z">
                  <w:rPr>
                    <w:b/>
                    <w:lang w:val="en-US"/>
                  </w:rPr>
                </w:rPrChange>
              </w:rPr>
              <w:t>Giá trị mặc định</w:t>
            </w:r>
          </w:p>
        </w:tc>
        <w:tc>
          <w:tcPr>
            <w:tcW w:w="1756" w:type="dxa"/>
            <w:vAlign w:val="center"/>
          </w:tcPr>
          <w:p w14:paraId="7ED4E42E" w14:textId="77777777" w:rsidR="00A604BA" w:rsidRPr="00BA3432" w:rsidRDefault="00A604BA">
            <w:pPr>
              <w:spacing w:line="276" w:lineRule="auto"/>
              <w:jc w:val="center"/>
              <w:rPr>
                <w:b/>
                <w:lang w:val="en-US"/>
                <w:rPrChange w:id="26158" w:author="phuong vu" w:date="2018-11-25T21:55:00Z">
                  <w:rPr>
                    <w:b/>
                    <w:lang w:val="en-US"/>
                  </w:rPr>
                </w:rPrChange>
              </w:rPr>
              <w:pPrChange w:id="26159" w:author="phuong vu" w:date="2018-11-23T13:48:00Z">
                <w:pPr>
                  <w:spacing w:line="360" w:lineRule="auto"/>
                  <w:jc w:val="center"/>
                </w:pPr>
              </w:pPrChange>
            </w:pPr>
            <w:r w:rsidRPr="00BA3432">
              <w:rPr>
                <w:b/>
                <w:lang w:val="en-US"/>
                <w:rPrChange w:id="26160" w:author="phuong vu" w:date="2018-11-25T21:55:00Z">
                  <w:rPr>
                    <w:b/>
                    <w:lang w:val="en-US"/>
                  </w:rPr>
                </w:rPrChange>
              </w:rPr>
              <w:t>Lưu ý</w:t>
            </w:r>
          </w:p>
        </w:tc>
      </w:tr>
      <w:tr w:rsidR="002F5F09" w:rsidRPr="00BA3432" w14:paraId="0A4E50A8" w14:textId="77777777" w:rsidTr="00E4365A">
        <w:trPr>
          <w:ins w:id="26161" w:author="phuong vu" w:date="2018-11-25T21:59:00Z"/>
        </w:trPr>
        <w:tc>
          <w:tcPr>
            <w:tcW w:w="805" w:type="dxa"/>
            <w:vAlign w:val="center"/>
          </w:tcPr>
          <w:p w14:paraId="54071726" w14:textId="7978FE5E" w:rsidR="002F5F09" w:rsidRPr="00AD0E2E" w:rsidRDefault="002F5F09" w:rsidP="002F5F09">
            <w:pPr>
              <w:jc w:val="center"/>
              <w:rPr>
                <w:ins w:id="26162" w:author="phuong vu" w:date="2018-11-25T21:59:00Z"/>
                <w:lang w:val="en-US"/>
              </w:rPr>
              <w:pPrChange w:id="26163" w:author="phuong vu" w:date="2018-11-25T21:59:00Z">
                <w:pPr>
                  <w:spacing w:line="276" w:lineRule="auto"/>
                  <w:jc w:val="center"/>
                </w:pPr>
              </w:pPrChange>
            </w:pPr>
            <w:ins w:id="26164" w:author="phuong vu" w:date="2018-11-25T21:59:00Z">
              <w:r>
                <w:rPr>
                  <w:lang w:val="en-US"/>
                </w:rPr>
                <w:t>1</w:t>
              </w:r>
            </w:ins>
          </w:p>
        </w:tc>
        <w:tc>
          <w:tcPr>
            <w:tcW w:w="1980" w:type="dxa"/>
            <w:vAlign w:val="center"/>
          </w:tcPr>
          <w:p w14:paraId="2F0FF961" w14:textId="39546CFD" w:rsidR="002F5F09" w:rsidRPr="00AD0E2E" w:rsidRDefault="002F5F09" w:rsidP="002F5F09">
            <w:pPr>
              <w:rPr>
                <w:ins w:id="26165" w:author="phuong vu" w:date="2018-11-25T21:59:00Z"/>
                <w:lang w:val="en-US"/>
              </w:rPr>
              <w:pPrChange w:id="26166" w:author="phuong vu" w:date="2018-11-25T21:59:00Z">
                <w:pPr>
                  <w:spacing w:line="276" w:lineRule="auto"/>
                  <w:jc w:val="center"/>
                </w:pPr>
              </w:pPrChange>
            </w:pPr>
            <w:ins w:id="26167" w:author="phuong vu" w:date="2018-11-25T21:59:00Z">
              <w:r>
                <w:rPr>
                  <w:lang w:val="en-US"/>
                </w:rPr>
                <w:t>imageView</w:t>
              </w:r>
            </w:ins>
          </w:p>
        </w:tc>
        <w:tc>
          <w:tcPr>
            <w:tcW w:w="2970" w:type="dxa"/>
            <w:vAlign w:val="center"/>
          </w:tcPr>
          <w:p w14:paraId="12DEB949" w14:textId="43C0BDA4" w:rsidR="002F5F09" w:rsidRPr="00AD0E2E" w:rsidRDefault="002F5F09" w:rsidP="002F5F09">
            <w:pPr>
              <w:rPr>
                <w:ins w:id="26168" w:author="phuong vu" w:date="2018-11-25T21:59:00Z"/>
                <w:lang w:val="en-US"/>
              </w:rPr>
              <w:pPrChange w:id="26169" w:author="phuong vu" w:date="2018-11-25T21:59:00Z">
                <w:pPr>
                  <w:spacing w:line="276" w:lineRule="auto"/>
                  <w:jc w:val="center"/>
                </w:pPr>
              </w:pPrChange>
            </w:pPr>
            <w:ins w:id="26170" w:author="phuong vu" w:date="2018-11-25T21:59:00Z">
              <w:r>
                <w:rPr>
                  <w:lang w:val="en-US"/>
                </w:rPr>
                <w:t xml:space="preserve">Bật tắt quét </w:t>
              </w:r>
            </w:ins>
            <w:ins w:id="26171" w:author="phuong vu" w:date="2018-11-25T22:00:00Z">
              <w:r>
                <w:rPr>
                  <w:lang w:val="en-US"/>
                </w:rPr>
                <w:t>mã QRCode</w:t>
              </w:r>
            </w:ins>
          </w:p>
        </w:tc>
        <w:tc>
          <w:tcPr>
            <w:tcW w:w="1266" w:type="dxa"/>
            <w:vAlign w:val="center"/>
          </w:tcPr>
          <w:p w14:paraId="0576DE18" w14:textId="77777777" w:rsidR="002F5F09" w:rsidRPr="00BA3432" w:rsidRDefault="002F5F09">
            <w:pPr>
              <w:spacing w:line="276" w:lineRule="auto"/>
              <w:jc w:val="center"/>
              <w:rPr>
                <w:ins w:id="26172" w:author="phuong vu" w:date="2018-11-25T21:59:00Z"/>
                <w:b/>
                <w:lang w:val="en-US"/>
                <w:rPrChange w:id="26173" w:author="phuong vu" w:date="2018-11-25T21:55:00Z">
                  <w:rPr>
                    <w:ins w:id="26174" w:author="phuong vu" w:date="2018-11-25T21:59:00Z"/>
                    <w:b/>
                    <w:lang w:val="en-US"/>
                  </w:rPr>
                </w:rPrChange>
              </w:rPr>
            </w:pPr>
          </w:p>
        </w:tc>
        <w:tc>
          <w:tcPr>
            <w:tcW w:w="1756" w:type="dxa"/>
            <w:vAlign w:val="center"/>
          </w:tcPr>
          <w:p w14:paraId="3C32F784" w14:textId="77777777" w:rsidR="002F5F09" w:rsidRPr="00BA3432" w:rsidRDefault="002F5F09">
            <w:pPr>
              <w:spacing w:line="276" w:lineRule="auto"/>
              <w:jc w:val="center"/>
              <w:rPr>
                <w:ins w:id="26175" w:author="phuong vu" w:date="2018-11-25T21:59:00Z"/>
                <w:b/>
                <w:lang w:val="en-US"/>
                <w:rPrChange w:id="26176" w:author="phuong vu" w:date="2018-11-25T21:55:00Z">
                  <w:rPr>
                    <w:ins w:id="26177" w:author="phuong vu" w:date="2018-11-25T21:59:00Z"/>
                    <w:b/>
                    <w:lang w:val="en-US"/>
                  </w:rPr>
                </w:rPrChange>
              </w:rPr>
            </w:pPr>
          </w:p>
        </w:tc>
      </w:tr>
      <w:tr w:rsidR="00A604BA" w:rsidRPr="00BA3432" w14:paraId="6A65765D" w14:textId="77777777" w:rsidTr="00E4365A">
        <w:tc>
          <w:tcPr>
            <w:tcW w:w="805" w:type="dxa"/>
          </w:tcPr>
          <w:p w14:paraId="7FD26624" w14:textId="047C32AC" w:rsidR="00A604BA" w:rsidRPr="00BA3432" w:rsidRDefault="002F5F09">
            <w:pPr>
              <w:spacing w:line="276" w:lineRule="auto"/>
              <w:jc w:val="center"/>
              <w:rPr>
                <w:lang w:val="en-US"/>
                <w:rPrChange w:id="26178" w:author="phuong vu" w:date="2018-11-25T21:55:00Z">
                  <w:rPr>
                    <w:lang w:val="en-US"/>
                  </w:rPr>
                </w:rPrChange>
              </w:rPr>
              <w:pPrChange w:id="26179" w:author="phuong vu" w:date="2018-11-23T13:48:00Z">
                <w:pPr>
                  <w:spacing w:line="360" w:lineRule="auto"/>
                  <w:jc w:val="center"/>
                </w:pPr>
              </w:pPrChange>
            </w:pPr>
            <w:ins w:id="26180" w:author="phuong vu" w:date="2018-11-25T22:00:00Z">
              <w:r>
                <w:rPr>
                  <w:lang w:val="en-US"/>
                </w:rPr>
                <w:t>2</w:t>
              </w:r>
            </w:ins>
            <w:del w:id="26181" w:author="phuong vu" w:date="2018-11-23T09:50:00Z">
              <w:r w:rsidR="00A604BA" w:rsidRPr="00AD0E2E" w:rsidDel="00EA673D">
                <w:rPr>
                  <w:lang w:val="en-US"/>
                </w:rPr>
                <w:delText>2</w:delText>
              </w:r>
            </w:del>
          </w:p>
        </w:tc>
        <w:tc>
          <w:tcPr>
            <w:tcW w:w="1980" w:type="dxa"/>
          </w:tcPr>
          <w:p w14:paraId="45A55F20" w14:textId="77777777" w:rsidR="00A604BA" w:rsidRPr="00BA3432" w:rsidRDefault="00A604BA">
            <w:pPr>
              <w:spacing w:line="276" w:lineRule="auto"/>
              <w:rPr>
                <w:lang w:val="en-US"/>
                <w:rPrChange w:id="26182" w:author="phuong vu" w:date="2018-11-25T21:55:00Z">
                  <w:rPr>
                    <w:lang w:val="en-US"/>
                  </w:rPr>
                </w:rPrChange>
              </w:rPr>
              <w:pPrChange w:id="26183" w:author="phuong vu" w:date="2018-11-23T13:48:00Z">
                <w:pPr>
                  <w:spacing w:line="360" w:lineRule="auto"/>
                </w:pPr>
              </w:pPrChange>
            </w:pPr>
            <w:r w:rsidRPr="00BA3432">
              <w:rPr>
                <w:lang w:val="en-US"/>
                <w:rPrChange w:id="26184" w:author="phuong vu" w:date="2018-11-25T21:55:00Z">
                  <w:rPr>
                    <w:lang w:val="en-US"/>
                  </w:rPr>
                </w:rPrChange>
              </w:rPr>
              <w:t>inputText</w:t>
            </w:r>
          </w:p>
        </w:tc>
        <w:tc>
          <w:tcPr>
            <w:tcW w:w="2970" w:type="dxa"/>
          </w:tcPr>
          <w:p w14:paraId="743F25C4" w14:textId="2645FD14" w:rsidR="00A604BA" w:rsidRPr="00BA3432" w:rsidRDefault="00A604BA">
            <w:pPr>
              <w:spacing w:line="276" w:lineRule="auto"/>
              <w:rPr>
                <w:lang w:val="en-US"/>
                <w:rPrChange w:id="26185" w:author="phuong vu" w:date="2018-11-25T21:55:00Z">
                  <w:rPr>
                    <w:lang w:val="en-US"/>
                  </w:rPr>
                </w:rPrChange>
              </w:rPr>
              <w:pPrChange w:id="26186" w:author="phuong vu" w:date="2018-11-23T13:48:00Z">
                <w:pPr>
                  <w:spacing w:line="360" w:lineRule="auto"/>
                </w:pPr>
              </w:pPrChange>
            </w:pPr>
            <w:r w:rsidRPr="00BA3432">
              <w:rPr>
                <w:lang w:val="en-US"/>
                <w:rPrChange w:id="26187" w:author="phuong vu" w:date="2018-11-25T21:55:00Z">
                  <w:rPr>
                    <w:lang w:val="en-US"/>
                  </w:rPr>
                </w:rPrChange>
              </w:rPr>
              <w:t>Nhập tên khách hàng</w:t>
            </w:r>
          </w:p>
        </w:tc>
        <w:tc>
          <w:tcPr>
            <w:tcW w:w="1266" w:type="dxa"/>
          </w:tcPr>
          <w:p w14:paraId="3598B38F" w14:textId="77777777" w:rsidR="00A604BA" w:rsidRPr="00BA3432" w:rsidRDefault="00A604BA">
            <w:pPr>
              <w:spacing w:line="276" w:lineRule="auto"/>
              <w:rPr>
                <w:lang w:val="en-US"/>
                <w:rPrChange w:id="26188" w:author="phuong vu" w:date="2018-11-25T21:55:00Z">
                  <w:rPr>
                    <w:lang w:val="en-US"/>
                  </w:rPr>
                </w:rPrChange>
              </w:rPr>
              <w:pPrChange w:id="26189" w:author="phuong vu" w:date="2018-11-23T13:48:00Z">
                <w:pPr>
                  <w:spacing w:line="360" w:lineRule="auto"/>
                </w:pPr>
              </w:pPrChange>
            </w:pPr>
          </w:p>
        </w:tc>
        <w:tc>
          <w:tcPr>
            <w:tcW w:w="1756" w:type="dxa"/>
          </w:tcPr>
          <w:p w14:paraId="3E2D4965" w14:textId="77777777" w:rsidR="00A604BA" w:rsidRPr="00BA3432" w:rsidRDefault="00A604BA">
            <w:pPr>
              <w:spacing w:line="276" w:lineRule="auto"/>
              <w:rPr>
                <w:lang w:val="en-US"/>
                <w:rPrChange w:id="26190" w:author="phuong vu" w:date="2018-11-25T21:55:00Z">
                  <w:rPr>
                    <w:lang w:val="en-US"/>
                  </w:rPr>
                </w:rPrChange>
              </w:rPr>
              <w:pPrChange w:id="26191" w:author="phuong vu" w:date="2018-11-23T13:48:00Z">
                <w:pPr>
                  <w:spacing w:line="360" w:lineRule="auto"/>
                </w:pPr>
              </w:pPrChange>
            </w:pPr>
          </w:p>
        </w:tc>
      </w:tr>
      <w:tr w:rsidR="00A604BA" w:rsidRPr="00BA3432" w14:paraId="7FD8A145" w14:textId="77777777" w:rsidTr="00E4365A">
        <w:tc>
          <w:tcPr>
            <w:tcW w:w="805" w:type="dxa"/>
          </w:tcPr>
          <w:p w14:paraId="517AC359" w14:textId="30C2FABB" w:rsidR="00A604BA" w:rsidRPr="00BA3432" w:rsidRDefault="002F5F09">
            <w:pPr>
              <w:spacing w:line="276" w:lineRule="auto"/>
              <w:jc w:val="center"/>
              <w:rPr>
                <w:lang w:val="en-US"/>
                <w:rPrChange w:id="26192" w:author="phuong vu" w:date="2018-11-25T21:55:00Z">
                  <w:rPr>
                    <w:lang w:val="en-US"/>
                  </w:rPr>
                </w:rPrChange>
              </w:rPr>
              <w:pPrChange w:id="26193" w:author="phuong vu" w:date="2018-11-23T13:48:00Z">
                <w:pPr>
                  <w:spacing w:line="360" w:lineRule="auto"/>
                  <w:jc w:val="center"/>
                </w:pPr>
              </w:pPrChange>
            </w:pPr>
            <w:ins w:id="26194" w:author="phuong vu" w:date="2018-11-25T22:00:00Z">
              <w:r>
                <w:rPr>
                  <w:lang w:val="en-US"/>
                </w:rPr>
                <w:t>3</w:t>
              </w:r>
            </w:ins>
            <w:del w:id="26195" w:author="phuong vu" w:date="2018-11-23T09:50:00Z">
              <w:r w:rsidR="00A604BA" w:rsidRPr="00AD0E2E" w:rsidDel="00EA673D">
                <w:rPr>
                  <w:lang w:val="en-US"/>
                </w:rPr>
                <w:delText>3</w:delText>
              </w:r>
            </w:del>
          </w:p>
        </w:tc>
        <w:tc>
          <w:tcPr>
            <w:tcW w:w="1980" w:type="dxa"/>
          </w:tcPr>
          <w:p w14:paraId="6DA506F2" w14:textId="08DE7592" w:rsidR="00A604BA" w:rsidRPr="00BA3432" w:rsidRDefault="00A604BA">
            <w:pPr>
              <w:spacing w:line="276" w:lineRule="auto"/>
              <w:rPr>
                <w:lang w:val="en-US"/>
                <w:rPrChange w:id="26196" w:author="phuong vu" w:date="2018-11-25T21:55:00Z">
                  <w:rPr>
                    <w:lang w:val="en-US"/>
                  </w:rPr>
                </w:rPrChange>
              </w:rPr>
              <w:pPrChange w:id="26197" w:author="phuong vu" w:date="2018-11-23T13:48:00Z">
                <w:pPr>
                  <w:spacing w:line="360" w:lineRule="auto"/>
                </w:pPr>
              </w:pPrChange>
            </w:pPr>
            <w:r w:rsidRPr="00BA3432">
              <w:rPr>
                <w:lang w:val="en-US"/>
                <w:rPrChange w:id="26198" w:author="phuong vu" w:date="2018-11-25T21:55:00Z">
                  <w:rPr>
                    <w:lang w:val="en-US"/>
                  </w:rPr>
                </w:rPrChange>
              </w:rPr>
              <w:t>inputText</w:t>
            </w:r>
          </w:p>
        </w:tc>
        <w:tc>
          <w:tcPr>
            <w:tcW w:w="2970" w:type="dxa"/>
          </w:tcPr>
          <w:p w14:paraId="6F08550B" w14:textId="38DD2C73" w:rsidR="00A604BA" w:rsidRPr="00BA3432" w:rsidRDefault="00A604BA">
            <w:pPr>
              <w:spacing w:line="276" w:lineRule="auto"/>
              <w:rPr>
                <w:lang w:val="en-US"/>
                <w:rPrChange w:id="26199" w:author="phuong vu" w:date="2018-11-25T21:55:00Z">
                  <w:rPr>
                    <w:lang w:val="en-US"/>
                  </w:rPr>
                </w:rPrChange>
              </w:rPr>
              <w:pPrChange w:id="26200" w:author="phuong vu" w:date="2018-11-23T13:48:00Z">
                <w:pPr>
                  <w:spacing w:line="360" w:lineRule="auto"/>
                </w:pPr>
              </w:pPrChange>
            </w:pPr>
            <w:r w:rsidRPr="00BA3432">
              <w:rPr>
                <w:lang w:val="en-US"/>
                <w:rPrChange w:id="26201" w:author="phuong vu" w:date="2018-11-25T21:55:00Z">
                  <w:rPr>
                    <w:lang w:val="en-US"/>
                  </w:rPr>
                </w:rPrChange>
              </w:rPr>
              <w:t>Nhập ID đơn hàng</w:t>
            </w:r>
          </w:p>
        </w:tc>
        <w:tc>
          <w:tcPr>
            <w:tcW w:w="1266" w:type="dxa"/>
          </w:tcPr>
          <w:p w14:paraId="2DB36CD3" w14:textId="77777777" w:rsidR="00A604BA" w:rsidRPr="00BA3432" w:rsidRDefault="00A604BA">
            <w:pPr>
              <w:spacing w:line="276" w:lineRule="auto"/>
              <w:rPr>
                <w:lang w:val="en-US"/>
                <w:rPrChange w:id="26202" w:author="phuong vu" w:date="2018-11-25T21:55:00Z">
                  <w:rPr>
                    <w:lang w:val="en-US"/>
                  </w:rPr>
                </w:rPrChange>
              </w:rPr>
              <w:pPrChange w:id="26203" w:author="phuong vu" w:date="2018-11-23T13:48:00Z">
                <w:pPr>
                  <w:spacing w:line="360" w:lineRule="auto"/>
                </w:pPr>
              </w:pPrChange>
            </w:pPr>
          </w:p>
        </w:tc>
        <w:tc>
          <w:tcPr>
            <w:tcW w:w="1756" w:type="dxa"/>
          </w:tcPr>
          <w:p w14:paraId="5762AECC" w14:textId="77777777" w:rsidR="00A604BA" w:rsidRPr="00BA3432" w:rsidRDefault="00A604BA">
            <w:pPr>
              <w:spacing w:line="276" w:lineRule="auto"/>
              <w:rPr>
                <w:lang w:val="en-US"/>
                <w:rPrChange w:id="26204" w:author="phuong vu" w:date="2018-11-25T21:55:00Z">
                  <w:rPr>
                    <w:lang w:val="en-US"/>
                  </w:rPr>
                </w:rPrChange>
              </w:rPr>
              <w:pPrChange w:id="26205" w:author="phuong vu" w:date="2018-11-23T13:48:00Z">
                <w:pPr>
                  <w:spacing w:line="360" w:lineRule="auto"/>
                </w:pPr>
              </w:pPrChange>
            </w:pPr>
          </w:p>
        </w:tc>
      </w:tr>
      <w:tr w:rsidR="00A604BA" w:rsidRPr="00BA3432" w14:paraId="5FCC861B" w14:textId="77777777" w:rsidTr="00E4365A">
        <w:tc>
          <w:tcPr>
            <w:tcW w:w="805" w:type="dxa"/>
          </w:tcPr>
          <w:p w14:paraId="42D989A3" w14:textId="4CC87EF6" w:rsidR="00A604BA" w:rsidRPr="00BA3432" w:rsidRDefault="002F5F09">
            <w:pPr>
              <w:spacing w:line="276" w:lineRule="auto"/>
              <w:jc w:val="center"/>
              <w:rPr>
                <w:lang w:val="en-US"/>
                <w:rPrChange w:id="26206" w:author="phuong vu" w:date="2018-11-25T21:55:00Z">
                  <w:rPr>
                    <w:lang w:val="en-US"/>
                  </w:rPr>
                </w:rPrChange>
              </w:rPr>
              <w:pPrChange w:id="26207" w:author="phuong vu" w:date="2018-11-23T13:48:00Z">
                <w:pPr>
                  <w:spacing w:line="360" w:lineRule="auto"/>
                  <w:jc w:val="center"/>
                </w:pPr>
              </w:pPrChange>
            </w:pPr>
            <w:ins w:id="26208" w:author="phuong vu" w:date="2018-11-25T22:00:00Z">
              <w:r>
                <w:rPr>
                  <w:lang w:val="en-US"/>
                </w:rPr>
                <w:t>4</w:t>
              </w:r>
            </w:ins>
            <w:del w:id="26209" w:author="phuong vu" w:date="2018-11-23T09:50:00Z">
              <w:r w:rsidR="00A604BA" w:rsidRPr="00AD0E2E" w:rsidDel="00EA673D">
                <w:rPr>
                  <w:lang w:val="en-US"/>
                </w:rPr>
                <w:delText>4</w:delText>
              </w:r>
            </w:del>
          </w:p>
        </w:tc>
        <w:tc>
          <w:tcPr>
            <w:tcW w:w="1980" w:type="dxa"/>
          </w:tcPr>
          <w:p w14:paraId="2E821978" w14:textId="26D0CEAD" w:rsidR="00A604BA" w:rsidRPr="00BA3432" w:rsidRDefault="00A604BA">
            <w:pPr>
              <w:spacing w:line="276" w:lineRule="auto"/>
              <w:rPr>
                <w:lang w:val="en-US"/>
                <w:rPrChange w:id="26210" w:author="phuong vu" w:date="2018-11-25T21:55:00Z">
                  <w:rPr>
                    <w:lang w:val="en-US"/>
                  </w:rPr>
                </w:rPrChange>
              </w:rPr>
              <w:pPrChange w:id="26211" w:author="phuong vu" w:date="2018-11-23T13:48:00Z">
                <w:pPr>
                  <w:spacing w:line="360" w:lineRule="auto"/>
                </w:pPr>
              </w:pPrChange>
            </w:pPr>
            <w:r w:rsidRPr="00BA3432">
              <w:rPr>
                <w:lang w:val="en-US"/>
                <w:rPrChange w:id="26212" w:author="phuong vu" w:date="2018-11-25T21:55:00Z">
                  <w:rPr>
                    <w:lang w:val="en-US"/>
                  </w:rPr>
                </w:rPrChange>
              </w:rPr>
              <w:t>Button</w:t>
            </w:r>
          </w:p>
        </w:tc>
        <w:tc>
          <w:tcPr>
            <w:tcW w:w="2970" w:type="dxa"/>
          </w:tcPr>
          <w:p w14:paraId="5017DDFE" w14:textId="1A3D44EC" w:rsidR="00A604BA" w:rsidRPr="00BA3432" w:rsidRDefault="00A604BA">
            <w:pPr>
              <w:spacing w:line="276" w:lineRule="auto"/>
              <w:rPr>
                <w:lang w:val="en-US"/>
                <w:rPrChange w:id="26213" w:author="phuong vu" w:date="2018-11-25T21:55:00Z">
                  <w:rPr>
                    <w:lang w:val="en-US"/>
                  </w:rPr>
                </w:rPrChange>
              </w:rPr>
              <w:pPrChange w:id="26214" w:author="phuong vu" w:date="2018-11-23T13:48:00Z">
                <w:pPr>
                  <w:spacing w:line="360" w:lineRule="auto"/>
                </w:pPr>
              </w:pPrChange>
            </w:pPr>
            <w:r w:rsidRPr="00BA3432">
              <w:rPr>
                <w:lang w:val="en-US"/>
                <w:rPrChange w:id="26215" w:author="phuong vu" w:date="2018-11-25T21:55:00Z">
                  <w:rPr>
                    <w:lang w:val="en-US"/>
                  </w:rPr>
                </w:rPrChange>
              </w:rPr>
              <w:t>Tìm kiếm</w:t>
            </w:r>
          </w:p>
        </w:tc>
        <w:tc>
          <w:tcPr>
            <w:tcW w:w="1266" w:type="dxa"/>
          </w:tcPr>
          <w:p w14:paraId="3EAC4B77" w14:textId="77777777" w:rsidR="00A604BA" w:rsidRPr="00BA3432" w:rsidRDefault="00A604BA">
            <w:pPr>
              <w:spacing w:line="276" w:lineRule="auto"/>
              <w:rPr>
                <w:lang w:val="en-US"/>
                <w:rPrChange w:id="26216" w:author="phuong vu" w:date="2018-11-25T21:55:00Z">
                  <w:rPr>
                    <w:lang w:val="en-US"/>
                  </w:rPr>
                </w:rPrChange>
              </w:rPr>
              <w:pPrChange w:id="26217" w:author="phuong vu" w:date="2018-11-23T13:48:00Z">
                <w:pPr>
                  <w:spacing w:line="360" w:lineRule="auto"/>
                </w:pPr>
              </w:pPrChange>
            </w:pPr>
          </w:p>
        </w:tc>
        <w:tc>
          <w:tcPr>
            <w:tcW w:w="1756" w:type="dxa"/>
          </w:tcPr>
          <w:p w14:paraId="72D7E72C" w14:textId="77777777" w:rsidR="00A604BA" w:rsidRPr="00BA3432" w:rsidRDefault="00A604BA">
            <w:pPr>
              <w:spacing w:line="276" w:lineRule="auto"/>
              <w:rPr>
                <w:lang w:val="en-US"/>
                <w:rPrChange w:id="26218" w:author="phuong vu" w:date="2018-11-25T21:55:00Z">
                  <w:rPr>
                    <w:lang w:val="en-US"/>
                  </w:rPr>
                </w:rPrChange>
              </w:rPr>
              <w:pPrChange w:id="26219" w:author="phuong vu" w:date="2018-11-23T13:48:00Z">
                <w:pPr>
                  <w:spacing w:line="360" w:lineRule="auto"/>
                </w:pPr>
              </w:pPrChange>
            </w:pPr>
          </w:p>
        </w:tc>
      </w:tr>
      <w:tr w:rsidR="00A604BA" w:rsidRPr="00BA3432" w14:paraId="1556CB6D" w14:textId="77777777" w:rsidTr="00E4365A">
        <w:tc>
          <w:tcPr>
            <w:tcW w:w="805" w:type="dxa"/>
          </w:tcPr>
          <w:p w14:paraId="16E8581B" w14:textId="2F9696B8" w:rsidR="00A604BA" w:rsidRPr="00BA3432" w:rsidRDefault="002F5F09">
            <w:pPr>
              <w:spacing w:line="276" w:lineRule="auto"/>
              <w:jc w:val="center"/>
              <w:rPr>
                <w:lang w:val="en-US"/>
                <w:rPrChange w:id="26220" w:author="phuong vu" w:date="2018-11-25T21:55:00Z">
                  <w:rPr>
                    <w:lang w:val="en-US"/>
                  </w:rPr>
                </w:rPrChange>
              </w:rPr>
              <w:pPrChange w:id="26221" w:author="phuong vu" w:date="2018-11-23T13:48:00Z">
                <w:pPr>
                  <w:spacing w:line="360" w:lineRule="auto"/>
                  <w:jc w:val="center"/>
                </w:pPr>
              </w:pPrChange>
            </w:pPr>
            <w:ins w:id="26222" w:author="phuong vu" w:date="2018-11-25T22:00:00Z">
              <w:r>
                <w:rPr>
                  <w:lang w:val="en-US"/>
                </w:rPr>
                <w:t>5</w:t>
              </w:r>
            </w:ins>
            <w:del w:id="26223" w:author="phuong vu" w:date="2018-11-23T09:50:00Z">
              <w:r w:rsidR="00A604BA" w:rsidRPr="00AD0E2E" w:rsidDel="00EA673D">
                <w:rPr>
                  <w:lang w:val="en-US"/>
                </w:rPr>
                <w:delText>5</w:delText>
              </w:r>
            </w:del>
          </w:p>
        </w:tc>
        <w:tc>
          <w:tcPr>
            <w:tcW w:w="1980" w:type="dxa"/>
          </w:tcPr>
          <w:p w14:paraId="6A88CEA9" w14:textId="35E42E5F" w:rsidR="00A604BA" w:rsidRPr="00BA3432" w:rsidRDefault="00A604BA">
            <w:pPr>
              <w:spacing w:line="276" w:lineRule="auto"/>
              <w:rPr>
                <w:lang w:val="en-US"/>
                <w:rPrChange w:id="26224" w:author="phuong vu" w:date="2018-11-25T21:55:00Z">
                  <w:rPr>
                    <w:lang w:val="en-US"/>
                  </w:rPr>
                </w:rPrChange>
              </w:rPr>
              <w:pPrChange w:id="26225" w:author="phuong vu" w:date="2018-11-23T13:48:00Z">
                <w:pPr>
                  <w:spacing w:line="360" w:lineRule="auto"/>
                </w:pPr>
              </w:pPrChange>
            </w:pPr>
            <w:r w:rsidRPr="00BA3432">
              <w:rPr>
                <w:lang w:val="en-US"/>
                <w:rPrChange w:id="26226" w:author="phuong vu" w:date="2018-11-25T21:55:00Z">
                  <w:rPr>
                    <w:lang w:val="en-US"/>
                  </w:rPr>
                </w:rPrChange>
              </w:rPr>
              <w:t>textView</w:t>
            </w:r>
          </w:p>
        </w:tc>
        <w:tc>
          <w:tcPr>
            <w:tcW w:w="2970" w:type="dxa"/>
          </w:tcPr>
          <w:p w14:paraId="1D6D14D8" w14:textId="4EC2609D" w:rsidR="00A604BA" w:rsidRPr="00BA3432" w:rsidRDefault="00A604BA">
            <w:pPr>
              <w:spacing w:line="276" w:lineRule="auto"/>
              <w:rPr>
                <w:lang w:val="en-US"/>
                <w:rPrChange w:id="26227" w:author="phuong vu" w:date="2018-11-25T21:55:00Z">
                  <w:rPr>
                    <w:lang w:val="en-US"/>
                  </w:rPr>
                </w:rPrChange>
              </w:rPr>
              <w:pPrChange w:id="26228" w:author="phuong vu" w:date="2018-11-23T13:48:00Z">
                <w:pPr>
                  <w:spacing w:line="360" w:lineRule="auto"/>
                </w:pPr>
              </w:pPrChange>
            </w:pPr>
            <w:r w:rsidRPr="00BA3432">
              <w:rPr>
                <w:lang w:val="en-US"/>
                <w:rPrChange w:id="26229" w:author="phuong vu" w:date="2018-11-25T21:55:00Z">
                  <w:rPr>
                    <w:lang w:val="en-US"/>
                  </w:rPr>
                </w:rPrChange>
              </w:rPr>
              <w:t>Tên khách hàng</w:t>
            </w:r>
          </w:p>
        </w:tc>
        <w:tc>
          <w:tcPr>
            <w:tcW w:w="1266" w:type="dxa"/>
          </w:tcPr>
          <w:p w14:paraId="7CC56813" w14:textId="77777777" w:rsidR="00A604BA" w:rsidRPr="00BA3432" w:rsidRDefault="00A604BA">
            <w:pPr>
              <w:spacing w:line="276" w:lineRule="auto"/>
              <w:rPr>
                <w:lang w:val="en-US"/>
                <w:rPrChange w:id="26230" w:author="phuong vu" w:date="2018-11-25T21:55:00Z">
                  <w:rPr>
                    <w:lang w:val="en-US"/>
                  </w:rPr>
                </w:rPrChange>
              </w:rPr>
              <w:pPrChange w:id="26231" w:author="phuong vu" w:date="2018-11-23T13:48:00Z">
                <w:pPr>
                  <w:spacing w:line="360" w:lineRule="auto"/>
                </w:pPr>
              </w:pPrChange>
            </w:pPr>
          </w:p>
        </w:tc>
        <w:tc>
          <w:tcPr>
            <w:tcW w:w="1756" w:type="dxa"/>
          </w:tcPr>
          <w:p w14:paraId="3C36974A" w14:textId="77777777" w:rsidR="00A604BA" w:rsidRPr="00BA3432" w:rsidRDefault="00A604BA">
            <w:pPr>
              <w:spacing w:line="276" w:lineRule="auto"/>
              <w:rPr>
                <w:lang w:val="en-US"/>
                <w:rPrChange w:id="26232" w:author="phuong vu" w:date="2018-11-25T21:55:00Z">
                  <w:rPr>
                    <w:lang w:val="en-US"/>
                  </w:rPr>
                </w:rPrChange>
              </w:rPr>
              <w:pPrChange w:id="26233" w:author="phuong vu" w:date="2018-11-23T13:48:00Z">
                <w:pPr>
                  <w:spacing w:line="360" w:lineRule="auto"/>
                </w:pPr>
              </w:pPrChange>
            </w:pPr>
          </w:p>
        </w:tc>
      </w:tr>
      <w:tr w:rsidR="00A604BA" w:rsidRPr="00BA3432" w14:paraId="1B2C8F28" w14:textId="77777777" w:rsidTr="00E4365A">
        <w:tc>
          <w:tcPr>
            <w:tcW w:w="805" w:type="dxa"/>
          </w:tcPr>
          <w:p w14:paraId="492C55A5" w14:textId="693A76E3" w:rsidR="00A604BA" w:rsidRPr="00BA3432" w:rsidRDefault="002F5F09">
            <w:pPr>
              <w:spacing w:line="276" w:lineRule="auto"/>
              <w:jc w:val="center"/>
              <w:rPr>
                <w:lang w:val="en-US"/>
                <w:rPrChange w:id="26234" w:author="phuong vu" w:date="2018-11-25T21:55:00Z">
                  <w:rPr>
                    <w:lang w:val="en-US"/>
                  </w:rPr>
                </w:rPrChange>
              </w:rPr>
              <w:pPrChange w:id="26235" w:author="phuong vu" w:date="2018-11-23T13:48:00Z">
                <w:pPr>
                  <w:spacing w:line="360" w:lineRule="auto"/>
                  <w:jc w:val="center"/>
                </w:pPr>
              </w:pPrChange>
            </w:pPr>
            <w:ins w:id="26236" w:author="phuong vu" w:date="2018-11-25T22:00:00Z">
              <w:r>
                <w:rPr>
                  <w:lang w:val="en-US"/>
                </w:rPr>
                <w:lastRenderedPageBreak/>
                <w:t>6</w:t>
              </w:r>
            </w:ins>
            <w:del w:id="26237" w:author="phuong vu" w:date="2018-11-23T09:50:00Z">
              <w:r w:rsidR="00A604BA" w:rsidRPr="00AD0E2E" w:rsidDel="00EA673D">
                <w:rPr>
                  <w:lang w:val="en-US"/>
                </w:rPr>
                <w:delText>6</w:delText>
              </w:r>
            </w:del>
          </w:p>
        </w:tc>
        <w:tc>
          <w:tcPr>
            <w:tcW w:w="1980" w:type="dxa"/>
          </w:tcPr>
          <w:p w14:paraId="44DE693E" w14:textId="78BA6FE3" w:rsidR="00A604BA" w:rsidRPr="00BA3432" w:rsidRDefault="00295CFF">
            <w:pPr>
              <w:spacing w:line="276" w:lineRule="auto"/>
              <w:rPr>
                <w:lang w:val="en-US"/>
                <w:rPrChange w:id="26238" w:author="phuong vu" w:date="2018-11-25T21:55:00Z">
                  <w:rPr>
                    <w:lang w:val="en-US"/>
                  </w:rPr>
                </w:rPrChange>
              </w:rPr>
              <w:pPrChange w:id="26239" w:author="phuong vu" w:date="2018-11-23T13:48:00Z">
                <w:pPr>
                  <w:spacing w:line="360" w:lineRule="auto"/>
                </w:pPr>
              </w:pPrChange>
            </w:pPr>
            <w:r w:rsidRPr="00BA3432">
              <w:rPr>
                <w:lang w:val="en-US"/>
                <w:rPrChange w:id="26240" w:author="phuong vu" w:date="2018-11-25T21:55:00Z">
                  <w:rPr>
                    <w:lang w:val="en-US"/>
                  </w:rPr>
                </w:rPrChange>
              </w:rPr>
              <w:t>textView</w:t>
            </w:r>
          </w:p>
        </w:tc>
        <w:tc>
          <w:tcPr>
            <w:tcW w:w="2970" w:type="dxa"/>
          </w:tcPr>
          <w:p w14:paraId="2378423F" w14:textId="44A81E18" w:rsidR="00A604BA" w:rsidRPr="00BA3432" w:rsidRDefault="00295CFF">
            <w:pPr>
              <w:spacing w:line="276" w:lineRule="auto"/>
              <w:rPr>
                <w:lang w:val="en-US"/>
                <w:rPrChange w:id="26241" w:author="phuong vu" w:date="2018-11-25T21:55:00Z">
                  <w:rPr>
                    <w:lang w:val="en-US"/>
                  </w:rPr>
                </w:rPrChange>
              </w:rPr>
              <w:pPrChange w:id="26242" w:author="phuong vu" w:date="2018-11-23T13:48:00Z">
                <w:pPr>
                  <w:spacing w:line="360" w:lineRule="auto"/>
                </w:pPr>
              </w:pPrChange>
            </w:pPr>
            <w:r w:rsidRPr="00BA3432">
              <w:rPr>
                <w:lang w:val="en-US"/>
                <w:rPrChange w:id="26243" w:author="phuong vu" w:date="2018-11-25T21:55:00Z">
                  <w:rPr>
                    <w:lang w:val="en-US"/>
                  </w:rPr>
                </w:rPrChange>
              </w:rPr>
              <w:t>Trạng thái đơn hàng</w:t>
            </w:r>
          </w:p>
        </w:tc>
        <w:tc>
          <w:tcPr>
            <w:tcW w:w="1266" w:type="dxa"/>
          </w:tcPr>
          <w:p w14:paraId="579232BE" w14:textId="77777777" w:rsidR="00A604BA" w:rsidRPr="00BA3432" w:rsidRDefault="00A604BA">
            <w:pPr>
              <w:spacing w:line="276" w:lineRule="auto"/>
              <w:rPr>
                <w:lang w:val="en-US"/>
                <w:rPrChange w:id="26244" w:author="phuong vu" w:date="2018-11-25T21:55:00Z">
                  <w:rPr>
                    <w:lang w:val="en-US"/>
                  </w:rPr>
                </w:rPrChange>
              </w:rPr>
              <w:pPrChange w:id="26245" w:author="phuong vu" w:date="2018-11-23T13:48:00Z">
                <w:pPr>
                  <w:spacing w:line="360" w:lineRule="auto"/>
                </w:pPr>
              </w:pPrChange>
            </w:pPr>
          </w:p>
        </w:tc>
        <w:tc>
          <w:tcPr>
            <w:tcW w:w="1756" w:type="dxa"/>
          </w:tcPr>
          <w:p w14:paraId="1EB18448" w14:textId="77777777" w:rsidR="00A604BA" w:rsidRPr="00BA3432" w:rsidRDefault="00A604BA">
            <w:pPr>
              <w:spacing w:line="276" w:lineRule="auto"/>
              <w:rPr>
                <w:lang w:val="en-US"/>
                <w:rPrChange w:id="26246" w:author="phuong vu" w:date="2018-11-25T21:55:00Z">
                  <w:rPr>
                    <w:lang w:val="en-US"/>
                  </w:rPr>
                </w:rPrChange>
              </w:rPr>
              <w:pPrChange w:id="26247" w:author="phuong vu" w:date="2018-11-23T13:48:00Z">
                <w:pPr>
                  <w:spacing w:line="360" w:lineRule="auto"/>
                </w:pPr>
              </w:pPrChange>
            </w:pPr>
          </w:p>
        </w:tc>
      </w:tr>
      <w:tr w:rsidR="00295CFF" w:rsidRPr="00BA3432" w14:paraId="264F410B" w14:textId="77777777" w:rsidTr="00E4365A">
        <w:tc>
          <w:tcPr>
            <w:tcW w:w="805" w:type="dxa"/>
          </w:tcPr>
          <w:p w14:paraId="435055FB" w14:textId="456AA7BA" w:rsidR="00295CFF" w:rsidRPr="00BA3432" w:rsidRDefault="002F5F09">
            <w:pPr>
              <w:spacing w:line="276" w:lineRule="auto"/>
              <w:jc w:val="center"/>
              <w:rPr>
                <w:lang w:val="en-US"/>
                <w:rPrChange w:id="26248" w:author="phuong vu" w:date="2018-11-25T21:55:00Z">
                  <w:rPr>
                    <w:lang w:val="en-US"/>
                  </w:rPr>
                </w:rPrChange>
              </w:rPr>
              <w:pPrChange w:id="26249" w:author="phuong vu" w:date="2018-11-23T13:48:00Z">
                <w:pPr>
                  <w:spacing w:line="360" w:lineRule="auto"/>
                  <w:jc w:val="center"/>
                </w:pPr>
              </w:pPrChange>
            </w:pPr>
            <w:ins w:id="26250" w:author="phuong vu" w:date="2018-11-25T22:00:00Z">
              <w:r>
                <w:rPr>
                  <w:lang w:val="en-US"/>
                </w:rPr>
                <w:t>7</w:t>
              </w:r>
            </w:ins>
            <w:del w:id="26251" w:author="phuong vu" w:date="2018-11-23T09:50:00Z">
              <w:r w:rsidR="00295CFF" w:rsidRPr="00AD0E2E" w:rsidDel="00EA673D">
                <w:rPr>
                  <w:lang w:val="en-US"/>
                </w:rPr>
                <w:delText>7</w:delText>
              </w:r>
            </w:del>
          </w:p>
        </w:tc>
        <w:tc>
          <w:tcPr>
            <w:tcW w:w="1980" w:type="dxa"/>
          </w:tcPr>
          <w:p w14:paraId="7BFF6249" w14:textId="34C7EAA8" w:rsidR="00295CFF" w:rsidRPr="00BA3432" w:rsidRDefault="00295CFF">
            <w:pPr>
              <w:spacing w:line="276" w:lineRule="auto"/>
              <w:rPr>
                <w:lang w:val="en-US"/>
                <w:rPrChange w:id="26252" w:author="phuong vu" w:date="2018-11-25T21:55:00Z">
                  <w:rPr>
                    <w:lang w:val="en-US"/>
                  </w:rPr>
                </w:rPrChange>
              </w:rPr>
              <w:pPrChange w:id="26253" w:author="phuong vu" w:date="2018-11-23T13:48:00Z">
                <w:pPr>
                  <w:spacing w:line="360" w:lineRule="auto"/>
                </w:pPr>
              </w:pPrChange>
            </w:pPr>
            <w:r w:rsidRPr="00BA3432">
              <w:rPr>
                <w:lang w:val="en-US"/>
                <w:rPrChange w:id="26254" w:author="phuong vu" w:date="2018-11-25T21:55:00Z">
                  <w:rPr>
                    <w:lang w:val="en-US"/>
                  </w:rPr>
                </w:rPrChange>
              </w:rPr>
              <w:t>textView</w:t>
            </w:r>
          </w:p>
        </w:tc>
        <w:tc>
          <w:tcPr>
            <w:tcW w:w="2970" w:type="dxa"/>
          </w:tcPr>
          <w:p w14:paraId="0F6A7E23" w14:textId="778F3E6F" w:rsidR="00295CFF" w:rsidRPr="00BA3432" w:rsidRDefault="00295CFF">
            <w:pPr>
              <w:spacing w:line="276" w:lineRule="auto"/>
              <w:rPr>
                <w:lang w:val="en-US"/>
                <w:rPrChange w:id="26255" w:author="phuong vu" w:date="2018-11-25T21:55:00Z">
                  <w:rPr>
                    <w:lang w:val="en-US"/>
                  </w:rPr>
                </w:rPrChange>
              </w:rPr>
              <w:pPrChange w:id="26256" w:author="phuong vu" w:date="2018-11-23T13:48:00Z">
                <w:pPr>
                  <w:spacing w:line="360" w:lineRule="auto"/>
                </w:pPr>
              </w:pPrChange>
            </w:pPr>
            <w:r w:rsidRPr="00BA3432">
              <w:rPr>
                <w:lang w:val="en-US"/>
                <w:rPrChange w:id="26257" w:author="phuong vu" w:date="2018-11-25T21:55:00Z">
                  <w:rPr>
                    <w:lang w:val="en-US"/>
                  </w:rPr>
                </w:rPrChange>
              </w:rPr>
              <w:t>Email khách hàng</w:t>
            </w:r>
          </w:p>
        </w:tc>
        <w:tc>
          <w:tcPr>
            <w:tcW w:w="1266" w:type="dxa"/>
          </w:tcPr>
          <w:p w14:paraId="0375C2AF" w14:textId="77777777" w:rsidR="00295CFF" w:rsidRPr="00BA3432" w:rsidRDefault="00295CFF">
            <w:pPr>
              <w:spacing w:line="276" w:lineRule="auto"/>
              <w:rPr>
                <w:lang w:val="en-US"/>
                <w:rPrChange w:id="26258" w:author="phuong vu" w:date="2018-11-25T21:55:00Z">
                  <w:rPr>
                    <w:lang w:val="en-US"/>
                  </w:rPr>
                </w:rPrChange>
              </w:rPr>
              <w:pPrChange w:id="26259" w:author="phuong vu" w:date="2018-11-23T13:48:00Z">
                <w:pPr>
                  <w:spacing w:line="360" w:lineRule="auto"/>
                </w:pPr>
              </w:pPrChange>
            </w:pPr>
          </w:p>
        </w:tc>
        <w:tc>
          <w:tcPr>
            <w:tcW w:w="1756" w:type="dxa"/>
          </w:tcPr>
          <w:p w14:paraId="57BA6F5E" w14:textId="77777777" w:rsidR="00295CFF" w:rsidRPr="00BA3432" w:rsidRDefault="00295CFF">
            <w:pPr>
              <w:spacing w:line="276" w:lineRule="auto"/>
              <w:rPr>
                <w:lang w:val="en-US"/>
                <w:rPrChange w:id="26260" w:author="phuong vu" w:date="2018-11-25T21:55:00Z">
                  <w:rPr>
                    <w:lang w:val="en-US"/>
                  </w:rPr>
                </w:rPrChange>
              </w:rPr>
              <w:pPrChange w:id="26261" w:author="phuong vu" w:date="2018-11-23T13:48:00Z">
                <w:pPr>
                  <w:spacing w:line="360" w:lineRule="auto"/>
                </w:pPr>
              </w:pPrChange>
            </w:pPr>
          </w:p>
        </w:tc>
      </w:tr>
      <w:tr w:rsidR="00295CFF" w:rsidRPr="00BA3432" w14:paraId="360786D1" w14:textId="77777777" w:rsidTr="00E4365A">
        <w:tc>
          <w:tcPr>
            <w:tcW w:w="805" w:type="dxa"/>
          </w:tcPr>
          <w:p w14:paraId="790931A5" w14:textId="5C7FAC25" w:rsidR="00295CFF" w:rsidRPr="00BA3432" w:rsidRDefault="002F5F09">
            <w:pPr>
              <w:spacing w:line="276" w:lineRule="auto"/>
              <w:jc w:val="center"/>
              <w:rPr>
                <w:lang w:val="en-US"/>
                <w:rPrChange w:id="26262" w:author="phuong vu" w:date="2018-11-25T21:55:00Z">
                  <w:rPr>
                    <w:lang w:val="en-US"/>
                  </w:rPr>
                </w:rPrChange>
              </w:rPr>
              <w:pPrChange w:id="26263" w:author="phuong vu" w:date="2018-11-23T13:48:00Z">
                <w:pPr>
                  <w:spacing w:line="360" w:lineRule="auto"/>
                  <w:jc w:val="center"/>
                </w:pPr>
              </w:pPrChange>
            </w:pPr>
            <w:ins w:id="26264" w:author="phuong vu" w:date="2018-11-25T22:00:00Z">
              <w:r>
                <w:rPr>
                  <w:lang w:val="en-US"/>
                </w:rPr>
                <w:t>7</w:t>
              </w:r>
            </w:ins>
            <w:del w:id="26265" w:author="phuong vu" w:date="2018-11-23T09:50:00Z">
              <w:r w:rsidR="00295CFF" w:rsidRPr="00AD0E2E" w:rsidDel="00EA673D">
                <w:rPr>
                  <w:lang w:val="en-US"/>
                </w:rPr>
                <w:delText>8</w:delText>
              </w:r>
            </w:del>
          </w:p>
        </w:tc>
        <w:tc>
          <w:tcPr>
            <w:tcW w:w="1980" w:type="dxa"/>
          </w:tcPr>
          <w:p w14:paraId="70C28E09" w14:textId="7CA1C38B" w:rsidR="00295CFF" w:rsidRPr="00BA3432" w:rsidRDefault="00295CFF">
            <w:pPr>
              <w:spacing w:line="276" w:lineRule="auto"/>
              <w:rPr>
                <w:lang w:val="en-US"/>
                <w:rPrChange w:id="26266" w:author="phuong vu" w:date="2018-11-25T21:55:00Z">
                  <w:rPr>
                    <w:lang w:val="en-US"/>
                  </w:rPr>
                </w:rPrChange>
              </w:rPr>
              <w:pPrChange w:id="26267" w:author="phuong vu" w:date="2018-11-23T13:48:00Z">
                <w:pPr>
                  <w:spacing w:line="360" w:lineRule="auto"/>
                </w:pPr>
              </w:pPrChange>
            </w:pPr>
            <w:r w:rsidRPr="00BA3432">
              <w:rPr>
                <w:lang w:val="en-US"/>
                <w:rPrChange w:id="26268" w:author="phuong vu" w:date="2018-11-25T21:55:00Z">
                  <w:rPr>
                    <w:lang w:val="en-US"/>
                  </w:rPr>
                </w:rPrChange>
              </w:rPr>
              <w:t>textView</w:t>
            </w:r>
          </w:p>
        </w:tc>
        <w:tc>
          <w:tcPr>
            <w:tcW w:w="2970" w:type="dxa"/>
          </w:tcPr>
          <w:p w14:paraId="72CFDC4A" w14:textId="39940D26" w:rsidR="00295CFF" w:rsidRPr="00BA3432" w:rsidRDefault="00295CFF">
            <w:pPr>
              <w:spacing w:line="276" w:lineRule="auto"/>
              <w:rPr>
                <w:lang w:val="en-US"/>
                <w:rPrChange w:id="26269" w:author="phuong vu" w:date="2018-11-25T21:55:00Z">
                  <w:rPr>
                    <w:lang w:val="en-US"/>
                  </w:rPr>
                </w:rPrChange>
              </w:rPr>
              <w:pPrChange w:id="26270" w:author="phuong vu" w:date="2018-11-23T13:48:00Z">
                <w:pPr>
                  <w:spacing w:line="360" w:lineRule="auto"/>
                </w:pPr>
              </w:pPrChange>
            </w:pPr>
            <w:r w:rsidRPr="00BA3432">
              <w:rPr>
                <w:lang w:val="en-US"/>
                <w:rPrChange w:id="26271" w:author="phuong vu" w:date="2018-11-25T21:55:00Z">
                  <w:rPr>
                    <w:lang w:val="en-US"/>
                  </w:rPr>
                </w:rPrChange>
              </w:rPr>
              <w:t>Số điện thoại</w:t>
            </w:r>
          </w:p>
        </w:tc>
        <w:tc>
          <w:tcPr>
            <w:tcW w:w="1266" w:type="dxa"/>
          </w:tcPr>
          <w:p w14:paraId="2B42E7D0" w14:textId="77777777" w:rsidR="00295CFF" w:rsidRPr="00BA3432" w:rsidRDefault="00295CFF">
            <w:pPr>
              <w:spacing w:line="276" w:lineRule="auto"/>
              <w:rPr>
                <w:lang w:val="en-US"/>
                <w:rPrChange w:id="26272" w:author="phuong vu" w:date="2018-11-25T21:55:00Z">
                  <w:rPr>
                    <w:lang w:val="en-US"/>
                  </w:rPr>
                </w:rPrChange>
              </w:rPr>
              <w:pPrChange w:id="26273" w:author="phuong vu" w:date="2018-11-23T13:48:00Z">
                <w:pPr>
                  <w:spacing w:line="360" w:lineRule="auto"/>
                </w:pPr>
              </w:pPrChange>
            </w:pPr>
          </w:p>
        </w:tc>
        <w:tc>
          <w:tcPr>
            <w:tcW w:w="1756" w:type="dxa"/>
          </w:tcPr>
          <w:p w14:paraId="40C3E3D0" w14:textId="77777777" w:rsidR="00295CFF" w:rsidRPr="00BA3432" w:rsidRDefault="00295CFF">
            <w:pPr>
              <w:spacing w:line="276" w:lineRule="auto"/>
              <w:rPr>
                <w:lang w:val="en-US"/>
                <w:rPrChange w:id="26274" w:author="phuong vu" w:date="2018-11-25T21:55:00Z">
                  <w:rPr>
                    <w:lang w:val="en-US"/>
                  </w:rPr>
                </w:rPrChange>
              </w:rPr>
              <w:pPrChange w:id="26275" w:author="phuong vu" w:date="2018-11-23T13:48:00Z">
                <w:pPr>
                  <w:spacing w:line="360" w:lineRule="auto"/>
                </w:pPr>
              </w:pPrChange>
            </w:pPr>
          </w:p>
        </w:tc>
      </w:tr>
      <w:tr w:rsidR="00295CFF" w:rsidRPr="00BA3432" w14:paraId="2D77F47B" w14:textId="77777777" w:rsidTr="00E4365A">
        <w:tc>
          <w:tcPr>
            <w:tcW w:w="805" w:type="dxa"/>
          </w:tcPr>
          <w:p w14:paraId="70430645" w14:textId="6348E9F4" w:rsidR="00295CFF" w:rsidRPr="00BA3432" w:rsidRDefault="002F5F09">
            <w:pPr>
              <w:spacing w:line="276" w:lineRule="auto"/>
              <w:jc w:val="center"/>
              <w:rPr>
                <w:lang w:val="en-US"/>
                <w:rPrChange w:id="26276" w:author="phuong vu" w:date="2018-11-25T21:55:00Z">
                  <w:rPr>
                    <w:lang w:val="en-US"/>
                  </w:rPr>
                </w:rPrChange>
              </w:rPr>
              <w:pPrChange w:id="26277" w:author="phuong vu" w:date="2018-11-23T13:48:00Z">
                <w:pPr>
                  <w:spacing w:line="360" w:lineRule="auto"/>
                  <w:jc w:val="center"/>
                </w:pPr>
              </w:pPrChange>
            </w:pPr>
            <w:ins w:id="26278" w:author="phuong vu" w:date="2018-11-25T22:00:00Z">
              <w:r>
                <w:rPr>
                  <w:lang w:val="en-US"/>
                </w:rPr>
                <w:t>9</w:t>
              </w:r>
            </w:ins>
            <w:del w:id="26279" w:author="phuong vu" w:date="2018-11-23T09:50:00Z">
              <w:r w:rsidR="00295CFF" w:rsidRPr="00AD0E2E" w:rsidDel="00EA673D">
                <w:rPr>
                  <w:lang w:val="en-US"/>
                </w:rPr>
                <w:delText>9</w:delText>
              </w:r>
            </w:del>
          </w:p>
        </w:tc>
        <w:tc>
          <w:tcPr>
            <w:tcW w:w="1980" w:type="dxa"/>
          </w:tcPr>
          <w:p w14:paraId="56547BFA" w14:textId="1A1B6778" w:rsidR="00295CFF" w:rsidRPr="00BA3432" w:rsidRDefault="00295CFF">
            <w:pPr>
              <w:spacing w:line="276" w:lineRule="auto"/>
              <w:rPr>
                <w:lang w:val="en-US"/>
                <w:rPrChange w:id="26280" w:author="phuong vu" w:date="2018-11-25T21:55:00Z">
                  <w:rPr>
                    <w:lang w:val="en-US"/>
                  </w:rPr>
                </w:rPrChange>
              </w:rPr>
              <w:pPrChange w:id="26281" w:author="phuong vu" w:date="2018-11-23T13:48:00Z">
                <w:pPr>
                  <w:spacing w:line="360" w:lineRule="auto"/>
                </w:pPr>
              </w:pPrChange>
            </w:pPr>
            <w:r w:rsidRPr="00BA3432">
              <w:rPr>
                <w:lang w:val="en-US"/>
                <w:rPrChange w:id="26282" w:author="phuong vu" w:date="2018-11-25T21:55:00Z">
                  <w:rPr>
                    <w:lang w:val="en-US"/>
                  </w:rPr>
                </w:rPrChange>
              </w:rPr>
              <w:t>textView</w:t>
            </w:r>
          </w:p>
        </w:tc>
        <w:tc>
          <w:tcPr>
            <w:tcW w:w="2970" w:type="dxa"/>
          </w:tcPr>
          <w:p w14:paraId="022509DB" w14:textId="7FD7588F" w:rsidR="00295CFF" w:rsidRPr="00BA3432" w:rsidRDefault="00295CFF">
            <w:pPr>
              <w:spacing w:line="276" w:lineRule="auto"/>
              <w:rPr>
                <w:lang w:val="en-US"/>
                <w:rPrChange w:id="26283" w:author="phuong vu" w:date="2018-11-25T21:55:00Z">
                  <w:rPr>
                    <w:lang w:val="en-US"/>
                  </w:rPr>
                </w:rPrChange>
              </w:rPr>
              <w:pPrChange w:id="26284" w:author="phuong vu" w:date="2018-11-23T13:48:00Z">
                <w:pPr>
                  <w:spacing w:line="360" w:lineRule="auto"/>
                </w:pPr>
              </w:pPrChange>
            </w:pPr>
            <w:r w:rsidRPr="00BA3432">
              <w:rPr>
                <w:lang w:val="en-US"/>
                <w:rPrChange w:id="26285" w:author="phuong vu" w:date="2018-11-25T21:55:00Z">
                  <w:rPr>
                    <w:lang w:val="en-US"/>
                  </w:rPr>
                </w:rPrChange>
              </w:rPr>
              <w:t>Số lượng kết quả</w:t>
            </w:r>
          </w:p>
        </w:tc>
        <w:tc>
          <w:tcPr>
            <w:tcW w:w="1266" w:type="dxa"/>
          </w:tcPr>
          <w:p w14:paraId="61F7B67A" w14:textId="036D5FF0" w:rsidR="00295CFF" w:rsidRPr="00BA3432" w:rsidRDefault="00295CFF">
            <w:pPr>
              <w:spacing w:line="276" w:lineRule="auto"/>
              <w:jc w:val="center"/>
              <w:rPr>
                <w:lang w:val="en-US"/>
                <w:rPrChange w:id="26286" w:author="phuong vu" w:date="2018-11-25T21:55:00Z">
                  <w:rPr>
                    <w:lang w:val="en-US"/>
                  </w:rPr>
                </w:rPrChange>
              </w:rPr>
              <w:pPrChange w:id="26287" w:author="phuong vu" w:date="2018-11-23T13:48:00Z">
                <w:pPr>
                  <w:spacing w:line="360" w:lineRule="auto"/>
                  <w:jc w:val="center"/>
                </w:pPr>
              </w:pPrChange>
            </w:pPr>
            <w:r w:rsidRPr="00BA3432">
              <w:rPr>
                <w:lang w:val="en-US"/>
                <w:rPrChange w:id="26288" w:author="phuong vu" w:date="2018-11-25T21:55:00Z">
                  <w:rPr>
                    <w:lang w:val="en-US"/>
                  </w:rPr>
                </w:rPrChange>
              </w:rPr>
              <w:t>0</w:t>
            </w:r>
          </w:p>
        </w:tc>
        <w:tc>
          <w:tcPr>
            <w:tcW w:w="1756" w:type="dxa"/>
          </w:tcPr>
          <w:p w14:paraId="77204EB2" w14:textId="77777777" w:rsidR="00295CFF" w:rsidRPr="00BA3432" w:rsidRDefault="00295CFF" w:rsidP="009E4E70">
            <w:pPr>
              <w:keepNext/>
              <w:spacing w:line="276" w:lineRule="auto"/>
              <w:rPr>
                <w:lang w:val="en-US"/>
                <w:rPrChange w:id="26289" w:author="phuong vu" w:date="2018-11-25T21:55:00Z">
                  <w:rPr>
                    <w:lang w:val="en-US"/>
                  </w:rPr>
                </w:rPrChange>
              </w:rPr>
              <w:pPrChange w:id="26290" w:author="phuong vu" w:date="2018-11-26T01:16:00Z">
                <w:pPr>
                  <w:spacing w:line="360" w:lineRule="auto"/>
                </w:pPr>
              </w:pPrChange>
            </w:pPr>
          </w:p>
        </w:tc>
      </w:tr>
    </w:tbl>
    <w:p w14:paraId="169875A2" w14:textId="768760FF" w:rsidR="00A604BA" w:rsidRPr="009E4E70" w:rsidRDefault="009E4E70" w:rsidP="009E4E70">
      <w:pPr>
        <w:pStyle w:val="Caption"/>
        <w:rPr>
          <w:lang w:val="en-US"/>
          <w:rPrChange w:id="26291" w:author="phuong vu" w:date="2018-11-26T01:16:00Z">
            <w:rPr>
              <w:lang w:val="en-US"/>
            </w:rPr>
          </w:rPrChange>
        </w:rPr>
        <w:pPrChange w:id="26292" w:author="phuong vu" w:date="2018-11-26T01:16:00Z">
          <w:pPr/>
        </w:pPrChange>
      </w:pPr>
      <w:ins w:id="26293" w:author="phuong vu" w:date="2018-11-26T01:16:00Z">
        <w:r>
          <w:t xml:space="preserve">Bảng </w:t>
        </w:r>
      </w:ins>
      <w:ins w:id="26294" w:author="phuong vu" w:date="2018-11-26T02:10:00Z">
        <w:r w:rsidR="00404CBA">
          <w:fldChar w:fldCharType="begin"/>
        </w:r>
        <w:r w:rsidR="00404CBA">
          <w:instrText xml:space="preserve"> STYLEREF 1 \s </w:instrText>
        </w:r>
      </w:ins>
      <w:r w:rsidR="00404CBA">
        <w:fldChar w:fldCharType="separate"/>
      </w:r>
      <w:r w:rsidR="00404CBA">
        <w:rPr>
          <w:noProof/>
        </w:rPr>
        <w:t>3</w:t>
      </w:r>
      <w:ins w:id="26295"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296" w:author="phuong vu" w:date="2018-11-26T02:10:00Z">
        <w:r w:rsidR="00404CBA">
          <w:rPr>
            <w:noProof/>
          </w:rPr>
          <w:t>36</w:t>
        </w:r>
        <w:r w:rsidR="00404CBA">
          <w:fldChar w:fldCharType="end"/>
        </w:r>
      </w:ins>
      <w:ins w:id="26297" w:author="phuong vu" w:date="2018-11-26T01:16:00Z">
        <w:r>
          <w:rPr>
            <w:lang w:val="en-US"/>
          </w:rPr>
          <w:t xml:space="preserve"> Các thành phần giao diện tìm kiếm đơn hàng</w:t>
        </w:r>
      </w:ins>
    </w:p>
    <w:p w14:paraId="61EB96DE" w14:textId="16062294" w:rsidR="00EC45DD" w:rsidRPr="00BA3432" w:rsidRDefault="00EC45DD">
      <w:pPr>
        <w:pStyle w:val="Heading5"/>
        <w:spacing w:line="276" w:lineRule="auto"/>
        <w:rPr>
          <w:rFonts w:cstheme="majorHAnsi"/>
          <w:lang w:val="en-US"/>
          <w:rPrChange w:id="26298" w:author="phuong vu" w:date="2018-11-25T21:55:00Z">
            <w:rPr>
              <w:lang w:val="en-US"/>
            </w:rPr>
          </w:rPrChange>
        </w:rPr>
        <w:pPrChange w:id="26299" w:author="phuong vu" w:date="2018-11-23T13:48:00Z">
          <w:pPr>
            <w:pStyle w:val="Heading5"/>
          </w:pPr>
        </w:pPrChange>
      </w:pPr>
      <w:r w:rsidRPr="00BA3432">
        <w:rPr>
          <w:rFonts w:cstheme="majorHAnsi"/>
          <w:lang w:val="en-US"/>
          <w:rPrChange w:id="26300"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RPr="00BA3432" w14:paraId="3DDD64A5" w14:textId="77777777" w:rsidTr="00E4365A">
        <w:tc>
          <w:tcPr>
            <w:tcW w:w="805" w:type="dxa"/>
            <w:vMerge w:val="restart"/>
            <w:vAlign w:val="center"/>
          </w:tcPr>
          <w:p w14:paraId="21EC09B6" w14:textId="77777777" w:rsidR="00295CFF" w:rsidRPr="00BA3432" w:rsidRDefault="00295CFF">
            <w:pPr>
              <w:spacing w:line="276" w:lineRule="auto"/>
              <w:jc w:val="center"/>
              <w:rPr>
                <w:b/>
                <w:lang w:val="en-US"/>
                <w:rPrChange w:id="26301" w:author="phuong vu" w:date="2018-11-25T21:55:00Z">
                  <w:rPr>
                    <w:b/>
                    <w:lang w:val="en-US"/>
                  </w:rPr>
                </w:rPrChange>
              </w:rPr>
              <w:pPrChange w:id="26302" w:author="phuong vu" w:date="2018-11-23T13:48:00Z">
                <w:pPr>
                  <w:spacing w:line="360" w:lineRule="auto"/>
                  <w:jc w:val="center"/>
                </w:pPr>
              </w:pPrChange>
            </w:pPr>
            <w:r w:rsidRPr="00BA3432">
              <w:rPr>
                <w:b/>
                <w:lang w:val="en-US"/>
                <w:rPrChange w:id="26303" w:author="phuong vu" w:date="2018-11-25T21:55:00Z">
                  <w:rPr>
                    <w:b/>
                    <w:lang w:val="en-US"/>
                  </w:rPr>
                </w:rPrChange>
              </w:rPr>
              <w:t>STT</w:t>
            </w:r>
          </w:p>
        </w:tc>
        <w:tc>
          <w:tcPr>
            <w:tcW w:w="2120" w:type="dxa"/>
            <w:vMerge w:val="restart"/>
            <w:vAlign w:val="center"/>
          </w:tcPr>
          <w:p w14:paraId="773D3EAA" w14:textId="77777777" w:rsidR="00295CFF" w:rsidRPr="00BA3432" w:rsidRDefault="00295CFF">
            <w:pPr>
              <w:spacing w:line="276" w:lineRule="auto"/>
              <w:jc w:val="center"/>
              <w:rPr>
                <w:b/>
                <w:lang w:val="en-US"/>
                <w:rPrChange w:id="26304" w:author="phuong vu" w:date="2018-11-25T21:55:00Z">
                  <w:rPr>
                    <w:b/>
                    <w:lang w:val="en-US"/>
                  </w:rPr>
                </w:rPrChange>
              </w:rPr>
              <w:pPrChange w:id="26305" w:author="phuong vu" w:date="2018-11-23T13:48:00Z">
                <w:pPr>
                  <w:spacing w:line="360" w:lineRule="auto"/>
                  <w:jc w:val="center"/>
                </w:pPr>
              </w:pPrChange>
            </w:pPr>
            <w:r w:rsidRPr="00BA3432">
              <w:rPr>
                <w:b/>
                <w:lang w:val="en-US"/>
                <w:rPrChange w:id="26306" w:author="phuong vu" w:date="2018-11-25T21:55:00Z">
                  <w:rPr>
                    <w:b/>
                    <w:lang w:val="en-US"/>
                  </w:rPr>
                </w:rPrChange>
              </w:rPr>
              <w:t>Tên bảng/</w:t>
            </w:r>
          </w:p>
          <w:p w14:paraId="0399FEC4" w14:textId="77777777" w:rsidR="00295CFF" w:rsidRPr="00BA3432" w:rsidRDefault="00295CFF">
            <w:pPr>
              <w:spacing w:line="276" w:lineRule="auto"/>
              <w:jc w:val="center"/>
              <w:rPr>
                <w:b/>
                <w:lang w:val="en-US"/>
                <w:rPrChange w:id="26307" w:author="phuong vu" w:date="2018-11-25T21:55:00Z">
                  <w:rPr>
                    <w:b/>
                    <w:lang w:val="en-US"/>
                  </w:rPr>
                </w:rPrChange>
              </w:rPr>
              <w:pPrChange w:id="26308" w:author="phuong vu" w:date="2018-11-23T13:48:00Z">
                <w:pPr>
                  <w:spacing w:line="360" w:lineRule="auto"/>
                  <w:jc w:val="center"/>
                </w:pPr>
              </w:pPrChange>
            </w:pPr>
            <w:r w:rsidRPr="00BA3432">
              <w:rPr>
                <w:b/>
                <w:lang w:val="en-US"/>
                <w:rPrChange w:id="26309" w:author="phuong vu" w:date="2018-11-25T21:55:00Z">
                  <w:rPr>
                    <w:b/>
                    <w:lang w:val="en-US"/>
                  </w:rPr>
                </w:rPrChange>
              </w:rPr>
              <w:t>Cấu trúc dữ liệu</w:t>
            </w:r>
          </w:p>
        </w:tc>
        <w:tc>
          <w:tcPr>
            <w:tcW w:w="5852" w:type="dxa"/>
            <w:gridSpan w:val="4"/>
            <w:vAlign w:val="center"/>
          </w:tcPr>
          <w:p w14:paraId="45CF542F" w14:textId="77777777" w:rsidR="00295CFF" w:rsidRPr="00BA3432" w:rsidRDefault="00295CFF">
            <w:pPr>
              <w:spacing w:line="276" w:lineRule="auto"/>
              <w:jc w:val="center"/>
              <w:rPr>
                <w:b/>
                <w:lang w:val="en-US"/>
                <w:rPrChange w:id="26310" w:author="phuong vu" w:date="2018-11-25T21:55:00Z">
                  <w:rPr>
                    <w:b/>
                    <w:lang w:val="en-US"/>
                  </w:rPr>
                </w:rPrChange>
              </w:rPr>
              <w:pPrChange w:id="26311" w:author="phuong vu" w:date="2018-11-23T13:48:00Z">
                <w:pPr>
                  <w:spacing w:line="360" w:lineRule="auto"/>
                  <w:jc w:val="center"/>
                </w:pPr>
              </w:pPrChange>
            </w:pPr>
            <w:r w:rsidRPr="00BA3432">
              <w:rPr>
                <w:b/>
                <w:lang w:val="en-US"/>
                <w:rPrChange w:id="26312" w:author="phuong vu" w:date="2018-11-25T21:55:00Z">
                  <w:rPr>
                    <w:b/>
                    <w:lang w:val="en-US"/>
                  </w:rPr>
                </w:rPrChange>
              </w:rPr>
              <w:t>Phương thức</w:t>
            </w:r>
          </w:p>
        </w:tc>
      </w:tr>
      <w:tr w:rsidR="00295CFF" w:rsidRPr="00BA3432" w14:paraId="78FC7DFB" w14:textId="77777777" w:rsidTr="00E4365A">
        <w:tc>
          <w:tcPr>
            <w:tcW w:w="805" w:type="dxa"/>
            <w:vMerge/>
            <w:vAlign w:val="center"/>
          </w:tcPr>
          <w:p w14:paraId="716AD20C" w14:textId="77777777" w:rsidR="00295CFF" w:rsidRPr="00BA3432" w:rsidRDefault="00295CFF">
            <w:pPr>
              <w:spacing w:line="276" w:lineRule="auto"/>
              <w:jc w:val="center"/>
              <w:rPr>
                <w:b/>
                <w:lang w:val="en-US"/>
                <w:rPrChange w:id="26313" w:author="phuong vu" w:date="2018-11-25T21:55:00Z">
                  <w:rPr>
                    <w:b/>
                    <w:lang w:val="en-US"/>
                  </w:rPr>
                </w:rPrChange>
              </w:rPr>
              <w:pPrChange w:id="26314" w:author="phuong vu" w:date="2018-11-23T13:48:00Z">
                <w:pPr>
                  <w:spacing w:line="360" w:lineRule="auto"/>
                  <w:jc w:val="center"/>
                </w:pPr>
              </w:pPrChange>
            </w:pPr>
          </w:p>
        </w:tc>
        <w:tc>
          <w:tcPr>
            <w:tcW w:w="2120" w:type="dxa"/>
            <w:vMerge/>
            <w:vAlign w:val="center"/>
          </w:tcPr>
          <w:p w14:paraId="2A091AD6" w14:textId="77777777" w:rsidR="00295CFF" w:rsidRPr="00BA3432" w:rsidRDefault="00295CFF">
            <w:pPr>
              <w:spacing w:line="276" w:lineRule="auto"/>
              <w:jc w:val="center"/>
              <w:rPr>
                <w:b/>
                <w:lang w:val="en-US"/>
                <w:rPrChange w:id="26315" w:author="phuong vu" w:date="2018-11-25T21:55:00Z">
                  <w:rPr>
                    <w:b/>
                    <w:lang w:val="en-US"/>
                  </w:rPr>
                </w:rPrChange>
              </w:rPr>
              <w:pPrChange w:id="26316" w:author="phuong vu" w:date="2018-11-23T13:48:00Z">
                <w:pPr>
                  <w:spacing w:line="360" w:lineRule="auto"/>
                  <w:jc w:val="center"/>
                </w:pPr>
              </w:pPrChange>
            </w:pPr>
          </w:p>
        </w:tc>
        <w:tc>
          <w:tcPr>
            <w:tcW w:w="1463" w:type="dxa"/>
            <w:vAlign w:val="center"/>
          </w:tcPr>
          <w:p w14:paraId="3A573C9D" w14:textId="77777777" w:rsidR="00295CFF" w:rsidRPr="00BA3432" w:rsidRDefault="00295CFF">
            <w:pPr>
              <w:spacing w:line="276" w:lineRule="auto"/>
              <w:jc w:val="center"/>
              <w:rPr>
                <w:b/>
                <w:lang w:val="en-US"/>
                <w:rPrChange w:id="26317" w:author="phuong vu" w:date="2018-11-25T21:55:00Z">
                  <w:rPr>
                    <w:b/>
                    <w:lang w:val="en-US"/>
                  </w:rPr>
                </w:rPrChange>
              </w:rPr>
              <w:pPrChange w:id="26318" w:author="phuong vu" w:date="2018-11-23T13:48:00Z">
                <w:pPr>
                  <w:spacing w:line="360" w:lineRule="auto"/>
                  <w:jc w:val="center"/>
                </w:pPr>
              </w:pPrChange>
            </w:pPr>
            <w:r w:rsidRPr="00BA3432">
              <w:rPr>
                <w:b/>
                <w:lang w:val="en-US"/>
                <w:rPrChange w:id="26319" w:author="phuong vu" w:date="2018-11-25T21:55:00Z">
                  <w:rPr>
                    <w:b/>
                    <w:lang w:val="en-US"/>
                  </w:rPr>
                </w:rPrChange>
              </w:rPr>
              <w:t>Thêm</w:t>
            </w:r>
          </w:p>
        </w:tc>
        <w:tc>
          <w:tcPr>
            <w:tcW w:w="1463" w:type="dxa"/>
            <w:vAlign w:val="center"/>
          </w:tcPr>
          <w:p w14:paraId="3FBD27B4" w14:textId="77777777" w:rsidR="00295CFF" w:rsidRPr="00BA3432" w:rsidRDefault="00295CFF">
            <w:pPr>
              <w:spacing w:line="276" w:lineRule="auto"/>
              <w:jc w:val="center"/>
              <w:rPr>
                <w:b/>
                <w:lang w:val="en-US"/>
                <w:rPrChange w:id="26320" w:author="phuong vu" w:date="2018-11-25T21:55:00Z">
                  <w:rPr>
                    <w:b/>
                    <w:lang w:val="en-US"/>
                  </w:rPr>
                </w:rPrChange>
              </w:rPr>
              <w:pPrChange w:id="26321" w:author="phuong vu" w:date="2018-11-23T13:48:00Z">
                <w:pPr>
                  <w:spacing w:line="360" w:lineRule="auto"/>
                  <w:jc w:val="center"/>
                </w:pPr>
              </w:pPrChange>
            </w:pPr>
            <w:r w:rsidRPr="00BA3432">
              <w:rPr>
                <w:b/>
                <w:lang w:val="en-US"/>
                <w:rPrChange w:id="26322" w:author="phuong vu" w:date="2018-11-25T21:55:00Z">
                  <w:rPr>
                    <w:b/>
                    <w:lang w:val="en-US"/>
                  </w:rPr>
                </w:rPrChange>
              </w:rPr>
              <w:t>Sửa</w:t>
            </w:r>
          </w:p>
        </w:tc>
        <w:tc>
          <w:tcPr>
            <w:tcW w:w="1463" w:type="dxa"/>
            <w:vAlign w:val="center"/>
          </w:tcPr>
          <w:p w14:paraId="56A907F8" w14:textId="77777777" w:rsidR="00295CFF" w:rsidRPr="00BA3432" w:rsidRDefault="00295CFF">
            <w:pPr>
              <w:spacing w:line="276" w:lineRule="auto"/>
              <w:jc w:val="center"/>
              <w:rPr>
                <w:b/>
                <w:lang w:val="en-US"/>
                <w:rPrChange w:id="26323" w:author="phuong vu" w:date="2018-11-25T21:55:00Z">
                  <w:rPr>
                    <w:b/>
                    <w:lang w:val="en-US"/>
                  </w:rPr>
                </w:rPrChange>
              </w:rPr>
              <w:pPrChange w:id="26324" w:author="phuong vu" w:date="2018-11-23T13:48:00Z">
                <w:pPr>
                  <w:spacing w:line="360" w:lineRule="auto"/>
                  <w:jc w:val="center"/>
                </w:pPr>
              </w:pPrChange>
            </w:pPr>
            <w:r w:rsidRPr="00BA3432">
              <w:rPr>
                <w:b/>
                <w:lang w:val="en-US"/>
                <w:rPrChange w:id="26325" w:author="phuong vu" w:date="2018-11-25T21:55:00Z">
                  <w:rPr>
                    <w:b/>
                    <w:lang w:val="en-US"/>
                  </w:rPr>
                </w:rPrChange>
              </w:rPr>
              <w:t>Xóa</w:t>
            </w:r>
          </w:p>
        </w:tc>
        <w:tc>
          <w:tcPr>
            <w:tcW w:w="1463" w:type="dxa"/>
            <w:vAlign w:val="center"/>
          </w:tcPr>
          <w:p w14:paraId="2DA39E4B" w14:textId="77777777" w:rsidR="00295CFF" w:rsidRPr="00BA3432" w:rsidRDefault="00295CFF">
            <w:pPr>
              <w:spacing w:line="276" w:lineRule="auto"/>
              <w:jc w:val="center"/>
              <w:rPr>
                <w:b/>
                <w:lang w:val="en-US"/>
                <w:rPrChange w:id="26326" w:author="phuong vu" w:date="2018-11-25T21:55:00Z">
                  <w:rPr>
                    <w:b/>
                    <w:lang w:val="en-US"/>
                  </w:rPr>
                </w:rPrChange>
              </w:rPr>
              <w:pPrChange w:id="26327" w:author="phuong vu" w:date="2018-11-23T13:48:00Z">
                <w:pPr>
                  <w:spacing w:line="360" w:lineRule="auto"/>
                  <w:jc w:val="center"/>
                </w:pPr>
              </w:pPrChange>
            </w:pPr>
            <w:r w:rsidRPr="00BA3432">
              <w:rPr>
                <w:b/>
                <w:lang w:val="en-US"/>
                <w:rPrChange w:id="26328" w:author="phuong vu" w:date="2018-11-25T21:55:00Z">
                  <w:rPr>
                    <w:b/>
                    <w:lang w:val="en-US"/>
                  </w:rPr>
                </w:rPrChange>
              </w:rPr>
              <w:t>Truy vấn</w:t>
            </w:r>
          </w:p>
        </w:tc>
      </w:tr>
      <w:tr w:rsidR="00295CFF" w:rsidRPr="00BA3432" w14:paraId="57C8DB19" w14:textId="77777777" w:rsidTr="00E4365A">
        <w:tc>
          <w:tcPr>
            <w:tcW w:w="805" w:type="dxa"/>
          </w:tcPr>
          <w:p w14:paraId="097A051E" w14:textId="77777777" w:rsidR="00295CFF" w:rsidRPr="00BA3432" w:rsidRDefault="00295CFF">
            <w:pPr>
              <w:spacing w:line="276" w:lineRule="auto"/>
              <w:jc w:val="center"/>
              <w:rPr>
                <w:lang w:val="en-US"/>
                <w:rPrChange w:id="26329" w:author="phuong vu" w:date="2018-11-25T21:55:00Z">
                  <w:rPr>
                    <w:lang w:val="en-US"/>
                  </w:rPr>
                </w:rPrChange>
              </w:rPr>
              <w:pPrChange w:id="26330" w:author="phuong vu" w:date="2018-11-23T13:48:00Z">
                <w:pPr>
                  <w:spacing w:line="360" w:lineRule="auto"/>
                  <w:jc w:val="center"/>
                </w:pPr>
              </w:pPrChange>
            </w:pPr>
            <w:r w:rsidRPr="00BA3432">
              <w:rPr>
                <w:lang w:val="en-US"/>
                <w:rPrChange w:id="26331" w:author="phuong vu" w:date="2018-11-25T21:55:00Z">
                  <w:rPr>
                    <w:lang w:val="en-US"/>
                  </w:rPr>
                </w:rPrChange>
              </w:rPr>
              <w:t>1</w:t>
            </w:r>
          </w:p>
        </w:tc>
        <w:tc>
          <w:tcPr>
            <w:tcW w:w="2120" w:type="dxa"/>
          </w:tcPr>
          <w:p w14:paraId="2922F7FD" w14:textId="39741B0E" w:rsidR="00295CFF" w:rsidRPr="00BA3432" w:rsidRDefault="00295CFF">
            <w:pPr>
              <w:spacing w:line="276" w:lineRule="auto"/>
              <w:rPr>
                <w:lang w:val="en-US"/>
                <w:rPrChange w:id="26332" w:author="phuong vu" w:date="2018-11-25T21:55:00Z">
                  <w:rPr>
                    <w:lang w:val="en-US"/>
                  </w:rPr>
                </w:rPrChange>
              </w:rPr>
              <w:pPrChange w:id="26333" w:author="phuong vu" w:date="2018-11-23T13:48:00Z">
                <w:pPr>
                  <w:spacing w:line="360" w:lineRule="auto"/>
                </w:pPr>
              </w:pPrChange>
            </w:pPr>
            <w:r w:rsidRPr="00BA3432">
              <w:rPr>
                <w:lang w:val="en-US"/>
                <w:rPrChange w:id="26334" w:author="phuong vu" w:date="2018-11-25T21:55:00Z">
                  <w:rPr>
                    <w:lang w:val="en-US"/>
                  </w:rPr>
                </w:rPrChange>
              </w:rPr>
              <w:t>customer_order</w:t>
            </w:r>
          </w:p>
        </w:tc>
        <w:tc>
          <w:tcPr>
            <w:tcW w:w="1463" w:type="dxa"/>
          </w:tcPr>
          <w:p w14:paraId="3D905F34" w14:textId="77777777" w:rsidR="00295CFF" w:rsidRPr="00BA3432" w:rsidRDefault="00295CFF">
            <w:pPr>
              <w:spacing w:line="276" w:lineRule="auto"/>
              <w:jc w:val="center"/>
              <w:rPr>
                <w:lang w:val="en-US"/>
                <w:rPrChange w:id="26335" w:author="phuong vu" w:date="2018-11-25T21:55:00Z">
                  <w:rPr>
                    <w:lang w:val="en-US"/>
                  </w:rPr>
                </w:rPrChange>
              </w:rPr>
              <w:pPrChange w:id="26336" w:author="phuong vu" w:date="2018-11-23T13:48:00Z">
                <w:pPr>
                  <w:spacing w:line="360" w:lineRule="auto"/>
                  <w:jc w:val="center"/>
                </w:pPr>
              </w:pPrChange>
            </w:pPr>
          </w:p>
        </w:tc>
        <w:tc>
          <w:tcPr>
            <w:tcW w:w="1463" w:type="dxa"/>
          </w:tcPr>
          <w:p w14:paraId="66A133DE" w14:textId="77777777" w:rsidR="00295CFF" w:rsidRPr="00BA3432" w:rsidRDefault="00295CFF">
            <w:pPr>
              <w:spacing w:line="276" w:lineRule="auto"/>
              <w:jc w:val="center"/>
              <w:rPr>
                <w:lang w:val="en-US"/>
                <w:rPrChange w:id="26337" w:author="phuong vu" w:date="2018-11-25T21:55:00Z">
                  <w:rPr>
                    <w:lang w:val="en-US"/>
                  </w:rPr>
                </w:rPrChange>
              </w:rPr>
              <w:pPrChange w:id="26338" w:author="phuong vu" w:date="2018-11-23T13:48:00Z">
                <w:pPr>
                  <w:spacing w:line="360" w:lineRule="auto"/>
                  <w:jc w:val="center"/>
                </w:pPr>
              </w:pPrChange>
            </w:pPr>
          </w:p>
        </w:tc>
        <w:tc>
          <w:tcPr>
            <w:tcW w:w="1463" w:type="dxa"/>
          </w:tcPr>
          <w:p w14:paraId="514FADA7" w14:textId="77777777" w:rsidR="00295CFF" w:rsidRPr="00BA3432" w:rsidRDefault="00295CFF">
            <w:pPr>
              <w:spacing w:line="276" w:lineRule="auto"/>
              <w:jc w:val="center"/>
              <w:rPr>
                <w:lang w:val="en-US"/>
                <w:rPrChange w:id="26339" w:author="phuong vu" w:date="2018-11-25T21:55:00Z">
                  <w:rPr>
                    <w:lang w:val="en-US"/>
                  </w:rPr>
                </w:rPrChange>
              </w:rPr>
              <w:pPrChange w:id="26340" w:author="phuong vu" w:date="2018-11-23T13:48:00Z">
                <w:pPr>
                  <w:spacing w:line="360" w:lineRule="auto"/>
                  <w:jc w:val="center"/>
                </w:pPr>
              </w:pPrChange>
            </w:pPr>
          </w:p>
        </w:tc>
        <w:tc>
          <w:tcPr>
            <w:tcW w:w="1463" w:type="dxa"/>
          </w:tcPr>
          <w:p w14:paraId="78C5CFFB" w14:textId="77777777" w:rsidR="00295CFF" w:rsidRPr="00BA3432" w:rsidRDefault="00295CFF">
            <w:pPr>
              <w:spacing w:line="276" w:lineRule="auto"/>
              <w:jc w:val="center"/>
              <w:rPr>
                <w:lang w:val="en-US"/>
                <w:rPrChange w:id="26341" w:author="phuong vu" w:date="2018-11-25T21:55:00Z">
                  <w:rPr>
                    <w:lang w:val="en-US"/>
                  </w:rPr>
                </w:rPrChange>
              </w:rPr>
              <w:pPrChange w:id="26342" w:author="phuong vu" w:date="2018-11-23T13:48:00Z">
                <w:pPr>
                  <w:jc w:val="center"/>
                </w:pPr>
              </w:pPrChange>
            </w:pPr>
            <w:r w:rsidRPr="00BA3432">
              <w:rPr>
                <w:lang w:val="en-US"/>
                <w:rPrChange w:id="26343" w:author="phuong vu" w:date="2018-11-25T21:55:00Z">
                  <w:rPr>
                    <w:lang w:val="en-US"/>
                  </w:rPr>
                </w:rPrChange>
              </w:rPr>
              <w:t>X</w:t>
            </w:r>
          </w:p>
        </w:tc>
      </w:tr>
      <w:tr w:rsidR="00295CFF" w:rsidRPr="00BA3432" w14:paraId="7622EAD6" w14:textId="77777777" w:rsidTr="00E4365A">
        <w:tc>
          <w:tcPr>
            <w:tcW w:w="805" w:type="dxa"/>
          </w:tcPr>
          <w:p w14:paraId="4F8A454B" w14:textId="77777777" w:rsidR="00295CFF" w:rsidRPr="00BA3432" w:rsidRDefault="00295CFF">
            <w:pPr>
              <w:spacing w:line="276" w:lineRule="auto"/>
              <w:jc w:val="center"/>
              <w:rPr>
                <w:lang w:val="en-US"/>
                <w:rPrChange w:id="26344" w:author="phuong vu" w:date="2018-11-25T21:55:00Z">
                  <w:rPr>
                    <w:lang w:val="en-US"/>
                  </w:rPr>
                </w:rPrChange>
              </w:rPr>
              <w:pPrChange w:id="26345" w:author="phuong vu" w:date="2018-11-23T13:48:00Z">
                <w:pPr>
                  <w:spacing w:line="360" w:lineRule="auto"/>
                  <w:jc w:val="center"/>
                </w:pPr>
              </w:pPrChange>
            </w:pPr>
            <w:r w:rsidRPr="00BA3432">
              <w:rPr>
                <w:lang w:val="en-US"/>
                <w:rPrChange w:id="26346" w:author="phuong vu" w:date="2018-11-25T21:55:00Z">
                  <w:rPr>
                    <w:lang w:val="en-US"/>
                  </w:rPr>
                </w:rPrChange>
              </w:rPr>
              <w:t>2</w:t>
            </w:r>
          </w:p>
        </w:tc>
        <w:tc>
          <w:tcPr>
            <w:tcW w:w="2120" w:type="dxa"/>
          </w:tcPr>
          <w:p w14:paraId="069127B7" w14:textId="77777777" w:rsidR="00295CFF" w:rsidRPr="00BA3432" w:rsidRDefault="00295CFF">
            <w:pPr>
              <w:spacing w:line="276" w:lineRule="auto"/>
              <w:rPr>
                <w:lang w:val="en-US"/>
                <w:rPrChange w:id="26347" w:author="phuong vu" w:date="2018-11-25T21:55:00Z">
                  <w:rPr>
                    <w:lang w:val="en-US"/>
                  </w:rPr>
                </w:rPrChange>
              </w:rPr>
              <w:pPrChange w:id="26348" w:author="phuong vu" w:date="2018-11-23T13:48:00Z">
                <w:pPr>
                  <w:spacing w:line="360" w:lineRule="auto"/>
                </w:pPr>
              </w:pPrChange>
            </w:pPr>
            <w:r w:rsidRPr="00BA3432">
              <w:rPr>
                <w:lang w:val="en-US"/>
                <w:rPrChange w:id="26349" w:author="phuong vu" w:date="2018-11-25T21:55:00Z">
                  <w:rPr>
                    <w:lang w:val="en-US"/>
                  </w:rPr>
                </w:rPrChange>
              </w:rPr>
              <w:t>customer</w:t>
            </w:r>
          </w:p>
        </w:tc>
        <w:tc>
          <w:tcPr>
            <w:tcW w:w="1463" w:type="dxa"/>
          </w:tcPr>
          <w:p w14:paraId="09AD4650" w14:textId="77777777" w:rsidR="00295CFF" w:rsidRPr="00BA3432" w:rsidRDefault="00295CFF">
            <w:pPr>
              <w:spacing w:line="276" w:lineRule="auto"/>
              <w:jc w:val="center"/>
              <w:rPr>
                <w:lang w:val="en-US"/>
                <w:rPrChange w:id="26350" w:author="phuong vu" w:date="2018-11-25T21:55:00Z">
                  <w:rPr>
                    <w:lang w:val="en-US"/>
                  </w:rPr>
                </w:rPrChange>
              </w:rPr>
              <w:pPrChange w:id="26351" w:author="phuong vu" w:date="2018-11-23T13:48:00Z">
                <w:pPr>
                  <w:spacing w:line="360" w:lineRule="auto"/>
                  <w:jc w:val="center"/>
                </w:pPr>
              </w:pPrChange>
            </w:pPr>
          </w:p>
        </w:tc>
        <w:tc>
          <w:tcPr>
            <w:tcW w:w="1463" w:type="dxa"/>
          </w:tcPr>
          <w:p w14:paraId="576F32B1" w14:textId="77777777" w:rsidR="00295CFF" w:rsidRPr="00BA3432" w:rsidRDefault="00295CFF">
            <w:pPr>
              <w:spacing w:line="276" w:lineRule="auto"/>
              <w:jc w:val="center"/>
              <w:rPr>
                <w:lang w:val="en-US"/>
                <w:rPrChange w:id="26352" w:author="phuong vu" w:date="2018-11-25T21:55:00Z">
                  <w:rPr>
                    <w:lang w:val="en-US"/>
                  </w:rPr>
                </w:rPrChange>
              </w:rPr>
              <w:pPrChange w:id="26353" w:author="phuong vu" w:date="2018-11-23T13:48:00Z">
                <w:pPr>
                  <w:spacing w:line="360" w:lineRule="auto"/>
                  <w:jc w:val="center"/>
                </w:pPr>
              </w:pPrChange>
            </w:pPr>
          </w:p>
        </w:tc>
        <w:tc>
          <w:tcPr>
            <w:tcW w:w="1463" w:type="dxa"/>
          </w:tcPr>
          <w:p w14:paraId="5FF8A304" w14:textId="77777777" w:rsidR="00295CFF" w:rsidRPr="00BA3432" w:rsidRDefault="00295CFF">
            <w:pPr>
              <w:spacing w:line="276" w:lineRule="auto"/>
              <w:jc w:val="center"/>
              <w:rPr>
                <w:lang w:val="en-US"/>
                <w:rPrChange w:id="26354" w:author="phuong vu" w:date="2018-11-25T21:55:00Z">
                  <w:rPr>
                    <w:lang w:val="en-US"/>
                  </w:rPr>
                </w:rPrChange>
              </w:rPr>
              <w:pPrChange w:id="26355" w:author="phuong vu" w:date="2018-11-23T13:48:00Z">
                <w:pPr>
                  <w:spacing w:line="360" w:lineRule="auto"/>
                  <w:jc w:val="center"/>
                </w:pPr>
              </w:pPrChange>
            </w:pPr>
          </w:p>
        </w:tc>
        <w:tc>
          <w:tcPr>
            <w:tcW w:w="1463" w:type="dxa"/>
          </w:tcPr>
          <w:p w14:paraId="6092ADD0" w14:textId="77777777" w:rsidR="00295CFF" w:rsidRPr="00BA3432" w:rsidRDefault="00295CFF" w:rsidP="009E4E70">
            <w:pPr>
              <w:keepNext/>
              <w:spacing w:line="276" w:lineRule="auto"/>
              <w:jc w:val="center"/>
              <w:rPr>
                <w:lang w:val="en-US"/>
                <w:rPrChange w:id="26356" w:author="phuong vu" w:date="2018-11-25T21:55:00Z">
                  <w:rPr>
                    <w:lang w:val="en-US"/>
                  </w:rPr>
                </w:rPrChange>
              </w:rPr>
              <w:pPrChange w:id="26357" w:author="phuong vu" w:date="2018-11-26T01:16:00Z">
                <w:pPr>
                  <w:jc w:val="center"/>
                </w:pPr>
              </w:pPrChange>
            </w:pPr>
            <w:r w:rsidRPr="00BA3432">
              <w:rPr>
                <w:lang w:val="en-US"/>
                <w:rPrChange w:id="26358" w:author="phuong vu" w:date="2018-11-25T21:55:00Z">
                  <w:rPr>
                    <w:lang w:val="en-US"/>
                  </w:rPr>
                </w:rPrChange>
              </w:rPr>
              <w:t>X</w:t>
            </w:r>
          </w:p>
        </w:tc>
      </w:tr>
    </w:tbl>
    <w:p w14:paraId="3B3E7432" w14:textId="41F798E0" w:rsidR="009E4E70" w:rsidRPr="009E4E70" w:rsidRDefault="009E4E70">
      <w:pPr>
        <w:pStyle w:val="Caption"/>
        <w:rPr>
          <w:ins w:id="26359" w:author="phuong vu" w:date="2018-11-26T01:16:00Z"/>
          <w:lang w:val="en-US"/>
          <w:rPrChange w:id="26360" w:author="phuong vu" w:date="2018-11-26T01:16:00Z">
            <w:rPr>
              <w:ins w:id="26361" w:author="phuong vu" w:date="2018-11-26T01:16:00Z"/>
            </w:rPr>
          </w:rPrChange>
        </w:rPr>
      </w:pPr>
      <w:ins w:id="26362" w:author="phuong vu" w:date="2018-11-26T01:16:00Z">
        <w:r>
          <w:t xml:space="preserve">Bảng </w:t>
        </w:r>
      </w:ins>
      <w:ins w:id="26363" w:author="phuong vu" w:date="2018-11-26T02:10:00Z">
        <w:r w:rsidR="00404CBA">
          <w:fldChar w:fldCharType="begin"/>
        </w:r>
        <w:r w:rsidR="00404CBA">
          <w:instrText xml:space="preserve"> STYLEREF 1 \s </w:instrText>
        </w:r>
      </w:ins>
      <w:r w:rsidR="00404CBA">
        <w:fldChar w:fldCharType="separate"/>
      </w:r>
      <w:r w:rsidR="00404CBA">
        <w:rPr>
          <w:noProof/>
        </w:rPr>
        <w:t>3</w:t>
      </w:r>
      <w:ins w:id="2636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365" w:author="phuong vu" w:date="2018-11-26T02:10:00Z">
        <w:r w:rsidR="00404CBA">
          <w:rPr>
            <w:noProof/>
          </w:rPr>
          <w:t>37</w:t>
        </w:r>
        <w:r w:rsidR="00404CBA">
          <w:fldChar w:fldCharType="end"/>
        </w:r>
      </w:ins>
      <w:ins w:id="26366" w:author="phuong vu" w:date="2018-11-26T01:16:00Z">
        <w:r>
          <w:rPr>
            <w:lang w:val="en-US"/>
          </w:rPr>
          <w:t xml:space="preserve"> Dữ liệu sử dụng tìm kiếm đơn hàng</w:t>
        </w:r>
      </w:ins>
    </w:p>
    <w:p w14:paraId="04693793" w14:textId="0135FAF8" w:rsidR="00295CFF" w:rsidRPr="00BA3432" w:rsidDel="00EA673D" w:rsidRDefault="009E4E70" w:rsidP="009E4E70">
      <w:pPr>
        <w:pStyle w:val="Caption"/>
        <w:rPr>
          <w:del w:id="26367" w:author="phuong vu" w:date="2018-11-23T09:50:00Z"/>
          <w:lang w:val="en-US"/>
          <w:rPrChange w:id="26368" w:author="phuong vu" w:date="2018-11-25T21:55:00Z">
            <w:rPr>
              <w:del w:id="26369" w:author="phuong vu" w:date="2018-11-23T09:50:00Z"/>
              <w:lang w:val="en-US"/>
            </w:rPr>
          </w:rPrChange>
        </w:rPr>
        <w:pPrChange w:id="26370" w:author="phuong vu" w:date="2018-11-26T01:16:00Z">
          <w:pPr/>
        </w:pPrChange>
      </w:pPr>
      <w:ins w:id="26371" w:author="phuong vu" w:date="2018-11-26T01:16:00Z">
        <w:r>
          <w:lastRenderedPageBreak/>
          <w:t xml:space="preserve">Bảng </w:t>
        </w:r>
      </w:ins>
    </w:p>
    <w:p w14:paraId="52BEEBF0" w14:textId="1E99C144" w:rsidR="00EC45DD" w:rsidRPr="00BA3432" w:rsidRDefault="00EC45DD">
      <w:pPr>
        <w:pStyle w:val="Heading5"/>
        <w:spacing w:line="276" w:lineRule="auto"/>
        <w:rPr>
          <w:rFonts w:cstheme="majorHAnsi"/>
          <w:lang w:val="en-US"/>
          <w:rPrChange w:id="26372" w:author="phuong vu" w:date="2018-11-25T21:55:00Z">
            <w:rPr>
              <w:lang w:val="en-US"/>
            </w:rPr>
          </w:rPrChange>
        </w:rPr>
        <w:pPrChange w:id="26373" w:author="phuong vu" w:date="2018-11-23T13:48:00Z">
          <w:pPr>
            <w:pStyle w:val="Heading5"/>
          </w:pPr>
        </w:pPrChange>
      </w:pPr>
      <w:r w:rsidRPr="00BA3432">
        <w:rPr>
          <w:rFonts w:cstheme="majorHAnsi"/>
          <w:lang w:val="en-US"/>
          <w:rPrChange w:id="26374" w:author="phuong vu" w:date="2018-11-25T21:55:00Z">
            <w:rPr>
              <w:lang w:val="en-US"/>
            </w:rPr>
          </w:rPrChange>
        </w:rPr>
        <w:t>Cách xử lí</w:t>
      </w:r>
    </w:p>
    <w:p w14:paraId="64C7CB21" w14:textId="758AE710" w:rsidR="009F114E" w:rsidRPr="00AD0E2E" w:rsidRDefault="00B467D9">
      <w:pPr>
        <w:keepNext/>
        <w:spacing w:line="276" w:lineRule="auto"/>
        <w:jc w:val="center"/>
        <w:pPrChange w:id="26375" w:author="phuong vu" w:date="2018-11-23T13:48:00Z">
          <w:pPr>
            <w:keepNext/>
            <w:jc w:val="center"/>
          </w:pPr>
        </w:pPrChange>
      </w:pPr>
      <w:r w:rsidRPr="00AD0E2E">
        <w:rPr>
          <w:noProof/>
          <w:lang w:val="en-US"/>
        </w:rPr>
        <w:drawing>
          <wp:inline distT="0" distB="0" distL="0" distR="0" wp14:anchorId="7A9C52EB" wp14:editId="7A7D43A6">
            <wp:extent cx="5081905" cy="7878726"/>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95137" cy="7899240"/>
                    </a:xfrm>
                    <a:prstGeom prst="rect">
                      <a:avLst/>
                    </a:prstGeom>
                    <a:noFill/>
                    <a:ln>
                      <a:noFill/>
                    </a:ln>
                  </pic:spPr>
                </pic:pic>
              </a:graphicData>
            </a:graphic>
          </wp:inline>
        </w:drawing>
      </w:r>
    </w:p>
    <w:p w14:paraId="50AABFC0" w14:textId="7E7894EC" w:rsidR="00EB7385" w:rsidRPr="00AD0E2E" w:rsidRDefault="009F114E">
      <w:pPr>
        <w:pStyle w:val="Caption"/>
        <w:spacing w:line="276" w:lineRule="auto"/>
        <w:rPr>
          <w:szCs w:val="26"/>
        </w:rPr>
        <w:pPrChange w:id="26376" w:author="phuong vu" w:date="2018-11-23T13:48:00Z">
          <w:pPr>
            <w:pStyle w:val="Caption"/>
          </w:pPr>
        </w:pPrChange>
      </w:pPr>
      <w:bookmarkStart w:id="26377" w:name="_Toc530662955"/>
      <w:r w:rsidRPr="00AD0E2E">
        <w:rPr>
          <w:szCs w:val="26"/>
        </w:rPr>
        <w:t xml:space="preserve">Hình </w:t>
      </w:r>
      <w:ins w:id="26378"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379"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380" w:author="phuong vu" w:date="2018-11-26T01:11:00Z">
        <w:r w:rsidR="00300FEC">
          <w:rPr>
            <w:noProof/>
            <w:szCs w:val="26"/>
          </w:rPr>
          <w:t>30</w:t>
        </w:r>
        <w:r w:rsidR="00300FEC">
          <w:rPr>
            <w:szCs w:val="26"/>
          </w:rPr>
          <w:fldChar w:fldCharType="end"/>
        </w:r>
      </w:ins>
      <w:del w:id="26381" w:author="phuong vu" w:date="2018-11-16T11:28:00Z">
        <w:r w:rsidR="006C103E" w:rsidRPr="00BA3432" w:rsidDel="00EC5005">
          <w:rPr>
            <w:szCs w:val="26"/>
            <w:rPrChange w:id="26382" w:author="phuong vu" w:date="2018-11-25T21:55:00Z">
              <w:rPr>
                <w:szCs w:val="26"/>
              </w:rPr>
            </w:rPrChange>
          </w:rPr>
          <w:fldChar w:fldCharType="begin"/>
        </w:r>
        <w:r w:rsidR="006C103E" w:rsidRPr="00BA3432" w:rsidDel="00EC5005">
          <w:rPr>
            <w:szCs w:val="26"/>
            <w:rPrChange w:id="26383" w:author="phuong vu" w:date="2018-11-25T21:55:00Z">
              <w:rPr>
                <w:szCs w:val="26"/>
              </w:rPr>
            </w:rPrChange>
          </w:rPr>
          <w:delInstrText xml:space="preserve"> STYLEREF 1 \s </w:delInstrText>
        </w:r>
        <w:r w:rsidR="006C103E" w:rsidRPr="00BA3432" w:rsidDel="00EC5005">
          <w:rPr>
            <w:szCs w:val="26"/>
            <w:rPrChange w:id="26384" w:author="phuong vu" w:date="2018-11-25T21:55:00Z">
              <w:rPr>
                <w:szCs w:val="26"/>
              </w:rPr>
            </w:rPrChange>
          </w:rPr>
          <w:fldChar w:fldCharType="separate"/>
        </w:r>
        <w:r w:rsidR="006C103E" w:rsidRPr="00BA3432" w:rsidDel="00EC5005">
          <w:rPr>
            <w:noProof/>
            <w:szCs w:val="26"/>
            <w:rPrChange w:id="26385" w:author="phuong vu" w:date="2018-11-25T21:55:00Z">
              <w:rPr>
                <w:noProof/>
                <w:szCs w:val="26"/>
              </w:rPr>
            </w:rPrChange>
          </w:rPr>
          <w:delText>3</w:delText>
        </w:r>
        <w:r w:rsidR="006C103E" w:rsidRPr="00BA3432" w:rsidDel="00EC5005">
          <w:rPr>
            <w:szCs w:val="26"/>
            <w:rPrChange w:id="26386"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387" w:author="phuong vu" w:date="2018-11-25T21:55:00Z">
              <w:rPr>
                <w:szCs w:val="26"/>
              </w:rPr>
            </w:rPrChange>
          </w:rPr>
          <w:delInstrText xml:space="preserve"> SEQ Hình \* ARABIC \s 1 </w:delInstrText>
        </w:r>
        <w:r w:rsidR="006C103E" w:rsidRPr="00BA3432" w:rsidDel="00EC5005">
          <w:rPr>
            <w:szCs w:val="26"/>
            <w:rPrChange w:id="26388" w:author="phuong vu" w:date="2018-11-25T21:55:00Z">
              <w:rPr>
                <w:szCs w:val="26"/>
              </w:rPr>
            </w:rPrChange>
          </w:rPr>
          <w:fldChar w:fldCharType="separate"/>
        </w:r>
        <w:r w:rsidR="006C103E" w:rsidRPr="00BA3432" w:rsidDel="00EC5005">
          <w:rPr>
            <w:noProof/>
            <w:szCs w:val="26"/>
            <w:rPrChange w:id="26389" w:author="phuong vu" w:date="2018-11-25T21:55:00Z">
              <w:rPr>
                <w:noProof/>
                <w:szCs w:val="26"/>
              </w:rPr>
            </w:rPrChange>
          </w:rPr>
          <w:delText>20</w:delText>
        </w:r>
        <w:r w:rsidR="006C103E" w:rsidRPr="00BA3432" w:rsidDel="00EC5005">
          <w:rPr>
            <w:szCs w:val="26"/>
            <w:rPrChange w:id="26390" w:author="phuong vu" w:date="2018-11-25T21:55:00Z">
              <w:rPr>
                <w:szCs w:val="26"/>
              </w:rPr>
            </w:rPrChange>
          </w:rPr>
          <w:fldChar w:fldCharType="end"/>
        </w:r>
      </w:del>
      <w:r w:rsidRPr="00BA3432">
        <w:rPr>
          <w:szCs w:val="26"/>
          <w:rPrChange w:id="26391" w:author="phuong vu" w:date="2018-11-25T21:55:00Z">
            <w:rPr>
              <w:szCs w:val="26"/>
              <w:lang w:val="en-US"/>
            </w:rPr>
          </w:rPrChange>
        </w:rPr>
        <w:t xml:space="preserve"> Sơ đồ cách xử lí tìm kiếm đơn hàng</w:t>
      </w:r>
      <w:bookmarkEnd w:id="26377"/>
    </w:p>
    <w:p w14:paraId="6C2245BB" w14:textId="7CB5AF5A" w:rsidR="00A61DB2" w:rsidRPr="00BA3432" w:rsidRDefault="00A61DB2">
      <w:pPr>
        <w:pStyle w:val="Heading4"/>
        <w:spacing w:line="276" w:lineRule="auto"/>
        <w:rPr>
          <w:rFonts w:cstheme="majorHAnsi"/>
          <w:lang w:val="en-US"/>
          <w:rPrChange w:id="26392" w:author="phuong vu" w:date="2018-11-25T21:55:00Z">
            <w:rPr>
              <w:lang w:val="en-US"/>
            </w:rPr>
          </w:rPrChange>
        </w:rPr>
        <w:pPrChange w:id="26393" w:author="phuong vu" w:date="2018-11-23T13:48:00Z">
          <w:pPr>
            <w:pStyle w:val="Heading4"/>
          </w:pPr>
        </w:pPrChange>
      </w:pPr>
      <w:bookmarkStart w:id="26394" w:name="_Toc530662908"/>
      <w:r w:rsidRPr="00BA3432">
        <w:rPr>
          <w:rFonts w:cstheme="majorHAnsi"/>
          <w:rPrChange w:id="26395" w:author="phuong vu" w:date="2018-11-25T21:55:00Z">
            <w:rPr/>
          </w:rPrChange>
        </w:rPr>
        <w:lastRenderedPageBreak/>
        <w:t>Đăng nhập</w:t>
      </w:r>
      <w:r w:rsidRPr="00BA3432">
        <w:rPr>
          <w:rFonts w:cstheme="majorHAnsi"/>
          <w:lang w:val="en-US"/>
          <w:rPrChange w:id="26396" w:author="phuong vu" w:date="2018-11-25T21:55:00Z">
            <w:rPr>
              <w:lang w:val="en-US"/>
            </w:rPr>
          </w:rPrChange>
        </w:rPr>
        <w:t xml:space="preserve"> hệ thống</w:t>
      </w:r>
      <w:bookmarkEnd w:id="26394"/>
    </w:p>
    <w:p w14:paraId="5CB4352B" w14:textId="12A0D91C" w:rsidR="00CF3985" w:rsidRPr="00BA3432" w:rsidRDefault="00CF3985">
      <w:pPr>
        <w:pStyle w:val="Heading5"/>
        <w:spacing w:line="276" w:lineRule="auto"/>
        <w:rPr>
          <w:rFonts w:cstheme="majorHAnsi"/>
          <w:lang w:val="en-US"/>
          <w:rPrChange w:id="26397" w:author="phuong vu" w:date="2018-11-25T21:55:00Z">
            <w:rPr>
              <w:lang w:val="en-US"/>
            </w:rPr>
          </w:rPrChange>
        </w:rPr>
        <w:pPrChange w:id="26398" w:author="phuong vu" w:date="2018-11-23T13:48:00Z">
          <w:pPr>
            <w:pStyle w:val="Heading5"/>
          </w:pPr>
        </w:pPrChange>
      </w:pPr>
      <w:r w:rsidRPr="00BA3432">
        <w:rPr>
          <w:rFonts w:cstheme="majorHAnsi"/>
          <w:lang w:val="en-US"/>
          <w:rPrChange w:id="26399" w:author="phuong vu" w:date="2018-11-25T21:55:00Z">
            <w:rPr>
              <w:lang w:val="en-US"/>
            </w:rPr>
          </w:rPrChange>
        </w:rPr>
        <w:t>Mục đích</w:t>
      </w:r>
    </w:p>
    <w:p w14:paraId="0B511C8B" w14:textId="18F7707D" w:rsidR="00B07F23" w:rsidRPr="00BA3432" w:rsidRDefault="00B07F23">
      <w:pPr>
        <w:spacing w:line="276" w:lineRule="auto"/>
        <w:ind w:firstLine="720"/>
        <w:rPr>
          <w:lang w:val="en-US"/>
          <w:rPrChange w:id="26400" w:author="phuong vu" w:date="2018-11-25T21:55:00Z">
            <w:rPr>
              <w:lang w:val="en-US"/>
            </w:rPr>
          </w:rPrChange>
        </w:rPr>
        <w:pPrChange w:id="26401" w:author="phuong vu" w:date="2018-11-23T13:48:00Z">
          <w:pPr>
            <w:ind w:firstLine="720"/>
          </w:pPr>
        </w:pPrChange>
      </w:pPr>
      <w:r w:rsidRPr="00BA3432">
        <w:rPr>
          <w:lang w:val="en-US"/>
          <w:rPrChange w:id="26402" w:author="phuong vu" w:date="2018-11-25T21:55:00Z">
            <w:rPr>
              <w:lang w:val="en-US"/>
            </w:rPr>
          </w:rPrChange>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Pr="00BA3432" w:rsidRDefault="00B07F23">
      <w:pPr>
        <w:spacing w:line="276" w:lineRule="auto"/>
        <w:ind w:firstLine="720"/>
        <w:rPr>
          <w:lang w:val="en-US"/>
          <w:rPrChange w:id="26403" w:author="phuong vu" w:date="2018-11-25T21:55:00Z">
            <w:rPr>
              <w:lang w:val="en-US"/>
            </w:rPr>
          </w:rPrChange>
        </w:rPr>
        <w:pPrChange w:id="26404" w:author="phuong vu" w:date="2018-11-23T13:48:00Z">
          <w:pPr>
            <w:ind w:firstLine="720"/>
          </w:pPr>
        </w:pPrChange>
      </w:pPr>
      <w:r w:rsidRPr="00BA3432">
        <w:rPr>
          <w:lang w:val="en-US"/>
          <w:rPrChange w:id="26405" w:author="phuong vu" w:date="2018-11-25T21:55:00Z">
            <w:rPr>
              <w:lang w:val="en-US"/>
            </w:rPr>
          </w:rPrChange>
        </w:rPr>
        <w:t>Loại tài khoản được chia làm hai loại: Tài khoản vô danh và tài khoản đã được xác thực.</w:t>
      </w:r>
    </w:p>
    <w:p w14:paraId="7648F779" w14:textId="0E373CF8" w:rsidR="004A26FE" w:rsidRPr="00BA3432" w:rsidRDefault="004A26FE">
      <w:pPr>
        <w:spacing w:line="276" w:lineRule="auto"/>
        <w:ind w:firstLine="720"/>
        <w:rPr>
          <w:lang w:val="en-US"/>
          <w:rPrChange w:id="26406" w:author="phuong vu" w:date="2018-11-25T21:55:00Z">
            <w:rPr>
              <w:lang w:val="en-US"/>
            </w:rPr>
          </w:rPrChange>
        </w:rPr>
        <w:pPrChange w:id="26407" w:author="phuong vu" w:date="2018-11-23T13:48:00Z">
          <w:pPr>
            <w:ind w:firstLine="720"/>
          </w:pPr>
        </w:pPrChange>
      </w:pPr>
      <w:r w:rsidRPr="00BA3432">
        <w:rPr>
          <w:lang w:val="en-US"/>
          <w:rPrChange w:id="26408" w:author="phuong vu" w:date="2018-11-25T21:55:00Z">
            <w:rPr>
              <w:lang w:val="en-US"/>
            </w:rPr>
          </w:rPrChange>
        </w:rPr>
        <w:t>Loại người dùng gồm hai loại: người dùng khách hàng (customer_type), người dùng nhận viên (staff_type).</w:t>
      </w:r>
    </w:p>
    <w:p w14:paraId="303EA976" w14:textId="55B4A9E8" w:rsidR="00B07F23" w:rsidRPr="00BA3432" w:rsidRDefault="00B07F23">
      <w:pPr>
        <w:spacing w:line="276" w:lineRule="auto"/>
        <w:ind w:left="720"/>
        <w:rPr>
          <w:lang w:val="en-US"/>
          <w:rPrChange w:id="26409" w:author="phuong vu" w:date="2018-11-25T21:55:00Z">
            <w:rPr>
              <w:lang w:val="en-US"/>
            </w:rPr>
          </w:rPrChange>
        </w:rPr>
        <w:pPrChange w:id="26410" w:author="phuong vu" w:date="2018-11-23T13:48:00Z">
          <w:pPr>
            <w:ind w:left="720"/>
          </w:pPr>
        </w:pPrChange>
      </w:pPr>
    </w:p>
    <w:p w14:paraId="352541C2" w14:textId="44C8B699" w:rsidR="00CF3985" w:rsidRPr="00BA3432" w:rsidRDefault="00BA3432">
      <w:pPr>
        <w:pStyle w:val="Heading5"/>
        <w:spacing w:line="276" w:lineRule="auto"/>
        <w:rPr>
          <w:rFonts w:cstheme="majorHAnsi"/>
          <w:lang w:val="en-US"/>
          <w:rPrChange w:id="26411" w:author="phuong vu" w:date="2018-11-25T21:55:00Z">
            <w:rPr>
              <w:lang w:val="en-US"/>
            </w:rPr>
          </w:rPrChange>
        </w:rPr>
        <w:pPrChange w:id="26412" w:author="phuong vu" w:date="2018-11-23T13:48:00Z">
          <w:pPr>
            <w:pStyle w:val="Heading5"/>
          </w:pPr>
        </w:pPrChange>
      </w:pPr>
      <w:r w:rsidRPr="00AD0E2E">
        <w:rPr>
          <w:rFonts w:cstheme="majorHAnsi"/>
          <w:noProof/>
          <w:lang w:val="en-US"/>
        </w:rPr>
        <mc:AlternateContent>
          <mc:Choice Requires="wps">
            <w:drawing>
              <wp:anchor distT="0" distB="0" distL="114300" distR="114300" simplePos="0" relativeHeight="251656192" behindDoc="0" locked="0" layoutInCell="1" allowOverlap="1" wp14:anchorId="0D78D20D" wp14:editId="38F7D429">
                <wp:simplePos x="0" y="0"/>
                <wp:positionH relativeFrom="margin">
                  <wp:align>left</wp:align>
                </wp:positionH>
                <wp:positionV relativeFrom="paragraph">
                  <wp:posOffset>3427316</wp:posOffset>
                </wp:positionV>
                <wp:extent cx="5332095" cy="635"/>
                <wp:effectExtent l="0" t="0" r="1905" b="6985"/>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4946D070" w:rsidR="00B81AB4" w:rsidRPr="006A2C8A" w:rsidRDefault="00B81AB4" w:rsidP="00E4365A">
                            <w:pPr>
                              <w:pStyle w:val="Caption"/>
                              <w:rPr>
                                <w:noProof/>
                              </w:rPr>
                            </w:pPr>
                            <w:bookmarkStart w:id="26413" w:name="_Toc530662956"/>
                            <w:r w:rsidRPr="00E4365A">
                              <w:rPr>
                                <w:szCs w:val="26"/>
                              </w:rPr>
                              <w:t xml:space="preserve">Hình </w:t>
                            </w:r>
                            <w:ins w:id="26414"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26415"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416" w:author="phuong vu" w:date="2018-11-26T01:11:00Z">
                              <w:r>
                                <w:rPr>
                                  <w:noProof/>
                                  <w:szCs w:val="26"/>
                                </w:rPr>
                                <w:t>31</w:t>
                              </w:r>
                              <w:r>
                                <w:rPr>
                                  <w:szCs w:val="26"/>
                                </w:rPr>
                                <w:fldChar w:fldCharType="end"/>
                              </w:r>
                            </w:ins>
                            <w:ins w:id="26417" w:author="phuong vu" w:date="2018-11-23T09:50:00Z">
                              <w:r>
                                <w:rPr>
                                  <w:szCs w:val="26"/>
                                  <w:lang w:val="en-US"/>
                                </w:rPr>
                                <w:t xml:space="preserve"> </w:t>
                              </w:r>
                            </w:ins>
                            <w:del w:id="2641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 xml:space="preserve">Giao diện đăng nhập </w:t>
                            </w:r>
                            <w:del w:id="26419" w:author="phuong vu" w:date="2018-11-25T21:51:00Z">
                              <w:r w:rsidRPr="00E4365A" w:rsidDel="00BA3432">
                                <w:rPr>
                                  <w:szCs w:val="26"/>
                                  <w:lang w:val="en-US"/>
                                </w:rPr>
                                <w:delText xml:space="preserve">trên điện thoại và </w:delText>
                              </w:r>
                            </w:del>
                            <w:r w:rsidRPr="00E4365A">
                              <w:rPr>
                                <w:szCs w:val="26"/>
                                <w:lang w:val="en-US"/>
                              </w:rPr>
                              <w:t>trên web</w:t>
                            </w:r>
                            <w:bookmarkEnd w:id="26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269.85pt;width:419.85pt;height:.0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" stroked="f">
                <v:textbox style="mso-fit-shape-to-text:t" inset="0,0,0,0">
                  <w:txbxContent>
                    <w:p w14:paraId="4B7323F1" w14:textId="4946D070" w:rsidR="00B81AB4" w:rsidRPr="006A2C8A" w:rsidRDefault="00B81AB4" w:rsidP="00E4365A">
                      <w:pPr>
                        <w:pStyle w:val="Caption"/>
                        <w:rPr>
                          <w:noProof/>
                        </w:rPr>
                      </w:pPr>
                      <w:bookmarkStart w:id="26420" w:name="_Toc530662956"/>
                      <w:r w:rsidRPr="00E4365A">
                        <w:rPr>
                          <w:szCs w:val="26"/>
                        </w:rPr>
                        <w:t xml:space="preserve">Hình </w:t>
                      </w:r>
                      <w:ins w:id="26421"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26422"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423" w:author="phuong vu" w:date="2018-11-26T01:11:00Z">
                        <w:r>
                          <w:rPr>
                            <w:noProof/>
                            <w:szCs w:val="26"/>
                          </w:rPr>
                          <w:t>31</w:t>
                        </w:r>
                        <w:r>
                          <w:rPr>
                            <w:szCs w:val="26"/>
                          </w:rPr>
                          <w:fldChar w:fldCharType="end"/>
                        </w:r>
                      </w:ins>
                      <w:ins w:id="26424" w:author="phuong vu" w:date="2018-11-23T09:50:00Z">
                        <w:r>
                          <w:rPr>
                            <w:szCs w:val="26"/>
                            <w:lang w:val="en-US"/>
                          </w:rPr>
                          <w:t xml:space="preserve"> </w:t>
                        </w:r>
                      </w:ins>
                      <w:del w:id="2642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 xml:space="preserve">Giao diện đăng nhập </w:t>
                      </w:r>
                      <w:del w:id="26426" w:author="phuong vu" w:date="2018-11-25T21:51:00Z">
                        <w:r w:rsidRPr="00E4365A" w:rsidDel="00BA3432">
                          <w:rPr>
                            <w:szCs w:val="26"/>
                            <w:lang w:val="en-US"/>
                          </w:rPr>
                          <w:delText xml:space="preserve">trên điện thoại và </w:delText>
                        </w:r>
                      </w:del>
                      <w:r w:rsidRPr="00E4365A">
                        <w:rPr>
                          <w:szCs w:val="26"/>
                          <w:lang w:val="en-US"/>
                        </w:rPr>
                        <w:t>trên web</w:t>
                      </w:r>
                      <w:bookmarkEnd w:id="26420"/>
                    </w:p>
                  </w:txbxContent>
                </v:textbox>
                <w10:wrap type="topAndBottom" anchorx="margin"/>
              </v:shape>
            </w:pict>
          </mc:Fallback>
        </mc:AlternateContent>
      </w:r>
      <w:ins w:id="26427" w:author="phuong vu" w:date="2018-11-25T21:51:00Z">
        <w:r w:rsidRPr="00BA3432">
          <w:rPr>
            <w:rFonts w:cstheme="majorHAnsi"/>
            <w:noProof/>
            <w:lang w:val="en-US"/>
            <w:rPrChange w:id="26428" w:author="phuong vu" w:date="2018-11-25T21:55:00Z">
              <w:rPr>
                <w:noProof/>
                <w:lang w:val="en-US"/>
              </w:rPr>
            </w:rPrChange>
          </w:rPr>
          <w:drawing>
            <wp:anchor distT="0" distB="0" distL="114300" distR="114300" simplePos="0" relativeHeight="251654144" behindDoc="0" locked="0" layoutInCell="1" allowOverlap="1" wp14:anchorId="734F7839" wp14:editId="1692FEC4">
              <wp:simplePos x="0" y="0"/>
              <wp:positionH relativeFrom="column">
                <wp:posOffset>1106022</wp:posOffset>
              </wp:positionH>
              <wp:positionV relativeFrom="paragraph">
                <wp:posOffset>252007</wp:posOffset>
              </wp:positionV>
              <wp:extent cx="3017520" cy="3058160"/>
              <wp:effectExtent l="0" t="0" r="0" b="889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017520" cy="3058160"/>
                      </a:xfrm>
                      <a:prstGeom prst="rect">
                        <a:avLst/>
                      </a:prstGeom>
                    </pic:spPr>
                  </pic:pic>
                </a:graphicData>
              </a:graphic>
            </wp:anchor>
          </w:drawing>
        </w:r>
      </w:ins>
      <w:r w:rsidR="00405A7C" w:rsidRPr="00AD0E2E">
        <w:rPr>
          <w:rFonts w:cstheme="majorHAnsi"/>
          <w:lang w:val="en-US"/>
        </w:rPr>
        <w:t>Giao di</w:t>
      </w:r>
      <w:r w:rsidR="00405A7C" w:rsidRPr="00BA3432">
        <w:rPr>
          <w:rFonts w:cstheme="majorHAnsi"/>
          <w:lang w:val="en-US"/>
          <w:rPrChange w:id="26429" w:author="phuong vu" w:date="2018-11-25T21:55:00Z">
            <w:rPr>
              <w:lang w:val="en-US"/>
            </w:rPr>
          </w:rPrChange>
        </w:rPr>
        <w:t>ện</w:t>
      </w:r>
    </w:p>
    <w:p w14:paraId="4CA1230C" w14:textId="42EACD09" w:rsidR="00405A7C" w:rsidRPr="00BA3432" w:rsidRDefault="00635A50">
      <w:pPr>
        <w:spacing w:line="276" w:lineRule="auto"/>
        <w:rPr>
          <w:lang w:val="en-US"/>
          <w:rPrChange w:id="26430" w:author="phuong vu" w:date="2018-11-25T21:55:00Z">
            <w:rPr>
              <w:lang w:val="en-US"/>
            </w:rPr>
          </w:rPrChange>
        </w:rPr>
        <w:pPrChange w:id="26431" w:author="phuong vu" w:date="2018-11-23T13:48:00Z">
          <w:pPr/>
        </w:pPrChange>
      </w:pPr>
      <w:del w:id="26432" w:author="phuong vu" w:date="2018-11-25T21:51:00Z">
        <w:r w:rsidRPr="00AD0E2E" w:rsidDel="00BA3432">
          <w:rPr>
            <w:noProof/>
            <w:lang w:val="en-US"/>
          </w:rPr>
          <mc:AlternateContent>
            <mc:Choice Requires="wpg">
              <w:drawing>
                <wp:anchor distT="0" distB="0" distL="114300" distR="114300" simplePos="0" relativeHeight="251654144" behindDoc="0" locked="0" layoutInCell="1" allowOverlap="1" wp14:anchorId="1B7F4940" wp14:editId="20445ED3">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2314575" y="533400"/>
                            <a:ext cx="3017520" cy="3058160"/>
                            <a:chOff x="2314575" y="533400"/>
                            <a:chExt cx="3017520" cy="3058160"/>
                          </a:xfrm>
                        </wpg:grpSpPr>
                        <pic:pic xmlns:pic="http://schemas.openxmlformats.org/drawingml/2006/picture">
                          <pic:nvPicPr>
                            <pic:cNvPr id="6" name="Picture 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wpg:wgp>
                    </a:graphicData>
                  </a:graphic>
                </wp:anchor>
              </w:drawing>
            </mc:Choice>
            <mc:Fallback>
              <w:pict>
                <v:group w14:anchorId="5D1A8167" id="Group 7" o:spid="_x0000_s1026" style="position:absolute;margin-left:0;margin-top:15.6pt;width:419.85pt;height:282.8pt;z-index:251654144;mso-position-horizontal:left;mso-position-horizontal-relative:margin" coordorigin="23145,5334" coordsize="30175,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80" o:title=""/>
                  </v:shape>
                  <w10:wrap type="topAndBottom" anchorx="margin"/>
                </v:group>
              </w:pict>
            </mc:Fallback>
          </mc:AlternateContent>
        </w:r>
      </w:del>
      <w:r w:rsidR="00405A7C" w:rsidRPr="00AD0E2E">
        <w:rPr>
          <w:noProof/>
        </w:rPr>
        <w:t xml:space="preserve"> </w:t>
      </w:r>
    </w:p>
    <w:p w14:paraId="7C9E9F2D" w14:textId="1AA9E3A3" w:rsidR="00405A7C" w:rsidRPr="00BA3432" w:rsidRDefault="00405A7C">
      <w:pPr>
        <w:pStyle w:val="Heading5"/>
        <w:spacing w:line="276" w:lineRule="auto"/>
        <w:rPr>
          <w:rFonts w:cstheme="majorHAnsi"/>
          <w:lang w:val="en-US"/>
          <w:rPrChange w:id="26433" w:author="phuong vu" w:date="2018-11-25T21:55:00Z">
            <w:rPr>
              <w:lang w:val="en-US"/>
            </w:rPr>
          </w:rPrChange>
        </w:rPr>
        <w:pPrChange w:id="26434" w:author="phuong vu" w:date="2018-11-23T13:48:00Z">
          <w:pPr>
            <w:pStyle w:val="Heading5"/>
          </w:pPr>
        </w:pPrChange>
      </w:pPr>
      <w:r w:rsidRPr="00BA3432">
        <w:rPr>
          <w:rFonts w:cstheme="majorHAnsi"/>
          <w:lang w:val="en-US"/>
          <w:rPrChange w:id="26435"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rsidRPr="00BA3432" w14:paraId="1456FC93" w14:textId="77777777" w:rsidTr="00E4365A">
        <w:tc>
          <w:tcPr>
            <w:tcW w:w="805" w:type="dxa"/>
            <w:vAlign w:val="center"/>
          </w:tcPr>
          <w:p w14:paraId="22C62E7E" w14:textId="41C47054" w:rsidR="00635A50" w:rsidRPr="00BA3432" w:rsidRDefault="00635A50">
            <w:pPr>
              <w:spacing w:line="276" w:lineRule="auto"/>
              <w:jc w:val="center"/>
              <w:rPr>
                <w:b/>
                <w:lang w:val="en-US"/>
                <w:rPrChange w:id="26436" w:author="phuong vu" w:date="2018-11-25T21:55:00Z">
                  <w:rPr>
                    <w:b/>
                    <w:lang w:val="en-US"/>
                  </w:rPr>
                </w:rPrChange>
              </w:rPr>
              <w:pPrChange w:id="26437" w:author="phuong vu" w:date="2018-11-23T13:48:00Z">
                <w:pPr>
                  <w:spacing w:line="360" w:lineRule="auto"/>
                  <w:jc w:val="center"/>
                </w:pPr>
              </w:pPrChange>
            </w:pPr>
            <w:r w:rsidRPr="00BA3432">
              <w:rPr>
                <w:b/>
                <w:lang w:val="en-US"/>
                <w:rPrChange w:id="26438" w:author="phuong vu" w:date="2018-11-25T21:55:00Z">
                  <w:rPr>
                    <w:b/>
                    <w:lang w:val="en-US"/>
                  </w:rPr>
                </w:rPrChange>
              </w:rPr>
              <w:t>STT</w:t>
            </w:r>
          </w:p>
        </w:tc>
        <w:tc>
          <w:tcPr>
            <w:tcW w:w="1980" w:type="dxa"/>
            <w:vAlign w:val="center"/>
          </w:tcPr>
          <w:p w14:paraId="27F257C4" w14:textId="5BD98C38" w:rsidR="00635A50" w:rsidRPr="00BA3432" w:rsidRDefault="00635A50">
            <w:pPr>
              <w:spacing w:line="276" w:lineRule="auto"/>
              <w:jc w:val="center"/>
              <w:rPr>
                <w:b/>
                <w:lang w:val="en-US"/>
                <w:rPrChange w:id="26439" w:author="phuong vu" w:date="2018-11-25T21:55:00Z">
                  <w:rPr>
                    <w:b/>
                    <w:lang w:val="en-US"/>
                  </w:rPr>
                </w:rPrChange>
              </w:rPr>
              <w:pPrChange w:id="26440" w:author="phuong vu" w:date="2018-11-23T13:48:00Z">
                <w:pPr>
                  <w:spacing w:line="360" w:lineRule="auto"/>
                  <w:jc w:val="center"/>
                </w:pPr>
              </w:pPrChange>
            </w:pPr>
            <w:r w:rsidRPr="00BA3432">
              <w:rPr>
                <w:b/>
                <w:lang w:val="en-US"/>
                <w:rPrChange w:id="26441" w:author="phuong vu" w:date="2018-11-25T21:55:00Z">
                  <w:rPr>
                    <w:b/>
                    <w:lang w:val="en-US"/>
                  </w:rPr>
                </w:rPrChange>
              </w:rPr>
              <w:t>Loại điều khiển</w:t>
            </w:r>
          </w:p>
        </w:tc>
        <w:tc>
          <w:tcPr>
            <w:tcW w:w="2970" w:type="dxa"/>
            <w:vAlign w:val="center"/>
          </w:tcPr>
          <w:p w14:paraId="171DB254" w14:textId="1561C98F" w:rsidR="00635A50" w:rsidRPr="00BA3432" w:rsidRDefault="00635A50">
            <w:pPr>
              <w:spacing w:line="276" w:lineRule="auto"/>
              <w:jc w:val="center"/>
              <w:rPr>
                <w:b/>
                <w:lang w:val="en-US"/>
                <w:rPrChange w:id="26442" w:author="phuong vu" w:date="2018-11-25T21:55:00Z">
                  <w:rPr>
                    <w:b/>
                    <w:lang w:val="en-US"/>
                  </w:rPr>
                </w:rPrChange>
              </w:rPr>
              <w:pPrChange w:id="26443" w:author="phuong vu" w:date="2018-11-23T13:48:00Z">
                <w:pPr>
                  <w:spacing w:line="360" w:lineRule="auto"/>
                  <w:jc w:val="center"/>
                </w:pPr>
              </w:pPrChange>
            </w:pPr>
            <w:r w:rsidRPr="00BA3432">
              <w:rPr>
                <w:b/>
                <w:lang w:val="en-US"/>
                <w:rPrChange w:id="26444" w:author="phuong vu" w:date="2018-11-25T21:55:00Z">
                  <w:rPr>
                    <w:b/>
                    <w:lang w:val="en-US"/>
                  </w:rPr>
                </w:rPrChange>
              </w:rPr>
              <w:t>Nội dung thực hiện</w:t>
            </w:r>
          </w:p>
        </w:tc>
        <w:tc>
          <w:tcPr>
            <w:tcW w:w="1266" w:type="dxa"/>
            <w:vAlign w:val="center"/>
          </w:tcPr>
          <w:p w14:paraId="694EF5DD" w14:textId="2E39E0CA" w:rsidR="00635A50" w:rsidRPr="00BA3432" w:rsidRDefault="00635A50">
            <w:pPr>
              <w:spacing w:line="276" w:lineRule="auto"/>
              <w:jc w:val="center"/>
              <w:rPr>
                <w:b/>
                <w:lang w:val="en-US"/>
                <w:rPrChange w:id="26445" w:author="phuong vu" w:date="2018-11-25T21:55:00Z">
                  <w:rPr>
                    <w:b/>
                    <w:lang w:val="en-US"/>
                  </w:rPr>
                </w:rPrChange>
              </w:rPr>
              <w:pPrChange w:id="26446" w:author="phuong vu" w:date="2018-11-23T13:48:00Z">
                <w:pPr>
                  <w:spacing w:line="360" w:lineRule="auto"/>
                  <w:jc w:val="center"/>
                </w:pPr>
              </w:pPrChange>
            </w:pPr>
            <w:r w:rsidRPr="00BA3432">
              <w:rPr>
                <w:b/>
                <w:lang w:val="en-US"/>
                <w:rPrChange w:id="26447" w:author="phuong vu" w:date="2018-11-25T21:55:00Z">
                  <w:rPr>
                    <w:b/>
                    <w:lang w:val="en-US"/>
                  </w:rPr>
                </w:rPrChange>
              </w:rPr>
              <w:t>Giá trị mặc định</w:t>
            </w:r>
          </w:p>
        </w:tc>
        <w:tc>
          <w:tcPr>
            <w:tcW w:w="1756" w:type="dxa"/>
            <w:vAlign w:val="center"/>
          </w:tcPr>
          <w:p w14:paraId="153B05B7" w14:textId="06DEC515" w:rsidR="00635A50" w:rsidRPr="00BA3432" w:rsidRDefault="00635A50">
            <w:pPr>
              <w:spacing w:line="276" w:lineRule="auto"/>
              <w:jc w:val="center"/>
              <w:rPr>
                <w:b/>
                <w:lang w:val="en-US"/>
                <w:rPrChange w:id="26448" w:author="phuong vu" w:date="2018-11-25T21:55:00Z">
                  <w:rPr>
                    <w:b/>
                    <w:lang w:val="en-US"/>
                  </w:rPr>
                </w:rPrChange>
              </w:rPr>
              <w:pPrChange w:id="26449" w:author="phuong vu" w:date="2018-11-23T13:48:00Z">
                <w:pPr>
                  <w:spacing w:line="360" w:lineRule="auto"/>
                  <w:jc w:val="center"/>
                </w:pPr>
              </w:pPrChange>
            </w:pPr>
            <w:r w:rsidRPr="00BA3432">
              <w:rPr>
                <w:b/>
                <w:lang w:val="en-US"/>
                <w:rPrChange w:id="26450" w:author="phuong vu" w:date="2018-11-25T21:55:00Z">
                  <w:rPr>
                    <w:b/>
                    <w:lang w:val="en-US"/>
                  </w:rPr>
                </w:rPrChange>
              </w:rPr>
              <w:t>Lưu ý</w:t>
            </w:r>
          </w:p>
        </w:tc>
      </w:tr>
      <w:tr w:rsidR="00635A50" w:rsidRPr="00BA3432" w14:paraId="4E591DCE" w14:textId="77777777" w:rsidTr="00E4365A">
        <w:tc>
          <w:tcPr>
            <w:tcW w:w="805" w:type="dxa"/>
          </w:tcPr>
          <w:p w14:paraId="17C21D90" w14:textId="628C2428" w:rsidR="00635A50" w:rsidRPr="00BA3432" w:rsidRDefault="00443B37">
            <w:pPr>
              <w:spacing w:line="276" w:lineRule="auto"/>
              <w:jc w:val="center"/>
              <w:rPr>
                <w:lang w:val="en-US"/>
                <w:rPrChange w:id="26451" w:author="phuong vu" w:date="2018-11-25T21:55:00Z">
                  <w:rPr>
                    <w:lang w:val="en-US"/>
                  </w:rPr>
                </w:rPrChange>
              </w:rPr>
              <w:pPrChange w:id="26452" w:author="phuong vu" w:date="2018-11-23T13:48:00Z">
                <w:pPr>
                  <w:spacing w:line="360" w:lineRule="auto"/>
                  <w:jc w:val="center"/>
                </w:pPr>
              </w:pPrChange>
            </w:pPr>
            <w:r w:rsidRPr="00BA3432">
              <w:rPr>
                <w:lang w:val="en-US"/>
                <w:rPrChange w:id="26453" w:author="phuong vu" w:date="2018-11-25T21:55:00Z">
                  <w:rPr>
                    <w:lang w:val="en-US"/>
                  </w:rPr>
                </w:rPrChange>
              </w:rPr>
              <w:t>1</w:t>
            </w:r>
          </w:p>
        </w:tc>
        <w:tc>
          <w:tcPr>
            <w:tcW w:w="1980" w:type="dxa"/>
          </w:tcPr>
          <w:p w14:paraId="0CF4CE65" w14:textId="2015419E" w:rsidR="00635A50" w:rsidRPr="00BA3432" w:rsidRDefault="00443B37">
            <w:pPr>
              <w:spacing w:line="276" w:lineRule="auto"/>
              <w:rPr>
                <w:lang w:val="en-US"/>
                <w:rPrChange w:id="26454" w:author="phuong vu" w:date="2018-11-25T21:55:00Z">
                  <w:rPr>
                    <w:lang w:val="en-US"/>
                  </w:rPr>
                </w:rPrChange>
              </w:rPr>
              <w:pPrChange w:id="26455" w:author="phuong vu" w:date="2018-11-23T13:48:00Z">
                <w:pPr>
                  <w:spacing w:line="360" w:lineRule="auto"/>
                </w:pPr>
              </w:pPrChange>
            </w:pPr>
            <w:r w:rsidRPr="00BA3432">
              <w:rPr>
                <w:lang w:val="en-US"/>
                <w:rPrChange w:id="26456" w:author="phuong vu" w:date="2018-11-25T21:55:00Z">
                  <w:rPr>
                    <w:lang w:val="en-US"/>
                  </w:rPr>
                </w:rPrChange>
              </w:rPr>
              <w:t>inputText</w:t>
            </w:r>
          </w:p>
        </w:tc>
        <w:tc>
          <w:tcPr>
            <w:tcW w:w="2970" w:type="dxa"/>
          </w:tcPr>
          <w:p w14:paraId="269EAB32" w14:textId="2C98A1F8" w:rsidR="00635A50" w:rsidRPr="00BA3432" w:rsidRDefault="005D2D32">
            <w:pPr>
              <w:spacing w:line="276" w:lineRule="auto"/>
              <w:rPr>
                <w:lang w:val="en-US"/>
                <w:rPrChange w:id="26457" w:author="phuong vu" w:date="2018-11-25T21:55:00Z">
                  <w:rPr>
                    <w:lang w:val="en-US"/>
                  </w:rPr>
                </w:rPrChange>
              </w:rPr>
              <w:pPrChange w:id="26458" w:author="phuong vu" w:date="2018-11-23T13:48:00Z">
                <w:pPr>
                  <w:spacing w:line="360" w:lineRule="auto"/>
                </w:pPr>
              </w:pPrChange>
            </w:pPr>
            <w:r w:rsidRPr="00BA3432">
              <w:rPr>
                <w:lang w:val="en-US"/>
                <w:rPrChange w:id="26459" w:author="phuong vu" w:date="2018-11-25T21:55:00Z">
                  <w:rPr>
                    <w:lang w:val="en-US"/>
                  </w:rPr>
                </w:rPrChange>
              </w:rPr>
              <w:t>Nhập địa chỉ email</w:t>
            </w:r>
          </w:p>
        </w:tc>
        <w:tc>
          <w:tcPr>
            <w:tcW w:w="1266" w:type="dxa"/>
          </w:tcPr>
          <w:p w14:paraId="301A60FA" w14:textId="77777777" w:rsidR="00635A50" w:rsidRPr="00BA3432" w:rsidRDefault="00635A50">
            <w:pPr>
              <w:spacing w:line="276" w:lineRule="auto"/>
              <w:rPr>
                <w:lang w:val="en-US"/>
                <w:rPrChange w:id="26460" w:author="phuong vu" w:date="2018-11-25T21:55:00Z">
                  <w:rPr>
                    <w:lang w:val="en-US"/>
                  </w:rPr>
                </w:rPrChange>
              </w:rPr>
              <w:pPrChange w:id="26461" w:author="phuong vu" w:date="2018-11-23T13:48:00Z">
                <w:pPr>
                  <w:spacing w:line="360" w:lineRule="auto"/>
                </w:pPr>
              </w:pPrChange>
            </w:pPr>
          </w:p>
        </w:tc>
        <w:tc>
          <w:tcPr>
            <w:tcW w:w="1756" w:type="dxa"/>
          </w:tcPr>
          <w:p w14:paraId="7F07190E" w14:textId="77777777" w:rsidR="00635A50" w:rsidRPr="00BA3432" w:rsidRDefault="00635A50">
            <w:pPr>
              <w:spacing w:line="276" w:lineRule="auto"/>
              <w:rPr>
                <w:lang w:val="en-US"/>
                <w:rPrChange w:id="26462" w:author="phuong vu" w:date="2018-11-25T21:55:00Z">
                  <w:rPr>
                    <w:lang w:val="en-US"/>
                  </w:rPr>
                </w:rPrChange>
              </w:rPr>
              <w:pPrChange w:id="26463" w:author="phuong vu" w:date="2018-11-23T13:48:00Z">
                <w:pPr>
                  <w:spacing w:line="360" w:lineRule="auto"/>
                </w:pPr>
              </w:pPrChange>
            </w:pPr>
          </w:p>
        </w:tc>
      </w:tr>
      <w:tr w:rsidR="00443B37" w:rsidRPr="00BA3432" w14:paraId="6F72BE58" w14:textId="77777777" w:rsidTr="00E4365A">
        <w:tc>
          <w:tcPr>
            <w:tcW w:w="805" w:type="dxa"/>
          </w:tcPr>
          <w:p w14:paraId="1266287B" w14:textId="3553F01E" w:rsidR="00443B37" w:rsidRPr="00BA3432" w:rsidRDefault="00443B37">
            <w:pPr>
              <w:spacing w:line="276" w:lineRule="auto"/>
              <w:jc w:val="center"/>
              <w:rPr>
                <w:lang w:val="en-US"/>
                <w:rPrChange w:id="26464" w:author="phuong vu" w:date="2018-11-25T21:55:00Z">
                  <w:rPr>
                    <w:lang w:val="en-US"/>
                  </w:rPr>
                </w:rPrChange>
              </w:rPr>
              <w:pPrChange w:id="26465" w:author="phuong vu" w:date="2018-11-23T13:48:00Z">
                <w:pPr>
                  <w:spacing w:line="360" w:lineRule="auto"/>
                  <w:jc w:val="center"/>
                </w:pPr>
              </w:pPrChange>
            </w:pPr>
            <w:r w:rsidRPr="00BA3432">
              <w:rPr>
                <w:lang w:val="en-US"/>
                <w:rPrChange w:id="26466" w:author="phuong vu" w:date="2018-11-25T21:55:00Z">
                  <w:rPr>
                    <w:lang w:val="en-US"/>
                  </w:rPr>
                </w:rPrChange>
              </w:rPr>
              <w:t>2</w:t>
            </w:r>
          </w:p>
        </w:tc>
        <w:tc>
          <w:tcPr>
            <w:tcW w:w="1980" w:type="dxa"/>
          </w:tcPr>
          <w:p w14:paraId="742BBADE" w14:textId="76BB4F89" w:rsidR="00443B37" w:rsidRPr="00BA3432" w:rsidRDefault="00443B37">
            <w:pPr>
              <w:spacing w:line="276" w:lineRule="auto"/>
              <w:rPr>
                <w:lang w:val="en-US"/>
                <w:rPrChange w:id="26467" w:author="phuong vu" w:date="2018-11-25T21:55:00Z">
                  <w:rPr>
                    <w:lang w:val="en-US"/>
                  </w:rPr>
                </w:rPrChange>
              </w:rPr>
              <w:pPrChange w:id="26468" w:author="phuong vu" w:date="2018-11-23T13:48:00Z">
                <w:pPr>
                  <w:spacing w:line="360" w:lineRule="auto"/>
                </w:pPr>
              </w:pPrChange>
            </w:pPr>
            <w:r w:rsidRPr="00BA3432">
              <w:rPr>
                <w:lang w:val="en-US"/>
                <w:rPrChange w:id="26469" w:author="phuong vu" w:date="2018-11-25T21:55:00Z">
                  <w:rPr>
                    <w:lang w:val="en-US"/>
                  </w:rPr>
                </w:rPrChange>
              </w:rPr>
              <w:t>inputText</w:t>
            </w:r>
          </w:p>
        </w:tc>
        <w:tc>
          <w:tcPr>
            <w:tcW w:w="2970" w:type="dxa"/>
          </w:tcPr>
          <w:p w14:paraId="4CACBBBA" w14:textId="7D2F95B3" w:rsidR="00443B37" w:rsidRPr="00BA3432" w:rsidRDefault="005D2D32">
            <w:pPr>
              <w:spacing w:line="276" w:lineRule="auto"/>
              <w:rPr>
                <w:lang w:val="en-US"/>
                <w:rPrChange w:id="26470" w:author="phuong vu" w:date="2018-11-25T21:55:00Z">
                  <w:rPr>
                    <w:lang w:val="en-US"/>
                  </w:rPr>
                </w:rPrChange>
              </w:rPr>
              <w:pPrChange w:id="26471" w:author="phuong vu" w:date="2018-11-23T13:48:00Z">
                <w:pPr>
                  <w:spacing w:line="360" w:lineRule="auto"/>
                </w:pPr>
              </w:pPrChange>
            </w:pPr>
            <w:r w:rsidRPr="00BA3432">
              <w:rPr>
                <w:lang w:val="en-US"/>
                <w:rPrChange w:id="26472" w:author="phuong vu" w:date="2018-11-25T21:55:00Z">
                  <w:rPr>
                    <w:lang w:val="en-US"/>
                  </w:rPr>
                </w:rPrChange>
              </w:rPr>
              <w:t>Nhập mật khẩu</w:t>
            </w:r>
          </w:p>
        </w:tc>
        <w:tc>
          <w:tcPr>
            <w:tcW w:w="1266" w:type="dxa"/>
          </w:tcPr>
          <w:p w14:paraId="19AAA9C3" w14:textId="77777777" w:rsidR="00443B37" w:rsidRPr="00BA3432" w:rsidRDefault="00443B37">
            <w:pPr>
              <w:spacing w:line="276" w:lineRule="auto"/>
              <w:rPr>
                <w:lang w:val="en-US"/>
                <w:rPrChange w:id="26473" w:author="phuong vu" w:date="2018-11-25T21:55:00Z">
                  <w:rPr>
                    <w:lang w:val="en-US"/>
                  </w:rPr>
                </w:rPrChange>
              </w:rPr>
              <w:pPrChange w:id="26474" w:author="phuong vu" w:date="2018-11-23T13:48:00Z">
                <w:pPr>
                  <w:spacing w:line="360" w:lineRule="auto"/>
                </w:pPr>
              </w:pPrChange>
            </w:pPr>
          </w:p>
        </w:tc>
        <w:tc>
          <w:tcPr>
            <w:tcW w:w="1756" w:type="dxa"/>
          </w:tcPr>
          <w:p w14:paraId="433F537D" w14:textId="77777777" w:rsidR="00443B37" w:rsidRPr="00BA3432" w:rsidRDefault="00443B37">
            <w:pPr>
              <w:spacing w:line="276" w:lineRule="auto"/>
              <w:rPr>
                <w:lang w:val="en-US"/>
                <w:rPrChange w:id="26475" w:author="phuong vu" w:date="2018-11-25T21:55:00Z">
                  <w:rPr>
                    <w:lang w:val="en-US"/>
                  </w:rPr>
                </w:rPrChange>
              </w:rPr>
              <w:pPrChange w:id="26476" w:author="phuong vu" w:date="2018-11-23T13:48:00Z">
                <w:pPr>
                  <w:spacing w:line="360" w:lineRule="auto"/>
                </w:pPr>
              </w:pPrChange>
            </w:pPr>
          </w:p>
        </w:tc>
      </w:tr>
      <w:tr w:rsidR="00443B37" w:rsidRPr="00BA3432" w14:paraId="7603998A" w14:textId="77777777" w:rsidTr="00E4365A">
        <w:tc>
          <w:tcPr>
            <w:tcW w:w="805" w:type="dxa"/>
          </w:tcPr>
          <w:p w14:paraId="575BDB53" w14:textId="702F83B7" w:rsidR="00443B37" w:rsidRPr="00BA3432" w:rsidRDefault="00443B37">
            <w:pPr>
              <w:spacing w:line="276" w:lineRule="auto"/>
              <w:jc w:val="center"/>
              <w:rPr>
                <w:lang w:val="en-US"/>
                <w:rPrChange w:id="26477" w:author="phuong vu" w:date="2018-11-25T21:55:00Z">
                  <w:rPr>
                    <w:lang w:val="en-US"/>
                  </w:rPr>
                </w:rPrChange>
              </w:rPr>
              <w:pPrChange w:id="26478" w:author="phuong vu" w:date="2018-11-23T13:48:00Z">
                <w:pPr>
                  <w:spacing w:line="360" w:lineRule="auto"/>
                  <w:jc w:val="center"/>
                </w:pPr>
              </w:pPrChange>
            </w:pPr>
            <w:r w:rsidRPr="00BA3432">
              <w:rPr>
                <w:lang w:val="en-US"/>
                <w:rPrChange w:id="26479" w:author="phuong vu" w:date="2018-11-25T21:55:00Z">
                  <w:rPr>
                    <w:lang w:val="en-US"/>
                  </w:rPr>
                </w:rPrChange>
              </w:rPr>
              <w:t>3</w:t>
            </w:r>
          </w:p>
        </w:tc>
        <w:tc>
          <w:tcPr>
            <w:tcW w:w="1980" w:type="dxa"/>
          </w:tcPr>
          <w:p w14:paraId="79F9F589" w14:textId="414F7F81" w:rsidR="00443B37" w:rsidRPr="00BA3432" w:rsidRDefault="00443B37">
            <w:pPr>
              <w:spacing w:line="276" w:lineRule="auto"/>
              <w:rPr>
                <w:lang w:val="en-US"/>
                <w:rPrChange w:id="26480" w:author="phuong vu" w:date="2018-11-25T21:55:00Z">
                  <w:rPr>
                    <w:lang w:val="en-US"/>
                  </w:rPr>
                </w:rPrChange>
              </w:rPr>
              <w:pPrChange w:id="26481" w:author="phuong vu" w:date="2018-11-23T13:48:00Z">
                <w:pPr>
                  <w:spacing w:line="360" w:lineRule="auto"/>
                </w:pPr>
              </w:pPrChange>
            </w:pPr>
            <w:r w:rsidRPr="00BA3432">
              <w:rPr>
                <w:lang w:val="en-US"/>
                <w:rPrChange w:id="26482" w:author="phuong vu" w:date="2018-11-25T21:55:00Z">
                  <w:rPr>
                    <w:lang w:val="en-US"/>
                  </w:rPr>
                </w:rPrChange>
              </w:rPr>
              <w:t>button</w:t>
            </w:r>
          </w:p>
        </w:tc>
        <w:tc>
          <w:tcPr>
            <w:tcW w:w="2970" w:type="dxa"/>
          </w:tcPr>
          <w:p w14:paraId="054D88AD" w14:textId="60FF05EA" w:rsidR="00443B37" w:rsidRPr="00BA3432" w:rsidRDefault="005D2D32">
            <w:pPr>
              <w:spacing w:line="276" w:lineRule="auto"/>
              <w:rPr>
                <w:lang w:val="en-US"/>
                <w:rPrChange w:id="26483" w:author="phuong vu" w:date="2018-11-25T21:55:00Z">
                  <w:rPr>
                    <w:lang w:val="en-US"/>
                  </w:rPr>
                </w:rPrChange>
              </w:rPr>
              <w:pPrChange w:id="26484" w:author="phuong vu" w:date="2018-11-23T13:48:00Z">
                <w:pPr>
                  <w:spacing w:line="360" w:lineRule="auto"/>
                </w:pPr>
              </w:pPrChange>
            </w:pPr>
            <w:r w:rsidRPr="00BA3432">
              <w:rPr>
                <w:lang w:val="en-US"/>
                <w:rPrChange w:id="26485" w:author="phuong vu" w:date="2018-11-25T21:55:00Z">
                  <w:rPr>
                    <w:lang w:val="en-US"/>
                  </w:rPr>
                </w:rPrChange>
              </w:rPr>
              <w:t>Đăng nhập</w:t>
            </w:r>
          </w:p>
        </w:tc>
        <w:tc>
          <w:tcPr>
            <w:tcW w:w="1266" w:type="dxa"/>
          </w:tcPr>
          <w:p w14:paraId="0A810ABA" w14:textId="77777777" w:rsidR="00443B37" w:rsidRPr="00BA3432" w:rsidRDefault="00443B37">
            <w:pPr>
              <w:spacing w:line="276" w:lineRule="auto"/>
              <w:rPr>
                <w:lang w:val="en-US"/>
                <w:rPrChange w:id="26486" w:author="phuong vu" w:date="2018-11-25T21:55:00Z">
                  <w:rPr>
                    <w:lang w:val="en-US"/>
                  </w:rPr>
                </w:rPrChange>
              </w:rPr>
              <w:pPrChange w:id="26487" w:author="phuong vu" w:date="2018-11-23T13:48:00Z">
                <w:pPr>
                  <w:spacing w:line="360" w:lineRule="auto"/>
                </w:pPr>
              </w:pPrChange>
            </w:pPr>
          </w:p>
        </w:tc>
        <w:tc>
          <w:tcPr>
            <w:tcW w:w="1756" w:type="dxa"/>
          </w:tcPr>
          <w:p w14:paraId="138525B0" w14:textId="77777777" w:rsidR="00443B37" w:rsidRPr="00BA3432" w:rsidRDefault="00443B37" w:rsidP="009E4E70">
            <w:pPr>
              <w:keepNext/>
              <w:spacing w:line="276" w:lineRule="auto"/>
              <w:rPr>
                <w:lang w:val="en-US"/>
                <w:rPrChange w:id="26488" w:author="phuong vu" w:date="2018-11-25T21:55:00Z">
                  <w:rPr>
                    <w:lang w:val="en-US"/>
                  </w:rPr>
                </w:rPrChange>
              </w:rPr>
              <w:pPrChange w:id="26489" w:author="phuong vu" w:date="2018-11-26T01:17:00Z">
                <w:pPr>
                  <w:spacing w:line="360" w:lineRule="auto"/>
                </w:pPr>
              </w:pPrChange>
            </w:pPr>
          </w:p>
        </w:tc>
      </w:tr>
    </w:tbl>
    <w:p w14:paraId="720DECDA" w14:textId="6F1BD5D2" w:rsidR="00635A50" w:rsidRPr="009E4E70" w:rsidRDefault="009E4E70" w:rsidP="009E4E70">
      <w:pPr>
        <w:pStyle w:val="Caption"/>
        <w:rPr>
          <w:lang w:val="en-US"/>
          <w:rPrChange w:id="26490" w:author="phuong vu" w:date="2018-11-26T01:17:00Z">
            <w:rPr>
              <w:lang w:val="en-US"/>
            </w:rPr>
          </w:rPrChange>
        </w:rPr>
        <w:pPrChange w:id="26491" w:author="phuong vu" w:date="2018-11-26T01:17:00Z">
          <w:pPr/>
        </w:pPrChange>
      </w:pPr>
      <w:ins w:id="26492" w:author="phuong vu" w:date="2018-11-26T01:17:00Z">
        <w:r>
          <w:t xml:space="preserve">Bảng </w:t>
        </w:r>
      </w:ins>
      <w:ins w:id="26493" w:author="phuong vu" w:date="2018-11-26T02:10:00Z">
        <w:r w:rsidR="00404CBA">
          <w:fldChar w:fldCharType="begin"/>
        </w:r>
        <w:r w:rsidR="00404CBA">
          <w:instrText xml:space="preserve"> STYLEREF 1 \s </w:instrText>
        </w:r>
      </w:ins>
      <w:r w:rsidR="00404CBA">
        <w:fldChar w:fldCharType="separate"/>
      </w:r>
      <w:r w:rsidR="00404CBA">
        <w:rPr>
          <w:noProof/>
        </w:rPr>
        <w:t>3</w:t>
      </w:r>
      <w:ins w:id="2649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495" w:author="phuong vu" w:date="2018-11-26T02:10:00Z">
        <w:r w:rsidR="00404CBA">
          <w:rPr>
            <w:noProof/>
          </w:rPr>
          <w:t>38</w:t>
        </w:r>
        <w:r w:rsidR="00404CBA">
          <w:fldChar w:fldCharType="end"/>
        </w:r>
      </w:ins>
      <w:ins w:id="26496" w:author="phuong vu" w:date="2018-11-26T01:17:00Z">
        <w:r>
          <w:rPr>
            <w:lang w:val="en-US"/>
          </w:rPr>
          <w:t xml:space="preserve"> Các thành phần giao diện đăng nhập hệ thống</w:t>
        </w:r>
      </w:ins>
    </w:p>
    <w:p w14:paraId="240F99B1" w14:textId="3292BCE6" w:rsidR="00405A7C" w:rsidRPr="00BA3432" w:rsidRDefault="00405A7C">
      <w:pPr>
        <w:pStyle w:val="Heading5"/>
        <w:spacing w:line="276" w:lineRule="auto"/>
        <w:rPr>
          <w:rFonts w:cstheme="majorHAnsi"/>
          <w:lang w:val="en-US"/>
          <w:rPrChange w:id="26497" w:author="phuong vu" w:date="2018-11-25T21:55:00Z">
            <w:rPr>
              <w:lang w:val="en-US"/>
            </w:rPr>
          </w:rPrChange>
        </w:rPr>
        <w:pPrChange w:id="26498" w:author="phuong vu" w:date="2018-11-23T13:48:00Z">
          <w:pPr>
            <w:pStyle w:val="Heading5"/>
          </w:pPr>
        </w:pPrChange>
      </w:pPr>
      <w:r w:rsidRPr="00BA3432">
        <w:rPr>
          <w:rFonts w:cstheme="majorHAnsi"/>
          <w:lang w:val="en-US"/>
          <w:rPrChange w:id="26499" w:author="phuong vu" w:date="2018-11-25T21:55:00Z">
            <w:rPr>
              <w:lang w:val="en-US"/>
            </w:rPr>
          </w:rPrChange>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rsidRPr="00BA3432" w14:paraId="012FC871" w14:textId="77777777" w:rsidTr="00E4365A">
        <w:tc>
          <w:tcPr>
            <w:tcW w:w="805" w:type="dxa"/>
            <w:vMerge w:val="restart"/>
            <w:vAlign w:val="center"/>
          </w:tcPr>
          <w:p w14:paraId="5B475C45" w14:textId="1175652D" w:rsidR="00D3718D" w:rsidRPr="00BA3432" w:rsidRDefault="00D3718D">
            <w:pPr>
              <w:spacing w:line="276" w:lineRule="auto"/>
              <w:jc w:val="center"/>
              <w:rPr>
                <w:b/>
                <w:lang w:val="en-US"/>
                <w:rPrChange w:id="26500" w:author="phuong vu" w:date="2018-11-25T21:55:00Z">
                  <w:rPr>
                    <w:b/>
                    <w:lang w:val="en-US"/>
                  </w:rPr>
                </w:rPrChange>
              </w:rPr>
              <w:pPrChange w:id="26501" w:author="phuong vu" w:date="2018-11-23T13:48:00Z">
                <w:pPr>
                  <w:spacing w:line="360" w:lineRule="auto"/>
                  <w:jc w:val="center"/>
                </w:pPr>
              </w:pPrChange>
            </w:pPr>
            <w:r w:rsidRPr="00BA3432">
              <w:rPr>
                <w:b/>
                <w:lang w:val="en-US"/>
                <w:rPrChange w:id="26502" w:author="phuong vu" w:date="2018-11-25T21:55:00Z">
                  <w:rPr>
                    <w:b/>
                    <w:lang w:val="en-US"/>
                  </w:rPr>
                </w:rPrChange>
              </w:rPr>
              <w:t>STT</w:t>
            </w:r>
          </w:p>
        </w:tc>
        <w:tc>
          <w:tcPr>
            <w:tcW w:w="2120" w:type="dxa"/>
            <w:vMerge w:val="restart"/>
            <w:vAlign w:val="center"/>
          </w:tcPr>
          <w:p w14:paraId="5703658E" w14:textId="77777777" w:rsidR="00D3718D" w:rsidRPr="00BA3432" w:rsidRDefault="00D3718D">
            <w:pPr>
              <w:spacing w:line="276" w:lineRule="auto"/>
              <w:jc w:val="center"/>
              <w:rPr>
                <w:b/>
                <w:lang w:val="en-US"/>
                <w:rPrChange w:id="26503" w:author="phuong vu" w:date="2018-11-25T21:55:00Z">
                  <w:rPr>
                    <w:b/>
                    <w:lang w:val="en-US"/>
                  </w:rPr>
                </w:rPrChange>
              </w:rPr>
              <w:pPrChange w:id="26504" w:author="phuong vu" w:date="2018-11-23T13:48:00Z">
                <w:pPr>
                  <w:spacing w:line="360" w:lineRule="auto"/>
                  <w:jc w:val="center"/>
                </w:pPr>
              </w:pPrChange>
            </w:pPr>
            <w:r w:rsidRPr="00BA3432">
              <w:rPr>
                <w:b/>
                <w:lang w:val="en-US"/>
                <w:rPrChange w:id="26505" w:author="phuong vu" w:date="2018-11-25T21:55:00Z">
                  <w:rPr>
                    <w:b/>
                    <w:lang w:val="en-US"/>
                  </w:rPr>
                </w:rPrChange>
              </w:rPr>
              <w:t>Tên bảng/</w:t>
            </w:r>
          </w:p>
          <w:p w14:paraId="5BABB39B" w14:textId="57D70C5E" w:rsidR="00D3718D" w:rsidRPr="00BA3432" w:rsidRDefault="00D3718D">
            <w:pPr>
              <w:spacing w:line="276" w:lineRule="auto"/>
              <w:jc w:val="center"/>
              <w:rPr>
                <w:b/>
                <w:lang w:val="en-US"/>
                <w:rPrChange w:id="26506" w:author="phuong vu" w:date="2018-11-25T21:55:00Z">
                  <w:rPr>
                    <w:b/>
                    <w:lang w:val="en-US"/>
                  </w:rPr>
                </w:rPrChange>
              </w:rPr>
              <w:pPrChange w:id="26507" w:author="phuong vu" w:date="2018-11-23T13:48:00Z">
                <w:pPr>
                  <w:spacing w:line="360" w:lineRule="auto"/>
                  <w:jc w:val="center"/>
                </w:pPr>
              </w:pPrChange>
            </w:pPr>
            <w:r w:rsidRPr="00BA3432">
              <w:rPr>
                <w:b/>
                <w:lang w:val="en-US"/>
                <w:rPrChange w:id="26508" w:author="phuong vu" w:date="2018-11-25T21:55:00Z">
                  <w:rPr>
                    <w:b/>
                    <w:lang w:val="en-US"/>
                  </w:rPr>
                </w:rPrChange>
              </w:rPr>
              <w:t>Cấu tr</w:t>
            </w:r>
            <w:r w:rsidR="00755C63" w:rsidRPr="00BA3432">
              <w:rPr>
                <w:b/>
                <w:lang w:val="en-US"/>
                <w:rPrChange w:id="26509" w:author="phuong vu" w:date="2018-11-25T21:55:00Z">
                  <w:rPr>
                    <w:b/>
                    <w:lang w:val="en-US"/>
                  </w:rPr>
                </w:rPrChange>
              </w:rPr>
              <w:t>ú</w:t>
            </w:r>
            <w:r w:rsidRPr="00BA3432">
              <w:rPr>
                <w:b/>
                <w:lang w:val="en-US"/>
                <w:rPrChange w:id="26510" w:author="phuong vu" w:date="2018-11-25T21:55:00Z">
                  <w:rPr>
                    <w:b/>
                    <w:lang w:val="en-US"/>
                  </w:rPr>
                </w:rPrChange>
              </w:rPr>
              <w:t>c dữ liệu</w:t>
            </w:r>
          </w:p>
        </w:tc>
        <w:tc>
          <w:tcPr>
            <w:tcW w:w="5852" w:type="dxa"/>
            <w:gridSpan w:val="4"/>
            <w:vAlign w:val="center"/>
          </w:tcPr>
          <w:p w14:paraId="2CEFA8E9" w14:textId="69D6F63D" w:rsidR="00D3718D" w:rsidRPr="00BA3432" w:rsidRDefault="00D3718D">
            <w:pPr>
              <w:spacing w:line="276" w:lineRule="auto"/>
              <w:jc w:val="center"/>
              <w:rPr>
                <w:b/>
                <w:lang w:val="en-US"/>
                <w:rPrChange w:id="26511" w:author="phuong vu" w:date="2018-11-25T21:55:00Z">
                  <w:rPr>
                    <w:b/>
                    <w:lang w:val="en-US"/>
                  </w:rPr>
                </w:rPrChange>
              </w:rPr>
              <w:pPrChange w:id="26512" w:author="phuong vu" w:date="2018-11-23T13:48:00Z">
                <w:pPr>
                  <w:spacing w:line="360" w:lineRule="auto"/>
                  <w:jc w:val="center"/>
                </w:pPr>
              </w:pPrChange>
            </w:pPr>
            <w:r w:rsidRPr="00BA3432">
              <w:rPr>
                <w:b/>
                <w:lang w:val="en-US"/>
                <w:rPrChange w:id="26513" w:author="phuong vu" w:date="2018-11-25T21:55:00Z">
                  <w:rPr>
                    <w:b/>
                    <w:lang w:val="en-US"/>
                  </w:rPr>
                </w:rPrChange>
              </w:rPr>
              <w:t>Phương thức</w:t>
            </w:r>
          </w:p>
        </w:tc>
      </w:tr>
      <w:tr w:rsidR="00D3718D" w:rsidRPr="00BA3432" w14:paraId="2F72B8C5" w14:textId="77777777" w:rsidTr="00E4365A">
        <w:tc>
          <w:tcPr>
            <w:tcW w:w="805" w:type="dxa"/>
            <w:vMerge/>
            <w:vAlign w:val="center"/>
          </w:tcPr>
          <w:p w14:paraId="212949B4" w14:textId="77777777" w:rsidR="00D3718D" w:rsidRPr="00BA3432" w:rsidRDefault="00D3718D">
            <w:pPr>
              <w:spacing w:line="276" w:lineRule="auto"/>
              <w:jc w:val="center"/>
              <w:rPr>
                <w:b/>
                <w:lang w:val="en-US"/>
                <w:rPrChange w:id="26514" w:author="phuong vu" w:date="2018-11-25T21:55:00Z">
                  <w:rPr>
                    <w:b/>
                    <w:lang w:val="en-US"/>
                  </w:rPr>
                </w:rPrChange>
              </w:rPr>
              <w:pPrChange w:id="26515" w:author="phuong vu" w:date="2018-11-23T13:48:00Z">
                <w:pPr>
                  <w:spacing w:line="360" w:lineRule="auto"/>
                  <w:jc w:val="center"/>
                </w:pPr>
              </w:pPrChange>
            </w:pPr>
          </w:p>
        </w:tc>
        <w:tc>
          <w:tcPr>
            <w:tcW w:w="2120" w:type="dxa"/>
            <w:vMerge/>
            <w:vAlign w:val="center"/>
          </w:tcPr>
          <w:p w14:paraId="47FD5023" w14:textId="77777777" w:rsidR="00D3718D" w:rsidRPr="00BA3432" w:rsidRDefault="00D3718D">
            <w:pPr>
              <w:spacing w:line="276" w:lineRule="auto"/>
              <w:jc w:val="center"/>
              <w:rPr>
                <w:b/>
                <w:lang w:val="en-US"/>
                <w:rPrChange w:id="26516" w:author="phuong vu" w:date="2018-11-25T21:55:00Z">
                  <w:rPr>
                    <w:b/>
                    <w:lang w:val="en-US"/>
                  </w:rPr>
                </w:rPrChange>
              </w:rPr>
              <w:pPrChange w:id="26517" w:author="phuong vu" w:date="2018-11-23T13:48:00Z">
                <w:pPr>
                  <w:spacing w:line="360" w:lineRule="auto"/>
                  <w:jc w:val="center"/>
                </w:pPr>
              </w:pPrChange>
            </w:pPr>
          </w:p>
        </w:tc>
        <w:tc>
          <w:tcPr>
            <w:tcW w:w="1463" w:type="dxa"/>
            <w:vAlign w:val="center"/>
          </w:tcPr>
          <w:p w14:paraId="5BF83A93" w14:textId="7F619BB1" w:rsidR="00D3718D" w:rsidRPr="00BA3432" w:rsidRDefault="00D3718D">
            <w:pPr>
              <w:spacing w:line="276" w:lineRule="auto"/>
              <w:jc w:val="center"/>
              <w:rPr>
                <w:b/>
                <w:lang w:val="en-US"/>
                <w:rPrChange w:id="26518" w:author="phuong vu" w:date="2018-11-25T21:55:00Z">
                  <w:rPr>
                    <w:b/>
                    <w:lang w:val="en-US"/>
                  </w:rPr>
                </w:rPrChange>
              </w:rPr>
              <w:pPrChange w:id="26519" w:author="phuong vu" w:date="2018-11-23T13:48:00Z">
                <w:pPr>
                  <w:spacing w:line="360" w:lineRule="auto"/>
                  <w:jc w:val="center"/>
                </w:pPr>
              </w:pPrChange>
            </w:pPr>
            <w:r w:rsidRPr="00BA3432">
              <w:rPr>
                <w:b/>
                <w:lang w:val="en-US"/>
                <w:rPrChange w:id="26520" w:author="phuong vu" w:date="2018-11-25T21:55:00Z">
                  <w:rPr>
                    <w:b/>
                    <w:lang w:val="en-US"/>
                  </w:rPr>
                </w:rPrChange>
              </w:rPr>
              <w:t>Thêm</w:t>
            </w:r>
          </w:p>
        </w:tc>
        <w:tc>
          <w:tcPr>
            <w:tcW w:w="1463" w:type="dxa"/>
            <w:vAlign w:val="center"/>
          </w:tcPr>
          <w:p w14:paraId="5CEBF21E" w14:textId="79E4FC9A" w:rsidR="00D3718D" w:rsidRPr="00BA3432" w:rsidRDefault="00D3718D">
            <w:pPr>
              <w:spacing w:line="276" w:lineRule="auto"/>
              <w:jc w:val="center"/>
              <w:rPr>
                <w:b/>
                <w:lang w:val="en-US"/>
                <w:rPrChange w:id="26521" w:author="phuong vu" w:date="2018-11-25T21:55:00Z">
                  <w:rPr>
                    <w:b/>
                    <w:lang w:val="en-US"/>
                  </w:rPr>
                </w:rPrChange>
              </w:rPr>
              <w:pPrChange w:id="26522" w:author="phuong vu" w:date="2018-11-23T13:48:00Z">
                <w:pPr>
                  <w:spacing w:line="360" w:lineRule="auto"/>
                  <w:jc w:val="center"/>
                </w:pPr>
              </w:pPrChange>
            </w:pPr>
            <w:r w:rsidRPr="00BA3432">
              <w:rPr>
                <w:b/>
                <w:lang w:val="en-US"/>
                <w:rPrChange w:id="26523" w:author="phuong vu" w:date="2018-11-25T21:55:00Z">
                  <w:rPr>
                    <w:b/>
                    <w:lang w:val="en-US"/>
                  </w:rPr>
                </w:rPrChange>
              </w:rPr>
              <w:t>Sửa</w:t>
            </w:r>
          </w:p>
        </w:tc>
        <w:tc>
          <w:tcPr>
            <w:tcW w:w="1463" w:type="dxa"/>
            <w:vAlign w:val="center"/>
          </w:tcPr>
          <w:p w14:paraId="62B44522" w14:textId="2A654DAD" w:rsidR="00D3718D" w:rsidRPr="00BA3432" w:rsidRDefault="00D3718D">
            <w:pPr>
              <w:spacing w:line="276" w:lineRule="auto"/>
              <w:jc w:val="center"/>
              <w:rPr>
                <w:b/>
                <w:lang w:val="en-US"/>
                <w:rPrChange w:id="26524" w:author="phuong vu" w:date="2018-11-25T21:55:00Z">
                  <w:rPr>
                    <w:b/>
                    <w:lang w:val="en-US"/>
                  </w:rPr>
                </w:rPrChange>
              </w:rPr>
              <w:pPrChange w:id="26525" w:author="phuong vu" w:date="2018-11-23T13:48:00Z">
                <w:pPr>
                  <w:spacing w:line="360" w:lineRule="auto"/>
                  <w:jc w:val="center"/>
                </w:pPr>
              </w:pPrChange>
            </w:pPr>
            <w:r w:rsidRPr="00BA3432">
              <w:rPr>
                <w:b/>
                <w:lang w:val="en-US"/>
                <w:rPrChange w:id="26526" w:author="phuong vu" w:date="2018-11-25T21:55:00Z">
                  <w:rPr>
                    <w:b/>
                    <w:lang w:val="en-US"/>
                  </w:rPr>
                </w:rPrChange>
              </w:rPr>
              <w:t>Xóa</w:t>
            </w:r>
          </w:p>
        </w:tc>
        <w:tc>
          <w:tcPr>
            <w:tcW w:w="1463" w:type="dxa"/>
            <w:vAlign w:val="center"/>
          </w:tcPr>
          <w:p w14:paraId="38CD1A32" w14:textId="1296246B" w:rsidR="00D3718D" w:rsidRPr="00BA3432" w:rsidRDefault="00D3718D">
            <w:pPr>
              <w:spacing w:line="276" w:lineRule="auto"/>
              <w:jc w:val="center"/>
              <w:rPr>
                <w:b/>
                <w:lang w:val="en-US"/>
                <w:rPrChange w:id="26527" w:author="phuong vu" w:date="2018-11-25T21:55:00Z">
                  <w:rPr>
                    <w:b/>
                    <w:lang w:val="en-US"/>
                  </w:rPr>
                </w:rPrChange>
              </w:rPr>
              <w:pPrChange w:id="26528" w:author="phuong vu" w:date="2018-11-23T13:48:00Z">
                <w:pPr>
                  <w:spacing w:line="360" w:lineRule="auto"/>
                  <w:jc w:val="center"/>
                </w:pPr>
              </w:pPrChange>
            </w:pPr>
            <w:r w:rsidRPr="00BA3432">
              <w:rPr>
                <w:b/>
                <w:lang w:val="en-US"/>
                <w:rPrChange w:id="26529" w:author="phuong vu" w:date="2018-11-25T21:55:00Z">
                  <w:rPr>
                    <w:b/>
                    <w:lang w:val="en-US"/>
                  </w:rPr>
                </w:rPrChange>
              </w:rPr>
              <w:t>Truy vấn</w:t>
            </w:r>
          </w:p>
        </w:tc>
      </w:tr>
      <w:tr w:rsidR="00D3718D" w:rsidRPr="00BA3432" w14:paraId="6ABA1252" w14:textId="77777777" w:rsidTr="00E4365A">
        <w:tc>
          <w:tcPr>
            <w:tcW w:w="805" w:type="dxa"/>
          </w:tcPr>
          <w:p w14:paraId="5F2737C7" w14:textId="3EA0470E" w:rsidR="00D3718D" w:rsidRPr="00BA3432" w:rsidRDefault="00D3718D">
            <w:pPr>
              <w:spacing w:line="276" w:lineRule="auto"/>
              <w:jc w:val="center"/>
              <w:rPr>
                <w:lang w:val="en-US"/>
                <w:rPrChange w:id="26530" w:author="phuong vu" w:date="2018-11-25T21:55:00Z">
                  <w:rPr>
                    <w:lang w:val="en-US"/>
                  </w:rPr>
                </w:rPrChange>
              </w:rPr>
              <w:pPrChange w:id="26531" w:author="phuong vu" w:date="2018-11-23T13:48:00Z">
                <w:pPr>
                  <w:spacing w:line="360" w:lineRule="auto"/>
                  <w:jc w:val="center"/>
                </w:pPr>
              </w:pPrChange>
            </w:pPr>
            <w:r w:rsidRPr="00BA3432">
              <w:rPr>
                <w:lang w:val="en-US"/>
                <w:rPrChange w:id="26532" w:author="phuong vu" w:date="2018-11-25T21:55:00Z">
                  <w:rPr>
                    <w:lang w:val="en-US"/>
                  </w:rPr>
                </w:rPrChange>
              </w:rPr>
              <w:t>1</w:t>
            </w:r>
          </w:p>
        </w:tc>
        <w:tc>
          <w:tcPr>
            <w:tcW w:w="2120" w:type="dxa"/>
          </w:tcPr>
          <w:p w14:paraId="7E93C1CE" w14:textId="6E6E9F2B" w:rsidR="00D3718D" w:rsidRPr="00BA3432" w:rsidRDefault="00D3718D">
            <w:pPr>
              <w:spacing w:line="276" w:lineRule="auto"/>
              <w:rPr>
                <w:lang w:val="en-US"/>
                <w:rPrChange w:id="26533" w:author="phuong vu" w:date="2018-11-25T21:55:00Z">
                  <w:rPr>
                    <w:lang w:val="en-US"/>
                  </w:rPr>
                </w:rPrChange>
              </w:rPr>
              <w:pPrChange w:id="26534" w:author="phuong vu" w:date="2018-11-23T13:48:00Z">
                <w:pPr>
                  <w:spacing w:line="360" w:lineRule="auto"/>
                </w:pPr>
              </w:pPrChange>
            </w:pPr>
            <w:r w:rsidRPr="00BA3432">
              <w:rPr>
                <w:lang w:val="en-US"/>
                <w:rPrChange w:id="26535" w:author="phuong vu" w:date="2018-11-25T21:55:00Z">
                  <w:rPr>
                    <w:lang w:val="en-US"/>
                  </w:rPr>
                </w:rPrChange>
              </w:rPr>
              <w:t>user</w:t>
            </w:r>
          </w:p>
        </w:tc>
        <w:tc>
          <w:tcPr>
            <w:tcW w:w="1463" w:type="dxa"/>
          </w:tcPr>
          <w:p w14:paraId="057EE6FD" w14:textId="77777777" w:rsidR="00D3718D" w:rsidRPr="00BA3432" w:rsidRDefault="00D3718D">
            <w:pPr>
              <w:spacing w:line="276" w:lineRule="auto"/>
              <w:jc w:val="center"/>
              <w:rPr>
                <w:lang w:val="en-US"/>
                <w:rPrChange w:id="26536" w:author="phuong vu" w:date="2018-11-25T21:55:00Z">
                  <w:rPr>
                    <w:lang w:val="en-US"/>
                  </w:rPr>
                </w:rPrChange>
              </w:rPr>
              <w:pPrChange w:id="26537" w:author="phuong vu" w:date="2018-11-23T13:48:00Z">
                <w:pPr>
                  <w:spacing w:line="360" w:lineRule="auto"/>
                  <w:jc w:val="center"/>
                </w:pPr>
              </w:pPrChange>
            </w:pPr>
          </w:p>
        </w:tc>
        <w:tc>
          <w:tcPr>
            <w:tcW w:w="1463" w:type="dxa"/>
          </w:tcPr>
          <w:p w14:paraId="707021CB" w14:textId="77777777" w:rsidR="00D3718D" w:rsidRPr="00BA3432" w:rsidRDefault="00D3718D">
            <w:pPr>
              <w:spacing w:line="276" w:lineRule="auto"/>
              <w:jc w:val="center"/>
              <w:rPr>
                <w:lang w:val="en-US"/>
                <w:rPrChange w:id="26538" w:author="phuong vu" w:date="2018-11-25T21:55:00Z">
                  <w:rPr>
                    <w:lang w:val="en-US"/>
                  </w:rPr>
                </w:rPrChange>
              </w:rPr>
              <w:pPrChange w:id="26539" w:author="phuong vu" w:date="2018-11-23T13:48:00Z">
                <w:pPr>
                  <w:spacing w:line="360" w:lineRule="auto"/>
                  <w:jc w:val="center"/>
                </w:pPr>
              </w:pPrChange>
            </w:pPr>
          </w:p>
        </w:tc>
        <w:tc>
          <w:tcPr>
            <w:tcW w:w="1463" w:type="dxa"/>
          </w:tcPr>
          <w:p w14:paraId="18CD5731" w14:textId="77777777" w:rsidR="00D3718D" w:rsidRPr="00BA3432" w:rsidRDefault="00D3718D">
            <w:pPr>
              <w:spacing w:line="276" w:lineRule="auto"/>
              <w:jc w:val="center"/>
              <w:rPr>
                <w:lang w:val="en-US"/>
                <w:rPrChange w:id="26540" w:author="phuong vu" w:date="2018-11-25T21:55:00Z">
                  <w:rPr>
                    <w:lang w:val="en-US"/>
                  </w:rPr>
                </w:rPrChange>
              </w:rPr>
              <w:pPrChange w:id="26541" w:author="phuong vu" w:date="2018-11-23T13:48:00Z">
                <w:pPr>
                  <w:spacing w:line="360" w:lineRule="auto"/>
                  <w:jc w:val="center"/>
                </w:pPr>
              </w:pPrChange>
            </w:pPr>
          </w:p>
        </w:tc>
        <w:tc>
          <w:tcPr>
            <w:tcW w:w="1463" w:type="dxa"/>
          </w:tcPr>
          <w:p w14:paraId="1896C2C1" w14:textId="0C44E69D" w:rsidR="00D3718D" w:rsidRPr="00BA3432" w:rsidRDefault="00D3718D">
            <w:pPr>
              <w:spacing w:line="276" w:lineRule="auto"/>
              <w:jc w:val="center"/>
              <w:rPr>
                <w:lang w:val="en-US"/>
                <w:rPrChange w:id="26542" w:author="phuong vu" w:date="2018-11-25T21:55:00Z">
                  <w:rPr>
                    <w:lang w:val="en-US"/>
                  </w:rPr>
                </w:rPrChange>
              </w:rPr>
              <w:pPrChange w:id="26543" w:author="phuong vu" w:date="2018-11-23T13:48:00Z">
                <w:pPr>
                  <w:jc w:val="center"/>
                </w:pPr>
              </w:pPrChange>
            </w:pPr>
            <w:r w:rsidRPr="00BA3432">
              <w:rPr>
                <w:lang w:val="en-US"/>
                <w:rPrChange w:id="26544" w:author="phuong vu" w:date="2018-11-25T21:55:00Z">
                  <w:rPr>
                    <w:lang w:val="en-US"/>
                  </w:rPr>
                </w:rPrChange>
              </w:rPr>
              <w:t>X</w:t>
            </w:r>
          </w:p>
        </w:tc>
      </w:tr>
      <w:tr w:rsidR="00D3718D" w:rsidRPr="00BA3432" w14:paraId="12A95A41" w14:textId="77777777" w:rsidTr="00E4365A">
        <w:tc>
          <w:tcPr>
            <w:tcW w:w="805" w:type="dxa"/>
          </w:tcPr>
          <w:p w14:paraId="7F5DB412" w14:textId="25D2BBD4" w:rsidR="00D3718D" w:rsidRPr="00BA3432" w:rsidRDefault="00D3718D">
            <w:pPr>
              <w:spacing w:line="276" w:lineRule="auto"/>
              <w:jc w:val="center"/>
              <w:rPr>
                <w:lang w:val="en-US"/>
                <w:rPrChange w:id="26545" w:author="phuong vu" w:date="2018-11-25T21:55:00Z">
                  <w:rPr>
                    <w:lang w:val="en-US"/>
                  </w:rPr>
                </w:rPrChange>
              </w:rPr>
              <w:pPrChange w:id="26546" w:author="phuong vu" w:date="2018-11-23T13:48:00Z">
                <w:pPr>
                  <w:spacing w:line="360" w:lineRule="auto"/>
                  <w:jc w:val="center"/>
                </w:pPr>
              </w:pPrChange>
            </w:pPr>
            <w:r w:rsidRPr="00BA3432">
              <w:rPr>
                <w:lang w:val="en-US"/>
                <w:rPrChange w:id="26547" w:author="phuong vu" w:date="2018-11-25T21:55:00Z">
                  <w:rPr>
                    <w:lang w:val="en-US"/>
                  </w:rPr>
                </w:rPrChange>
              </w:rPr>
              <w:t>2</w:t>
            </w:r>
          </w:p>
        </w:tc>
        <w:tc>
          <w:tcPr>
            <w:tcW w:w="2120" w:type="dxa"/>
          </w:tcPr>
          <w:p w14:paraId="48D2000A" w14:textId="2AAEA3C8" w:rsidR="00D3718D" w:rsidRPr="00BA3432" w:rsidRDefault="00D3718D">
            <w:pPr>
              <w:spacing w:line="276" w:lineRule="auto"/>
              <w:rPr>
                <w:lang w:val="en-US"/>
                <w:rPrChange w:id="26548" w:author="phuong vu" w:date="2018-11-25T21:55:00Z">
                  <w:rPr>
                    <w:lang w:val="en-US"/>
                  </w:rPr>
                </w:rPrChange>
              </w:rPr>
              <w:pPrChange w:id="26549" w:author="phuong vu" w:date="2018-11-23T13:48:00Z">
                <w:pPr>
                  <w:spacing w:line="360" w:lineRule="auto"/>
                </w:pPr>
              </w:pPrChange>
            </w:pPr>
            <w:r w:rsidRPr="00BA3432">
              <w:rPr>
                <w:lang w:val="en-US"/>
                <w:rPrChange w:id="26550" w:author="phuong vu" w:date="2018-11-25T21:55:00Z">
                  <w:rPr>
                    <w:lang w:val="en-US"/>
                  </w:rPr>
                </w:rPrChange>
              </w:rPr>
              <w:t>customer</w:t>
            </w:r>
          </w:p>
        </w:tc>
        <w:tc>
          <w:tcPr>
            <w:tcW w:w="1463" w:type="dxa"/>
          </w:tcPr>
          <w:p w14:paraId="3B584FE2" w14:textId="77777777" w:rsidR="00D3718D" w:rsidRPr="00BA3432" w:rsidRDefault="00D3718D">
            <w:pPr>
              <w:spacing w:line="276" w:lineRule="auto"/>
              <w:jc w:val="center"/>
              <w:rPr>
                <w:lang w:val="en-US"/>
                <w:rPrChange w:id="26551" w:author="phuong vu" w:date="2018-11-25T21:55:00Z">
                  <w:rPr>
                    <w:lang w:val="en-US"/>
                  </w:rPr>
                </w:rPrChange>
              </w:rPr>
              <w:pPrChange w:id="26552" w:author="phuong vu" w:date="2018-11-23T13:48:00Z">
                <w:pPr>
                  <w:spacing w:line="360" w:lineRule="auto"/>
                  <w:jc w:val="center"/>
                </w:pPr>
              </w:pPrChange>
            </w:pPr>
          </w:p>
        </w:tc>
        <w:tc>
          <w:tcPr>
            <w:tcW w:w="1463" w:type="dxa"/>
          </w:tcPr>
          <w:p w14:paraId="45FD592F" w14:textId="77777777" w:rsidR="00D3718D" w:rsidRPr="00BA3432" w:rsidRDefault="00D3718D">
            <w:pPr>
              <w:spacing w:line="276" w:lineRule="auto"/>
              <w:jc w:val="center"/>
              <w:rPr>
                <w:lang w:val="en-US"/>
                <w:rPrChange w:id="26553" w:author="phuong vu" w:date="2018-11-25T21:55:00Z">
                  <w:rPr>
                    <w:lang w:val="en-US"/>
                  </w:rPr>
                </w:rPrChange>
              </w:rPr>
              <w:pPrChange w:id="26554" w:author="phuong vu" w:date="2018-11-23T13:48:00Z">
                <w:pPr>
                  <w:spacing w:line="360" w:lineRule="auto"/>
                  <w:jc w:val="center"/>
                </w:pPr>
              </w:pPrChange>
            </w:pPr>
          </w:p>
        </w:tc>
        <w:tc>
          <w:tcPr>
            <w:tcW w:w="1463" w:type="dxa"/>
          </w:tcPr>
          <w:p w14:paraId="23532FE0" w14:textId="77777777" w:rsidR="00D3718D" w:rsidRPr="00BA3432" w:rsidRDefault="00D3718D">
            <w:pPr>
              <w:spacing w:line="276" w:lineRule="auto"/>
              <w:jc w:val="center"/>
              <w:rPr>
                <w:lang w:val="en-US"/>
                <w:rPrChange w:id="26555" w:author="phuong vu" w:date="2018-11-25T21:55:00Z">
                  <w:rPr>
                    <w:lang w:val="en-US"/>
                  </w:rPr>
                </w:rPrChange>
              </w:rPr>
              <w:pPrChange w:id="26556" w:author="phuong vu" w:date="2018-11-23T13:48:00Z">
                <w:pPr>
                  <w:spacing w:line="360" w:lineRule="auto"/>
                  <w:jc w:val="center"/>
                </w:pPr>
              </w:pPrChange>
            </w:pPr>
          </w:p>
        </w:tc>
        <w:tc>
          <w:tcPr>
            <w:tcW w:w="1463" w:type="dxa"/>
          </w:tcPr>
          <w:p w14:paraId="49606902" w14:textId="63D6FD39" w:rsidR="00D3718D" w:rsidRPr="00BA3432" w:rsidRDefault="00D3718D">
            <w:pPr>
              <w:spacing w:line="276" w:lineRule="auto"/>
              <w:jc w:val="center"/>
              <w:rPr>
                <w:lang w:val="en-US"/>
                <w:rPrChange w:id="26557" w:author="phuong vu" w:date="2018-11-25T21:55:00Z">
                  <w:rPr>
                    <w:lang w:val="en-US"/>
                  </w:rPr>
                </w:rPrChange>
              </w:rPr>
              <w:pPrChange w:id="26558" w:author="phuong vu" w:date="2018-11-23T13:48:00Z">
                <w:pPr>
                  <w:jc w:val="center"/>
                </w:pPr>
              </w:pPrChange>
            </w:pPr>
            <w:r w:rsidRPr="00BA3432">
              <w:rPr>
                <w:lang w:val="en-US"/>
                <w:rPrChange w:id="26559" w:author="phuong vu" w:date="2018-11-25T21:55:00Z">
                  <w:rPr>
                    <w:lang w:val="en-US"/>
                  </w:rPr>
                </w:rPrChange>
              </w:rPr>
              <w:t>X</w:t>
            </w:r>
          </w:p>
        </w:tc>
      </w:tr>
      <w:tr w:rsidR="00D3718D" w:rsidRPr="00BA3432" w14:paraId="24614304" w14:textId="77777777" w:rsidTr="00D3718D">
        <w:tc>
          <w:tcPr>
            <w:tcW w:w="805" w:type="dxa"/>
          </w:tcPr>
          <w:p w14:paraId="11AC8182" w14:textId="4254C1AD" w:rsidR="00D3718D" w:rsidRPr="00BA3432" w:rsidRDefault="00D3718D">
            <w:pPr>
              <w:spacing w:line="276" w:lineRule="auto"/>
              <w:jc w:val="center"/>
              <w:rPr>
                <w:lang w:val="en-US"/>
                <w:rPrChange w:id="26560" w:author="phuong vu" w:date="2018-11-25T21:55:00Z">
                  <w:rPr>
                    <w:lang w:val="en-US"/>
                  </w:rPr>
                </w:rPrChange>
              </w:rPr>
              <w:pPrChange w:id="26561" w:author="phuong vu" w:date="2018-11-23T13:48:00Z">
                <w:pPr>
                  <w:spacing w:line="360" w:lineRule="auto"/>
                  <w:jc w:val="center"/>
                </w:pPr>
              </w:pPrChange>
            </w:pPr>
            <w:r w:rsidRPr="00BA3432">
              <w:rPr>
                <w:lang w:val="en-US"/>
                <w:rPrChange w:id="26562" w:author="phuong vu" w:date="2018-11-25T21:55:00Z">
                  <w:rPr>
                    <w:lang w:val="en-US"/>
                  </w:rPr>
                </w:rPrChange>
              </w:rPr>
              <w:t>3</w:t>
            </w:r>
          </w:p>
        </w:tc>
        <w:tc>
          <w:tcPr>
            <w:tcW w:w="2120" w:type="dxa"/>
          </w:tcPr>
          <w:p w14:paraId="21F115D2" w14:textId="498B8D71" w:rsidR="00D3718D" w:rsidRPr="00BA3432" w:rsidRDefault="00D3718D">
            <w:pPr>
              <w:spacing w:line="276" w:lineRule="auto"/>
              <w:rPr>
                <w:lang w:val="en-US"/>
                <w:rPrChange w:id="26563" w:author="phuong vu" w:date="2018-11-25T21:55:00Z">
                  <w:rPr>
                    <w:lang w:val="en-US"/>
                  </w:rPr>
                </w:rPrChange>
              </w:rPr>
              <w:pPrChange w:id="26564" w:author="phuong vu" w:date="2018-11-23T13:48:00Z">
                <w:pPr>
                  <w:spacing w:line="360" w:lineRule="auto"/>
                </w:pPr>
              </w:pPrChange>
            </w:pPr>
            <w:r w:rsidRPr="00BA3432">
              <w:rPr>
                <w:lang w:val="en-US"/>
                <w:rPrChange w:id="26565" w:author="phuong vu" w:date="2018-11-25T21:55:00Z">
                  <w:rPr>
                    <w:lang w:val="en-US"/>
                  </w:rPr>
                </w:rPrChange>
              </w:rPr>
              <w:t>staff</w:t>
            </w:r>
          </w:p>
        </w:tc>
        <w:tc>
          <w:tcPr>
            <w:tcW w:w="1463" w:type="dxa"/>
          </w:tcPr>
          <w:p w14:paraId="38DED89B" w14:textId="77777777" w:rsidR="00D3718D" w:rsidRPr="00BA3432" w:rsidRDefault="00D3718D">
            <w:pPr>
              <w:spacing w:line="276" w:lineRule="auto"/>
              <w:jc w:val="center"/>
              <w:rPr>
                <w:lang w:val="en-US"/>
                <w:rPrChange w:id="26566" w:author="phuong vu" w:date="2018-11-25T21:55:00Z">
                  <w:rPr>
                    <w:lang w:val="en-US"/>
                  </w:rPr>
                </w:rPrChange>
              </w:rPr>
              <w:pPrChange w:id="26567" w:author="phuong vu" w:date="2018-11-23T13:48:00Z">
                <w:pPr>
                  <w:spacing w:line="360" w:lineRule="auto"/>
                  <w:jc w:val="center"/>
                </w:pPr>
              </w:pPrChange>
            </w:pPr>
          </w:p>
        </w:tc>
        <w:tc>
          <w:tcPr>
            <w:tcW w:w="1463" w:type="dxa"/>
          </w:tcPr>
          <w:p w14:paraId="58287871" w14:textId="77777777" w:rsidR="00D3718D" w:rsidRPr="00BA3432" w:rsidRDefault="00D3718D">
            <w:pPr>
              <w:spacing w:line="276" w:lineRule="auto"/>
              <w:jc w:val="center"/>
              <w:rPr>
                <w:lang w:val="en-US"/>
                <w:rPrChange w:id="26568" w:author="phuong vu" w:date="2018-11-25T21:55:00Z">
                  <w:rPr>
                    <w:lang w:val="en-US"/>
                  </w:rPr>
                </w:rPrChange>
              </w:rPr>
              <w:pPrChange w:id="26569" w:author="phuong vu" w:date="2018-11-23T13:48:00Z">
                <w:pPr>
                  <w:spacing w:line="360" w:lineRule="auto"/>
                  <w:jc w:val="center"/>
                </w:pPr>
              </w:pPrChange>
            </w:pPr>
          </w:p>
        </w:tc>
        <w:tc>
          <w:tcPr>
            <w:tcW w:w="1463" w:type="dxa"/>
          </w:tcPr>
          <w:p w14:paraId="23A1617E" w14:textId="77777777" w:rsidR="00D3718D" w:rsidRPr="00BA3432" w:rsidRDefault="00D3718D">
            <w:pPr>
              <w:spacing w:line="276" w:lineRule="auto"/>
              <w:jc w:val="center"/>
              <w:rPr>
                <w:lang w:val="en-US"/>
                <w:rPrChange w:id="26570" w:author="phuong vu" w:date="2018-11-25T21:55:00Z">
                  <w:rPr>
                    <w:lang w:val="en-US"/>
                  </w:rPr>
                </w:rPrChange>
              </w:rPr>
              <w:pPrChange w:id="26571" w:author="phuong vu" w:date="2018-11-23T13:48:00Z">
                <w:pPr>
                  <w:spacing w:line="360" w:lineRule="auto"/>
                  <w:jc w:val="center"/>
                </w:pPr>
              </w:pPrChange>
            </w:pPr>
          </w:p>
        </w:tc>
        <w:tc>
          <w:tcPr>
            <w:tcW w:w="1463" w:type="dxa"/>
          </w:tcPr>
          <w:p w14:paraId="0125DB78" w14:textId="49BD6AC5" w:rsidR="00D3718D" w:rsidRPr="00BA3432" w:rsidRDefault="00D3718D">
            <w:pPr>
              <w:spacing w:line="276" w:lineRule="auto"/>
              <w:jc w:val="center"/>
              <w:rPr>
                <w:lang w:val="en-US"/>
                <w:rPrChange w:id="26572" w:author="phuong vu" w:date="2018-11-25T21:55:00Z">
                  <w:rPr>
                    <w:lang w:val="en-US"/>
                  </w:rPr>
                </w:rPrChange>
              </w:rPr>
              <w:pPrChange w:id="26573" w:author="phuong vu" w:date="2018-11-23T13:48:00Z">
                <w:pPr>
                  <w:jc w:val="center"/>
                </w:pPr>
              </w:pPrChange>
            </w:pPr>
            <w:r w:rsidRPr="00BA3432">
              <w:rPr>
                <w:lang w:val="en-US"/>
                <w:rPrChange w:id="26574" w:author="phuong vu" w:date="2018-11-25T21:55:00Z">
                  <w:rPr>
                    <w:lang w:val="en-US"/>
                  </w:rPr>
                </w:rPrChange>
              </w:rPr>
              <w:t>X</w:t>
            </w:r>
          </w:p>
        </w:tc>
      </w:tr>
      <w:tr w:rsidR="00D3718D" w:rsidRPr="00BA3432" w14:paraId="51BC0CDE" w14:textId="77777777" w:rsidTr="00D3718D">
        <w:tc>
          <w:tcPr>
            <w:tcW w:w="805" w:type="dxa"/>
          </w:tcPr>
          <w:p w14:paraId="57CD55CF" w14:textId="3646729F" w:rsidR="00D3718D" w:rsidRPr="00BA3432" w:rsidRDefault="00D3718D">
            <w:pPr>
              <w:spacing w:line="276" w:lineRule="auto"/>
              <w:jc w:val="center"/>
              <w:rPr>
                <w:lang w:val="en-US"/>
                <w:rPrChange w:id="26575" w:author="phuong vu" w:date="2018-11-25T21:55:00Z">
                  <w:rPr>
                    <w:lang w:val="en-US"/>
                  </w:rPr>
                </w:rPrChange>
              </w:rPr>
              <w:pPrChange w:id="26576" w:author="phuong vu" w:date="2018-11-23T13:48:00Z">
                <w:pPr>
                  <w:spacing w:line="360" w:lineRule="auto"/>
                  <w:jc w:val="center"/>
                </w:pPr>
              </w:pPrChange>
            </w:pPr>
            <w:r w:rsidRPr="00BA3432">
              <w:rPr>
                <w:lang w:val="en-US"/>
                <w:rPrChange w:id="26577" w:author="phuong vu" w:date="2018-11-25T21:55:00Z">
                  <w:rPr>
                    <w:lang w:val="en-US"/>
                  </w:rPr>
                </w:rPrChange>
              </w:rPr>
              <w:t>4</w:t>
            </w:r>
          </w:p>
        </w:tc>
        <w:tc>
          <w:tcPr>
            <w:tcW w:w="2120" w:type="dxa"/>
          </w:tcPr>
          <w:p w14:paraId="7B61D072" w14:textId="03AF129C" w:rsidR="00D3718D" w:rsidRPr="00BA3432" w:rsidRDefault="00D3718D">
            <w:pPr>
              <w:spacing w:line="276" w:lineRule="auto"/>
              <w:rPr>
                <w:lang w:val="en-US"/>
                <w:rPrChange w:id="26578" w:author="phuong vu" w:date="2018-11-25T21:55:00Z">
                  <w:rPr>
                    <w:lang w:val="en-US"/>
                  </w:rPr>
                </w:rPrChange>
              </w:rPr>
              <w:pPrChange w:id="26579" w:author="phuong vu" w:date="2018-11-23T13:48:00Z">
                <w:pPr>
                  <w:spacing w:line="360" w:lineRule="auto"/>
                </w:pPr>
              </w:pPrChange>
            </w:pPr>
            <w:r w:rsidRPr="00BA3432">
              <w:rPr>
                <w:lang w:val="en-US"/>
                <w:rPrChange w:id="26580" w:author="phuong vu" w:date="2018-11-25T21:55:00Z">
                  <w:rPr>
                    <w:lang w:val="en-US"/>
                  </w:rPr>
                </w:rPrChange>
              </w:rPr>
              <w:t>staff_type</w:t>
            </w:r>
          </w:p>
        </w:tc>
        <w:tc>
          <w:tcPr>
            <w:tcW w:w="1463" w:type="dxa"/>
          </w:tcPr>
          <w:p w14:paraId="728694FB" w14:textId="77777777" w:rsidR="00D3718D" w:rsidRPr="00BA3432" w:rsidRDefault="00D3718D">
            <w:pPr>
              <w:spacing w:line="276" w:lineRule="auto"/>
              <w:jc w:val="center"/>
              <w:rPr>
                <w:lang w:val="en-US"/>
                <w:rPrChange w:id="26581" w:author="phuong vu" w:date="2018-11-25T21:55:00Z">
                  <w:rPr>
                    <w:lang w:val="en-US"/>
                  </w:rPr>
                </w:rPrChange>
              </w:rPr>
              <w:pPrChange w:id="26582" w:author="phuong vu" w:date="2018-11-23T13:48:00Z">
                <w:pPr>
                  <w:spacing w:line="360" w:lineRule="auto"/>
                  <w:jc w:val="center"/>
                </w:pPr>
              </w:pPrChange>
            </w:pPr>
          </w:p>
        </w:tc>
        <w:tc>
          <w:tcPr>
            <w:tcW w:w="1463" w:type="dxa"/>
          </w:tcPr>
          <w:p w14:paraId="300E4CDB" w14:textId="77777777" w:rsidR="00D3718D" w:rsidRPr="00BA3432" w:rsidRDefault="00D3718D">
            <w:pPr>
              <w:spacing w:line="276" w:lineRule="auto"/>
              <w:jc w:val="center"/>
              <w:rPr>
                <w:lang w:val="en-US"/>
                <w:rPrChange w:id="26583" w:author="phuong vu" w:date="2018-11-25T21:55:00Z">
                  <w:rPr>
                    <w:lang w:val="en-US"/>
                  </w:rPr>
                </w:rPrChange>
              </w:rPr>
              <w:pPrChange w:id="26584" w:author="phuong vu" w:date="2018-11-23T13:48:00Z">
                <w:pPr>
                  <w:spacing w:line="360" w:lineRule="auto"/>
                  <w:jc w:val="center"/>
                </w:pPr>
              </w:pPrChange>
            </w:pPr>
          </w:p>
        </w:tc>
        <w:tc>
          <w:tcPr>
            <w:tcW w:w="1463" w:type="dxa"/>
          </w:tcPr>
          <w:p w14:paraId="2FA74826" w14:textId="77777777" w:rsidR="00D3718D" w:rsidRPr="00BA3432" w:rsidRDefault="00D3718D">
            <w:pPr>
              <w:spacing w:line="276" w:lineRule="auto"/>
              <w:jc w:val="center"/>
              <w:rPr>
                <w:lang w:val="en-US"/>
                <w:rPrChange w:id="26585" w:author="phuong vu" w:date="2018-11-25T21:55:00Z">
                  <w:rPr>
                    <w:lang w:val="en-US"/>
                  </w:rPr>
                </w:rPrChange>
              </w:rPr>
              <w:pPrChange w:id="26586" w:author="phuong vu" w:date="2018-11-23T13:48:00Z">
                <w:pPr>
                  <w:spacing w:line="360" w:lineRule="auto"/>
                  <w:jc w:val="center"/>
                </w:pPr>
              </w:pPrChange>
            </w:pPr>
          </w:p>
        </w:tc>
        <w:tc>
          <w:tcPr>
            <w:tcW w:w="1463" w:type="dxa"/>
          </w:tcPr>
          <w:p w14:paraId="3F87A46F" w14:textId="02B5D319" w:rsidR="00D3718D" w:rsidRPr="00BA3432" w:rsidRDefault="00D3718D">
            <w:pPr>
              <w:spacing w:line="276" w:lineRule="auto"/>
              <w:jc w:val="center"/>
              <w:rPr>
                <w:lang w:val="en-US"/>
                <w:rPrChange w:id="26587" w:author="phuong vu" w:date="2018-11-25T21:55:00Z">
                  <w:rPr>
                    <w:lang w:val="en-US"/>
                  </w:rPr>
                </w:rPrChange>
              </w:rPr>
              <w:pPrChange w:id="26588" w:author="phuong vu" w:date="2018-11-23T13:48:00Z">
                <w:pPr>
                  <w:jc w:val="center"/>
                </w:pPr>
              </w:pPrChange>
            </w:pPr>
            <w:r w:rsidRPr="00BA3432">
              <w:rPr>
                <w:lang w:val="en-US"/>
                <w:rPrChange w:id="26589" w:author="phuong vu" w:date="2018-11-25T21:55:00Z">
                  <w:rPr>
                    <w:lang w:val="en-US"/>
                  </w:rPr>
                </w:rPrChange>
              </w:rPr>
              <w:t>X</w:t>
            </w:r>
          </w:p>
        </w:tc>
      </w:tr>
      <w:tr w:rsidR="002F5F09" w:rsidRPr="00BA3432" w14:paraId="59EB943B" w14:textId="77777777" w:rsidTr="00D3718D">
        <w:trPr>
          <w:ins w:id="26590" w:author="phuong vu" w:date="2018-11-25T22:01:00Z"/>
        </w:trPr>
        <w:tc>
          <w:tcPr>
            <w:tcW w:w="805" w:type="dxa"/>
          </w:tcPr>
          <w:p w14:paraId="2E7EFF12" w14:textId="3DA27353" w:rsidR="002F5F09" w:rsidRPr="00AD0E2E" w:rsidRDefault="002F5F09">
            <w:pPr>
              <w:spacing w:line="276" w:lineRule="auto"/>
              <w:jc w:val="center"/>
              <w:rPr>
                <w:ins w:id="26591" w:author="phuong vu" w:date="2018-11-25T22:01:00Z"/>
                <w:lang w:val="en-US"/>
              </w:rPr>
            </w:pPr>
            <w:ins w:id="26592" w:author="phuong vu" w:date="2018-11-25T22:01:00Z">
              <w:r>
                <w:rPr>
                  <w:lang w:val="en-US"/>
                </w:rPr>
                <w:t>5</w:t>
              </w:r>
            </w:ins>
          </w:p>
        </w:tc>
        <w:tc>
          <w:tcPr>
            <w:tcW w:w="2120" w:type="dxa"/>
          </w:tcPr>
          <w:p w14:paraId="590C19B9" w14:textId="653BD810" w:rsidR="002F5F09" w:rsidRPr="00AD0E2E" w:rsidRDefault="002F5F09">
            <w:pPr>
              <w:spacing w:line="276" w:lineRule="auto"/>
              <w:rPr>
                <w:ins w:id="26593" w:author="phuong vu" w:date="2018-11-25T22:01:00Z"/>
                <w:lang w:val="en-US"/>
              </w:rPr>
            </w:pPr>
            <w:ins w:id="26594" w:author="phuong vu" w:date="2018-11-25T22:01:00Z">
              <w:r>
                <w:rPr>
                  <w:lang w:val="en-US"/>
                </w:rPr>
                <w:t>branch</w:t>
              </w:r>
            </w:ins>
          </w:p>
        </w:tc>
        <w:tc>
          <w:tcPr>
            <w:tcW w:w="1463" w:type="dxa"/>
          </w:tcPr>
          <w:p w14:paraId="4043B349" w14:textId="77777777" w:rsidR="002F5F09" w:rsidRPr="00BA3432" w:rsidRDefault="002F5F09">
            <w:pPr>
              <w:spacing w:line="276" w:lineRule="auto"/>
              <w:jc w:val="center"/>
              <w:rPr>
                <w:ins w:id="26595" w:author="phuong vu" w:date="2018-11-25T22:01:00Z"/>
                <w:lang w:val="en-US"/>
                <w:rPrChange w:id="26596" w:author="phuong vu" w:date="2018-11-25T21:55:00Z">
                  <w:rPr>
                    <w:ins w:id="26597" w:author="phuong vu" w:date="2018-11-25T22:01:00Z"/>
                    <w:lang w:val="en-US"/>
                  </w:rPr>
                </w:rPrChange>
              </w:rPr>
            </w:pPr>
          </w:p>
        </w:tc>
        <w:tc>
          <w:tcPr>
            <w:tcW w:w="1463" w:type="dxa"/>
          </w:tcPr>
          <w:p w14:paraId="0041D2A3" w14:textId="77777777" w:rsidR="002F5F09" w:rsidRPr="00BA3432" w:rsidRDefault="002F5F09">
            <w:pPr>
              <w:spacing w:line="276" w:lineRule="auto"/>
              <w:jc w:val="center"/>
              <w:rPr>
                <w:ins w:id="26598" w:author="phuong vu" w:date="2018-11-25T22:01:00Z"/>
                <w:lang w:val="en-US"/>
                <w:rPrChange w:id="26599" w:author="phuong vu" w:date="2018-11-25T21:55:00Z">
                  <w:rPr>
                    <w:ins w:id="26600" w:author="phuong vu" w:date="2018-11-25T22:01:00Z"/>
                    <w:lang w:val="en-US"/>
                  </w:rPr>
                </w:rPrChange>
              </w:rPr>
            </w:pPr>
          </w:p>
        </w:tc>
        <w:tc>
          <w:tcPr>
            <w:tcW w:w="1463" w:type="dxa"/>
          </w:tcPr>
          <w:p w14:paraId="783A65E4" w14:textId="77777777" w:rsidR="002F5F09" w:rsidRPr="00BA3432" w:rsidRDefault="002F5F09">
            <w:pPr>
              <w:spacing w:line="276" w:lineRule="auto"/>
              <w:jc w:val="center"/>
              <w:rPr>
                <w:ins w:id="26601" w:author="phuong vu" w:date="2018-11-25T22:01:00Z"/>
                <w:lang w:val="en-US"/>
                <w:rPrChange w:id="26602" w:author="phuong vu" w:date="2018-11-25T21:55:00Z">
                  <w:rPr>
                    <w:ins w:id="26603" w:author="phuong vu" w:date="2018-11-25T22:01:00Z"/>
                    <w:lang w:val="en-US"/>
                  </w:rPr>
                </w:rPrChange>
              </w:rPr>
            </w:pPr>
          </w:p>
        </w:tc>
        <w:tc>
          <w:tcPr>
            <w:tcW w:w="1463" w:type="dxa"/>
          </w:tcPr>
          <w:p w14:paraId="7363E240" w14:textId="43DCD626" w:rsidR="002F5F09" w:rsidRPr="00AD0E2E" w:rsidRDefault="002F5F09" w:rsidP="009E4E70">
            <w:pPr>
              <w:keepNext/>
              <w:spacing w:line="276" w:lineRule="auto"/>
              <w:jc w:val="center"/>
              <w:rPr>
                <w:ins w:id="26604" w:author="phuong vu" w:date="2018-11-25T22:01:00Z"/>
                <w:lang w:val="en-US"/>
              </w:rPr>
              <w:pPrChange w:id="26605" w:author="phuong vu" w:date="2018-11-26T01:18:00Z">
                <w:pPr>
                  <w:spacing w:line="276" w:lineRule="auto"/>
                  <w:jc w:val="center"/>
                </w:pPr>
              </w:pPrChange>
            </w:pPr>
            <w:ins w:id="26606" w:author="phuong vu" w:date="2018-11-25T22:01:00Z">
              <w:r>
                <w:rPr>
                  <w:lang w:val="en-US"/>
                </w:rPr>
                <w:t>X</w:t>
              </w:r>
            </w:ins>
          </w:p>
        </w:tc>
      </w:tr>
    </w:tbl>
    <w:p w14:paraId="35C92E1F" w14:textId="5B4365F0" w:rsidR="009E4E70" w:rsidRPr="009E4E70" w:rsidRDefault="009E4E70">
      <w:pPr>
        <w:pStyle w:val="Caption"/>
        <w:rPr>
          <w:ins w:id="26607" w:author="phuong vu" w:date="2018-11-26T01:18:00Z"/>
          <w:lang w:val="en-US"/>
          <w:rPrChange w:id="26608" w:author="phuong vu" w:date="2018-11-26T01:18:00Z">
            <w:rPr>
              <w:ins w:id="26609" w:author="phuong vu" w:date="2018-11-26T01:18:00Z"/>
            </w:rPr>
          </w:rPrChange>
        </w:rPr>
      </w:pPr>
      <w:ins w:id="26610" w:author="phuong vu" w:date="2018-11-26T01:18:00Z">
        <w:r>
          <w:t xml:space="preserve">Bảng </w:t>
        </w:r>
      </w:ins>
      <w:ins w:id="26611" w:author="phuong vu" w:date="2018-11-26T02:10:00Z">
        <w:r w:rsidR="00404CBA">
          <w:fldChar w:fldCharType="begin"/>
        </w:r>
        <w:r w:rsidR="00404CBA">
          <w:instrText xml:space="preserve"> STYLEREF 1 \s </w:instrText>
        </w:r>
      </w:ins>
      <w:r w:rsidR="00404CBA">
        <w:fldChar w:fldCharType="separate"/>
      </w:r>
      <w:r w:rsidR="00404CBA">
        <w:rPr>
          <w:noProof/>
        </w:rPr>
        <w:t>3</w:t>
      </w:r>
      <w:ins w:id="2661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613" w:author="phuong vu" w:date="2018-11-26T02:10:00Z">
        <w:r w:rsidR="00404CBA">
          <w:rPr>
            <w:noProof/>
          </w:rPr>
          <w:t>39</w:t>
        </w:r>
        <w:r w:rsidR="00404CBA">
          <w:fldChar w:fldCharType="end"/>
        </w:r>
      </w:ins>
      <w:ins w:id="26614" w:author="phuong vu" w:date="2018-11-26T01:18:00Z">
        <w:r>
          <w:rPr>
            <w:lang w:val="en-US"/>
          </w:rPr>
          <w:t xml:space="preserve"> Dữ liệu sử dụng đăng nhập hệ thống</w:t>
        </w:r>
      </w:ins>
    </w:p>
    <w:p w14:paraId="38C9CA11" w14:textId="44C63D42" w:rsidR="00405A7C" w:rsidRPr="00BA3432" w:rsidRDefault="00405A7C">
      <w:pPr>
        <w:pStyle w:val="Heading5"/>
        <w:spacing w:line="276" w:lineRule="auto"/>
        <w:rPr>
          <w:rFonts w:cstheme="majorHAnsi"/>
          <w:lang w:val="en-US"/>
          <w:rPrChange w:id="26615" w:author="phuong vu" w:date="2018-11-25T21:55:00Z">
            <w:rPr>
              <w:lang w:val="en-US"/>
            </w:rPr>
          </w:rPrChange>
        </w:rPr>
        <w:pPrChange w:id="26616" w:author="phuong vu" w:date="2018-11-23T13:48:00Z">
          <w:pPr>
            <w:pStyle w:val="Heading5"/>
          </w:pPr>
        </w:pPrChange>
      </w:pPr>
      <w:r w:rsidRPr="00BA3432">
        <w:rPr>
          <w:rFonts w:cstheme="majorHAnsi"/>
          <w:lang w:val="en-US"/>
          <w:rPrChange w:id="26617" w:author="phuong vu" w:date="2018-11-25T21:55:00Z">
            <w:rPr>
              <w:lang w:val="en-US"/>
            </w:rPr>
          </w:rPrChange>
        </w:rPr>
        <w:lastRenderedPageBreak/>
        <w:t>Cách xử lí</w:t>
      </w:r>
    </w:p>
    <w:p w14:paraId="12DA4868" w14:textId="08A80EFF" w:rsidR="00744A90" w:rsidRPr="00BA3432" w:rsidRDefault="008F226C">
      <w:pPr>
        <w:keepNext/>
        <w:spacing w:line="276" w:lineRule="auto"/>
        <w:jc w:val="center"/>
        <w:rPr>
          <w:rPrChange w:id="26618" w:author="phuong vu" w:date="2018-11-25T21:55:00Z">
            <w:rPr/>
          </w:rPrChange>
        </w:rPr>
        <w:pPrChange w:id="26619" w:author="phuong vu" w:date="2018-11-23T13:48:00Z">
          <w:pPr>
            <w:keepNext/>
            <w:jc w:val="center"/>
          </w:pPr>
        </w:pPrChange>
      </w:pPr>
      <w:r w:rsidRPr="00AD0E2E">
        <w:rPr>
          <w:noProof/>
          <w:lang w:val="en-US"/>
        </w:rPr>
        <w:drawing>
          <wp:inline distT="0" distB="0" distL="0" distR="0" wp14:anchorId="7BBF50E8" wp14:editId="79F69246">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AD0E2E">
        <w:rPr>
          <w:noProof/>
          <w:lang w:val="en-US"/>
        </w:rPr>
        <w:t xml:space="preserve"> </w:t>
      </w:r>
    </w:p>
    <w:p w14:paraId="0428E027" w14:textId="48ED2BBD" w:rsidR="00744A90" w:rsidRPr="00BA3432" w:rsidRDefault="00744A90">
      <w:pPr>
        <w:pStyle w:val="Caption"/>
        <w:spacing w:line="276" w:lineRule="auto"/>
        <w:rPr>
          <w:rPrChange w:id="26620" w:author="phuong vu" w:date="2018-11-25T21:55:00Z">
            <w:rPr>
              <w:lang w:val="en-US"/>
            </w:rPr>
          </w:rPrChange>
        </w:rPr>
        <w:pPrChange w:id="26621" w:author="phuong vu" w:date="2018-11-23T13:48:00Z">
          <w:pPr>
            <w:pStyle w:val="Caption"/>
          </w:pPr>
        </w:pPrChange>
      </w:pPr>
      <w:bookmarkStart w:id="26622" w:name="_Toc530662957"/>
      <w:r w:rsidRPr="00BA3432">
        <w:rPr>
          <w:szCs w:val="26"/>
          <w:rPrChange w:id="26623" w:author="phuong vu" w:date="2018-11-25T21:55:00Z">
            <w:rPr>
              <w:szCs w:val="26"/>
            </w:rPr>
          </w:rPrChange>
        </w:rPr>
        <w:t xml:space="preserve">Hình </w:t>
      </w:r>
      <w:ins w:id="26624"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625"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626" w:author="phuong vu" w:date="2018-11-26T01:11:00Z">
        <w:r w:rsidR="00300FEC">
          <w:rPr>
            <w:noProof/>
            <w:szCs w:val="26"/>
          </w:rPr>
          <w:t>32</w:t>
        </w:r>
        <w:r w:rsidR="00300FEC">
          <w:rPr>
            <w:szCs w:val="26"/>
          </w:rPr>
          <w:fldChar w:fldCharType="end"/>
        </w:r>
      </w:ins>
      <w:del w:id="26627" w:author="phuong vu" w:date="2018-11-16T11:28:00Z">
        <w:r w:rsidR="006C103E" w:rsidRPr="00BA3432" w:rsidDel="00EC5005">
          <w:rPr>
            <w:szCs w:val="26"/>
            <w:rPrChange w:id="26628" w:author="phuong vu" w:date="2018-11-25T21:55:00Z">
              <w:rPr>
                <w:szCs w:val="26"/>
              </w:rPr>
            </w:rPrChange>
          </w:rPr>
          <w:fldChar w:fldCharType="begin"/>
        </w:r>
        <w:r w:rsidR="006C103E" w:rsidRPr="00BA3432" w:rsidDel="00EC5005">
          <w:rPr>
            <w:szCs w:val="26"/>
            <w:rPrChange w:id="26629" w:author="phuong vu" w:date="2018-11-25T21:55:00Z">
              <w:rPr>
                <w:szCs w:val="26"/>
              </w:rPr>
            </w:rPrChange>
          </w:rPr>
          <w:delInstrText xml:space="preserve"> STYLEREF 1 \s </w:delInstrText>
        </w:r>
        <w:r w:rsidR="006C103E" w:rsidRPr="00BA3432" w:rsidDel="00EC5005">
          <w:rPr>
            <w:szCs w:val="26"/>
            <w:rPrChange w:id="26630" w:author="phuong vu" w:date="2018-11-25T21:55:00Z">
              <w:rPr>
                <w:szCs w:val="26"/>
              </w:rPr>
            </w:rPrChange>
          </w:rPr>
          <w:fldChar w:fldCharType="separate"/>
        </w:r>
        <w:r w:rsidR="006C103E" w:rsidRPr="00BA3432" w:rsidDel="00EC5005">
          <w:rPr>
            <w:noProof/>
            <w:szCs w:val="26"/>
            <w:rPrChange w:id="26631" w:author="phuong vu" w:date="2018-11-25T21:55:00Z">
              <w:rPr>
                <w:noProof/>
                <w:szCs w:val="26"/>
              </w:rPr>
            </w:rPrChange>
          </w:rPr>
          <w:delText>3</w:delText>
        </w:r>
        <w:r w:rsidR="006C103E" w:rsidRPr="00BA3432" w:rsidDel="00EC5005">
          <w:rPr>
            <w:szCs w:val="26"/>
            <w:rPrChange w:id="26632"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633" w:author="phuong vu" w:date="2018-11-25T21:55:00Z">
              <w:rPr>
                <w:szCs w:val="26"/>
              </w:rPr>
            </w:rPrChange>
          </w:rPr>
          <w:delInstrText xml:space="preserve"> SEQ Hình \* ARABIC \s 1 </w:delInstrText>
        </w:r>
        <w:r w:rsidR="006C103E" w:rsidRPr="00BA3432" w:rsidDel="00EC5005">
          <w:rPr>
            <w:szCs w:val="26"/>
            <w:rPrChange w:id="26634" w:author="phuong vu" w:date="2018-11-25T21:55:00Z">
              <w:rPr>
                <w:szCs w:val="26"/>
              </w:rPr>
            </w:rPrChange>
          </w:rPr>
          <w:fldChar w:fldCharType="separate"/>
        </w:r>
        <w:r w:rsidR="006C103E" w:rsidRPr="00BA3432" w:rsidDel="00EC5005">
          <w:rPr>
            <w:noProof/>
            <w:szCs w:val="26"/>
            <w:rPrChange w:id="26635" w:author="phuong vu" w:date="2018-11-25T21:55:00Z">
              <w:rPr>
                <w:noProof/>
                <w:szCs w:val="26"/>
              </w:rPr>
            </w:rPrChange>
          </w:rPr>
          <w:delText>22</w:delText>
        </w:r>
        <w:r w:rsidR="006C103E" w:rsidRPr="00BA3432" w:rsidDel="00EC5005">
          <w:rPr>
            <w:szCs w:val="26"/>
            <w:rPrChange w:id="26636" w:author="phuong vu" w:date="2018-11-25T21:55:00Z">
              <w:rPr>
                <w:szCs w:val="26"/>
              </w:rPr>
            </w:rPrChange>
          </w:rPr>
          <w:fldChar w:fldCharType="end"/>
        </w:r>
      </w:del>
      <w:r w:rsidRPr="00BA3432">
        <w:rPr>
          <w:szCs w:val="26"/>
          <w:rPrChange w:id="26637" w:author="phuong vu" w:date="2018-11-25T21:55:00Z">
            <w:rPr>
              <w:szCs w:val="26"/>
              <w:lang w:val="en-US"/>
            </w:rPr>
          </w:rPrChange>
        </w:rPr>
        <w:t xml:space="preserve"> Sơ đồ xử lí đăng nhập</w:t>
      </w:r>
      <w:bookmarkEnd w:id="26622"/>
    </w:p>
    <w:p w14:paraId="0AD7EF50" w14:textId="77777777" w:rsidR="00E114E4" w:rsidRPr="00BA3432" w:rsidRDefault="00E114E4">
      <w:pPr>
        <w:spacing w:line="276" w:lineRule="auto"/>
        <w:rPr>
          <w:rPrChange w:id="26638" w:author="phuong vu" w:date="2018-11-25T21:55:00Z">
            <w:rPr>
              <w:lang w:val="en-US"/>
            </w:rPr>
          </w:rPrChange>
        </w:rPr>
        <w:pPrChange w:id="26639" w:author="phuong vu" w:date="2018-11-23T13:48:00Z">
          <w:pPr/>
        </w:pPrChange>
      </w:pPr>
    </w:p>
    <w:p w14:paraId="44D29F39" w14:textId="1BC24A39" w:rsidR="00A61DB2" w:rsidRPr="00BA3432" w:rsidRDefault="00A61DB2">
      <w:pPr>
        <w:pStyle w:val="Heading4"/>
        <w:spacing w:line="276" w:lineRule="auto"/>
        <w:rPr>
          <w:rFonts w:cstheme="majorHAnsi"/>
          <w:rPrChange w:id="26640" w:author="phuong vu" w:date="2018-11-25T21:55:00Z">
            <w:rPr/>
          </w:rPrChange>
        </w:rPr>
        <w:pPrChange w:id="26641" w:author="phuong vu" w:date="2018-11-23T13:48:00Z">
          <w:pPr>
            <w:pStyle w:val="Heading4"/>
          </w:pPr>
        </w:pPrChange>
      </w:pPr>
      <w:bookmarkStart w:id="26642" w:name="_Toc530662909"/>
      <w:r w:rsidRPr="00AD0E2E">
        <w:rPr>
          <w:rFonts w:cstheme="majorHAnsi"/>
          <w:lang w:val="en-US"/>
        </w:rPr>
        <w:t>Đ</w:t>
      </w:r>
      <w:r w:rsidRPr="00BA3432">
        <w:rPr>
          <w:rFonts w:cstheme="majorHAnsi"/>
          <w:rPrChange w:id="26643" w:author="phuong vu" w:date="2018-11-25T21:55:00Z">
            <w:rPr/>
          </w:rPrChange>
        </w:rPr>
        <w:t>ăng xuất hệ thống</w:t>
      </w:r>
      <w:bookmarkEnd w:id="26642"/>
    </w:p>
    <w:p w14:paraId="07A63252" w14:textId="396D2768" w:rsidR="003D3E6A" w:rsidRPr="00BA3432" w:rsidRDefault="003D3E6A">
      <w:pPr>
        <w:pStyle w:val="Heading5"/>
        <w:spacing w:line="276" w:lineRule="auto"/>
        <w:rPr>
          <w:ins w:id="26644" w:author="phuong vu" w:date="2018-11-23T09:51:00Z"/>
          <w:rFonts w:cstheme="majorHAnsi"/>
          <w:lang w:val="en-US"/>
          <w:rPrChange w:id="26645" w:author="phuong vu" w:date="2018-11-25T21:55:00Z">
            <w:rPr>
              <w:ins w:id="26646" w:author="phuong vu" w:date="2018-11-23T09:51:00Z"/>
              <w:lang w:val="en-US"/>
            </w:rPr>
          </w:rPrChange>
        </w:rPr>
        <w:pPrChange w:id="26647" w:author="phuong vu" w:date="2018-11-23T13:48:00Z">
          <w:pPr>
            <w:pStyle w:val="Heading5"/>
          </w:pPr>
        </w:pPrChange>
      </w:pPr>
      <w:r w:rsidRPr="00BA3432">
        <w:rPr>
          <w:rFonts w:cstheme="majorHAnsi"/>
          <w:lang w:val="en-US"/>
          <w:rPrChange w:id="26648" w:author="phuong vu" w:date="2018-11-25T21:55:00Z">
            <w:rPr>
              <w:lang w:val="en-US"/>
            </w:rPr>
          </w:rPrChange>
        </w:rPr>
        <w:t>Mục đích</w:t>
      </w:r>
    </w:p>
    <w:p w14:paraId="17C32D2E" w14:textId="0F112839" w:rsidR="00EA673D" w:rsidRPr="00BA3432" w:rsidRDefault="00EA673D">
      <w:pPr>
        <w:spacing w:line="276" w:lineRule="auto"/>
        <w:ind w:firstLine="720"/>
        <w:rPr>
          <w:lang w:val="en-US"/>
          <w:rPrChange w:id="26649" w:author="phuong vu" w:date="2018-11-25T21:55:00Z">
            <w:rPr>
              <w:lang w:val="en-US"/>
            </w:rPr>
          </w:rPrChange>
        </w:rPr>
        <w:pPrChange w:id="26650" w:author="phuong vu" w:date="2018-11-23T13:48:00Z">
          <w:pPr>
            <w:pStyle w:val="Heading5"/>
          </w:pPr>
        </w:pPrChange>
      </w:pPr>
      <w:ins w:id="26651" w:author="phuong vu" w:date="2018-11-23T09:51:00Z">
        <w:r w:rsidRPr="00BA3432">
          <w:rPr>
            <w:lang w:val="en-US"/>
            <w:rPrChange w:id="26652" w:author="phuong vu" w:date="2018-11-25T21:55:00Z">
              <w:rPr>
                <w:lang w:val="en-US"/>
              </w:rPr>
            </w:rPrChange>
          </w:rPr>
          <w:t>Nhằm giúp người dùng</w:t>
        </w:r>
      </w:ins>
      <w:ins w:id="26653" w:author="phuong vu" w:date="2018-11-23T09:52:00Z">
        <w:r w:rsidRPr="00BA3432">
          <w:rPr>
            <w:lang w:val="en-US"/>
            <w:rPrChange w:id="26654" w:author="phuong vu" w:date="2018-11-25T21:55:00Z">
              <w:rPr>
                <w:lang w:val="en-US"/>
              </w:rPr>
            </w:rPrChange>
          </w:rPr>
          <w:t xml:space="preserve"> thoát khỏi hệ thống khi không còn </w:t>
        </w:r>
      </w:ins>
      <w:ins w:id="26655" w:author="phuong vu" w:date="2018-11-23T09:55:00Z">
        <w:r w:rsidRPr="00BA3432">
          <w:rPr>
            <w:lang w:val="en-US"/>
            <w:rPrChange w:id="26656" w:author="phuong vu" w:date="2018-11-25T21:55:00Z">
              <w:rPr>
                <w:lang w:val="en-US"/>
              </w:rPr>
            </w:rPrChange>
          </w:rPr>
          <w:t>nhu cầu sử dụng hệ thống.</w:t>
        </w:r>
      </w:ins>
    </w:p>
    <w:p w14:paraId="6279BE24" w14:textId="6AAC4FE0" w:rsidR="0070756E" w:rsidRPr="00BA3432" w:rsidRDefault="009E4E70">
      <w:pPr>
        <w:pStyle w:val="Heading5"/>
        <w:spacing w:line="276" w:lineRule="auto"/>
        <w:rPr>
          <w:rFonts w:cstheme="majorHAnsi"/>
          <w:lang w:val="en-US"/>
          <w:rPrChange w:id="26657" w:author="phuong vu" w:date="2018-11-25T21:55:00Z">
            <w:rPr>
              <w:lang w:val="en-US"/>
            </w:rPr>
          </w:rPrChange>
        </w:rPr>
        <w:pPrChange w:id="26658" w:author="phuong vu" w:date="2018-11-23T13:48:00Z">
          <w:pPr>
            <w:pStyle w:val="Heading5"/>
          </w:pPr>
        </w:pPrChange>
      </w:pPr>
      <w:r w:rsidRPr="00AD0E2E">
        <w:rPr>
          <w:rFonts w:cstheme="majorHAnsi"/>
          <w:noProof/>
          <w:lang w:val="en-US"/>
        </w:rPr>
        <mc:AlternateContent>
          <mc:Choice Requires="wps">
            <w:drawing>
              <wp:anchor distT="0" distB="0" distL="114300" distR="114300" simplePos="0" relativeHeight="251664384" behindDoc="0" locked="0" layoutInCell="1" allowOverlap="1" wp14:anchorId="0E6B47CE" wp14:editId="77118216">
                <wp:simplePos x="0" y="0"/>
                <wp:positionH relativeFrom="column">
                  <wp:posOffset>-119867</wp:posOffset>
                </wp:positionH>
                <wp:positionV relativeFrom="paragraph">
                  <wp:posOffset>1177231</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49E7B27D" w:rsidR="00B81AB4" w:rsidRPr="00E4365A" w:rsidRDefault="00B81AB4" w:rsidP="00E4365A">
                            <w:pPr>
                              <w:pStyle w:val="Caption"/>
                              <w:rPr>
                                <w:b/>
                                <w:noProof/>
                                <w:szCs w:val="26"/>
                              </w:rPr>
                            </w:pPr>
                            <w:bookmarkStart w:id="26659" w:name="_Toc530662958"/>
                            <w:r w:rsidRPr="00E4365A">
                              <w:rPr>
                                <w:szCs w:val="26"/>
                              </w:rPr>
                              <w:t xml:space="preserve">Hình </w:t>
                            </w:r>
                            <w:ins w:id="26660"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26661"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662" w:author="phuong vu" w:date="2018-11-26T01:11:00Z">
                              <w:r>
                                <w:rPr>
                                  <w:noProof/>
                                  <w:szCs w:val="26"/>
                                </w:rPr>
                                <w:t>33</w:t>
                              </w:r>
                              <w:r>
                                <w:rPr>
                                  <w:szCs w:val="26"/>
                                </w:rPr>
                                <w:fldChar w:fldCharType="end"/>
                              </w:r>
                            </w:ins>
                            <w:del w:id="2666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26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6B47CE" id="Text Box 16" o:spid="_x0000_s1029" type="#_x0000_t202" style="position:absolute;left:0;text-align:left;margin-left:-9.45pt;margin-top:92.7pt;width:428.2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" stroked="f">
                <v:textbox style="mso-fit-shape-to-text:t" inset="0,0,0,0">
                  <w:txbxContent>
                    <w:p w14:paraId="0DC24B9C" w14:textId="49E7B27D" w:rsidR="00B81AB4" w:rsidRPr="00E4365A" w:rsidRDefault="00B81AB4" w:rsidP="00E4365A">
                      <w:pPr>
                        <w:pStyle w:val="Caption"/>
                        <w:rPr>
                          <w:b/>
                          <w:noProof/>
                          <w:szCs w:val="26"/>
                        </w:rPr>
                      </w:pPr>
                      <w:bookmarkStart w:id="26664" w:name="_Toc530662958"/>
                      <w:r w:rsidRPr="00E4365A">
                        <w:rPr>
                          <w:szCs w:val="26"/>
                        </w:rPr>
                        <w:t xml:space="preserve">Hình </w:t>
                      </w:r>
                      <w:ins w:id="26665" w:author="phuong vu" w:date="2018-11-26T01:11:00Z">
                        <w:r>
                          <w:rPr>
                            <w:szCs w:val="26"/>
                          </w:rPr>
                          <w:fldChar w:fldCharType="begin"/>
                        </w:r>
                        <w:r>
                          <w:rPr>
                            <w:szCs w:val="26"/>
                          </w:rPr>
                          <w:instrText xml:space="preserve"> STYLEREF 1 \s </w:instrText>
                        </w:r>
                      </w:ins>
                      <w:r>
                        <w:rPr>
                          <w:szCs w:val="26"/>
                        </w:rPr>
                        <w:fldChar w:fldCharType="separate"/>
                      </w:r>
                      <w:r>
                        <w:rPr>
                          <w:noProof/>
                          <w:szCs w:val="26"/>
                        </w:rPr>
                        <w:t>3</w:t>
                      </w:r>
                      <w:ins w:id="26666"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667" w:author="phuong vu" w:date="2018-11-26T01:11:00Z">
                        <w:r>
                          <w:rPr>
                            <w:noProof/>
                            <w:szCs w:val="26"/>
                          </w:rPr>
                          <w:t>33</w:t>
                        </w:r>
                        <w:r>
                          <w:rPr>
                            <w:szCs w:val="26"/>
                          </w:rPr>
                          <w:fldChar w:fldCharType="end"/>
                        </w:r>
                      </w:ins>
                      <w:del w:id="2666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26664"/>
                    </w:p>
                  </w:txbxContent>
                </v:textbox>
                <w10:wrap type="topAndBottom"/>
              </v:shape>
            </w:pict>
          </mc:Fallback>
        </mc:AlternateContent>
      </w:r>
      <w:ins w:id="26669" w:author="phuong vu" w:date="2018-11-25T21:52:00Z">
        <w:r w:rsidRPr="00BA3432">
          <w:rPr>
            <w:rFonts w:cstheme="majorHAnsi"/>
            <w:noProof/>
            <w:lang w:val="en-US"/>
            <w:rPrChange w:id="26670" w:author="phuong vu" w:date="2018-11-25T21:55:00Z">
              <w:rPr>
                <w:noProof/>
                <w:lang w:val="en-US"/>
              </w:rPr>
            </w:rPrChange>
          </w:rPr>
          <w:drawing>
            <wp:anchor distT="0" distB="0" distL="114300" distR="114300" simplePos="0" relativeHeight="251662336" behindDoc="0" locked="0" layoutInCell="1" allowOverlap="1" wp14:anchorId="0CFA315F" wp14:editId="2B2289A9">
              <wp:simplePos x="0" y="0"/>
              <wp:positionH relativeFrom="margin">
                <wp:posOffset>1142365</wp:posOffset>
              </wp:positionH>
              <wp:positionV relativeFrom="paragraph">
                <wp:posOffset>317500</wp:posOffset>
              </wp:positionV>
              <wp:extent cx="3075940" cy="680085"/>
              <wp:effectExtent l="0" t="0" r="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82">
                        <a:extLst>
                          <a:ext uri="{28A0092B-C50C-407E-A947-70E740481C1C}">
                            <a14:useLocalDpi xmlns:a14="http://schemas.microsoft.com/office/drawing/2010/main" val="0"/>
                          </a:ext>
                        </a:extLst>
                      </a:blip>
                      <a:srcRect b="71755"/>
                      <a:stretch/>
                    </pic:blipFill>
                    <pic:spPr bwMode="auto">
                      <a:xfrm>
                        <a:off x="0" y="0"/>
                        <a:ext cx="3075940" cy="680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del w:id="26671" w:author="phuong vu" w:date="2018-11-25T21:52:00Z">
        <w:r w:rsidR="00BA3432" w:rsidRPr="00BA3432" w:rsidDel="00BA3432">
          <w:rPr>
            <w:rFonts w:cstheme="majorHAnsi"/>
            <w:noProof/>
            <w:lang w:val="en-US"/>
            <w:rPrChange w:id="26672" w:author="phuong vu" w:date="2018-11-25T21:55:00Z">
              <w:rPr>
                <w:noProof/>
                <w:lang w:val="en-US"/>
              </w:rPr>
            </w:rPrChange>
          </w:rPr>
          <mc:AlternateContent>
            <mc:Choice Requires="wpg">
              <w:drawing>
                <wp:anchor distT="0" distB="0" distL="114300" distR="114300" simplePos="0" relativeHeight="251661312" behindDoc="0" locked="0" layoutInCell="1" allowOverlap="1" wp14:anchorId="7C821D81" wp14:editId="0B021B20">
                  <wp:simplePos x="0" y="0"/>
                  <wp:positionH relativeFrom="column">
                    <wp:posOffset>698500</wp:posOffset>
                  </wp:positionH>
                  <wp:positionV relativeFrom="paragraph">
                    <wp:posOffset>2355215</wp:posOffset>
                  </wp:positionV>
                  <wp:extent cx="4733290" cy="2409190"/>
                  <wp:effectExtent l="0" t="0" r="0" b="0"/>
                  <wp:wrapTopAndBottom/>
                  <wp:docPr id="15" name="Group 15"/>
                  <wp:cNvGraphicFramePr/>
                  <a:graphic xmlns:a="http://schemas.openxmlformats.org/drawingml/2006/main">
                    <a:graphicData uri="http://schemas.microsoft.com/office/word/2010/wordprocessingGroup">
                      <wpg:wgp>
                        <wpg:cNvGrpSpPr/>
                        <wpg:grpSpPr>
                          <a:xfrm>
                            <a:off x="1657350" y="0"/>
                            <a:ext cx="3075940" cy="2409190"/>
                            <a:chOff x="2362200" y="1952625"/>
                            <a:chExt cx="3075940" cy="2409190"/>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657350" y="0"/>
                              <a:ext cx="3075940" cy="2409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93D171" id="Group 15" o:spid="_x0000_s1026" style="position:absolute;margin-left:55pt;margin-top:185.45pt;width:372.7pt;height:189.7pt;z-index:251661312;mso-width-relative:margin;mso-height-relative:margin" coordorigin="23622,19526" coordsize="30759,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">
                  <v:shape id="Picture 12" o:spid="_x0000_s1027" type="#_x0000_t75" style="position:absolute;left:16573;width:3075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83" o:title=""/>
                  </v:shape>
                  <w10:wrap type="topAndBottom"/>
                </v:group>
              </w:pict>
            </mc:Fallback>
          </mc:AlternateContent>
        </w:r>
      </w:del>
      <w:r w:rsidR="003D3E6A" w:rsidRPr="00AD0E2E">
        <w:rPr>
          <w:rFonts w:cstheme="majorHAnsi"/>
          <w:lang w:val="en-US"/>
        </w:rPr>
        <w:t>Giao di</w:t>
      </w:r>
      <w:r w:rsidR="003D3E6A" w:rsidRPr="00BA3432">
        <w:rPr>
          <w:rFonts w:cstheme="majorHAnsi"/>
          <w:lang w:val="en-US"/>
          <w:rPrChange w:id="26673" w:author="phuong vu" w:date="2018-11-25T21:55:00Z">
            <w:rPr>
              <w:lang w:val="en-US"/>
            </w:rPr>
          </w:rPrChange>
        </w:rPr>
        <w:t>ện</w:t>
      </w:r>
    </w:p>
    <w:p w14:paraId="3B90F156" w14:textId="0CC78919" w:rsidR="003D3E6A" w:rsidRPr="00BA3432" w:rsidRDefault="0070756E">
      <w:pPr>
        <w:pStyle w:val="Heading5"/>
        <w:spacing w:line="276" w:lineRule="auto"/>
        <w:rPr>
          <w:rFonts w:cstheme="majorHAnsi"/>
          <w:lang w:val="en-US"/>
          <w:rPrChange w:id="26674" w:author="phuong vu" w:date="2018-11-25T21:55:00Z">
            <w:rPr>
              <w:lang w:val="en-US"/>
            </w:rPr>
          </w:rPrChange>
        </w:rPr>
        <w:pPrChange w:id="26675" w:author="phuong vu" w:date="2018-11-23T13:48:00Z">
          <w:pPr>
            <w:pStyle w:val="Heading5"/>
          </w:pPr>
        </w:pPrChange>
      </w:pPr>
      <w:r w:rsidRPr="00BA3432">
        <w:rPr>
          <w:rFonts w:cstheme="majorHAnsi"/>
          <w:lang w:val="en-US"/>
          <w:rPrChange w:id="26676"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rsidRPr="00BA3432" w14:paraId="381BF050" w14:textId="77777777" w:rsidTr="00E4365A">
        <w:tc>
          <w:tcPr>
            <w:tcW w:w="805" w:type="dxa"/>
            <w:vAlign w:val="center"/>
          </w:tcPr>
          <w:p w14:paraId="50DDDA88" w14:textId="77777777" w:rsidR="003D5A3C" w:rsidRPr="00BA3432" w:rsidRDefault="003D5A3C">
            <w:pPr>
              <w:spacing w:line="276" w:lineRule="auto"/>
              <w:jc w:val="center"/>
              <w:rPr>
                <w:b/>
                <w:lang w:val="en-US"/>
                <w:rPrChange w:id="26677" w:author="phuong vu" w:date="2018-11-25T21:55:00Z">
                  <w:rPr>
                    <w:b/>
                    <w:lang w:val="en-US"/>
                  </w:rPr>
                </w:rPrChange>
              </w:rPr>
              <w:pPrChange w:id="26678" w:author="phuong vu" w:date="2018-11-23T13:48:00Z">
                <w:pPr>
                  <w:spacing w:line="360" w:lineRule="auto"/>
                  <w:jc w:val="center"/>
                </w:pPr>
              </w:pPrChange>
            </w:pPr>
            <w:r w:rsidRPr="00BA3432">
              <w:rPr>
                <w:b/>
                <w:lang w:val="en-US"/>
                <w:rPrChange w:id="26679" w:author="phuong vu" w:date="2018-11-25T21:55:00Z">
                  <w:rPr>
                    <w:b/>
                    <w:lang w:val="en-US"/>
                  </w:rPr>
                </w:rPrChange>
              </w:rPr>
              <w:t>STT</w:t>
            </w:r>
          </w:p>
        </w:tc>
        <w:tc>
          <w:tcPr>
            <w:tcW w:w="1980" w:type="dxa"/>
            <w:vAlign w:val="center"/>
          </w:tcPr>
          <w:p w14:paraId="6A15696C" w14:textId="77777777" w:rsidR="003D5A3C" w:rsidRPr="00BA3432" w:rsidRDefault="003D5A3C">
            <w:pPr>
              <w:spacing w:line="276" w:lineRule="auto"/>
              <w:jc w:val="center"/>
              <w:rPr>
                <w:b/>
                <w:lang w:val="en-US"/>
                <w:rPrChange w:id="26680" w:author="phuong vu" w:date="2018-11-25T21:55:00Z">
                  <w:rPr>
                    <w:b/>
                    <w:lang w:val="en-US"/>
                  </w:rPr>
                </w:rPrChange>
              </w:rPr>
              <w:pPrChange w:id="26681" w:author="phuong vu" w:date="2018-11-23T13:48:00Z">
                <w:pPr>
                  <w:spacing w:line="360" w:lineRule="auto"/>
                  <w:jc w:val="center"/>
                </w:pPr>
              </w:pPrChange>
            </w:pPr>
            <w:r w:rsidRPr="00BA3432">
              <w:rPr>
                <w:b/>
                <w:lang w:val="en-US"/>
                <w:rPrChange w:id="26682" w:author="phuong vu" w:date="2018-11-25T21:55:00Z">
                  <w:rPr>
                    <w:b/>
                    <w:lang w:val="en-US"/>
                  </w:rPr>
                </w:rPrChange>
              </w:rPr>
              <w:t>Loại điều khiển</w:t>
            </w:r>
          </w:p>
        </w:tc>
        <w:tc>
          <w:tcPr>
            <w:tcW w:w="2970" w:type="dxa"/>
            <w:vAlign w:val="center"/>
          </w:tcPr>
          <w:p w14:paraId="527A4227" w14:textId="4FC73977" w:rsidR="003D5A3C" w:rsidRPr="00BA3432" w:rsidRDefault="003D5A3C">
            <w:pPr>
              <w:spacing w:line="276" w:lineRule="auto"/>
              <w:jc w:val="center"/>
              <w:rPr>
                <w:b/>
                <w:lang w:val="en-US"/>
                <w:rPrChange w:id="26683" w:author="phuong vu" w:date="2018-11-25T21:55:00Z">
                  <w:rPr>
                    <w:b/>
                    <w:lang w:val="en-US"/>
                  </w:rPr>
                </w:rPrChange>
              </w:rPr>
              <w:pPrChange w:id="26684" w:author="phuong vu" w:date="2018-11-23T13:48:00Z">
                <w:pPr>
                  <w:spacing w:line="360" w:lineRule="auto"/>
                  <w:jc w:val="center"/>
                </w:pPr>
              </w:pPrChange>
            </w:pPr>
            <w:r w:rsidRPr="00BA3432">
              <w:rPr>
                <w:b/>
                <w:lang w:val="en-US"/>
                <w:rPrChange w:id="26685" w:author="phuong vu" w:date="2018-11-25T21:55:00Z">
                  <w:rPr>
                    <w:b/>
                    <w:lang w:val="en-US"/>
                  </w:rPr>
                </w:rPrChange>
              </w:rPr>
              <w:t>Nội dung thực hiện</w:t>
            </w:r>
          </w:p>
        </w:tc>
        <w:tc>
          <w:tcPr>
            <w:tcW w:w="1266" w:type="dxa"/>
            <w:vAlign w:val="center"/>
          </w:tcPr>
          <w:p w14:paraId="3748BDEA" w14:textId="77777777" w:rsidR="003D5A3C" w:rsidRPr="00BA3432" w:rsidRDefault="003D5A3C">
            <w:pPr>
              <w:spacing w:line="276" w:lineRule="auto"/>
              <w:jc w:val="center"/>
              <w:rPr>
                <w:b/>
                <w:lang w:val="en-US"/>
                <w:rPrChange w:id="26686" w:author="phuong vu" w:date="2018-11-25T21:55:00Z">
                  <w:rPr>
                    <w:b/>
                    <w:lang w:val="en-US"/>
                  </w:rPr>
                </w:rPrChange>
              </w:rPr>
              <w:pPrChange w:id="26687" w:author="phuong vu" w:date="2018-11-23T13:48:00Z">
                <w:pPr>
                  <w:spacing w:line="360" w:lineRule="auto"/>
                  <w:jc w:val="center"/>
                </w:pPr>
              </w:pPrChange>
            </w:pPr>
            <w:r w:rsidRPr="00BA3432">
              <w:rPr>
                <w:b/>
                <w:lang w:val="en-US"/>
                <w:rPrChange w:id="26688" w:author="phuong vu" w:date="2018-11-25T21:55:00Z">
                  <w:rPr>
                    <w:b/>
                    <w:lang w:val="en-US"/>
                  </w:rPr>
                </w:rPrChange>
              </w:rPr>
              <w:t>Giá trị mặc định</w:t>
            </w:r>
          </w:p>
        </w:tc>
        <w:tc>
          <w:tcPr>
            <w:tcW w:w="1756" w:type="dxa"/>
            <w:vAlign w:val="center"/>
          </w:tcPr>
          <w:p w14:paraId="7CAA9B7C" w14:textId="77777777" w:rsidR="003D5A3C" w:rsidRPr="00BA3432" w:rsidRDefault="003D5A3C">
            <w:pPr>
              <w:spacing w:line="276" w:lineRule="auto"/>
              <w:jc w:val="center"/>
              <w:rPr>
                <w:b/>
                <w:lang w:val="en-US"/>
                <w:rPrChange w:id="26689" w:author="phuong vu" w:date="2018-11-25T21:55:00Z">
                  <w:rPr>
                    <w:b/>
                    <w:lang w:val="en-US"/>
                  </w:rPr>
                </w:rPrChange>
              </w:rPr>
              <w:pPrChange w:id="26690" w:author="phuong vu" w:date="2018-11-23T13:48:00Z">
                <w:pPr>
                  <w:spacing w:line="360" w:lineRule="auto"/>
                  <w:jc w:val="center"/>
                </w:pPr>
              </w:pPrChange>
            </w:pPr>
            <w:r w:rsidRPr="00BA3432">
              <w:rPr>
                <w:b/>
                <w:lang w:val="en-US"/>
                <w:rPrChange w:id="26691" w:author="phuong vu" w:date="2018-11-25T21:55:00Z">
                  <w:rPr>
                    <w:b/>
                    <w:lang w:val="en-US"/>
                  </w:rPr>
                </w:rPrChange>
              </w:rPr>
              <w:t>Lưu ý</w:t>
            </w:r>
          </w:p>
        </w:tc>
      </w:tr>
      <w:tr w:rsidR="003D5A3C" w:rsidRPr="00BA3432" w14:paraId="465A3CD7" w14:textId="77777777" w:rsidTr="00E4365A">
        <w:tc>
          <w:tcPr>
            <w:tcW w:w="805" w:type="dxa"/>
          </w:tcPr>
          <w:p w14:paraId="24884726" w14:textId="09F03851" w:rsidR="003D5A3C" w:rsidRPr="00BA3432" w:rsidRDefault="00BA3432">
            <w:pPr>
              <w:spacing w:line="276" w:lineRule="auto"/>
              <w:jc w:val="center"/>
              <w:rPr>
                <w:lang w:val="en-US"/>
                <w:rPrChange w:id="26692" w:author="phuong vu" w:date="2018-11-25T21:55:00Z">
                  <w:rPr>
                    <w:lang w:val="en-US"/>
                  </w:rPr>
                </w:rPrChange>
              </w:rPr>
              <w:pPrChange w:id="26693" w:author="phuong vu" w:date="2018-11-23T13:48:00Z">
                <w:pPr>
                  <w:spacing w:line="360" w:lineRule="auto"/>
                  <w:jc w:val="center"/>
                </w:pPr>
              </w:pPrChange>
            </w:pPr>
            <w:ins w:id="26694" w:author="phuong vu" w:date="2018-11-25T21:52:00Z">
              <w:r w:rsidRPr="00BA3432">
                <w:rPr>
                  <w:lang w:val="en-US"/>
                  <w:rPrChange w:id="26695" w:author="phuong vu" w:date="2018-11-25T21:55:00Z">
                    <w:rPr>
                      <w:lang w:val="en-US"/>
                    </w:rPr>
                  </w:rPrChange>
                </w:rPr>
                <w:t>1</w:t>
              </w:r>
            </w:ins>
            <w:del w:id="26696" w:author="phuong vu" w:date="2018-11-25T21:52:00Z">
              <w:r w:rsidR="003D5A3C" w:rsidRPr="00BA3432" w:rsidDel="00BA3432">
                <w:rPr>
                  <w:lang w:val="en-US"/>
                  <w:rPrChange w:id="26697" w:author="phuong vu" w:date="2018-11-25T21:55:00Z">
                    <w:rPr>
                      <w:lang w:val="en-US"/>
                    </w:rPr>
                  </w:rPrChange>
                </w:rPr>
                <w:delText>2</w:delText>
              </w:r>
            </w:del>
          </w:p>
        </w:tc>
        <w:tc>
          <w:tcPr>
            <w:tcW w:w="1980" w:type="dxa"/>
          </w:tcPr>
          <w:p w14:paraId="1B1E4005" w14:textId="5CB67245" w:rsidR="003D5A3C" w:rsidRPr="00BA3432" w:rsidRDefault="003D5A3C">
            <w:pPr>
              <w:spacing w:line="276" w:lineRule="auto"/>
              <w:rPr>
                <w:lang w:val="en-US"/>
                <w:rPrChange w:id="26698" w:author="phuong vu" w:date="2018-11-25T21:55:00Z">
                  <w:rPr>
                    <w:lang w:val="en-US"/>
                  </w:rPr>
                </w:rPrChange>
              </w:rPr>
              <w:pPrChange w:id="26699" w:author="phuong vu" w:date="2018-11-23T13:48:00Z">
                <w:pPr>
                  <w:spacing w:line="360" w:lineRule="auto"/>
                </w:pPr>
              </w:pPrChange>
            </w:pPr>
            <w:r w:rsidRPr="00BA3432">
              <w:rPr>
                <w:lang w:val="en-US"/>
                <w:rPrChange w:id="26700" w:author="phuong vu" w:date="2018-11-25T21:55:00Z">
                  <w:rPr>
                    <w:lang w:val="en-US"/>
                  </w:rPr>
                </w:rPrChange>
              </w:rPr>
              <w:t>Link</w:t>
            </w:r>
          </w:p>
        </w:tc>
        <w:tc>
          <w:tcPr>
            <w:tcW w:w="2970" w:type="dxa"/>
          </w:tcPr>
          <w:p w14:paraId="728AB0AB" w14:textId="397D9944" w:rsidR="003D5A3C" w:rsidRPr="00BA3432" w:rsidRDefault="003D5A3C">
            <w:pPr>
              <w:spacing w:line="276" w:lineRule="auto"/>
              <w:rPr>
                <w:lang w:val="en-US"/>
                <w:rPrChange w:id="26701" w:author="phuong vu" w:date="2018-11-25T21:55:00Z">
                  <w:rPr>
                    <w:lang w:val="en-US"/>
                  </w:rPr>
                </w:rPrChange>
              </w:rPr>
              <w:pPrChange w:id="26702" w:author="phuong vu" w:date="2018-11-23T13:48:00Z">
                <w:pPr>
                  <w:spacing w:line="360" w:lineRule="auto"/>
                </w:pPr>
              </w:pPrChange>
            </w:pPr>
            <w:r w:rsidRPr="00BA3432">
              <w:rPr>
                <w:lang w:val="en-US"/>
                <w:rPrChange w:id="26703" w:author="phuong vu" w:date="2018-11-25T21:55:00Z">
                  <w:rPr>
                    <w:lang w:val="en-US"/>
                  </w:rPr>
                </w:rPrChange>
              </w:rPr>
              <w:t>Đăng xuất</w:t>
            </w:r>
          </w:p>
        </w:tc>
        <w:tc>
          <w:tcPr>
            <w:tcW w:w="1266" w:type="dxa"/>
          </w:tcPr>
          <w:p w14:paraId="4DA87A72" w14:textId="77777777" w:rsidR="003D5A3C" w:rsidRPr="00BA3432" w:rsidRDefault="003D5A3C">
            <w:pPr>
              <w:spacing w:line="276" w:lineRule="auto"/>
              <w:rPr>
                <w:lang w:val="en-US"/>
                <w:rPrChange w:id="26704" w:author="phuong vu" w:date="2018-11-25T21:55:00Z">
                  <w:rPr>
                    <w:lang w:val="en-US"/>
                  </w:rPr>
                </w:rPrChange>
              </w:rPr>
              <w:pPrChange w:id="26705" w:author="phuong vu" w:date="2018-11-23T13:48:00Z">
                <w:pPr>
                  <w:spacing w:line="360" w:lineRule="auto"/>
                </w:pPr>
              </w:pPrChange>
            </w:pPr>
          </w:p>
        </w:tc>
        <w:tc>
          <w:tcPr>
            <w:tcW w:w="1756" w:type="dxa"/>
          </w:tcPr>
          <w:p w14:paraId="536E37A9" w14:textId="77777777" w:rsidR="003D5A3C" w:rsidRPr="00BA3432" w:rsidRDefault="003D5A3C" w:rsidP="009E4E70">
            <w:pPr>
              <w:keepNext/>
              <w:spacing w:line="276" w:lineRule="auto"/>
              <w:rPr>
                <w:lang w:val="en-US"/>
                <w:rPrChange w:id="26706" w:author="phuong vu" w:date="2018-11-25T21:55:00Z">
                  <w:rPr>
                    <w:lang w:val="en-US"/>
                  </w:rPr>
                </w:rPrChange>
              </w:rPr>
              <w:pPrChange w:id="26707" w:author="phuong vu" w:date="2018-11-26T01:18:00Z">
                <w:pPr>
                  <w:spacing w:line="360" w:lineRule="auto"/>
                </w:pPr>
              </w:pPrChange>
            </w:pPr>
          </w:p>
        </w:tc>
      </w:tr>
    </w:tbl>
    <w:p w14:paraId="746ECECF" w14:textId="25C1C898" w:rsidR="003D5A3C" w:rsidRPr="009E4E70" w:rsidRDefault="009E4E70" w:rsidP="009E4E70">
      <w:pPr>
        <w:pStyle w:val="Caption"/>
        <w:rPr>
          <w:lang w:val="en-US"/>
          <w:rPrChange w:id="26708" w:author="phuong vu" w:date="2018-11-26T01:18:00Z">
            <w:rPr>
              <w:lang w:val="en-US"/>
            </w:rPr>
          </w:rPrChange>
        </w:rPr>
        <w:pPrChange w:id="26709" w:author="phuong vu" w:date="2018-11-26T01:18:00Z">
          <w:pPr/>
        </w:pPrChange>
      </w:pPr>
      <w:ins w:id="26710" w:author="phuong vu" w:date="2018-11-26T01:18:00Z">
        <w:r>
          <w:t xml:space="preserve">Bảng </w:t>
        </w:r>
      </w:ins>
      <w:ins w:id="26711" w:author="phuong vu" w:date="2018-11-26T02:10:00Z">
        <w:r w:rsidR="00404CBA">
          <w:fldChar w:fldCharType="begin"/>
        </w:r>
        <w:r w:rsidR="00404CBA">
          <w:instrText xml:space="preserve"> STYLEREF 1 \s </w:instrText>
        </w:r>
      </w:ins>
      <w:r w:rsidR="00404CBA">
        <w:fldChar w:fldCharType="separate"/>
      </w:r>
      <w:r w:rsidR="00404CBA">
        <w:rPr>
          <w:noProof/>
        </w:rPr>
        <w:t>3</w:t>
      </w:r>
      <w:ins w:id="2671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713" w:author="phuong vu" w:date="2018-11-26T02:10:00Z">
        <w:r w:rsidR="00404CBA">
          <w:rPr>
            <w:noProof/>
          </w:rPr>
          <w:t>40</w:t>
        </w:r>
        <w:r w:rsidR="00404CBA">
          <w:fldChar w:fldCharType="end"/>
        </w:r>
      </w:ins>
      <w:ins w:id="26714" w:author="phuong vu" w:date="2018-11-26T01:18:00Z">
        <w:r>
          <w:rPr>
            <w:lang w:val="en-US"/>
          </w:rPr>
          <w:t xml:space="preserve"> Các thành phần giao diện </w:t>
        </w:r>
      </w:ins>
      <w:ins w:id="26715" w:author="phuong vu" w:date="2018-11-26T01:19:00Z">
        <w:r>
          <w:rPr>
            <w:lang w:val="en-US"/>
          </w:rPr>
          <w:t>đăng xuất hệ thống</w:t>
        </w:r>
      </w:ins>
    </w:p>
    <w:p w14:paraId="44FA1B3B" w14:textId="0E82BE0F" w:rsidR="00755C63" w:rsidRPr="00BA3432" w:rsidRDefault="00755C63">
      <w:pPr>
        <w:pStyle w:val="Heading5"/>
        <w:spacing w:line="276" w:lineRule="auto"/>
        <w:rPr>
          <w:rFonts w:cstheme="majorHAnsi"/>
          <w:lang w:val="en-US"/>
          <w:rPrChange w:id="26716" w:author="phuong vu" w:date="2018-11-25T21:55:00Z">
            <w:rPr>
              <w:lang w:val="en-US"/>
            </w:rPr>
          </w:rPrChange>
        </w:rPr>
        <w:pPrChange w:id="26717" w:author="phuong vu" w:date="2018-11-23T13:48:00Z">
          <w:pPr>
            <w:pStyle w:val="Heading5"/>
          </w:pPr>
        </w:pPrChange>
      </w:pPr>
      <w:r w:rsidRPr="00BA3432">
        <w:rPr>
          <w:rFonts w:cstheme="majorHAnsi"/>
          <w:lang w:val="en-US"/>
          <w:rPrChange w:id="26718"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rsidRPr="00BA3432" w14:paraId="52BD1F2F" w14:textId="77777777" w:rsidTr="00E4365A">
        <w:tc>
          <w:tcPr>
            <w:tcW w:w="805" w:type="dxa"/>
            <w:vMerge w:val="restart"/>
            <w:vAlign w:val="center"/>
          </w:tcPr>
          <w:p w14:paraId="7119C398" w14:textId="77777777" w:rsidR="00755C63" w:rsidRPr="00BA3432" w:rsidRDefault="00755C63">
            <w:pPr>
              <w:spacing w:line="276" w:lineRule="auto"/>
              <w:jc w:val="center"/>
              <w:rPr>
                <w:b/>
                <w:lang w:val="en-US"/>
                <w:rPrChange w:id="26719" w:author="phuong vu" w:date="2018-11-25T21:55:00Z">
                  <w:rPr>
                    <w:b/>
                    <w:lang w:val="en-US"/>
                  </w:rPr>
                </w:rPrChange>
              </w:rPr>
              <w:pPrChange w:id="26720" w:author="phuong vu" w:date="2018-11-23T13:48:00Z">
                <w:pPr>
                  <w:spacing w:line="360" w:lineRule="auto"/>
                  <w:jc w:val="center"/>
                </w:pPr>
              </w:pPrChange>
            </w:pPr>
            <w:r w:rsidRPr="00BA3432">
              <w:rPr>
                <w:b/>
                <w:lang w:val="en-US"/>
                <w:rPrChange w:id="26721" w:author="phuong vu" w:date="2018-11-25T21:55:00Z">
                  <w:rPr>
                    <w:b/>
                    <w:lang w:val="en-US"/>
                  </w:rPr>
                </w:rPrChange>
              </w:rPr>
              <w:t>STT</w:t>
            </w:r>
          </w:p>
        </w:tc>
        <w:tc>
          <w:tcPr>
            <w:tcW w:w="2120" w:type="dxa"/>
            <w:vMerge w:val="restart"/>
            <w:vAlign w:val="center"/>
          </w:tcPr>
          <w:p w14:paraId="04719330" w14:textId="77777777" w:rsidR="00755C63" w:rsidRPr="00BA3432" w:rsidRDefault="00755C63">
            <w:pPr>
              <w:spacing w:line="276" w:lineRule="auto"/>
              <w:jc w:val="center"/>
              <w:rPr>
                <w:b/>
                <w:lang w:val="en-US"/>
                <w:rPrChange w:id="26722" w:author="phuong vu" w:date="2018-11-25T21:55:00Z">
                  <w:rPr>
                    <w:b/>
                    <w:lang w:val="en-US"/>
                  </w:rPr>
                </w:rPrChange>
              </w:rPr>
              <w:pPrChange w:id="26723" w:author="phuong vu" w:date="2018-11-23T13:48:00Z">
                <w:pPr>
                  <w:spacing w:line="360" w:lineRule="auto"/>
                  <w:jc w:val="center"/>
                </w:pPr>
              </w:pPrChange>
            </w:pPr>
            <w:r w:rsidRPr="00BA3432">
              <w:rPr>
                <w:b/>
                <w:lang w:val="en-US"/>
                <w:rPrChange w:id="26724" w:author="phuong vu" w:date="2018-11-25T21:55:00Z">
                  <w:rPr>
                    <w:b/>
                    <w:lang w:val="en-US"/>
                  </w:rPr>
                </w:rPrChange>
              </w:rPr>
              <w:t>Tên bảng/</w:t>
            </w:r>
          </w:p>
          <w:p w14:paraId="14283A62" w14:textId="77777777" w:rsidR="00755C63" w:rsidRPr="00BA3432" w:rsidRDefault="00755C63">
            <w:pPr>
              <w:spacing w:line="276" w:lineRule="auto"/>
              <w:jc w:val="center"/>
              <w:rPr>
                <w:b/>
                <w:lang w:val="en-US"/>
                <w:rPrChange w:id="26725" w:author="phuong vu" w:date="2018-11-25T21:55:00Z">
                  <w:rPr>
                    <w:b/>
                    <w:lang w:val="en-US"/>
                  </w:rPr>
                </w:rPrChange>
              </w:rPr>
              <w:pPrChange w:id="26726" w:author="phuong vu" w:date="2018-11-23T13:48:00Z">
                <w:pPr>
                  <w:spacing w:line="360" w:lineRule="auto"/>
                  <w:jc w:val="center"/>
                </w:pPr>
              </w:pPrChange>
            </w:pPr>
            <w:r w:rsidRPr="00BA3432">
              <w:rPr>
                <w:b/>
                <w:lang w:val="en-US"/>
                <w:rPrChange w:id="26727" w:author="phuong vu" w:date="2018-11-25T21:55:00Z">
                  <w:rPr>
                    <w:b/>
                    <w:lang w:val="en-US"/>
                  </w:rPr>
                </w:rPrChange>
              </w:rPr>
              <w:t>Cấu trúc dữ liệu</w:t>
            </w:r>
          </w:p>
        </w:tc>
        <w:tc>
          <w:tcPr>
            <w:tcW w:w="5852" w:type="dxa"/>
            <w:gridSpan w:val="4"/>
            <w:vAlign w:val="center"/>
          </w:tcPr>
          <w:p w14:paraId="66547FF1" w14:textId="77777777" w:rsidR="00755C63" w:rsidRPr="00BA3432" w:rsidRDefault="00755C63">
            <w:pPr>
              <w:spacing w:line="276" w:lineRule="auto"/>
              <w:jc w:val="center"/>
              <w:rPr>
                <w:b/>
                <w:lang w:val="en-US"/>
                <w:rPrChange w:id="26728" w:author="phuong vu" w:date="2018-11-25T21:55:00Z">
                  <w:rPr>
                    <w:b/>
                    <w:lang w:val="en-US"/>
                  </w:rPr>
                </w:rPrChange>
              </w:rPr>
              <w:pPrChange w:id="26729" w:author="phuong vu" w:date="2018-11-23T13:48:00Z">
                <w:pPr>
                  <w:spacing w:line="360" w:lineRule="auto"/>
                  <w:jc w:val="center"/>
                </w:pPr>
              </w:pPrChange>
            </w:pPr>
            <w:r w:rsidRPr="00BA3432">
              <w:rPr>
                <w:b/>
                <w:lang w:val="en-US"/>
                <w:rPrChange w:id="26730" w:author="phuong vu" w:date="2018-11-25T21:55:00Z">
                  <w:rPr>
                    <w:b/>
                    <w:lang w:val="en-US"/>
                  </w:rPr>
                </w:rPrChange>
              </w:rPr>
              <w:t>Phương thức</w:t>
            </w:r>
          </w:p>
        </w:tc>
      </w:tr>
      <w:tr w:rsidR="00755C63" w:rsidRPr="00BA3432" w14:paraId="66C9D894" w14:textId="77777777" w:rsidTr="00E4365A">
        <w:tc>
          <w:tcPr>
            <w:tcW w:w="805" w:type="dxa"/>
            <w:vMerge/>
            <w:vAlign w:val="center"/>
          </w:tcPr>
          <w:p w14:paraId="3C6237B9" w14:textId="77777777" w:rsidR="00755C63" w:rsidRPr="00BA3432" w:rsidRDefault="00755C63">
            <w:pPr>
              <w:spacing w:line="276" w:lineRule="auto"/>
              <w:jc w:val="center"/>
              <w:rPr>
                <w:b/>
                <w:lang w:val="en-US"/>
                <w:rPrChange w:id="26731" w:author="phuong vu" w:date="2018-11-25T21:55:00Z">
                  <w:rPr>
                    <w:b/>
                    <w:lang w:val="en-US"/>
                  </w:rPr>
                </w:rPrChange>
              </w:rPr>
              <w:pPrChange w:id="26732" w:author="phuong vu" w:date="2018-11-23T13:48:00Z">
                <w:pPr>
                  <w:spacing w:line="360" w:lineRule="auto"/>
                  <w:jc w:val="center"/>
                </w:pPr>
              </w:pPrChange>
            </w:pPr>
          </w:p>
        </w:tc>
        <w:tc>
          <w:tcPr>
            <w:tcW w:w="2120" w:type="dxa"/>
            <w:vMerge/>
            <w:vAlign w:val="center"/>
          </w:tcPr>
          <w:p w14:paraId="1F009265" w14:textId="77777777" w:rsidR="00755C63" w:rsidRPr="00BA3432" w:rsidRDefault="00755C63">
            <w:pPr>
              <w:spacing w:line="276" w:lineRule="auto"/>
              <w:jc w:val="center"/>
              <w:rPr>
                <w:b/>
                <w:lang w:val="en-US"/>
                <w:rPrChange w:id="26733" w:author="phuong vu" w:date="2018-11-25T21:55:00Z">
                  <w:rPr>
                    <w:b/>
                    <w:lang w:val="en-US"/>
                  </w:rPr>
                </w:rPrChange>
              </w:rPr>
              <w:pPrChange w:id="26734" w:author="phuong vu" w:date="2018-11-23T13:48:00Z">
                <w:pPr>
                  <w:spacing w:line="360" w:lineRule="auto"/>
                  <w:jc w:val="center"/>
                </w:pPr>
              </w:pPrChange>
            </w:pPr>
          </w:p>
        </w:tc>
        <w:tc>
          <w:tcPr>
            <w:tcW w:w="1463" w:type="dxa"/>
            <w:vAlign w:val="center"/>
          </w:tcPr>
          <w:p w14:paraId="73FCEC87" w14:textId="77777777" w:rsidR="00755C63" w:rsidRPr="00BA3432" w:rsidRDefault="00755C63">
            <w:pPr>
              <w:spacing w:line="276" w:lineRule="auto"/>
              <w:jc w:val="center"/>
              <w:rPr>
                <w:b/>
                <w:lang w:val="en-US"/>
                <w:rPrChange w:id="26735" w:author="phuong vu" w:date="2018-11-25T21:55:00Z">
                  <w:rPr>
                    <w:b/>
                    <w:lang w:val="en-US"/>
                  </w:rPr>
                </w:rPrChange>
              </w:rPr>
              <w:pPrChange w:id="26736" w:author="phuong vu" w:date="2018-11-23T13:48:00Z">
                <w:pPr>
                  <w:spacing w:line="360" w:lineRule="auto"/>
                  <w:jc w:val="center"/>
                </w:pPr>
              </w:pPrChange>
            </w:pPr>
            <w:r w:rsidRPr="00BA3432">
              <w:rPr>
                <w:b/>
                <w:lang w:val="en-US"/>
                <w:rPrChange w:id="26737" w:author="phuong vu" w:date="2018-11-25T21:55:00Z">
                  <w:rPr>
                    <w:b/>
                    <w:lang w:val="en-US"/>
                  </w:rPr>
                </w:rPrChange>
              </w:rPr>
              <w:t>Thêm</w:t>
            </w:r>
          </w:p>
        </w:tc>
        <w:tc>
          <w:tcPr>
            <w:tcW w:w="1463" w:type="dxa"/>
            <w:vAlign w:val="center"/>
          </w:tcPr>
          <w:p w14:paraId="490AEDF4" w14:textId="77777777" w:rsidR="00755C63" w:rsidRPr="00BA3432" w:rsidRDefault="00755C63">
            <w:pPr>
              <w:spacing w:line="276" w:lineRule="auto"/>
              <w:jc w:val="center"/>
              <w:rPr>
                <w:b/>
                <w:lang w:val="en-US"/>
                <w:rPrChange w:id="26738" w:author="phuong vu" w:date="2018-11-25T21:55:00Z">
                  <w:rPr>
                    <w:b/>
                    <w:lang w:val="en-US"/>
                  </w:rPr>
                </w:rPrChange>
              </w:rPr>
              <w:pPrChange w:id="26739" w:author="phuong vu" w:date="2018-11-23T13:48:00Z">
                <w:pPr>
                  <w:spacing w:line="360" w:lineRule="auto"/>
                  <w:jc w:val="center"/>
                </w:pPr>
              </w:pPrChange>
            </w:pPr>
            <w:r w:rsidRPr="00BA3432">
              <w:rPr>
                <w:b/>
                <w:lang w:val="en-US"/>
                <w:rPrChange w:id="26740" w:author="phuong vu" w:date="2018-11-25T21:55:00Z">
                  <w:rPr>
                    <w:b/>
                    <w:lang w:val="en-US"/>
                  </w:rPr>
                </w:rPrChange>
              </w:rPr>
              <w:t>Sửa</w:t>
            </w:r>
          </w:p>
        </w:tc>
        <w:tc>
          <w:tcPr>
            <w:tcW w:w="1463" w:type="dxa"/>
            <w:vAlign w:val="center"/>
          </w:tcPr>
          <w:p w14:paraId="43578DAC" w14:textId="77777777" w:rsidR="00755C63" w:rsidRPr="00BA3432" w:rsidRDefault="00755C63">
            <w:pPr>
              <w:spacing w:line="276" w:lineRule="auto"/>
              <w:jc w:val="center"/>
              <w:rPr>
                <w:b/>
                <w:lang w:val="en-US"/>
                <w:rPrChange w:id="26741" w:author="phuong vu" w:date="2018-11-25T21:55:00Z">
                  <w:rPr>
                    <w:b/>
                    <w:lang w:val="en-US"/>
                  </w:rPr>
                </w:rPrChange>
              </w:rPr>
              <w:pPrChange w:id="26742" w:author="phuong vu" w:date="2018-11-23T13:48:00Z">
                <w:pPr>
                  <w:spacing w:line="360" w:lineRule="auto"/>
                  <w:jc w:val="center"/>
                </w:pPr>
              </w:pPrChange>
            </w:pPr>
            <w:r w:rsidRPr="00BA3432">
              <w:rPr>
                <w:b/>
                <w:lang w:val="en-US"/>
                <w:rPrChange w:id="26743" w:author="phuong vu" w:date="2018-11-25T21:55:00Z">
                  <w:rPr>
                    <w:b/>
                    <w:lang w:val="en-US"/>
                  </w:rPr>
                </w:rPrChange>
              </w:rPr>
              <w:t>Xóa</w:t>
            </w:r>
          </w:p>
        </w:tc>
        <w:tc>
          <w:tcPr>
            <w:tcW w:w="1463" w:type="dxa"/>
            <w:vAlign w:val="center"/>
          </w:tcPr>
          <w:p w14:paraId="10E2C5C5" w14:textId="77777777" w:rsidR="00755C63" w:rsidRPr="00BA3432" w:rsidRDefault="00755C63">
            <w:pPr>
              <w:spacing w:line="276" w:lineRule="auto"/>
              <w:jc w:val="center"/>
              <w:rPr>
                <w:b/>
                <w:lang w:val="en-US"/>
                <w:rPrChange w:id="26744" w:author="phuong vu" w:date="2018-11-25T21:55:00Z">
                  <w:rPr>
                    <w:b/>
                    <w:lang w:val="en-US"/>
                  </w:rPr>
                </w:rPrChange>
              </w:rPr>
              <w:pPrChange w:id="26745" w:author="phuong vu" w:date="2018-11-23T13:48:00Z">
                <w:pPr>
                  <w:spacing w:line="360" w:lineRule="auto"/>
                  <w:jc w:val="center"/>
                </w:pPr>
              </w:pPrChange>
            </w:pPr>
            <w:r w:rsidRPr="00BA3432">
              <w:rPr>
                <w:b/>
                <w:lang w:val="en-US"/>
                <w:rPrChange w:id="26746" w:author="phuong vu" w:date="2018-11-25T21:55:00Z">
                  <w:rPr>
                    <w:b/>
                    <w:lang w:val="en-US"/>
                  </w:rPr>
                </w:rPrChange>
              </w:rPr>
              <w:t>Truy vấn</w:t>
            </w:r>
          </w:p>
        </w:tc>
      </w:tr>
      <w:tr w:rsidR="00755C63" w:rsidRPr="00BA3432" w14:paraId="38383064" w14:textId="77777777" w:rsidTr="00E4365A">
        <w:tc>
          <w:tcPr>
            <w:tcW w:w="805" w:type="dxa"/>
          </w:tcPr>
          <w:p w14:paraId="68868094" w14:textId="77777777" w:rsidR="00755C63" w:rsidRPr="00BA3432" w:rsidRDefault="00755C63">
            <w:pPr>
              <w:spacing w:line="276" w:lineRule="auto"/>
              <w:jc w:val="center"/>
              <w:rPr>
                <w:lang w:val="en-US"/>
                <w:rPrChange w:id="26747" w:author="phuong vu" w:date="2018-11-25T21:55:00Z">
                  <w:rPr>
                    <w:lang w:val="en-US"/>
                  </w:rPr>
                </w:rPrChange>
              </w:rPr>
              <w:pPrChange w:id="26748" w:author="phuong vu" w:date="2018-11-23T13:48:00Z">
                <w:pPr>
                  <w:spacing w:line="360" w:lineRule="auto"/>
                  <w:jc w:val="center"/>
                </w:pPr>
              </w:pPrChange>
            </w:pPr>
            <w:r w:rsidRPr="00BA3432">
              <w:rPr>
                <w:lang w:val="en-US"/>
                <w:rPrChange w:id="26749" w:author="phuong vu" w:date="2018-11-25T21:55:00Z">
                  <w:rPr>
                    <w:lang w:val="en-US"/>
                  </w:rPr>
                </w:rPrChange>
              </w:rPr>
              <w:t>1</w:t>
            </w:r>
          </w:p>
        </w:tc>
        <w:tc>
          <w:tcPr>
            <w:tcW w:w="2120" w:type="dxa"/>
          </w:tcPr>
          <w:p w14:paraId="0AFF8D4E" w14:textId="7D5DAA92" w:rsidR="00755C63" w:rsidRPr="00BA3432" w:rsidRDefault="00755C63">
            <w:pPr>
              <w:spacing w:line="276" w:lineRule="auto"/>
              <w:rPr>
                <w:lang w:val="en-US"/>
                <w:rPrChange w:id="26750" w:author="phuong vu" w:date="2018-11-25T21:55:00Z">
                  <w:rPr>
                    <w:lang w:val="en-US"/>
                  </w:rPr>
                </w:rPrChange>
              </w:rPr>
              <w:pPrChange w:id="26751" w:author="phuong vu" w:date="2018-11-23T13:48:00Z">
                <w:pPr>
                  <w:spacing w:line="360" w:lineRule="auto"/>
                </w:pPr>
              </w:pPrChange>
            </w:pPr>
            <w:r w:rsidRPr="00BA3432">
              <w:rPr>
                <w:lang w:val="en-US"/>
                <w:rPrChange w:id="26752" w:author="phuong vu" w:date="2018-11-25T21:55:00Z">
                  <w:rPr>
                    <w:lang w:val="en-US"/>
                  </w:rPr>
                </w:rPrChange>
              </w:rPr>
              <w:t>Local Storage</w:t>
            </w:r>
          </w:p>
        </w:tc>
        <w:tc>
          <w:tcPr>
            <w:tcW w:w="1463" w:type="dxa"/>
          </w:tcPr>
          <w:p w14:paraId="08DC8D28" w14:textId="77777777" w:rsidR="00755C63" w:rsidRPr="00BA3432" w:rsidRDefault="00755C63">
            <w:pPr>
              <w:spacing w:line="276" w:lineRule="auto"/>
              <w:jc w:val="center"/>
              <w:rPr>
                <w:lang w:val="en-US"/>
                <w:rPrChange w:id="26753" w:author="phuong vu" w:date="2018-11-25T21:55:00Z">
                  <w:rPr>
                    <w:lang w:val="en-US"/>
                  </w:rPr>
                </w:rPrChange>
              </w:rPr>
              <w:pPrChange w:id="26754" w:author="phuong vu" w:date="2018-11-23T13:48:00Z">
                <w:pPr>
                  <w:spacing w:line="360" w:lineRule="auto"/>
                  <w:jc w:val="center"/>
                </w:pPr>
              </w:pPrChange>
            </w:pPr>
          </w:p>
        </w:tc>
        <w:tc>
          <w:tcPr>
            <w:tcW w:w="1463" w:type="dxa"/>
          </w:tcPr>
          <w:p w14:paraId="101FE444" w14:textId="77777777" w:rsidR="00755C63" w:rsidRPr="00BA3432" w:rsidRDefault="00755C63">
            <w:pPr>
              <w:spacing w:line="276" w:lineRule="auto"/>
              <w:jc w:val="center"/>
              <w:rPr>
                <w:lang w:val="en-US"/>
                <w:rPrChange w:id="26755" w:author="phuong vu" w:date="2018-11-25T21:55:00Z">
                  <w:rPr>
                    <w:lang w:val="en-US"/>
                  </w:rPr>
                </w:rPrChange>
              </w:rPr>
              <w:pPrChange w:id="26756" w:author="phuong vu" w:date="2018-11-23T13:48:00Z">
                <w:pPr>
                  <w:spacing w:line="360" w:lineRule="auto"/>
                  <w:jc w:val="center"/>
                </w:pPr>
              </w:pPrChange>
            </w:pPr>
          </w:p>
        </w:tc>
        <w:tc>
          <w:tcPr>
            <w:tcW w:w="1463" w:type="dxa"/>
          </w:tcPr>
          <w:p w14:paraId="3284C90A" w14:textId="7ECD3916" w:rsidR="00755C63" w:rsidRPr="00BA3432" w:rsidRDefault="00755C63">
            <w:pPr>
              <w:spacing w:line="276" w:lineRule="auto"/>
              <w:jc w:val="center"/>
              <w:rPr>
                <w:lang w:val="en-US"/>
                <w:rPrChange w:id="26757" w:author="phuong vu" w:date="2018-11-25T21:55:00Z">
                  <w:rPr>
                    <w:lang w:val="en-US"/>
                  </w:rPr>
                </w:rPrChange>
              </w:rPr>
              <w:pPrChange w:id="26758" w:author="phuong vu" w:date="2018-11-23T13:48:00Z">
                <w:pPr>
                  <w:spacing w:line="360" w:lineRule="auto"/>
                  <w:jc w:val="center"/>
                </w:pPr>
              </w:pPrChange>
            </w:pPr>
            <w:r w:rsidRPr="00BA3432">
              <w:rPr>
                <w:lang w:val="en-US"/>
                <w:rPrChange w:id="26759" w:author="phuong vu" w:date="2018-11-25T21:55:00Z">
                  <w:rPr>
                    <w:lang w:val="en-US"/>
                  </w:rPr>
                </w:rPrChange>
              </w:rPr>
              <w:t>X</w:t>
            </w:r>
          </w:p>
        </w:tc>
        <w:tc>
          <w:tcPr>
            <w:tcW w:w="1463" w:type="dxa"/>
          </w:tcPr>
          <w:p w14:paraId="2B215149" w14:textId="1BAE4082" w:rsidR="00755C63" w:rsidRPr="00BA3432" w:rsidRDefault="00D46DE7" w:rsidP="009E4E70">
            <w:pPr>
              <w:keepNext/>
              <w:spacing w:line="276" w:lineRule="auto"/>
              <w:jc w:val="center"/>
              <w:rPr>
                <w:lang w:val="en-US"/>
                <w:rPrChange w:id="26760" w:author="phuong vu" w:date="2018-11-25T21:55:00Z">
                  <w:rPr>
                    <w:lang w:val="en-US"/>
                  </w:rPr>
                </w:rPrChange>
              </w:rPr>
              <w:pPrChange w:id="26761" w:author="phuong vu" w:date="2018-11-26T01:19:00Z">
                <w:pPr>
                  <w:jc w:val="center"/>
                </w:pPr>
              </w:pPrChange>
            </w:pPr>
            <w:ins w:id="26762" w:author="phuong vu" w:date="2018-11-26T00:56:00Z">
              <w:r>
                <w:rPr>
                  <w:lang w:val="en-US"/>
                </w:rPr>
                <w:t>X</w:t>
              </w:r>
            </w:ins>
          </w:p>
        </w:tc>
      </w:tr>
    </w:tbl>
    <w:p w14:paraId="7BCDE8F0" w14:textId="550E4D23" w:rsidR="00755C63" w:rsidRPr="009E4E70" w:rsidRDefault="009E4E70" w:rsidP="009E4E70">
      <w:pPr>
        <w:pStyle w:val="Caption"/>
        <w:rPr>
          <w:lang w:val="en-US"/>
          <w:rPrChange w:id="26763" w:author="phuong vu" w:date="2018-11-26T01:19:00Z">
            <w:rPr>
              <w:lang w:val="en-US"/>
            </w:rPr>
          </w:rPrChange>
        </w:rPr>
        <w:pPrChange w:id="26764" w:author="phuong vu" w:date="2018-11-26T01:19:00Z">
          <w:pPr/>
        </w:pPrChange>
      </w:pPr>
      <w:ins w:id="26765" w:author="phuong vu" w:date="2018-11-26T01:19:00Z">
        <w:r>
          <w:t xml:space="preserve">Bảng </w:t>
        </w:r>
      </w:ins>
      <w:ins w:id="26766" w:author="phuong vu" w:date="2018-11-26T02:10:00Z">
        <w:r w:rsidR="00404CBA">
          <w:fldChar w:fldCharType="begin"/>
        </w:r>
        <w:r w:rsidR="00404CBA">
          <w:instrText xml:space="preserve"> STYLEREF 1 \s </w:instrText>
        </w:r>
      </w:ins>
      <w:r w:rsidR="00404CBA">
        <w:fldChar w:fldCharType="separate"/>
      </w:r>
      <w:r w:rsidR="00404CBA">
        <w:rPr>
          <w:noProof/>
        </w:rPr>
        <w:t>3</w:t>
      </w:r>
      <w:ins w:id="2676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6768" w:author="phuong vu" w:date="2018-11-26T02:10:00Z">
        <w:r w:rsidR="00404CBA">
          <w:rPr>
            <w:noProof/>
          </w:rPr>
          <w:t>41</w:t>
        </w:r>
        <w:r w:rsidR="00404CBA">
          <w:fldChar w:fldCharType="end"/>
        </w:r>
      </w:ins>
      <w:ins w:id="26769" w:author="phuong vu" w:date="2018-11-26T01:19:00Z">
        <w:r>
          <w:rPr>
            <w:lang w:val="en-US"/>
          </w:rPr>
          <w:t xml:space="preserve"> Dữ liệu sử dụng đăng xuất hệ thống</w:t>
        </w:r>
      </w:ins>
    </w:p>
    <w:p w14:paraId="1466F76B" w14:textId="04978C9D" w:rsidR="0070756E" w:rsidRPr="00BA3432" w:rsidRDefault="0070756E">
      <w:pPr>
        <w:pStyle w:val="Heading5"/>
        <w:spacing w:line="276" w:lineRule="auto"/>
        <w:rPr>
          <w:rFonts w:cstheme="majorHAnsi"/>
          <w:lang w:val="en-US"/>
          <w:rPrChange w:id="26770" w:author="phuong vu" w:date="2018-11-25T21:55:00Z">
            <w:rPr>
              <w:lang w:val="en-US"/>
            </w:rPr>
          </w:rPrChange>
        </w:rPr>
        <w:pPrChange w:id="26771" w:author="phuong vu" w:date="2018-11-23T13:48:00Z">
          <w:pPr>
            <w:pStyle w:val="Heading5"/>
          </w:pPr>
        </w:pPrChange>
      </w:pPr>
      <w:r w:rsidRPr="00BA3432">
        <w:rPr>
          <w:rFonts w:cstheme="majorHAnsi"/>
          <w:lang w:val="en-US"/>
          <w:rPrChange w:id="26772" w:author="phuong vu" w:date="2018-11-25T21:55:00Z">
            <w:rPr>
              <w:lang w:val="en-US"/>
            </w:rPr>
          </w:rPrChange>
        </w:rPr>
        <w:lastRenderedPageBreak/>
        <w:t>Cách xử lí</w:t>
      </w:r>
    </w:p>
    <w:p w14:paraId="7A54B7D0" w14:textId="77777777" w:rsidR="00282E77" w:rsidRPr="00AD0E2E" w:rsidRDefault="00282E77">
      <w:pPr>
        <w:keepNext/>
        <w:spacing w:line="276" w:lineRule="auto"/>
        <w:jc w:val="center"/>
        <w:pPrChange w:id="26773" w:author="phuong vu" w:date="2018-11-23T13:48:00Z">
          <w:pPr>
            <w:keepNext/>
            <w:jc w:val="center"/>
          </w:pPr>
        </w:pPrChange>
      </w:pPr>
      <w:r w:rsidRPr="00AD0E2E">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4CAE62E8" w:rsidR="002F5F09" w:rsidRDefault="00282E77">
      <w:pPr>
        <w:pStyle w:val="Caption"/>
        <w:spacing w:line="276" w:lineRule="auto"/>
        <w:rPr>
          <w:ins w:id="26774" w:author="phuong vu" w:date="2018-11-25T22:02:00Z"/>
          <w:szCs w:val="26"/>
        </w:rPr>
      </w:pPr>
      <w:bookmarkStart w:id="26775" w:name="_Toc530662959"/>
      <w:r w:rsidRPr="00BA3432">
        <w:rPr>
          <w:szCs w:val="26"/>
          <w:rPrChange w:id="26776" w:author="phuong vu" w:date="2018-11-25T21:55:00Z">
            <w:rPr>
              <w:szCs w:val="26"/>
            </w:rPr>
          </w:rPrChange>
        </w:rPr>
        <w:t xml:space="preserve">Hình </w:t>
      </w:r>
      <w:ins w:id="26777" w:author="phuong vu" w:date="2018-11-26T01:11:00Z">
        <w:r w:rsidR="00300FEC">
          <w:rPr>
            <w:szCs w:val="26"/>
          </w:rPr>
          <w:fldChar w:fldCharType="begin"/>
        </w:r>
        <w:r w:rsidR="00300FEC">
          <w:rPr>
            <w:szCs w:val="26"/>
          </w:rPr>
          <w:instrText xml:space="preserve"> STYLEREF 1 \s </w:instrText>
        </w:r>
      </w:ins>
      <w:r w:rsidR="00300FEC">
        <w:rPr>
          <w:szCs w:val="26"/>
        </w:rPr>
        <w:fldChar w:fldCharType="separate"/>
      </w:r>
      <w:r w:rsidR="00300FEC">
        <w:rPr>
          <w:noProof/>
          <w:szCs w:val="26"/>
        </w:rPr>
        <w:t>3</w:t>
      </w:r>
      <w:ins w:id="26778" w:author="phuong vu" w:date="2018-11-26T01:11:00Z">
        <w:r w:rsidR="00300FEC">
          <w:rPr>
            <w:szCs w:val="26"/>
          </w:rPr>
          <w:fldChar w:fldCharType="end"/>
        </w:r>
        <w:r w:rsidR="00300FEC">
          <w:rPr>
            <w:szCs w:val="26"/>
          </w:rPr>
          <w:t>.</w:t>
        </w:r>
        <w:r w:rsidR="00300FEC">
          <w:rPr>
            <w:szCs w:val="26"/>
          </w:rPr>
          <w:fldChar w:fldCharType="begin"/>
        </w:r>
        <w:r w:rsidR="00300FEC">
          <w:rPr>
            <w:szCs w:val="26"/>
          </w:rPr>
          <w:instrText xml:space="preserve"> SEQ Hình \* ARABIC \s 1 </w:instrText>
        </w:r>
      </w:ins>
      <w:r w:rsidR="00300FEC">
        <w:rPr>
          <w:szCs w:val="26"/>
        </w:rPr>
        <w:fldChar w:fldCharType="separate"/>
      </w:r>
      <w:ins w:id="26779" w:author="phuong vu" w:date="2018-11-26T01:11:00Z">
        <w:r w:rsidR="00300FEC">
          <w:rPr>
            <w:noProof/>
            <w:szCs w:val="26"/>
          </w:rPr>
          <w:t>34</w:t>
        </w:r>
        <w:r w:rsidR="00300FEC">
          <w:rPr>
            <w:szCs w:val="26"/>
          </w:rPr>
          <w:fldChar w:fldCharType="end"/>
        </w:r>
      </w:ins>
      <w:del w:id="26780" w:author="phuong vu" w:date="2018-11-16T11:28:00Z">
        <w:r w:rsidR="006C103E" w:rsidRPr="00BA3432" w:rsidDel="00EC5005">
          <w:rPr>
            <w:szCs w:val="26"/>
            <w:rPrChange w:id="26781" w:author="phuong vu" w:date="2018-11-25T21:55:00Z">
              <w:rPr>
                <w:szCs w:val="26"/>
              </w:rPr>
            </w:rPrChange>
          </w:rPr>
          <w:fldChar w:fldCharType="begin"/>
        </w:r>
        <w:r w:rsidR="006C103E" w:rsidRPr="00BA3432" w:rsidDel="00EC5005">
          <w:rPr>
            <w:szCs w:val="26"/>
            <w:rPrChange w:id="26782" w:author="phuong vu" w:date="2018-11-25T21:55:00Z">
              <w:rPr>
                <w:szCs w:val="26"/>
              </w:rPr>
            </w:rPrChange>
          </w:rPr>
          <w:delInstrText xml:space="preserve"> STYLEREF 1 \s </w:delInstrText>
        </w:r>
        <w:r w:rsidR="006C103E" w:rsidRPr="00BA3432" w:rsidDel="00EC5005">
          <w:rPr>
            <w:szCs w:val="26"/>
            <w:rPrChange w:id="26783" w:author="phuong vu" w:date="2018-11-25T21:55:00Z">
              <w:rPr>
                <w:szCs w:val="26"/>
              </w:rPr>
            </w:rPrChange>
          </w:rPr>
          <w:fldChar w:fldCharType="separate"/>
        </w:r>
        <w:r w:rsidR="006C103E" w:rsidRPr="00BA3432" w:rsidDel="00EC5005">
          <w:rPr>
            <w:noProof/>
            <w:szCs w:val="26"/>
            <w:rPrChange w:id="26784" w:author="phuong vu" w:date="2018-11-25T21:55:00Z">
              <w:rPr>
                <w:noProof/>
                <w:szCs w:val="26"/>
              </w:rPr>
            </w:rPrChange>
          </w:rPr>
          <w:delText>3</w:delText>
        </w:r>
        <w:r w:rsidR="006C103E" w:rsidRPr="00BA3432" w:rsidDel="00EC5005">
          <w:rPr>
            <w:szCs w:val="26"/>
            <w:rPrChange w:id="26785"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6786" w:author="phuong vu" w:date="2018-11-25T21:55:00Z">
              <w:rPr>
                <w:szCs w:val="26"/>
              </w:rPr>
            </w:rPrChange>
          </w:rPr>
          <w:delInstrText xml:space="preserve"> SEQ Hình \* ARABIC \s 1 </w:delInstrText>
        </w:r>
        <w:r w:rsidR="006C103E" w:rsidRPr="00BA3432" w:rsidDel="00EC5005">
          <w:rPr>
            <w:szCs w:val="26"/>
            <w:rPrChange w:id="26787" w:author="phuong vu" w:date="2018-11-25T21:55:00Z">
              <w:rPr>
                <w:szCs w:val="26"/>
              </w:rPr>
            </w:rPrChange>
          </w:rPr>
          <w:fldChar w:fldCharType="separate"/>
        </w:r>
        <w:r w:rsidR="006C103E" w:rsidRPr="00BA3432" w:rsidDel="00EC5005">
          <w:rPr>
            <w:noProof/>
            <w:szCs w:val="26"/>
            <w:rPrChange w:id="26788" w:author="phuong vu" w:date="2018-11-25T21:55:00Z">
              <w:rPr>
                <w:noProof/>
                <w:szCs w:val="26"/>
              </w:rPr>
            </w:rPrChange>
          </w:rPr>
          <w:delText>24</w:delText>
        </w:r>
        <w:r w:rsidR="006C103E" w:rsidRPr="00BA3432" w:rsidDel="00EC5005">
          <w:rPr>
            <w:szCs w:val="26"/>
            <w:rPrChange w:id="26789" w:author="phuong vu" w:date="2018-11-25T21:55:00Z">
              <w:rPr>
                <w:szCs w:val="26"/>
              </w:rPr>
            </w:rPrChange>
          </w:rPr>
          <w:fldChar w:fldCharType="end"/>
        </w:r>
      </w:del>
      <w:r w:rsidRPr="00BA3432">
        <w:rPr>
          <w:szCs w:val="26"/>
          <w:rPrChange w:id="26790" w:author="phuong vu" w:date="2018-11-25T21:55:00Z">
            <w:rPr>
              <w:szCs w:val="26"/>
              <w:lang w:val="en-US"/>
            </w:rPr>
          </w:rPrChange>
        </w:rPr>
        <w:t xml:space="preserve"> Sơ đồ xử lí đăng xuất</w:t>
      </w:r>
      <w:bookmarkEnd w:id="26775"/>
    </w:p>
    <w:p w14:paraId="4F80D638" w14:textId="77777777" w:rsidR="002F5F09" w:rsidRDefault="002F5F09">
      <w:pPr>
        <w:jc w:val="left"/>
        <w:rPr>
          <w:ins w:id="26791" w:author="phuong vu" w:date="2018-11-25T22:02:00Z"/>
          <w:i/>
          <w:iCs/>
        </w:rPr>
      </w:pPr>
      <w:ins w:id="26792" w:author="phuong vu" w:date="2018-11-25T22:02:00Z">
        <w:r>
          <w:br w:type="page"/>
        </w:r>
      </w:ins>
    </w:p>
    <w:p w14:paraId="2C42637F" w14:textId="248F842B" w:rsidR="006F77C5" w:rsidRPr="00BA3432" w:rsidDel="002F5F09" w:rsidRDefault="006F77C5">
      <w:pPr>
        <w:pStyle w:val="Caption"/>
        <w:spacing w:line="276" w:lineRule="auto"/>
        <w:rPr>
          <w:del w:id="26793" w:author="phuong vu" w:date="2018-11-25T22:02:00Z"/>
          <w:szCs w:val="26"/>
          <w:rPrChange w:id="26794" w:author="phuong vu" w:date="2018-11-25T21:55:00Z">
            <w:rPr>
              <w:del w:id="26795" w:author="phuong vu" w:date="2018-11-25T22:02:00Z"/>
              <w:szCs w:val="26"/>
              <w:lang w:val="en-US"/>
            </w:rPr>
          </w:rPrChange>
        </w:rPr>
        <w:pPrChange w:id="26796" w:author="phuong vu" w:date="2018-11-23T13:48:00Z">
          <w:pPr>
            <w:pStyle w:val="Caption"/>
          </w:pPr>
        </w:pPrChange>
      </w:pPr>
    </w:p>
    <w:p w14:paraId="4CDC644F" w14:textId="5D998F6E" w:rsidR="00A61DB2" w:rsidRPr="00BA3432" w:rsidDel="00BA3432" w:rsidRDefault="00A61DB2">
      <w:pPr>
        <w:pStyle w:val="Heading4"/>
        <w:spacing w:line="276" w:lineRule="auto"/>
        <w:rPr>
          <w:del w:id="26797" w:author="phuong vu" w:date="2018-11-25T21:53:00Z"/>
          <w:rFonts w:cstheme="majorHAnsi"/>
          <w:rPrChange w:id="26798" w:author="phuong vu" w:date="2018-11-25T21:55:00Z">
            <w:rPr>
              <w:del w:id="26799" w:author="phuong vu" w:date="2018-11-25T21:53:00Z"/>
              <w:lang w:val="en-US"/>
            </w:rPr>
          </w:rPrChange>
        </w:rPr>
        <w:pPrChange w:id="26800" w:author="phuong vu" w:date="2018-11-23T13:48:00Z">
          <w:pPr>
            <w:pStyle w:val="Heading4"/>
          </w:pPr>
        </w:pPrChange>
      </w:pPr>
      <w:bookmarkStart w:id="26801" w:name="_Toc530662910"/>
      <w:del w:id="26802" w:author="phuong vu" w:date="2018-11-25T21:53:00Z">
        <w:r w:rsidRPr="00BA3432" w:rsidDel="00BA3432">
          <w:rPr>
            <w:rFonts w:cstheme="majorHAnsi"/>
            <w:rPrChange w:id="26803" w:author="phuong vu" w:date="2018-11-25T21:55:00Z">
              <w:rPr>
                <w:lang w:val="en-US"/>
              </w:rPr>
            </w:rPrChange>
          </w:rPr>
          <w:delText>Đăng kí tài khoản khách hàng</w:delText>
        </w:r>
        <w:bookmarkEnd w:id="26801"/>
      </w:del>
    </w:p>
    <w:p w14:paraId="27B05813" w14:textId="4CB46985" w:rsidR="00755C63" w:rsidRPr="00BA3432" w:rsidDel="00BA3432" w:rsidRDefault="00755C63">
      <w:pPr>
        <w:pStyle w:val="Heading5"/>
        <w:spacing w:line="276" w:lineRule="auto"/>
        <w:rPr>
          <w:del w:id="26804" w:author="phuong vu" w:date="2018-11-25T21:53:00Z"/>
          <w:rFonts w:cstheme="majorHAnsi"/>
          <w:lang w:val="en-US"/>
          <w:rPrChange w:id="26805" w:author="phuong vu" w:date="2018-11-25T21:55:00Z">
            <w:rPr>
              <w:del w:id="26806" w:author="phuong vu" w:date="2018-11-25T21:53:00Z"/>
              <w:lang w:val="en-US"/>
            </w:rPr>
          </w:rPrChange>
        </w:rPr>
        <w:pPrChange w:id="26807" w:author="phuong vu" w:date="2018-11-23T13:48:00Z">
          <w:pPr>
            <w:pStyle w:val="Heading5"/>
          </w:pPr>
        </w:pPrChange>
      </w:pPr>
      <w:del w:id="26808" w:author="phuong vu" w:date="2018-11-25T21:53:00Z">
        <w:r w:rsidRPr="00AD0E2E" w:rsidDel="00BA3432">
          <w:rPr>
            <w:rFonts w:cstheme="majorHAnsi"/>
            <w:lang w:val="en-US"/>
          </w:rPr>
          <w:delText>M</w:delText>
        </w:r>
        <w:r w:rsidRPr="00BA3432" w:rsidDel="00BA3432">
          <w:rPr>
            <w:rFonts w:cstheme="majorHAnsi"/>
            <w:lang w:val="en-US"/>
            <w:rPrChange w:id="26809" w:author="phuong vu" w:date="2018-11-25T21:55:00Z">
              <w:rPr>
                <w:lang w:val="en-US"/>
              </w:rPr>
            </w:rPrChange>
          </w:rPr>
          <w:delText>ục đích</w:delText>
        </w:r>
      </w:del>
    </w:p>
    <w:p w14:paraId="5CE4E920" w14:textId="74900307" w:rsidR="00C86E94" w:rsidRPr="00BA3432" w:rsidDel="00BA3432" w:rsidRDefault="00510604">
      <w:pPr>
        <w:spacing w:line="276" w:lineRule="auto"/>
        <w:ind w:firstLine="720"/>
        <w:rPr>
          <w:del w:id="26810" w:author="phuong vu" w:date="2018-11-25T21:53:00Z"/>
          <w:lang w:val="en-US"/>
          <w:rPrChange w:id="26811" w:author="phuong vu" w:date="2018-11-25T21:55:00Z">
            <w:rPr>
              <w:del w:id="26812" w:author="phuong vu" w:date="2018-11-25T21:53:00Z"/>
              <w:lang w:val="en-US"/>
            </w:rPr>
          </w:rPrChange>
        </w:rPr>
        <w:pPrChange w:id="26813" w:author="phuong vu" w:date="2018-11-23T13:48:00Z">
          <w:pPr>
            <w:ind w:firstLine="720"/>
          </w:pPr>
        </w:pPrChange>
      </w:pPr>
      <w:del w:id="26814" w:author="phuong vu" w:date="2018-11-25T21:53:00Z">
        <w:r w:rsidRPr="00BA3432" w:rsidDel="00BA3432">
          <w:rPr>
            <w:lang w:val="en-US"/>
            <w:rPrChange w:id="26815" w:author="phuong vu" w:date="2018-11-25T21:55:00Z">
              <w:rPr>
                <w:lang w:val="en-US"/>
              </w:rPr>
            </w:rPrChange>
          </w:rPr>
          <w:delTex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delText>
        </w:r>
      </w:del>
    </w:p>
    <w:p w14:paraId="35337C2C" w14:textId="6FFC5955" w:rsidR="00C86E94" w:rsidRPr="00BA3432" w:rsidDel="00BA3432" w:rsidRDefault="00755C63">
      <w:pPr>
        <w:pStyle w:val="Heading5"/>
        <w:spacing w:line="276" w:lineRule="auto"/>
        <w:rPr>
          <w:del w:id="26816" w:author="phuong vu" w:date="2018-11-25T21:53:00Z"/>
          <w:rFonts w:cstheme="majorHAnsi"/>
          <w:lang w:val="en-US"/>
          <w:rPrChange w:id="26817" w:author="phuong vu" w:date="2018-11-25T21:55:00Z">
            <w:rPr>
              <w:del w:id="26818" w:author="phuong vu" w:date="2018-11-25T21:53:00Z"/>
              <w:lang w:val="en-US"/>
            </w:rPr>
          </w:rPrChange>
        </w:rPr>
        <w:pPrChange w:id="26819" w:author="phuong vu" w:date="2018-11-23T13:48:00Z">
          <w:pPr>
            <w:pStyle w:val="Heading5"/>
          </w:pPr>
        </w:pPrChange>
      </w:pPr>
      <w:del w:id="26820" w:author="phuong vu" w:date="2018-11-25T21:53:00Z">
        <w:r w:rsidRPr="00BA3432" w:rsidDel="00BA3432">
          <w:rPr>
            <w:rFonts w:cstheme="majorHAnsi"/>
            <w:lang w:val="en-US"/>
            <w:rPrChange w:id="26821" w:author="phuong vu" w:date="2018-11-25T21:55:00Z">
              <w:rPr>
                <w:lang w:val="en-US"/>
              </w:rPr>
            </w:rPrChange>
          </w:rPr>
          <w:delText>Giao diện</w:delText>
        </w:r>
      </w:del>
    </w:p>
    <w:p w14:paraId="657648A7" w14:textId="72F7D389" w:rsidR="00755C63" w:rsidRPr="00BA3432" w:rsidDel="00BA3432" w:rsidRDefault="00C86E94">
      <w:pPr>
        <w:pStyle w:val="Heading5"/>
        <w:spacing w:line="276" w:lineRule="auto"/>
        <w:rPr>
          <w:del w:id="26822" w:author="phuong vu" w:date="2018-11-25T21:53:00Z"/>
          <w:rFonts w:cstheme="majorHAnsi"/>
          <w:lang w:val="en-US"/>
          <w:rPrChange w:id="26823" w:author="phuong vu" w:date="2018-11-25T21:55:00Z">
            <w:rPr>
              <w:del w:id="26824" w:author="phuong vu" w:date="2018-11-25T21:53:00Z"/>
              <w:lang w:val="en-US"/>
            </w:rPr>
          </w:rPrChange>
        </w:rPr>
        <w:pPrChange w:id="26825" w:author="phuong vu" w:date="2018-11-23T13:48:00Z">
          <w:pPr>
            <w:pStyle w:val="Heading5"/>
          </w:pPr>
        </w:pPrChange>
      </w:pPr>
      <w:del w:id="26826" w:author="phuong vu" w:date="2018-11-25T21:53:00Z">
        <w:r w:rsidRPr="00AD0E2E" w:rsidDel="00BA3432">
          <w:rPr>
            <w:rFonts w:cstheme="majorHAnsi"/>
            <w:noProof/>
            <w:lang w:val="en-US"/>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4F680690" w:rsidR="00B81AB4" w:rsidRPr="00E4365A" w:rsidRDefault="00B81AB4" w:rsidP="00E4365A">
                              <w:pPr>
                                <w:pStyle w:val="Caption"/>
                                <w:rPr>
                                  <w:b/>
                                  <w:noProof/>
                                  <w:szCs w:val="26"/>
                                </w:rPr>
                              </w:pPr>
                              <w:bookmarkStart w:id="26827" w:name="_Toc530662960"/>
                              <w:r w:rsidRPr="00E4365A">
                                <w:rPr>
                                  <w:szCs w:val="26"/>
                                </w:rPr>
                                <w:t xml:space="preserve">Hình </w:t>
                              </w:r>
                              <w:ins w:id="26828" w:author="phuong vu" w:date="2018-11-26T01:11:00Z">
                                <w:r>
                                  <w:rPr>
                                    <w:szCs w:val="26"/>
                                  </w:rPr>
                                  <w:fldChar w:fldCharType="begin"/>
                                </w:r>
                                <w:r>
                                  <w:rPr>
                                    <w:szCs w:val="26"/>
                                  </w:rPr>
                                  <w:instrText xml:space="preserve"> STYLEREF 1 \s </w:instrText>
                                </w:r>
                              </w:ins>
                              <w:r>
                                <w:rPr>
                                  <w:szCs w:val="26"/>
                                </w:rPr>
                                <w:fldChar w:fldCharType="separate"/>
                              </w:r>
                              <w:r>
                                <w:rPr>
                                  <w:noProof/>
                                  <w:szCs w:val="26"/>
                                </w:rPr>
                                <w:t>1</w:t>
                              </w:r>
                              <w:ins w:id="26829"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830" w:author="phuong vu" w:date="2018-11-26T01:11:00Z">
                                <w:r>
                                  <w:rPr>
                                    <w:noProof/>
                                    <w:szCs w:val="26"/>
                                  </w:rPr>
                                  <w:t>1</w:t>
                                </w:r>
                                <w:r>
                                  <w:rPr>
                                    <w:szCs w:val="26"/>
                                  </w:rPr>
                                  <w:fldChar w:fldCharType="end"/>
                                </w:r>
                              </w:ins>
                              <w:del w:id="2683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268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4F680690" w:rsidR="00B81AB4" w:rsidRPr="00E4365A" w:rsidRDefault="00B81AB4" w:rsidP="00E4365A">
                        <w:pPr>
                          <w:pStyle w:val="Caption"/>
                          <w:rPr>
                            <w:b/>
                            <w:noProof/>
                            <w:szCs w:val="26"/>
                          </w:rPr>
                        </w:pPr>
                        <w:bookmarkStart w:id="26832" w:name="_Toc530662960"/>
                        <w:r w:rsidRPr="00E4365A">
                          <w:rPr>
                            <w:szCs w:val="26"/>
                          </w:rPr>
                          <w:t xml:space="preserve">Hình </w:t>
                        </w:r>
                        <w:ins w:id="26833" w:author="phuong vu" w:date="2018-11-26T01:11:00Z">
                          <w:r>
                            <w:rPr>
                              <w:szCs w:val="26"/>
                            </w:rPr>
                            <w:fldChar w:fldCharType="begin"/>
                          </w:r>
                          <w:r>
                            <w:rPr>
                              <w:szCs w:val="26"/>
                            </w:rPr>
                            <w:instrText xml:space="preserve"> STYLEREF 1 \s </w:instrText>
                          </w:r>
                        </w:ins>
                        <w:r>
                          <w:rPr>
                            <w:szCs w:val="26"/>
                          </w:rPr>
                          <w:fldChar w:fldCharType="separate"/>
                        </w:r>
                        <w:r>
                          <w:rPr>
                            <w:noProof/>
                            <w:szCs w:val="26"/>
                          </w:rPr>
                          <w:t>1</w:t>
                        </w:r>
                        <w:ins w:id="26834" w:author="phuong vu" w:date="2018-11-26T01:11: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6835" w:author="phuong vu" w:date="2018-11-26T01:11:00Z">
                          <w:r>
                            <w:rPr>
                              <w:noProof/>
                              <w:szCs w:val="26"/>
                            </w:rPr>
                            <w:t>1</w:t>
                          </w:r>
                          <w:r>
                            <w:rPr>
                              <w:szCs w:val="26"/>
                            </w:rPr>
                            <w:fldChar w:fldCharType="end"/>
                          </w:r>
                        </w:ins>
                        <w:del w:id="2683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26832"/>
                      </w:p>
                    </w:txbxContent>
                  </v:textbox>
                  <w10:wrap type="topAndBottom"/>
                </v:shape>
              </w:pict>
            </mc:Fallback>
          </mc:AlternateContent>
        </w:r>
        <w:r w:rsidRPr="00BA3432" w:rsidDel="00BA3432">
          <w:rPr>
            <w:rFonts w:cstheme="majorHAnsi"/>
            <w:noProof/>
            <w:lang w:val="en-US"/>
            <w:rPrChange w:id="26837" w:author="phuong vu" w:date="2018-11-25T21:55:00Z">
              <w:rPr>
                <w:noProof/>
                <w:lang w:val="en-US"/>
              </w:rPr>
            </w:rPrChange>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90"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91" o:title=""/>
                  </v:shape>
                  <w10:wrap type="topAndBottom" anchorx="page"/>
                </v:group>
              </w:pict>
            </mc:Fallback>
          </mc:AlternateContent>
        </w:r>
        <w:r w:rsidR="00755C63" w:rsidRPr="00AD0E2E" w:rsidDel="00BA3432">
          <w:rPr>
            <w:rFonts w:cstheme="majorHAnsi"/>
            <w:lang w:val="en-US"/>
          </w:rPr>
          <w:delText>Các thành ph</w:delText>
        </w:r>
        <w:r w:rsidR="00755C63" w:rsidRPr="00BA3432" w:rsidDel="00BA3432">
          <w:rPr>
            <w:rFonts w:cstheme="majorHAnsi"/>
            <w:lang w:val="en-US"/>
            <w:rPrChange w:id="26838" w:author="phuong vu" w:date="2018-11-25T21:55:00Z">
              <w:rPr>
                <w:lang w:val="en-US"/>
              </w:rPr>
            </w:rPrChange>
          </w:rPr>
          <w:delText>ần giao diện</w:delText>
        </w:r>
      </w:del>
    </w:p>
    <w:tbl>
      <w:tblPr>
        <w:tblStyle w:val="TableGrid"/>
        <w:tblW w:w="0" w:type="auto"/>
        <w:tblLook w:val="04A0" w:firstRow="1" w:lastRow="0" w:firstColumn="1" w:lastColumn="0" w:noHBand="0" w:noVBand="1"/>
      </w:tblPr>
      <w:tblGrid>
        <w:gridCol w:w="801"/>
        <w:gridCol w:w="1624"/>
        <w:gridCol w:w="3060"/>
        <w:gridCol w:w="1585"/>
        <w:gridCol w:w="1707"/>
      </w:tblGrid>
      <w:tr w:rsidR="00820B56" w:rsidRPr="00BA3432" w:rsidDel="00BA3432" w14:paraId="3C122060" w14:textId="740791C0" w:rsidTr="00E4365A">
        <w:trPr>
          <w:del w:id="26839" w:author="phuong vu" w:date="2018-11-25T21:53:00Z"/>
        </w:trPr>
        <w:tc>
          <w:tcPr>
            <w:tcW w:w="801" w:type="dxa"/>
            <w:vAlign w:val="center"/>
          </w:tcPr>
          <w:p w14:paraId="1AE79D3F" w14:textId="17CBDA76" w:rsidR="00510604" w:rsidRPr="00BA3432" w:rsidDel="00BA3432" w:rsidRDefault="00510604">
            <w:pPr>
              <w:spacing w:line="276" w:lineRule="auto"/>
              <w:jc w:val="center"/>
              <w:rPr>
                <w:del w:id="26840" w:author="phuong vu" w:date="2018-11-25T21:53:00Z"/>
                <w:b/>
                <w:lang w:val="en-US"/>
                <w:rPrChange w:id="26841" w:author="phuong vu" w:date="2018-11-25T21:55:00Z">
                  <w:rPr>
                    <w:del w:id="26842" w:author="phuong vu" w:date="2018-11-25T21:53:00Z"/>
                    <w:b/>
                    <w:lang w:val="en-US"/>
                  </w:rPr>
                </w:rPrChange>
              </w:rPr>
              <w:pPrChange w:id="26843" w:author="phuong vu" w:date="2018-11-23T13:48:00Z">
                <w:pPr>
                  <w:spacing w:line="360" w:lineRule="auto"/>
                  <w:jc w:val="center"/>
                </w:pPr>
              </w:pPrChange>
            </w:pPr>
            <w:del w:id="26844" w:author="phuong vu" w:date="2018-11-25T21:53:00Z">
              <w:r w:rsidRPr="00BA3432" w:rsidDel="00BA3432">
                <w:rPr>
                  <w:b/>
                  <w:lang w:val="en-US"/>
                  <w:rPrChange w:id="26845" w:author="phuong vu" w:date="2018-11-25T21:55:00Z">
                    <w:rPr>
                      <w:b/>
                      <w:lang w:val="en-US"/>
                    </w:rPr>
                  </w:rPrChange>
                </w:rPr>
                <w:delText>STT</w:delText>
              </w:r>
            </w:del>
          </w:p>
        </w:tc>
        <w:tc>
          <w:tcPr>
            <w:tcW w:w="1624" w:type="dxa"/>
            <w:vAlign w:val="center"/>
          </w:tcPr>
          <w:p w14:paraId="42882BB7" w14:textId="598F5EE9" w:rsidR="00510604" w:rsidRPr="00BA3432" w:rsidDel="00BA3432" w:rsidRDefault="00510604">
            <w:pPr>
              <w:spacing w:line="276" w:lineRule="auto"/>
              <w:jc w:val="center"/>
              <w:rPr>
                <w:del w:id="26846" w:author="phuong vu" w:date="2018-11-25T21:53:00Z"/>
                <w:b/>
                <w:lang w:val="en-US"/>
                <w:rPrChange w:id="26847" w:author="phuong vu" w:date="2018-11-25T21:55:00Z">
                  <w:rPr>
                    <w:del w:id="26848" w:author="phuong vu" w:date="2018-11-25T21:53:00Z"/>
                    <w:b/>
                    <w:lang w:val="en-US"/>
                  </w:rPr>
                </w:rPrChange>
              </w:rPr>
              <w:pPrChange w:id="26849" w:author="phuong vu" w:date="2018-11-23T13:48:00Z">
                <w:pPr>
                  <w:spacing w:line="360" w:lineRule="auto"/>
                  <w:jc w:val="center"/>
                </w:pPr>
              </w:pPrChange>
            </w:pPr>
            <w:del w:id="26850" w:author="phuong vu" w:date="2018-11-25T21:53:00Z">
              <w:r w:rsidRPr="00BA3432" w:rsidDel="00BA3432">
                <w:rPr>
                  <w:b/>
                  <w:lang w:val="en-US"/>
                  <w:rPrChange w:id="26851" w:author="phuong vu" w:date="2018-11-25T21:55:00Z">
                    <w:rPr>
                      <w:b/>
                      <w:lang w:val="en-US"/>
                    </w:rPr>
                  </w:rPrChange>
                </w:rPr>
                <w:delText>Loại điều khiển</w:delText>
              </w:r>
            </w:del>
          </w:p>
        </w:tc>
        <w:tc>
          <w:tcPr>
            <w:tcW w:w="3060" w:type="dxa"/>
            <w:vAlign w:val="center"/>
          </w:tcPr>
          <w:p w14:paraId="7D01DD4C" w14:textId="2476255F" w:rsidR="00510604" w:rsidRPr="00BA3432" w:rsidDel="00BA3432" w:rsidRDefault="00510604">
            <w:pPr>
              <w:spacing w:line="276" w:lineRule="auto"/>
              <w:jc w:val="center"/>
              <w:rPr>
                <w:del w:id="26852" w:author="phuong vu" w:date="2018-11-25T21:53:00Z"/>
                <w:b/>
                <w:lang w:val="en-US"/>
                <w:rPrChange w:id="26853" w:author="phuong vu" w:date="2018-11-25T21:55:00Z">
                  <w:rPr>
                    <w:del w:id="26854" w:author="phuong vu" w:date="2018-11-25T21:53:00Z"/>
                    <w:b/>
                    <w:lang w:val="en-US"/>
                  </w:rPr>
                </w:rPrChange>
              </w:rPr>
              <w:pPrChange w:id="26855" w:author="phuong vu" w:date="2018-11-23T13:48:00Z">
                <w:pPr>
                  <w:spacing w:line="360" w:lineRule="auto"/>
                  <w:jc w:val="center"/>
                </w:pPr>
              </w:pPrChange>
            </w:pPr>
            <w:del w:id="26856" w:author="phuong vu" w:date="2018-11-25T21:53:00Z">
              <w:r w:rsidRPr="00BA3432" w:rsidDel="00BA3432">
                <w:rPr>
                  <w:b/>
                  <w:lang w:val="en-US"/>
                  <w:rPrChange w:id="26857" w:author="phuong vu" w:date="2018-11-25T21:55:00Z">
                    <w:rPr>
                      <w:b/>
                      <w:lang w:val="en-US"/>
                    </w:rPr>
                  </w:rPrChange>
                </w:rPr>
                <w:delText>Nội dung thực hiện</w:delText>
              </w:r>
            </w:del>
          </w:p>
        </w:tc>
        <w:tc>
          <w:tcPr>
            <w:tcW w:w="1585" w:type="dxa"/>
            <w:vAlign w:val="center"/>
          </w:tcPr>
          <w:p w14:paraId="4B93BA4C" w14:textId="6AB26B50" w:rsidR="00510604" w:rsidRPr="00BA3432" w:rsidDel="00BA3432" w:rsidRDefault="00510604">
            <w:pPr>
              <w:spacing w:line="276" w:lineRule="auto"/>
              <w:jc w:val="center"/>
              <w:rPr>
                <w:del w:id="26858" w:author="phuong vu" w:date="2018-11-25T21:53:00Z"/>
                <w:b/>
                <w:lang w:val="en-US"/>
                <w:rPrChange w:id="26859" w:author="phuong vu" w:date="2018-11-25T21:55:00Z">
                  <w:rPr>
                    <w:del w:id="26860" w:author="phuong vu" w:date="2018-11-25T21:53:00Z"/>
                    <w:b/>
                    <w:lang w:val="en-US"/>
                  </w:rPr>
                </w:rPrChange>
              </w:rPr>
              <w:pPrChange w:id="26861" w:author="phuong vu" w:date="2018-11-23T13:48:00Z">
                <w:pPr>
                  <w:spacing w:line="360" w:lineRule="auto"/>
                  <w:jc w:val="center"/>
                </w:pPr>
              </w:pPrChange>
            </w:pPr>
            <w:del w:id="26862" w:author="phuong vu" w:date="2018-11-25T21:53:00Z">
              <w:r w:rsidRPr="00BA3432" w:rsidDel="00BA3432">
                <w:rPr>
                  <w:b/>
                  <w:lang w:val="en-US"/>
                  <w:rPrChange w:id="26863" w:author="phuong vu" w:date="2018-11-25T21:55:00Z">
                    <w:rPr>
                      <w:b/>
                      <w:lang w:val="en-US"/>
                    </w:rPr>
                  </w:rPrChange>
                </w:rPr>
                <w:delText>Giá trị mặc định</w:delText>
              </w:r>
            </w:del>
          </w:p>
        </w:tc>
        <w:tc>
          <w:tcPr>
            <w:tcW w:w="1707" w:type="dxa"/>
            <w:vAlign w:val="center"/>
          </w:tcPr>
          <w:p w14:paraId="7D5EE207" w14:textId="7992139E" w:rsidR="00510604" w:rsidRPr="00BA3432" w:rsidDel="00BA3432" w:rsidRDefault="00510604">
            <w:pPr>
              <w:spacing w:line="276" w:lineRule="auto"/>
              <w:jc w:val="center"/>
              <w:rPr>
                <w:del w:id="26864" w:author="phuong vu" w:date="2018-11-25T21:53:00Z"/>
                <w:b/>
                <w:lang w:val="en-US"/>
                <w:rPrChange w:id="26865" w:author="phuong vu" w:date="2018-11-25T21:55:00Z">
                  <w:rPr>
                    <w:del w:id="26866" w:author="phuong vu" w:date="2018-11-25T21:53:00Z"/>
                    <w:b/>
                    <w:lang w:val="en-US"/>
                  </w:rPr>
                </w:rPrChange>
              </w:rPr>
              <w:pPrChange w:id="26867" w:author="phuong vu" w:date="2018-11-23T13:48:00Z">
                <w:pPr>
                  <w:spacing w:line="360" w:lineRule="auto"/>
                  <w:jc w:val="center"/>
                </w:pPr>
              </w:pPrChange>
            </w:pPr>
            <w:del w:id="26868" w:author="phuong vu" w:date="2018-11-25T21:53:00Z">
              <w:r w:rsidRPr="00BA3432" w:rsidDel="00BA3432">
                <w:rPr>
                  <w:b/>
                  <w:lang w:val="en-US"/>
                  <w:rPrChange w:id="26869" w:author="phuong vu" w:date="2018-11-25T21:55:00Z">
                    <w:rPr>
                      <w:b/>
                      <w:lang w:val="en-US"/>
                    </w:rPr>
                  </w:rPrChange>
                </w:rPr>
                <w:delText>Lưu ý</w:delText>
              </w:r>
            </w:del>
          </w:p>
        </w:tc>
      </w:tr>
      <w:tr w:rsidR="00820B56" w:rsidRPr="00BA3432" w:rsidDel="00BA3432" w14:paraId="3F7E2379" w14:textId="3337066A" w:rsidTr="00E4365A">
        <w:trPr>
          <w:del w:id="26870" w:author="phuong vu" w:date="2018-11-25T21:53:00Z"/>
        </w:trPr>
        <w:tc>
          <w:tcPr>
            <w:tcW w:w="801" w:type="dxa"/>
          </w:tcPr>
          <w:p w14:paraId="1E70EA34" w14:textId="0AF313E4" w:rsidR="00510604" w:rsidRPr="00BA3432" w:rsidDel="00BA3432" w:rsidRDefault="00510604">
            <w:pPr>
              <w:spacing w:line="276" w:lineRule="auto"/>
              <w:jc w:val="center"/>
              <w:rPr>
                <w:del w:id="26871" w:author="phuong vu" w:date="2018-11-25T21:53:00Z"/>
                <w:lang w:val="en-US"/>
                <w:rPrChange w:id="26872" w:author="phuong vu" w:date="2018-11-25T21:55:00Z">
                  <w:rPr>
                    <w:del w:id="26873" w:author="phuong vu" w:date="2018-11-25T21:53:00Z"/>
                    <w:lang w:val="en-US"/>
                  </w:rPr>
                </w:rPrChange>
              </w:rPr>
              <w:pPrChange w:id="26874" w:author="phuong vu" w:date="2018-11-23T13:48:00Z">
                <w:pPr>
                  <w:spacing w:line="360" w:lineRule="auto"/>
                  <w:jc w:val="center"/>
                </w:pPr>
              </w:pPrChange>
            </w:pPr>
            <w:del w:id="26875" w:author="phuong vu" w:date="2018-11-25T21:53:00Z">
              <w:r w:rsidRPr="00BA3432" w:rsidDel="00BA3432">
                <w:rPr>
                  <w:lang w:val="en-US"/>
                  <w:rPrChange w:id="26876" w:author="phuong vu" w:date="2018-11-25T21:55:00Z">
                    <w:rPr>
                      <w:lang w:val="en-US"/>
                    </w:rPr>
                  </w:rPrChange>
                </w:rPr>
                <w:delText>1</w:delText>
              </w:r>
            </w:del>
          </w:p>
        </w:tc>
        <w:tc>
          <w:tcPr>
            <w:tcW w:w="1624" w:type="dxa"/>
          </w:tcPr>
          <w:p w14:paraId="6CD592DF" w14:textId="2D41587F" w:rsidR="00510604" w:rsidRPr="00BA3432" w:rsidDel="00BA3432" w:rsidRDefault="00820B56">
            <w:pPr>
              <w:spacing w:line="276" w:lineRule="auto"/>
              <w:rPr>
                <w:del w:id="26877" w:author="phuong vu" w:date="2018-11-25T21:53:00Z"/>
                <w:lang w:val="en-US"/>
                <w:rPrChange w:id="26878" w:author="phuong vu" w:date="2018-11-25T21:55:00Z">
                  <w:rPr>
                    <w:del w:id="26879" w:author="phuong vu" w:date="2018-11-25T21:53:00Z"/>
                    <w:lang w:val="en-US"/>
                  </w:rPr>
                </w:rPrChange>
              </w:rPr>
              <w:pPrChange w:id="26880" w:author="phuong vu" w:date="2018-11-23T13:48:00Z">
                <w:pPr>
                  <w:spacing w:line="360" w:lineRule="auto"/>
                </w:pPr>
              </w:pPrChange>
            </w:pPr>
            <w:del w:id="26881" w:author="phuong vu" w:date="2018-11-25T21:53:00Z">
              <w:r w:rsidRPr="00BA3432" w:rsidDel="00BA3432">
                <w:rPr>
                  <w:lang w:val="en-US"/>
                  <w:rPrChange w:id="26882" w:author="phuong vu" w:date="2018-11-25T21:55:00Z">
                    <w:rPr>
                      <w:lang w:val="en-US"/>
                    </w:rPr>
                  </w:rPrChange>
                </w:rPr>
                <w:delText>editText</w:delText>
              </w:r>
            </w:del>
          </w:p>
        </w:tc>
        <w:tc>
          <w:tcPr>
            <w:tcW w:w="3060" w:type="dxa"/>
          </w:tcPr>
          <w:p w14:paraId="587067E0" w14:textId="06F78C88" w:rsidR="00510604" w:rsidRPr="00BA3432" w:rsidDel="00BA3432" w:rsidRDefault="00820B56">
            <w:pPr>
              <w:spacing w:line="276" w:lineRule="auto"/>
              <w:rPr>
                <w:del w:id="26883" w:author="phuong vu" w:date="2018-11-25T21:53:00Z"/>
                <w:lang w:val="en-US"/>
                <w:rPrChange w:id="26884" w:author="phuong vu" w:date="2018-11-25T21:55:00Z">
                  <w:rPr>
                    <w:del w:id="26885" w:author="phuong vu" w:date="2018-11-25T21:53:00Z"/>
                    <w:lang w:val="en-US"/>
                  </w:rPr>
                </w:rPrChange>
              </w:rPr>
              <w:pPrChange w:id="26886" w:author="phuong vu" w:date="2018-11-23T13:48:00Z">
                <w:pPr>
                  <w:spacing w:line="360" w:lineRule="auto"/>
                </w:pPr>
              </w:pPrChange>
            </w:pPr>
            <w:del w:id="26887" w:author="phuong vu" w:date="2018-11-25T21:53:00Z">
              <w:r w:rsidRPr="00BA3432" w:rsidDel="00BA3432">
                <w:rPr>
                  <w:lang w:val="en-US"/>
                  <w:rPrChange w:id="26888" w:author="phuong vu" w:date="2018-11-25T21:55:00Z">
                    <w:rPr>
                      <w:lang w:val="en-US"/>
                    </w:rPr>
                  </w:rPrChange>
                </w:rPr>
                <w:delText>Nhập họ</w:delText>
              </w:r>
            </w:del>
          </w:p>
        </w:tc>
        <w:tc>
          <w:tcPr>
            <w:tcW w:w="1585" w:type="dxa"/>
          </w:tcPr>
          <w:p w14:paraId="6B4DE7BF" w14:textId="61D6E80A" w:rsidR="00510604" w:rsidRPr="00BA3432" w:rsidDel="00BA3432" w:rsidRDefault="00510604">
            <w:pPr>
              <w:spacing w:line="276" w:lineRule="auto"/>
              <w:rPr>
                <w:del w:id="26889" w:author="phuong vu" w:date="2018-11-25T21:53:00Z"/>
                <w:lang w:val="en-US"/>
                <w:rPrChange w:id="26890" w:author="phuong vu" w:date="2018-11-25T21:55:00Z">
                  <w:rPr>
                    <w:del w:id="26891" w:author="phuong vu" w:date="2018-11-25T21:53:00Z"/>
                    <w:lang w:val="en-US"/>
                  </w:rPr>
                </w:rPrChange>
              </w:rPr>
              <w:pPrChange w:id="26892" w:author="phuong vu" w:date="2018-11-23T13:48:00Z">
                <w:pPr>
                  <w:spacing w:line="360" w:lineRule="auto"/>
                </w:pPr>
              </w:pPrChange>
            </w:pPr>
          </w:p>
        </w:tc>
        <w:tc>
          <w:tcPr>
            <w:tcW w:w="1707" w:type="dxa"/>
          </w:tcPr>
          <w:p w14:paraId="26C06F64" w14:textId="3EADF905" w:rsidR="00510604" w:rsidRPr="00BA3432" w:rsidDel="00BA3432" w:rsidRDefault="005E033B">
            <w:pPr>
              <w:spacing w:line="276" w:lineRule="auto"/>
              <w:rPr>
                <w:del w:id="26893" w:author="phuong vu" w:date="2018-11-25T21:53:00Z"/>
                <w:lang w:val="en-US"/>
                <w:rPrChange w:id="26894" w:author="phuong vu" w:date="2018-11-25T21:55:00Z">
                  <w:rPr>
                    <w:del w:id="26895" w:author="phuong vu" w:date="2018-11-25T21:53:00Z"/>
                    <w:lang w:val="en-US"/>
                  </w:rPr>
                </w:rPrChange>
              </w:rPr>
              <w:pPrChange w:id="26896" w:author="phuong vu" w:date="2018-11-23T13:48:00Z">
                <w:pPr>
                  <w:spacing w:line="360" w:lineRule="auto"/>
                </w:pPr>
              </w:pPrChange>
            </w:pPr>
            <w:del w:id="26897" w:author="phuong vu" w:date="2018-11-25T21:53:00Z">
              <w:r w:rsidRPr="00BA3432" w:rsidDel="00BA3432">
                <w:rPr>
                  <w:lang w:val="en-US"/>
                  <w:rPrChange w:id="26898" w:author="phuong vu" w:date="2018-11-25T21:55:00Z">
                    <w:rPr>
                      <w:lang w:val="en-US"/>
                    </w:rPr>
                  </w:rPrChange>
                </w:rPr>
                <w:delText>Bắt buộc</w:delText>
              </w:r>
            </w:del>
          </w:p>
        </w:tc>
      </w:tr>
      <w:tr w:rsidR="00820B56" w:rsidRPr="00BA3432" w:rsidDel="00BA3432" w14:paraId="7DC5F1B4" w14:textId="64F1D74D" w:rsidTr="00E4365A">
        <w:trPr>
          <w:del w:id="26899" w:author="phuong vu" w:date="2018-11-25T21:53:00Z"/>
        </w:trPr>
        <w:tc>
          <w:tcPr>
            <w:tcW w:w="801" w:type="dxa"/>
          </w:tcPr>
          <w:p w14:paraId="6523B21F" w14:textId="06F796D0" w:rsidR="00510604" w:rsidRPr="00BA3432" w:rsidDel="00BA3432" w:rsidRDefault="00510604">
            <w:pPr>
              <w:spacing w:line="276" w:lineRule="auto"/>
              <w:jc w:val="center"/>
              <w:rPr>
                <w:del w:id="26900" w:author="phuong vu" w:date="2018-11-25T21:53:00Z"/>
                <w:lang w:val="en-US"/>
                <w:rPrChange w:id="26901" w:author="phuong vu" w:date="2018-11-25T21:55:00Z">
                  <w:rPr>
                    <w:del w:id="26902" w:author="phuong vu" w:date="2018-11-25T21:53:00Z"/>
                    <w:lang w:val="en-US"/>
                  </w:rPr>
                </w:rPrChange>
              </w:rPr>
              <w:pPrChange w:id="26903" w:author="phuong vu" w:date="2018-11-23T13:48:00Z">
                <w:pPr>
                  <w:spacing w:line="360" w:lineRule="auto"/>
                  <w:jc w:val="center"/>
                </w:pPr>
              </w:pPrChange>
            </w:pPr>
            <w:del w:id="26904" w:author="phuong vu" w:date="2018-11-25T21:53:00Z">
              <w:r w:rsidRPr="00BA3432" w:rsidDel="00BA3432">
                <w:rPr>
                  <w:lang w:val="en-US"/>
                  <w:rPrChange w:id="26905" w:author="phuong vu" w:date="2018-11-25T21:55:00Z">
                    <w:rPr>
                      <w:lang w:val="en-US"/>
                    </w:rPr>
                  </w:rPrChange>
                </w:rPr>
                <w:delText>2</w:delText>
              </w:r>
            </w:del>
          </w:p>
        </w:tc>
        <w:tc>
          <w:tcPr>
            <w:tcW w:w="1624" w:type="dxa"/>
          </w:tcPr>
          <w:p w14:paraId="25752EF2" w14:textId="27105344" w:rsidR="00510604" w:rsidRPr="00BA3432" w:rsidDel="00BA3432" w:rsidRDefault="00820B56">
            <w:pPr>
              <w:spacing w:line="276" w:lineRule="auto"/>
              <w:rPr>
                <w:del w:id="26906" w:author="phuong vu" w:date="2018-11-25T21:53:00Z"/>
                <w:lang w:val="en-US"/>
                <w:rPrChange w:id="26907" w:author="phuong vu" w:date="2018-11-25T21:55:00Z">
                  <w:rPr>
                    <w:del w:id="26908" w:author="phuong vu" w:date="2018-11-25T21:53:00Z"/>
                    <w:lang w:val="en-US"/>
                  </w:rPr>
                </w:rPrChange>
              </w:rPr>
              <w:pPrChange w:id="26909" w:author="phuong vu" w:date="2018-11-23T13:48:00Z">
                <w:pPr>
                  <w:spacing w:line="360" w:lineRule="auto"/>
                </w:pPr>
              </w:pPrChange>
            </w:pPr>
            <w:del w:id="26910" w:author="phuong vu" w:date="2018-11-25T21:53:00Z">
              <w:r w:rsidRPr="00BA3432" w:rsidDel="00BA3432">
                <w:rPr>
                  <w:lang w:val="en-US"/>
                  <w:rPrChange w:id="26911" w:author="phuong vu" w:date="2018-11-25T21:55:00Z">
                    <w:rPr>
                      <w:lang w:val="en-US"/>
                    </w:rPr>
                  </w:rPrChange>
                </w:rPr>
                <w:delText>editText</w:delText>
              </w:r>
            </w:del>
          </w:p>
        </w:tc>
        <w:tc>
          <w:tcPr>
            <w:tcW w:w="3060" w:type="dxa"/>
          </w:tcPr>
          <w:p w14:paraId="1B96D208" w14:textId="1085FE53" w:rsidR="00510604" w:rsidRPr="00BA3432" w:rsidDel="00BA3432" w:rsidRDefault="00820B56">
            <w:pPr>
              <w:spacing w:line="276" w:lineRule="auto"/>
              <w:rPr>
                <w:del w:id="26912" w:author="phuong vu" w:date="2018-11-25T21:53:00Z"/>
                <w:lang w:val="en-US"/>
                <w:rPrChange w:id="26913" w:author="phuong vu" w:date="2018-11-25T21:55:00Z">
                  <w:rPr>
                    <w:del w:id="26914" w:author="phuong vu" w:date="2018-11-25T21:53:00Z"/>
                    <w:lang w:val="en-US"/>
                  </w:rPr>
                </w:rPrChange>
              </w:rPr>
              <w:pPrChange w:id="26915" w:author="phuong vu" w:date="2018-11-23T13:48:00Z">
                <w:pPr>
                  <w:spacing w:line="360" w:lineRule="auto"/>
                </w:pPr>
              </w:pPrChange>
            </w:pPr>
            <w:del w:id="26916" w:author="phuong vu" w:date="2018-11-25T21:53:00Z">
              <w:r w:rsidRPr="00BA3432" w:rsidDel="00BA3432">
                <w:rPr>
                  <w:lang w:val="en-US"/>
                  <w:rPrChange w:id="26917" w:author="phuong vu" w:date="2018-11-25T21:55:00Z">
                    <w:rPr>
                      <w:lang w:val="en-US"/>
                    </w:rPr>
                  </w:rPrChange>
                </w:rPr>
                <w:delText>Nhập tên</w:delText>
              </w:r>
            </w:del>
          </w:p>
        </w:tc>
        <w:tc>
          <w:tcPr>
            <w:tcW w:w="1585" w:type="dxa"/>
          </w:tcPr>
          <w:p w14:paraId="040447C3" w14:textId="7F7A7767" w:rsidR="00510604" w:rsidRPr="00BA3432" w:rsidDel="00BA3432" w:rsidRDefault="00510604">
            <w:pPr>
              <w:spacing w:line="276" w:lineRule="auto"/>
              <w:rPr>
                <w:del w:id="26918" w:author="phuong vu" w:date="2018-11-25T21:53:00Z"/>
                <w:lang w:val="en-US"/>
                <w:rPrChange w:id="26919" w:author="phuong vu" w:date="2018-11-25T21:55:00Z">
                  <w:rPr>
                    <w:del w:id="26920" w:author="phuong vu" w:date="2018-11-25T21:53:00Z"/>
                    <w:lang w:val="en-US"/>
                  </w:rPr>
                </w:rPrChange>
              </w:rPr>
              <w:pPrChange w:id="26921" w:author="phuong vu" w:date="2018-11-23T13:48:00Z">
                <w:pPr>
                  <w:spacing w:line="360" w:lineRule="auto"/>
                </w:pPr>
              </w:pPrChange>
            </w:pPr>
          </w:p>
        </w:tc>
        <w:tc>
          <w:tcPr>
            <w:tcW w:w="1707" w:type="dxa"/>
          </w:tcPr>
          <w:p w14:paraId="3341C8ED" w14:textId="1BC4B8CA" w:rsidR="00510604" w:rsidRPr="00BA3432" w:rsidDel="00BA3432" w:rsidRDefault="005E033B">
            <w:pPr>
              <w:spacing w:line="276" w:lineRule="auto"/>
              <w:rPr>
                <w:del w:id="26922" w:author="phuong vu" w:date="2018-11-25T21:53:00Z"/>
                <w:lang w:val="en-US"/>
                <w:rPrChange w:id="26923" w:author="phuong vu" w:date="2018-11-25T21:55:00Z">
                  <w:rPr>
                    <w:del w:id="26924" w:author="phuong vu" w:date="2018-11-25T21:53:00Z"/>
                    <w:lang w:val="en-US"/>
                  </w:rPr>
                </w:rPrChange>
              </w:rPr>
              <w:pPrChange w:id="26925" w:author="phuong vu" w:date="2018-11-23T13:48:00Z">
                <w:pPr>
                  <w:spacing w:line="360" w:lineRule="auto"/>
                </w:pPr>
              </w:pPrChange>
            </w:pPr>
            <w:del w:id="26926" w:author="phuong vu" w:date="2018-11-25T21:53:00Z">
              <w:r w:rsidRPr="00BA3432" w:rsidDel="00BA3432">
                <w:rPr>
                  <w:lang w:val="en-US"/>
                  <w:rPrChange w:id="26927" w:author="phuong vu" w:date="2018-11-25T21:55:00Z">
                    <w:rPr>
                      <w:lang w:val="en-US"/>
                    </w:rPr>
                  </w:rPrChange>
                </w:rPr>
                <w:delText>Bắt buộc</w:delText>
              </w:r>
            </w:del>
          </w:p>
        </w:tc>
      </w:tr>
      <w:tr w:rsidR="00820B56" w:rsidRPr="00BA3432" w:rsidDel="00BA3432" w14:paraId="0A284FB0" w14:textId="4E7F9496" w:rsidTr="00E4365A">
        <w:trPr>
          <w:del w:id="26928" w:author="phuong vu" w:date="2018-11-25T21:53:00Z"/>
        </w:trPr>
        <w:tc>
          <w:tcPr>
            <w:tcW w:w="801" w:type="dxa"/>
          </w:tcPr>
          <w:p w14:paraId="22B50571" w14:textId="4AAF8834" w:rsidR="00820B56" w:rsidRPr="00BA3432" w:rsidDel="00BA3432" w:rsidRDefault="00820B56">
            <w:pPr>
              <w:spacing w:line="276" w:lineRule="auto"/>
              <w:jc w:val="center"/>
              <w:rPr>
                <w:del w:id="26929" w:author="phuong vu" w:date="2018-11-25T21:53:00Z"/>
                <w:lang w:val="en-US"/>
                <w:rPrChange w:id="26930" w:author="phuong vu" w:date="2018-11-25T21:55:00Z">
                  <w:rPr>
                    <w:del w:id="26931" w:author="phuong vu" w:date="2018-11-25T21:53:00Z"/>
                    <w:lang w:val="en-US"/>
                  </w:rPr>
                </w:rPrChange>
              </w:rPr>
              <w:pPrChange w:id="26932" w:author="phuong vu" w:date="2018-11-23T13:48:00Z">
                <w:pPr>
                  <w:spacing w:line="360" w:lineRule="auto"/>
                  <w:jc w:val="center"/>
                </w:pPr>
              </w:pPrChange>
            </w:pPr>
            <w:del w:id="26933" w:author="phuong vu" w:date="2018-11-25T21:53:00Z">
              <w:r w:rsidRPr="00BA3432" w:rsidDel="00BA3432">
                <w:rPr>
                  <w:lang w:val="en-US"/>
                  <w:rPrChange w:id="26934" w:author="phuong vu" w:date="2018-11-25T21:55:00Z">
                    <w:rPr>
                      <w:lang w:val="en-US"/>
                    </w:rPr>
                  </w:rPrChange>
                </w:rPr>
                <w:delText>3</w:delText>
              </w:r>
            </w:del>
          </w:p>
        </w:tc>
        <w:tc>
          <w:tcPr>
            <w:tcW w:w="1624" w:type="dxa"/>
          </w:tcPr>
          <w:p w14:paraId="159E7E18" w14:textId="3850B00B" w:rsidR="00820B56" w:rsidRPr="00BA3432" w:rsidDel="00BA3432" w:rsidRDefault="00820B56">
            <w:pPr>
              <w:spacing w:line="276" w:lineRule="auto"/>
              <w:rPr>
                <w:del w:id="26935" w:author="phuong vu" w:date="2018-11-25T21:53:00Z"/>
                <w:lang w:val="en-US"/>
                <w:rPrChange w:id="26936" w:author="phuong vu" w:date="2018-11-25T21:55:00Z">
                  <w:rPr>
                    <w:del w:id="26937" w:author="phuong vu" w:date="2018-11-25T21:53:00Z"/>
                    <w:lang w:val="en-US"/>
                  </w:rPr>
                </w:rPrChange>
              </w:rPr>
              <w:pPrChange w:id="26938" w:author="phuong vu" w:date="2018-11-23T13:48:00Z">
                <w:pPr>
                  <w:spacing w:line="360" w:lineRule="auto"/>
                </w:pPr>
              </w:pPrChange>
            </w:pPr>
            <w:del w:id="26939" w:author="phuong vu" w:date="2018-11-25T21:53:00Z">
              <w:r w:rsidRPr="00BA3432" w:rsidDel="00BA3432">
                <w:rPr>
                  <w:lang w:val="en-US"/>
                  <w:rPrChange w:id="26940" w:author="phuong vu" w:date="2018-11-25T21:55:00Z">
                    <w:rPr>
                      <w:lang w:val="en-US"/>
                    </w:rPr>
                  </w:rPrChange>
                </w:rPr>
                <w:delText>editText</w:delText>
              </w:r>
            </w:del>
          </w:p>
        </w:tc>
        <w:tc>
          <w:tcPr>
            <w:tcW w:w="3060" w:type="dxa"/>
          </w:tcPr>
          <w:p w14:paraId="7C58217A" w14:textId="6209F165" w:rsidR="00820B56" w:rsidRPr="00BA3432" w:rsidDel="00BA3432" w:rsidRDefault="00820B56">
            <w:pPr>
              <w:spacing w:line="276" w:lineRule="auto"/>
              <w:rPr>
                <w:del w:id="26941" w:author="phuong vu" w:date="2018-11-25T21:53:00Z"/>
                <w:lang w:val="en-US"/>
                <w:rPrChange w:id="26942" w:author="phuong vu" w:date="2018-11-25T21:55:00Z">
                  <w:rPr>
                    <w:del w:id="26943" w:author="phuong vu" w:date="2018-11-25T21:53:00Z"/>
                    <w:lang w:val="en-US"/>
                  </w:rPr>
                </w:rPrChange>
              </w:rPr>
              <w:pPrChange w:id="26944" w:author="phuong vu" w:date="2018-11-23T13:48:00Z">
                <w:pPr>
                  <w:spacing w:line="360" w:lineRule="auto"/>
                </w:pPr>
              </w:pPrChange>
            </w:pPr>
            <w:del w:id="26945" w:author="phuong vu" w:date="2018-11-25T21:53:00Z">
              <w:r w:rsidRPr="00BA3432" w:rsidDel="00BA3432">
                <w:rPr>
                  <w:lang w:val="en-US"/>
                  <w:rPrChange w:id="26946" w:author="phuong vu" w:date="2018-11-25T21:55:00Z">
                    <w:rPr>
                      <w:lang w:val="en-US"/>
                    </w:rPr>
                  </w:rPrChange>
                </w:rPr>
                <w:delText>Nhập email</w:delText>
              </w:r>
            </w:del>
          </w:p>
        </w:tc>
        <w:tc>
          <w:tcPr>
            <w:tcW w:w="1585" w:type="dxa"/>
          </w:tcPr>
          <w:p w14:paraId="5C093F74" w14:textId="327EA0FC" w:rsidR="00820B56" w:rsidRPr="00BA3432" w:rsidDel="00BA3432" w:rsidRDefault="00820B56">
            <w:pPr>
              <w:spacing w:line="276" w:lineRule="auto"/>
              <w:rPr>
                <w:del w:id="26947" w:author="phuong vu" w:date="2018-11-25T21:53:00Z"/>
                <w:lang w:val="en-US"/>
                <w:rPrChange w:id="26948" w:author="phuong vu" w:date="2018-11-25T21:55:00Z">
                  <w:rPr>
                    <w:del w:id="26949" w:author="phuong vu" w:date="2018-11-25T21:53:00Z"/>
                    <w:lang w:val="en-US"/>
                  </w:rPr>
                </w:rPrChange>
              </w:rPr>
              <w:pPrChange w:id="26950" w:author="phuong vu" w:date="2018-11-23T13:48:00Z">
                <w:pPr>
                  <w:spacing w:line="360" w:lineRule="auto"/>
                </w:pPr>
              </w:pPrChange>
            </w:pPr>
          </w:p>
        </w:tc>
        <w:tc>
          <w:tcPr>
            <w:tcW w:w="1707" w:type="dxa"/>
          </w:tcPr>
          <w:p w14:paraId="69D421F9" w14:textId="283D30A3" w:rsidR="00820B56" w:rsidRPr="00BA3432" w:rsidDel="00BA3432" w:rsidRDefault="005E033B">
            <w:pPr>
              <w:spacing w:line="276" w:lineRule="auto"/>
              <w:rPr>
                <w:del w:id="26951" w:author="phuong vu" w:date="2018-11-25T21:53:00Z"/>
                <w:lang w:val="en-US"/>
                <w:rPrChange w:id="26952" w:author="phuong vu" w:date="2018-11-25T21:55:00Z">
                  <w:rPr>
                    <w:del w:id="26953" w:author="phuong vu" w:date="2018-11-25T21:53:00Z"/>
                    <w:lang w:val="en-US"/>
                  </w:rPr>
                </w:rPrChange>
              </w:rPr>
              <w:pPrChange w:id="26954" w:author="phuong vu" w:date="2018-11-23T13:48:00Z">
                <w:pPr>
                  <w:spacing w:line="360" w:lineRule="auto"/>
                </w:pPr>
              </w:pPrChange>
            </w:pPr>
            <w:del w:id="26955" w:author="phuong vu" w:date="2018-11-25T21:53:00Z">
              <w:r w:rsidRPr="00BA3432" w:rsidDel="00BA3432">
                <w:rPr>
                  <w:lang w:val="en-US"/>
                  <w:rPrChange w:id="26956" w:author="phuong vu" w:date="2018-11-25T21:55:00Z">
                    <w:rPr>
                      <w:lang w:val="en-US"/>
                    </w:rPr>
                  </w:rPrChange>
                </w:rPr>
                <w:delText>Bắt buộc</w:delText>
              </w:r>
            </w:del>
          </w:p>
        </w:tc>
      </w:tr>
      <w:tr w:rsidR="00820B56" w:rsidRPr="00BA3432" w:rsidDel="00BA3432" w14:paraId="740AC7B4" w14:textId="39939C79" w:rsidTr="00E4365A">
        <w:trPr>
          <w:del w:id="26957" w:author="phuong vu" w:date="2018-11-25T21:53:00Z"/>
        </w:trPr>
        <w:tc>
          <w:tcPr>
            <w:tcW w:w="801" w:type="dxa"/>
          </w:tcPr>
          <w:p w14:paraId="00A42DB2" w14:textId="752C5728" w:rsidR="00820B56" w:rsidRPr="00BA3432" w:rsidDel="00BA3432" w:rsidRDefault="00820B56">
            <w:pPr>
              <w:spacing w:line="276" w:lineRule="auto"/>
              <w:jc w:val="center"/>
              <w:rPr>
                <w:del w:id="26958" w:author="phuong vu" w:date="2018-11-25T21:53:00Z"/>
                <w:lang w:val="en-US"/>
                <w:rPrChange w:id="26959" w:author="phuong vu" w:date="2018-11-25T21:55:00Z">
                  <w:rPr>
                    <w:del w:id="26960" w:author="phuong vu" w:date="2018-11-25T21:53:00Z"/>
                    <w:lang w:val="en-US"/>
                  </w:rPr>
                </w:rPrChange>
              </w:rPr>
              <w:pPrChange w:id="26961" w:author="phuong vu" w:date="2018-11-23T13:48:00Z">
                <w:pPr>
                  <w:spacing w:line="360" w:lineRule="auto"/>
                  <w:jc w:val="center"/>
                </w:pPr>
              </w:pPrChange>
            </w:pPr>
            <w:del w:id="26962" w:author="phuong vu" w:date="2018-11-25T21:53:00Z">
              <w:r w:rsidRPr="00BA3432" w:rsidDel="00BA3432">
                <w:rPr>
                  <w:lang w:val="en-US"/>
                  <w:rPrChange w:id="26963" w:author="phuong vu" w:date="2018-11-25T21:55:00Z">
                    <w:rPr>
                      <w:lang w:val="en-US"/>
                    </w:rPr>
                  </w:rPrChange>
                </w:rPr>
                <w:delText>4</w:delText>
              </w:r>
            </w:del>
          </w:p>
        </w:tc>
        <w:tc>
          <w:tcPr>
            <w:tcW w:w="1624" w:type="dxa"/>
          </w:tcPr>
          <w:p w14:paraId="3579A85B" w14:textId="68FC6563" w:rsidR="00820B56" w:rsidRPr="00BA3432" w:rsidDel="00BA3432" w:rsidRDefault="00820B56">
            <w:pPr>
              <w:spacing w:line="276" w:lineRule="auto"/>
              <w:rPr>
                <w:del w:id="26964" w:author="phuong vu" w:date="2018-11-25T21:53:00Z"/>
                <w:lang w:val="en-US"/>
                <w:rPrChange w:id="26965" w:author="phuong vu" w:date="2018-11-25T21:55:00Z">
                  <w:rPr>
                    <w:del w:id="26966" w:author="phuong vu" w:date="2018-11-25T21:53:00Z"/>
                    <w:lang w:val="en-US"/>
                  </w:rPr>
                </w:rPrChange>
              </w:rPr>
              <w:pPrChange w:id="26967" w:author="phuong vu" w:date="2018-11-23T13:48:00Z">
                <w:pPr>
                  <w:spacing w:line="360" w:lineRule="auto"/>
                </w:pPr>
              </w:pPrChange>
            </w:pPr>
            <w:del w:id="26968" w:author="phuong vu" w:date="2018-11-25T21:53:00Z">
              <w:r w:rsidRPr="00BA3432" w:rsidDel="00BA3432">
                <w:rPr>
                  <w:lang w:val="en-US"/>
                  <w:rPrChange w:id="26969" w:author="phuong vu" w:date="2018-11-25T21:55:00Z">
                    <w:rPr>
                      <w:lang w:val="en-US"/>
                    </w:rPr>
                  </w:rPrChange>
                </w:rPr>
                <w:delText>editText</w:delText>
              </w:r>
            </w:del>
          </w:p>
        </w:tc>
        <w:tc>
          <w:tcPr>
            <w:tcW w:w="3060" w:type="dxa"/>
          </w:tcPr>
          <w:p w14:paraId="173C88B9" w14:textId="0BA3E365" w:rsidR="00820B56" w:rsidRPr="00BA3432" w:rsidDel="00BA3432" w:rsidRDefault="00820B56">
            <w:pPr>
              <w:spacing w:line="276" w:lineRule="auto"/>
              <w:rPr>
                <w:del w:id="26970" w:author="phuong vu" w:date="2018-11-25T21:53:00Z"/>
                <w:lang w:val="en-US"/>
                <w:rPrChange w:id="26971" w:author="phuong vu" w:date="2018-11-25T21:55:00Z">
                  <w:rPr>
                    <w:del w:id="26972" w:author="phuong vu" w:date="2018-11-25T21:53:00Z"/>
                    <w:lang w:val="en-US"/>
                  </w:rPr>
                </w:rPrChange>
              </w:rPr>
              <w:pPrChange w:id="26973" w:author="phuong vu" w:date="2018-11-23T13:48:00Z">
                <w:pPr>
                  <w:spacing w:line="360" w:lineRule="auto"/>
                </w:pPr>
              </w:pPrChange>
            </w:pPr>
            <w:del w:id="26974" w:author="phuong vu" w:date="2018-11-25T21:53:00Z">
              <w:r w:rsidRPr="00BA3432" w:rsidDel="00BA3432">
                <w:rPr>
                  <w:lang w:val="en-US"/>
                  <w:rPrChange w:id="26975" w:author="phuong vu" w:date="2018-11-25T21:55:00Z">
                    <w:rPr>
                      <w:lang w:val="en-US"/>
                    </w:rPr>
                  </w:rPrChange>
                </w:rPr>
                <w:delText>Nhập mật khẩu</w:delText>
              </w:r>
            </w:del>
          </w:p>
        </w:tc>
        <w:tc>
          <w:tcPr>
            <w:tcW w:w="1585" w:type="dxa"/>
          </w:tcPr>
          <w:p w14:paraId="0855E219" w14:textId="29574E98" w:rsidR="00820B56" w:rsidRPr="00BA3432" w:rsidDel="00BA3432" w:rsidRDefault="00820B56">
            <w:pPr>
              <w:spacing w:line="276" w:lineRule="auto"/>
              <w:rPr>
                <w:del w:id="26976" w:author="phuong vu" w:date="2018-11-25T21:53:00Z"/>
                <w:lang w:val="en-US"/>
                <w:rPrChange w:id="26977" w:author="phuong vu" w:date="2018-11-25T21:55:00Z">
                  <w:rPr>
                    <w:del w:id="26978" w:author="phuong vu" w:date="2018-11-25T21:53:00Z"/>
                    <w:lang w:val="en-US"/>
                  </w:rPr>
                </w:rPrChange>
              </w:rPr>
              <w:pPrChange w:id="26979" w:author="phuong vu" w:date="2018-11-23T13:48:00Z">
                <w:pPr>
                  <w:spacing w:line="360" w:lineRule="auto"/>
                </w:pPr>
              </w:pPrChange>
            </w:pPr>
          </w:p>
        </w:tc>
        <w:tc>
          <w:tcPr>
            <w:tcW w:w="1707" w:type="dxa"/>
          </w:tcPr>
          <w:p w14:paraId="61CF9818" w14:textId="21EDC462" w:rsidR="00820B56" w:rsidRPr="00BA3432" w:rsidDel="00BA3432" w:rsidRDefault="005E033B">
            <w:pPr>
              <w:spacing w:line="276" w:lineRule="auto"/>
              <w:rPr>
                <w:del w:id="26980" w:author="phuong vu" w:date="2018-11-25T21:53:00Z"/>
                <w:lang w:val="en-US"/>
                <w:rPrChange w:id="26981" w:author="phuong vu" w:date="2018-11-25T21:55:00Z">
                  <w:rPr>
                    <w:del w:id="26982" w:author="phuong vu" w:date="2018-11-25T21:53:00Z"/>
                    <w:lang w:val="en-US"/>
                  </w:rPr>
                </w:rPrChange>
              </w:rPr>
              <w:pPrChange w:id="26983" w:author="phuong vu" w:date="2018-11-23T13:48:00Z">
                <w:pPr>
                  <w:spacing w:line="360" w:lineRule="auto"/>
                </w:pPr>
              </w:pPrChange>
            </w:pPr>
            <w:del w:id="26984" w:author="phuong vu" w:date="2018-11-25T21:53:00Z">
              <w:r w:rsidRPr="00BA3432" w:rsidDel="00BA3432">
                <w:rPr>
                  <w:lang w:val="en-US"/>
                  <w:rPrChange w:id="26985" w:author="phuong vu" w:date="2018-11-25T21:55:00Z">
                    <w:rPr>
                      <w:lang w:val="en-US"/>
                    </w:rPr>
                  </w:rPrChange>
                </w:rPr>
                <w:delText>Bắt buộc</w:delText>
              </w:r>
            </w:del>
          </w:p>
        </w:tc>
      </w:tr>
      <w:tr w:rsidR="00820B56" w:rsidRPr="00BA3432" w:rsidDel="00BA3432" w14:paraId="7874E752" w14:textId="6010014D" w:rsidTr="00E4365A">
        <w:trPr>
          <w:del w:id="26986" w:author="phuong vu" w:date="2018-11-25T21:53:00Z"/>
        </w:trPr>
        <w:tc>
          <w:tcPr>
            <w:tcW w:w="801" w:type="dxa"/>
          </w:tcPr>
          <w:p w14:paraId="2F124779" w14:textId="20F9B7B5" w:rsidR="00820B56" w:rsidRPr="00BA3432" w:rsidDel="00BA3432" w:rsidRDefault="00820B56">
            <w:pPr>
              <w:spacing w:line="276" w:lineRule="auto"/>
              <w:jc w:val="center"/>
              <w:rPr>
                <w:del w:id="26987" w:author="phuong vu" w:date="2018-11-25T21:53:00Z"/>
                <w:lang w:val="en-US"/>
                <w:rPrChange w:id="26988" w:author="phuong vu" w:date="2018-11-25T21:55:00Z">
                  <w:rPr>
                    <w:del w:id="26989" w:author="phuong vu" w:date="2018-11-25T21:53:00Z"/>
                    <w:lang w:val="en-US"/>
                  </w:rPr>
                </w:rPrChange>
              </w:rPr>
              <w:pPrChange w:id="26990" w:author="phuong vu" w:date="2018-11-23T13:48:00Z">
                <w:pPr>
                  <w:spacing w:line="360" w:lineRule="auto"/>
                  <w:jc w:val="center"/>
                </w:pPr>
              </w:pPrChange>
            </w:pPr>
            <w:del w:id="26991" w:author="phuong vu" w:date="2018-11-25T21:53:00Z">
              <w:r w:rsidRPr="00BA3432" w:rsidDel="00BA3432">
                <w:rPr>
                  <w:lang w:val="en-US"/>
                  <w:rPrChange w:id="26992" w:author="phuong vu" w:date="2018-11-25T21:55:00Z">
                    <w:rPr>
                      <w:lang w:val="en-US"/>
                    </w:rPr>
                  </w:rPrChange>
                </w:rPr>
                <w:delText>5</w:delText>
              </w:r>
            </w:del>
          </w:p>
        </w:tc>
        <w:tc>
          <w:tcPr>
            <w:tcW w:w="1624" w:type="dxa"/>
          </w:tcPr>
          <w:p w14:paraId="6B4CAB72" w14:textId="2D5B2477" w:rsidR="00820B56" w:rsidRPr="00BA3432" w:rsidDel="00BA3432" w:rsidRDefault="00820B56">
            <w:pPr>
              <w:spacing w:line="276" w:lineRule="auto"/>
              <w:rPr>
                <w:del w:id="26993" w:author="phuong vu" w:date="2018-11-25T21:53:00Z"/>
                <w:lang w:val="en-US"/>
                <w:rPrChange w:id="26994" w:author="phuong vu" w:date="2018-11-25T21:55:00Z">
                  <w:rPr>
                    <w:del w:id="26995" w:author="phuong vu" w:date="2018-11-25T21:53:00Z"/>
                    <w:lang w:val="en-US"/>
                  </w:rPr>
                </w:rPrChange>
              </w:rPr>
              <w:pPrChange w:id="26996" w:author="phuong vu" w:date="2018-11-23T13:48:00Z">
                <w:pPr>
                  <w:spacing w:line="360" w:lineRule="auto"/>
                </w:pPr>
              </w:pPrChange>
            </w:pPr>
            <w:del w:id="26997" w:author="phuong vu" w:date="2018-11-25T21:53:00Z">
              <w:r w:rsidRPr="00BA3432" w:rsidDel="00BA3432">
                <w:rPr>
                  <w:lang w:val="en-US"/>
                  <w:rPrChange w:id="26998" w:author="phuong vu" w:date="2018-11-25T21:55:00Z">
                    <w:rPr>
                      <w:lang w:val="en-US"/>
                    </w:rPr>
                  </w:rPrChange>
                </w:rPr>
                <w:delText>imageView</w:delText>
              </w:r>
            </w:del>
          </w:p>
        </w:tc>
        <w:tc>
          <w:tcPr>
            <w:tcW w:w="3060" w:type="dxa"/>
          </w:tcPr>
          <w:p w14:paraId="775A20FB" w14:textId="63F4F367" w:rsidR="00820B56" w:rsidRPr="00BA3432" w:rsidDel="00BA3432" w:rsidRDefault="00820B56">
            <w:pPr>
              <w:spacing w:line="276" w:lineRule="auto"/>
              <w:rPr>
                <w:del w:id="26999" w:author="phuong vu" w:date="2018-11-25T21:53:00Z"/>
                <w:lang w:val="en-US"/>
                <w:rPrChange w:id="27000" w:author="phuong vu" w:date="2018-11-25T21:55:00Z">
                  <w:rPr>
                    <w:del w:id="27001" w:author="phuong vu" w:date="2018-11-25T21:53:00Z"/>
                    <w:lang w:val="en-US"/>
                  </w:rPr>
                </w:rPrChange>
              </w:rPr>
              <w:pPrChange w:id="27002" w:author="phuong vu" w:date="2018-11-23T13:48:00Z">
                <w:pPr>
                  <w:spacing w:line="360" w:lineRule="auto"/>
                </w:pPr>
              </w:pPrChange>
            </w:pPr>
            <w:del w:id="27003" w:author="phuong vu" w:date="2018-11-25T21:53:00Z">
              <w:r w:rsidRPr="00BA3432" w:rsidDel="00BA3432">
                <w:rPr>
                  <w:lang w:val="en-US"/>
                  <w:rPrChange w:id="27004" w:author="phuong vu" w:date="2018-11-25T21:55:00Z">
                    <w:rPr>
                      <w:lang w:val="en-US"/>
                    </w:rPr>
                  </w:rPrChange>
                </w:rPr>
                <w:delText>Nhập hình ảnh khách hàng</w:delText>
              </w:r>
            </w:del>
          </w:p>
        </w:tc>
        <w:tc>
          <w:tcPr>
            <w:tcW w:w="1585" w:type="dxa"/>
          </w:tcPr>
          <w:p w14:paraId="57B04507" w14:textId="472AA9E2" w:rsidR="00820B56" w:rsidRPr="00BA3432" w:rsidDel="00BA3432" w:rsidRDefault="00820B56">
            <w:pPr>
              <w:spacing w:line="276" w:lineRule="auto"/>
              <w:rPr>
                <w:del w:id="27005" w:author="phuong vu" w:date="2018-11-25T21:53:00Z"/>
                <w:lang w:val="en-US"/>
                <w:rPrChange w:id="27006" w:author="phuong vu" w:date="2018-11-25T21:55:00Z">
                  <w:rPr>
                    <w:del w:id="27007" w:author="phuong vu" w:date="2018-11-25T21:53:00Z"/>
                    <w:lang w:val="en-US"/>
                  </w:rPr>
                </w:rPrChange>
              </w:rPr>
              <w:pPrChange w:id="27008" w:author="phuong vu" w:date="2018-11-23T13:48:00Z">
                <w:pPr>
                  <w:spacing w:line="360" w:lineRule="auto"/>
                </w:pPr>
              </w:pPrChange>
            </w:pPr>
          </w:p>
        </w:tc>
        <w:tc>
          <w:tcPr>
            <w:tcW w:w="1707" w:type="dxa"/>
          </w:tcPr>
          <w:p w14:paraId="20550386" w14:textId="4AC4196B" w:rsidR="00820B56" w:rsidRPr="00BA3432" w:rsidDel="00BA3432" w:rsidRDefault="00820B56">
            <w:pPr>
              <w:spacing w:line="276" w:lineRule="auto"/>
              <w:rPr>
                <w:del w:id="27009" w:author="phuong vu" w:date="2018-11-25T21:53:00Z"/>
                <w:lang w:val="en-US"/>
                <w:rPrChange w:id="27010" w:author="phuong vu" w:date="2018-11-25T21:55:00Z">
                  <w:rPr>
                    <w:del w:id="27011" w:author="phuong vu" w:date="2018-11-25T21:53:00Z"/>
                    <w:lang w:val="en-US"/>
                  </w:rPr>
                </w:rPrChange>
              </w:rPr>
              <w:pPrChange w:id="27012" w:author="phuong vu" w:date="2018-11-23T13:48:00Z">
                <w:pPr>
                  <w:spacing w:line="360" w:lineRule="auto"/>
                </w:pPr>
              </w:pPrChange>
            </w:pPr>
          </w:p>
        </w:tc>
      </w:tr>
      <w:tr w:rsidR="00820B56" w:rsidRPr="00BA3432" w:rsidDel="00BA3432" w14:paraId="2D48CB9C" w14:textId="06EFC33F" w:rsidTr="00E4365A">
        <w:trPr>
          <w:del w:id="27013" w:author="phuong vu" w:date="2018-11-25T21:53:00Z"/>
        </w:trPr>
        <w:tc>
          <w:tcPr>
            <w:tcW w:w="801" w:type="dxa"/>
          </w:tcPr>
          <w:p w14:paraId="55CB2ED2" w14:textId="0E3E5AC8" w:rsidR="00820B56" w:rsidRPr="00BA3432" w:rsidDel="00BA3432" w:rsidRDefault="00820B56">
            <w:pPr>
              <w:spacing w:line="276" w:lineRule="auto"/>
              <w:jc w:val="center"/>
              <w:rPr>
                <w:del w:id="27014" w:author="phuong vu" w:date="2018-11-25T21:53:00Z"/>
                <w:lang w:val="en-US"/>
                <w:rPrChange w:id="27015" w:author="phuong vu" w:date="2018-11-25T21:55:00Z">
                  <w:rPr>
                    <w:del w:id="27016" w:author="phuong vu" w:date="2018-11-25T21:53:00Z"/>
                    <w:lang w:val="en-US"/>
                  </w:rPr>
                </w:rPrChange>
              </w:rPr>
              <w:pPrChange w:id="27017" w:author="phuong vu" w:date="2018-11-23T13:48:00Z">
                <w:pPr>
                  <w:spacing w:line="360" w:lineRule="auto"/>
                  <w:jc w:val="center"/>
                </w:pPr>
              </w:pPrChange>
            </w:pPr>
            <w:del w:id="27018" w:author="phuong vu" w:date="2018-11-25T21:53:00Z">
              <w:r w:rsidRPr="00BA3432" w:rsidDel="00BA3432">
                <w:rPr>
                  <w:lang w:val="en-US"/>
                  <w:rPrChange w:id="27019" w:author="phuong vu" w:date="2018-11-25T21:55:00Z">
                    <w:rPr>
                      <w:lang w:val="en-US"/>
                    </w:rPr>
                  </w:rPrChange>
                </w:rPr>
                <w:delText>6</w:delText>
              </w:r>
            </w:del>
          </w:p>
        </w:tc>
        <w:tc>
          <w:tcPr>
            <w:tcW w:w="1624" w:type="dxa"/>
          </w:tcPr>
          <w:p w14:paraId="6ED00C06" w14:textId="2C337384" w:rsidR="00820B56" w:rsidRPr="00BA3432" w:rsidDel="00BA3432" w:rsidRDefault="00820B56">
            <w:pPr>
              <w:spacing w:line="276" w:lineRule="auto"/>
              <w:rPr>
                <w:del w:id="27020" w:author="phuong vu" w:date="2018-11-25T21:53:00Z"/>
                <w:lang w:val="en-US"/>
                <w:rPrChange w:id="27021" w:author="phuong vu" w:date="2018-11-25T21:55:00Z">
                  <w:rPr>
                    <w:del w:id="27022" w:author="phuong vu" w:date="2018-11-25T21:53:00Z"/>
                    <w:lang w:val="en-US"/>
                  </w:rPr>
                </w:rPrChange>
              </w:rPr>
              <w:pPrChange w:id="27023" w:author="phuong vu" w:date="2018-11-23T13:48:00Z">
                <w:pPr>
                  <w:spacing w:line="360" w:lineRule="auto"/>
                </w:pPr>
              </w:pPrChange>
            </w:pPr>
            <w:del w:id="27024" w:author="phuong vu" w:date="2018-11-25T21:53:00Z">
              <w:r w:rsidRPr="00BA3432" w:rsidDel="00BA3432">
                <w:rPr>
                  <w:lang w:val="en-US"/>
                  <w:rPrChange w:id="27025" w:author="phuong vu" w:date="2018-11-25T21:55:00Z">
                    <w:rPr>
                      <w:lang w:val="en-US"/>
                    </w:rPr>
                  </w:rPrChange>
                </w:rPr>
                <w:delText>editText</w:delText>
              </w:r>
            </w:del>
          </w:p>
        </w:tc>
        <w:tc>
          <w:tcPr>
            <w:tcW w:w="3060" w:type="dxa"/>
          </w:tcPr>
          <w:p w14:paraId="3E6A24F0" w14:textId="330E2746" w:rsidR="00820B56" w:rsidRPr="00BA3432" w:rsidDel="00BA3432" w:rsidRDefault="00820B56">
            <w:pPr>
              <w:spacing w:line="276" w:lineRule="auto"/>
              <w:rPr>
                <w:del w:id="27026" w:author="phuong vu" w:date="2018-11-25T21:53:00Z"/>
                <w:lang w:val="en-US"/>
                <w:rPrChange w:id="27027" w:author="phuong vu" w:date="2018-11-25T21:55:00Z">
                  <w:rPr>
                    <w:del w:id="27028" w:author="phuong vu" w:date="2018-11-25T21:53:00Z"/>
                    <w:lang w:val="en-US"/>
                  </w:rPr>
                </w:rPrChange>
              </w:rPr>
              <w:pPrChange w:id="27029" w:author="phuong vu" w:date="2018-11-23T13:48:00Z">
                <w:pPr>
                  <w:spacing w:line="360" w:lineRule="auto"/>
                </w:pPr>
              </w:pPrChange>
            </w:pPr>
            <w:del w:id="27030" w:author="phuong vu" w:date="2018-11-25T21:53:00Z">
              <w:r w:rsidRPr="00BA3432" w:rsidDel="00BA3432">
                <w:rPr>
                  <w:lang w:val="en-US"/>
                  <w:rPrChange w:id="27031" w:author="phuong vu" w:date="2018-11-25T21:55:00Z">
                    <w:rPr>
                      <w:lang w:val="en-US"/>
                    </w:rPr>
                  </w:rPrChange>
                </w:rPr>
                <w:delText>Nhập giới tính</w:delText>
              </w:r>
            </w:del>
          </w:p>
        </w:tc>
        <w:tc>
          <w:tcPr>
            <w:tcW w:w="1585" w:type="dxa"/>
          </w:tcPr>
          <w:p w14:paraId="42BCE994" w14:textId="07F3CA51" w:rsidR="00820B56" w:rsidRPr="00BA3432" w:rsidDel="00BA3432" w:rsidRDefault="00820B56">
            <w:pPr>
              <w:pStyle w:val="ListParagraph"/>
              <w:numPr>
                <w:ilvl w:val="0"/>
                <w:numId w:val="39"/>
              </w:numPr>
              <w:spacing w:line="276" w:lineRule="auto"/>
              <w:rPr>
                <w:del w:id="27032" w:author="phuong vu" w:date="2018-11-25T21:53:00Z"/>
                <w:lang w:val="en-US"/>
                <w:rPrChange w:id="27033" w:author="phuong vu" w:date="2018-11-25T21:55:00Z">
                  <w:rPr>
                    <w:del w:id="27034" w:author="phuong vu" w:date="2018-11-25T21:53:00Z"/>
                    <w:lang w:val="en-US"/>
                  </w:rPr>
                </w:rPrChange>
              </w:rPr>
              <w:pPrChange w:id="27035" w:author="phuong vu" w:date="2018-11-23T13:48:00Z">
                <w:pPr>
                  <w:pStyle w:val="ListParagraph"/>
                  <w:numPr>
                    <w:numId w:val="39"/>
                  </w:numPr>
                  <w:spacing w:line="360" w:lineRule="auto"/>
                  <w:ind w:hanging="360"/>
                </w:pPr>
              </w:pPrChange>
            </w:pPr>
            <w:del w:id="27036" w:author="phuong vu" w:date="2018-11-25T21:53:00Z">
              <w:r w:rsidRPr="00BA3432" w:rsidDel="00BA3432">
                <w:rPr>
                  <w:lang w:val="en-US"/>
                  <w:rPrChange w:id="27037" w:author="phuong vu" w:date="2018-11-25T21:55:00Z">
                    <w:rPr>
                      <w:lang w:val="en-US"/>
                    </w:rPr>
                  </w:rPrChange>
                </w:rPr>
                <w:delText>Nam</w:delText>
              </w:r>
            </w:del>
          </w:p>
          <w:p w14:paraId="0917CE41" w14:textId="641BFD1E" w:rsidR="00820B56" w:rsidRPr="00BA3432" w:rsidDel="00BA3432" w:rsidRDefault="00820B56">
            <w:pPr>
              <w:pStyle w:val="ListParagraph"/>
              <w:numPr>
                <w:ilvl w:val="0"/>
                <w:numId w:val="39"/>
              </w:numPr>
              <w:spacing w:line="276" w:lineRule="auto"/>
              <w:rPr>
                <w:del w:id="27038" w:author="phuong vu" w:date="2018-11-25T21:53:00Z"/>
                <w:lang w:val="en-US"/>
                <w:rPrChange w:id="27039" w:author="phuong vu" w:date="2018-11-25T21:55:00Z">
                  <w:rPr>
                    <w:del w:id="27040" w:author="phuong vu" w:date="2018-11-25T21:53:00Z"/>
                    <w:lang w:val="en-US"/>
                  </w:rPr>
                </w:rPrChange>
              </w:rPr>
              <w:pPrChange w:id="27041" w:author="phuong vu" w:date="2018-11-23T13:48:00Z">
                <w:pPr>
                  <w:pStyle w:val="ListParagraph"/>
                  <w:numPr>
                    <w:numId w:val="39"/>
                  </w:numPr>
                  <w:spacing w:line="360" w:lineRule="auto"/>
                  <w:ind w:hanging="360"/>
                </w:pPr>
              </w:pPrChange>
            </w:pPr>
            <w:del w:id="27042" w:author="phuong vu" w:date="2018-11-25T21:53:00Z">
              <w:r w:rsidRPr="00BA3432" w:rsidDel="00BA3432">
                <w:rPr>
                  <w:lang w:val="en-US"/>
                  <w:rPrChange w:id="27043" w:author="phuong vu" w:date="2018-11-25T21:55:00Z">
                    <w:rPr>
                      <w:lang w:val="en-US"/>
                    </w:rPr>
                  </w:rPrChange>
                </w:rPr>
                <w:delText>Nữ</w:delText>
              </w:r>
            </w:del>
          </w:p>
        </w:tc>
        <w:tc>
          <w:tcPr>
            <w:tcW w:w="1707" w:type="dxa"/>
          </w:tcPr>
          <w:p w14:paraId="71503687" w14:textId="1324D443" w:rsidR="00820B56" w:rsidRPr="00BA3432" w:rsidDel="00BA3432" w:rsidRDefault="005E033B">
            <w:pPr>
              <w:spacing w:line="276" w:lineRule="auto"/>
              <w:rPr>
                <w:del w:id="27044" w:author="phuong vu" w:date="2018-11-25T21:53:00Z"/>
                <w:lang w:val="en-US"/>
                <w:rPrChange w:id="27045" w:author="phuong vu" w:date="2018-11-25T21:55:00Z">
                  <w:rPr>
                    <w:del w:id="27046" w:author="phuong vu" w:date="2018-11-25T21:53:00Z"/>
                    <w:lang w:val="en-US"/>
                  </w:rPr>
                </w:rPrChange>
              </w:rPr>
              <w:pPrChange w:id="27047" w:author="phuong vu" w:date="2018-11-23T13:48:00Z">
                <w:pPr>
                  <w:spacing w:line="360" w:lineRule="auto"/>
                </w:pPr>
              </w:pPrChange>
            </w:pPr>
            <w:del w:id="27048" w:author="phuong vu" w:date="2018-11-25T21:53:00Z">
              <w:r w:rsidRPr="00BA3432" w:rsidDel="00BA3432">
                <w:rPr>
                  <w:lang w:val="en-US"/>
                  <w:rPrChange w:id="27049" w:author="phuong vu" w:date="2018-11-25T21:55:00Z">
                    <w:rPr>
                      <w:lang w:val="en-US"/>
                    </w:rPr>
                  </w:rPrChange>
                </w:rPr>
                <w:delText>Bắt buộc</w:delText>
              </w:r>
            </w:del>
          </w:p>
        </w:tc>
      </w:tr>
      <w:tr w:rsidR="00820B56" w:rsidRPr="00BA3432" w:rsidDel="00BA3432" w14:paraId="27C30DEE" w14:textId="1243D7B5" w:rsidTr="00E4365A">
        <w:trPr>
          <w:del w:id="27050" w:author="phuong vu" w:date="2018-11-25T21:53:00Z"/>
        </w:trPr>
        <w:tc>
          <w:tcPr>
            <w:tcW w:w="801" w:type="dxa"/>
          </w:tcPr>
          <w:p w14:paraId="4D8C08CF" w14:textId="2B7B1219" w:rsidR="00820B56" w:rsidRPr="00BA3432" w:rsidDel="00BA3432" w:rsidRDefault="00820B56">
            <w:pPr>
              <w:spacing w:line="276" w:lineRule="auto"/>
              <w:jc w:val="center"/>
              <w:rPr>
                <w:del w:id="27051" w:author="phuong vu" w:date="2018-11-25T21:53:00Z"/>
                <w:lang w:val="en-US"/>
                <w:rPrChange w:id="27052" w:author="phuong vu" w:date="2018-11-25T21:55:00Z">
                  <w:rPr>
                    <w:del w:id="27053" w:author="phuong vu" w:date="2018-11-25T21:53:00Z"/>
                    <w:lang w:val="en-US"/>
                  </w:rPr>
                </w:rPrChange>
              </w:rPr>
              <w:pPrChange w:id="27054" w:author="phuong vu" w:date="2018-11-23T13:48:00Z">
                <w:pPr>
                  <w:spacing w:line="360" w:lineRule="auto"/>
                  <w:jc w:val="center"/>
                </w:pPr>
              </w:pPrChange>
            </w:pPr>
            <w:del w:id="27055" w:author="phuong vu" w:date="2018-11-25T21:53:00Z">
              <w:r w:rsidRPr="00BA3432" w:rsidDel="00BA3432">
                <w:rPr>
                  <w:lang w:val="en-US"/>
                  <w:rPrChange w:id="27056" w:author="phuong vu" w:date="2018-11-25T21:55:00Z">
                    <w:rPr>
                      <w:lang w:val="en-US"/>
                    </w:rPr>
                  </w:rPrChange>
                </w:rPr>
                <w:delText>7</w:delText>
              </w:r>
            </w:del>
          </w:p>
        </w:tc>
        <w:tc>
          <w:tcPr>
            <w:tcW w:w="1624" w:type="dxa"/>
          </w:tcPr>
          <w:p w14:paraId="103ADD98" w14:textId="5206682F" w:rsidR="00820B56" w:rsidRPr="00BA3432" w:rsidDel="00BA3432" w:rsidRDefault="00820B56">
            <w:pPr>
              <w:spacing w:line="276" w:lineRule="auto"/>
              <w:rPr>
                <w:del w:id="27057" w:author="phuong vu" w:date="2018-11-25T21:53:00Z"/>
                <w:lang w:val="en-US"/>
                <w:rPrChange w:id="27058" w:author="phuong vu" w:date="2018-11-25T21:55:00Z">
                  <w:rPr>
                    <w:del w:id="27059" w:author="phuong vu" w:date="2018-11-25T21:53:00Z"/>
                    <w:lang w:val="en-US"/>
                  </w:rPr>
                </w:rPrChange>
              </w:rPr>
              <w:pPrChange w:id="27060" w:author="phuong vu" w:date="2018-11-23T13:48:00Z">
                <w:pPr>
                  <w:spacing w:line="360" w:lineRule="auto"/>
                </w:pPr>
              </w:pPrChange>
            </w:pPr>
            <w:del w:id="27061" w:author="phuong vu" w:date="2018-11-25T21:53:00Z">
              <w:r w:rsidRPr="00BA3432" w:rsidDel="00BA3432">
                <w:rPr>
                  <w:lang w:val="en-US"/>
                  <w:rPrChange w:id="27062" w:author="phuong vu" w:date="2018-11-25T21:55:00Z">
                    <w:rPr>
                      <w:lang w:val="en-US"/>
                    </w:rPr>
                  </w:rPrChange>
                </w:rPr>
                <w:delText>editText</w:delText>
              </w:r>
            </w:del>
          </w:p>
        </w:tc>
        <w:tc>
          <w:tcPr>
            <w:tcW w:w="3060" w:type="dxa"/>
          </w:tcPr>
          <w:p w14:paraId="3D53D561" w14:textId="1E162A5C" w:rsidR="00820B56" w:rsidRPr="00BA3432" w:rsidDel="00BA3432" w:rsidRDefault="00820B56">
            <w:pPr>
              <w:spacing w:line="276" w:lineRule="auto"/>
              <w:rPr>
                <w:del w:id="27063" w:author="phuong vu" w:date="2018-11-25T21:53:00Z"/>
                <w:lang w:val="en-US"/>
                <w:rPrChange w:id="27064" w:author="phuong vu" w:date="2018-11-25T21:55:00Z">
                  <w:rPr>
                    <w:del w:id="27065" w:author="phuong vu" w:date="2018-11-25T21:53:00Z"/>
                    <w:lang w:val="en-US"/>
                  </w:rPr>
                </w:rPrChange>
              </w:rPr>
              <w:pPrChange w:id="27066" w:author="phuong vu" w:date="2018-11-23T13:48:00Z">
                <w:pPr>
                  <w:spacing w:line="360" w:lineRule="auto"/>
                </w:pPr>
              </w:pPrChange>
            </w:pPr>
            <w:del w:id="27067" w:author="phuong vu" w:date="2018-11-25T21:53:00Z">
              <w:r w:rsidRPr="00BA3432" w:rsidDel="00BA3432">
                <w:rPr>
                  <w:lang w:val="en-US"/>
                  <w:rPrChange w:id="27068" w:author="phuong vu" w:date="2018-11-25T21:55:00Z">
                    <w:rPr>
                      <w:lang w:val="en-US"/>
                    </w:rPr>
                  </w:rPrChange>
                </w:rPr>
                <w:delText>Nhập số điện thoại</w:delText>
              </w:r>
            </w:del>
          </w:p>
        </w:tc>
        <w:tc>
          <w:tcPr>
            <w:tcW w:w="1585" w:type="dxa"/>
          </w:tcPr>
          <w:p w14:paraId="542DB6D0" w14:textId="5363C14B" w:rsidR="00820B56" w:rsidRPr="00BA3432" w:rsidDel="00BA3432" w:rsidRDefault="00820B56">
            <w:pPr>
              <w:spacing w:line="276" w:lineRule="auto"/>
              <w:rPr>
                <w:del w:id="27069" w:author="phuong vu" w:date="2018-11-25T21:53:00Z"/>
                <w:lang w:val="en-US"/>
                <w:rPrChange w:id="27070" w:author="phuong vu" w:date="2018-11-25T21:55:00Z">
                  <w:rPr>
                    <w:del w:id="27071" w:author="phuong vu" w:date="2018-11-25T21:53:00Z"/>
                    <w:lang w:val="en-US"/>
                  </w:rPr>
                </w:rPrChange>
              </w:rPr>
              <w:pPrChange w:id="27072" w:author="phuong vu" w:date="2018-11-23T13:48:00Z">
                <w:pPr>
                  <w:spacing w:line="360" w:lineRule="auto"/>
                </w:pPr>
              </w:pPrChange>
            </w:pPr>
          </w:p>
        </w:tc>
        <w:tc>
          <w:tcPr>
            <w:tcW w:w="1707" w:type="dxa"/>
          </w:tcPr>
          <w:p w14:paraId="78CB3BD3" w14:textId="33C47185" w:rsidR="00820B56" w:rsidRPr="00BA3432" w:rsidDel="00BA3432" w:rsidRDefault="005E033B">
            <w:pPr>
              <w:spacing w:line="276" w:lineRule="auto"/>
              <w:rPr>
                <w:del w:id="27073" w:author="phuong vu" w:date="2018-11-25T21:53:00Z"/>
                <w:lang w:val="en-US"/>
                <w:rPrChange w:id="27074" w:author="phuong vu" w:date="2018-11-25T21:55:00Z">
                  <w:rPr>
                    <w:del w:id="27075" w:author="phuong vu" w:date="2018-11-25T21:53:00Z"/>
                    <w:lang w:val="en-US"/>
                  </w:rPr>
                </w:rPrChange>
              </w:rPr>
              <w:pPrChange w:id="27076" w:author="phuong vu" w:date="2018-11-23T13:48:00Z">
                <w:pPr>
                  <w:spacing w:line="360" w:lineRule="auto"/>
                </w:pPr>
              </w:pPrChange>
            </w:pPr>
            <w:del w:id="27077" w:author="phuong vu" w:date="2018-11-25T21:53:00Z">
              <w:r w:rsidRPr="00BA3432" w:rsidDel="00BA3432">
                <w:rPr>
                  <w:lang w:val="en-US"/>
                  <w:rPrChange w:id="27078" w:author="phuong vu" w:date="2018-11-25T21:55:00Z">
                    <w:rPr>
                      <w:lang w:val="en-US"/>
                    </w:rPr>
                  </w:rPrChange>
                </w:rPr>
                <w:delText>Bắt buộc</w:delText>
              </w:r>
            </w:del>
          </w:p>
        </w:tc>
      </w:tr>
      <w:tr w:rsidR="00820B56" w:rsidRPr="00BA3432" w:rsidDel="00BA3432" w14:paraId="68A7B0C3" w14:textId="6139D2C3" w:rsidTr="00E4365A">
        <w:trPr>
          <w:del w:id="27079" w:author="phuong vu" w:date="2018-11-25T21:53:00Z"/>
        </w:trPr>
        <w:tc>
          <w:tcPr>
            <w:tcW w:w="801" w:type="dxa"/>
          </w:tcPr>
          <w:p w14:paraId="59C6FE6F" w14:textId="37A78190" w:rsidR="00820B56" w:rsidRPr="00BA3432" w:rsidDel="00BA3432" w:rsidRDefault="00820B56">
            <w:pPr>
              <w:spacing w:line="276" w:lineRule="auto"/>
              <w:jc w:val="center"/>
              <w:rPr>
                <w:del w:id="27080" w:author="phuong vu" w:date="2018-11-25T21:53:00Z"/>
                <w:lang w:val="en-US"/>
                <w:rPrChange w:id="27081" w:author="phuong vu" w:date="2018-11-25T21:55:00Z">
                  <w:rPr>
                    <w:del w:id="27082" w:author="phuong vu" w:date="2018-11-25T21:53:00Z"/>
                    <w:lang w:val="en-US"/>
                  </w:rPr>
                </w:rPrChange>
              </w:rPr>
              <w:pPrChange w:id="27083" w:author="phuong vu" w:date="2018-11-23T13:48:00Z">
                <w:pPr>
                  <w:spacing w:line="360" w:lineRule="auto"/>
                  <w:jc w:val="center"/>
                </w:pPr>
              </w:pPrChange>
            </w:pPr>
            <w:del w:id="27084" w:author="phuong vu" w:date="2018-11-25T21:53:00Z">
              <w:r w:rsidRPr="00BA3432" w:rsidDel="00BA3432">
                <w:rPr>
                  <w:lang w:val="en-US"/>
                  <w:rPrChange w:id="27085" w:author="phuong vu" w:date="2018-11-25T21:55:00Z">
                    <w:rPr>
                      <w:lang w:val="en-US"/>
                    </w:rPr>
                  </w:rPrChange>
                </w:rPr>
                <w:delText>8</w:delText>
              </w:r>
            </w:del>
          </w:p>
        </w:tc>
        <w:tc>
          <w:tcPr>
            <w:tcW w:w="1624" w:type="dxa"/>
          </w:tcPr>
          <w:p w14:paraId="421BC04A" w14:textId="3D768DDB" w:rsidR="00820B56" w:rsidRPr="00BA3432" w:rsidDel="00BA3432" w:rsidRDefault="00820B56">
            <w:pPr>
              <w:spacing w:line="276" w:lineRule="auto"/>
              <w:rPr>
                <w:del w:id="27086" w:author="phuong vu" w:date="2018-11-25T21:53:00Z"/>
                <w:lang w:val="en-US"/>
                <w:rPrChange w:id="27087" w:author="phuong vu" w:date="2018-11-25T21:55:00Z">
                  <w:rPr>
                    <w:del w:id="27088" w:author="phuong vu" w:date="2018-11-25T21:53:00Z"/>
                    <w:lang w:val="en-US"/>
                  </w:rPr>
                </w:rPrChange>
              </w:rPr>
              <w:pPrChange w:id="27089" w:author="phuong vu" w:date="2018-11-23T13:48:00Z">
                <w:pPr>
                  <w:spacing w:line="360" w:lineRule="auto"/>
                </w:pPr>
              </w:pPrChange>
            </w:pPr>
            <w:del w:id="27090" w:author="phuong vu" w:date="2018-11-25T21:53:00Z">
              <w:r w:rsidRPr="00BA3432" w:rsidDel="00BA3432">
                <w:rPr>
                  <w:lang w:val="en-US"/>
                  <w:rPrChange w:id="27091" w:author="phuong vu" w:date="2018-11-25T21:55:00Z">
                    <w:rPr>
                      <w:lang w:val="en-US"/>
                    </w:rPr>
                  </w:rPrChange>
                </w:rPr>
                <w:delText>editText</w:delText>
              </w:r>
            </w:del>
          </w:p>
        </w:tc>
        <w:tc>
          <w:tcPr>
            <w:tcW w:w="3060" w:type="dxa"/>
          </w:tcPr>
          <w:p w14:paraId="3DACBA2A" w14:textId="176AA8C0" w:rsidR="00820B56" w:rsidRPr="00BA3432" w:rsidDel="00BA3432" w:rsidRDefault="00820B56">
            <w:pPr>
              <w:spacing w:line="276" w:lineRule="auto"/>
              <w:rPr>
                <w:del w:id="27092" w:author="phuong vu" w:date="2018-11-25T21:53:00Z"/>
                <w:lang w:val="en-US"/>
                <w:rPrChange w:id="27093" w:author="phuong vu" w:date="2018-11-25T21:55:00Z">
                  <w:rPr>
                    <w:del w:id="27094" w:author="phuong vu" w:date="2018-11-25T21:53:00Z"/>
                    <w:lang w:val="en-US"/>
                  </w:rPr>
                </w:rPrChange>
              </w:rPr>
              <w:pPrChange w:id="27095" w:author="phuong vu" w:date="2018-11-23T13:48:00Z">
                <w:pPr>
                  <w:spacing w:line="360" w:lineRule="auto"/>
                </w:pPr>
              </w:pPrChange>
            </w:pPr>
            <w:del w:id="27096" w:author="phuong vu" w:date="2018-11-25T21:53:00Z">
              <w:r w:rsidRPr="00BA3432" w:rsidDel="00BA3432">
                <w:rPr>
                  <w:lang w:val="en-US"/>
                  <w:rPrChange w:id="27097" w:author="phuong vu" w:date="2018-11-25T21:55:00Z">
                    <w:rPr>
                      <w:lang w:val="en-US"/>
                    </w:rPr>
                  </w:rPrChange>
                </w:rPr>
                <w:delText>Nhập địa chỉ khách hàng</w:delText>
              </w:r>
            </w:del>
          </w:p>
        </w:tc>
        <w:tc>
          <w:tcPr>
            <w:tcW w:w="1585" w:type="dxa"/>
          </w:tcPr>
          <w:p w14:paraId="266EAA96" w14:textId="71D88485" w:rsidR="00820B56" w:rsidRPr="00BA3432" w:rsidDel="00BA3432" w:rsidRDefault="00820B56">
            <w:pPr>
              <w:spacing w:line="276" w:lineRule="auto"/>
              <w:rPr>
                <w:del w:id="27098" w:author="phuong vu" w:date="2018-11-25T21:53:00Z"/>
                <w:lang w:val="en-US"/>
                <w:rPrChange w:id="27099" w:author="phuong vu" w:date="2018-11-25T21:55:00Z">
                  <w:rPr>
                    <w:del w:id="27100" w:author="phuong vu" w:date="2018-11-25T21:53:00Z"/>
                    <w:lang w:val="en-US"/>
                  </w:rPr>
                </w:rPrChange>
              </w:rPr>
              <w:pPrChange w:id="27101" w:author="phuong vu" w:date="2018-11-23T13:48:00Z">
                <w:pPr>
                  <w:spacing w:line="360" w:lineRule="auto"/>
                </w:pPr>
              </w:pPrChange>
            </w:pPr>
          </w:p>
        </w:tc>
        <w:tc>
          <w:tcPr>
            <w:tcW w:w="1707" w:type="dxa"/>
          </w:tcPr>
          <w:p w14:paraId="7E930159" w14:textId="42EB8AD5" w:rsidR="00820B56" w:rsidRPr="00BA3432" w:rsidDel="00BA3432" w:rsidRDefault="005E033B">
            <w:pPr>
              <w:spacing w:line="276" w:lineRule="auto"/>
              <w:rPr>
                <w:del w:id="27102" w:author="phuong vu" w:date="2018-11-25T21:53:00Z"/>
                <w:lang w:val="en-US"/>
                <w:rPrChange w:id="27103" w:author="phuong vu" w:date="2018-11-25T21:55:00Z">
                  <w:rPr>
                    <w:del w:id="27104" w:author="phuong vu" w:date="2018-11-25T21:53:00Z"/>
                    <w:lang w:val="en-US"/>
                  </w:rPr>
                </w:rPrChange>
              </w:rPr>
              <w:pPrChange w:id="27105" w:author="phuong vu" w:date="2018-11-23T13:48:00Z">
                <w:pPr>
                  <w:spacing w:line="360" w:lineRule="auto"/>
                </w:pPr>
              </w:pPrChange>
            </w:pPr>
            <w:del w:id="27106" w:author="phuong vu" w:date="2018-11-25T21:53:00Z">
              <w:r w:rsidRPr="00BA3432" w:rsidDel="00BA3432">
                <w:rPr>
                  <w:lang w:val="en-US"/>
                  <w:rPrChange w:id="27107" w:author="phuong vu" w:date="2018-11-25T21:55:00Z">
                    <w:rPr>
                      <w:lang w:val="en-US"/>
                    </w:rPr>
                  </w:rPrChange>
                </w:rPr>
                <w:delText>Bắt buộc</w:delText>
              </w:r>
            </w:del>
          </w:p>
        </w:tc>
      </w:tr>
    </w:tbl>
    <w:p w14:paraId="4CD4CDCA" w14:textId="02576453" w:rsidR="00510604" w:rsidRPr="00BA3432" w:rsidDel="00BA3432" w:rsidRDefault="00510604">
      <w:pPr>
        <w:spacing w:line="276" w:lineRule="auto"/>
        <w:rPr>
          <w:del w:id="27108" w:author="phuong vu" w:date="2018-11-25T21:53:00Z"/>
          <w:lang w:val="en-US"/>
          <w:rPrChange w:id="27109" w:author="phuong vu" w:date="2018-11-25T21:55:00Z">
            <w:rPr>
              <w:del w:id="27110" w:author="phuong vu" w:date="2018-11-25T21:53:00Z"/>
              <w:lang w:val="en-US"/>
            </w:rPr>
          </w:rPrChange>
        </w:rPr>
        <w:pPrChange w:id="27111" w:author="phuong vu" w:date="2018-11-23T13:48:00Z">
          <w:pPr/>
        </w:pPrChange>
      </w:pPr>
    </w:p>
    <w:p w14:paraId="18984A8E" w14:textId="519BEEB4" w:rsidR="00755C63" w:rsidRPr="00BA3432" w:rsidDel="00BA3432" w:rsidRDefault="00755C63">
      <w:pPr>
        <w:pStyle w:val="Heading5"/>
        <w:spacing w:line="276" w:lineRule="auto"/>
        <w:rPr>
          <w:del w:id="27112" w:author="phuong vu" w:date="2018-11-25T21:53:00Z"/>
          <w:rFonts w:cstheme="majorHAnsi"/>
          <w:lang w:val="en-US"/>
          <w:rPrChange w:id="27113" w:author="phuong vu" w:date="2018-11-25T21:55:00Z">
            <w:rPr>
              <w:del w:id="27114" w:author="phuong vu" w:date="2018-11-25T21:53:00Z"/>
              <w:lang w:val="en-US"/>
            </w:rPr>
          </w:rPrChange>
        </w:rPr>
        <w:pPrChange w:id="27115" w:author="phuong vu" w:date="2018-11-23T13:48:00Z">
          <w:pPr>
            <w:pStyle w:val="Heading5"/>
          </w:pPr>
        </w:pPrChange>
      </w:pPr>
      <w:del w:id="27116" w:author="phuong vu" w:date="2018-11-25T21:53:00Z">
        <w:r w:rsidRPr="00BA3432" w:rsidDel="00BA3432">
          <w:rPr>
            <w:rFonts w:cstheme="majorHAnsi"/>
            <w:lang w:val="en-US"/>
            <w:rPrChange w:id="27117" w:author="phuong vu" w:date="2018-11-25T21:55:00Z">
              <w:rPr>
                <w:lang w:val="en-US"/>
              </w:rPr>
            </w:rPrChange>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rsidRPr="00BA3432" w:rsidDel="00BA3432" w14:paraId="2828DD16" w14:textId="032A3525" w:rsidTr="00E4365A">
        <w:trPr>
          <w:del w:id="27118" w:author="phuong vu" w:date="2018-11-25T21:53:00Z"/>
        </w:trPr>
        <w:tc>
          <w:tcPr>
            <w:tcW w:w="805" w:type="dxa"/>
            <w:vMerge w:val="restart"/>
            <w:vAlign w:val="center"/>
          </w:tcPr>
          <w:p w14:paraId="32CF03BB" w14:textId="26568A5B" w:rsidR="00510604" w:rsidRPr="00BA3432" w:rsidDel="00BA3432" w:rsidRDefault="00510604">
            <w:pPr>
              <w:spacing w:line="276" w:lineRule="auto"/>
              <w:jc w:val="center"/>
              <w:rPr>
                <w:del w:id="27119" w:author="phuong vu" w:date="2018-11-25T21:53:00Z"/>
                <w:b/>
                <w:lang w:val="en-US"/>
                <w:rPrChange w:id="27120" w:author="phuong vu" w:date="2018-11-25T21:55:00Z">
                  <w:rPr>
                    <w:del w:id="27121" w:author="phuong vu" w:date="2018-11-25T21:53:00Z"/>
                    <w:b/>
                    <w:lang w:val="en-US"/>
                  </w:rPr>
                </w:rPrChange>
              </w:rPr>
              <w:pPrChange w:id="27122" w:author="phuong vu" w:date="2018-11-23T13:48:00Z">
                <w:pPr>
                  <w:spacing w:line="360" w:lineRule="auto"/>
                  <w:jc w:val="center"/>
                </w:pPr>
              </w:pPrChange>
            </w:pPr>
            <w:del w:id="27123" w:author="phuong vu" w:date="2018-11-25T21:53:00Z">
              <w:r w:rsidRPr="00BA3432" w:rsidDel="00BA3432">
                <w:rPr>
                  <w:b/>
                  <w:lang w:val="en-US"/>
                  <w:rPrChange w:id="27124" w:author="phuong vu" w:date="2018-11-25T21:55:00Z">
                    <w:rPr>
                      <w:b/>
                      <w:lang w:val="en-US"/>
                    </w:rPr>
                  </w:rPrChange>
                </w:rPr>
                <w:delText>STT</w:delText>
              </w:r>
            </w:del>
          </w:p>
        </w:tc>
        <w:tc>
          <w:tcPr>
            <w:tcW w:w="2120" w:type="dxa"/>
            <w:vMerge w:val="restart"/>
            <w:vAlign w:val="center"/>
          </w:tcPr>
          <w:p w14:paraId="4ACEFC8B" w14:textId="50A3A8E9" w:rsidR="00510604" w:rsidRPr="00BA3432" w:rsidDel="00BA3432" w:rsidRDefault="00510604">
            <w:pPr>
              <w:spacing w:line="276" w:lineRule="auto"/>
              <w:jc w:val="center"/>
              <w:rPr>
                <w:del w:id="27125" w:author="phuong vu" w:date="2018-11-25T21:53:00Z"/>
                <w:b/>
                <w:lang w:val="en-US"/>
                <w:rPrChange w:id="27126" w:author="phuong vu" w:date="2018-11-25T21:55:00Z">
                  <w:rPr>
                    <w:del w:id="27127" w:author="phuong vu" w:date="2018-11-25T21:53:00Z"/>
                    <w:b/>
                    <w:lang w:val="en-US"/>
                  </w:rPr>
                </w:rPrChange>
              </w:rPr>
              <w:pPrChange w:id="27128" w:author="phuong vu" w:date="2018-11-23T13:48:00Z">
                <w:pPr>
                  <w:spacing w:line="360" w:lineRule="auto"/>
                  <w:jc w:val="center"/>
                </w:pPr>
              </w:pPrChange>
            </w:pPr>
            <w:del w:id="27129" w:author="phuong vu" w:date="2018-11-25T21:53:00Z">
              <w:r w:rsidRPr="00BA3432" w:rsidDel="00BA3432">
                <w:rPr>
                  <w:b/>
                  <w:lang w:val="en-US"/>
                  <w:rPrChange w:id="27130" w:author="phuong vu" w:date="2018-11-25T21:55:00Z">
                    <w:rPr>
                      <w:b/>
                      <w:lang w:val="en-US"/>
                    </w:rPr>
                  </w:rPrChange>
                </w:rPr>
                <w:delText>Tên bảng/</w:delText>
              </w:r>
            </w:del>
          </w:p>
          <w:p w14:paraId="01BB31A6" w14:textId="12117022" w:rsidR="00510604" w:rsidRPr="00BA3432" w:rsidDel="00BA3432" w:rsidRDefault="00510604">
            <w:pPr>
              <w:spacing w:line="276" w:lineRule="auto"/>
              <w:jc w:val="center"/>
              <w:rPr>
                <w:del w:id="27131" w:author="phuong vu" w:date="2018-11-25T21:53:00Z"/>
                <w:b/>
                <w:lang w:val="en-US"/>
                <w:rPrChange w:id="27132" w:author="phuong vu" w:date="2018-11-25T21:55:00Z">
                  <w:rPr>
                    <w:del w:id="27133" w:author="phuong vu" w:date="2018-11-25T21:53:00Z"/>
                    <w:b/>
                    <w:lang w:val="en-US"/>
                  </w:rPr>
                </w:rPrChange>
              </w:rPr>
              <w:pPrChange w:id="27134" w:author="phuong vu" w:date="2018-11-23T13:48:00Z">
                <w:pPr>
                  <w:spacing w:line="360" w:lineRule="auto"/>
                  <w:jc w:val="center"/>
                </w:pPr>
              </w:pPrChange>
            </w:pPr>
            <w:del w:id="27135" w:author="phuong vu" w:date="2018-11-25T21:53:00Z">
              <w:r w:rsidRPr="00BA3432" w:rsidDel="00BA3432">
                <w:rPr>
                  <w:b/>
                  <w:lang w:val="en-US"/>
                  <w:rPrChange w:id="27136" w:author="phuong vu" w:date="2018-11-25T21:55:00Z">
                    <w:rPr>
                      <w:b/>
                      <w:lang w:val="en-US"/>
                    </w:rPr>
                  </w:rPrChange>
                </w:rPr>
                <w:delText>Cấu trúc dữ liệu</w:delText>
              </w:r>
            </w:del>
          </w:p>
        </w:tc>
        <w:tc>
          <w:tcPr>
            <w:tcW w:w="5852" w:type="dxa"/>
            <w:gridSpan w:val="4"/>
            <w:vAlign w:val="center"/>
          </w:tcPr>
          <w:p w14:paraId="056C55EB" w14:textId="1122E7FB" w:rsidR="00510604" w:rsidRPr="00BA3432" w:rsidDel="00BA3432" w:rsidRDefault="00510604">
            <w:pPr>
              <w:spacing w:line="276" w:lineRule="auto"/>
              <w:jc w:val="center"/>
              <w:rPr>
                <w:del w:id="27137" w:author="phuong vu" w:date="2018-11-25T21:53:00Z"/>
                <w:b/>
                <w:lang w:val="en-US"/>
                <w:rPrChange w:id="27138" w:author="phuong vu" w:date="2018-11-25T21:55:00Z">
                  <w:rPr>
                    <w:del w:id="27139" w:author="phuong vu" w:date="2018-11-25T21:53:00Z"/>
                    <w:b/>
                    <w:lang w:val="en-US"/>
                  </w:rPr>
                </w:rPrChange>
              </w:rPr>
              <w:pPrChange w:id="27140" w:author="phuong vu" w:date="2018-11-23T13:48:00Z">
                <w:pPr>
                  <w:spacing w:line="360" w:lineRule="auto"/>
                  <w:jc w:val="center"/>
                </w:pPr>
              </w:pPrChange>
            </w:pPr>
            <w:del w:id="27141" w:author="phuong vu" w:date="2018-11-25T21:53:00Z">
              <w:r w:rsidRPr="00BA3432" w:rsidDel="00BA3432">
                <w:rPr>
                  <w:b/>
                  <w:lang w:val="en-US"/>
                  <w:rPrChange w:id="27142" w:author="phuong vu" w:date="2018-11-25T21:55:00Z">
                    <w:rPr>
                      <w:b/>
                      <w:lang w:val="en-US"/>
                    </w:rPr>
                  </w:rPrChange>
                </w:rPr>
                <w:delText>Phương thức</w:delText>
              </w:r>
            </w:del>
          </w:p>
        </w:tc>
      </w:tr>
      <w:tr w:rsidR="00510604" w:rsidRPr="00BA3432" w:rsidDel="00BA3432" w14:paraId="50A344F7" w14:textId="3B1E61DC" w:rsidTr="00E4365A">
        <w:trPr>
          <w:del w:id="27143" w:author="phuong vu" w:date="2018-11-25T21:53:00Z"/>
        </w:trPr>
        <w:tc>
          <w:tcPr>
            <w:tcW w:w="805" w:type="dxa"/>
            <w:vMerge/>
            <w:vAlign w:val="center"/>
          </w:tcPr>
          <w:p w14:paraId="42B64EC1" w14:textId="05457F52" w:rsidR="00510604" w:rsidRPr="00BA3432" w:rsidDel="00BA3432" w:rsidRDefault="00510604">
            <w:pPr>
              <w:spacing w:line="276" w:lineRule="auto"/>
              <w:jc w:val="center"/>
              <w:rPr>
                <w:del w:id="27144" w:author="phuong vu" w:date="2018-11-25T21:53:00Z"/>
                <w:b/>
                <w:lang w:val="en-US"/>
                <w:rPrChange w:id="27145" w:author="phuong vu" w:date="2018-11-25T21:55:00Z">
                  <w:rPr>
                    <w:del w:id="27146" w:author="phuong vu" w:date="2018-11-25T21:53:00Z"/>
                    <w:b/>
                    <w:lang w:val="en-US"/>
                  </w:rPr>
                </w:rPrChange>
              </w:rPr>
              <w:pPrChange w:id="27147" w:author="phuong vu" w:date="2018-11-23T13:48:00Z">
                <w:pPr>
                  <w:spacing w:line="360" w:lineRule="auto"/>
                  <w:jc w:val="center"/>
                </w:pPr>
              </w:pPrChange>
            </w:pPr>
          </w:p>
        </w:tc>
        <w:tc>
          <w:tcPr>
            <w:tcW w:w="2120" w:type="dxa"/>
            <w:vMerge/>
            <w:vAlign w:val="center"/>
          </w:tcPr>
          <w:p w14:paraId="66F80E6D" w14:textId="56322D14" w:rsidR="00510604" w:rsidRPr="00BA3432" w:rsidDel="00BA3432" w:rsidRDefault="00510604">
            <w:pPr>
              <w:spacing w:line="276" w:lineRule="auto"/>
              <w:jc w:val="center"/>
              <w:rPr>
                <w:del w:id="27148" w:author="phuong vu" w:date="2018-11-25T21:53:00Z"/>
                <w:b/>
                <w:lang w:val="en-US"/>
                <w:rPrChange w:id="27149" w:author="phuong vu" w:date="2018-11-25T21:55:00Z">
                  <w:rPr>
                    <w:del w:id="27150" w:author="phuong vu" w:date="2018-11-25T21:53:00Z"/>
                    <w:b/>
                    <w:lang w:val="en-US"/>
                  </w:rPr>
                </w:rPrChange>
              </w:rPr>
              <w:pPrChange w:id="27151" w:author="phuong vu" w:date="2018-11-23T13:48:00Z">
                <w:pPr>
                  <w:spacing w:line="360" w:lineRule="auto"/>
                  <w:jc w:val="center"/>
                </w:pPr>
              </w:pPrChange>
            </w:pPr>
          </w:p>
        </w:tc>
        <w:tc>
          <w:tcPr>
            <w:tcW w:w="1463" w:type="dxa"/>
            <w:vAlign w:val="center"/>
          </w:tcPr>
          <w:p w14:paraId="554E58B1" w14:textId="1838EDDB" w:rsidR="00510604" w:rsidRPr="00BA3432" w:rsidDel="00BA3432" w:rsidRDefault="00510604">
            <w:pPr>
              <w:spacing w:line="276" w:lineRule="auto"/>
              <w:jc w:val="center"/>
              <w:rPr>
                <w:del w:id="27152" w:author="phuong vu" w:date="2018-11-25T21:53:00Z"/>
                <w:b/>
                <w:lang w:val="en-US"/>
                <w:rPrChange w:id="27153" w:author="phuong vu" w:date="2018-11-25T21:55:00Z">
                  <w:rPr>
                    <w:del w:id="27154" w:author="phuong vu" w:date="2018-11-25T21:53:00Z"/>
                    <w:b/>
                    <w:lang w:val="en-US"/>
                  </w:rPr>
                </w:rPrChange>
              </w:rPr>
              <w:pPrChange w:id="27155" w:author="phuong vu" w:date="2018-11-23T13:48:00Z">
                <w:pPr>
                  <w:spacing w:line="360" w:lineRule="auto"/>
                  <w:jc w:val="center"/>
                </w:pPr>
              </w:pPrChange>
            </w:pPr>
            <w:del w:id="27156" w:author="phuong vu" w:date="2018-11-25T21:53:00Z">
              <w:r w:rsidRPr="00BA3432" w:rsidDel="00BA3432">
                <w:rPr>
                  <w:b/>
                  <w:lang w:val="en-US"/>
                  <w:rPrChange w:id="27157" w:author="phuong vu" w:date="2018-11-25T21:55:00Z">
                    <w:rPr>
                      <w:b/>
                      <w:lang w:val="en-US"/>
                    </w:rPr>
                  </w:rPrChange>
                </w:rPr>
                <w:delText>Thêm</w:delText>
              </w:r>
            </w:del>
          </w:p>
        </w:tc>
        <w:tc>
          <w:tcPr>
            <w:tcW w:w="1463" w:type="dxa"/>
            <w:vAlign w:val="center"/>
          </w:tcPr>
          <w:p w14:paraId="39AD6A20" w14:textId="0238EC74" w:rsidR="00510604" w:rsidRPr="00BA3432" w:rsidDel="00BA3432" w:rsidRDefault="00510604">
            <w:pPr>
              <w:spacing w:line="276" w:lineRule="auto"/>
              <w:jc w:val="center"/>
              <w:rPr>
                <w:del w:id="27158" w:author="phuong vu" w:date="2018-11-25T21:53:00Z"/>
                <w:b/>
                <w:lang w:val="en-US"/>
                <w:rPrChange w:id="27159" w:author="phuong vu" w:date="2018-11-25T21:55:00Z">
                  <w:rPr>
                    <w:del w:id="27160" w:author="phuong vu" w:date="2018-11-25T21:53:00Z"/>
                    <w:b/>
                    <w:lang w:val="en-US"/>
                  </w:rPr>
                </w:rPrChange>
              </w:rPr>
              <w:pPrChange w:id="27161" w:author="phuong vu" w:date="2018-11-23T13:48:00Z">
                <w:pPr>
                  <w:spacing w:line="360" w:lineRule="auto"/>
                  <w:jc w:val="center"/>
                </w:pPr>
              </w:pPrChange>
            </w:pPr>
            <w:del w:id="27162" w:author="phuong vu" w:date="2018-11-25T21:53:00Z">
              <w:r w:rsidRPr="00BA3432" w:rsidDel="00BA3432">
                <w:rPr>
                  <w:b/>
                  <w:lang w:val="en-US"/>
                  <w:rPrChange w:id="27163" w:author="phuong vu" w:date="2018-11-25T21:55:00Z">
                    <w:rPr>
                      <w:b/>
                      <w:lang w:val="en-US"/>
                    </w:rPr>
                  </w:rPrChange>
                </w:rPr>
                <w:delText>Sửa</w:delText>
              </w:r>
            </w:del>
          </w:p>
        </w:tc>
        <w:tc>
          <w:tcPr>
            <w:tcW w:w="1463" w:type="dxa"/>
            <w:vAlign w:val="center"/>
          </w:tcPr>
          <w:p w14:paraId="4CCD0FB6" w14:textId="44BE9057" w:rsidR="00510604" w:rsidRPr="00BA3432" w:rsidDel="00BA3432" w:rsidRDefault="00510604">
            <w:pPr>
              <w:spacing w:line="276" w:lineRule="auto"/>
              <w:jc w:val="center"/>
              <w:rPr>
                <w:del w:id="27164" w:author="phuong vu" w:date="2018-11-25T21:53:00Z"/>
                <w:b/>
                <w:lang w:val="en-US"/>
                <w:rPrChange w:id="27165" w:author="phuong vu" w:date="2018-11-25T21:55:00Z">
                  <w:rPr>
                    <w:del w:id="27166" w:author="phuong vu" w:date="2018-11-25T21:53:00Z"/>
                    <w:b/>
                    <w:lang w:val="en-US"/>
                  </w:rPr>
                </w:rPrChange>
              </w:rPr>
              <w:pPrChange w:id="27167" w:author="phuong vu" w:date="2018-11-23T13:48:00Z">
                <w:pPr>
                  <w:spacing w:line="360" w:lineRule="auto"/>
                  <w:jc w:val="center"/>
                </w:pPr>
              </w:pPrChange>
            </w:pPr>
            <w:del w:id="27168" w:author="phuong vu" w:date="2018-11-25T21:53:00Z">
              <w:r w:rsidRPr="00BA3432" w:rsidDel="00BA3432">
                <w:rPr>
                  <w:b/>
                  <w:lang w:val="en-US"/>
                  <w:rPrChange w:id="27169" w:author="phuong vu" w:date="2018-11-25T21:55:00Z">
                    <w:rPr>
                      <w:b/>
                      <w:lang w:val="en-US"/>
                    </w:rPr>
                  </w:rPrChange>
                </w:rPr>
                <w:delText>Xóa</w:delText>
              </w:r>
            </w:del>
          </w:p>
        </w:tc>
        <w:tc>
          <w:tcPr>
            <w:tcW w:w="1463" w:type="dxa"/>
            <w:vAlign w:val="center"/>
          </w:tcPr>
          <w:p w14:paraId="71E09AE5" w14:textId="121E9A9E" w:rsidR="00510604" w:rsidRPr="00BA3432" w:rsidDel="00BA3432" w:rsidRDefault="00510604">
            <w:pPr>
              <w:spacing w:line="276" w:lineRule="auto"/>
              <w:jc w:val="center"/>
              <w:rPr>
                <w:del w:id="27170" w:author="phuong vu" w:date="2018-11-25T21:53:00Z"/>
                <w:b/>
                <w:lang w:val="en-US"/>
                <w:rPrChange w:id="27171" w:author="phuong vu" w:date="2018-11-25T21:55:00Z">
                  <w:rPr>
                    <w:del w:id="27172" w:author="phuong vu" w:date="2018-11-25T21:53:00Z"/>
                    <w:b/>
                    <w:lang w:val="en-US"/>
                  </w:rPr>
                </w:rPrChange>
              </w:rPr>
              <w:pPrChange w:id="27173" w:author="phuong vu" w:date="2018-11-23T13:48:00Z">
                <w:pPr>
                  <w:spacing w:line="360" w:lineRule="auto"/>
                  <w:jc w:val="center"/>
                </w:pPr>
              </w:pPrChange>
            </w:pPr>
            <w:del w:id="27174" w:author="phuong vu" w:date="2018-11-25T21:53:00Z">
              <w:r w:rsidRPr="00BA3432" w:rsidDel="00BA3432">
                <w:rPr>
                  <w:b/>
                  <w:lang w:val="en-US"/>
                  <w:rPrChange w:id="27175" w:author="phuong vu" w:date="2018-11-25T21:55:00Z">
                    <w:rPr>
                      <w:b/>
                      <w:lang w:val="en-US"/>
                    </w:rPr>
                  </w:rPrChange>
                </w:rPr>
                <w:delText>Truy vấn</w:delText>
              </w:r>
            </w:del>
          </w:p>
        </w:tc>
      </w:tr>
      <w:tr w:rsidR="00510604" w:rsidRPr="00BA3432" w:rsidDel="00BA3432" w14:paraId="64365F47" w14:textId="56216D7A" w:rsidTr="00E4365A">
        <w:trPr>
          <w:del w:id="27176" w:author="phuong vu" w:date="2018-11-25T21:53:00Z"/>
        </w:trPr>
        <w:tc>
          <w:tcPr>
            <w:tcW w:w="805" w:type="dxa"/>
          </w:tcPr>
          <w:p w14:paraId="2299A8A6" w14:textId="7FF5B8E1" w:rsidR="00510604" w:rsidRPr="00BA3432" w:rsidDel="00BA3432" w:rsidRDefault="00510604">
            <w:pPr>
              <w:spacing w:line="276" w:lineRule="auto"/>
              <w:jc w:val="center"/>
              <w:rPr>
                <w:del w:id="27177" w:author="phuong vu" w:date="2018-11-25T21:53:00Z"/>
                <w:lang w:val="en-US"/>
                <w:rPrChange w:id="27178" w:author="phuong vu" w:date="2018-11-25T21:55:00Z">
                  <w:rPr>
                    <w:del w:id="27179" w:author="phuong vu" w:date="2018-11-25T21:53:00Z"/>
                    <w:lang w:val="en-US"/>
                  </w:rPr>
                </w:rPrChange>
              </w:rPr>
              <w:pPrChange w:id="27180" w:author="phuong vu" w:date="2018-11-23T13:48:00Z">
                <w:pPr>
                  <w:spacing w:line="360" w:lineRule="auto"/>
                  <w:jc w:val="center"/>
                </w:pPr>
              </w:pPrChange>
            </w:pPr>
            <w:del w:id="27181" w:author="phuong vu" w:date="2018-11-25T21:53:00Z">
              <w:r w:rsidRPr="00BA3432" w:rsidDel="00BA3432">
                <w:rPr>
                  <w:lang w:val="en-US"/>
                  <w:rPrChange w:id="27182" w:author="phuong vu" w:date="2018-11-25T21:55:00Z">
                    <w:rPr>
                      <w:lang w:val="en-US"/>
                    </w:rPr>
                  </w:rPrChange>
                </w:rPr>
                <w:delText>1</w:delText>
              </w:r>
            </w:del>
          </w:p>
        </w:tc>
        <w:tc>
          <w:tcPr>
            <w:tcW w:w="2120" w:type="dxa"/>
          </w:tcPr>
          <w:p w14:paraId="7BE7B7E0" w14:textId="11165960" w:rsidR="00510604" w:rsidRPr="00BA3432" w:rsidDel="00BA3432" w:rsidRDefault="00A76989">
            <w:pPr>
              <w:spacing w:line="276" w:lineRule="auto"/>
              <w:rPr>
                <w:del w:id="27183" w:author="phuong vu" w:date="2018-11-25T21:53:00Z"/>
                <w:lang w:val="en-US"/>
                <w:rPrChange w:id="27184" w:author="phuong vu" w:date="2018-11-25T21:55:00Z">
                  <w:rPr>
                    <w:del w:id="27185" w:author="phuong vu" w:date="2018-11-25T21:53:00Z"/>
                    <w:lang w:val="en-US"/>
                  </w:rPr>
                </w:rPrChange>
              </w:rPr>
              <w:pPrChange w:id="27186" w:author="phuong vu" w:date="2018-11-23T13:48:00Z">
                <w:pPr>
                  <w:spacing w:line="360" w:lineRule="auto"/>
                </w:pPr>
              </w:pPrChange>
            </w:pPr>
            <w:del w:id="27187" w:author="phuong vu" w:date="2018-11-25T21:53:00Z">
              <w:r w:rsidRPr="00BA3432" w:rsidDel="00BA3432">
                <w:rPr>
                  <w:lang w:val="en-US"/>
                  <w:rPrChange w:id="27188" w:author="phuong vu" w:date="2018-11-25T21:55:00Z">
                    <w:rPr>
                      <w:lang w:val="en-US"/>
                    </w:rPr>
                  </w:rPrChange>
                </w:rPr>
                <w:delText>user</w:delText>
              </w:r>
            </w:del>
          </w:p>
        </w:tc>
        <w:tc>
          <w:tcPr>
            <w:tcW w:w="1463" w:type="dxa"/>
          </w:tcPr>
          <w:p w14:paraId="038608D6" w14:textId="4BB53F03" w:rsidR="00510604" w:rsidRPr="00BA3432" w:rsidDel="00BA3432" w:rsidRDefault="00A76989">
            <w:pPr>
              <w:spacing w:line="276" w:lineRule="auto"/>
              <w:jc w:val="center"/>
              <w:rPr>
                <w:del w:id="27189" w:author="phuong vu" w:date="2018-11-25T21:53:00Z"/>
                <w:lang w:val="en-US"/>
                <w:rPrChange w:id="27190" w:author="phuong vu" w:date="2018-11-25T21:55:00Z">
                  <w:rPr>
                    <w:del w:id="27191" w:author="phuong vu" w:date="2018-11-25T21:53:00Z"/>
                    <w:lang w:val="en-US"/>
                  </w:rPr>
                </w:rPrChange>
              </w:rPr>
              <w:pPrChange w:id="27192" w:author="phuong vu" w:date="2018-11-23T13:48:00Z">
                <w:pPr>
                  <w:spacing w:line="360" w:lineRule="auto"/>
                  <w:jc w:val="center"/>
                </w:pPr>
              </w:pPrChange>
            </w:pPr>
            <w:del w:id="27193" w:author="phuong vu" w:date="2018-11-25T21:53:00Z">
              <w:r w:rsidRPr="00BA3432" w:rsidDel="00BA3432">
                <w:rPr>
                  <w:lang w:val="en-US"/>
                  <w:rPrChange w:id="27194" w:author="phuong vu" w:date="2018-11-25T21:55:00Z">
                    <w:rPr>
                      <w:lang w:val="en-US"/>
                    </w:rPr>
                  </w:rPrChange>
                </w:rPr>
                <w:delText>X</w:delText>
              </w:r>
            </w:del>
          </w:p>
        </w:tc>
        <w:tc>
          <w:tcPr>
            <w:tcW w:w="1463" w:type="dxa"/>
          </w:tcPr>
          <w:p w14:paraId="480DA1FB" w14:textId="033F3268" w:rsidR="00510604" w:rsidRPr="00BA3432" w:rsidDel="00BA3432" w:rsidRDefault="00510604">
            <w:pPr>
              <w:spacing w:line="276" w:lineRule="auto"/>
              <w:jc w:val="center"/>
              <w:rPr>
                <w:del w:id="27195" w:author="phuong vu" w:date="2018-11-25T21:53:00Z"/>
                <w:lang w:val="en-US"/>
                <w:rPrChange w:id="27196" w:author="phuong vu" w:date="2018-11-25T21:55:00Z">
                  <w:rPr>
                    <w:del w:id="27197" w:author="phuong vu" w:date="2018-11-25T21:53:00Z"/>
                    <w:lang w:val="en-US"/>
                  </w:rPr>
                </w:rPrChange>
              </w:rPr>
              <w:pPrChange w:id="27198" w:author="phuong vu" w:date="2018-11-23T13:48:00Z">
                <w:pPr>
                  <w:spacing w:line="360" w:lineRule="auto"/>
                  <w:jc w:val="center"/>
                </w:pPr>
              </w:pPrChange>
            </w:pPr>
          </w:p>
        </w:tc>
        <w:tc>
          <w:tcPr>
            <w:tcW w:w="1463" w:type="dxa"/>
          </w:tcPr>
          <w:p w14:paraId="4E0BE26A" w14:textId="2A7D6ADE" w:rsidR="00510604" w:rsidRPr="00BA3432" w:rsidDel="00BA3432" w:rsidRDefault="00510604">
            <w:pPr>
              <w:spacing w:line="276" w:lineRule="auto"/>
              <w:jc w:val="center"/>
              <w:rPr>
                <w:del w:id="27199" w:author="phuong vu" w:date="2018-11-25T21:53:00Z"/>
                <w:lang w:val="en-US"/>
                <w:rPrChange w:id="27200" w:author="phuong vu" w:date="2018-11-25T21:55:00Z">
                  <w:rPr>
                    <w:del w:id="27201" w:author="phuong vu" w:date="2018-11-25T21:53:00Z"/>
                    <w:lang w:val="en-US"/>
                  </w:rPr>
                </w:rPrChange>
              </w:rPr>
              <w:pPrChange w:id="27202" w:author="phuong vu" w:date="2018-11-23T13:48:00Z">
                <w:pPr>
                  <w:spacing w:line="360" w:lineRule="auto"/>
                  <w:jc w:val="center"/>
                </w:pPr>
              </w:pPrChange>
            </w:pPr>
          </w:p>
        </w:tc>
        <w:tc>
          <w:tcPr>
            <w:tcW w:w="1463" w:type="dxa"/>
          </w:tcPr>
          <w:p w14:paraId="38F9DA3E" w14:textId="59DB88F1" w:rsidR="00510604" w:rsidRPr="00BA3432" w:rsidDel="00BA3432" w:rsidRDefault="00820B56">
            <w:pPr>
              <w:spacing w:line="276" w:lineRule="auto"/>
              <w:jc w:val="center"/>
              <w:rPr>
                <w:del w:id="27203" w:author="phuong vu" w:date="2018-11-25T21:53:00Z"/>
                <w:lang w:val="en-US"/>
                <w:rPrChange w:id="27204" w:author="phuong vu" w:date="2018-11-25T21:55:00Z">
                  <w:rPr>
                    <w:del w:id="27205" w:author="phuong vu" w:date="2018-11-25T21:53:00Z"/>
                    <w:lang w:val="en-US"/>
                  </w:rPr>
                </w:rPrChange>
              </w:rPr>
              <w:pPrChange w:id="27206" w:author="phuong vu" w:date="2018-11-23T13:48:00Z">
                <w:pPr>
                  <w:jc w:val="center"/>
                </w:pPr>
              </w:pPrChange>
            </w:pPr>
            <w:del w:id="27207" w:author="phuong vu" w:date="2018-11-25T21:53:00Z">
              <w:r w:rsidRPr="00BA3432" w:rsidDel="00BA3432">
                <w:rPr>
                  <w:lang w:val="en-US"/>
                  <w:rPrChange w:id="27208" w:author="phuong vu" w:date="2018-11-25T21:55:00Z">
                    <w:rPr>
                      <w:lang w:val="en-US"/>
                    </w:rPr>
                  </w:rPrChange>
                </w:rPr>
                <w:delText>X</w:delText>
              </w:r>
            </w:del>
          </w:p>
        </w:tc>
      </w:tr>
      <w:tr w:rsidR="00510604" w:rsidRPr="00BA3432" w:rsidDel="00BA3432" w14:paraId="4ED557E3" w14:textId="7075C127" w:rsidTr="00E4365A">
        <w:trPr>
          <w:del w:id="27209" w:author="phuong vu" w:date="2018-11-25T21:53:00Z"/>
        </w:trPr>
        <w:tc>
          <w:tcPr>
            <w:tcW w:w="805" w:type="dxa"/>
          </w:tcPr>
          <w:p w14:paraId="14F21012" w14:textId="34C709D6" w:rsidR="00510604" w:rsidRPr="00BA3432" w:rsidDel="00BA3432" w:rsidRDefault="00510604">
            <w:pPr>
              <w:spacing w:line="276" w:lineRule="auto"/>
              <w:jc w:val="center"/>
              <w:rPr>
                <w:del w:id="27210" w:author="phuong vu" w:date="2018-11-25T21:53:00Z"/>
                <w:lang w:val="en-US"/>
                <w:rPrChange w:id="27211" w:author="phuong vu" w:date="2018-11-25T21:55:00Z">
                  <w:rPr>
                    <w:del w:id="27212" w:author="phuong vu" w:date="2018-11-25T21:53:00Z"/>
                    <w:lang w:val="en-US"/>
                  </w:rPr>
                </w:rPrChange>
              </w:rPr>
              <w:pPrChange w:id="27213" w:author="phuong vu" w:date="2018-11-23T13:48:00Z">
                <w:pPr>
                  <w:spacing w:line="360" w:lineRule="auto"/>
                  <w:jc w:val="center"/>
                </w:pPr>
              </w:pPrChange>
            </w:pPr>
            <w:del w:id="27214" w:author="phuong vu" w:date="2018-11-25T21:53:00Z">
              <w:r w:rsidRPr="00BA3432" w:rsidDel="00BA3432">
                <w:rPr>
                  <w:lang w:val="en-US"/>
                  <w:rPrChange w:id="27215" w:author="phuong vu" w:date="2018-11-25T21:55:00Z">
                    <w:rPr>
                      <w:lang w:val="en-US"/>
                    </w:rPr>
                  </w:rPrChange>
                </w:rPr>
                <w:delText>2</w:delText>
              </w:r>
            </w:del>
          </w:p>
        </w:tc>
        <w:tc>
          <w:tcPr>
            <w:tcW w:w="2120" w:type="dxa"/>
          </w:tcPr>
          <w:p w14:paraId="255F3DE2" w14:textId="3B9294B6" w:rsidR="00510604" w:rsidRPr="00BA3432" w:rsidDel="00BA3432" w:rsidRDefault="00A76989">
            <w:pPr>
              <w:spacing w:line="276" w:lineRule="auto"/>
              <w:rPr>
                <w:del w:id="27216" w:author="phuong vu" w:date="2018-11-25T21:53:00Z"/>
                <w:lang w:val="en-US"/>
                <w:rPrChange w:id="27217" w:author="phuong vu" w:date="2018-11-25T21:55:00Z">
                  <w:rPr>
                    <w:del w:id="27218" w:author="phuong vu" w:date="2018-11-25T21:53:00Z"/>
                    <w:lang w:val="en-US"/>
                  </w:rPr>
                </w:rPrChange>
              </w:rPr>
              <w:pPrChange w:id="27219" w:author="phuong vu" w:date="2018-11-23T13:48:00Z">
                <w:pPr>
                  <w:spacing w:line="360" w:lineRule="auto"/>
                </w:pPr>
              </w:pPrChange>
            </w:pPr>
            <w:del w:id="27220" w:author="phuong vu" w:date="2018-11-25T21:53:00Z">
              <w:r w:rsidRPr="00BA3432" w:rsidDel="00BA3432">
                <w:rPr>
                  <w:lang w:val="en-US"/>
                  <w:rPrChange w:id="27221" w:author="phuong vu" w:date="2018-11-25T21:55:00Z">
                    <w:rPr>
                      <w:lang w:val="en-US"/>
                    </w:rPr>
                  </w:rPrChange>
                </w:rPr>
                <w:delText>customer</w:delText>
              </w:r>
            </w:del>
          </w:p>
        </w:tc>
        <w:tc>
          <w:tcPr>
            <w:tcW w:w="1463" w:type="dxa"/>
          </w:tcPr>
          <w:p w14:paraId="51D5DB8C" w14:textId="54C7B60C" w:rsidR="00510604" w:rsidRPr="00BA3432" w:rsidDel="00BA3432" w:rsidRDefault="00A76989">
            <w:pPr>
              <w:spacing w:line="276" w:lineRule="auto"/>
              <w:jc w:val="center"/>
              <w:rPr>
                <w:del w:id="27222" w:author="phuong vu" w:date="2018-11-25T21:53:00Z"/>
                <w:lang w:val="en-US"/>
                <w:rPrChange w:id="27223" w:author="phuong vu" w:date="2018-11-25T21:55:00Z">
                  <w:rPr>
                    <w:del w:id="27224" w:author="phuong vu" w:date="2018-11-25T21:53:00Z"/>
                    <w:lang w:val="en-US"/>
                  </w:rPr>
                </w:rPrChange>
              </w:rPr>
              <w:pPrChange w:id="27225" w:author="phuong vu" w:date="2018-11-23T13:48:00Z">
                <w:pPr>
                  <w:spacing w:line="360" w:lineRule="auto"/>
                  <w:jc w:val="center"/>
                </w:pPr>
              </w:pPrChange>
            </w:pPr>
            <w:del w:id="27226" w:author="phuong vu" w:date="2018-11-25T21:53:00Z">
              <w:r w:rsidRPr="00BA3432" w:rsidDel="00BA3432">
                <w:rPr>
                  <w:lang w:val="en-US"/>
                  <w:rPrChange w:id="27227" w:author="phuong vu" w:date="2018-11-25T21:55:00Z">
                    <w:rPr>
                      <w:lang w:val="en-US"/>
                    </w:rPr>
                  </w:rPrChange>
                </w:rPr>
                <w:delText>X</w:delText>
              </w:r>
            </w:del>
          </w:p>
        </w:tc>
        <w:tc>
          <w:tcPr>
            <w:tcW w:w="1463" w:type="dxa"/>
          </w:tcPr>
          <w:p w14:paraId="14545889" w14:textId="6B80EFC5" w:rsidR="00510604" w:rsidRPr="00BA3432" w:rsidDel="00BA3432" w:rsidRDefault="005E033B">
            <w:pPr>
              <w:spacing w:line="276" w:lineRule="auto"/>
              <w:jc w:val="center"/>
              <w:rPr>
                <w:del w:id="27228" w:author="phuong vu" w:date="2018-11-25T21:53:00Z"/>
                <w:lang w:val="en-US"/>
                <w:rPrChange w:id="27229" w:author="phuong vu" w:date="2018-11-25T21:55:00Z">
                  <w:rPr>
                    <w:del w:id="27230" w:author="phuong vu" w:date="2018-11-25T21:53:00Z"/>
                    <w:lang w:val="en-US"/>
                  </w:rPr>
                </w:rPrChange>
              </w:rPr>
              <w:pPrChange w:id="27231" w:author="phuong vu" w:date="2018-11-23T13:48:00Z">
                <w:pPr>
                  <w:spacing w:line="360" w:lineRule="auto"/>
                  <w:jc w:val="center"/>
                </w:pPr>
              </w:pPrChange>
            </w:pPr>
            <w:del w:id="27232" w:author="phuong vu" w:date="2018-11-25T21:53:00Z">
              <w:r w:rsidRPr="00BA3432" w:rsidDel="00BA3432">
                <w:rPr>
                  <w:lang w:val="en-US"/>
                  <w:rPrChange w:id="27233" w:author="phuong vu" w:date="2018-11-25T21:55:00Z">
                    <w:rPr>
                      <w:lang w:val="en-US"/>
                    </w:rPr>
                  </w:rPrChange>
                </w:rPr>
                <w:delText>X</w:delText>
              </w:r>
            </w:del>
          </w:p>
        </w:tc>
        <w:tc>
          <w:tcPr>
            <w:tcW w:w="1463" w:type="dxa"/>
          </w:tcPr>
          <w:p w14:paraId="02D54EF9" w14:textId="4C7B3E18" w:rsidR="00510604" w:rsidRPr="00BA3432" w:rsidDel="00BA3432" w:rsidRDefault="00510604">
            <w:pPr>
              <w:spacing w:line="276" w:lineRule="auto"/>
              <w:jc w:val="center"/>
              <w:rPr>
                <w:del w:id="27234" w:author="phuong vu" w:date="2018-11-25T21:53:00Z"/>
                <w:lang w:val="en-US"/>
                <w:rPrChange w:id="27235" w:author="phuong vu" w:date="2018-11-25T21:55:00Z">
                  <w:rPr>
                    <w:del w:id="27236" w:author="phuong vu" w:date="2018-11-25T21:53:00Z"/>
                    <w:lang w:val="en-US"/>
                  </w:rPr>
                </w:rPrChange>
              </w:rPr>
              <w:pPrChange w:id="27237" w:author="phuong vu" w:date="2018-11-23T13:48:00Z">
                <w:pPr>
                  <w:spacing w:line="360" w:lineRule="auto"/>
                  <w:jc w:val="center"/>
                </w:pPr>
              </w:pPrChange>
            </w:pPr>
          </w:p>
        </w:tc>
        <w:tc>
          <w:tcPr>
            <w:tcW w:w="1463" w:type="dxa"/>
          </w:tcPr>
          <w:p w14:paraId="4C4359B5" w14:textId="2D494F58" w:rsidR="00510604" w:rsidRPr="00BA3432" w:rsidDel="00BA3432" w:rsidRDefault="00820B56">
            <w:pPr>
              <w:spacing w:line="276" w:lineRule="auto"/>
              <w:jc w:val="center"/>
              <w:rPr>
                <w:del w:id="27238" w:author="phuong vu" w:date="2018-11-25T21:53:00Z"/>
                <w:lang w:val="en-US"/>
                <w:rPrChange w:id="27239" w:author="phuong vu" w:date="2018-11-25T21:55:00Z">
                  <w:rPr>
                    <w:del w:id="27240" w:author="phuong vu" w:date="2018-11-25T21:53:00Z"/>
                    <w:lang w:val="en-US"/>
                  </w:rPr>
                </w:rPrChange>
              </w:rPr>
              <w:pPrChange w:id="27241" w:author="phuong vu" w:date="2018-11-23T13:48:00Z">
                <w:pPr>
                  <w:jc w:val="center"/>
                </w:pPr>
              </w:pPrChange>
            </w:pPr>
            <w:del w:id="27242" w:author="phuong vu" w:date="2018-11-25T21:53:00Z">
              <w:r w:rsidRPr="00BA3432" w:rsidDel="00BA3432">
                <w:rPr>
                  <w:lang w:val="en-US"/>
                  <w:rPrChange w:id="27243" w:author="phuong vu" w:date="2018-11-25T21:55:00Z">
                    <w:rPr>
                      <w:lang w:val="en-US"/>
                    </w:rPr>
                  </w:rPrChange>
                </w:rPr>
                <w:delText>X</w:delText>
              </w:r>
            </w:del>
          </w:p>
        </w:tc>
      </w:tr>
      <w:tr w:rsidR="00A76989" w:rsidRPr="00BA3432" w:rsidDel="00BA3432" w14:paraId="3F6FD0A4" w14:textId="4474AB7B" w:rsidTr="00E4365A">
        <w:trPr>
          <w:del w:id="27244" w:author="phuong vu" w:date="2018-11-25T21:53:00Z"/>
        </w:trPr>
        <w:tc>
          <w:tcPr>
            <w:tcW w:w="805" w:type="dxa"/>
          </w:tcPr>
          <w:p w14:paraId="08817EE7" w14:textId="740F9C0F" w:rsidR="00A76989" w:rsidRPr="00BA3432" w:rsidDel="00BA3432" w:rsidRDefault="00A76989">
            <w:pPr>
              <w:spacing w:line="276" w:lineRule="auto"/>
              <w:jc w:val="center"/>
              <w:rPr>
                <w:del w:id="27245" w:author="phuong vu" w:date="2018-11-25T21:53:00Z"/>
                <w:lang w:val="en-US"/>
                <w:rPrChange w:id="27246" w:author="phuong vu" w:date="2018-11-25T21:55:00Z">
                  <w:rPr>
                    <w:del w:id="27247" w:author="phuong vu" w:date="2018-11-25T21:53:00Z"/>
                    <w:lang w:val="en-US"/>
                  </w:rPr>
                </w:rPrChange>
              </w:rPr>
              <w:pPrChange w:id="27248" w:author="phuong vu" w:date="2018-11-23T13:48:00Z">
                <w:pPr>
                  <w:spacing w:line="360" w:lineRule="auto"/>
                  <w:jc w:val="center"/>
                </w:pPr>
              </w:pPrChange>
            </w:pPr>
            <w:del w:id="27249" w:author="phuong vu" w:date="2018-11-25T21:53:00Z">
              <w:r w:rsidRPr="00BA3432" w:rsidDel="00BA3432">
                <w:rPr>
                  <w:lang w:val="en-US"/>
                  <w:rPrChange w:id="27250" w:author="phuong vu" w:date="2018-11-25T21:55:00Z">
                    <w:rPr>
                      <w:lang w:val="en-US"/>
                    </w:rPr>
                  </w:rPrChange>
                </w:rPr>
                <w:delText>3</w:delText>
              </w:r>
            </w:del>
          </w:p>
        </w:tc>
        <w:tc>
          <w:tcPr>
            <w:tcW w:w="2120" w:type="dxa"/>
          </w:tcPr>
          <w:p w14:paraId="6AEE210F" w14:textId="393E680B" w:rsidR="00A76989" w:rsidRPr="00BA3432" w:rsidDel="00BA3432" w:rsidRDefault="00820B56">
            <w:pPr>
              <w:spacing w:line="276" w:lineRule="auto"/>
              <w:rPr>
                <w:del w:id="27251" w:author="phuong vu" w:date="2018-11-25T21:53:00Z"/>
                <w:lang w:val="en-US"/>
                <w:rPrChange w:id="27252" w:author="phuong vu" w:date="2018-11-25T21:55:00Z">
                  <w:rPr>
                    <w:del w:id="27253" w:author="phuong vu" w:date="2018-11-25T21:53:00Z"/>
                    <w:lang w:val="en-US"/>
                  </w:rPr>
                </w:rPrChange>
              </w:rPr>
              <w:pPrChange w:id="27254" w:author="phuong vu" w:date="2018-11-23T13:48:00Z">
                <w:pPr>
                  <w:spacing w:line="360" w:lineRule="auto"/>
                </w:pPr>
              </w:pPrChange>
            </w:pPr>
            <w:del w:id="27255" w:author="phuong vu" w:date="2018-11-25T21:53:00Z">
              <w:r w:rsidRPr="00BA3432" w:rsidDel="00BA3432">
                <w:rPr>
                  <w:lang w:val="en-US"/>
                  <w:rPrChange w:id="27256" w:author="phuong vu" w:date="2018-11-25T21:55:00Z">
                    <w:rPr>
                      <w:lang w:val="en-US"/>
                    </w:rPr>
                  </w:rPrChange>
                </w:rPr>
                <w:delText>staff</w:delText>
              </w:r>
            </w:del>
          </w:p>
        </w:tc>
        <w:tc>
          <w:tcPr>
            <w:tcW w:w="1463" w:type="dxa"/>
          </w:tcPr>
          <w:p w14:paraId="4C771EAE" w14:textId="308BEB83" w:rsidR="00A76989" w:rsidRPr="00BA3432" w:rsidDel="00BA3432" w:rsidRDefault="00820B56">
            <w:pPr>
              <w:spacing w:line="276" w:lineRule="auto"/>
              <w:jc w:val="center"/>
              <w:rPr>
                <w:del w:id="27257" w:author="phuong vu" w:date="2018-11-25T21:53:00Z"/>
                <w:lang w:val="en-US"/>
                <w:rPrChange w:id="27258" w:author="phuong vu" w:date="2018-11-25T21:55:00Z">
                  <w:rPr>
                    <w:del w:id="27259" w:author="phuong vu" w:date="2018-11-25T21:53:00Z"/>
                    <w:lang w:val="en-US"/>
                  </w:rPr>
                </w:rPrChange>
              </w:rPr>
              <w:pPrChange w:id="27260" w:author="phuong vu" w:date="2018-11-23T13:48:00Z">
                <w:pPr>
                  <w:spacing w:line="360" w:lineRule="auto"/>
                  <w:jc w:val="center"/>
                </w:pPr>
              </w:pPrChange>
            </w:pPr>
            <w:del w:id="27261" w:author="phuong vu" w:date="2018-11-25T21:53:00Z">
              <w:r w:rsidRPr="00BA3432" w:rsidDel="00BA3432">
                <w:rPr>
                  <w:lang w:val="en-US"/>
                  <w:rPrChange w:id="27262" w:author="phuong vu" w:date="2018-11-25T21:55:00Z">
                    <w:rPr>
                      <w:lang w:val="en-US"/>
                    </w:rPr>
                  </w:rPrChange>
                </w:rPr>
                <w:delText>X</w:delText>
              </w:r>
            </w:del>
          </w:p>
        </w:tc>
        <w:tc>
          <w:tcPr>
            <w:tcW w:w="1463" w:type="dxa"/>
          </w:tcPr>
          <w:p w14:paraId="10E0D826" w14:textId="086F5529" w:rsidR="00A76989" w:rsidRPr="00BA3432" w:rsidDel="00BA3432" w:rsidRDefault="005E033B">
            <w:pPr>
              <w:spacing w:line="276" w:lineRule="auto"/>
              <w:jc w:val="center"/>
              <w:rPr>
                <w:del w:id="27263" w:author="phuong vu" w:date="2018-11-25T21:53:00Z"/>
                <w:lang w:val="en-US"/>
                <w:rPrChange w:id="27264" w:author="phuong vu" w:date="2018-11-25T21:55:00Z">
                  <w:rPr>
                    <w:del w:id="27265" w:author="phuong vu" w:date="2018-11-25T21:53:00Z"/>
                    <w:lang w:val="en-US"/>
                  </w:rPr>
                </w:rPrChange>
              </w:rPr>
              <w:pPrChange w:id="27266" w:author="phuong vu" w:date="2018-11-23T13:48:00Z">
                <w:pPr>
                  <w:spacing w:line="360" w:lineRule="auto"/>
                  <w:jc w:val="center"/>
                </w:pPr>
              </w:pPrChange>
            </w:pPr>
            <w:del w:id="27267" w:author="phuong vu" w:date="2018-11-25T21:53:00Z">
              <w:r w:rsidRPr="00BA3432" w:rsidDel="00BA3432">
                <w:rPr>
                  <w:lang w:val="en-US"/>
                  <w:rPrChange w:id="27268" w:author="phuong vu" w:date="2018-11-25T21:55:00Z">
                    <w:rPr>
                      <w:lang w:val="en-US"/>
                    </w:rPr>
                  </w:rPrChange>
                </w:rPr>
                <w:delText>X</w:delText>
              </w:r>
            </w:del>
          </w:p>
        </w:tc>
        <w:tc>
          <w:tcPr>
            <w:tcW w:w="1463" w:type="dxa"/>
          </w:tcPr>
          <w:p w14:paraId="1CD0E29A" w14:textId="3222C463" w:rsidR="00A76989" w:rsidRPr="00BA3432" w:rsidDel="00BA3432" w:rsidRDefault="00A76989">
            <w:pPr>
              <w:spacing w:line="276" w:lineRule="auto"/>
              <w:jc w:val="center"/>
              <w:rPr>
                <w:del w:id="27269" w:author="phuong vu" w:date="2018-11-25T21:53:00Z"/>
                <w:lang w:val="en-US"/>
                <w:rPrChange w:id="27270" w:author="phuong vu" w:date="2018-11-25T21:55:00Z">
                  <w:rPr>
                    <w:del w:id="27271" w:author="phuong vu" w:date="2018-11-25T21:53:00Z"/>
                    <w:lang w:val="en-US"/>
                  </w:rPr>
                </w:rPrChange>
              </w:rPr>
              <w:pPrChange w:id="27272" w:author="phuong vu" w:date="2018-11-23T13:48:00Z">
                <w:pPr>
                  <w:spacing w:line="360" w:lineRule="auto"/>
                  <w:jc w:val="center"/>
                </w:pPr>
              </w:pPrChange>
            </w:pPr>
          </w:p>
        </w:tc>
        <w:tc>
          <w:tcPr>
            <w:tcW w:w="1463" w:type="dxa"/>
          </w:tcPr>
          <w:p w14:paraId="1491FBA6" w14:textId="54B525B6" w:rsidR="00A76989" w:rsidRPr="00BA3432" w:rsidDel="00BA3432" w:rsidRDefault="00820B56">
            <w:pPr>
              <w:spacing w:line="276" w:lineRule="auto"/>
              <w:jc w:val="center"/>
              <w:rPr>
                <w:del w:id="27273" w:author="phuong vu" w:date="2018-11-25T21:53:00Z"/>
                <w:lang w:val="en-US"/>
                <w:rPrChange w:id="27274" w:author="phuong vu" w:date="2018-11-25T21:55:00Z">
                  <w:rPr>
                    <w:del w:id="27275" w:author="phuong vu" w:date="2018-11-25T21:53:00Z"/>
                    <w:lang w:val="en-US"/>
                  </w:rPr>
                </w:rPrChange>
              </w:rPr>
              <w:pPrChange w:id="27276" w:author="phuong vu" w:date="2018-11-23T13:48:00Z">
                <w:pPr>
                  <w:jc w:val="center"/>
                </w:pPr>
              </w:pPrChange>
            </w:pPr>
            <w:del w:id="27277" w:author="phuong vu" w:date="2018-11-25T21:53:00Z">
              <w:r w:rsidRPr="00BA3432" w:rsidDel="00BA3432">
                <w:rPr>
                  <w:lang w:val="en-US"/>
                  <w:rPrChange w:id="27278" w:author="phuong vu" w:date="2018-11-25T21:55:00Z">
                    <w:rPr>
                      <w:lang w:val="en-US"/>
                    </w:rPr>
                  </w:rPrChange>
                </w:rPr>
                <w:delText>X</w:delText>
              </w:r>
            </w:del>
          </w:p>
        </w:tc>
      </w:tr>
    </w:tbl>
    <w:p w14:paraId="24D8F8D7" w14:textId="4AE36AE5" w:rsidR="00510604" w:rsidRPr="00BA3432" w:rsidDel="00BA3432" w:rsidRDefault="00510604">
      <w:pPr>
        <w:spacing w:line="276" w:lineRule="auto"/>
        <w:rPr>
          <w:del w:id="27279" w:author="phuong vu" w:date="2018-11-25T21:53:00Z"/>
          <w:lang w:val="en-US"/>
          <w:rPrChange w:id="27280" w:author="phuong vu" w:date="2018-11-25T21:55:00Z">
            <w:rPr>
              <w:del w:id="27281" w:author="phuong vu" w:date="2018-11-25T21:53:00Z"/>
              <w:lang w:val="en-US"/>
            </w:rPr>
          </w:rPrChange>
        </w:rPr>
        <w:pPrChange w:id="27282" w:author="phuong vu" w:date="2018-11-23T13:48:00Z">
          <w:pPr/>
        </w:pPrChange>
      </w:pPr>
    </w:p>
    <w:p w14:paraId="785F24A4" w14:textId="30A898B4" w:rsidR="00755C63" w:rsidRPr="00BA3432" w:rsidDel="00BA3432" w:rsidRDefault="00755C63">
      <w:pPr>
        <w:pStyle w:val="Heading5"/>
        <w:spacing w:line="276" w:lineRule="auto"/>
        <w:rPr>
          <w:del w:id="27283" w:author="phuong vu" w:date="2018-11-25T21:53:00Z"/>
          <w:rFonts w:cstheme="majorHAnsi"/>
          <w:lang w:val="en-US"/>
          <w:rPrChange w:id="27284" w:author="phuong vu" w:date="2018-11-25T21:55:00Z">
            <w:rPr>
              <w:del w:id="27285" w:author="phuong vu" w:date="2018-11-25T21:53:00Z"/>
              <w:lang w:val="en-US"/>
            </w:rPr>
          </w:rPrChange>
        </w:rPr>
        <w:pPrChange w:id="27286" w:author="phuong vu" w:date="2018-11-23T13:48:00Z">
          <w:pPr>
            <w:pStyle w:val="Heading5"/>
          </w:pPr>
        </w:pPrChange>
      </w:pPr>
      <w:del w:id="27287" w:author="phuong vu" w:date="2018-11-25T21:53:00Z">
        <w:r w:rsidRPr="00BA3432" w:rsidDel="00BA3432">
          <w:rPr>
            <w:rFonts w:cstheme="majorHAnsi"/>
            <w:lang w:val="en-US"/>
            <w:rPrChange w:id="27288" w:author="phuong vu" w:date="2018-11-25T21:55:00Z">
              <w:rPr>
                <w:lang w:val="en-US"/>
              </w:rPr>
            </w:rPrChange>
          </w:rPr>
          <w:delText>Cách xử lí</w:delText>
        </w:r>
      </w:del>
    </w:p>
    <w:p w14:paraId="02D55CBC" w14:textId="31FA3746" w:rsidR="003A795F" w:rsidRPr="00AD0E2E" w:rsidDel="00BA3432" w:rsidRDefault="003A795F">
      <w:pPr>
        <w:keepNext/>
        <w:spacing w:line="276" w:lineRule="auto"/>
        <w:jc w:val="center"/>
        <w:rPr>
          <w:del w:id="27289" w:author="phuong vu" w:date="2018-11-25T21:53:00Z"/>
        </w:rPr>
        <w:pPrChange w:id="27290" w:author="phuong vu" w:date="2018-11-23T13:48:00Z">
          <w:pPr>
            <w:keepNext/>
            <w:jc w:val="center"/>
          </w:pPr>
        </w:pPrChange>
      </w:pPr>
      <w:del w:id="27291" w:author="phuong vu" w:date="2018-11-25T21:53:00Z">
        <w:r w:rsidRPr="00AD0E2E" w:rsidDel="00BA3432">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del>
    </w:p>
    <w:p w14:paraId="0B849D57" w14:textId="5C476132" w:rsidR="00377FBF" w:rsidRPr="00BA3432" w:rsidDel="00BA3432" w:rsidRDefault="003A795F">
      <w:pPr>
        <w:pStyle w:val="Caption"/>
        <w:spacing w:line="276" w:lineRule="auto"/>
        <w:rPr>
          <w:del w:id="27292" w:author="phuong vu" w:date="2018-11-25T21:53:00Z"/>
          <w:noProof/>
          <w:rPrChange w:id="27293" w:author="phuong vu" w:date="2018-11-25T21:55:00Z">
            <w:rPr>
              <w:del w:id="27294" w:author="phuong vu" w:date="2018-11-25T21:53:00Z"/>
              <w:noProof/>
              <w:lang w:val="en-US"/>
            </w:rPr>
          </w:rPrChange>
        </w:rPr>
        <w:pPrChange w:id="27295" w:author="phuong vu" w:date="2018-11-23T13:48:00Z">
          <w:pPr>
            <w:pStyle w:val="Caption"/>
          </w:pPr>
        </w:pPrChange>
      </w:pPr>
      <w:bookmarkStart w:id="27296" w:name="_Toc530662961"/>
      <w:del w:id="27297" w:author="phuong vu" w:date="2018-11-25T21:53:00Z">
        <w:r w:rsidRPr="00BA3432" w:rsidDel="00BA3432">
          <w:rPr>
            <w:szCs w:val="26"/>
            <w:rPrChange w:id="27298" w:author="phuong vu" w:date="2018-11-25T21:55:00Z">
              <w:rPr>
                <w:szCs w:val="26"/>
              </w:rPr>
            </w:rPrChange>
          </w:rPr>
          <w:delText xml:space="preserve">Hình </w:delText>
        </w:r>
      </w:del>
      <w:del w:id="27299" w:author="phuong vu" w:date="2018-11-16T11:28:00Z">
        <w:r w:rsidR="006C103E" w:rsidRPr="00AD0E2E" w:rsidDel="00EC5005">
          <w:rPr>
            <w:szCs w:val="26"/>
          </w:rPr>
          <w:fldChar w:fldCharType="begin"/>
        </w:r>
        <w:r w:rsidR="006C103E" w:rsidRPr="00BA3432" w:rsidDel="00EC5005">
          <w:rPr>
            <w:szCs w:val="26"/>
            <w:rPrChange w:id="27300" w:author="phuong vu" w:date="2018-11-25T21:55:00Z">
              <w:rPr>
                <w:szCs w:val="26"/>
              </w:rPr>
            </w:rPrChange>
          </w:rPr>
          <w:delInstrText xml:space="preserve"> STYLEREF 1 \s </w:delInstrText>
        </w:r>
        <w:r w:rsidR="006C103E" w:rsidRPr="00BA3432" w:rsidDel="00EC5005">
          <w:rPr>
            <w:szCs w:val="26"/>
            <w:rPrChange w:id="27301" w:author="phuong vu" w:date="2018-11-25T21:55:00Z">
              <w:rPr>
                <w:szCs w:val="26"/>
              </w:rPr>
            </w:rPrChange>
          </w:rPr>
          <w:fldChar w:fldCharType="separate"/>
        </w:r>
        <w:r w:rsidR="006C103E" w:rsidRPr="00BA3432" w:rsidDel="00EC5005">
          <w:rPr>
            <w:noProof/>
            <w:szCs w:val="26"/>
            <w:rPrChange w:id="27302" w:author="phuong vu" w:date="2018-11-25T21:55:00Z">
              <w:rPr>
                <w:noProof/>
                <w:szCs w:val="26"/>
              </w:rPr>
            </w:rPrChange>
          </w:rPr>
          <w:delText>3</w:delText>
        </w:r>
        <w:r w:rsidR="006C103E" w:rsidRPr="00BA3432" w:rsidDel="00EC5005">
          <w:rPr>
            <w:szCs w:val="26"/>
            <w:rPrChange w:id="27303"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7304" w:author="phuong vu" w:date="2018-11-25T21:55:00Z">
              <w:rPr>
                <w:szCs w:val="26"/>
              </w:rPr>
            </w:rPrChange>
          </w:rPr>
          <w:delInstrText xml:space="preserve"> SEQ Hình \* ARABIC \s 1 </w:delInstrText>
        </w:r>
        <w:r w:rsidR="006C103E" w:rsidRPr="00BA3432" w:rsidDel="00EC5005">
          <w:rPr>
            <w:szCs w:val="26"/>
            <w:rPrChange w:id="27305" w:author="phuong vu" w:date="2018-11-25T21:55:00Z">
              <w:rPr>
                <w:szCs w:val="26"/>
              </w:rPr>
            </w:rPrChange>
          </w:rPr>
          <w:fldChar w:fldCharType="separate"/>
        </w:r>
        <w:r w:rsidR="006C103E" w:rsidRPr="00BA3432" w:rsidDel="00EC5005">
          <w:rPr>
            <w:noProof/>
            <w:szCs w:val="26"/>
            <w:rPrChange w:id="27306" w:author="phuong vu" w:date="2018-11-25T21:55:00Z">
              <w:rPr>
                <w:noProof/>
                <w:szCs w:val="26"/>
              </w:rPr>
            </w:rPrChange>
          </w:rPr>
          <w:delText>26</w:delText>
        </w:r>
        <w:r w:rsidR="006C103E" w:rsidRPr="00BA3432" w:rsidDel="00EC5005">
          <w:rPr>
            <w:szCs w:val="26"/>
            <w:rPrChange w:id="27307" w:author="phuong vu" w:date="2018-11-25T21:55:00Z">
              <w:rPr>
                <w:szCs w:val="26"/>
              </w:rPr>
            </w:rPrChange>
          </w:rPr>
          <w:fldChar w:fldCharType="end"/>
        </w:r>
      </w:del>
      <w:del w:id="27308" w:author="phuong vu" w:date="2018-11-25T21:53:00Z">
        <w:r w:rsidRPr="00BA3432" w:rsidDel="00BA3432">
          <w:rPr>
            <w:szCs w:val="26"/>
            <w:rPrChange w:id="27309" w:author="phuong vu" w:date="2018-11-25T21:55:00Z">
              <w:rPr>
                <w:szCs w:val="26"/>
                <w:lang w:val="en-US"/>
              </w:rPr>
            </w:rPrChange>
          </w:rPr>
          <w:delText xml:space="preserve"> Sơ đồ xử lí đăng kí tài khoản khách hàng</w:delText>
        </w:r>
        <w:bookmarkEnd w:id="27296"/>
        <w:r w:rsidRPr="00BA3432" w:rsidDel="00BA3432">
          <w:rPr>
            <w:noProof/>
            <w:rPrChange w:id="27310" w:author="phuong vu" w:date="2018-11-25T21:55:00Z">
              <w:rPr>
                <w:noProof/>
                <w:lang w:val="en-US"/>
              </w:rPr>
            </w:rPrChange>
          </w:rPr>
          <w:delText xml:space="preserve"> </w:delText>
        </w:r>
      </w:del>
    </w:p>
    <w:p w14:paraId="5038B1EC" w14:textId="1635F930" w:rsidR="00896415" w:rsidRPr="00AD0E2E" w:rsidDel="00BA3432" w:rsidRDefault="00896415">
      <w:pPr>
        <w:keepNext/>
        <w:spacing w:line="276" w:lineRule="auto"/>
        <w:jc w:val="center"/>
        <w:rPr>
          <w:del w:id="27311" w:author="phuong vu" w:date="2018-11-25T21:53:00Z"/>
        </w:rPr>
        <w:pPrChange w:id="27312" w:author="phuong vu" w:date="2018-11-23T13:48:00Z">
          <w:pPr>
            <w:keepNext/>
            <w:jc w:val="center"/>
          </w:pPr>
        </w:pPrChange>
      </w:pPr>
      <w:del w:id="27313" w:author="phuong vu" w:date="2018-11-25T21:53:00Z">
        <w:r w:rsidRPr="00AD0E2E" w:rsidDel="00BA3432">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del>
    </w:p>
    <w:p w14:paraId="46CF4262" w14:textId="1D520A4F" w:rsidR="00896415" w:rsidRPr="00BA3432" w:rsidDel="00BA3432" w:rsidRDefault="00896415">
      <w:pPr>
        <w:pStyle w:val="Caption"/>
        <w:spacing w:line="276" w:lineRule="auto"/>
        <w:rPr>
          <w:del w:id="27314" w:author="phuong vu" w:date="2018-11-25T21:53:00Z"/>
          <w:szCs w:val="26"/>
          <w:rPrChange w:id="27315" w:author="phuong vu" w:date="2018-11-25T21:55:00Z">
            <w:rPr>
              <w:del w:id="27316" w:author="phuong vu" w:date="2018-11-25T21:53:00Z"/>
              <w:szCs w:val="26"/>
              <w:lang w:val="en-US"/>
            </w:rPr>
          </w:rPrChange>
        </w:rPr>
        <w:pPrChange w:id="27317" w:author="phuong vu" w:date="2018-11-23T13:48:00Z">
          <w:pPr>
            <w:pStyle w:val="Caption"/>
          </w:pPr>
        </w:pPrChange>
      </w:pPr>
      <w:bookmarkStart w:id="27318" w:name="_Toc530662962"/>
      <w:del w:id="27319" w:author="phuong vu" w:date="2018-11-25T21:53:00Z">
        <w:r w:rsidRPr="00BA3432" w:rsidDel="00BA3432">
          <w:rPr>
            <w:szCs w:val="26"/>
            <w:rPrChange w:id="27320" w:author="phuong vu" w:date="2018-11-25T21:55:00Z">
              <w:rPr>
                <w:szCs w:val="26"/>
              </w:rPr>
            </w:rPrChange>
          </w:rPr>
          <w:delText xml:space="preserve">Hình </w:delText>
        </w:r>
      </w:del>
      <w:del w:id="27321" w:author="phuong vu" w:date="2018-11-16T11:28:00Z">
        <w:r w:rsidR="006C103E" w:rsidRPr="00AD0E2E" w:rsidDel="00EC5005">
          <w:rPr>
            <w:szCs w:val="26"/>
          </w:rPr>
          <w:fldChar w:fldCharType="begin"/>
        </w:r>
        <w:r w:rsidR="006C103E" w:rsidRPr="00BA3432" w:rsidDel="00EC5005">
          <w:rPr>
            <w:szCs w:val="26"/>
            <w:rPrChange w:id="27322" w:author="phuong vu" w:date="2018-11-25T21:55:00Z">
              <w:rPr>
                <w:szCs w:val="26"/>
              </w:rPr>
            </w:rPrChange>
          </w:rPr>
          <w:delInstrText xml:space="preserve"> STYLEREF 1 \s </w:delInstrText>
        </w:r>
        <w:r w:rsidR="006C103E" w:rsidRPr="00BA3432" w:rsidDel="00EC5005">
          <w:rPr>
            <w:szCs w:val="26"/>
            <w:rPrChange w:id="27323" w:author="phuong vu" w:date="2018-11-25T21:55:00Z">
              <w:rPr>
                <w:szCs w:val="26"/>
              </w:rPr>
            </w:rPrChange>
          </w:rPr>
          <w:fldChar w:fldCharType="separate"/>
        </w:r>
        <w:r w:rsidR="006C103E" w:rsidRPr="00BA3432" w:rsidDel="00EC5005">
          <w:rPr>
            <w:noProof/>
            <w:szCs w:val="26"/>
            <w:rPrChange w:id="27324" w:author="phuong vu" w:date="2018-11-25T21:55:00Z">
              <w:rPr>
                <w:noProof/>
                <w:szCs w:val="26"/>
              </w:rPr>
            </w:rPrChange>
          </w:rPr>
          <w:delText>3</w:delText>
        </w:r>
        <w:r w:rsidR="006C103E" w:rsidRPr="00BA3432" w:rsidDel="00EC5005">
          <w:rPr>
            <w:szCs w:val="26"/>
            <w:rPrChange w:id="27325" w:author="phuong vu" w:date="2018-11-25T21:55:00Z">
              <w:rPr>
                <w:szCs w:val="26"/>
              </w:rPr>
            </w:rPrChange>
          </w:rPr>
          <w:fldChar w:fldCharType="end"/>
        </w:r>
        <w:r w:rsidR="006C103E" w:rsidRPr="00AD0E2E" w:rsidDel="00EC5005">
          <w:rPr>
            <w:szCs w:val="26"/>
          </w:rPr>
          <w:delText>.</w:delText>
        </w:r>
        <w:r w:rsidR="006C103E" w:rsidRPr="00AD0E2E" w:rsidDel="00EC5005">
          <w:rPr>
            <w:szCs w:val="26"/>
          </w:rPr>
          <w:fldChar w:fldCharType="begin"/>
        </w:r>
        <w:r w:rsidR="006C103E" w:rsidRPr="00BA3432" w:rsidDel="00EC5005">
          <w:rPr>
            <w:szCs w:val="26"/>
            <w:rPrChange w:id="27326" w:author="phuong vu" w:date="2018-11-25T21:55:00Z">
              <w:rPr>
                <w:szCs w:val="26"/>
              </w:rPr>
            </w:rPrChange>
          </w:rPr>
          <w:delInstrText xml:space="preserve"> SEQ Hình \* ARABIC \s 1 </w:delInstrText>
        </w:r>
        <w:r w:rsidR="006C103E" w:rsidRPr="00BA3432" w:rsidDel="00EC5005">
          <w:rPr>
            <w:szCs w:val="26"/>
            <w:rPrChange w:id="27327" w:author="phuong vu" w:date="2018-11-25T21:55:00Z">
              <w:rPr>
                <w:szCs w:val="26"/>
              </w:rPr>
            </w:rPrChange>
          </w:rPr>
          <w:fldChar w:fldCharType="separate"/>
        </w:r>
        <w:r w:rsidR="006C103E" w:rsidRPr="00BA3432" w:rsidDel="00EC5005">
          <w:rPr>
            <w:noProof/>
            <w:szCs w:val="26"/>
            <w:rPrChange w:id="27328" w:author="phuong vu" w:date="2018-11-25T21:55:00Z">
              <w:rPr>
                <w:noProof/>
                <w:szCs w:val="26"/>
              </w:rPr>
            </w:rPrChange>
          </w:rPr>
          <w:delText>27</w:delText>
        </w:r>
        <w:r w:rsidR="006C103E" w:rsidRPr="00BA3432" w:rsidDel="00EC5005">
          <w:rPr>
            <w:szCs w:val="26"/>
            <w:rPrChange w:id="27329" w:author="phuong vu" w:date="2018-11-25T21:55:00Z">
              <w:rPr>
                <w:szCs w:val="26"/>
              </w:rPr>
            </w:rPrChange>
          </w:rPr>
          <w:fldChar w:fldCharType="end"/>
        </w:r>
      </w:del>
      <w:del w:id="27330" w:author="phuong vu" w:date="2018-11-25T21:53:00Z">
        <w:r w:rsidRPr="00BA3432" w:rsidDel="00BA3432">
          <w:rPr>
            <w:szCs w:val="26"/>
            <w:rPrChange w:id="27331" w:author="phuong vu" w:date="2018-11-25T21:55:00Z">
              <w:rPr>
                <w:szCs w:val="26"/>
                <w:lang w:val="en-US"/>
              </w:rPr>
            </w:rPrChange>
          </w:rPr>
          <w:delText xml:space="preserve"> Sơ đồ xử lí cập nhật thông tin người dùng sau khi đăng kí</w:delText>
        </w:r>
        <w:bookmarkEnd w:id="27318"/>
      </w:del>
    </w:p>
    <w:p w14:paraId="7B2CB665" w14:textId="232762C3" w:rsidR="00C557CE" w:rsidRPr="00BA3432" w:rsidRDefault="00463867">
      <w:pPr>
        <w:pStyle w:val="Heading1"/>
        <w:spacing w:line="276" w:lineRule="auto"/>
        <w:ind w:left="450"/>
        <w:rPr>
          <w:rFonts w:cstheme="majorHAnsi"/>
          <w:rPrChange w:id="27332" w:author="phuong vu" w:date="2018-11-25T21:55:00Z">
            <w:rPr/>
          </w:rPrChange>
        </w:rPr>
        <w:pPrChange w:id="27333" w:author="phuong vu" w:date="2018-11-23T13:48:00Z">
          <w:pPr>
            <w:pStyle w:val="Heading2"/>
          </w:pPr>
        </w:pPrChange>
      </w:pPr>
      <w:bookmarkStart w:id="27334" w:name="_Toc530662911"/>
      <w:r w:rsidRPr="00AD0E2E">
        <w:rPr>
          <w:rFonts w:cstheme="majorHAnsi"/>
        </w:rPr>
        <w:t>KI</w:t>
      </w:r>
      <w:r w:rsidRPr="00BA3432">
        <w:rPr>
          <w:rFonts w:cstheme="majorHAnsi"/>
          <w:rPrChange w:id="27335" w:author="phuong vu" w:date="2018-11-25T21:55:00Z">
            <w:rPr/>
          </w:rPrChange>
        </w:rPr>
        <w:t>ỂM THỬ</w:t>
      </w:r>
      <w:bookmarkEnd w:id="27334"/>
    </w:p>
    <w:p w14:paraId="19FA80FD" w14:textId="25F7120B" w:rsidR="004A77C2" w:rsidRPr="00BA3432" w:rsidRDefault="004A77C2">
      <w:pPr>
        <w:pStyle w:val="Heading2"/>
        <w:spacing w:line="276" w:lineRule="auto"/>
        <w:rPr>
          <w:ins w:id="27336" w:author="phuong vu" w:date="2018-11-22T20:56:00Z"/>
          <w:rFonts w:cstheme="majorHAnsi"/>
          <w:rPrChange w:id="27337" w:author="phuong vu" w:date="2018-11-25T21:55:00Z">
            <w:rPr>
              <w:ins w:id="27338" w:author="phuong vu" w:date="2018-11-22T20:56:00Z"/>
            </w:rPr>
          </w:rPrChange>
        </w:rPr>
        <w:pPrChange w:id="27339" w:author="phuong vu" w:date="2018-11-23T13:48:00Z">
          <w:pPr>
            <w:pStyle w:val="Heading2"/>
          </w:pPr>
        </w:pPrChange>
      </w:pPr>
      <w:bookmarkStart w:id="27340" w:name="_Toc530662912"/>
      <w:r w:rsidRPr="00BA3432">
        <w:rPr>
          <w:rFonts w:cstheme="majorHAnsi"/>
          <w:rPrChange w:id="27341" w:author="phuong vu" w:date="2018-11-25T21:55:00Z">
            <w:rPr/>
          </w:rPrChange>
        </w:rPr>
        <w:t>Giới thiệu</w:t>
      </w:r>
      <w:bookmarkEnd w:id="27340"/>
    </w:p>
    <w:p w14:paraId="127BEAE5" w14:textId="74F8A442" w:rsidR="001D2492" w:rsidRPr="00BA3432" w:rsidRDefault="001D2492">
      <w:pPr>
        <w:pStyle w:val="Heading3"/>
        <w:spacing w:line="276" w:lineRule="auto"/>
        <w:rPr>
          <w:ins w:id="27342" w:author="phuong vu" w:date="2018-11-22T20:57:00Z"/>
          <w:rFonts w:cstheme="majorHAnsi"/>
          <w:rPrChange w:id="27343" w:author="phuong vu" w:date="2018-11-25T21:55:00Z">
            <w:rPr>
              <w:ins w:id="27344" w:author="phuong vu" w:date="2018-11-22T20:57:00Z"/>
            </w:rPr>
          </w:rPrChange>
        </w:rPr>
        <w:pPrChange w:id="27345" w:author="phuong vu" w:date="2018-11-23T13:48:00Z">
          <w:pPr>
            <w:pStyle w:val="Heading3"/>
          </w:pPr>
        </w:pPrChange>
      </w:pPr>
      <w:ins w:id="27346" w:author="phuong vu" w:date="2018-11-22T20:56:00Z">
        <w:r w:rsidRPr="00BA3432">
          <w:rPr>
            <w:rFonts w:cstheme="majorHAnsi"/>
            <w:rPrChange w:id="27347" w:author="phuong vu" w:date="2018-11-25T21:55:00Z">
              <w:rPr/>
            </w:rPrChange>
          </w:rPr>
          <w:t>M</w:t>
        </w:r>
      </w:ins>
      <w:ins w:id="27348" w:author="phuong vu" w:date="2018-11-22T20:57:00Z">
        <w:r w:rsidRPr="00BA3432">
          <w:rPr>
            <w:rFonts w:cstheme="majorHAnsi"/>
            <w:rPrChange w:id="27349" w:author="phuong vu" w:date="2018-11-25T21:55:00Z">
              <w:rPr/>
            </w:rPrChange>
          </w:rPr>
          <w:t>ục tiêu</w:t>
        </w:r>
      </w:ins>
    </w:p>
    <w:p w14:paraId="5440F9D3" w14:textId="674CE501" w:rsidR="001D2492" w:rsidRPr="00BA3432" w:rsidRDefault="00924D77">
      <w:pPr>
        <w:spacing w:line="276" w:lineRule="auto"/>
        <w:ind w:firstLine="629"/>
        <w:rPr>
          <w:ins w:id="27350" w:author="phuong vu" w:date="2018-11-22T20:59:00Z"/>
          <w:lang w:val="es-ES"/>
          <w:rPrChange w:id="27351" w:author="phuong vu" w:date="2018-11-25T21:55:00Z">
            <w:rPr>
              <w:ins w:id="27352" w:author="phuong vu" w:date="2018-11-22T20:59:00Z"/>
              <w:lang w:val="es-ES"/>
            </w:rPr>
          </w:rPrChange>
        </w:rPr>
        <w:pPrChange w:id="27353" w:author="phuong vu" w:date="2018-11-23T13:48:00Z">
          <w:pPr>
            <w:ind w:firstLine="629"/>
          </w:pPr>
        </w:pPrChange>
      </w:pPr>
      <w:ins w:id="27354" w:author="phuong vu" w:date="2018-11-22T20:57:00Z">
        <w:r w:rsidRPr="00BA3432">
          <w:rPr>
            <w:lang w:val="es-ES"/>
            <w:rPrChange w:id="27355" w:author="phuong vu" w:date="2018-11-25T21:55:00Z">
              <w:rPr>
                <w:lang w:val="es-ES"/>
              </w:rPr>
            </w:rPrChange>
          </w:rPr>
          <w:t>Nhằm tìm ra những lỗi tồn đọng chưa phát hiện được trong thời gian phát triển phần mềm. Đ</w:t>
        </w:r>
      </w:ins>
      <w:ins w:id="27356" w:author="phuong vu" w:date="2018-11-22T20:58:00Z">
        <w:r w:rsidRPr="00BA3432">
          <w:rPr>
            <w:lang w:val="es-ES"/>
            <w:rPrChange w:id="27357" w:author="phuong vu" w:date="2018-11-25T21:55:00Z">
              <w:rPr>
                <w:lang w:val="es-ES"/>
              </w:rPr>
            </w:rPrChange>
          </w:rPr>
          <w:t xml:space="preserve">ánh giá được các lỗi có thể sửa lỗi được về lỗi lập trình hay sai về các mục tiêu đã </w:t>
        </w:r>
      </w:ins>
      <w:ins w:id="27358" w:author="phuong vu" w:date="2018-11-22T20:59:00Z">
        <w:r w:rsidRPr="00BA3432">
          <w:rPr>
            <w:lang w:val="es-ES"/>
            <w:rPrChange w:id="27359" w:author="phuong vu" w:date="2018-11-25T21:55:00Z">
              <w:rPr>
                <w:lang w:val="es-ES"/>
              </w:rPr>
            </w:rPrChange>
          </w:rPr>
          <w:t>đặt ra.</w:t>
        </w:r>
      </w:ins>
    </w:p>
    <w:p w14:paraId="71C493B1" w14:textId="52B83E59" w:rsidR="00924D77" w:rsidRPr="00BA3432" w:rsidRDefault="00924D77">
      <w:pPr>
        <w:pStyle w:val="Heading3"/>
        <w:spacing w:line="276" w:lineRule="auto"/>
        <w:rPr>
          <w:ins w:id="27360" w:author="phuong vu" w:date="2018-11-22T20:59:00Z"/>
          <w:rFonts w:cstheme="majorHAnsi"/>
          <w:rPrChange w:id="27361" w:author="phuong vu" w:date="2018-11-25T21:55:00Z">
            <w:rPr>
              <w:ins w:id="27362" w:author="phuong vu" w:date="2018-11-22T20:59:00Z"/>
            </w:rPr>
          </w:rPrChange>
        </w:rPr>
        <w:pPrChange w:id="27363" w:author="phuong vu" w:date="2018-11-23T13:48:00Z">
          <w:pPr>
            <w:pStyle w:val="Heading3"/>
          </w:pPr>
        </w:pPrChange>
      </w:pPr>
      <w:ins w:id="27364" w:author="phuong vu" w:date="2018-11-22T20:59:00Z">
        <w:r w:rsidRPr="00BA3432">
          <w:rPr>
            <w:rFonts w:cstheme="majorHAnsi"/>
            <w:rPrChange w:id="27365" w:author="phuong vu" w:date="2018-11-25T21:55:00Z">
              <w:rPr/>
            </w:rPrChange>
          </w:rPr>
          <w:t>Phạm vi kiểm thử</w:t>
        </w:r>
      </w:ins>
    </w:p>
    <w:p w14:paraId="01C278B5" w14:textId="0652FBA1" w:rsidR="001D2492" w:rsidRPr="00AD0E2E" w:rsidRDefault="00924D77">
      <w:pPr>
        <w:spacing w:line="276" w:lineRule="auto"/>
        <w:ind w:firstLine="576"/>
        <w:pPrChange w:id="27366" w:author="phuong vu" w:date="2018-11-23T13:48:00Z">
          <w:pPr>
            <w:pStyle w:val="Heading3"/>
          </w:pPr>
        </w:pPrChange>
      </w:pPr>
      <w:ins w:id="27367" w:author="phuong vu" w:date="2018-11-22T20:59:00Z">
        <w:r w:rsidRPr="00BA3432">
          <w:rPr>
            <w:lang w:val="en-US"/>
            <w:rPrChange w:id="27368" w:author="phuong vu" w:date="2018-11-25T21:55:00Z">
              <w:rPr/>
            </w:rPrChange>
          </w:rPr>
          <w:t>Kiểm thử theo từng chức năng đã được nêu ra. Do một số chức năng tương tự nha</w:t>
        </w:r>
      </w:ins>
      <w:ins w:id="27369" w:author="phuong vu" w:date="2018-11-22T21:00:00Z">
        <w:r w:rsidRPr="00BA3432">
          <w:rPr>
            <w:lang w:val="en-US"/>
            <w:rPrChange w:id="27370" w:author="phuong vu" w:date="2018-11-25T21:55:00Z">
              <w:rPr/>
            </w:rPrChange>
          </w:rPr>
          <w:t>u nên sẽ được kiểm thử cùng với nhau.</w:t>
        </w:r>
      </w:ins>
    </w:p>
    <w:p w14:paraId="25625FD6" w14:textId="1466D4B9" w:rsidR="004A77C2" w:rsidRPr="00BA3432" w:rsidRDefault="004A77C2">
      <w:pPr>
        <w:pStyle w:val="Heading2"/>
        <w:spacing w:line="276" w:lineRule="auto"/>
        <w:rPr>
          <w:ins w:id="27371" w:author="phuong vu" w:date="2018-11-22T21:01:00Z"/>
          <w:rFonts w:cstheme="majorHAnsi"/>
          <w:rPrChange w:id="27372" w:author="phuong vu" w:date="2018-11-25T21:55:00Z">
            <w:rPr>
              <w:ins w:id="27373" w:author="phuong vu" w:date="2018-11-22T21:01:00Z"/>
            </w:rPr>
          </w:rPrChange>
        </w:rPr>
        <w:pPrChange w:id="27374" w:author="phuong vu" w:date="2018-11-23T13:48:00Z">
          <w:pPr>
            <w:pStyle w:val="Heading2"/>
          </w:pPr>
        </w:pPrChange>
      </w:pPr>
      <w:bookmarkStart w:id="27375" w:name="_Toc530662913"/>
      <w:r w:rsidRPr="00BA3432">
        <w:rPr>
          <w:rFonts w:cstheme="majorHAnsi"/>
          <w:rPrChange w:id="27376" w:author="phuong vu" w:date="2018-11-25T21:55:00Z">
            <w:rPr/>
          </w:rPrChange>
        </w:rPr>
        <w:t>Chi tiết kế hoạch kiểm thử</w:t>
      </w:r>
      <w:bookmarkEnd w:id="27375"/>
    </w:p>
    <w:p w14:paraId="47FB87D6" w14:textId="12EC5AC7" w:rsidR="00924D77" w:rsidRDefault="00924D77">
      <w:pPr>
        <w:pStyle w:val="Heading3"/>
        <w:spacing w:line="276" w:lineRule="auto"/>
        <w:rPr>
          <w:ins w:id="27377" w:author="phuong vu" w:date="2018-11-26T01:21:00Z"/>
          <w:rFonts w:cstheme="majorHAnsi"/>
        </w:rPr>
      </w:pPr>
      <w:ins w:id="27378" w:author="phuong vu" w:date="2018-11-22T21:01:00Z">
        <w:r w:rsidRPr="00BA3432">
          <w:rPr>
            <w:rFonts w:cstheme="majorHAnsi"/>
            <w:rPrChange w:id="27379" w:author="phuong vu" w:date="2018-11-25T21:55:00Z">
              <w:rPr/>
            </w:rPrChange>
          </w:rPr>
          <w:t>Các chức năng kiểm thử</w:t>
        </w:r>
      </w:ins>
    </w:p>
    <w:tbl>
      <w:tblPr>
        <w:tblStyle w:val="TableGrid"/>
        <w:tblW w:w="0" w:type="auto"/>
        <w:tblInd w:w="85" w:type="dxa"/>
        <w:tblLook w:val="04A0" w:firstRow="1" w:lastRow="0" w:firstColumn="1" w:lastColumn="0" w:noHBand="0" w:noVBand="1"/>
      </w:tblPr>
      <w:tblGrid>
        <w:gridCol w:w="708"/>
        <w:gridCol w:w="1992"/>
        <w:gridCol w:w="5979"/>
        <w:tblGridChange w:id="27380">
          <w:tblGrid>
            <w:gridCol w:w="708"/>
            <w:gridCol w:w="1992"/>
            <w:gridCol w:w="5979"/>
          </w:tblGrid>
        </w:tblGridChange>
      </w:tblGrid>
      <w:tr w:rsidR="00F42A3D" w:rsidRPr="00F0075D" w14:paraId="625BB094" w14:textId="77777777" w:rsidTr="005836F2">
        <w:trPr>
          <w:ins w:id="27381" w:author="phuong vu" w:date="2018-11-26T01:21:00Z"/>
        </w:trPr>
        <w:tc>
          <w:tcPr>
            <w:tcW w:w="708" w:type="dxa"/>
            <w:vAlign w:val="center"/>
          </w:tcPr>
          <w:p w14:paraId="4B61DB17" w14:textId="77777777" w:rsidR="00F42A3D" w:rsidRPr="00F0075D" w:rsidRDefault="00F42A3D" w:rsidP="005836F2">
            <w:pPr>
              <w:pStyle w:val="ListParagraph"/>
              <w:spacing w:line="276" w:lineRule="auto"/>
              <w:ind w:left="0"/>
              <w:jc w:val="center"/>
              <w:rPr>
                <w:ins w:id="27382" w:author="phuong vu" w:date="2018-11-26T01:21:00Z"/>
                <w:b/>
              </w:rPr>
            </w:pPr>
            <w:ins w:id="27383" w:author="phuong vu" w:date="2018-11-26T01:21:00Z">
              <w:r w:rsidRPr="00F0075D">
                <w:rPr>
                  <w:b/>
                </w:rPr>
                <w:t>STT</w:t>
              </w:r>
            </w:ins>
          </w:p>
        </w:tc>
        <w:tc>
          <w:tcPr>
            <w:tcW w:w="1992" w:type="dxa"/>
            <w:vAlign w:val="center"/>
          </w:tcPr>
          <w:p w14:paraId="041ED1FB" w14:textId="77777777" w:rsidR="00F42A3D" w:rsidRPr="00F0075D" w:rsidRDefault="00F42A3D" w:rsidP="005836F2">
            <w:pPr>
              <w:pStyle w:val="ListParagraph"/>
              <w:spacing w:line="276" w:lineRule="auto"/>
              <w:ind w:left="0"/>
              <w:jc w:val="center"/>
              <w:rPr>
                <w:ins w:id="27384" w:author="phuong vu" w:date="2018-11-26T01:21:00Z"/>
                <w:b/>
              </w:rPr>
            </w:pPr>
            <w:ins w:id="27385" w:author="phuong vu" w:date="2018-11-26T01:21:00Z">
              <w:r w:rsidRPr="00F0075D">
                <w:rPr>
                  <w:b/>
                </w:rPr>
                <w:t>Mã chức năng</w:t>
              </w:r>
            </w:ins>
          </w:p>
        </w:tc>
        <w:tc>
          <w:tcPr>
            <w:tcW w:w="5979" w:type="dxa"/>
            <w:vAlign w:val="center"/>
          </w:tcPr>
          <w:p w14:paraId="2D6A4EBF" w14:textId="77777777" w:rsidR="00F42A3D" w:rsidRPr="00F0075D" w:rsidRDefault="00F42A3D" w:rsidP="005836F2">
            <w:pPr>
              <w:pStyle w:val="ListParagraph"/>
              <w:spacing w:line="276" w:lineRule="auto"/>
              <w:ind w:left="0"/>
              <w:jc w:val="center"/>
              <w:rPr>
                <w:ins w:id="27386" w:author="phuong vu" w:date="2018-11-26T01:21:00Z"/>
                <w:b/>
              </w:rPr>
            </w:pPr>
            <w:ins w:id="27387" w:author="phuong vu" w:date="2018-11-26T01:21:00Z">
              <w:r w:rsidRPr="00F0075D">
                <w:rPr>
                  <w:b/>
                </w:rPr>
                <w:t>Tên chức năng</w:t>
              </w:r>
            </w:ins>
          </w:p>
        </w:tc>
      </w:tr>
      <w:tr w:rsidR="00F42A3D" w:rsidRPr="00F0075D" w14:paraId="54169C57" w14:textId="77777777" w:rsidTr="005836F2">
        <w:trPr>
          <w:ins w:id="27388" w:author="phuong vu" w:date="2018-11-26T01:21:00Z"/>
        </w:trPr>
        <w:tc>
          <w:tcPr>
            <w:tcW w:w="708" w:type="dxa"/>
          </w:tcPr>
          <w:p w14:paraId="2AD1458E" w14:textId="44292F64" w:rsidR="00F42A3D" w:rsidRPr="00F0075D" w:rsidRDefault="00F42A3D" w:rsidP="005836F2">
            <w:pPr>
              <w:pStyle w:val="ListParagraph"/>
              <w:spacing w:line="276" w:lineRule="auto"/>
              <w:ind w:left="0"/>
              <w:jc w:val="center"/>
              <w:rPr>
                <w:ins w:id="27389" w:author="phuong vu" w:date="2018-11-26T01:21:00Z"/>
                <w:lang w:val="en-US"/>
              </w:rPr>
            </w:pPr>
            <w:ins w:id="27390" w:author="phuong vu" w:date="2018-11-26T01:22:00Z">
              <w:r>
                <w:rPr>
                  <w:lang w:val="en-US"/>
                </w:rPr>
                <w:t>1</w:t>
              </w:r>
            </w:ins>
          </w:p>
        </w:tc>
        <w:tc>
          <w:tcPr>
            <w:tcW w:w="1992" w:type="dxa"/>
          </w:tcPr>
          <w:p w14:paraId="3966241D" w14:textId="77777777" w:rsidR="00F42A3D" w:rsidRPr="00F0075D" w:rsidRDefault="00F42A3D" w:rsidP="005836F2">
            <w:pPr>
              <w:pStyle w:val="ListParagraph"/>
              <w:spacing w:line="276" w:lineRule="auto"/>
              <w:ind w:left="0"/>
              <w:rPr>
                <w:ins w:id="27391" w:author="phuong vu" w:date="2018-11-26T01:21:00Z"/>
                <w:lang w:val="en-US"/>
              </w:rPr>
            </w:pPr>
            <w:ins w:id="27392" w:author="phuong vu" w:date="2018-11-26T01:21:00Z">
              <w:r>
                <w:rPr>
                  <w:lang w:val="en-US"/>
                </w:rPr>
                <w:t>GU_01_03</w:t>
              </w:r>
            </w:ins>
          </w:p>
        </w:tc>
        <w:tc>
          <w:tcPr>
            <w:tcW w:w="5979" w:type="dxa"/>
          </w:tcPr>
          <w:p w14:paraId="1E8449F9" w14:textId="77777777" w:rsidR="00F42A3D" w:rsidRPr="00F0075D" w:rsidRDefault="00F42A3D" w:rsidP="005836F2">
            <w:pPr>
              <w:pStyle w:val="ListParagraph"/>
              <w:spacing w:line="276" w:lineRule="auto"/>
              <w:ind w:left="0"/>
              <w:rPr>
                <w:ins w:id="27393" w:author="phuong vu" w:date="2018-11-26T01:21:00Z"/>
                <w:lang w:val="en-US"/>
              </w:rPr>
            </w:pPr>
            <w:ins w:id="27394" w:author="phuong vu" w:date="2018-11-26T01:21:00Z">
              <w:r>
                <w:rPr>
                  <w:lang w:val="en-US"/>
                </w:rPr>
                <w:t>Thay đổi trạng thái đơn hàng</w:t>
              </w:r>
            </w:ins>
          </w:p>
        </w:tc>
      </w:tr>
      <w:tr w:rsidR="00F42A3D" w:rsidRPr="00F0075D" w14:paraId="09EC3E65" w14:textId="77777777" w:rsidTr="005836F2">
        <w:trPr>
          <w:ins w:id="27395" w:author="phuong vu" w:date="2018-11-26T01:21:00Z"/>
        </w:trPr>
        <w:tc>
          <w:tcPr>
            <w:tcW w:w="708" w:type="dxa"/>
          </w:tcPr>
          <w:p w14:paraId="02788901" w14:textId="11FFF3AD" w:rsidR="00F42A3D" w:rsidRPr="00F0075D" w:rsidRDefault="00F42A3D" w:rsidP="005836F2">
            <w:pPr>
              <w:pStyle w:val="ListParagraph"/>
              <w:spacing w:line="276" w:lineRule="auto"/>
              <w:ind w:left="0"/>
              <w:jc w:val="center"/>
              <w:rPr>
                <w:ins w:id="27396" w:author="phuong vu" w:date="2018-11-26T01:21:00Z"/>
                <w:lang w:val="en-US"/>
              </w:rPr>
            </w:pPr>
            <w:ins w:id="27397" w:author="phuong vu" w:date="2018-11-26T01:22:00Z">
              <w:r>
                <w:rPr>
                  <w:lang w:val="en-US"/>
                </w:rPr>
                <w:t>2</w:t>
              </w:r>
            </w:ins>
          </w:p>
        </w:tc>
        <w:tc>
          <w:tcPr>
            <w:tcW w:w="1992" w:type="dxa"/>
          </w:tcPr>
          <w:p w14:paraId="652CA535" w14:textId="77777777" w:rsidR="00F42A3D" w:rsidRPr="00F0075D" w:rsidRDefault="00F42A3D" w:rsidP="005836F2">
            <w:pPr>
              <w:pStyle w:val="ListParagraph"/>
              <w:spacing w:line="276" w:lineRule="auto"/>
              <w:ind w:left="0"/>
              <w:rPr>
                <w:ins w:id="27398" w:author="phuong vu" w:date="2018-11-26T01:21:00Z"/>
                <w:lang w:val="en-US"/>
              </w:rPr>
            </w:pPr>
            <w:ins w:id="27399" w:author="phuong vu" w:date="2018-11-26T01:21:00Z">
              <w:r>
                <w:rPr>
                  <w:lang w:val="en-US"/>
                </w:rPr>
                <w:t>GU_01_04</w:t>
              </w:r>
            </w:ins>
          </w:p>
        </w:tc>
        <w:tc>
          <w:tcPr>
            <w:tcW w:w="5979" w:type="dxa"/>
          </w:tcPr>
          <w:p w14:paraId="7CCAC4C9" w14:textId="77777777" w:rsidR="00F42A3D" w:rsidRPr="00F0075D" w:rsidRDefault="00F42A3D" w:rsidP="005836F2">
            <w:pPr>
              <w:pStyle w:val="ListParagraph"/>
              <w:spacing w:line="276" w:lineRule="auto"/>
              <w:ind w:left="0"/>
              <w:rPr>
                <w:ins w:id="27400" w:author="phuong vu" w:date="2018-11-26T01:21:00Z"/>
                <w:lang w:val="en-US"/>
              </w:rPr>
            </w:pPr>
            <w:ins w:id="27401" w:author="phuong vu" w:date="2018-11-26T01:21:00Z">
              <w:r>
                <w:rPr>
                  <w:lang w:val="en-US"/>
                </w:rPr>
                <w:t>Tạo hóa đơn đơn hàng</w:t>
              </w:r>
            </w:ins>
          </w:p>
        </w:tc>
      </w:tr>
      <w:tr w:rsidR="00F42A3D" w:rsidRPr="00F0075D" w14:paraId="7C029EDA" w14:textId="77777777" w:rsidTr="005836F2">
        <w:trPr>
          <w:ins w:id="27402" w:author="phuong vu" w:date="2018-11-26T01:21:00Z"/>
        </w:trPr>
        <w:tc>
          <w:tcPr>
            <w:tcW w:w="708" w:type="dxa"/>
          </w:tcPr>
          <w:p w14:paraId="47226768" w14:textId="1BCD8F57" w:rsidR="00F42A3D" w:rsidRPr="00F0075D" w:rsidRDefault="00F42A3D" w:rsidP="005836F2">
            <w:pPr>
              <w:pStyle w:val="ListParagraph"/>
              <w:spacing w:line="276" w:lineRule="auto"/>
              <w:ind w:left="0"/>
              <w:jc w:val="center"/>
              <w:rPr>
                <w:ins w:id="27403" w:author="phuong vu" w:date="2018-11-26T01:21:00Z"/>
                <w:lang w:val="en-US"/>
              </w:rPr>
            </w:pPr>
            <w:ins w:id="27404" w:author="phuong vu" w:date="2018-11-26T01:22:00Z">
              <w:r>
                <w:rPr>
                  <w:lang w:val="en-US"/>
                </w:rPr>
                <w:t>3</w:t>
              </w:r>
            </w:ins>
          </w:p>
        </w:tc>
        <w:tc>
          <w:tcPr>
            <w:tcW w:w="1992" w:type="dxa"/>
          </w:tcPr>
          <w:p w14:paraId="0DE5DBE6" w14:textId="77777777" w:rsidR="00F42A3D" w:rsidRPr="00F0075D" w:rsidRDefault="00F42A3D" w:rsidP="005836F2">
            <w:pPr>
              <w:pStyle w:val="ListParagraph"/>
              <w:spacing w:line="276" w:lineRule="auto"/>
              <w:ind w:left="0"/>
              <w:rPr>
                <w:ins w:id="27405" w:author="phuong vu" w:date="2018-11-26T01:21:00Z"/>
                <w:lang w:val="en-US"/>
              </w:rPr>
            </w:pPr>
            <w:ins w:id="27406" w:author="phuong vu" w:date="2018-11-26T01:21:00Z">
              <w:r>
                <w:rPr>
                  <w:lang w:val="en-US"/>
                </w:rPr>
                <w:t>GU_01_05</w:t>
              </w:r>
            </w:ins>
          </w:p>
        </w:tc>
        <w:tc>
          <w:tcPr>
            <w:tcW w:w="5979" w:type="dxa"/>
          </w:tcPr>
          <w:p w14:paraId="4631B53C" w14:textId="77777777" w:rsidR="00F42A3D" w:rsidRPr="00F0075D" w:rsidRDefault="00F42A3D" w:rsidP="005836F2">
            <w:pPr>
              <w:pStyle w:val="ListParagraph"/>
              <w:spacing w:line="276" w:lineRule="auto"/>
              <w:ind w:left="0"/>
              <w:rPr>
                <w:ins w:id="27407" w:author="phuong vu" w:date="2018-11-26T01:21:00Z"/>
                <w:lang w:val="en-US"/>
              </w:rPr>
            </w:pPr>
            <w:ins w:id="27408" w:author="phuong vu" w:date="2018-11-26T01:21:00Z">
              <w:r>
                <w:rPr>
                  <w:lang w:val="en-US"/>
                </w:rPr>
                <w:t>Cập nhật hóa đơn</w:t>
              </w:r>
            </w:ins>
          </w:p>
        </w:tc>
      </w:tr>
      <w:tr w:rsidR="00F42A3D" w:rsidRPr="00F0075D" w14:paraId="5F485423" w14:textId="77777777" w:rsidTr="005836F2">
        <w:trPr>
          <w:ins w:id="27409" w:author="phuong vu" w:date="2018-11-26T01:21:00Z"/>
        </w:trPr>
        <w:tc>
          <w:tcPr>
            <w:tcW w:w="708" w:type="dxa"/>
          </w:tcPr>
          <w:p w14:paraId="0597B3A8" w14:textId="104A0675" w:rsidR="00F42A3D" w:rsidRPr="00F0075D" w:rsidRDefault="00F42A3D" w:rsidP="005836F2">
            <w:pPr>
              <w:pStyle w:val="ListParagraph"/>
              <w:spacing w:line="276" w:lineRule="auto"/>
              <w:ind w:left="0"/>
              <w:jc w:val="center"/>
              <w:rPr>
                <w:ins w:id="27410" w:author="phuong vu" w:date="2018-11-26T01:21:00Z"/>
                <w:lang w:val="en-US"/>
              </w:rPr>
            </w:pPr>
            <w:ins w:id="27411" w:author="phuong vu" w:date="2018-11-26T01:22:00Z">
              <w:r>
                <w:rPr>
                  <w:lang w:val="en-US"/>
                </w:rPr>
                <w:t>4</w:t>
              </w:r>
            </w:ins>
          </w:p>
        </w:tc>
        <w:tc>
          <w:tcPr>
            <w:tcW w:w="1992" w:type="dxa"/>
          </w:tcPr>
          <w:p w14:paraId="27D3D84C" w14:textId="77777777" w:rsidR="00F42A3D" w:rsidRPr="00F0075D" w:rsidRDefault="00F42A3D" w:rsidP="005836F2">
            <w:pPr>
              <w:pStyle w:val="ListParagraph"/>
              <w:spacing w:line="276" w:lineRule="auto"/>
              <w:ind w:left="0"/>
              <w:rPr>
                <w:ins w:id="27412" w:author="phuong vu" w:date="2018-11-26T01:21:00Z"/>
                <w:lang w:val="en-US"/>
              </w:rPr>
            </w:pPr>
            <w:ins w:id="27413" w:author="phuong vu" w:date="2018-11-26T01:21:00Z">
              <w:r>
                <w:rPr>
                  <w:lang w:val="en-US"/>
                </w:rPr>
                <w:t>GU_02_03</w:t>
              </w:r>
            </w:ins>
          </w:p>
        </w:tc>
        <w:tc>
          <w:tcPr>
            <w:tcW w:w="5979" w:type="dxa"/>
          </w:tcPr>
          <w:p w14:paraId="051DB228" w14:textId="77777777" w:rsidR="00F42A3D" w:rsidRPr="00F0075D" w:rsidRDefault="00F42A3D" w:rsidP="005836F2">
            <w:pPr>
              <w:pStyle w:val="ListParagraph"/>
              <w:spacing w:line="276" w:lineRule="auto"/>
              <w:ind w:left="0"/>
              <w:rPr>
                <w:ins w:id="27414" w:author="phuong vu" w:date="2018-11-26T01:21:00Z"/>
                <w:lang w:val="en-US"/>
              </w:rPr>
            </w:pPr>
            <w:ins w:id="27415" w:author="phuong vu" w:date="2018-11-26T01:21:00Z">
              <w:r>
                <w:rPr>
                  <w:lang w:val="en-US"/>
                </w:rPr>
                <w:t>Thay đổi trạng thái biên nhận</w:t>
              </w:r>
            </w:ins>
          </w:p>
        </w:tc>
      </w:tr>
      <w:tr w:rsidR="00F42A3D" w:rsidRPr="00F0075D" w14:paraId="00B3E497" w14:textId="77777777" w:rsidTr="005836F2">
        <w:trPr>
          <w:ins w:id="27416" w:author="phuong vu" w:date="2018-11-26T01:21:00Z"/>
        </w:trPr>
        <w:tc>
          <w:tcPr>
            <w:tcW w:w="708" w:type="dxa"/>
          </w:tcPr>
          <w:p w14:paraId="74D0B7FA" w14:textId="5AC7A783" w:rsidR="00F42A3D" w:rsidRPr="00F0075D" w:rsidRDefault="00F42A3D" w:rsidP="005836F2">
            <w:pPr>
              <w:pStyle w:val="ListParagraph"/>
              <w:spacing w:line="276" w:lineRule="auto"/>
              <w:ind w:left="0"/>
              <w:jc w:val="center"/>
              <w:rPr>
                <w:ins w:id="27417" w:author="phuong vu" w:date="2018-11-26T01:21:00Z"/>
                <w:lang w:val="en-US"/>
              </w:rPr>
            </w:pPr>
            <w:ins w:id="27418" w:author="phuong vu" w:date="2018-11-26T01:23:00Z">
              <w:r>
                <w:rPr>
                  <w:lang w:val="en-US"/>
                </w:rPr>
                <w:t>5</w:t>
              </w:r>
            </w:ins>
          </w:p>
        </w:tc>
        <w:tc>
          <w:tcPr>
            <w:tcW w:w="1992" w:type="dxa"/>
          </w:tcPr>
          <w:p w14:paraId="062ED5EE" w14:textId="77777777" w:rsidR="00F42A3D" w:rsidRPr="00F0075D" w:rsidRDefault="00F42A3D" w:rsidP="005836F2">
            <w:pPr>
              <w:pStyle w:val="ListParagraph"/>
              <w:spacing w:line="276" w:lineRule="auto"/>
              <w:ind w:left="0"/>
              <w:rPr>
                <w:ins w:id="27419" w:author="phuong vu" w:date="2018-11-26T01:21:00Z"/>
                <w:lang w:val="en-US"/>
              </w:rPr>
            </w:pPr>
            <w:ins w:id="27420" w:author="phuong vu" w:date="2018-11-26T01:21:00Z">
              <w:r>
                <w:rPr>
                  <w:lang w:val="en-US"/>
                </w:rPr>
                <w:t>GU_02_04</w:t>
              </w:r>
            </w:ins>
          </w:p>
        </w:tc>
        <w:tc>
          <w:tcPr>
            <w:tcW w:w="5979" w:type="dxa"/>
          </w:tcPr>
          <w:p w14:paraId="4DD1B259" w14:textId="77777777" w:rsidR="00F42A3D" w:rsidRPr="00F0075D" w:rsidRDefault="00F42A3D" w:rsidP="005836F2">
            <w:pPr>
              <w:pStyle w:val="ListParagraph"/>
              <w:spacing w:line="276" w:lineRule="auto"/>
              <w:ind w:left="0"/>
              <w:rPr>
                <w:ins w:id="27421" w:author="phuong vu" w:date="2018-11-26T01:21:00Z"/>
                <w:lang w:val="en-US"/>
              </w:rPr>
            </w:pPr>
            <w:ins w:id="27422" w:author="phuong vu" w:date="2018-11-26T01:21:00Z">
              <w:r>
                <w:rPr>
                  <w:lang w:val="en-US"/>
                </w:rPr>
                <w:t>Cập nhật thông tin biên nhận</w:t>
              </w:r>
            </w:ins>
          </w:p>
        </w:tc>
      </w:tr>
      <w:tr w:rsidR="00F42A3D" w:rsidRPr="00F0075D" w14:paraId="267F4D0F" w14:textId="77777777" w:rsidTr="005836F2">
        <w:trPr>
          <w:ins w:id="27423" w:author="phuong vu" w:date="2018-11-26T01:21:00Z"/>
        </w:trPr>
        <w:tc>
          <w:tcPr>
            <w:tcW w:w="708" w:type="dxa"/>
          </w:tcPr>
          <w:p w14:paraId="105529AF" w14:textId="5B158A3E" w:rsidR="00F42A3D" w:rsidRPr="00F0075D" w:rsidRDefault="00F42A3D" w:rsidP="005836F2">
            <w:pPr>
              <w:pStyle w:val="ListParagraph"/>
              <w:spacing w:line="276" w:lineRule="auto"/>
              <w:ind w:left="0"/>
              <w:jc w:val="center"/>
              <w:rPr>
                <w:ins w:id="27424" w:author="phuong vu" w:date="2018-11-26T01:21:00Z"/>
                <w:lang w:val="en-US"/>
              </w:rPr>
            </w:pPr>
            <w:ins w:id="27425" w:author="phuong vu" w:date="2018-11-26T01:23:00Z">
              <w:r>
                <w:rPr>
                  <w:lang w:val="en-US"/>
                </w:rPr>
                <w:t>6</w:t>
              </w:r>
            </w:ins>
          </w:p>
        </w:tc>
        <w:tc>
          <w:tcPr>
            <w:tcW w:w="1992" w:type="dxa"/>
          </w:tcPr>
          <w:p w14:paraId="2E2CD43A" w14:textId="77777777" w:rsidR="00F42A3D" w:rsidRPr="00F0075D" w:rsidRDefault="00F42A3D" w:rsidP="005836F2">
            <w:pPr>
              <w:pStyle w:val="ListParagraph"/>
              <w:spacing w:line="276" w:lineRule="auto"/>
              <w:ind w:left="0"/>
              <w:rPr>
                <w:ins w:id="27426" w:author="phuong vu" w:date="2018-11-26T01:21:00Z"/>
                <w:lang w:val="en-US"/>
              </w:rPr>
            </w:pPr>
            <w:ins w:id="27427" w:author="phuong vu" w:date="2018-11-26T01:21:00Z">
              <w:r w:rsidRPr="00F0075D">
                <w:rPr>
                  <w:lang w:val="en-US"/>
                </w:rPr>
                <w:t>GU_03</w:t>
              </w:r>
            </w:ins>
          </w:p>
        </w:tc>
        <w:tc>
          <w:tcPr>
            <w:tcW w:w="5979" w:type="dxa"/>
          </w:tcPr>
          <w:p w14:paraId="08D67626" w14:textId="77777777" w:rsidR="00F42A3D" w:rsidRPr="00F0075D" w:rsidRDefault="00F42A3D" w:rsidP="005836F2">
            <w:pPr>
              <w:pStyle w:val="ListParagraph"/>
              <w:spacing w:line="276" w:lineRule="auto"/>
              <w:ind w:left="0"/>
              <w:rPr>
                <w:ins w:id="27428" w:author="phuong vu" w:date="2018-11-26T01:21:00Z"/>
              </w:rPr>
            </w:pPr>
            <w:ins w:id="27429" w:author="phuong vu" w:date="2018-11-26T01:21:00Z">
              <w:r w:rsidRPr="00F0075D">
                <w:rPr>
                  <w:lang w:val="en-US"/>
                </w:rPr>
                <w:t>Quản lí phân công xử lí đơn hàng</w:t>
              </w:r>
            </w:ins>
          </w:p>
        </w:tc>
      </w:tr>
      <w:tr w:rsidR="00F42A3D" w:rsidRPr="00F0075D" w14:paraId="704B6E11" w14:textId="77777777" w:rsidTr="005836F2">
        <w:trPr>
          <w:ins w:id="27430" w:author="phuong vu" w:date="2018-11-26T01:21:00Z"/>
        </w:trPr>
        <w:tc>
          <w:tcPr>
            <w:tcW w:w="708" w:type="dxa"/>
          </w:tcPr>
          <w:p w14:paraId="7CBC11F3" w14:textId="64656156" w:rsidR="00F42A3D" w:rsidRPr="00F0075D" w:rsidRDefault="00F42A3D" w:rsidP="005836F2">
            <w:pPr>
              <w:pStyle w:val="ListParagraph"/>
              <w:spacing w:line="276" w:lineRule="auto"/>
              <w:ind w:left="0"/>
              <w:jc w:val="center"/>
              <w:rPr>
                <w:ins w:id="27431" w:author="phuong vu" w:date="2018-11-26T01:21:00Z"/>
                <w:lang w:val="en-US"/>
              </w:rPr>
            </w:pPr>
            <w:ins w:id="27432" w:author="phuong vu" w:date="2018-11-26T01:23:00Z">
              <w:r>
                <w:rPr>
                  <w:lang w:val="en-US"/>
                </w:rPr>
                <w:t>7</w:t>
              </w:r>
            </w:ins>
          </w:p>
        </w:tc>
        <w:tc>
          <w:tcPr>
            <w:tcW w:w="1992" w:type="dxa"/>
          </w:tcPr>
          <w:p w14:paraId="56098323" w14:textId="77777777" w:rsidR="00F42A3D" w:rsidRPr="00F0075D" w:rsidRDefault="00F42A3D" w:rsidP="005836F2">
            <w:pPr>
              <w:pStyle w:val="ListParagraph"/>
              <w:spacing w:line="276" w:lineRule="auto"/>
              <w:ind w:left="0"/>
              <w:rPr>
                <w:ins w:id="27433" w:author="phuong vu" w:date="2018-11-26T01:21:00Z"/>
                <w:lang w:val="en-US"/>
              </w:rPr>
            </w:pPr>
            <w:ins w:id="27434" w:author="phuong vu" w:date="2018-11-26T01:21:00Z">
              <w:r w:rsidRPr="00F0075D">
                <w:rPr>
                  <w:lang w:val="en-US"/>
                </w:rPr>
                <w:t>GU_04</w:t>
              </w:r>
            </w:ins>
          </w:p>
        </w:tc>
        <w:tc>
          <w:tcPr>
            <w:tcW w:w="5979" w:type="dxa"/>
          </w:tcPr>
          <w:p w14:paraId="45F8AE81" w14:textId="77777777" w:rsidR="00F42A3D" w:rsidRPr="00F0075D" w:rsidRDefault="00F42A3D" w:rsidP="005836F2">
            <w:pPr>
              <w:pStyle w:val="ListParagraph"/>
              <w:spacing w:line="276" w:lineRule="auto"/>
              <w:ind w:left="0"/>
              <w:rPr>
                <w:ins w:id="27435" w:author="phuong vu" w:date="2018-11-26T01:21:00Z"/>
              </w:rPr>
            </w:pPr>
            <w:ins w:id="27436" w:author="phuong vu" w:date="2018-11-26T01:21:00Z">
              <w:r w:rsidRPr="00F0075D">
                <w:rPr>
                  <w:lang w:val="en-US"/>
                </w:rPr>
                <w:t>Tạo đơn hàng</w:t>
              </w:r>
            </w:ins>
          </w:p>
        </w:tc>
      </w:tr>
      <w:tr w:rsidR="00F42A3D" w:rsidRPr="00F0075D" w14:paraId="5CBE3EB6" w14:textId="77777777" w:rsidTr="005836F2">
        <w:trPr>
          <w:ins w:id="27437" w:author="phuong vu" w:date="2018-11-26T01:21:00Z"/>
        </w:trPr>
        <w:tc>
          <w:tcPr>
            <w:tcW w:w="708" w:type="dxa"/>
          </w:tcPr>
          <w:p w14:paraId="34AF5B3B" w14:textId="0EE98721" w:rsidR="00F42A3D" w:rsidRPr="00F0075D" w:rsidRDefault="005836F2" w:rsidP="005836F2">
            <w:pPr>
              <w:pStyle w:val="ListParagraph"/>
              <w:spacing w:line="276" w:lineRule="auto"/>
              <w:ind w:left="0"/>
              <w:jc w:val="center"/>
              <w:rPr>
                <w:ins w:id="27438" w:author="phuong vu" w:date="2018-11-26T01:21:00Z"/>
                <w:lang w:val="en-US"/>
              </w:rPr>
            </w:pPr>
            <w:ins w:id="27439" w:author="phuong vu" w:date="2018-11-26T01:23:00Z">
              <w:r>
                <w:rPr>
                  <w:lang w:val="en-US"/>
                </w:rPr>
                <w:t>8</w:t>
              </w:r>
            </w:ins>
          </w:p>
        </w:tc>
        <w:tc>
          <w:tcPr>
            <w:tcW w:w="1992" w:type="dxa"/>
          </w:tcPr>
          <w:p w14:paraId="464BA85F" w14:textId="77777777" w:rsidR="00F42A3D" w:rsidRPr="00F0075D" w:rsidRDefault="00F42A3D" w:rsidP="005836F2">
            <w:pPr>
              <w:pStyle w:val="ListParagraph"/>
              <w:spacing w:line="276" w:lineRule="auto"/>
              <w:ind w:left="0"/>
              <w:rPr>
                <w:ins w:id="27440" w:author="phuong vu" w:date="2018-11-26T01:21:00Z"/>
                <w:lang w:val="en-US"/>
              </w:rPr>
            </w:pPr>
            <w:ins w:id="27441" w:author="phuong vu" w:date="2018-11-26T01:21:00Z">
              <w:r w:rsidRPr="00F0075D">
                <w:rPr>
                  <w:lang w:val="en-US"/>
                </w:rPr>
                <w:t>GU_06</w:t>
              </w:r>
            </w:ins>
          </w:p>
        </w:tc>
        <w:tc>
          <w:tcPr>
            <w:tcW w:w="5979" w:type="dxa"/>
          </w:tcPr>
          <w:p w14:paraId="5F87185B" w14:textId="77777777" w:rsidR="00F42A3D" w:rsidRPr="00F0075D" w:rsidRDefault="00F42A3D" w:rsidP="005836F2">
            <w:pPr>
              <w:pStyle w:val="ListParagraph"/>
              <w:spacing w:line="276" w:lineRule="auto"/>
              <w:ind w:left="0"/>
              <w:rPr>
                <w:ins w:id="27442" w:author="phuong vu" w:date="2018-11-26T01:21:00Z"/>
                <w:lang w:val="en-US"/>
              </w:rPr>
            </w:pPr>
            <w:ins w:id="27443" w:author="phuong vu" w:date="2018-11-26T01:21:00Z">
              <w:r w:rsidRPr="00F0075D">
                <w:rPr>
                  <w:lang w:val="en-US"/>
                </w:rPr>
                <w:t>Quản lí trạng thái máy giặt</w:t>
              </w:r>
            </w:ins>
          </w:p>
        </w:tc>
      </w:tr>
      <w:tr w:rsidR="00F42A3D" w:rsidRPr="00F0075D" w14:paraId="7A6C87F4" w14:textId="77777777" w:rsidTr="005836F2">
        <w:trPr>
          <w:ins w:id="27444" w:author="phuong vu" w:date="2018-11-26T01:21:00Z"/>
        </w:trPr>
        <w:tc>
          <w:tcPr>
            <w:tcW w:w="708" w:type="dxa"/>
          </w:tcPr>
          <w:p w14:paraId="4EF6F28C" w14:textId="4DBE3E94" w:rsidR="00F42A3D" w:rsidRPr="00F0075D" w:rsidRDefault="005836F2" w:rsidP="005836F2">
            <w:pPr>
              <w:pStyle w:val="ListParagraph"/>
              <w:spacing w:line="276" w:lineRule="auto"/>
              <w:ind w:left="0"/>
              <w:jc w:val="center"/>
              <w:rPr>
                <w:ins w:id="27445" w:author="phuong vu" w:date="2018-11-26T01:21:00Z"/>
                <w:lang w:val="en-US"/>
              </w:rPr>
            </w:pPr>
            <w:ins w:id="27446" w:author="phuong vu" w:date="2018-11-26T01:23:00Z">
              <w:r>
                <w:rPr>
                  <w:lang w:val="en-US"/>
                </w:rPr>
                <w:t>9</w:t>
              </w:r>
            </w:ins>
          </w:p>
        </w:tc>
        <w:tc>
          <w:tcPr>
            <w:tcW w:w="1992" w:type="dxa"/>
          </w:tcPr>
          <w:p w14:paraId="72C3D0D4" w14:textId="77777777" w:rsidR="00F42A3D" w:rsidRPr="00AD0E2E" w:rsidRDefault="00F42A3D" w:rsidP="005836F2">
            <w:pPr>
              <w:pStyle w:val="ListParagraph"/>
              <w:spacing w:line="276" w:lineRule="auto"/>
              <w:ind w:left="0"/>
              <w:rPr>
                <w:ins w:id="27447" w:author="phuong vu" w:date="2018-11-26T01:21:00Z"/>
                <w:lang w:val="en-US"/>
              </w:rPr>
            </w:pPr>
            <w:ins w:id="27448" w:author="phuong vu" w:date="2018-11-26T01:21:00Z">
              <w:r w:rsidRPr="00AD0E2E">
                <w:rPr>
                  <w:lang w:val="en-US"/>
                </w:rPr>
                <w:t>GU_08</w:t>
              </w:r>
            </w:ins>
          </w:p>
        </w:tc>
        <w:tc>
          <w:tcPr>
            <w:tcW w:w="5979" w:type="dxa"/>
          </w:tcPr>
          <w:p w14:paraId="5D2F4B67" w14:textId="77777777" w:rsidR="00F42A3D" w:rsidRPr="00F0075D" w:rsidRDefault="00F42A3D" w:rsidP="005836F2">
            <w:pPr>
              <w:pStyle w:val="ListParagraph"/>
              <w:spacing w:line="276" w:lineRule="auto"/>
              <w:ind w:left="0"/>
              <w:rPr>
                <w:ins w:id="27449" w:author="phuong vu" w:date="2018-11-26T01:21:00Z"/>
              </w:rPr>
            </w:pPr>
            <w:ins w:id="27450" w:author="phuong vu" w:date="2018-11-26T01:21:00Z">
              <w:r w:rsidRPr="00F0075D">
                <w:rPr>
                  <w:lang w:val="en-US"/>
                </w:rPr>
                <w:t>Tìm kiếm đơn hàng</w:t>
              </w:r>
            </w:ins>
          </w:p>
        </w:tc>
      </w:tr>
      <w:tr w:rsidR="00F42A3D" w:rsidRPr="00F0075D" w14:paraId="590B90E3" w14:textId="77777777" w:rsidTr="005836F2">
        <w:trPr>
          <w:ins w:id="27451" w:author="phuong vu" w:date="2018-11-26T01:21:00Z"/>
        </w:trPr>
        <w:tc>
          <w:tcPr>
            <w:tcW w:w="708" w:type="dxa"/>
          </w:tcPr>
          <w:p w14:paraId="30A89E2B" w14:textId="6B25F84E" w:rsidR="00F42A3D" w:rsidRPr="00F0075D" w:rsidRDefault="00F42A3D" w:rsidP="005836F2">
            <w:pPr>
              <w:pStyle w:val="ListParagraph"/>
              <w:spacing w:line="276" w:lineRule="auto"/>
              <w:ind w:left="0"/>
              <w:jc w:val="center"/>
              <w:rPr>
                <w:ins w:id="27452" w:author="phuong vu" w:date="2018-11-26T01:21:00Z"/>
                <w:lang w:val="en-US"/>
              </w:rPr>
            </w:pPr>
            <w:ins w:id="27453" w:author="phuong vu" w:date="2018-11-26T01:23:00Z">
              <w:r>
                <w:rPr>
                  <w:lang w:val="en-US"/>
                </w:rPr>
                <w:t>1</w:t>
              </w:r>
              <w:r w:rsidR="005836F2">
                <w:rPr>
                  <w:lang w:val="en-US"/>
                </w:rPr>
                <w:t>0</w:t>
              </w:r>
            </w:ins>
          </w:p>
        </w:tc>
        <w:tc>
          <w:tcPr>
            <w:tcW w:w="1992" w:type="dxa"/>
          </w:tcPr>
          <w:p w14:paraId="4FC89B48" w14:textId="77777777" w:rsidR="00F42A3D" w:rsidRPr="00F0075D" w:rsidRDefault="00F42A3D" w:rsidP="005836F2">
            <w:pPr>
              <w:pStyle w:val="ListParagraph"/>
              <w:spacing w:line="276" w:lineRule="auto"/>
              <w:ind w:left="0"/>
              <w:rPr>
                <w:ins w:id="27454" w:author="phuong vu" w:date="2018-11-26T01:21:00Z"/>
                <w:lang w:val="en-US"/>
              </w:rPr>
            </w:pPr>
            <w:ins w:id="27455" w:author="phuong vu" w:date="2018-11-26T01:21:00Z">
              <w:r w:rsidRPr="00F0075D">
                <w:rPr>
                  <w:lang w:val="en-US"/>
                </w:rPr>
                <w:t>GU_09</w:t>
              </w:r>
            </w:ins>
          </w:p>
        </w:tc>
        <w:tc>
          <w:tcPr>
            <w:tcW w:w="5979" w:type="dxa"/>
          </w:tcPr>
          <w:p w14:paraId="5DF9F3D1" w14:textId="77777777" w:rsidR="00F42A3D" w:rsidRPr="00F0075D" w:rsidRDefault="00F42A3D" w:rsidP="005836F2">
            <w:pPr>
              <w:pStyle w:val="ListParagraph"/>
              <w:spacing w:line="276" w:lineRule="auto"/>
              <w:ind w:left="0"/>
              <w:rPr>
                <w:ins w:id="27456" w:author="phuong vu" w:date="2018-11-26T01:21:00Z"/>
              </w:rPr>
            </w:pPr>
            <w:ins w:id="27457" w:author="phuong vu" w:date="2018-11-26T01:21:00Z">
              <w:r w:rsidRPr="00F0075D">
                <w:t>Đăng nhập</w:t>
              </w:r>
            </w:ins>
          </w:p>
        </w:tc>
      </w:tr>
      <w:tr w:rsidR="00F42A3D" w:rsidRPr="00F0075D" w14:paraId="70EC0F0C" w14:textId="77777777" w:rsidTr="005836F2">
        <w:trPr>
          <w:ins w:id="27458" w:author="phuong vu" w:date="2018-11-26T01:21:00Z"/>
        </w:trPr>
        <w:tc>
          <w:tcPr>
            <w:tcW w:w="708" w:type="dxa"/>
          </w:tcPr>
          <w:p w14:paraId="2BC226E3" w14:textId="4B07CB93" w:rsidR="00F42A3D" w:rsidRPr="00F0075D" w:rsidRDefault="00F42A3D" w:rsidP="005836F2">
            <w:pPr>
              <w:pStyle w:val="ListParagraph"/>
              <w:spacing w:line="276" w:lineRule="auto"/>
              <w:ind w:left="0"/>
              <w:jc w:val="center"/>
              <w:rPr>
                <w:ins w:id="27459" w:author="phuong vu" w:date="2018-11-26T01:21:00Z"/>
                <w:lang w:val="en-US"/>
              </w:rPr>
            </w:pPr>
            <w:ins w:id="27460" w:author="phuong vu" w:date="2018-11-26T01:23:00Z">
              <w:r>
                <w:rPr>
                  <w:lang w:val="en-US"/>
                </w:rPr>
                <w:t>1</w:t>
              </w:r>
              <w:r w:rsidR="005836F2">
                <w:rPr>
                  <w:lang w:val="en-US"/>
                </w:rPr>
                <w:t>1</w:t>
              </w:r>
            </w:ins>
          </w:p>
        </w:tc>
        <w:tc>
          <w:tcPr>
            <w:tcW w:w="1992" w:type="dxa"/>
          </w:tcPr>
          <w:p w14:paraId="525AA4CF" w14:textId="77777777" w:rsidR="00F42A3D" w:rsidRPr="00F0075D" w:rsidRDefault="00F42A3D" w:rsidP="005836F2">
            <w:pPr>
              <w:pStyle w:val="ListParagraph"/>
              <w:spacing w:line="276" w:lineRule="auto"/>
              <w:ind w:left="0"/>
              <w:rPr>
                <w:ins w:id="27461" w:author="phuong vu" w:date="2018-11-26T01:21:00Z"/>
                <w:lang w:val="en-US"/>
              </w:rPr>
            </w:pPr>
            <w:ins w:id="27462" w:author="phuong vu" w:date="2018-11-26T01:21:00Z">
              <w:r w:rsidRPr="00F0075D">
                <w:rPr>
                  <w:lang w:val="en-US"/>
                </w:rPr>
                <w:t>GU_10</w:t>
              </w:r>
            </w:ins>
          </w:p>
        </w:tc>
        <w:tc>
          <w:tcPr>
            <w:tcW w:w="5979" w:type="dxa"/>
          </w:tcPr>
          <w:p w14:paraId="7A718AF0" w14:textId="77777777" w:rsidR="00F42A3D" w:rsidRPr="00F0075D" w:rsidRDefault="00F42A3D" w:rsidP="005836F2">
            <w:pPr>
              <w:pStyle w:val="ListParagraph"/>
              <w:keepNext/>
              <w:spacing w:line="276" w:lineRule="auto"/>
              <w:ind w:left="0"/>
              <w:rPr>
                <w:ins w:id="27463" w:author="phuong vu" w:date="2018-11-26T01:21:00Z"/>
              </w:rPr>
            </w:pPr>
            <w:ins w:id="27464" w:author="phuong vu" w:date="2018-11-26T01:21:00Z">
              <w:r w:rsidRPr="00F0075D">
                <w:t>Đăng xuất</w:t>
              </w:r>
            </w:ins>
          </w:p>
        </w:tc>
      </w:tr>
    </w:tbl>
    <w:p w14:paraId="564ACC89" w14:textId="1EA96B51" w:rsidR="00924D77" w:rsidRPr="00AD0E2E" w:rsidRDefault="00924D77" w:rsidP="00F42A3D">
      <w:pPr>
        <w:pStyle w:val="Caption"/>
        <w:spacing w:line="276" w:lineRule="auto"/>
        <w:rPr>
          <w:ins w:id="27465" w:author="phuong vu" w:date="2018-11-22T21:00:00Z"/>
        </w:rPr>
        <w:pPrChange w:id="27466" w:author="phuong vu" w:date="2018-11-26T01:21:00Z">
          <w:pPr>
            <w:pStyle w:val="Heading2"/>
          </w:pPr>
        </w:pPrChange>
      </w:pPr>
      <w:bookmarkStart w:id="27467" w:name="_Toc530944409"/>
      <w:ins w:id="27468" w:author="phuong vu" w:date="2018-11-22T21:02:00Z">
        <w:r w:rsidRPr="00BA3432">
          <w:rPr>
            <w:rPrChange w:id="27469" w:author="phuong vu" w:date="2018-11-25T21:55:00Z">
              <w:rPr/>
            </w:rPrChange>
          </w:rPr>
          <w:t xml:space="preserve">Bảng </w:t>
        </w:r>
      </w:ins>
      <w:ins w:id="27470" w:author="phuong vu" w:date="2018-11-26T02:10:00Z">
        <w:r w:rsidR="00404CBA">
          <w:fldChar w:fldCharType="begin"/>
        </w:r>
        <w:r w:rsidR="00404CBA">
          <w:instrText xml:space="preserve"> STYLEREF 1 \s </w:instrText>
        </w:r>
      </w:ins>
      <w:r w:rsidR="00404CBA">
        <w:fldChar w:fldCharType="separate"/>
      </w:r>
      <w:r w:rsidR="00404CBA">
        <w:rPr>
          <w:noProof/>
        </w:rPr>
        <w:t>4</w:t>
      </w:r>
      <w:ins w:id="2747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7472" w:author="phuong vu" w:date="2018-11-26T02:10:00Z">
        <w:r w:rsidR="00404CBA">
          <w:rPr>
            <w:noProof/>
          </w:rPr>
          <w:t>1</w:t>
        </w:r>
        <w:r w:rsidR="00404CBA">
          <w:fldChar w:fldCharType="end"/>
        </w:r>
      </w:ins>
      <w:ins w:id="27473" w:author="phuong vu" w:date="2018-11-22T21:02:00Z">
        <w:r w:rsidRPr="00BA3432">
          <w:rPr>
            <w:rPrChange w:id="27474" w:author="phuong vu" w:date="2018-11-25T21:55:00Z">
              <w:rPr>
                <w:b w:val="0"/>
                <w:i/>
                <w:iCs/>
                <w:lang w:val="en-US"/>
              </w:rPr>
            </w:rPrChange>
          </w:rPr>
          <w:t xml:space="preserve"> Các chức năng được kiểm thử</w:t>
        </w:r>
      </w:ins>
      <w:bookmarkEnd w:id="27467"/>
    </w:p>
    <w:p w14:paraId="6E774E1B" w14:textId="414CC859" w:rsidR="00924D77" w:rsidRPr="00BA3432" w:rsidRDefault="00924D77">
      <w:pPr>
        <w:pStyle w:val="Heading3"/>
        <w:spacing w:line="276" w:lineRule="auto"/>
        <w:rPr>
          <w:ins w:id="27475" w:author="phuong vu" w:date="2018-11-22T21:02:00Z"/>
          <w:rFonts w:cstheme="majorHAnsi"/>
          <w:rPrChange w:id="27476" w:author="phuong vu" w:date="2018-11-25T21:55:00Z">
            <w:rPr>
              <w:ins w:id="27477" w:author="phuong vu" w:date="2018-11-22T21:02:00Z"/>
            </w:rPr>
          </w:rPrChange>
        </w:rPr>
        <w:pPrChange w:id="27478" w:author="phuong vu" w:date="2018-11-23T13:48:00Z">
          <w:pPr>
            <w:pStyle w:val="Heading3"/>
          </w:pPr>
        </w:pPrChange>
      </w:pPr>
      <w:ins w:id="27479" w:author="phuong vu" w:date="2018-11-22T21:01:00Z">
        <w:r w:rsidRPr="00BA3432">
          <w:rPr>
            <w:rFonts w:cstheme="majorHAnsi"/>
            <w:rPrChange w:id="27480" w:author="phuong vu" w:date="2018-11-25T21:55:00Z">
              <w:rPr/>
            </w:rPrChange>
          </w:rPr>
          <w:t>Tiêu chí kiểm thử</w:t>
        </w:r>
      </w:ins>
    </w:p>
    <w:p w14:paraId="39AEDB18" w14:textId="703ED986" w:rsidR="00924D77" w:rsidRPr="00BA3432" w:rsidRDefault="00924D77">
      <w:pPr>
        <w:spacing w:line="276" w:lineRule="auto"/>
        <w:ind w:firstLine="576"/>
        <w:rPr>
          <w:ins w:id="27481" w:author="phuong vu" w:date="2018-11-22T21:02:00Z"/>
          <w:lang w:val="en-US"/>
          <w:rPrChange w:id="27482" w:author="phuong vu" w:date="2018-11-25T21:55:00Z">
            <w:rPr>
              <w:ins w:id="27483" w:author="phuong vu" w:date="2018-11-22T21:02:00Z"/>
              <w:lang w:val="en-US"/>
            </w:rPr>
          </w:rPrChange>
        </w:rPr>
        <w:pPrChange w:id="27484" w:author="phuong vu" w:date="2018-11-23T13:48:00Z">
          <w:pPr>
            <w:ind w:left="576"/>
          </w:pPr>
        </w:pPrChange>
      </w:pPr>
      <w:ins w:id="27485" w:author="phuong vu" w:date="2018-11-22T21:02:00Z">
        <w:r w:rsidRPr="00BA3432">
          <w:rPr>
            <w:lang w:val="en-US"/>
            <w:rPrChange w:id="27486" w:author="phuong vu" w:date="2018-11-25T21:55:00Z">
              <w:rPr>
                <w:lang w:val="en-US"/>
              </w:rPr>
            </w:rPrChange>
          </w:rPr>
          <w:t>Kiểm thử thành công:</w:t>
        </w:r>
      </w:ins>
      <w:ins w:id="27487" w:author="phuong vu" w:date="2018-11-22T21:03:00Z">
        <w:r w:rsidRPr="00BA3432">
          <w:rPr>
            <w:lang w:val="en-US"/>
            <w:rPrChange w:id="27488" w:author="phuong vu" w:date="2018-11-25T21:55:00Z">
              <w:rPr>
                <w:lang w:val="en-US"/>
              </w:rPr>
            </w:rPrChange>
          </w:rPr>
          <w:t xml:space="preserve"> Đáp ứng các yêu cầu đặt ra, chức năng hoạt động đúng với đặc tả, thiết kế.</w:t>
        </w:r>
      </w:ins>
    </w:p>
    <w:p w14:paraId="1506505C" w14:textId="0049CD6C" w:rsidR="00924D77" w:rsidRPr="00AD0E2E" w:rsidRDefault="00924D77">
      <w:pPr>
        <w:spacing w:line="276" w:lineRule="auto"/>
        <w:ind w:firstLine="576"/>
        <w:pPrChange w:id="27489" w:author="phuong vu" w:date="2018-11-23T13:48:00Z">
          <w:pPr>
            <w:pStyle w:val="Heading3"/>
          </w:pPr>
        </w:pPrChange>
      </w:pPr>
      <w:ins w:id="27490" w:author="phuong vu" w:date="2018-11-22T21:02:00Z">
        <w:r w:rsidRPr="00BA3432">
          <w:rPr>
            <w:lang w:val="en-US"/>
            <w:rPrChange w:id="27491" w:author="phuong vu" w:date="2018-11-25T21:55:00Z">
              <w:rPr/>
            </w:rPrChange>
          </w:rPr>
          <w:t xml:space="preserve">Kiểm thử thất bại: </w:t>
        </w:r>
      </w:ins>
      <w:ins w:id="27492" w:author="phuong vu" w:date="2018-11-22T21:04:00Z">
        <w:r w:rsidRPr="00BA3432">
          <w:rPr>
            <w:lang w:val="en-US"/>
            <w:rPrChange w:id="27493" w:author="phuong vu" w:date="2018-11-25T21:55:00Z">
              <w:rPr/>
            </w:rPrChange>
          </w:rPr>
          <w:t>Hoạt động không đúng với đặc tả, thiết kế đề ra. H</w:t>
        </w:r>
      </w:ins>
      <w:ins w:id="27494" w:author="phuong vu" w:date="2018-11-22T21:05:00Z">
        <w:r w:rsidRPr="00BA3432">
          <w:rPr>
            <w:lang w:val="en-US"/>
            <w:rPrChange w:id="27495" w:author="phuong vu" w:date="2018-11-25T21:55:00Z">
              <w:rPr/>
            </w:rPrChange>
          </w:rPr>
          <w:t>oặc xảy ra các lỗi về lập trình.</w:t>
        </w:r>
      </w:ins>
    </w:p>
    <w:p w14:paraId="497841D4" w14:textId="2A5A4A8E" w:rsidR="004A77C2" w:rsidRPr="00BA3432" w:rsidRDefault="004A77C2">
      <w:pPr>
        <w:pStyle w:val="Heading2"/>
        <w:spacing w:line="276" w:lineRule="auto"/>
        <w:rPr>
          <w:ins w:id="27496" w:author="phuong vu" w:date="2018-11-22T21:06:00Z"/>
          <w:rFonts w:cstheme="majorHAnsi"/>
          <w:rPrChange w:id="27497" w:author="phuong vu" w:date="2018-11-25T21:55:00Z">
            <w:rPr>
              <w:ins w:id="27498" w:author="phuong vu" w:date="2018-11-22T21:06:00Z"/>
            </w:rPr>
          </w:rPrChange>
        </w:rPr>
        <w:pPrChange w:id="27499" w:author="phuong vu" w:date="2018-11-23T13:48:00Z">
          <w:pPr>
            <w:pStyle w:val="Heading2"/>
          </w:pPr>
        </w:pPrChange>
      </w:pPr>
      <w:bookmarkStart w:id="27500" w:name="_Toc530662914"/>
      <w:r w:rsidRPr="00BA3432">
        <w:rPr>
          <w:rFonts w:cstheme="majorHAnsi"/>
          <w:rPrChange w:id="27501" w:author="phuong vu" w:date="2018-11-25T21:55:00Z">
            <w:rPr/>
          </w:rPrChange>
        </w:rPr>
        <w:t>Quản lí kiểm thử</w:t>
      </w:r>
      <w:bookmarkEnd w:id="27500"/>
    </w:p>
    <w:p w14:paraId="64EAE467" w14:textId="41A7D1FA" w:rsidR="00924D77" w:rsidRPr="00BA3432" w:rsidRDefault="00924D77">
      <w:pPr>
        <w:pStyle w:val="Heading3"/>
        <w:spacing w:line="276" w:lineRule="auto"/>
        <w:rPr>
          <w:ins w:id="27502" w:author="phuong vu" w:date="2018-11-23T08:34:00Z"/>
          <w:rFonts w:cstheme="majorHAnsi"/>
          <w:rPrChange w:id="27503" w:author="phuong vu" w:date="2018-11-25T21:55:00Z">
            <w:rPr>
              <w:ins w:id="27504" w:author="phuong vu" w:date="2018-11-23T08:34:00Z"/>
            </w:rPr>
          </w:rPrChange>
        </w:rPr>
        <w:pPrChange w:id="27505" w:author="phuong vu" w:date="2018-11-23T13:48:00Z">
          <w:pPr>
            <w:pStyle w:val="Heading3"/>
          </w:pPr>
        </w:pPrChange>
      </w:pPr>
      <w:ins w:id="27506" w:author="phuong vu" w:date="2018-11-22T21:06:00Z">
        <w:r w:rsidRPr="00BA3432">
          <w:rPr>
            <w:rFonts w:cstheme="majorHAnsi"/>
            <w:rPrChange w:id="27507" w:author="phuong vu" w:date="2018-11-25T21:55:00Z">
              <w:rPr/>
            </w:rPrChange>
          </w:rPr>
          <w:t>Tiến hành kiểm thử</w:t>
        </w:r>
      </w:ins>
    </w:p>
    <w:p w14:paraId="55D048E4" w14:textId="30946414" w:rsidR="00CE15B0" w:rsidRPr="00BA3432" w:rsidRDefault="00CE15B0">
      <w:pPr>
        <w:spacing w:after="0" w:line="276" w:lineRule="auto"/>
        <w:ind w:left="774"/>
        <w:rPr>
          <w:ins w:id="27508" w:author="phuong vu" w:date="2018-11-23T08:34:00Z"/>
          <w:lang w:val="es-ES"/>
          <w:rPrChange w:id="27509" w:author="phuong vu" w:date="2018-11-25T21:55:00Z">
            <w:rPr>
              <w:ins w:id="27510" w:author="phuong vu" w:date="2018-11-23T08:34:00Z"/>
              <w:rFonts w:ascii="Times New Roman" w:hAnsi="Times New Roman" w:cs="Times New Roman"/>
              <w:lang w:val="es-ES"/>
            </w:rPr>
          </w:rPrChange>
        </w:rPr>
        <w:pPrChange w:id="27511" w:author="phuong vu" w:date="2018-11-23T13:48:00Z">
          <w:pPr>
            <w:numPr>
              <w:numId w:val="62"/>
            </w:numPr>
            <w:spacing w:after="0" w:line="240" w:lineRule="auto"/>
            <w:ind w:left="1134" w:hanging="360"/>
          </w:pPr>
        </w:pPrChange>
      </w:pPr>
      <w:ins w:id="27512" w:author="phuong vu" w:date="2018-11-23T08:34:00Z">
        <w:r w:rsidRPr="00BA3432">
          <w:rPr>
            <w:lang w:val="es-ES"/>
            <w:rPrChange w:id="27513" w:author="phuong vu" w:date="2018-11-25T21:55:00Z">
              <w:rPr>
                <w:lang w:val="es-ES"/>
              </w:rPr>
            </w:rPrChange>
          </w:rPr>
          <w:t>- Lập kế hoạch kiểm thử</w:t>
        </w:r>
      </w:ins>
    </w:p>
    <w:p w14:paraId="32894731" w14:textId="1798DF68" w:rsidR="00CE15B0" w:rsidRPr="00BA3432" w:rsidRDefault="00CE15B0">
      <w:pPr>
        <w:spacing w:after="0" w:line="276" w:lineRule="auto"/>
        <w:ind w:left="774"/>
        <w:rPr>
          <w:ins w:id="27514" w:author="phuong vu" w:date="2018-11-23T08:34:00Z"/>
          <w:lang w:val="es-ES"/>
          <w:rPrChange w:id="27515" w:author="phuong vu" w:date="2018-11-25T21:55:00Z">
            <w:rPr>
              <w:ins w:id="27516" w:author="phuong vu" w:date="2018-11-23T08:34:00Z"/>
              <w:lang w:val="es-ES"/>
            </w:rPr>
          </w:rPrChange>
        </w:rPr>
        <w:pPrChange w:id="27517" w:author="phuong vu" w:date="2018-11-23T13:48:00Z">
          <w:pPr>
            <w:numPr>
              <w:numId w:val="62"/>
            </w:numPr>
            <w:spacing w:after="0" w:line="240" w:lineRule="auto"/>
            <w:ind w:left="1134" w:hanging="360"/>
          </w:pPr>
        </w:pPrChange>
      </w:pPr>
      <w:ins w:id="27518" w:author="phuong vu" w:date="2018-11-23T08:34:00Z">
        <w:r w:rsidRPr="00AD0E2E">
          <w:rPr>
            <w:lang w:val="es-ES"/>
          </w:rPr>
          <w:t xml:space="preserve">- </w:t>
        </w:r>
        <w:r w:rsidRPr="00BA3432">
          <w:rPr>
            <w:lang w:val="es-ES"/>
            <w:rPrChange w:id="27519" w:author="phuong vu" w:date="2018-11-25T21:55:00Z">
              <w:rPr>
                <w:lang w:val="es-ES"/>
              </w:rPr>
            </w:rPrChange>
          </w:rPr>
          <w:t>Tạo test case</w:t>
        </w:r>
      </w:ins>
    </w:p>
    <w:p w14:paraId="577D0003" w14:textId="6E2A9722" w:rsidR="00CE15B0" w:rsidRPr="00BA3432" w:rsidRDefault="00CE15B0">
      <w:pPr>
        <w:spacing w:after="0" w:line="276" w:lineRule="auto"/>
        <w:ind w:left="774"/>
        <w:rPr>
          <w:ins w:id="27520" w:author="phuong vu" w:date="2018-11-23T08:34:00Z"/>
          <w:lang w:val="es-ES"/>
          <w:rPrChange w:id="27521" w:author="phuong vu" w:date="2018-11-25T21:55:00Z">
            <w:rPr>
              <w:ins w:id="27522" w:author="phuong vu" w:date="2018-11-23T08:34:00Z"/>
              <w:lang w:val="es-ES"/>
            </w:rPr>
          </w:rPrChange>
        </w:rPr>
        <w:pPrChange w:id="27523" w:author="phuong vu" w:date="2018-11-23T13:48:00Z">
          <w:pPr>
            <w:numPr>
              <w:numId w:val="62"/>
            </w:numPr>
            <w:spacing w:after="0" w:line="240" w:lineRule="auto"/>
            <w:ind w:left="1134" w:hanging="360"/>
          </w:pPr>
        </w:pPrChange>
      </w:pPr>
      <w:ins w:id="27524" w:author="phuong vu" w:date="2018-11-23T08:34:00Z">
        <w:r w:rsidRPr="00BA3432">
          <w:rPr>
            <w:lang w:val="es-ES"/>
            <w:rPrChange w:id="27525" w:author="phuong vu" w:date="2018-11-25T21:55:00Z">
              <w:rPr>
                <w:lang w:val="es-ES"/>
              </w:rPr>
            </w:rPrChange>
          </w:rPr>
          <w:t>- Tiến hành kiểm thử</w:t>
        </w:r>
      </w:ins>
    </w:p>
    <w:p w14:paraId="5E2F40A8" w14:textId="1A42550B" w:rsidR="00CE15B0" w:rsidRPr="00BA3432" w:rsidRDefault="00CE15B0">
      <w:pPr>
        <w:spacing w:after="0" w:line="276" w:lineRule="auto"/>
        <w:ind w:left="774"/>
        <w:rPr>
          <w:ins w:id="27526" w:author="phuong vu" w:date="2018-11-22T21:06:00Z"/>
          <w:lang w:val="es-ES"/>
          <w:rPrChange w:id="27527" w:author="phuong vu" w:date="2018-11-25T21:55:00Z">
            <w:rPr>
              <w:ins w:id="27528" w:author="phuong vu" w:date="2018-11-22T21:06:00Z"/>
            </w:rPr>
          </w:rPrChange>
        </w:rPr>
        <w:pPrChange w:id="27529" w:author="phuong vu" w:date="2018-11-23T13:48:00Z">
          <w:pPr>
            <w:pStyle w:val="Heading3"/>
          </w:pPr>
        </w:pPrChange>
      </w:pPr>
      <w:ins w:id="27530" w:author="phuong vu" w:date="2018-11-23T08:34:00Z">
        <w:r w:rsidRPr="00BA3432">
          <w:rPr>
            <w:lang w:val="es-ES"/>
            <w:rPrChange w:id="27531" w:author="phuong vu" w:date="2018-11-25T21:55:00Z">
              <w:rPr>
                <w:lang w:val="es-ES"/>
              </w:rPr>
            </w:rPrChange>
          </w:rPr>
          <w:t>- Tạo kết quả kiểm thử</w:t>
        </w:r>
      </w:ins>
    </w:p>
    <w:p w14:paraId="7CFE1ED3" w14:textId="624F6084" w:rsidR="00924D77" w:rsidRPr="00BA3432" w:rsidRDefault="00924D77">
      <w:pPr>
        <w:pStyle w:val="Heading3"/>
        <w:spacing w:line="276" w:lineRule="auto"/>
        <w:rPr>
          <w:ins w:id="27532" w:author="phuong vu" w:date="2018-11-23T08:36:00Z"/>
          <w:rFonts w:cstheme="majorHAnsi"/>
          <w:rPrChange w:id="27533" w:author="phuong vu" w:date="2018-11-25T21:55:00Z">
            <w:rPr>
              <w:ins w:id="27534" w:author="phuong vu" w:date="2018-11-23T08:36:00Z"/>
            </w:rPr>
          </w:rPrChange>
        </w:rPr>
        <w:pPrChange w:id="27535" w:author="phuong vu" w:date="2018-11-23T13:48:00Z">
          <w:pPr>
            <w:pStyle w:val="Heading3"/>
          </w:pPr>
        </w:pPrChange>
      </w:pPr>
      <w:ins w:id="27536" w:author="phuong vu" w:date="2018-11-22T21:06:00Z">
        <w:r w:rsidRPr="00AD0E2E">
          <w:rPr>
            <w:rFonts w:cstheme="majorHAnsi"/>
          </w:rPr>
          <w:lastRenderedPageBreak/>
          <w:t>Môi trư</w:t>
        </w:r>
        <w:r w:rsidRPr="00BA3432">
          <w:rPr>
            <w:rFonts w:cstheme="majorHAnsi"/>
            <w:rPrChange w:id="27537" w:author="phuong vu" w:date="2018-11-25T21:55:00Z">
              <w:rPr/>
            </w:rPrChange>
          </w:rPr>
          <w:t>ờng kiểm thử</w:t>
        </w:r>
      </w:ins>
    </w:p>
    <w:p w14:paraId="4C4E06E9" w14:textId="4810FBED" w:rsidR="00A57F49" w:rsidRPr="00BA3432" w:rsidRDefault="00A57F49">
      <w:pPr>
        <w:numPr>
          <w:ilvl w:val="0"/>
          <w:numId w:val="63"/>
        </w:numPr>
        <w:spacing w:after="0" w:line="276" w:lineRule="auto"/>
        <w:ind w:left="1134"/>
        <w:rPr>
          <w:ins w:id="27538" w:author="phuong vu" w:date="2018-11-23T08:36:00Z"/>
          <w:lang w:val="es-ES"/>
          <w:rPrChange w:id="27539" w:author="phuong vu" w:date="2018-11-25T21:55:00Z">
            <w:rPr>
              <w:ins w:id="27540" w:author="phuong vu" w:date="2018-11-23T08:36:00Z"/>
              <w:rFonts w:ascii="Times New Roman" w:hAnsi="Times New Roman" w:cs="Times New Roman"/>
              <w:lang w:val="es-ES"/>
            </w:rPr>
          </w:rPrChange>
        </w:rPr>
        <w:pPrChange w:id="27541" w:author="phuong vu" w:date="2018-11-23T13:48:00Z">
          <w:pPr>
            <w:numPr>
              <w:numId w:val="63"/>
            </w:numPr>
            <w:spacing w:after="0" w:line="240" w:lineRule="auto"/>
            <w:ind w:left="1134" w:hanging="360"/>
          </w:pPr>
        </w:pPrChange>
      </w:pPr>
      <w:ins w:id="27542" w:author="phuong vu" w:date="2018-11-23T08:36:00Z">
        <w:r w:rsidRPr="00BA3432">
          <w:rPr>
            <w:lang w:val="es-ES"/>
            <w:rPrChange w:id="27543" w:author="phuong vu" w:date="2018-11-25T21:55:00Z">
              <w:rPr>
                <w:lang w:val="es-ES"/>
              </w:rPr>
            </w:rPrChange>
          </w:rPr>
          <w:t xml:space="preserve">Hệ điều hành Window </w:t>
        </w:r>
      </w:ins>
      <w:ins w:id="27544" w:author="phuong vu" w:date="2018-11-23T08:37:00Z">
        <w:r w:rsidRPr="00BA3432">
          <w:rPr>
            <w:lang w:val="es-ES"/>
            <w:rPrChange w:id="27545" w:author="phuong vu" w:date="2018-11-25T21:55:00Z">
              <w:rPr>
                <w:lang w:val="es-ES"/>
              </w:rPr>
            </w:rPrChange>
          </w:rPr>
          <w:t>10</w:t>
        </w:r>
      </w:ins>
      <w:ins w:id="27546" w:author="phuong vu" w:date="2018-11-23T08:36:00Z">
        <w:r w:rsidRPr="00BA3432">
          <w:rPr>
            <w:lang w:val="es-ES"/>
            <w:rPrChange w:id="27547" w:author="phuong vu" w:date="2018-11-25T21:55:00Z">
              <w:rPr>
                <w:lang w:val="es-ES"/>
              </w:rPr>
            </w:rPrChange>
          </w:rPr>
          <w:t xml:space="preserve"> 64 bit</w:t>
        </w:r>
      </w:ins>
    </w:p>
    <w:p w14:paraId="1A36877D" w14:textId="75A4E1C1" w:rsidR="00A57F49" w:rsidRDefault="00A57F49">
      <w:pPr>
        <w:numPr>
          <w:ilvl w:val="0"/>
          <w:numId w:val="63"/>
        </w:numPr>
        <w:spacing w:after="0" w:line="276" w:lineRule="auto"/>
        <w:ind w:left="1134"/>
        <w:rPr>
          <w:ins w:id="27548" w:author="phuong vu" w:date="2018-11-25T22:04:00Z"/>
          <w:lang w:val="es-ES"/>
        </w:rPr>
      </w:pPr>
      <w:ins w:id="27549" w:author="phuong vu" w:date="2018-11-23T08:36:00Z">
        <w:r w:rsidRPr="00AD0E2E">
          <w:rPr>
            <w:lang w:val="es-ES"/>
          </w:rPr>
          <w:t>Trình duy</w:t>
        </w:r>
        <w:r w:rsidRPr="00BA3432">
          <w:rPr>
            <w:lang w:val="es-ES"/>
            <w:rPrChange w:id="27550" w:author="phuong vu" w:date="2018-11-25T21:55:00Z">
              <w:rPr>
                <w:lang w:val="es-ES"/>
              </w:rPr>
            </w:rPrChange>
          </w:rPr>
          <w:t xml:space="preserve">ệt: </w:t>
        </w:r>
      </w:ins>
      <w:ins w:id="27551" w:author="phuong vu" w:date="2018-11-25T22:04:00Z">
        <w:r w:rsidR="002F5F09">
          <w:rPr>
            <w:lang w:val="es-ES"/>
          </w:rPr>
          <w:t xml:space="preserve">Cốc cốc phiên bản </w:t>
        </w:r>
        <w:r w:rsidR="002F5F09" w:rsidRPr="002F5F09">
          <w:rPr>
            <w:lang w:val="es-ES"/>
          </w:rPr>
          <w:t>75.4.124</w:t>
        </w:r>
        <w:r w:rsidR="002F5F09">
          <w:rPr>
            <w:lang w:val="es-ES"/>
          </w:rPr>
          <w:t>.</w:t>
        </w:r>
      </w:ins>
    </w:p>
    <w:p w14:paraId="5175AD96" w14:textId="33548313" w:rsidR="002F5F09" w:rsidRDefault="002F5F09">
      <w:pPr>
        <w:numPr>
          <w:ilvl w:val="0"/>
          <w:numId w:val="63"/>
        </w:numPr>
        <w:spacing w:after="0" w:line="276" w:lineRule="auto"/>
        <w:ind w:left="1134"/>
        <w:rPr>
          <w:ins w:id="27552" w:author="phuong vu" w:date="2018-11-25T22:04:00Z"/>
          <w:lang w:val="es-ES"/>
        </w:rPr>
      </w:pPr>
      <w:ins w:id="27553" w:author="phuong vu" w:date="2018-11-25T22:04:00Z">
        <w:r>
          <w:rPr>
            <w:lang w:val="es-ES"/>
          </w:rPr>
          <w:t>Cấu hình máy tính:</w:t>
        </w:r>
      </w:ins>
    </w:p>
    <w:p w14:paraId="4C35488B" w14:textId="1094BC87" w:rsidR="002F5F09" w:rsidRDefault="002F5F09" w:rsidP="002F5F09">
      <w:pPr>
        <w:numPr>
          <w:ilvl w:val="1"/>
          <w:numId w:val="63"/>
        </w:numPr>
        <w:spacing w:after="0" w:line="276" w:lineRule="auto"/>
        <w:rPr>
          <w:ins w:id="27554" w:author="phuong vu" w:date="2018-11-25T22:05:00Z"/>
          <w:lang w:val="es-ES"/>
        </w:rPr>
      </w:pPr>
      <w:ins w:id="27555" w:author="phuong vu" w:date="2018-11-25T22:04:00Z">
        <w:r>
          <w:rPr>
            <w:lang w:val="es-ES"/>
          </w:rPr>
          <w:t>CPU: Intel</w:t>
        </w:r>
      </w:ins>
      <w:ins w:id="27556" w:author="phuong vu" w:date="2018-11-25T22:05:00Z">
        <w:r>
          <w:rPr>
            <w:lang w:val="es-ES"/>
          </w:rPr>
          <w:t xml:space="preserve"> Core i5</w:t>
        </w:r>
      </w:ins>
      <w:ins w:id="27557" w:author="phuong vu" w:date="2018-11-25T22:04:00Z">
        <w:r>
          <w:rPr>
            <w:lang w:val="es-ES"/>
          </w:rPr>
          <w:t xml:space="preserve"> Haswel</w:t>
        </w:r>
      </w:ins>
      <w:ins w:id="27558" w:author="phuong vu" w:date="2018-11-25T22:05:00Z">
        <w:r>
          <w:rPr>
            <w:lang w:val="es-ES"/>
          </w:rPr>
          <w:t xml:space="preserve"> 4210U.</w:t>
        </w:r>
      </w:ins>
    </w:p>
    <w:p w14:paraId="58881BBB" w14:textId="16FB2408" w:rsidR="002F5F09" w:rsidRPr="002F5F09" w:rsidRDefault="002F5F09" w:rsidP="002F5F09">
      <w:pPr>
        <w:numPr>
          <w:ilvl w:val="1"/>
          <w:numId w:val="63"/>
        </w:numPr>
        <w:spacing w:after="0" w:line="276" w:lineRule="auto"/>
        <w:rPr>
          <w:ins w:id="27559" w:author="phuong vu" w:date="2018-11-23T08:30:00Z"/>
          <w:lang w:val="es-ES"/>
          <w:rPrChange w:id="27560" w:author="phuong vu" w:date="2018-11-25T22:05:00Z">
            <w:rPr>
              <w:ins w:id="27561" w:author="phuong vu" w:date="2018-11-23T08:30:00Z"/>
            </w:rPr>
          </w:rPrChange>
        </w:rPr>
        <w:pPrChange w:id="27562" w:author="phuong vu" w:date="2018-11-25T22:05:00Z">
          <w:pPr>
            <w:pStyle w:val="Heading3"/>
          </w:pPr>
        </w:pPrChange>
      </w:pPr>
      <w:ins w:id="27563" w:author="phuong vu" w:date="2018-11-25T22:05:00Z">
        <w:r>
          <w:rPr>
            <w:lang w:val="es-ES"/>
          </w:rPr>
          <w:t>RAM: 6GB.</w:t>
        </w:r>
      </w:ins>
    </w:p>
    <w:p w14:paraId="17C1A080" w14:textId="6762039A" w:rsidR="00924D77" w:rsidRPr="00BA3432" w:rsidRDefault="00924D77">
      <w:pPr>
        <w:pStyle w:val="Heading3"/>
        <w:spacing w:line="276" w:lineRule="auto"/>
        <w:rPr>
          <w:ins w:id="27564" w:author="phuong vu" w:date="2018-11-22T21:07:00Z"/>
          <w:rFonts w:cstheme="majorHAnsi"/>
          <w:lang w:val="es-ES"/>
          <w:rPrChange w:id="27565" w:author="phuong vu" w:date="2018-11-25T21:55:00Z">
            <w:rPr>
              <w:ins w:id="27566" w:author="phuong vu" w:date="2018-11-22T21:07:00Z"/>
            </w:rPr>
          </w:rPrChange>
        </w:rPr>
        <w:pPrChange w:id="27567" w:author="phuong vu" w:date="2018-11-23T13:48:00Z">
          <w:pPr>
            <w:pStyle w:val="Heading3"/>
          </w:pPr>
        </w:pPrChange>
      </w:pPr>
      <w:ins w:id="27568" w:author="phuong vu" w:date="2018-11-22T21:07:00Z">
        <w:r w:rsidRPr="00BA3432">
          <w:rPr>
            <w:rFonts w:cstheme="majorHAnsi"/>
            <w:lang w:val="es-ES"/>
            <w:rPrChange w:id="27569" w:author="phuong vu" w:date="2018-11-25T21:55:00Z">
              <w:rPr/>
            </w:rPrChange>
          </w:rPr>
          <w:t>Kế hoạch dự đoán và chi phí</w:t>
        </w:r>
      </w:ins>
    </w:p>
    <w:p w14:paraId="363121EF" w14:textId="3BB197C2" w:rsidR="00924D77" w:rsidRPr="00BA3432" w:rsidRDefault="00924D77">
      <w:pPr>
        <w:pStyle w:val="Heading3"/>
        <w:spacing w:line="276" w:lineRule="auto"/>
        <w:rPr>
          <w:ins w:id="27570" w:author="phuong vu" w:date="2018-11-22T21:08:00Z"/>
          <w:rFonts w:cstheme="majorHAnsi"/>
          <w:rPrChange w:id="27571" w:author="phuong vu" w:date="2018-11-25T21:55:00Z">
            <w:rPr>
              <w:ins w:id="27572" w:author="phuong vu" w:date="2018-11-22T21:08:00Z"/>
            </w:rPr>
          </w:rPrChange>
        </w:rPr>
        <w:pPrChange w:id="27573" w:author="phuong vu" w:date="2018-11-23T13:48:00Z">
          <w:pPr>
            <w:pStyle w:val="Heading3"/>
          </w:pPr>
        </w:pPrChange>
      </w:pPr>
      <w:ins w:id="27574" w:author="phuong vu" w:date="2018-11-22T21:07:00Z">
        <w:r w:rsidRPr="00AD0E2E">
          <w:rPr>
            <w:rFonts w:cstheme="majorHAnsi"/>
          </w:rPr>
          <w:t>Các r</w:t>
        </w:r>
        <w:r w:rsidRPr="00BA3432">
          <w:rPr>
            <w:rFonts w:cstheme="majorHAnsi"/>
            <w:rPrChange w:id="27575" w:author="phuong vu" w:date="2018-11-25T21:55:00Z">
              <w:rPr/>
            </w:rPrChange>
          </w:rPr>
          <w:t>ủi ro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7576"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7577">
          <w:tblGrid>
            <w:gridCol w:w="965"/>
            <w:gridCol w:w="4877"/>
            <w:gridCol w:w="2935"/>
          </w:tblGrid>
        </w:tblGridChange>
      </w:tblGrid>
      <w:tr w:rsidR="00924D77" w:rsidRPr="00BA3432" w14:paraId="2E7503AC" w14:textId="77777777" w:rsidTr="00104646">
        <w:trPr>
          <w:ins w:id="2757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757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Pr="00BA3432" w:rsidRDefault="00924D77">
            <w:pPr>
              <w:spacing w:line="276" w:lineRule="auto"/>
              <w:jc w:val="center"/>
              <w:rPr>
                <w:ins w:id="27580" w:author="phuong vu" w:date="2018-11-22T21:08:00Z"/>
                <w:b/>
                <w:bCs/>
                <w:lang w:val="es-ES"/>
                <w:rPrChange w:id="27581" w:author="phuong vu" w:date="2018-11-25T21:55:00Z">
                  <w:rPr>
                    <w:ins w:id="27582" w:author="phuong vu" w:date="2018-11-22T21:08:00Z"/>
                    <w:rFonts w:ascii="Times New Roman" w:hAnsi="Times New Roman" w:cs="Times New Roman"/>
                    <w:b/>
                    <w:bCs/>
                    <w:lang w:val="es-ES"/>
                  </w:rPr>
                </w:rPrChange>
              </w:rPr>
              <w:pPrChange w:id="27583" w:author="phuong vu" w:date="2018-11-23T13:48:00Z">
                <w:pPr>
                  <w:jc w:val="center"/>
                </w:pPr>
              </w:pPrChange>
            </w:pPr>
            <w:ins w:id="27584" w:author="phuong vu" w:date="2018-11-22T21:08:00Z">
              <w:r w:rsidRPr="00BA3432">
                <w:rPr>
                  <w:b/>
                  <w:bCs/>
                  <w:lang w:val="es-ES"/>
                  <w:rPrChange w:id="27585" w:author="phuong vu" w:date="2018-11-25T21:55:00Z">
                    <w:rPr>
                      <w:b/>
                      <w:bCs/>
                      <w:lang w:val="es-ES"/>
                    </w:rPr>
                  </w:rPrChange>
                </w:rPr>
                <w:t>STT</w:t>
              </w:r>
            </w:ins>
          </w:p>
        </w:tc>
        <w:tc>
          <w:tcPr>
            <w:tcW w:w="3800" w:type="dxa"/>
            <w:tcBorders>
              <w:top w:val="single" w:sz="4" w:space="0" w:color="auto"/>
              <w:left w:val="single" w:sz="4" w:space="0" w:color="auto"/>
              <w:bottom w:val="single" w:sz="4" w:space="0" w:color="auto"/>
              <w:right w:val="single" w:sz="4" w:space="0" w:color="auto"/>
            </w:tcBorders>
            <w:hideMark/>
            <w:tcPrChange w:id="2758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Pr="00BA3432" w:rsidRDefault="00924D77">
            <w:pPr>
              <w:spacing w:line="276" w:lineRule="auto"/>
              <w:rPr>
                <w:ins w:id="27587" w:author="phuong vu" w:date="2018-11-22T21:08:00Z"/>
                <w:b/>
                <w:bCs/>
                <w:lang w:val="es-ES"/>
                <w:rPrChange w:id="27588" w:author="phuong vu" w:date="2018-11-25T21:55:00Z">
                  <w:rPr>
                    <w:ins w:id="27589" w:author="phuong vu" w:date="2018-11-22T21:08:00Z"/>
                    <w:b/>
                    <w:bCs/>
                    <w:lang w:val="es-ES"/>
                  </w:rPr>
                </w:rPrChange>
              </w:rPr>
              <w:pPrChange w:id="27590" w:author="phuong vu" w:date="2018-11-23T13:48:00Z">
                <w:pPr/>
              </w:pPrChange>
            </w:pPr>
            <w:ins w:id="27591" w:author="phuong vu" w:date="2018-11-22T21:08:00Z">
              <w:r w:rsidRPr="00AD0E2E">
                <w:rPr>
                  <w:b/>
                  <w:bCs/>
                  <w:lang w:val="es-ES"/>
                </w:rPr>
                <w:t>Các r</w:t>
              </w:r>
              <w:r w:rsidRPr="00BA3432">
                <w:rPr>
                  <w:b/>
                  <w:bCs/>
                  <w:lang w:val="es-ES"/>
                  <w:rPrChange w:id="27592" w:author="phuong vu" w:date="2018-11-25T21:55:00Z">
                    <w:rPr>
                      <w:b/>
                      <w:bCs/>
                      <w:lang w:val="es-ES"/>
                    </w:rPr>
                  </w:rPrChange>
                </w:rPr>
                <w:t>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2759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Pr="00BA3432" w:rsidRDefault="00924D77">
            <w:pPr>
              <w:spacing w:line="276" w:lineRule="auto"/>
              <w:rPr>
                <w:ins w:id="27594" w:author="phuong vu" w:date="2018-11-22T21:08:00Z"/>
                <w:b/>
                <w:bCs/>
                <w:lang w:val="es-ES"/>
                <w:rPrChange w:id="27595" w:author="phuong vu" w:date="2018-11-25T21:55:00Z">
                  <w:rPr>
                    <w:ins w:id="27596" w:author="phuong vu" w:date="2018-11-22T21:08:00Z"/>
                    <w:b/>
                    <w:bCs/>
                    <w:lang w:val="es-ES"/>
                  </w:rPr>
                </w:rPrChange>
              </w:rPr>
              <w:pPrChange w:id="27597" w:author="phuong vu" w:date="2018-11-23T13:48:00Z">
                <w:pPr/>
              </w:pPrChange>
            </w:pPr>
            <w:ins w:id="27598" w:author="phuong vu" w:date="2018-11-22T21:08:00Z">
              <w:r w:rsidRPr="00BA3432">
                <w:rPr>
                  <w:b/>
                  <w:bCs/>
                  <w:lang w:val="es-ES"/>
                  <w:rPrChange w:id="27599" w:author="phuong vu" w:date="2018-11-25T21:55:00Z">
                    <w:rPr>
                      <w:b/>
                      <w:bCs/>
                      <w:lang w:val="es-ES"/>
                    </w:rPr>
                  </w:rPrChange>
                </w:rPr>
                <w:t>Kế hoạch làm giảm bớt hoặc tránh</w:t>
              </w:r>
            </w:ins>
          </w:p>
        </w:tc>
      </w:tr>
      <w:tr w:rsidR="00924D77" w:rsidRPr="00BA3432" w14:paraId="587146F7" w14:textId="77777777" w:rsidTr="00104646">
        <w:trPr>
          <w:ins w:id="27600"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7601"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Pr="00BA3432" w:rsidRDefault="00924D77">
            <w:pPr>
              <w:spacing w:line="276" w:lineRule="auto"/>
              <w:jc w:val="center"/>
              <w:rPr>
                <w:ins w:id="27602" w:author="phuong vu" w:date="2018-11-22T21:08:00Z"/>
                <w:b/>
                <w:bCs/>
                <w:lang w:val="es-ES"/>
                <w:rPrChange w:id="27603" w:author="phuong vu" w:date="2018-11-25T21:55:00Z">
                  <w:rPr>
                    <w:ins w:id="27604" w:author="phuong vu" w:date="2018-11-22T21:08:00Z"/>
                    <w:b/>
                    <w:bCs/>
                    <w:lang w:val="es-ES"/>
                  </w:rPr>
                </w:rPrChange>
              </w:rPr>
              <w:pPrChange w:id="27605" w:author="phuong vu" w:date="2018-11-23T13:48:00Z">
                <w:pPr>
                  <w:jc w:val="center"/>
                </w:pPr>
              </w:pPrChange>
            </w:pPr>
            <w:ins w:id="27606" w:author="phuong vu" w:date="2018-11-22T21:08:00Z">
              <w:r w:rsidRPr="00BA3432">
                <w:rPr>
                  <w:b/>
                  <w:bCs/>
                  <w:lang w:val="es-ES"/>
                  <w:rPrChange w:id="27607" w:author="phuong vu" w:date="2018-11-25T21:55:00Z">
                    <w:rPr>
                      <w:b/>
                      <w:bCs/>
                      <w:lang w:val="es-ES"/>
                    </w:rPr>
                  </w:rPrChange>
                </w:rPr>
                <w:t>1</w:t>
              </w:r>
            </w:ins>
          </w:p>
        </w:tc>
        <w:tc>
          <w:tcPr>
            <w:tcW w:w="3800" w:type="dxa"/>
            <w:tcBorders>
              <w:top w:val="single" w:sz="4" w:space="0" w:color="auto"/>
              <w:left w:val="single" w:sz="4" w:space="0" w:color="auto"/>
              <w:bottom w:val="single" w:sz="4" w:space="0" w:color="auto"/>
              <w:right w:val="single" w:sz="4" w:space="0" w:color="auto"/>
            </w:tcBorders>
            <w:hideMark/>
            <w:tcPrChange w:id="27608"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Pr="00BA3432" w:rsidRDefault="00924D77">
            <w:pPr>
              <w:spacing w:line="276" w:lineRule="auto"/>
              <w:rPr>
                <w:ins w:id="27609" w:author="phuong vu" w:date="2018-11-22T21:08:00Z"/>
                <w:lang w:val="es-ES"/>
                <w:rPrChange w:id="27610" w:author="phuong vu" w:date="2018-11-25T21:55:00Z">
                  <w:rPr>
                    <w:ins w:id="27611" w:author="phuong vu" w:date="2018-11-22T21:08:00Z"/>
                    <w:lang w:val="es-ES"/>
                  </w:rPr>
                </w:rPrChange>
              </w:rPr>
              <w:pPrChange w:id="27612" w:author="phuong vu" w:date="2018-11-23T13:48:00Z">
                <w:pPr/>
              </w:pPrChange>
            </w:pPr>
            <w:ins w:id="27613" w:author="phuong vu" w:date="2018-11-22T21:08:00Z">
              <w:r w:rsidRPr="00BA3432">
                <w:rPr>
                  <w:lang w:val="es-ES"/>
                  <w:rPrChange w:id="27614" w:author="phuong vu" w:date="2018-11-25T21:55:00Z">
                    <w:rPr>
                      <w:lang w:val="es-ES"/>
                    </w:rPr>
                  </w:rPrChange>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7615"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Pr="00BA3432" w:rsidRDefault="00924D77">
            <w:pPr>
              <w:spacing w:line="276" w:lineRule="auto"/>
              <w:rPr>
                <w:ins w:id="27616" w:author="phuong vu" w:date="2018-11-22T21:08:00Z"/>
                <w:lang w:val="es-ES"/>
                <w:rPrChange w:id="27617" w:author="phuong vu" w:date="2018-11-25T21:55:00Z">
                  <w:rPr>
                    <w:ins w:id="27618" w:author="phuong vu" w:date="2018-11-22T21:08:00Z"/>
                    <w:lang w:val="es-ES"/>
                  </w:rPr>
                </w:rPrChange>
              </w:rPr>
              <w:pPrChange w:id="27619" w:author="phuong vu" w:date="2018-11-23T13:48:00Z">
                <w:pPr/>
              </w:pPrChange>
            </w:pPr>
            <w:ins w:id="27620" w:author="phuong vu" w:date="2018-11-22T21:08:00Z">
              <w:r w:rsidRPr="00BA3432">
                <w:rPr>
                  <w:lang w:val="es-ES"/>
                  <w:rPrChange w:id="27621" w:author="phuong vu" w:date="2018-11-25T21:55:00Z">
                    <w:rPr>
                      <w:lang w:val="es-ES"/>
                    </w:rPr>
                  </w:rPrChange>
                </w:rPr>
                <w:t>Tăng thời gian thảo luận nhóm, phân chia lại công việc</w:t>
              </w:r>
            </w:ins>
            <w:ins w:id="27622" w:author="phuong vu" w:date="2018-11-22T21:11:00Z">
              <w:r w:rsidR="00104646" w:rsidRPr="00BA3432">
                <w:rPr>
                  <w:lang w:val="es-ES"/>
                  <w:rPrChange w:id="27623" w:author="phuong vu" w:date="2018-11-25T21:55:00Z">
                    <w:rPr>
                      <w:lang w:val="es-ES"/>
                    </w:rPr>
                  </w:rPrChange>
                </w:rPr>
                <w:t>.</w:t>
              </w:r>
            </w:ins>
          </w:p>
        </w:tc>
      </w:tr>
      <w:tr w:rsidR="00924D77" w:rsidRPr="00BA3432" w14:paraId="5B290CD3" w14:textId="77777777" w:rsidTr="00104646">
        <w:trPr>
          <w:ins w:id="27624"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7625"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Pr="00BA3432" w:rsidRDefault="00924D77">
            <w:pPr>
              <w:spacing w:line="276" w:lineRule="auto"/>
              <w:jc w:val="center"/>
              <w:rPr>
                <w:ins w:id="27626" w:author="phuong vu" w:date="2018-11-22T21:08:00Z"/>
                <w:b/>
                <w:bCs/>
                <w:lang w:val="es-ES"/>
                <w:rPrChange w:id="27627" w:author="phuong vu" w:date="2018-11-25T21:55:00Z">
                  <w:rPr>
                    <w:ins w:id="27628" w:author="phuong vu" w:date="2018-11-22T21:08:00Z"/>
                    <w:b/>
                    <w:bCs/>
                    <w:lang w:val="es-ES"/>
                  </w:rPr>
                </w:rPrChange>
              </w:rPr>
              <w:pPrChange w:id="27629" w:author="phuong vu" w:date="2018-11-23T13:48:00Z">
                <w:pPr>
                  <w:jc w:val="center"/>
                </w:pPr>
              </w:pPrChange>
            </w:pPr>
            <w:ins w:id="27630" w:author="phuong vu" w:date="2018-11-22T21:08:00Z">
              <w:r w:rsidRPr="00BA3432">
                <w:rPr>
                  <w:b/>
                  <w:bCs/>
                  <w:lang w:val="es-ES"/>
                  <w:rPrChange w:id="27631" w:author="phuong vu" w:date="2018-11-25T21:55:00Z">
                    <w:rPr>
                      <w:b/>
                      <w:bCs/>
                      <w:lang w:val="es-ES"/>
                    </w:rPr>
                  </w:rPrChange>
                </w:rPr>
                <w:t>2</w:t>
              </w:r>
            </w:ins>
          </w:p>
        </w:tc>
        <w:tc>
          <w:tcPr>
            <w:tcW w:w="3800" w:type="dxa"/>
            <w:tcBorders>
              <w:top w:val="single" w:sz="4" w:space="0" w:color="auto"/>
              <w:left w:val="single" w:sz="4" w:space="0" w:color="auto"/>
              <w:bottom w:val="single" w:sz="4" w:space="0" w:color="auto"/>
              <w:right w:val="single" w:sz="4" w:space="0" w:color="auto"/>
            </w:tcBorders>
            <w:hideMark/>
            <w:tcPrChange w:id="2763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Pr="00BA3432" w:rsidRDefault="00924D77">
            <w:pPr>
              <w:spacing w:line="276" w:lineRule="auto"/>
              <w:rPr>
                <w:ins w:id="27633" w:author="phuong vu" w:date="2018-11-22T21:08:00Z"/>
                <w:lang w:val="es-ES"/>
                <w:rPrChange w:id="27634" w:author="phuong vu" w:date="2018-11-25T21:55:00Z">
                  <w:rPr>
                    <w:ins w:id="27635" w:author="phuong vu" w:date="2018-11-22T21:08:00Z"/>
                    <w:lang w:val="es-ES"/>
                  </w:rPr>
                </w:rPrChange>
              </w:rPr>
              <w:pPrChange w:id="27636" w:author="phuong vu" w:date="2018-11-23T13:48:00Z">
                <w:pPr/>
              </w:pPrChange>
            </w:pPr>
            <w:ins w:id="27637" w:author="phuong vu" w:date="2018-11-22T21:08:00Z">
              <w:r w:rsidRPr="00BA3432">
                <w:rPr>
                  <w:lang w:val="es-ES"/>
                  <w:rPrChange w:id="27638" w:author="phuong vu" w:date="2018-11-25T21:55:00Z">
                    <w:rPr>
                      <w:lang w:val="es-ES"/>
                    </w:rPr>
                  </w:rPrChange>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7639"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Pr="00BA3432" w:rsidRDefault="00104646">
            <w:pPr>
              <w:spacing w:line="276" w:lineRule="auto"/>
              <w:rPr>
                <w:ins w:id="27640" w:author="phuong vu" w:date="2018-11-22T21:08:00Z"/>
                <w:lang w:val="es-ES"/>
                <w:rPrChange w:id="27641" w:author="phuong vu" w:date="2018-11-25T21:55:00Z">
                  <w:rPr>
                    <w:ins w:id="27642" w:author="phuong vu" w:date="2018-11-22T21:08:00Z"/>
                    <w:lang w:val="es-ES"/>
                  </w:rPr>
                </w:rPrChange>
              </w:rPr>
              <w:pPrChange w:id="27643" w:author="phuong vu" w:date="2018-11-23T13:48:00Z">
                <w:pPr/>
              </w:pPrChange>
            </w:pPr>
            <w:ins w:id="27644" w:author="phuong vu" w:date="2018-11-22T21:08:00Z">
              <w:r w:rsidRPr="00BA3432">
                <w:rPr>
                  <w:lang w:val="es-ES"/>
                  <w:rPrChange w:id="27645" w:author="phuong vu" w:date="2018-11-25T21:55:00Z">
                    <w:rPr>
                      <w:lang w:val="es-ES"/>
                    </w:rPr>
                  </w:rPrChange>
                </w:rPr>
                <w:t xml:space="preserve">Sao lưu dữ liệu tất </w:t>
              </w:r>
            </w:ins>
            <w:ins w:id="27646" w:author="phuong vu" w:date="2018-11-22T21:09:00Z">
              <w:r w:rsidRPr="00BA3432">
                <w:rPr>
                  <w:lang w:val="es-ES"/>
                  <w:rPrChange w:id="27647" w:author="phuong vu" w:date="2018-11-25T21:55:00Z">
                    <w:rPr>
                      <w:lang w:val="es-ES"/>
                    </w:rPr>
                  </w:rPrChange>
                </w:rPr>
                <w:t>cả trước khi kiểm thử. Khôi phục kịp thời</w:t>
              </w:r>
            </w:ins>
          </w:p>
        </w:tc>
      </w:tr>
      <w:tr w:rsidR="00924D77" w:rsidRPr="00BA3432" w14:paraId="61423363" w14:textId="77777777" w:rsidTr="00104646">
        <w:trPr>
          <w:ins w:id="2764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764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Pr="00BA3432" w:rsidRDefault="00924D77">
            <w:pPr>
              <w:spacing w:line="276" w:lineRule="auto"/>
              <w:jc w:val="center"/>
              <w:rPr>
                <w:ins w:id="27650" w:author="phuong vu" w:date="2018-11-22T21:08:00Z"/>
                <w:b/>
                <w:bCs/>
                <w:lang w:val="es-ES"/>
                <w:rPrChange w:id="27651" w:author="phuong vu" w:date="2018-11-25T21:55:00Z">
                  <w:rPr>
                    <w:ins w:id="27652" w:author="phuong vu" w:date="2018-11-22T21:08:00Z"/>
                    <w:b/>
                    <w:bCs/>
                    <w:lang w:val="es-ES"/>
                  </w:rPr>
                </w:rPrChange>
              </w:rPr>
              <w:pPrChange w:id="27653" w:author="phuong vu" w:date="2018-11-23T13:48:00Z">
                <w:pPr>
                  <w:jc w:val="center"/>
                </w:pPr>
              </w:pPrChange>
            </w:pPr>
            <w:ins w:id="27654" w:author="phuong vu" w:date="2018-11-22T21:08:00Z">
              <w:r w:rsidRPr="00BA3432">
                <w:rPr>
                  <w:b/>
                  <w:bCs/>
                  <w:lang w:val="es-ES"/>
                  <w:rPrChange w:id="27655" w:author="phuong vu" w:date="2018-11-25T21:55:00Z">
                    <w:rPr>
                      <w:b/>
                      <w:bCs/>
                      <w:lang w:val="es-ES"/>
                    </w:rPr>
                  </w:rPrChange>
                </w:rPr>
                <w:t>3</w:t>
              </w:r>
            </w:ins>
          </w:p>
        </w:tc>
        <w:tc>
          <w:tcPr>
            <w:tcW w:w="3800" w:type="dxa"/>
            <w:tcBorders>
              <w:top w:val="single" w:sz="4" w:space="0" w:color="auto"/>
              <w:left w:val="single" w:sz="4" w:space="0" w:color="auto"/>
              <w:bottom w:val="single" w:sz="4" w:space="0" w:color="auto"/>
              <w:right w:val="single" w:sz="4" w:space="0" w:color="auto"/>
            </w:tcBorders>
            <w:hideMark/>
            <w:tcPrChange w:id="2765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Pr="00BA3432" w:rsidRDefault="00924D77">
            <w:pPr>
              <w:spacing w:line="276" w:lineRule="auto"/>
              <w:rPr>
                <w:ins w:id="27657" w:author="phuong vu" w:date="2018-11-22T21:08:00Z"/>
                <w:lang w:val="es-ES"/>
                <w:rPrChange w:id="27658" w:author="phuong vu" w:date="2018-11-25T21:55:00Z">
                  <w:rPr>
                    <w:ins w:id="27659" w:author="phuong vu" w:date="2018-11-22T21:08:00Z"/>
                    <w:lang w:val="es-ES"/>
                  </w:rPr>
                </w:rPrChange>
              </w:rPr>
              <w:pPrChange w:id="27660" w:author="phuong vu" w:date="2018-11-23T13:48:00Z">
                <w:pPr/>
              </w:pPrChange>
            </w:pPr>
            <w:ins w:id="27661" w:author="phuong vu" w:date="2018-11-22T21:08:00Z">
              <w:r w:rsidRPr="00BA3432">
                <w:rPr>
                  <w:lang w:val="es-ES"/>
                  <w:rPrChange w:id="27662" w:author="phuong vu" w:date="2018-11-25T21:55:00Z">
                    <w:rPr>
                      <w:lang w:val="es-ES"/>
                    </w:rPr>
                  </w:rPrChange>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766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Pr="00BA3432" w:rsidRDefault="00924D77">
            <w:pPr>
              <w:keepNext/>
              <w:spacing w:line="276" w:lineRule="auto"/>
              <w:rPr>
                <w:ins w:id="27664" w:author="phuong vu" w:date="2018-11-22T21:08:00Z"/>
                <w:lang w:val="es-ES"/>
                <w:rPrChange w:id="27665" w:author="phuong vu" w:date="2018-11-25T21:55:00Z">
                  <w:rPr>
                    <w:ins w:id="27666" w:author="phuong vu" w:date="2018-11-22T21:08:00Z"/>
                    <w:lang w:val="es-ES"/>
                  </w:rPr>
                </w:rPrChange>
              </w:rPr>
              <w:pPrChange w:id="27667" w:author="phuong vu" w:date="2018-11-23T13:48:00Z">
                <w:pPr/>
              </w:pPrChange>
            </w:pPr>
            <w:ins w:id="27668" w:author="phuong vu" w:date="2018-11-22T21:08:00Z">
              <w:r w:rsidRPr="00BA3432">
                <w:rPr>
                  <w:lang w:val="es-ES"/>
                  <w:rPrChange w:id="27669" w:author="phuong vu" w:date="2018-11-25T21:55:00Z">
                    <w:rPr>
                      <w:lang w:val="es-ES"/>
                    </w:rPr>
                  </w:rPrChange>
                </w:rPr>
                <w:t>Tham khảo thêm từ các tài liệu liên quan trên diễn đàn, website chuyên về kiểm thử chức năng</w:t>
              </w:r>
            </w:ins>
            <w:ins w:id="27670" w:author="phuong vu" w:date="2018-11-22T21:11:00Z">
              <w:r w:rsidR="00104646" w:rsidRPr="00BA3432">
                <w:rPr>
                  <w:lang w:val="es-ES"/>
                  <w:rPrChange w:id="27671" w:author="phuong vu" w:date="2018-11-25T21:55:00Z">
                    <w:rPr>
                      <w:lang w:val="es-ES"/>
                    </w:rPr>
                  </w:rPrChange>
                </w:rPr>
                <w:t>.</w:t>
              </w:r>
            </w:ins>
          </w:p>
        </w:tc>
      </w:tr>
    </w:tbl>
    <w:p w14:paraId="2717B76F" w14:textId="2D0B64DF" w:rsidR="00924D77" w:rsidRPr="00BA3432" w:rsidRDefault="00104646">
      <w:pPr>
        <w:pStyle w:val="Caption"/>
        <w:spacing w:line="276" w:lineRule="auto"/>
        <w:rPr>
          <w:rPrChange w:id="27672" w:author="phuong vu" w:date="2018-11-25T21:55:00Z">
            <w:rPr/>
          </w:rPrChange>
        </w:rPr>
        <w:pPrChange w:id="27673" w:author="phuong vu" w:date="2018-11-23T13:48:00Z">
          <w:pPr>
            <w:pStyle w:val="Heading3"/>
          </w:pPr>
        </w:pPrChange>
      </w:pPr>
      <w:bookmarkStart w:id="27674" w:name="_Toc530944410"/>
      <w:ins w:id="27675" w:author="phuong vu" w:date="2018-11-22T21:13:00Z">
        <w:r w:rsidRPr="00BA3432">
          <w:rPr>
            <w:rPrChange w:id="27676" w:author="phuong vu" w:date="2018-11-25T21:55:00Z">
              <w:rPr/>
            </w:rPrChange>
          </w:rPr>
          <w:t xml:space="preserve">Bảng </w:t>
        </w:r>
      </w:ins>
      <w:ins w:id="27677" w:author="phuong vu" w:date="2018-11-26T02:10:00Z">
        <w:r w:rsidR="00404CBA">
          <w:fldChar w:fldCharType="begin"/>
        </w:r>
        <w:r w:rsidR="00404CBA">
          <w:instrText xml:space="preserve"> STYLEREF 1 \s </w:instrText>
        </w:r>
      </w:ins>
      <w:r w:rsidR="00404CBA">
        <w:fldChar w:fldCharType="separate"/>
      </w:r>
      <w:r w:rsidR="00404CBA">
        <w:rPr>
          <w:noProof/>
        </w:rPr>
        <w:t>4</w:t>
      </w:r>
      <w:ins w:id="2767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7679" w:author="phuong vu" w:date="2018-11-26T02:10:00Z">
        <w:r w:rsidR="00404CBA">
          <w:rPr>
            <w:noProof/>
          </w:rPr>
          <w:t>2</w:t>
        </w:r>
        <w:r w:rsidR="00404CBA">
          <w:fldChar w:fldCharType="end"/>
        </w:r>
      </w:ins>
      <w:ins w:id="27680" w:author="phuong vu" w:date="2018-11-22T21:13:00Z">
        <w:r w:rsidRPr="00AD0E2E">
          <w:t xml:space="preserve"> Các r</w:t>
        </w:r>
        <w:r w:rsidRPr="00BA3432">
          <w:rPr>
            <w:rPrChange w:id="27681" w:author="phuong vu" w:date="2018-11-25T21:55:00Z">
              <w:rPr>
                <w:b w:val="0"/>
                <w:i/>
                <w:iCs/>
              </w:rPr>
            </w:rPrChange>
          </w:rPr>
          <w:t>ủi ro có thể xảy ra khi kiểm thử</w:t>
        </w:r>
      </w:ins>
      <w:bookmarkEnd w:id="27674"/>
    </w:p>
    <w:p w14:paraId="2CCA3230" w14:textId="2A13C9D6" w:rsidR="00C557CE" w:rsidRPr="00BA3432" w:rsidRDefault="004A77C2">
      <w:pPr>
        <w:pStyle w:val="Heading2"/>
        <w:spacing w:line="276" w:lineRule="auto"/>
        <w:rPr>
          <w:rFonts w:cstheme="majorHAnsi"/>
          <w:rPrChange w:id="27682" w:author="phuong vu" w:date="2018-11-25T21:55:00Z">
            <w:rPr/>
          </w:rPrChange>
        </w:rPr>
        <w:pPrChange w:id="27683" w:author="phuong vu" w:date="2018-11-23T13:48:00Z">
          <w:pPr>
            <w:pStyle w:val="Heading3"/>
          </w:pPr>
        </w:pPrChange>
      </w:pPr>
      <w:r w:rsidRPr="00BA3432">
        <w:rPr>
          <w:rFonts w:cstheme="majorHAnsi"/>
          <w:rPrChange w:id="27684" w:author="phuong vu" w:date="2018-11-25T21:55:00Z">
            <w:rPr/>
          </w:rPrChange>
        </w:rPr>
        <w:t>Các trường hợp kiểm thử</w:t>
      </w:r>
    </w:p>
    <w:p w14:paraId="78573932" w14:textId="195E361C" w:rsidR="00C557CE" w:rsidRDefault="00287281">
      <w:pPr>
        <w:pStyle w:val="Heading3"/>
        <w:spacing w:line="276" w:lineRule="auto"/>
        <w:rPr>
          <w:ins w:id="27685" w:author="phuong vu" w:date="2018-11-25T22:42:00Z"/>
          <w:rFonts w:cstheme="majorHAnsi"/>
        </w:rPr>
      </w:pPr>
      <w:ins w:id="27686" w:author="phuong vu" w:date="2018-11-23T10:02:00Z">
        <w:r w:rsidRPr="00BA3432">
          <w:rPr>
            <w:rFonts w:cstheme="majorHAnsi"/>
            <w:rPrChange w:id="27687" w:author="phuong vu" w:date="2018-11-25T21:55:00Z">
              <w:rPr/>
            </w:rPrChange>
          </w:rPr>
          <w:t>Quản lí đơn hàng</w:t>
        </w:r>
      </w:ins>
      <w:del w:id="27688" w:author="phuong vu" w:date="2018-11-23T10:00:00Z">
        <w:r w:rsidR="00C557CE" w:rsidRPr="00BA3432" w:rsidDel="00287281">
          <w:rPr>
            <w:rFonts w:cstheme="majorHAnsi"/>
            <w:rPrChange w:id="27689" w:author="phuong vu" w:date="2018-11-25T21:55:00Z">
              <w:rPr/>
            </w:rPrChange>
          </w:rPr>
          <w:br w:type="page"/>
        </w:r>
      </w:del>
    </w:p>
    <w:p w14:paraId="4E4EA01F" w14:textId="241198C6" w:rsidR="006A5504" w:rsidRDefault="006A5504" w:rsidP="006A5504">
      <w:pPr>
        <w:pStyle w:val="Heading4"/>
        <w:rPr>
          <w:ins w:id="27690" w:author="phuong vu" w:date="2018-11-25T22:42:00Z"/>
          <w:lang w:val="en-US"/>
        </w:rPr>
      </w:pPr>
      <w:ins w:id="27691" w:author="phuong vu" w:date="2018-11-25T22:42:00Z">
        <w:r>
          <w:rPr>
            <w:lang w:val="en-US"/>
          </w:rPr>
          <w:t>Xem danh sách đơn hàng theo trạng thái</w:t>
        </w:r>
      </w:ins>
    </w:p>
    <w:p w14:paraId="599CA4F9" w14:textId="77777777" w:rsidR="006A5504" w:rsidRPr="00F0075D" w:rsidRDefault="006A5504" w:rsidP="006A5504">
      <w:pPr>
        <w:spacing w:line="276" w:lineRule="auto"/>
        <w:ind w:firstLine="720"/>
        <w:rPr>
          <w:ins w:id="27692" w:author="phuong vu" w:date="2018-11-25T22:43:00Z"/>
          <w:lang w:val="en-US"/>
        </w:rPr>
      </w:pPr>
      <w:ins w:id="27693" w:author="phuong vu" w:date="2018-11-25T22:43: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6971DA04" w14:textId="77777777" w:rsidR="006A5504" w:rsidRPr="00F0075D" w:rsidRDefault="006A5504" w:rsidP="006A5504">
      <w:pPr>
        <w:spacing w:line="276" w:lineRule="auto"/>
        <w:ind w:firstLine="720"/>
        <w:rPr>
          <w:ins w:id="27694" w:author="phuong vu" w:date="2018-11-25T22:43:00Z"/>
          <w:lang w:val="en-US"/>
        </w:rPr>
      </w:pPr>
      <w:ins w:id="27695" w:author="phuong vu" w:date="2018-11-25T22:43:00Z">
        <w:r w:rsidRPr="00F0075D">
          <w:rPr>
            <w:b/>
            <w:lang w:val="en-US"/>
          </w:rPr>
          <w:t>Tiền điều kiện:</w:t>
        </w:r>
        <w:r>
          <w:rPr>
            <w:lang w:val="en-US"/>
          </w:rPr>
          <w:t xml:space="preserve"> Đăng nhập thành công vào trang quản lí dành cho nhân viên chi nhánh.</w:t>
        </w:r>
      </w:ins>
    </w:p>
    <w:p w14:paraId="4FC5CB6E" w14:textId="77777777" w:rsidR="006A5504" w:rsidRDefault="006A5504" w:rsidP="006A5504">
      <w:pPr>
        <w:spacing w:line="276" w:lineRule="auto"/>
        <w:ind w:firstLine="720"/>
        <w:rPr>
          <w:ins w:id="27696" w:author="phuong vu" w:date="2018-11-25T22:43:00Z"/>
          <w:b/>
          <w:lang w:val="en-US"/>
        </w:rPr>
      </w:pPr>
      <w:ins w:id="27697" w:author="phuong vu" w:date="2018-11-25T22:43:00Z">
        <w:r w:rsidRPr="00F0075D">
          <w:rPr>
            <w:b/>
            <w:lang w:val="en-US"/>
          </w:rPr>
          <w:t>Mô tả</w:t>
        </w:r>
        <w:r>
          <w:rPr>
            <w:b/>
            <w:lang w:val="en-US"/>
          </w:rPr>
          <w:t>:</w:t>
        </w:r>
      </w:ins>
    </w:p>
    <w:p w14:paraId="721A1E17" w14:textId="77777777" w:rsidR="006A5504" w:rsidRDefault="006A5504" w:rsidP="006A5504">
      <w:pPr>
        <w:spacing w:line="276" w:lineRule="auto"/>
        <w:ind w:firstLine="720"/>
        <w:rPr>
          <w:ins w:id="27698" w:author="phuong vu" w:date="2018-11-25T22:43:00Z"/>
          <w:lang w:val="en-US"/>
        </w:rPr>
      </w:pPr>
      <w:ins w:id="27699" w:author="phuong vu" w:date="2018-11-25T22:43:00Z">
        <w:r>
          <w:rPr>
            <w:b/>
            <w:lang w:val="en-US"/>
          </w:rPr>
          <w:t xml:space="preserve">- </w:t>
        </w:r>
        <w:r>
          <w:rPr>
            <w:lang w:val="en-US"/>
          </w:rPr>
          <w:t>Bước 1: Mở trang web tại địa chỉ: localhost:3000.</w:t>
        </w:r>
      </w:ins>
    </w:p>
    <w:p w14:paraId="6F013E1B" w14:textId="77777777" w:rsidR="006A5504" w:rsidRDefault="006A5504" w:rsidP="006A5504">
      <w:pPr>
        <w:spacing w:line="276" w:lineRule="auto"/>
        <w:ind w:firstLine="720"/>
        <w:rPr>
          <w:ins w:id="27700" w:author="phuong vu" w:date="2018-11-25T22:43:00Z"/>
          <w:lang w:val="en-US"/>
        </w:rPr>
      </w:pPr>
      <w:ins w:id="27701" w:author="phuong vu" w:date="2018-11-25T22:43:00Z">
        <w:r>
          <w:rPr>
            <w:lang w:val="en-US"/>
          </w:rPr>
          <w:t>- Bước 2: Đăng nhập thành công vào hệ thống.</w:t>
        </w:r>
      </w:ins>
    </w:p>
    <w:p w14:paraId="1DB8856D" w14:textId="77777777" w:rsidR="006A5504" w:rsidRDefault="006A5504" w:rsidP="006A5504">
      <w:pPr>
        <w:spacing w:line="276" w:lineRule="auto"/>
        <w:ind w:firstLine="720"/>
        <w:rPr>
          <w:ins w:id="27702" w:author="phuong vu" w:date="2018-11-25T22:43:00Z"/>
          <w:lang w:val="en-US"/>
        </w:rPr>
      </w:pPr>
      <w:ins w:id="27703" w:author="phuong vu" w:date="2018-11-25T22:43:00Z">
        <w:r>
          <w:rPr>
            <w:lang w:val="en-US"/>
          </w:rPr>
          <w:t>- Bước 3: Chọn chức năng “</w:t>
        </w:r>
        <w:r>
          <w:rPr>
            <w:i/>
            <w:lang w:val="en-US"/>
          </w:rPr>
          <w:t>Đơn hàng khách hàng</w:t>
        </w:r>
        <w:r>
          <w:rPr>
            <w:lang w:val="en-US"/>
          </w:rPr>
          <w:t>”.</w:t>
        </w:r>
      </w:ins>
    </w:p>
    <w:p w14:paraId="521EA019" w14:textId="25487242" w:rsidR="006A5504" w:rsidRDefault="006A5504" w:rsidP="006A5504">
      <w:pPr>
        <w:spacing w:line="276" w:lineRule="auto"/>
        <w:ind w:firstLine="720"/>
        <w:rPr>
          <w:ins w:id="27704" w:author="phuong vu" w:date="2018-11-26T01:27:00Z"/>
          <w:lang w:val="en-US"/>
        </w:rPr>
      </w:pPr>
      <w:ins w:id="27705" w:author="phuong vu" w:date="2018-11-25T22:43:00Z">
        <w:r>
          <w:rPr>
            <w:lang w:val="en-US"/>
          </w:rPr>
          <w:t>- Bước 4: Xem danh sách đơn hàng theo từng trạng thái.</w:t>
        </w:r>
      </w:ins>
    </w:p>
    <w:p w14:paraId="67540D84" w14:textId="1E975BFE" w:rsidR="00F92702" w:rsidRDefault="00F92702" w:rsidP="006A5504">
      <w:pPr>
        <w:spacing w:line="276" w:lineRule="auto"/>
        <w:ind w:firstLine="720"/>
        <w:rPr>
          <w:ins w:id="27706" w:author="phuong vu" w:date="2018-11-26T01:27:00Z"/>
          <w:lang w:val="en-US"/>
        </w:rPr>
      </w:pPr>
    </w:p>
    <w:p w14:paraId="2FB0ED5A" w14:textId="77777777" w:rsidR="00F92702" w:rsidRDefault="00F92702" w:rsidP="006A5504">
      <w:pPr>
        <w:spacing w:line="276" w:lineRule="auto"/>
        <w:ind w:firstLine="720"/>
        <w:rPr>
          <w:ins w:id="27707" w:author="phuong vu" w:date="2018-11-25T22:43:00Z"/>
          <w:lang w:val="en-US"/>
        </w:rPr>
      </w:pPr>
    </w:p>
    <w:p w14:paraId="0058DC79" w14:textId="534D0F1B" w:rsidR="006A5504" w:rsidRDefault="006A5504" w:rsidP="006A5504">
      <w:pPr>
        <w:spacing w:line="276" w:lineRule="auto"/>
        <w:ind w:firstLine="720"/>
        <w:rPr>
          <w:ins w:id="27708" w:author="phuong vu" w:date="2018-11-25T22:43:00Z"/>
          <w:b/>
          <w:lang w:val="en-US"/>
        </w:rPr>
      </w:pPr>
      <w:ins w:id="27709" w:author="phuong vu" w:date="2018-11-25T22:43:00Z">
        <w:r w:rsidRPr="006A5504">
          <w:rPr>
            <w:b/>
            <w:lang w:val="en-US"/>
            <w:rPrChange w:id="27710" w:author="phuong vu" w:date="2018-11-25T22:43:00Z">
              <w:rPr>
                <w:lang w:val="en-US"/>
              </w:rPr>
            </w:rPrChange>
          </w:rPr>
          <w:lastRenderedPageBreak/>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7711">
          <w:tblGrid>
            <w:gridCol w:w="708"/>
            <w:gridCol w:w="2676"/>
            <w:gridCol w:w="1942"/>
            <w:gridCol w:w="1713"/>
            <w:gridCol w:w="1738"/>
          </w:tblGrid>
        </w:tblGridChange>
      </w:tblGrid>
      <w:tr w:rsidR="006A5504" w:rsidRPr="00F0075D" w14:paraId="58ECF7D8" w14:textId="77777777" w:rsidTr="00A4790A">
        <w:trPr>
          <w:ins w:id="27712"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hideMark/>
          </w:tcPr>
          <w:p w14:paraId="71B7A8FF" w14:textId="26611D2F" w:rsidR="006A5504" w:rsidRPr="00F0075D" w:rsidRDefault="002219F0" w:rsidP="00A4790A">
            <w:pPr>
              <w:spacing w:line="276" w:lineRule="auto"/>
              <w:jc w:val="center"/>
              <w:rPr>
                <w:ins w:id="27713" w:author="phuong vu" w:date="2018-11-25T22:43:00Z"/>
                <w:b/>
                <w:bCs/>
                <w:lang w:val="es-ES"/>
              </w:rPr>
            </w:pPr>
            <w:ins w:id="27714" w:author="phuong vu" w:date="2018-11-25T22:51:00Z">
              <w:r>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2DDB2F55" w14:textId="77777777" w:rsidR="006A5504" w:rsidRPr="00F0075D" w:rsidRDefault="006A5504" w:rsidP="00A4790A">
            <w:pPr>
              <w:spacing w:line="276" w:lineRule="auto"/>
              <w:jc w:val="center"/>
              <w:rPr>
                <w:ins w:id="27715" w:author="phuong vu" w:date="2018-11-25T22:43:00Z"/>
                <w:b/>
                <w:bCs/>
                <w:lang w:val="es-ES"/>
              </w:rPr>
            </w:pPr>
            <w:ins w:id="27716" w:author="phuong vu" w:date="2018-11-25T22:4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CB38A8C" w14:textId="77777777" w:rsidR="006A5504" w:rsidRPr="00F0075D" w:rsidRDefault="006A5504" w:rsidP="00A4790A">
            <w:pPr>
              <w:spacing w:line="276" w:lineRule="auto"/>
              <w:jc w:val="center"/>
              <w:rPr>
                <w:ins w:id="27717" w:author="phuong vu" w:date="2018-11-25T22:43:00Z"/>
                <w:b/>
                <w:bCs/>
                <w:lang w:val="es-ES"/>
              </w:rPr>
            </w:pPr>
            <w:ins w:id="27718" w:author="phuong vu" w:date="2018-11-25T22:4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ED6FF51" w14:textId="77777777" w:rsidR="006A5504" w:rsidRPr="00F0075D" w:rsidRDefault="006A5504" w:rsidP="00A4790A">
            <w:pPr>
              <w:spacing w:line="276" w:lineRule="auto"/>
              <w:jc w:val="center"/>
              <w:rPr>
                <w:ins w:id="27719" w:author="phuong vu" w:date="2018-11-25T22:43:00Z"/>
                <w:b/>
                <w:bCs/>
                <w:lang w:val="es-ES"/>
              </w:rPr>
            </w:pPr>
            <w:ins w:id="27720" w:author="phuong vu" w:date="2018-11-25T22:4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90D93D4" w14:textId="77777777" w:rsidR="006A5504" w:rsidRPr="00F0075D" w:rsidRDefault="006A5504" w:rsidP="00A4790A">
            <w:pPr>
              <w:spacing w:line="276" w:lineRule="auto"/>
              <w:jc w:val="center"/>
              <w:rPr>
                <w:ins w:id="27721" w:author="phuong vu" w:date="2018-11-25T22:43:00Z"/>
                <w:b/>
                <w:bCs/>
                <w:lang w:val="es-ES"/>
              </w:rPr>
            </w:pPr>
            <w:ins w:id="27722" w:author="phuong vu" w:date="2018-11-25T22:43:00Z">
              <w:r w:rsidRPr="00F0075D">
                <w:rPr>
                  <w:b/>
                  <w:bCs/>
                  <w:lang w:val="es-ES"/>
                </w:rPr>
                <w:t>Thành công/ Thât bại</w:t>
              </w:r>
            </w:ins>
          </w:p>
        </w:tc>
      </w:tr>
      <w:tr w:rsidR="006A5504" w:rsidRPr="00F0075D" w14:paraId="16592DD4" w14:textId="77777777" w:rsidTr="00A4790A">
        <w:trPr>
          <w:ins w:id="27723"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15ECEC6B" w14:textId="77777777" w:rsidR="006A5504" w:rsidRPr="00F0075D" w:rsidRDefault="006A5504" w:rsidP="00A4790A">
            <w:pPr>
              <w:spacing w:line="276" w:lineRule="auto"/>
              <w:jc w:val="center"/>
              <w:rPr>
                <w:ins w:id="27724" w:author="phuong vu" w:date="2018-11-25T22:43:00Z"/>
                <w:bCs/>
                <w:lang w:val="es-ES"/>
              </w:rPr>
            </w:pPr>
            <w:ins w:id="27725" w:author="phuong vu" w:date="2018-11-25T22:4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3D367B45" w14:textId="6DCCFD61" w:rsidR="006A5504" w:rsidRPr="00F0075D" w:rsidRDefault="006A5504" w:rsidP="00A4790A">
            <w:pPr>
              <w:spacing w:line="276" w:lineRule="auto"/>
              <w:jc w:val="left"/>
              <w:rPr>
                <w:ins w:id="27726" w:author="phuong vu" w:date="2018-11-25T22:43:00Z"/>
                <w:lang w:val="es-ES"/>
              </w:rPr>
            </w:pPr>
            <w:ins w:id="27727" w:author="phuong vu" w:date="2018-11-25T22:44:00Z">
              <w:r>
                <w:rPr>
                  <w:lang w:val="es-ES"/>
                </w:rPr>
                <w:t xml:space="preserve">Trạng thái: </w:t>
              </w:r>
            </w:ins>
            <w:ins w:id="27728" w:author="phuong vu" w:date="2018-11-25T22:45:00Z">
              <w:r>
                <w:rPr>
                  <w:lang w:val="es-ES"/>
                </w:rPr>
                <w:t>Đang chờ</w:t>
              </w:r>
            </w:ins>
          </w:p>
        </w:tc>
        <w:tc>
          <w:tcPr>
            <w:tcW w:w="1942" w:type="dxa"/>
            <w:tcBorders>
              <w:top w:val="single" w:sz="4" w:space="0" w:color="auto"/>
              <w:left w:val="single" w:sz="4" w:space="0" w:color="auto"/>
              <w:bottom w:val="single" w:sz="4" w:space="0" w:color="auto"/>
              <w:right w:val="single" w:sz="4" w:space="0" w:color="auto"/>
            </w:tcBorders>
          </w:tcPr>
          <w:p w14:paraId="6E23DAF5" w14:textId="2C9116D1" w:rsidR="006A5504" w:rsidRPr="00F0075D" w:rsidRDefault="006A5504" w:rsidP="00A4790A">
            <w:pPr>
              <w:spacing w:line="276" w:lineRule="auto"/>
              <w:jc w:val="left"/>
              <w:rPr>
                <w:ins w:id="27729" w:author="phuong vu" w:date="2018-11-25T22:43:00Z"/>
                <w:lang w:val="es-ES"/>
              </w:rPr>
            </w:pPr>
            <w:ins w:id="27730" w:author="phuong vu" w:date="2018-11-25T22:45:00Z">
              <w:r>
                <w:rPr>
                  <w:lang w:val="es-ES"/>
                </w:rPr>
                <w:t>Danh sách đơn hàng có trạng thái “</w:t>
              </w:r>
              <w:r w:rsidRPr="006A5504">
                <w:rPr>
                  <w:i/>
                  <w:lang w:val="es-ES"/>
                  <w:rPrChange w:id="27731" w:author="phuong vu" w:date="2018-11-25T22:45:00Z">
                    <w:rPr>
                      <w:lang w:val="es-ES"/>
                    </w:rPr>
                  </w:rPrChange>
                </w:rPr>
                <w:t>đang chờ</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093E17C" w14:textId="0B8F8F19" w:rsidR="006A5504" w:rsidRPr="00F0075D" w:rsidRDefault="006A5504" w:rsidP="00A4790A">
            <w:pPr>
              <w:spacing w:line="276" w:lineRule="auto"/>
              <w:jc w:val="left"/>
              <w:rPr>
                <w:ins w:id="27732" w:author="phuong vu" w:date="2018-11-25T22:43:00Z"/>
                <w:lang w:val="es-ES"/>
              </w:rPr>
            </w:pPr>
            <w:ins w:id="27733" w:author="phuong vu" w:date="2018-11-25T22:46:00Z">
              <w:r>
                <w:rPr>
                  <w:lang w:val="es-ES"/>
                </w:rPr>
                <w:t>Danh sách đơn hàng có trạng thái “</w:t>
              </w:r>
              <w:r w:rsidRPr="00F0075D">
                <w:rPr>
                  <w:i/>
                  <w:lang w:val="es-ES"/>
                </w:rPr>
                <w:t>đang chờ</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43E553E" w14:textId="76C1DEC6" w:rsidR="006A5504" w:rsidRPr="00F0075D" w:rsidRDefault="006A5504" w:rsidP="00A4790A">
            <w:pPr>
              <w:spacing w:line="276" w:lineRule="auto"/>
              <w:jc w:val="left"/>
              <w:rPr>
                <w:ins w:id="27734" w:author="phuong vu" w:date="2018-11-25T22:43:00Z"/>
                <w:lang w:val="es-ES"/>
              </w:rPr>
            </w:pPr>
            <w:ins w:id="27735" w:author="phuong vu" w:date="2018-11-25T22:46:00Z">
              <w:r>
                <w:rPr>
                  <w:lang w:val="es-ES"/>
                </w:rPr>
                <w:t>Thành công</w:t>
              </w:r>
            </w:ins>
          </w:p>
        </w:tc>
      </w:tr>
      <w:tr w:rsidR="006A5504" w:rsidRPr="00F0075D" w14:paraId="27EFA7BB" w14:textId="77777777" w:rsidTr="00A4790A">
        <w:trPr>
          <w:ins w:id="27736"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763FCCB1" w14:textId="77777777" w:rsidR="006A5504" w:rsidRPr="00F0075D" w:rsidRDefault="006A5504" w:rsidP="00A4790A">
            <w:pPr>
              <w:spacing w:line="276" w:lineRule="auto"/>
              <w:jc w:val="center"/>
              <w:rPr>
                <w:ins w:id="27737" w:author="phuong vu" w:date="2018-11-25T22:43:00Z"/>
                <w:bCs/>
                <w:lang w:val="es-ES"/>
              </w:rPr>
            </w:pPr>
            <w:ins w:id="27738" w:author="phuong vu" w:date="2018-11-25T22:4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7D0195F3" w14:textId="3D762563" w:rsidR="006A5504" w:rsidRPr="00F0075D" w:rsidRDefault="006A5504" w:rsidP="00A4790A">
            <w:pPr>
              <w:spacing w:line="276" w:lineRule="auto"/>
              <w:jc w:val="left"/>
              <w:rPr>
                <w:ins w:id="27739" w:author="phuong vu" w:date="2018-11-25T22:43:00Z"/>
                <w:lang w:val="es-ES"/>
              </w:rPr>
            </w:pPr>
            <w:ins w:id="27740" w:author="phuong vu" w:date="2018-11-25T22:46:00Z">
              <w:r>
                <w:rPr>
                  <w:lang w:val="es-ES"/>
                </w:rPr>
                <w:t>Trạng thái: Đã xác nhận, đang chờ xử lí và đang xử lí</w:t>
              </w:r>
            </w:ins>
            <w:ins w:id="27741" w:author="phuong vu" w:date="2018-11-25T22:48:00Z">
              <w:r w:rsidR="002219F0">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4ACF04E1" w14:textId="2E52F390" w:rsidR="006A5504" w:rsidRPr="00F0075D" w:rsidRDefault="002219F0" w:rsidP="00A4790A">
            <w:pPr>
              <w:spacing w:line="276" w:lineRule="auto"/>
              <w:jc w:val="left"/>
              <w:rPr>
                <w:ins w:id="27742" w:author="phuong vu" w:date="2018-11-25T22:43:00Z"/>
                <w:lang w:val="es-ES"/>
              </w:rPr>
            </w:pPr>
            <w:ins w:id="27743" w:author="phuong vu" w:date="2018-11-25T22:47:00Z">
              <w:r>
                <w:rPr>
                  <w:lang w:val="es-ES"/>
                </w:rPr>
                <w:t>Danh sách đơn hàng có trạng thái “</w:t>
              </w:r>
              <w:r w:rsidRPr="002219F0">
                <w:rPr>
                  <w:i/>
                  <w:lang w:val="es-ES"/>
                  <w:rPrChange w:id="27744" w:author="phuong vu" w:date="2018-11-25T22:47:00Z">
                    <w:rPr>
                      <w:lang w:val="es-ES"/>
                    </w:rPr>
                  </w:rPrChange>
                </w:rPr>
                <w:t>đã xác nhận”, “đang chờ xử lí”</w:t>
              </w:r>
              <w:r w:rsidRPr="00AD0E2E">
                <w:rPr>
                  <w:lang w:val="es-ES"/>
                </w:rPr>
                <w:t xml:space="preserve"> v</w:t>
              </w:r>
              <w:r w:rsidRPr="002219F0">
                <w:rPr>
                  <w:lang w:val="es-ES"/>
                  <w:rPrChange w:id="27745" w:author="phuong vu" w:date="2018-11-25T22:47:00Z">
                    <w:rPr>
                      <w:lang w:val="es-ES"/>
                    </w:rPr>
                  </w:rPrChange>
                </w:rPr>
                <w:t>à</w:t>
              </w:r>
              <w:r w:rsidRPr="002219F0">
                <w:rPr>
                  <w:i/>
                  <w:lang w:val="es-ES"/>
                  <w:rPrChange w:id="27746" w:author="phuong vu" w:date="2018-11-25T22:47:00Z">
                    <w:rPr>
                      <w:lang w:val="es-ES"/>
                    </w:rPr>
                  </w:rPrChange>
                </w:rPr>
                <w:t xml:space="preserve"> “đang xử lí</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559562E" w14:textId="07F6B54A" w:rsidR="006A5504" w:rsidRPr="00F0075D" w:rsidRDefault="002219F0" w:rsidP="00A4790A">
            <w:pPr>
              <w:spacing w:line="276" w:lineRule="auto"/>
              <w:jc w:val="left"/>
              <w:rPr>
                <w:ins w:id="27747" w:author="phuong vu" w:date="2018-11-25T22:43:00Z"/>
                <w:lang w:val="es-ES"/>
              </w:rPr>
            </w:pPr>
            <w:ins w:id="27748" w:author="phuong vu" w:date="2018-11-25T22:47:00Z">
              <w:r>
                <w:rPr>
                  <w:lang w:val="es-ES"/>
                </w:rPr>
                <w:t>Danh sách đơn hàng có trạng thái “</w:t>
              </w:r>
              <w:r w:rsidRPr="00F0075D">
                <w:rPr>
                  <w:i/>
                  <w:lang w:val="es-ES"/>
                </w:rPr>
                <w:t>đã xác nhận”, “đang chờ xử lí”</w:t>
              </w:r>
              <w:r w:rsidRPr="00F0075D">
                <w:rPr>
                  <w:lang w:val="es-ES"/>
                </w:rPr>
                <w:t xml:space="preserve"> và</w:t>
              </w:r>
              <w:r w:rsidRPr="00F0075D">
                <w:rPr>
                  <w:i/>
                  <w:lang w:val="es-ES"/>
                </w:rPr>
                <w:t xml:space="preserve"> “đang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F4C29E1" w14:textId="31344635" w:rsidR="006A5504" w:rsidRPr="00F0075D" w:rsidRDefault="002219F0" w:rsidP="00A4790A">
            <w:pPr>
              <w:spacing w:line="276" w:lineRule="auto"/>
              <w:jc w:val="left"/>
              <w:rPr>
                <w:ins w:id="27749" w:author="phuong vu" w:date="2018-11-25T22:43:00Z"/>
                <w:lang w:val="en-US"/>
              </w:rPr>
            </w:pPr>
            <w:ins w:id="27750" w:author="phuong vu" w:date="2018-11-25T22:47:00Z">
              <w:r>
                <w:rPr>
                  <w:lang w:val="en-US"/>
                </w:rPr>
                <w:t>Thành công</w:t>
              </w:r>
            </w:ins>
          </w:p>
        </w:tc>
      </w:tr>
      <w:tr w:rsidR="006A5504" w:rsidRPr="00F0075D" w14:paraId="1BCE3B84" w14:textId="77777777" w:rsidTr="00A4790A">
        <w:trPr>
          <w:ins w:id="27751"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300288AD" w14:textId="6FB62CDB" w:rsidR="006A5504" w:rsidRPr="00F0075D" w:rsidRDefault="002219F0" w:rsidP="00A4790A">
            <w:pPr>
              <w:spacing w:line="276" w:lineRule="auto"/>
              <w:jc w:val="center"/>
              <w:rPr>
                <w:ins w:id="27752" w:author="phuong vu" w:date="2018-11-25T22:43:00Z"/>
                <w:bCs/>
                <w:lang w:val="es-ES"/>
              </w:rPr>
            </w:pPr>
            <w:ins w:id="27753" w:author="phuong vu" w:date="2018-11-25T22:49: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04E1B66" w14:textId="428F0A6B" w:rsidR="006A5504" w:rsidRPr="00F0075D" w:rsidRDefault="002219F0" w:rsidP="00A4790A">
            <w:pPr>
              <w:spacing w:line="276" w:lineRule="auto"/>
              <w:jc w:val="left"/>
              <w:rPr>
                <w:ins w:id="27754" w:author="phuong vu" w:date="2018-11-25T22:43:00Z"/>
                <w:lang w:val="es-ES"/>
              </w:rPr>
            </w:pPr>
            <w:ins w:id="27755" w:author="phuong vu" w:date="2018-11-25T22:48:00Z">
              <w:r>
                <w:rPr>
                  <w:lang w:val="es-ES"/>
                </w:rPr>
                <w:t>Trạng thái: Hoàn tất xử lí</w:t>
              </w:r>
            </w:ins>
          </w:p>
        </w:tc>
        <w:tc>
          <w:tcPr>
            <w:tcW w:w="1942" w:type="dxa"/>
            <w:tcBorders>
              <w:top w:val="single" w:sz="4" w:space="0" w:color="auto"/>
              <w:left w:val="single" w:sz="4" w:space="0" w:color="auto"/>
              <w:bottom w:val="single" w:sz="4" w:space="0" w:color="auto"/>
              <w:right w:val="single" w:sz="4" w:space="0" w:color="auto"/>
            </w:tcBorders>
          </w:tcPr>
          <w:p w14:paraId="6A6895E2" w14:textId="15BA8EDE" w:rsidR="006A5504" w:rsidRPr="00F0075D" w:rsidRDefault="002219F0" w:rsidP="00A4790A">
            <w:pPr>
              <w:spacing w:line="276" w:lineRule="auto"/>
              <w:jc w:val="left"/>
              <w:rPr>
                <w:ins w:id="27756" w:author="phuong vu" w:date="2018-11-25T22:43:00Z"/>
                <w:lang w:val="es-ES"/>
              </w:rPr>
            </w:pPr>
            <w:ins w:id="27757" w:author="phuong vu" w:date="2018-11-25T22:48:00Z">
              <w:r>
                <w:rPr>
                  <w:lang w:val="es-ES"/>
                </w:rPr>
                <w:t>Danh sách đơn hàng có trạng thái “</w:t>
              </w:r>
            </w:ins>
            <w:ins w:id="27758" w:author="phuong vu" w:date="2018-11-25T22:49:00Z">
              <w:r>
                <w:rPr>
                  <w:i/>
                  <w:lang w:val="es-ES"/>
                </w:rPr>
                <w:t>hoàn tất xử lí</w:t>
              </w:r>
            </w:ins>
            <w:ins w:id="27759" w:author="phuong vu" w:date="2018-11-25T22:48: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AB8C175" w14:textId="395543EB" w:rsidR="006A5504" w:rsidRPr="00F0075D" w:rsidRDefault="002219F0" w:rsidP="00A4790A">
            <w:pPr>
              <w:spacing w:line="276" w:lineRule="auto"/>
              <w:jc w:val="left"/>
              <w:rPr>
                <w:ins w:id="27760" w:author="phuong vu" w:date="2018-11-25T22:43:00Z"/>
                <w:lang w:val="es-ES"/>
              </w:rPr>
            </w:pPr>
            <w:ins w:id="27761" w:author="phuong vu" w:date="2018-11-25T22:49:00Z">
              <w:r>
                <w:rPr>
                  <w:lang w:val="es-ES"/>
                </w:rPr>
                <w:t>Danh sách đơn hàng có trạng thái “</w:t>
              </w:r>
              <w:r>
                <w:rPr>
                  <w:i/>
                  <w:lang w:val="es-ES"/>
                </w:rPr>
                <w:t>hoàn tất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CE2972B" w14:textId="631D1FCF" w:rsidR="006A5504" w:rsidRPr="00F0075D" w:rsidRDefault="002219F0" w:rsidP="00A4790A">
            <w:pPr>
              <w:spacing w:line="276" w:lineRule="auto"/>
              <w:jc w:val="left"/>
              <w:rPr>
                <w:ins w:id="27762" w:author="phuong vu" w:date="2018-11-25T22:43:00Z"/>
                <w:lang w:val="es-ES"/>
              </w:rPr>
            </w:pPr>
            <w:ins w:id="27763" w:author="phuong vu" w:date="2018-11-25T22:49:00Z">
              <w:r>
                <w:rPr>
                  <w:lang w:val="es-ES"/>
                </w:rPr>
                <w:t>Thành công</w:t>
              </w:r>
            </w:ins>
          </w:p>
        </w:tc>
      </w:tr>
      <w:tr w:rsidR="002219F0" w:rsidRPr="00F0075D" w14:paraId="21CF4371" w14:textId="77777777" w:rsidTr="00A4790A">
        <w:trPr>
          <w:ins w:id="27764" w:author="phuong vu" w:date="2018-11-25T22:49:00Z"/>
        </w:trPr>
        <w:tc>
          <w:tcPr>
            <w:tcW w:w="708" w:type="dxa"/>
            <w:tcBorders>
              <w:top w:val="single" w:sz="4" w:space="0" w:color="auto"/>
              <w:left w:val="single" w:sz="4" w:space="0" w:color="auto"/>
              <w:bottom w:val="single" w:sz="4" w:space="0" w:color="auto"/>
              <w:right w:val="single" w:sz="4" w:space="0" w:color="auto"/>
            </w:tcBorders>
            <w:vAlign w:val="center"/>
          </w:tcPr>
          <w:p w14:paraId="7E875054" w14:textId="275AFC87" w:rsidR="002219F0" w:rsidRDefault="002219F0" w:rsidP="00A4790A">
            <w:pPr>
              <w:spacing w:line="276" w:lineRule="auto"/>
              <w:jc w:val="center"/>
              <w:rPr>
                <w:ins w:id="27765" w:author="phuong vu" w:date="2018-11-25T22:49:00Z"/>
                <w:bCs/>
                <w:lang w:val="es-ES"/>
              </w:rPr>
            </w:pPr>
            <w:ins w:id="27766" w:author="phuong vu" w:date="2018-11-25T22:49: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28219A5B" w14:textId="2F4AAD77" w:rsidR="002219F0" w:rsidRDefault="002219F0" w:rsidP="00A4790A">
            <w:pPr>
              <w:spacing w:line="276" w:lineRule="auto"/>
              <w:jc w:val="left"/>
              <w:rPr>
                <w:ins w:id="27767" w:author="phuong vu" w:date="2018-11-25T22:49:00Z"/>
                <w:lang w:val="es-ES"/>
              </w:rPr>
            </w:pPr>
            <w:ins w:id="27768" w:author="phuong vu" w:date="2018-11-25T22:49:00Z">
              <w:r>
                <w:rPr>
                  <w:lang w:val="es-ES"/>
                </w:rPr>
                <w:t xml:space="preserve">Trạng thái: Thành công </w:t>
              </w:r>
            </w:ins>
            <w:ins w:id="27769" w:author="phuong vu" w:date="2018-11-26T02:07:00Z">
              <w:r w:rsidR="00404CBA">
                <w:rPr>
                  <w:lang w:val="es-ES"/>
                </w:rPr>
                <w:t>hoặc</w:t>
              </w:r>
            </w:ins>
            <w:ins w:id="27770" w:author="phuong vu" w:date="2018-11-25T22:49:00Z">
              <w:r>
                <w:rPr>
                  <w:lang w:val="es-ES"/>
                </w:rPr>
                <w:t xml:space="preserve"> bị hủy.</w:t>
              </w:r>
            </w:ins>
          </w:p>
        </w:tc>
        <w:tc>
          <w:tcPr>
            <w:tcW w:w="1942" w:type="dxa"/>
            <w:tcBorders>
              <w:top w:val="single" w:sz="4" w:space="0" w:color="auto"/>
              <w:left w:val="single" w:sz="4" w:space="0" w:color="auto"/>
              <w:bottom w:val="single" w:sz="4" w:space="0" w:color="auto"/>
              <w:right w:val="single" w:sz="4" w:space="0" w:color="auto"/>
            </w:tcBorders>
          </w:tcPr>
          <w:p w14:paraId="2C2B6801" w14:textId="63279178" w:rsidR="002219F0" w:rsidRDefault="002219F0" w:rsidP="00A4790A">
            <w:pPr>
              <w:spacing w:line="276" w:lineRule="auto"/>
              <w:jc w:val="left"/>
              <w:rPr>
                <w:ins w:id="27771" w:author="phuong vu" w:date="2018-11-25T22:49:00Z"/>
                <w:lang w:val="es-ES"/>
              </w:rPr>
            </w:pPr>
            <w:ins w:id="27772" w:author="phuong vu" w:date="2018-11-25T22:49:00Z">
              <w:r>
                <w:rPr>
                  <w:lang w:val="es-ES"/>
                </w:rPr>
                <w:t>Danh sách đơn hàng có trạng thái “</w:t>
              </w:r>
              <w:r>
                <w:rPr>
                  <w:i/>
                  <w:lang w:val="es-ES"/>
                </w:rPr>
                <w:t>thành công</w:t>
              </w:r>
              <w:r>
                <w:rPr>
                  <w:lang w:val="es-ES"/>
                </w:rPr>
                <w:t>”, “</w:t>
              </w:r>
              <w:r w:rsidRPr="002219F0">
                <w:rPr>
                  <w:i/>
                  <w:lang w:val="es-ES"/>
                  <w:rPrChange w:id="27773" w:author="phuong vu" w:date="2018-11-25T22:50:00Z">
                    <w:rPr>
                      <w:lang w:val="es-ES"/>
                    </w:rPr>
                  </w:rPrChange>
                </w:rPr>
                <w:t>bị h</w:t>
              </w:r>
            </w:ins>
            <w:ins w:id="27774" w:author="phuong vu" w:date="2018-11-25T22:50:00Z">
              <w:r w:rsidRPr="002219F0">
                <w:rPr>
                  <w:i/>
                  <w:lang w:val="es-ES"/>
                  <w:rPrChange w:id="27775" w:author="phuong vu" w:date="2018-11-25T22:50:00Z">
                    <w:rPr>
                      <w:lang w:val="es-ES"/>
                    </w:rPr>
                  </w:rPrChange>
                </w:rPr>
                <w:t>ủy</w:t>
              </w:r>
            </w:ins>
            <w:ins w:id="27776" w:author="phuong vu" w:date="2018-11-25T22:4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1841CB21" w14:textId="159D34A5" w:rsidR="002219F0" w:rsidRDefault="002219F0" w:rsidP="00A4790A">
            <w:pPr>
              <w:spacing w:line="276" w:lineRule="auto"/>
              <w:jc w:val="left"/>
              <w:rPr>
                <w:ins w:id="27777" w:author="phuong vu" w:date="2018-11-25T22:49:00Z"/>
                <w:lang w:val="es-ES"/>
              </w:rPr>
            </w:pPr>
            <w:ins w:id="27778" w:author="phuong vu" w:date="2018-11-25T22:50:00Z">
              <w:r>
                <w:rPr>
                  <w:lang w:val="es-ES"/>
                </w:rPr>
                <w:t>Danh sách đơn hàng có trạng thái “</w:t>
              </w:r>
              <w:r>
                <w:rPr>
                  <w:i/>
                  <w:lang w:val="es-ES"/>
                </w:rPr>
                <w:t>thành công</w:t>
              </w:r>
              <w:r>
                <w:rPr>
                  <w:lang w:val="es-ES"/>
                </w:rPr>
                <w:t>”, “</w:t>
              </w:r>
              <w:r w:rsidRPr="00F0075D">
                <w:rPr>
                  <w:i/>
                  <w:lang w:val="es-ES"/>
                </w:rPr>
                <w:t>bị hủy</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2F1A5F85" w14:textId="76F16EF1" w:rsidR="002219F0" w:rsidRDefault="002219F0" w:rsidP="00A4790A">
            <w:pPr>
              <w:spacing w:line="276" w:lineRule="auto"/>
              <w:jc w:val="left"/>
              <w:rPr>
                <w:ins w:id="27779" w:author="phuong vu" w:date="2018-11-25T22:49:00Z"/>
                <w:lang w:val="es-ES"/>
              </w:rPr>
            </w:pPr>
            <w:ins w:id="27780" w:author="phuong vu" w:date="2018-11-25T22:50:00Z">
              <w:r>
                <w:rPr>
                  <w:lang w:val="es-ES"/>
                </w:rPr>
                <w:t>Thành công</w:t>
              </w:r>
            </w:ins>
          </w:p>
        </w:tc>
      </w:tr>
      <w:tr w:rsidR="002219F0" w:rsidRPr="00F0075D" w14:paraId="16CFA35C" w14:textId="77777777" w:rsidTr="00A4790A">
        <w:trPr>
          <w:ins w:id="27781" w:author="phuong vu" w:date="2018-11-25T22:50:00Z"/>
        </w:trPr>
        <w:tc>
          <w:tcPr>
            <w:tcW w:w="708" w:type="dxa"/>
            <w:tcBorders>
              <w:top w:val="single" w:sz="4" w:space="0" w:color="auto"/>
              <w:left w:val="single" w:sz="4" w:space="0" w:color="auto"/>
              <w:bottom w:val="single" w:sz="4" w:space="0" w:color="auto"/>
              <w:right w:val="single" w:sz="4" w:space="0" w:color="auto"/>
            </w:tcBorders>
            <w:vAlign w:val="center"/>
          </w:tcPr>
          <w:p w14:paraId="2F72A34F" w14:textId="36BAB938" w:rsidR="002219F0" w:rsidRDefault="002219F0" w:rsidP="00A4790A">
            <w:pPr>
              <w:spacing w:line="276" w:lineRule="auto"/>
              <w:jc w:val="center"/>
              <w:rPr>
                <w:ins w:id="27782" w:author="phuong vu" w:date="2018-11-25T22:50:00Z"/>
                <w:bCs/>
                <w:lang w:val="es-ES"/>
              </w:rPr>
            </w:pPr>
            <w:ins w:id="27783" w:author="phuong vu" w:date="2018-11-25T22:50:00Z">
              <w:r>
                <w:rPr>
                  <w:bCs/>
                  <w:lang w:val="es-ES"/>
                </w:rPr>
                <w:t>5</w:t>
              </w:r>
            </w:ins>
          </w:p>
        </w:tc>
        <w:tc>
          <w:tcPr>
            <w:tcW w:w="2676" w:type="dxa"/>
            <w:tcBorders>
              <w:top w:val="single" w:sz="4" w:space="0" w:color="auto"/>
              <w:left w:val="single" w:sz="4" w:space="0" w:color="auto"/>
              <w:bottom w:val="single" w:sz="4" w:space="0" w:color="auto"/>
              <w:right w:val="single" w:sz="4" w:space="0" w:color="auto"/>
            </w:tcBorders>
          </w:tcPr>
          <w:p w14:paraId="5BEFE3DE" w14:textId="0F293CDF" w:rsidR="002219F0" w:rsidRDefault="002219F0" w:rsidP="00A4790A">
            <w:pPr>
              <w:spacing w:line="276" w:lineRule="auto"/>
              <w:jc w:val="left"/>
              <w:rPr>
                <w:ins w:id="27784" w:author="phuong vu" w:date="2018-11-25T22:50:00Z"/>
                <w:lang w:val="es-ES"/>
              </w:rPr>
            </w:pPr>
            <w:ins w:id="27785" w:author="phuong vu" w:date="2018-11-25T22:50:00Z">
              <w:r>
                <w:rPr>
                  <w:lang w:val="es-ES"/>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1D059125" w14:textId="1E7FBF1F" w:rsidR="002219F0" w:rsidRDefault="002219F0" w:rsidP="00A4790A">
            <w:pPr>
              <w:spacing w:line="276" w:lineRule="auto"/>
              <w:jc w:val="left"/>
              <w:rPr>
                <w:ins w:id="27786" w:author="phuong vu" w:date="2018-11-25T22:50:00Z"/>
                <w:lang w:val="es-ES"/>
              </w:rPr>
            </w:pPr>
            <w:ins w:id="27787" w:author="phuong vu" w:date="2018-11-25T22:50:00Z">
              <w:r>
                <w:rPr>
                  <w:lang w:val="es-ES"/>
                </w:rPr>
                <w:t>Hiện thị rỗng với thông báo “</w:t>
              </w:r>
              <w:r w:rsidRPr="002219F0">
                <w:rPr>
                  <w:i/>
                  <w:lang w:val="es-ES"/>
                  <w:rPrChange w:id="27788" w:author="phuong vu" w:date="2018-11-25T22:50:00Z">
                    <w:rPr>
                      <w:lang w:val="es-ES"/>
                    </w:rPr>
                  </w:rPrChange>
                </w:rPr>
                <w:t>Không có dữ liệu</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99DF594" w14:textId="73ED1352" w:rsidR="002219F0" w:rsidRDefault="002219F0" w:rsidP="00A4790A">
            <w:pPr>
              <w:spacing w:line="276" w:lineRule="auto"/>
              <w:jc w:val="left"/>
              <w:rPr>
                <w:ins w:id="27789" w:author="phuong vu" w:date="2018-11-25T22:50:00Z"/>
                <w:lang w:val="es-ES"/>
              </w:rPr>
            </w:pPr>
            <w:ins w:id="27790" w:author="phuong vu" w:date="2018-11-25T22:50:00Z">
              <w:r>
                <w:rPr>
                  <w:lang w:val="es-ES"/>
                </w:rPr>
                <w:t>Hiện thị rỗng với thông báo “</w:t>
              </w:r>
              <w:r w:rsidRPr="00F0075D">
                <w:rPr>
                  <w:i/>
                  <w:lang w:val="es-ES"/>
                </w:rPr>
                <w:t>Không có dữ liệu</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BE3375C" w14:textId="2EC5D1A1" w:rsidR="002219F0" w:rsidRDefault="002219F0" w:rsidP="00A4790A">
            <w:pPr>
              <w:spacing w:line="276" w:lineRule="auto"/>
              <w:jc w:val="left"/>
              <w:rPr>
                <w:ins w:id="27791" w:author="phuong vu" w:date="2018-11-25T22:50:00Z"/>
                <w:lang w:val="es-ES"/>
              </w:rPr>
            </w:pPr>
            <w:ins w:id="27792" w:author="phuong vu" w:date="2018-11-25T22:50:00Z">
              <w:r>
                <w:rPr>
                  <w:lang w:val="es-ES"/>
                </w:rPr>
                <w:t>Thành công</w:t>
              </w:r>
            </w:ins>
          </w:p>
        </w:tc>
      </w:tr>
      <w:tr w:rsidR="006A5504" w:rsidRPr="00F0075D" w14:paraId="7F49952B" w14:textId="77777777" w:rsidTr="00A4790A">
        <w:trPr>
          <w:ins w:id="27793"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51CE0A33" w14:textId="29245634" w:rsidR="006A5504" w:rsidRPr="00F0075D" w:rsidRDefault="00A4790A" w:rsidP="00A4790A">
            <w:pPr>
              <w:spacing w:line="276" w:lineRule="auto"/>
              <w:jc w:val="center"/>
              <w:rPr>
                <w:ins w:id="27794" w:author="phuong vu" w:date="2018-11-25T22:43:00Z"/>
                <w:bCs/>
                <w:lang w:val="es-ES"/>
              </w:rPr>
            </w:pPr>
            <w:ins w:id="27795" w:author="phuong vu" w:date="2018-11-25T23:03: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686A18CC" w14:textId="77777777" w:rsidR="006A5504" w:rsidRPr="00F0075D" w:rsidRDefault="006A5504" w:rsidP="00A4790A">
            <w:pPr>
              <w:spacing w:line="276" w:lineRule="auto"/>
              <w:jc w:val="left"/>
              <w:rPr>
                <w:ins w:id="27796" w:author="phuong vu" w:date="2018-11-25T22:43:00Z"/>
                <w:lang w:val="es-ES"/>
              </w:rPr>
            </w:pPr>
            <w:ins w:id="27797" w:author="phuong vu" w:date="2018-11-25T22:43: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494634E2" w14:textId="77777777" w:rsidR="006A5504" w:rsidRPr="00F0075D" w:rsidRDefault="006A5504" w:rsidP="00A4790A">
            <w:pPr>
              <w:spacing w:line="276" w:lineRule="auto"/>
              <w:jc w:val="left"/>
              <w:rPr>
                <w:ins w:id="27798" w:author="phuong vu" w:date="2018-11-25T22:43:00Z"/>
                <w:lang w:val="es-ES"/>
              </w:rPr>
            </w:pPr>
            <w:ins w:id="27799" w:author="phuong vu" w:date="2018-11-25T22:4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256795B9" w14:textId="77777777" w:rsidR="006A5504" w:rsidRPr="00F0075D" w:rsidRDefault="006A5504" w:rsidP="00A4790A">
            <w:pPr>
              <w:spacing w:line="276" w:lineRule="auto"/>
              <w:jc w:val="left"/>
              <w:rPr>
                <w:ins w:id="27800" w:author="phuong vu" w:date="2018-11-25T22:43:00Z"/>
                <w:lang w:val="es-ES"/>
              </w:rPr>
            </w:pPr>
            <w:ins w:id="27801" w:author="phuong vu" w:date="2018-11-25T22:4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1E7A8F6" w14:textId="77777777" w:rsidR="006A5504" w:rsidRPr="00F0075D" w:rsidRDefault="006A5504" w:rsidP="00FA2022">
            <w:pPr>
              <w:keepNext/>
              <w:spacing w:line="276" w:lineRule="auto"/>
              <w:jc w:val="left"/>
              <w:rPr>
                <w:ins w:id="27802" w:author="phuong vu" w:date="2018-11-25T22:43:00Z"/>
                <w:lang w:val="es-ES"/>
              </w:rPr>
              <w:pPrChange w:id="27803" w:author="phuong vu" w:date="2018-11-25T23:30:00Z">
                <w:pPr>
                  <w:spacing w:line="276" w:lineRule="auto"/>
                  <w:jc w:val="left"/>
                </w:pPr>
              </w:pPrChange>
            </w:pPr>
            <w:ins w:id="27804" w:author="phuong vu" w:date="2018-11-25T22:43:00Z">
              <w:r>
                <w:rPr>
                  <w:lang w:val="es-ES"/>
                </w:rPr>
                <w:t>Thành công</w:t>
              </w:r>
            </w:ins>
          </w:p>
        </w:tc>
      </w:tr>
    </w:tbl>
    <w:p w14:paraId="4E496BC1" w14:textId="0163328F" w:rsidR="006A5504" w:rsidRPr="00FA2022" w:rsidRDefault="00FA2022" w:rsidP="00FA2022">
      <w:pPr>
        <w:pStyle w:val="Caption"/>
        <w:rPr>
          <w:ins w:id="27805" w:author="phuong vu" w:date="2018-11-25T22:36:00Z"/>
          <w:b/>
          <w:lang w:val="en-US"/>
          <w:rPrChange w:id="27806" w:author="phuong vu" w:date="2018-11-25T23:30:00Z">
            <w:rPr>
              <w:ins w:id="27807" w:author="phuong vu" w:date="2018-11-25T22:36:00Z"/>
              <w:rFonts w:cstheme="majorHAnsi"/>
            </w:rPr>
          </w:rPrChange>
        </w:rPr>
        <w:pPrChange w:id="27808" w:author="phuong vu" w:date="2018-11-25T23:30:00Z">
          <w:pPr>
            <w:pStyle w:val="Heading3"/>
            <w:spacing w:line="276" w:lineRule="auto"/>
          </w:pPr>
        </w:pPrChange>
      </w:pPr>
      <w:ins w:id="27809" w:author="phuong vu" w:date="2018-11-25T23:30:00Z">
        <w:r>
          <w:t xml:space="preserve">Bảng </w:t>
        </w:r>
      </w:ins>
      <w:ins w:id="27810" w:author="phuong vu" w:date="2018-11-26T02:10:00Z">
        <w:r w:rsidR="00404CBA">
          <w:fldChar w:fldCharType="begin"/>
        </w:r>
        <w:r w:rsidR="00404CBA">
          <w:instrText xml:space="preserve"> STYLEREF 1 \s </w:instrText>
        </w:r>
      </w:ins>
      <w:r w:rsidR="00404CBA">
        <w:fldChar w:fldCharType="separate"/>
      </w:r>
      <w:r w:rsidR="00404CBA">
        <w:rPr>
          <w:noProof/>
        </w:rPr>
        <w:t>4</w:t>
      </w:r>
      <w:ins w:id="2781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7812" w:author="phuong vu" w:date="2018-11-26T02:10:00Z">
        <w:r w:rsidR="00404CBA">
          <w:rPr>
            <w:noProof/>
          </w:rPr>
          <w:t>3</w:t>
        </w:r>
        <w:r w:rsidR="00404CBA">
          <w:fldChar w:fldCharType="end"/>
        </w:r>
      </w:ins>
      <w:ins w:id="27813" w:author="phuong vu" w:date="2018-11-25T23:30:00Z">
        <w:r>
          <w:rPr>
            <w:lang w:val="en-US"/>
          </w:rPr>
          <w:t xml:space="preserve"> Kiểm thử chức năng danh sách đơn hàng theo trạng thái</w:t>
        </w:r>
      </w:ins>
    </w:p>
    <w:p w14:paraId="4D4DBE8B" w14:textId="1D542778" w:rsidR="006C2726" w:rsidRPr="006C2726" w:rsidRDefault="006C2726" w:rsidP="006C2726">
      <w:pPr>
        <w:pStyle w:val="Heading4"/>
        <w:rPr>
          <w:ins w:id="27814" w:author="phuong vu" w:date="2018-11-23T10:12:00Z"/>
          <w:lang w:val="en-US"/>
          <w:rPrChange w:id="27815" w:author="phuong vu" w:date="2018-11-25T22:36:00Z">
            <w:rPr>
              <w:ins w:id="27816" w:author="phuong vu" w:date="2018-11-23T10:12:00Z"/>
            </w:rPr>
          </w:rPrChange>
        </w:rPr>
        <w:pPrChange w:id="27817" w:author="phuong vu" w:date="2018-11-25T22:36:00Z">
          <w:pPr>
            <w:pStyle w:val="Heading3"/>
          </w:pPr>
        </w:pPrChange>
      </w:pPr>
      <w:ins w:id="27818" w:author="phuong vu" w:date="2018-11-25T22:36:00Z">
        <w:r>
          <w:rPr>
            <w:lang w:val="en-US"/>
          </w:rPr>
          <w:lastRenderedPageBreak/>
          <w:t>Xem chi tiết đơn hàng</w:t>
        </w:r>
      </w:ins>
    </w:p>
    <w:p w14:paraId="77828985" w14:textId="196979B8" w:rsidR="0077093A" w:rsidRPr="00AD0E2E" w:rsidRDefault="0077093A" w:rsidP="00E36333">
      <w:pPr>
        <w:spacing w:line="276" w:lineRule="auto"/>
        <w:ind w:firstLine="720"/>
        <w:rPr>
          <w:ins w:id="27819" w:author="phuong vu" w:date="2018-11-23T10:12:00Z"/>
          <w:lang w:val="en-US"/>
        </w:rPr>
        <w:pPrChange w:id="27820" w:author="phuong vu" w:date="2018-11-25T22:06:00Z">
          <w:pPr/>
        </w:pPrChange>
      </w:pPr>
      <w:ins w:id="27821" w:author="phuong vu" w:date="2018-11-23T10:12:00Z">
        <w:r w:rsidRPr="00E36333">
          <w:rPr>
            <w:b/>
            <w:lang w:val="en-US"/>
            <w:rPrChange w:id="27822" w:author="phuong vu" w:date="2018-11-25T22:07:00Z">
              <w:rPr>
                <w:lang w:val="en-US"/>
              </w:rPr>
            </w:rPrChange>
          </w:rPr>
          <w:t>Mục đích</w:t>
        </w:r>
      </w:ins>
      <w:ins w:id="27823" w:author="phuong vu" w:date="2018-11-25T22:05:00Z">
        <w:r w:rsidR="002F5F09" w:rsidRPr="00E36333">
          <w:rPr>
            <w:b/>
            <w:lang w:val="en-US"/>
            <w:rPrChange w:id="27824" w:author="phuong vu" w:date="2018-11-25T22:07:00Z">
              <w:rPr>
                <w:lang w:val="en-US"/>
              </w:rPr>
            </w:rPrChange>
          </w:rPr>
          <w:t>:</w:t>
        </w:r>
        <w:r w:rsidR="002F5F09">
          <w:rPr>
            <w:lang w:val="en-US"/>
          </w:rPr>
          <w:t xml:space="preserve"> Tìm ra</w:t>
        </w:r>
      </w:ins>
      <w:ins w:id="27825" w:author="phuong vu" w:date="2018-11-25T22:06:00Z">
        <w:r w:rsidR="002F5F09">
          <w:rPr>
            <w:lang w:val="en-US"/>
          </w:rPr>
          <w:t xml:space="preserve"> lỗi về thông báo khi thực hiện hoàn tất xử lí</w:t>
        </w:r>
        <w:r w:rsidR="00E36333">
          <w:rPr>
            <w:lang w:val="en-US"/>
          </w:rPr>
          <w:t>, lỗi chuyển trang, hiển thị dữ liệu không đúng với mục đích.</w:t>
        </w:r>
      </w:ins>
    </w:p>
    <w:p w14:paraId="18ACD92D" w14:textId="3C26E2D7" w:rsidR="0077093A" w:rsidRPr="00AD0E2E" w:rsidRDefault="0077093A" w:rsidP="00E36333">
      <w:pPr>
        <w:spacing w:line="276" w:lineRule="auto"/>
        <w:ind w:firstLine="720"/>
        <w:rPr>
          <w:ins w:id="27826" w:author="phuong vu" w:date="2018-11-23T10:12:00Z"/>
          <w:lang w:val="en-US"/>
        </w:rPr>
        <w:pPrChange w:id="27827" w:author="phuong vu" w:date="2018-11-25T22:07:00Z">
          <w:pPr/>
        </w:pPrChange>
      </w:pPr>
      <w:ins w:id="27828" w:author="phuong vu" w:date="2018-11-23T10:12:00Z">
        <w:r w:rsidRPr="00E36333">
          <w:rPr>
            <w:b/>
            <w:lang w:val="en-US"/>
            <w:rPrChange w:id="27829" w:author="phuong vu" w:date="2018-11-25T22:07:00Z">
              <w:rPr>
                <w:lang w:val="en-US"/>
              </w:rPr>
            </w:rPrChange>
          </w:rPr>
          <w:t>Tiền điều kiện</w:t>
        </w:r>
      </w:ins>
      <w:ins w:id="27830" w:author="phuong vu" w:date="2018-11-25T22:06:00Z">
        <w:r w:rsidR="00E36333" w:rsidRPr="00E36333">
          <w:rPr>
            <w:b/>
            <w:lang w:val="en-US"/>
            <w:rPrChange w:id="27831" w:author="phuong vu" w:date="2018-11-25T22:07:00Z">
              <w:rPr>
                <w:lang w:val="en-US"/>
              </w:rPr>
            </w:rPrChange>
          </w:rPr>
          <w:t>:</w:t>
        </w:r>
        <w:r w:rsidR="00E36333">
          <w:rPr>
            <w:lang w:val="en-US"/>
          </w:rPr>
          <w:t xml:space="preserve"> Đăng nhập</w:t>
        </w:r>
      </w:ins>
      <w:ins w:id="27832" w:author="phuong vu" w:date="2018-11-25T22:07:00Z">
        <w:r w:rsidR="00E36333">
          <w:rPr>
            <w:lang w:val="en-US"/>
          </w:rPr>
          <w:t xml:space="preserve"> thành công</w:t>
        </w:r>
      </w:ins>
      <w:ins w:id="27833" w:author="phuong vu" w:date="2018-11-25T22:06:00Z">
        <w:r w:rsidR="00E36333">
          <w:rPr>
            <w:lang w:val="en-US"/>
          </w:rPr>
          <w:t xml:space="preserve"> và</w:t>
        </w:r>
      </w:ins>
      <w:ins w:id="27834" w:author="phuong vu" w:date="2018-11-25T22:07:00Z">
        <w:r w:rsidR="00E36333">
          <w:rPr>
            <w:lang w:val="en-US"/>
          </w:rPr>
          <w:t>o trang quản lí dành cho nhân viên chi nhánh.</w:t>
        </w:r>
      </w:ins>
    </w:p>
    <w:p w14:paraId="0FE7EA12" w14:textId="2B4A0437" w:rsidR="0077093A" w:rsidRDefault="0077093A" w:rsidP="00E36333">
      <w:pPr>
        <w:spacing w:line="276" w:lineRule="auto"/>
        <w:ind w:firstLine="720"/>
        <w:rPr>
          <w:ins w:id="27835" w:author="phuong vu" w:date="2018-11-25T22:08:00Z"/>
          <w:b/>
          <w:lang w:val="en-US"/>
        </w:rPr>
      </w:pPr>
      <w:ins w:id="27836" w:author="phuong vu" w:date="2018-11-23T10:12:00Z">
        <w:r w:rsidRPr="00E36333">
          <w:rPr>
            <w:b/>
            <w:lang w:val="en-US"/>
            <w:rPrChange w:id="27837" w:author="phuong vu" w:date="2018-11-25T22:08:00Z">
              <w:rPr>
                <w:lang w:val="en-US"/>
              </w:rPr>
            </w:rPrChange>
          </w:rPr>
          <w:t>M</w:t>
        </w:r>
      </w:ins>
      <w:ins w:id="27838" w:author="phuong vu" w:date="2018-11-23T10:13:00Z">
        <w:r w:rsidRPr="00E36333">
          <w:rPr>
            <w:b/>
            <w:lang w:val="en-US"/>
            <w:rPrChange w:id="27839" w:author="phuong vu" w:date="2018-11-25T22:08:00Z">
              <w:rPr>
                <w:lang w:val="en-US"/>
              </w:rPr>
            </w:rPrChange>
          </w:rPr>
          <w:t>ô tả</w:t>
        </w:r>
      </w:ins>
      <w:ins w:id="27840" w:author="phuong vu" w:date="2018-11-25T22:08:00Z">
        <w:r w:rsidR="00E36333">
          <w:rPr>
            <w:b/>
            <w:lang w:val="en-US"/>
          </w:rPr>
          <w:t>:</w:t>
        </w:r>
      </w:ins>
    </w:p>
    <w:p w14:paraId="519071E5" w14:textId="4B4FB2F3" w:rsidR="00E36333" w:rsidRDefault="00E36333" w:rsidP="00E36333">
      <w:pPr>
        <w:spacing w:line="276" w:lineRule="auto"/>
        <w:ind w:firstLine="720"/>
        <w:rPr>
          <w:ins w:id="27841" w:author="phuong vu" w:date="2018-11-25T22:09:00Z"/>
          <w:lang w:val="en-US"/>
        </w:rPr>
      </w:pPr>
      <w:ins w:id="27842" w:author="phuong vu" w:date="2018-11-25T22:08:00Z">
        <w:r>
          <w:rPr>
            <w:b/>
            <w:lang w:val="en-US"/>
          </w:rPr>
          <w:t>-</w:t>
        </w:r>
      </w:ins>
      <w:ins w:id="27843" w:author="phuong vu" w:date="2018-11-25T22:09:00Z">
        <w:r>
          <w:rPr>
            <w:b/>
            <w:lang w:val="en-US"/>
          </w:rPr>
          <w:t xml:space="preserve"> </w:t>
        </w:r>
        <w:r>
          <w:rPr>
            <w:lang w:val="en-US"/>
          </w:rPr>
          <w:t>Bư</w:t>
        </w:r>
      </w:ins>
      <w:ins w:id="27844" w:author="phuong vu" w:date="2018-11-25T22:10:00Z">
        <w:r>
          <w:rPr>
            <w:lang w:val="en-US"/>
          </w:rPr>
          <w:t xml:space="preserve">ớc 1: </w:t>
        </w:r>
      </w:ins>
      <w:ins w:id="27845" w:author="phuong vu" w:date="2018-11-25T22:08:00Z">
        <w:r>
          <w:rPr>
            <w:lang w:val="en-US"/>
          </w:rPr>
          <w:t>Mở trang web tại địa chỉ: localhost:</w:t>
        </w:r>
      </w:ins>
      <w:ins w:id="27846" w:author="phuong vu" w:date="2018-11-25T22:09:00Z">
        <w:r>
          <w:rPr>
            <w:lang w:val="en-US"/>
          </w:rPr>
          <w:t>3000.</w:t>
        </w:r>
      </w:ins>
    </w:p>
    <w:p w14:paraId="7406FDEA" w14:textId="1849A687" w:rsidR="00E36333" w:rsidRDefault="00E36333" w:rsidP="00E36333">
      <w:pPr>
        <w:spacing w:line="276" w:lineRule="auto"/>
        <w:ind w:firstLine="720"/>
        <w:rPr>
          <w:ins w:id="27847" w:author="phuong vu" w:date="2018-11-25T22:09:00Z"/>
          <w:lang w:val="en-US"/>
        </w:rPr>
      </w:pPr>
      <w:ins w:id="27848" w:author="phuong vu" w:date="2018-11-25T22:09:00Z">
        <w:r>
          <w:rPr>
            <w:lang w:val="en-US"/>
          </w:rPr>
          <w:t xml:space="preserve">- </w:t>
        </w:r>
      </w:ins>
      <w:ins w:id="27849" w:author="phuong vu" w:date="2018-11-25T22:10:00Z">
        <w:r>
          <w:rPr>
            <w:lang w:val="en-US"/>
          </w:rPr>
          <w:t xml:space="preserve">Bước 2: </w:t>
        </w:r>
      </w:ins>
      <w:ins w:id="27850" w:author="phuong vu" w:date="2018-11-25T22:09:00Z">
        <w:r>
          <w:rPr>
            <w:lang w:val="en-US"/>
          </w:rPr>
          <w:t>Đăng nhập thành công vào hệ thống.</w:t>
        </w:r>
      </w:ins>
    </w:p>
    <w:p w14:paraId="4C583937" w14:textId="0E5E703B" w:rsidR="00E36333" w:rsidRDefault="00E36333" w:rsidP="00E36333">
      <w:pPr>
        <w:spacing w:line="276" w:lineRule="auto"/>
        <w:ind w:firstLine="720"/>
        <w:rPr>
          <w:ins w:id="27851" w:author="phuong vu" w:date="2018-11-25T22:10:00Z"/>
          <w:lang w:val="en-US"/>
        </w:rPr>
      </w:pPr>
      <w:ins w:id="27852" w:author="phuong vu" w:date="2018-11-25T22:09:00Z">
        <w:r>
          <w:rPr>
            <w:lang w:val="en-US"/>
          </w:rPr>
          <w:t xml:space="preserve">- </w:t>
        </w:r>
      </w:ins>
      <w:ins w:id="27853" w:author="phuong vu" w:date="2018-11-25T22:10:00Z">
        <w:r>
          <w:rPr>
            <w:lang w:val="en-US"/>
          </w:rPr>
          <w:t xml:space="preserve">Bước 3: </w:t>
        </w:r>
      </w:ins>
      <w:ins w:id="27854" w:author="phuong vu" w:date="2018-11-25T22:09:00Z">
        <w:r>
          <w:rPr>
            <w:lang w:val="en-US"/>
          </w:rPr>
          <w:t>Chọn chức năng “</w:t>
        </w:r>
        <w:r>
          <w:rPr>
            <w:i/>
            <w:lang w:val="en-US"/>
          </w:rPr>
          <w:t>Đơn hàng khách hàng</w:t>
        </w:r>
        <w:r>
          <w:rPr>
            <w:lang w:val="en-US"/>
          </w:rPr>
          <w:t>”</w:t>
        </w:r>
      </w:ins>
      <w:ins w:id="27855" w:author="phuong vu" w:date="2018-11-25T22:10:00Z">
        <w:r>
          <w:rPr>
            <w:lang w:val="en-US"/>
          </w:rPr>
          <w:t>.</w:t>
        </w:r>
      </w:ins>
    </w:p>
    <w:p w14:paraId="1E5A3C7D" w14:textId="77777777" w:rsidR="00E36333" w:rsidRDefault="00E36333" w:rsidP="00E36333">
      <w:pPr>
        <w:spacing w:line="276" w:lineRule="auto"/>
        <w:ind w:firstLine="720"/>
        <w:rPr>
          <w:ins w:id="27856" w:author="phuong vu" w:date="2018-11-25T22:13:00Z"/>
          <w:lang w:val="en-US"/>
        </w:rPr>
      </w:pPr>
      <w:ins w:id="27857" w:author="phuong vu" w:date="2018-11-25T22:10:00Z">
        <w:r>
          <w:rPr>
            <w:lang w:val="en-US"/>
          </w:rPr>
          <w:t xml:space="preserve">- Bước 4: </w:t>
        </w:r>
      </w:ins>
      <w:ins w:id="27858" w:author="phuong vu" w:date="2018-11-25T22:12:00Z">
        <w:r>
          <w:rPr>
            <w:lang w:val="en-US"/>
          </w:rPr>
          <w:t>Xem danh sách đơn hàng theo từng trạng thái</w:t>
        </w:r>
      </w:ins>
      <w:ins w:id="27859" w:author="phuong vu" w:date="2018-11-25T22:13:00Z">
        <w:r>
          <w:rPr>
            <w:lang w:val="en-US"/>
          </w:rPr>
          <w:t>.</w:t>
        </w:r>
      </w:ins>
    </w:p>
    <w:p w14:paraId="50F5EA79" w14:textId="77777777" w:rsidR="00E36333" w:rsidRDefault="00E36333" w:rsidP="00E36333">
      <w:pPr>
        <w:spacing w:line="276" w:lineRule="auto"/>
        <w:ind w:firstLine="720"/>
        <w:rPr>
          <w:ins w:id="27860" w:author="phuong vu" w:date="2018-11-25T22:13:00Z"/>
          <w:lang w:val="en-US"/>
        </w:rPr>
      </w:pPr>
      <w:ins w:id="27861" w:author="phuong vu" w:date="2018-11-25T22:13:00Z">
        <w:r>
          <w:rPr>
            <w:lang w:val="en-US"/>
          </w:rPr>
          <w:t>- Bước 5: Chọn đơn hàng bằng cách nhấn lên tên khách hàng.</w:t>
        </w:r>
      </w:ins>
    </w:p>
    <w:p w14:paraId="5162AF7D" w14:textId="77777777" w:rsidR="006A5504" w:rsidRDefault="00E36333" w:rsidP="006A5504">
      <w:pPr>
        <w:spacing w:line="276" w:lineRule="auto"/>
        <w:ind w:firstLine="720"/>
        <w:rPr>
          <w:ins w:id="27862" w:author="phuong vu" w:date="2018-11-25T22:37:00Z"/>
          <w:lang w:val="en-US"/>
        </w:rPr>
      </w:pPr>
      <w:ins w:id="27863" w:author="phuong vu" w:date="2018-11-25T22:13:00Z">
        <w:r>
          <w:rPr>
            <w:lang w:val="en-US"/>
          </w:rPr>
          <w:t xml:space="preserve">- Bước 6: </w:t>
        </w:r>
      </w:ins>
      <w:ins w:id="27864" w:author="phuong vu" w:date="2018-11-25T22:14:00Z">
        <w:r>
          <w:rPr>
            <w:lang w:val="en-US"/>
          </w:rPr>
          <w:t>Kiểm tra chi tiết đơn hàng hiển thị đúng thông tin hay không?</w:t>
        </w:r>
      </w:ins>
    </w:p>
    <w:p w14:paraId="77CFF555" w14:textId="1FD541E1" w:rsidR="0077093A" w:rsidRPr="00AD0E2E" w:rsidRDefault="0077093A" w:rsidP="006A5504">
      <w:pPr>
        <w:ind w:firstLine="720"/>
        <w:jc w:val="left"/>
        <w:rPr>
          <w:ins w:id="27865" w:author="phuong vu" w:date="2018-11-23T10:14:00Z"/>
          <w:lang w:val="en-US"/>
        </w:rPr>
        <w:pPrChange w:id="27866" w:author="phuong vu" w:date="2018-11-25T22:43:00Z">
          <w:pPr/>
        </w:pPrChange>
      </w:pPr>
      <w:ins w:id="27867" w:author="phuong vu" w:date="2018-11-23T10:13:00Z">
        <w:r w:rsidRPr="005800DD">
          <w:rPr>
            <w:b/>
            <w:lang w:val="en-US"/>
            <w:rPrChange w:id="27868" w:author="phuong vu" w:date="2018-11-25T22:17: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7869">
          <w:tblGrid>
            <w:gridCol w:w="708"/>
            <w:gridCol w:w="2676"/>
            <w:gridCol w:w="1942"/>
            <w:gridCol w:w="1713"/>
            <w:gridCol w:w="1738"/>
          </w:tblGrid>
        </w:tblGridChange>
      </w:tblGrid>
      <w:tr w:rsidR="005800DD" w:rsidRPr="00BA3432" w14:paraId="34D21302" w14:textId="77777777" w:rsidTr="005800DD">
        <w:trPr>
          <w:ins w:id="27870"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hideMark/>
          </w:tcPr>
          <w:p w14:paraId="0FD86A31" w14:textId="77777777" w:rsidR="0077093A" w:rsidRPr="00BA3432" w:rsidRDefault="0077093A" w:rsidP="005800DD">
            <w:pPr>
              <w:spacing w:line="276" w:lineRule="auto"/>
              <w:jc w:val="center"/>
              <w:rPr>
                <w:ins w:id="27871" w:author="phuong vu" w:date="2018-11-23T10:14:00Z"/>
                <w:b/>
                <w:bCs/>
                <w:lang w:val="es-ES"/>
                <w:rPrChange w:id="27872" w:author="phuong vu" w:date="2018-11-25T21:55:00Z">
                  <w:rPr>
                    <w:ins w:id="27873" w:author="phuong vu" w:date="2018-11-23T10:14:00Z"/>
                    <w:rFonts w:ascii="Times New Roman" w:hAnsi="Times New Roman" w:cs="Times New Roman"/>
                    <w:b/>
                    <w:bCs/>
                    <w:lang w:val="es-ES"/>
                  </w:rPr>
                </w:rPrChange>
              </w:rPr>
              <w:pPrChange w:id="27874" w:author="phuong vu" w:date="2018-11-25T22:18:00Z">
                <w:pPr/>
              </w:pPrChange>
            </w:pPr>
            <w:ins w:id="27875" w:author="phuong vu" w:date="2018-11-23T10:14:00Z">
              <w:r w:rsidRPr="00BA3432">
                <w:rPr>
                  <w:b/>
                  <w:bCs/>
                  <w:lang w:val="es-ES"/>
                  <w:rPrChange w:id="27876" w:author="phuong vu" w:date="2018-11-25T21:55: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7C6E9ECE" w14:textId="77777777" w:rsidR="0077093A" w:rsidRPr="00BA3432" w:rsidRDefault="0077093A">
            <w:pPr>
              <w:spacing w:line="276" w:lineRule="auto"/>
              <w:jc w:val="center"/>
              <w:rPr>
                <w:ins w:id="27877" w:author="phuong vu" w:date="2018-11-23T10:14:00Z"/>
                <w:b/>
                <w:bCs/>
                <w:lang w:val="es-ES"/>
                <w:rPrChange w:id="27878" w:author="phuong vu" w:date="2018-11-25T21:55:00Z">
                  <w:rPr>
                    <w:ins w:id="27879" w:author="phuong vu" w:date="2018-11-23T10:14:00Z"/>
                    <w:b/>
                    <w:bCs/>
                    <w:lang w:val="es-ES"/>
                  </w:rPr>
                </w:rPrChange>
              </w:rPr>
              <w:pPrChange w:id="27880" w:author="phuong vu" w:date="2018-11-23T13:48:00Z">
                <w:pPr/>
              </w:pPrChange>
            </w:pPr>
            <w:ins w:id="27881" w:author="phuong vu" w:date="2018-11-23T10:14:00Z">
              <w:r w:rsidRPr="00AD0E2E">
                <w:rPr>
                  <w:b/>
                  <w:bCs/>
                  <w:lang w:val="es-ES"/>
                </w:rPr>
                <w:t>Mô t</w:t>
              </w:r>
              <w:r w:rsidRPr="00BA3432">
                <w:rPr>
                  <w:b/>
                  <w:bCs/>
                  <w:lang w:val="es-ES"/>
                  <w:rPrChange w:id="27882" w:author="phuong vu" w:date="2018-11-25T21:55:00Z">
                    <w:rPr>
                      <w:b/>
                      <w:bCs/>
                      <w:lang w:val="es-ES"/>
                    </w:rPr>
                  </w:rPrChange>
                </w:rPr>
                <w: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ACF5034" w14:textId="77777777" w:rsidR="0077093A" w:rsidRPr="00BA3432" w:rsidRDefault="0077093A">
            <w:pPr>
              <w:spacing w:line="276" w:lineRule="auto"/>
              <w:jc w:val="center"/>
              <w:rPr>
                <w:ins w:id="27883" w:author="phuong vu" w:date="2018-11-23T10:14:00Z"/>
                <w:b/>
                <w:bCs/>
                <w:lang w:val="es-ES"/>
                <w:rPrChange w:id="27884" w:author="phuong vu" w:date="2018-11-25T21:55:00Z">
                  <w:rPr>
                    <w:ins w:id="27885" w:author="phuong vu" w:date="2018-11-23T10:14:00Z"/>
                    <w:b/>
                    <w:bCs/>
                    <w:lang w:val="es-ES"/>
                  </w:rPr>
                </w:rPrChange>
              </w:rPr>
              <w:pPrChange w:id="27886" w:author="phuong vu" w:date="2018-11-23T13:48:00Z">
                <w:pPr/>
              </w:pPrChange>
            </w:pPr>
            <w:ins w:id="27887" w:author="phuong vu" w:date="2018-11-23T10:14:00Z">
              <w:r w:rsidRPr="00BA3432">
                <w:rPr>
                  <w:b/>
                  <w:bCs/>
                  <w:lang w:val="es-ES"/>
                  <w:rPrChange w:id="27888" w:author="phuong vu" w:date="2018-11-25T21:55: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E44AF09" w14:textId="77777777" w:rsidR="0077093A" w:rsidRPr="00BA3432" w:rsidRDefault="0077093A">
            <w:pPr>
              <w:spacing w:line="276" w:lineRule="auto"/>
              <w:jc w:val="center"/>
              <w:rPr>
                <w:ins w:id="27889" w:author="phuong vu" w:date="2018-11-23T10:14:00Z"/>
                <w:b/>
                <w:bCs/>
                <w:lang w:val="es-ES"/>
                <w:rPrChange w:id="27890" w:author="phuong vu" w:date="2018-11-25T21:55:00Z">
                  <w:rPr>
                    <w:ins w:id="27891" w:author="phuong vu" w:date="2018-11-23T10:14:00Z"/>
                    <w:b/>
                    <w:bCs/>
                    <w:lang w:val="es-ES"/>
                  </w:rPr>
                </w:rPrChange>
              </w:rPr>
              <w:pPrChange w:id="27892" w:author="phuong vu" w:date="2018-11-23T13:48:00Z">
                <w:pPr/>
              </w:pPrChange>
            </w:pPr>
            <w:ins w:id="27893" w:author="phuong vu" w:date="2018-11-23T10:14:00Z">
              <w:r w:rsidRPr="00BA3432">
                <w:rPr>
                  <w:b/>
                  <w:bCs/>
                  <w:lang w:val="es-ES"/>
                  <w:rPrChange w:id="27894" w:author="phuong vu" w:date="2018-11-25T21:55: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BFBC56F" w14:textId="77777777" w:rsidR="0077093A" w:rsidRPr="00BA3432" w:rsidRDefault="0077093A">
            <w:pPr>
              <w:spacing w:line="276" w:lineRule="auto"/>
              <w:jc w:val="center"/>
              <w:rPr>
                <w:ins w:id="27895" w:author="phuong vu" w:date="2018-11-23T10:14:00Z"/>
                <w:b/>
                <w:bCs/>
                <w:lang w:val="es-ES"/>
                <w:rPrChange w:id="27896" w:author="phuong vu" w:date="2018-11-25T21:55:00Z">
                  <w:rPr>
                    <w:ins w:id="27897" w:author="phuong vu" w:date="2018-11-23T10:14:00Z"/>
                    <w:b/>
                    <w:bCs/>
                    <w:lang w:val="es-ES"/>
                  </w:rPr>
                </w:rPrChange>
              </w:rPr>
              <w:pPrChange w:id="27898" w:author="phuong vu" w:date="2018-11-23T13:48:00Z">
                <w:pPr/>
              </w:pPrChange>
            </w:pPr>
            <w:ins w:id="27899" w:author="phuong vu" w:date="2018-11-23T10:14:00Z">
              <w:r w:rsidRPr="00BA3432">
                <w:rPr>
                  <w:b/>
                  <w:bCs/>
                  <w:lang w:val="es-ES"/>
                  <w:rPrChange w:id="27900" w:author="phuong vu" w:date="2018-11-25T21:55:00Z">
                    <w:rPr>
                      <w:b/>
                      <w:bCs/>
                      <w:lang w:val="es-ES"/>
                    </w:rPr>
                  </w:rPrChange>
                </w:rPr>
                <w:t>Thành công/ Thât bại</w:t>
              </w:r>
            </w:ins>
          </w:p>
        </w:tc>
      </w:tr>
      <w:tr w:rsidR="005800DD" w:rsidRPr="00BA3432" w14:paraId="538A9271" w14:textId="77777777" w:rsidTr="005800DD">
        <w:trPr>
          <w:ins w:id="27901"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3871D" w14:textId="312ED64C" w:rsidR="005800DD" w:rsidRPr="005800DD" w:rsidRDefault="006A5504" w:rsidP="005800DD">
            <w:pPr>
              <w:spacing w:line="276" w:lineRule="auto"/>
              <w:jc w:val="center"/>
              <w:rPr>
                <w:ins w:id="27902" w:author="phuong vu" w:date="2018-11-23T10:14:00Z"/>
                <w:bCs/>
                <w:lang w:val="es-ES"/>
                <w:rPrChange w:id="27903" w:author="phuong vu" w:date="2018-11-25T22:18:00Z">
                  <w:rPr>
                    <w:ins w:id="27904" w:author="phuong vu" w:date="2018-11-23T10:14:00Z"/>
                    <w:b/>
                    <w:bCs/>
                    <w:lang w:val="es-ES"/>
                  </w:rPr>
                </w:rPrChange>
              </w:rPr>
              <w:pPrChange w:id="27905" w:author="phuong vu" w:date="2018-11-25T22:18:00Z">
                <w:pPr/>
              </w:pPrChange>
            </w:pPr>
            <w:ins w:id="27906" w:author="phuong vu" w:date="2018-11-25T22:37: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1C031B22" w14:textId="28A8829A" w:rsidR="005800DD" w:rsidRPr="00AD0E2E" w:rsidRDefault="006C2726" w:rsidP="005800DD">
            <w:pPr>
              <w:spacing w:line="276" w:lineRule="auto"/>
              <w:jc w:val="left"/>
              <w:rPr>
                <w:ins w:id="27907" w:author="phuong vu" w:date="2018-11-23T10:14:00Z"/>
                <w:lang w:val="es-ES"/>
              </w:rPr>
              <w:pPrChange w:id="27908" w:author="phuong vu" w:date="2018-11-25T22:23:00Z">
                <w:pPr/>
              </w:pPrChange>
            </w:pPr>
            <w:ins w:id="27909" w:author="phuong vu" w:date="2018-11-25T22:29:00Z">
              <w:r>
                <w:rPr>
                  <w:lang w:val="es-ES"/>
                </w:rPr>
                <w:t xml:space="preserve">Đơn </w:t>
              </w:r>
            </w:ins>
            <w:ins w:id="27910" w:author="phuong vu" w:date="2018-11-25T22:30:00Z">
              <w:r>
                <w:rPr>
                  <w:lang w:val="es-ES"/>
                </w:rPr>
                <w:t>hàng: mã 89</w:t>
              </w:r>
            </w:ins>
          </w:p>
        </w:tc>
        <w:tc>
          <w:tcPr>
            <w:tcW w:w="1942" w:type="dxa"/>
            <w:tcBorders>
              <w:top w:val="single" w:sz="4" w:space="0" w:color="auto"/>
              <w:left w:val="single" w:sz="4" w:space="0" w:color="auto"/>
              <w:bottom w:val="single" w:sz="4" w:space="0" w:color="auto"/>
              <w:right w:val="single" w:sz="4" w:space="0" w:color="auto"/>
            </w:tcBorders>
          </w:tcPr>
          <w:p w14:paraId="3E34B8A6" w14:textId="6A15AC44" w:rsidR="005800DD" w:rsidRPr="00AD0E2E" w:rsidRDefault="006C2726" w:rsidP="005800DD">
            <w:pPr>
              <w:spacing w:line="276" w:lineRule="auto"/>
              <w:jc w:val="left"/>
              <w:rPr>
                <w:ins w:id="27911" w:author="phuong vu" w:date="2018-11-23T10:14:00Z"/>
                <w:lang w:val="es-ES"/>
              </w:rPr>
              <w:pPrChange w:id="27912" w:author="phuong vu" w:date="2018-11-25T22:23:00Z">
                <w:pPr/>
              </w:pPrChange>
            </w:pPr>
            <w:ins w:id="27913" w:author="phuong vu" w:date="2018-11-25T22:30:00Z">
              <w:r>
                <w:rPr>
                  <w:lang w:val="es-ES"/>
                </w:rPr>
                <w:t xml:space="preserve">Chi tiết đơn hàng với trạng thái </w:t>
              </w:r>
            </w:ins>
            <w:ins w:id="27914" w:author="phuong vu" w:date="2018-11-25T22:31:00Z">
              <w:r>
                <w:rPr>
                  <w:lang w:val="es-ES"/>
                </w:rPr>
                <w:t>“</w:t>
              </w:r>
              <w:r w:rsidRPr="006C2726">
                <w:rPr>
                  <w:i/>
                  <w:lang w:val="es-ES"/>
                  <w:rPrChange w:id="27915" w:author="phuong vu" w:date="2018-11-25T22:31:00Z">
                    <w:rPr>
                      <w:lang w:val="es-ES"/>
                    </w:rPr>
                  </w:rPrChange>
                </w:rPr>
                <w:t>đang chờ xử lí</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079C9538" w14:textId="13BD2BF9" w:rsidR="005800DD" w:rsidRPr="00AD0E2E" w:rsidRDefault="006C2726" w:rsidP="005800DD">
            <w:pPr>
              <w:spacing w:line="276" w:lineRule="auto"/>
              <w:jc w:val="left"/>
              <w:rPr>
                <w:ins w:id="27916" w:author="phuong vu" w:date="2018-11-23T10:14:00Z"/>
                <w:lang w:val="es-ES"/>
              </w:rPr>
              <w:pPrChange w:id="27917" w:author="phuong vu" w:date="2018-11-25T22:23:00Z">
                <w:pPr/>
              </w:pPrChange>
            </w:pPr>
            <w:ins w:id="27918" w:author="phuong vu" w:date="2018-11-25T22:31:00Z">
              <w:r>
                <w:rPr>
                  <w:lang w:val="es-ES"/>
                </w:rPr>
                <w:t>Chi tiết đơn hàng với trạng thái “</w:t>
              </w:r>
              <w:r w:rsidRPr="00F0075D">
                <w:rPr>
                  <w:i/>
                  <w:lang w:val="es-ES"/>
                </w:rPr>
                <w:t>đang chờ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D1541D0" w14:textId="3D2201E0" w:rsidR="005800DD" w:rsidRPr="00AD0E2E" w:rsidRDefault="006C2726" w:rsidP="005800DD">
            <w:pPr>
              <w:spacing w:line="276" w:lineRule="auto"/>
              <w:jc w:val="left"/>
              <w:rPr>
                <w:ins w:id="27919" w:author="phuong vu" w:date="2018-11-23T10:14:00Z"/>
                <w:lang w:val="es-ES"/>
              </w:rPr>
              <w:pPrChange w:id="27920" w:author="phuong vu" w:date="2018-11-25T22:23:00Z">
                <w:pPr/>
              </w:pPrChange>
            </w:pPr>
            <w:ins w:id="27921" w:author="phuong vu" w:date="2018-11-25T22:31:00Z">
              <w:r>
                <w:rPr>
                  <w:lang w:val="es-ES"/>
                </w:rPr>
                <w:t>Thành công</w:t>
              </w:r>
            </w:ins>
          </w:p>
        </w:tc>
      </w:tr>
      <w:tr w:rsidR="005800DD" w:rsidRPr="00BA3432" w14:paraId="3AE2683C" w14:textId="77777777" w:rsidTr="005800DD">
        <w:trPr>
          <w:ins w:id="27922"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0D6A4" w14:textId="65C45335" w:rsidR="005800DD" w:rsidRPr="005800DD" w:rsidRDefault="006A5504" w:rsidP="005800DD">
            <w:pPr>
              <w:spacing w:line="276" w:lineRule="auto"/>
              <w:jc w:val="center"/>
              <w:rPr>
                <w:ins w:id="27923" w:author="phuong vu" w:date="2018-11-23T10:14:00Z"/>
                <w:bCs/>
                <w:lang w:val="es-ES"/>
                <w:rPrChange w:id="27924" w:author="phuong vu" w:date="2018-11-25T22:18:00Z">
                  <w:rPr>
                    <w:ins w:id="27925" w:author="phuong vu" w:date="2018-11-23T10:14:00Z"/>
                    <w:b/>
                    <w:bCs/>
                    <w:lang w:val="es-ES"/>
                  </w:rPr>
                </w:rPrChange>
              </w:rPr>
              <w:pPrChange w:id="27926" w:author="phuong vu" w:date="2018-11-25T22:18:00Z">
                <w:pPr/>
              </w:pPrChange>
            </w:pPr>
            <w:ins w:id="27927" w:author="phuong vu" w:date="2018-11-25T22:37: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61B87DCC" w14:textId="77777777" w:rsidR="005800DD" w:rsidRDefault="006C2726" w:rsidP="005800DD">
            <w:pPr>
              <w:spacing w:line="276" w:lineRule="auto"/>
              <w:jc w:val="left"/>
              <w:rPr>
                <w:ins w:id="27928" w:author="phuong vu" w:date="2018-11-25T22:34:00Z"/>
                <w:lang w:val="es-ES"/>
              </w:rPr>
            </w:pPr>
            <w:ins w:id="27929" w:author="phuong vu" w:date="2018-11-25T22:34:00Z">
              <w:r>
                <w:rPr>
                  <w:lang w:val="es-ES"/>
                </w:rPr>
                <w:t>Đơn hàng: mã 89</w:t>
              </w:r>
            </w:ins>
          </w:p>
          <w:p w14:paraId="3729246C" w14:textId="1A157F08" w:rsidR="006C2726" w:rsidRPr="00AD0E2E" w:rsidRDefault="006A5504" w:rsidP="005800DD">
            <w:pPr>
              <w:spacing w:line="276" w:lineRule="auto"/>
              <w:jc w:val="left"/>
              <w:rPr>
                <w:ins w:id="27930" w:author="phuong vu" w:date="2018-11-23T10:14:00Z"/>
                <w:lang w:val="es-ES"/>
              </w:rPr>
              <w:pPrChange w:id="27931" w:author="phuong vu" w:date="2018-11-25T22:23:00Z">
                <w:pPr/>
              </w:pPrChange>
            </w:pPr>
            <w:ins w:id="27932" w:author="phuong vu" w:date="2018-11-25T22:39:00Z">
              <w:r>
                <w:rPr>
                  <w:lang w:val="es-ES"/>
                </w:rPr>
                <w:t>Người dùng: Nhân viên quản lí đơn hàng</w:t>
              </w:r>
            </w:ins>
            <w:ins w:id="27933" w:author="phuong vu" w:date="2018-11-25T22:40:00Z">
              <w:r>
                <w:rPr>
                  <w:lang w:val="es-ES"/>
                </w:rPr>
                <w:t xml:space="preserve"> hoặc nhân viên giao nhận quần áo</w:t>
              </w:r>
            </w:ins>
            <w:ins w:id="27934" w:author="phuong vu" w:date="2018-11-25T22:3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69318796" w14:textId="77777777" w:rsidR="005800DD" w:rsidRDefault="006C2726" w:rsidP="005800DD">
            <w:pPr>
              <w:spacing w:line="276" w:lineRule="auto"/>
              <w:jc w:val="left"/>
              <w:rPr>
                <w:ins w:id="27935" w:author="phuong vu" w:date="2018-11-25T22:34:00Z"/>
                <w:lang w:val="es-ES"/>
              </w:rPr>
            </w:pPr>
            <w:ins w:id="27936" w:author="phuong vu" w:date="2018-11-25T22:34:00Z">
              <w:r>
                <w:rPr>
                  <w:lang w:val="es-ES"/>
                </w:rPr>
                <w:t>Chi tiết đơn hàng với trạng thái “</w:t>
              </w:r>
              <w:r w:rsidRPr="00F0075D">
                <w:rPr>
                  <w:i/>
                  <w:lang w:val="es-ES"/>
                </w:rPr>
                <w:t>đang chờ xử lí</w:t>
              </w:r>
              <w:r>
                <w:rPr>
                  <w:lang w:val="es-ES"/>
                </w:rPr>
                <w:t>”.</w:t>
              </w:r>
            </w:ins>
          </w:p>
          <w:p w14:paraId="40672431" w14:textId="1FFFF177" w:rsidR="006C2726" w:rsidRPr="00AD0E2E" w:rsidRDefault="006C2726" w:rsidP="005800DD">
            <w:pPr>
              <w:spacing w:line="276" w:lineRule="auto"/>
              <w:jc w:val="left"/>
              <w:rPr>
                <w:ins w:id="27937" w:author="phuong vu" w:date="2018-11-23T10:14:00Z"/>
                <w:lang w:val="es-ES"/>
              </w:rPr>
              <w:pPrChange w:id="27938" w:author="phuong vu" w:date="2018-11-25T22:23:00Z">
                <w:pPr/>
              </w:pPrChange>
            </w:pPr>
            <w:ins w:id="27939" w:author="phuong vu" w:date="2018-11-25T22:35:00Z">
              <w:r>
                <w:rPr>
                  <w:lang w:val="es-ES"/>
                </w:rPr>
                <w:t>Không hiển thị nút</w:t>
              </w:r>
            </w:ins>
            <w:ins w:id="27940" w:author="phuong vu" w:date="2018-11-25T22:39:00Z">
              <w:r w:rsidR="006A5504">
                <w:rPr>
                  <w:lang w:val="es-ES"/>
                </w:rPr>
                <w:t xml:space="preserve"> “</w:t>
              </w:r>
              <w:r w:rsidR="006A5504" w:rsidRPr="006A5504">
                <w:rPr>
                  <w:i/>
                  <w:lang w:val="es-ES"/>
                  <w:rPrChange w:id="27941" w:author="phuong vu" w:date="2018-11-25T22:39:00Z">
                    <w:rPr>
                      <w:lang w:val="es-ES"/>
                    </w:rPr>
                  </w:rPrChange>
                </w:rPr>
                <w:t>xử lí</w:t>
              </w:r>
              <w:r w:rsidR="006A5504">
                <w:rPr>
                  <w:lang w:val="es-ES"/>
                </w:rPr>
                <w:t>”, “</w:t>
              </w:r>
              <w:r w:rsidR="006A5504" w:rsidRPr="006A5504">
                <w:rPr>
                  <w:i/>
                  <w:lang w:val="es-ES"/>
                  <w:rPrChange w:id="27942" w:author="phuong vu" w:date="2018-11-25T22:39:00Z">
                    <w:rPr>
                      <w:lang w:val="es-ES"/>
                    </w:rPr>
                  </w:rPrChange>
                </w:rPr>
                <w:t>xử lí hoàn tất</w:t>
              </w:r>
              <w:r w:rsidR="006A5504">
                <w:rPr>
                  <w:lang w:val="es-ES"/>
                </w:rPr>
                <w:t>”</w:t>
              </w:r>
            </w:ins>
            <w:ins w:id="27943" w:author="phuong vu" w:date="2018-11-25T22:35: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748FD9B" w14:textId="77777777" w:rsidR="006A5504" w:rsidRDefault="006A5504" w:rsidP="006A5504">
            <w:pPr>
              <w:spacing w:line="276" w:lineRule="auto"/>
              <w:jc w:val="left"/>
              <w:rPr>
                <w:ins w:id="27944" w:author="phuong vu" w:date="2018-11-25T22:40:00Z"/>
                <w:lang w:val="es-ES"/>
              </w:rPr>
            </w:pPr>
            <w:ins w:id="27945" w:author="phuong vu" w:date="2018-11-25T22:40:00Z">
              <w:r>
                <w:rPr>
                  <w:lang w:val="es-ES"/>
                </w:rPr>
                <w:t>Chi tiết đơn hàng với trạng thái “</w:t>
              </w:r>
              <w:r w:rsidRPr="00F0075D">
                <w:rPr>
                  <w:i/>
                  <w:lang w:val="es-ES"/>
                </w:rPr>
                <w:t>đang chờ xử lí</w:t>
              </w:r>
              <w:r>
                <w:rPr>
                  <w:lang w:val="es-ES"/>
                </w:rPr>
                <w:t>”.</w:t>
              </w:r>
            </w:ins>
          </w:p>
          <w:p w14:paraId="4FE4474A" w14:textId="5635EBEA" w:rsidR="005800DD" w:rsidRPr="00AD0E2E" w:rsidRDefault="006A5504" w:rsidP="006A5504">
            <w:pPr>
              <w:spacing w:line="276" w:lineRule="auto"/>
              <w:jc w:val="left"/>
              <w:rPr>
                <w:ins w:id="27946" w:author="phuong vu" w:date="2018-11-23T10:14:00Z"/>
                <w:lang w:val="es-ES"/>
              </w:rPr>
              <w:pPrChange w:id="27947" w:author="phuong vu" w:date="2018-11-25T22:23:00Z">
                <w:pPr/>
              </w:pPrChange>
            </w:pPr>
            <w:ins w:id="27948" w:author="phuong vu" w:date="2018-11-25T22:40:00Z">
              <w:r>
                <w:rPr>
                  <w:lang w:val="es-ES"/>
                </w:rPr>
                <w:t>Không hiển thị nút “</w:t>
              </w:r>
              <w:r w:rsidRPr="00F0075D">
                <w:rPr>
                  <w:i/>
                  <w:lang w:val="es-ES"/>
                </w:rPr>
                <w:t>xử lí</w:t>
              </w:r>
              <w:r>
                <w:rPr>
                  <w:lang w:val="es-ES"/>
                </w:rPr>
                <w:t>”, “</w:t>
              </w:r>
              <w:r w:rsidRPr="00F0075D">
                <w:rPr>
                  <w:i/>
                  <w:lang w:val="es-ES"/>
                </w:rPr>
                <w:t>xử lí 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038FB369" w14:textId="677E4CD3" w:rsidR="005800DD" w:rsidRPr="00AD0E2E" w:rsidRDefault="006C2726" w:rsidP="005800DD">
            <w:pPr>
              <w:spacing w:line="276" w:lineRule="auto"/>
              <w:jc w:val="left"/>
              <w:rPr>
                <w:ins w:id="27949" w:author="phuong vu" w:date="2018-11-23T10:14:00Z"/>
                <w:lang w:val="en-US"/>
              </w:rPr>
              <w:pPrChange w:id="27950" w:author="phuong vu" w:date="2018-11-25T22:23:00Z">
                <w:pPr/>
              </w:pPrChange>
            </w:pPr>
            <w:ins w:id="27951" w:author="phuong vu" w:date="2018-11-25T22:35:00Z">
              <w:r>
                <w:rPr>
                  <w:lang w:val="en-US"/>
                </w:rPr>
                <w:t>Thành công</w:t>
              </w:r>
            </w:ins>
          </w:p>
        </w:tc>
      </w:tr>
      <w:tr w:rsidR="006A5504" w:rsidRPr="00BA3432" w14:paraId="0BDD4837" w14:textId="77777777" w:rsidTr="005800DD">
        <w:trPr>
          <w:ins w:id="27952"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1AC59C44" w14:textId="0DC88309" w:rsidR="006A5504" w:rsidRPr="005800DD" w:rsidRDefault="00A4790A" w:rsidP="006A5504">
            <w:pPr>
              <w:spacing w:line="276" w:lineRule="auto"/>
              <w:jc w:val="center"/>
              <w:rPr>
                <w:ins w:id="27953" w:author="phuong vu" w:date="2018-11-23T10:14:00Z"/>
                <w:bCs/>
                <w:lang w:val="es-ES"/>
                <w:rPrChange w:id="27954" w:author="phuong vu" w:date="2018-11-25T22:18:00Z">
                  <w:rPr>
                    <w:ins w:id="27955" w:author="phuong vu" w:date="2018-11-23T10:14:00Z"/>
                    <w:b/>
                    <w:bCs/>
                    <w:lang w:val="es-ES"/>
                  </w:rPr>
                </w:rPrChange>
              </w:rPr>
              <w:pPrChange w:id="27956" w:author="phuong vu" w:date="2018-11-25T22:18:00Z">
                <w:pPr/>
              </w:pPrChange>
            </w:pPr>
            <w:ins w:id="27957" w:author="phuong vu" w:date="2018-11-25T23: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568391D5" w14:textId="77777777" w:rsidR="006A5504" w:rsidRDefault="006A5504" w:rsidP="006A5504">
            <w:pPr>
              <w:spacing w:line="276" w:lineRule="auto"/>
              <w:jc w:val="left"/>
              <w:rPr>
                <w:ins w:id="27958" w:author="phuong vu" w:date="2018-11-25T22:40:00Z"/>
                <w:lang w:val="es-ES"/>
              </w:rPr>
            </w:pPr>
            <w:ins w:id="27959" w:author="phuong vu" w:date="2018-11-25T22:40:00Z">
              <w:r>
                <w:rPr>
                  <w:lang w:val="es-ES"/>
                </w:rPr>
                <w:t>Đơn hàng: mã 89</w:t>
              </w:r>
            </w:ins>
          </w:p>
          <w:p w14:paraId="29169DC7" w14:textId="3F4DE9FD" w:rsidR="006A5504" w:rsidRPr="00AD0E2E" w:rsidRDefault="006A5504" w:rsidP="006A5504">
            <w:pPr>
              <w:spacing w:line="276" w:lineRule="auto"/>
              <w:jc w:val="left"/>
              <w:rPr>
                <w:ins w:id="27960" w:author="phuong vu" w:date="2018-11-23T10:14:00Z"/>
                <w:lang w:val="es-ES"/>
              </w:rPr>
              <w:pPrChange w:id="27961" w:author="phuong vu" w:date="2018-11-25T22:23:00Z">
                <w:pPr/>
              </w:pPrChange>
            </w:pPr>
            <w:ins w:id="27962" w:author="phuong vu" w:date="2018-11-25T22:40:00Z">
              <w:r>
                <w:rPr>
                  <w:lang w:val="es-ES"/>
                </w:rPr>
                <w:lastRenderedPageBreak/>
                <w:t xml:space="preserve">Người dùng: Nhân viên </w:t>
              </w:r>
            </w:ins>
            <w:ins w:id="27963" w:author="phuong vu" w:date="2018-11-25T22:41:00Z">
              <w:r>
                <w:rPr>
                  <w:lang w:val="es-ES"/>
                </w:rPr>
                <w:t>xử lí đơn hàng</w:t>
              </w:r>
            </w:ins>
          </w:p>
        </w:tc>
        <w:tc>
          <w:tcPr>
            <w:tcW w:w="1942" w:type="dxa"/>
            <w:tcBorders>
              <w:top w:val="single" w:sz="4" w:space="0" w:color="auto"/>
              <w:left w:val="single" w:sz="4" w:space="0" w:color="auto"/>
              <w:bottom w:val="single" w:sz="4" w:space="0" w:color="auto"/>
              <w:right w:val="single" w:sz="4" w:space="0" w:color="auto"/>
            </w:tcBorders>
          </w:tcPr>
          <w:p w14:paraId="5F284AB3" w14:textId="77777777" w:rsidR="006A5504" w:rsidRDefault="006A5504" w:rsidP="006A5504">
            <w:pPr>
              <w:spacing w:line="276" w:lineRule="auto"/>
              <w:jc w:val="left"/>
              <w:rPr>
                <w:ins w:id="27964" w:author="phuong vu" w:date="2018-11-25T22:41:00Z"/>
                <w:lang w:val="es-ES"/>
              </w:rPr>
            </w:pPr>
            <w:ins w:id="27965" w:author="phuong vu" w:date="2018-11-25T22:41:00Z">
              <w:r>
                <w:rPr>
                  <w:lang w:val="es-ES"/>
                </w:rPr>
                <w:lastRenderedPageBreak/>
                <w:t xml:space="preserve">Chi tiết đơn hàng với trạng </w:t>
              </w:r>
              <w:r>
                <w:rPr>
                  <w:lang w:val="es-ES"/>
                </w:rPr>
                <w:lastRenderedPageBreak/>
                <w:t>thái “</w:t>
              </w:r>
              <w:r w:rsidRPr="00F0075D">
                <w:rPr>
                  <w:i/>
                  <w:lang w:val="es-ES"/>
                </w:rPr>
                <w:t>đang chờ xử lí</w:t>
              </w:r>
              <w:r>
                <w:rPr>
                  <w:lang w:val="es-ES"/>
                </w:rPr>
                <w:t>”.</w:t>
              </w:r>
            </w:ins>
          </w:p>
          <w:p w14:paraId="63AF98A8" w14:textId="1B7B000B" w:rsidR="006A5504" w:rsidRPr="00AD0E2E" w:rsidRDefault="006A5504" w:rsidP="006A5504">
            <w:pPr>
              <w:spacing w:line="276" w:lineRule="auto"/>
              <w:jc w:val="left"/>
              <w:rPr>
                <w:ins w:id="27966" w:author="phuong vu" w:date="2018-11-23T10:14:00Z"/>
                <w:lang w:val="es-ES"/>
              </w:rPr>
              <w:pPrChange w:id="27967" w:author="phuong vu" w:date="2018-11-25T22:23:00Z">
                <w:pPr/>
              </w:pPrChange>
            </w:pPr>
            <w:ins w:id="27968" w:author="phuong vu" w:date="2018-11-25T22:41:00Z">
              <w:r>
                <w:rPr>
                  <w:lang w:val="es-ES"/>
                </w:rPr>
                <w:t>Hiển thị nút “</w:t>
              </w:r>
              <w:r w:rsidRPr="00F0075D">
                <w:rPr>
                  <w:i/>
                  <w:lang w:val="es-ES"/>
                </w:rPr>
                <w:t>xử lí</w:t>
              </w:r>
              <w:r>
                <w:rPr>
                  <w:lang w:val="es-ES"/>
                </w:rPr>
                <w:t>”, “</w:t>
              </w:r>
              <w:r w:rsidRPr="00F0075D">
                <w:rPr>
                  <w:i/>
                  <w:lang w:val="es-ES"/>
                </w:rPr>
                <w:t>xử lí hoàn tất</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08D8F344" w14:textId="77777777" w:rsidR="006A5504" w:rsidRDefault="006A5504" w:rsidP="006A5504">
            <w:pPr>
              <w:spacing w:line="276" w:lineRule="auto"/>
              <w:jc w:val="left"/>
              <w:rPr>
                <w:ins w:id="27969" w:author="phuong vu" w:date="2018-11-25T22:41:00Z"/>
                <w:lang w:val="es-ES"/>
              </w:rPr>
            </w:pPr>
            <w:ins w:id="27970" w:author="phuong vu" w:date="2018-11-25T22:41:00Z">
              <w:r>
                <w:rPr>
                  <w:lang w:val="es-ES"/>
                </w:rPr>
                <w:lastRenderedPageBreak/>
                <w:t xml:space="preserve">Chi tiết đơn hàng với trạng thái </w:t>
              </w:r>
              <w:r>
                <w:rPr>
                  <w:lang w:val="es-ES"/>
                </w:rPr>
                <w:lastRenderedPageBreak/>
                <w:t>“</w:t>
              </w:r>
              <w:r w:rsidRPr="00F0075D">
                <w:rPr>
                  <w:i/>
                  <w:lang w:val="es-ES"/>
                </w:rPr>
                <w:t>đang chờ xử lí</w:t>
              </w:r>
              <w:r>
                <w:rPr>
                  <w:lang w:val="es-ES"/>
                </w:rPr>
                <w:t>”.</w:t>
              </w:r>
            </w:ins>
          </w:p>
          <w:p w14:paraId="62805C2A" w14:textId="05F93BD1" w:rsidR="006A5504" w:rsidRPr="00AD0E2E" w:rsidRDefault="006A5504" w:rsidP="006A5504">
            <w:pPr>
              <w:spacing w:line="276" w:lineRule="auto"/>
              <w:jc w:val="left"/>
              <w:rPr>
                <w:ins w:id="27971" w:author="phuong vu" w:date="2018-11-23T10:14:00Z"/>
                <w:lang w:val="es-ES"/>
              </w:rPr>
              <w:pPrChange w:id="27972" w:author="phuong vu" w:date="2018-11-25T22:23:00Z">
                <w:pPr/>
              </w:pPrChange>
            </w:pPr>
            <w:ins w:id="27973" w:author="phuong vu" w:date="2018-11-25T22:41:00Z">
              <w:r>
                <w:rPr>
                  <w:lang w:val="es-ES"/>
                </w:rPr>
                <w:t>Hiển thị nút “</w:t>
              </w:r>
              <w:r w:rsidRPr="00F0075D">
                <w:rPr>
                  <w:i/>
                  <w:lang w:val="es-ES"/>
                </w:rPr>
                <w:t>xử lí</w:t>
              </w:r>
              <w:r>
                <w:rPr>
                  <w:lang w:val="es-ES"/>
                </w:rPr>
                <w:t>”, “</w:t>
              </w:r>
              <w:r w:rsidRPr="00F0075D">
                <w:rPr>
                  <w:i/>
                  <w:lang w:val="es-ES"/>
                </w:rPr>
                <w:t>xử lí 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15CB01D" w14:textId="3B80C11F" w:rsidR="006A5504" w:rsidRPr="00AD0E2E" w:rsidRDefault="006A5504" w:rsidP="006A5504">
            <w:pPr>
              <w:spacing w:line="276" w:lineRule="auto"/>
              <w:jc w:val="left"/>
              <w:rPr>
                <w:ins w:id="27974" w:author="phuong vu" w:date="2018-11-23T10:14:00Z"/>
                <w:lang w:val="es-ES"/>
              </w:rPr>
              <w:pPrChange w:id="27975" w:author="phuong vu" w:date="2018-11-25T22:23:00Z">
                <w:pPr/>
              </w:pPrChange>
            </w:pPr>
            <w:ins w:id="27976" w:author="phuong vu" w:date="2018-11-25T22:41:00Z">
              <w:r>
                <w:rPr>
                  <w:lang w:val="es-ES"/>
                </w:rPr>
                <w:lastRenderedPageBreak/>
                <w:t>Thành công</w:t>
              </w:r>
            </w:ins>
          </w:p>
        </w:tc>
      </w:tr>
      <w:tr w:rsidR="006A5504" w:rsidRPr="00BA3432" w14:paraId="166EDB84" w14:textId="77777777" w:rsidTr="005800DD">
        <w:trPr>
          <w:ins w:id="27977"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43282D3D" w14:textId="20BB1F53" w:rsidR="006A5504" w:rsidRPr="005800DD" w:rsidRDefault="00A4790A" w:rsidP="006A5504">
            <w:pPr>
              <w:spacing w:line="276" w:lineRule="auto"/>
              <w:jc w:val="center"/>
              <w:rPr>
                <w:ins w:id="27978" w:author="phuong vu" w:date="2018-11-23T10:14:00Z"/>
                <w:bCs/>
                <w:lang w:val="es-ES"/>
                <w:rPrChange w:id="27979" w:author="phuong vu" w:date="2018-11-25T22:18:00Z">
                  <w:rPr>
                    <w:ins w:id="27980" w:author="phuong vu" w:date="2018-11-23T10:14:00Z"/>
                    <w:b/>
                    <w:bCs/>
                    <w:lang w:val="es-ES"/>
                  </w:rPr>
                </w:rPrChange>
              </w:rPr>
              <w:pPrChange w:id="27981" w:author="phuong vu" w:date="2018-11-25T22:18:00Z">
                <w:pPr/>
              </w:pPrChange>
            </w:pPr>
            <w:ins w:id="27982" w:author="phuong vu" w:date="2018-11-25T23:0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775C4D08" w14:textId="6F416F5B" w:rsidR="006A5504" w:rsidRPr="00AD0E2E" w:rsidRDefault="006A5504" w:rsidP="006A5504">
            <w:pPr>
              <w:spacing w:line="276" w:lineRule="auto"/>
              <w:jc w:val="left"/>
              <w:rPr>
                <w:ins w:id="27983" w:author="phuong vu" w:date="2018-11-23T10:14:00Z"/>
                <w:lang w:val="es-ES"/>
              </w:rPr>
              <w:pPrChange w:id="27984" w:author="phuong vu" w:date="2018-11-25T22:23:00Z">
                <w:pPr/>
              </w:pPrChange>
            </w:pPr>
            <w:ins w:id="27985" w:author="phuong vu" w:date="2018-11-25T22:3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2B041DE0" w14:textId="33E14319" w:rsidR="006A5504" w:rsidRPr="00AD0E2E" w:rsidRDefault="006A5504" w:rsidP="006A5504">
            <w:pPr>
              <w:spacing w:line="276" w:lineRule="auto"/>
              <w:jc w:val="left"/>
              <w:rPr>
                <w:ins w:id="27986" w:author="phuong vu" w:date="2018-11-23T10:14:00Z"/>
                <w:lang w:val="es-ES"/>
              </w:rPr>
              <w:pPrChange w:id="27987" w:author="phuong vu" w:date="2018-11-25T22:23:00Z">
                <w:pPr/>
              </w:pPrChange>
            </w:pPr>
            <w:ins w:id="27988" w:author="phuong vu" w:date="2018-11-25T22:3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57FAD87D" w14:textId="16423151" w:rsidR="006A5504" w:rsidRPr="00AD0E2E" w:rsidRDefault="006A5504" w:rsidP="006A5504">
            <w:pPr>
              <w:spacing w:line="276" w:lineRule="auto"/>
              <w:jc w:val="left"/>
              <w:rPr>
                <w:ins w:id="27989" w:author="phuong vu" w:date="2018-11-23T10:14:00Z"/>
                <w:lang w:val="es-ES"/>
              </w:rPr>
              <w:pPrChange w:id="27990" w:author="phuong vu" w:date="2018-11-25T22:23:00Z">
                <w:pPr/>
              </w:pPrChange>
            </w:pPr>
            <w:ins w:id="27991" w:author="phuong vu" w:date="2018-11-25T22:3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4D502381" w14:textId="2B673C95" w:rsidR="006A5504" w:rsidRPr="00AD0E2E" w:rsidRDefault="006A5504" w:rsidP="00FA2022">
            <w:pPr>
              <w:keepNext/>
              <w:spacing w:line="276" w:lineRule="auto"/>
              <w:jc w:val="left"/>
              <w:rPr>
                <w:ins w:id="27992" w:author="phuong vu" w:date="2018-11-23T10:14:00Z"/>
                <w:lang w:val="es-ES"/>
              </w:rPr>
              <w:pPrChange w:id="27993" w:author="phuong vu" w:date="2018-11-25T23:29:00Z">
                <w:pPr/>
              </w:pPrChange>
            </w:pPr>
            <w:ins w:id="27994" w:author="phuong vu" w:date="2018-11-25T22:33:00Z">
              <w:r>
                <w:rPr>
                  <w:lang w:val="es-ES"/>
                </w:rPr>
                <w:t>Thành công</w:t>
              </w:r>
            </w:ins>
          </w:p>
        </w:tc>
      </w:tr>
    </w:tbl>
    <w:p w14:paraId="02F34B5F" w14:textId="78D1DBFE" w:rsidR="00FA2022" w:rsidRPr="00FA2022" w:rsidRDefault="00FA2022">
      <w:pPr>
        <w:pStyle w:val="Caption"/>
        <w:rPr>
          <w:ins w:id="27995" w:author="phuong vu" w:date="2018-11-25T23:29:00Z"/>
          <w:lang w:val="en-US"/>
          <w:rPrChange w:id="27996" w:author="phuong vu" w:date="2018-11-25T23:29:00Z">
            <w:rPr>
              <w:ins w:id="27997" w:author="phuong vu" w:date="2018-11-25T23:29:00Z"/>
            </w:rPr>
          </w:rPrChange>
        </w:rPr>
      </w:pPr>
      <w:ins w:id="27998" w:author="phuong vu" w:date="2018-11-25T23:29:00Z">
        <w:r>
          <w:t xml:space="preserve">Bảng </w:t>
        </w:r>
      </w:ins>
      <w:ins w:id="27999" w:author="phuong vu" w:date="2018-11-26T02:10:00Z">
        <w:r w:rsidR="00404CBA">
          <w:fldChar w:fldCharType="begin"/>
        </w:r>
        <w:r w:rsidR="00404CBA">
          <w:instrText xml:space="preserve"> STYLEREF 1 \s </w:instrText>
        </w:r>
      </w:ins>
      <w:r w:rsidR="00404CBA">
        <w:fldChar w:fldCharType="separate"/>
      </w:r>
      <w:r w:rsidR="00404CBA">
        <w:rPr>
          <w:noProof/>
        </w:rPr>
        <w:t>4</w:t>
      </w:r>
      <w:ins w:id="28000"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001" w:author="phuong vu" w:date="2018-11-26T02:10:00Z">
        <w:r w:rsidR="00404CBA">
          <w:rPr>
            <w:noProof/>
          </w:rPr>
          <w:t>4</w:t>
        </w:r>
        <w:r w:rsidR="00404CBA">
          <w:fldChar w:fldCharType="end"/>
        </w:r>
      </w:ins>
      <w:ins w:id="28002" w:author="phuong vu" w:date="2018-11-25T23:29:00Z">
        <w:r>
          <w:rPr>
            <w:lang w:val="en-US"/>
          </w:rPr>
          <w:t xml:space="preserve"> Kiểm th</w:t>
        </w:r>
      </w:ins>
      <w:ins w:id="28003" w:author="phuong vu" w:date="2018-11-25T23:30:00Z">
        <w:r>
          <w:rPr>
            <w:lang w:val="en-US"/>
          </w:rPr>
          <w:t>ử chức năng xem chi tiết đơn hàng</w:t>
        </w:r>
      </w:ins>
    </w:p>
    <w:p w14:paraId="6107DADC" w14:textId="01D04DDB" w:rsidR="0077093A" w:rsidRDefault="002219F0" w:rsidP="002219F0">
      <w:pPr>
        <w:pStyle w:val="Heading4"/>
        <w:rPr>
          <w:ins w:id="28004" w:author="phuong vu" w:date="2018-11-25T22:51:00Z"/>
          <w:lang w:val="en-US"/>
        </w:rPr>
      </w:pPr>
      <w:ins w:id="28005" w:author="phuong vu" w:date="2018-11-25T22:51:00Z">
        <w:r>
          <w:rPr>
            <w:lang w:val="en-US"/>
          </w:rPr>
          <w:t>Thay đổi trạng thái đơn hàng</w:t>
        </w:r>
      </w:ins>
    </w:p>
    <w:p w14:paraId="3CAC5EB1" w14:textId="77777777" w:rsidR="002219F0" w:rsidRPr="00F0075D" w:rsidRDefault="002219F0" w:rsidP="002219F0">
      <w:pPr>
        <w:spacing w:line="276" w:lineRule="auto"/>
        <w:ind w:firstLine="720"/>
        <w:rPr>
          <w:ins w:id="28006" w:author="phuong vu" w:date="2018-11-25T22:52:00Z"/>
          <w:lang w:val="en-US"/>
        </w:rPr>
      </w:pPr>
      <w:ins w:id="28007" w:author="phuong vu" w:date="2018-11-25T22:5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3BB96E9D" w14:textId="77777777" w:rsidR="002219F0" w:rsidRPr="00F0075D" w:rsidRDefault="002219F0" w:rsidP="002219F0">
      <w:pPr>
        <w:spacing w:line="276" w:lineRule="auto"/>
        <w:ind w:firstLine="720"/>
        <w:rPr>
          <w:ins w:id="28008" w:author="phuong vu" w:date="2018-11-25T22:52:00Z"/>
          <w:lang w:val="en-US"/>
        </w:rPr>
      </w:pPr>
      <w:ins w:id="28009" w:author="phuong vu" w:date="2018-11-25T22:52:00Z">
        <w:r w:rsidRPr="00F0075D">
          <w:rPr>
            <w:b/>
            <w:lang w:val="en-US"/>
          </w:rPr>
          <w:t>Tiền điều kiện:</w:t>
        </w:r>
        <w:r>
          <w:rPr>
            <w:lang w:val="en-US"/>
          </w:rPr>
          <w:t xml:space="preserve"> Đăng nhập thành công vào trang quản lí dành cho nhân viên chi nhánh.</w:t>
        </w:r>
      </w:ins>
    </w:p>
    <w:p w14:paraId="53D54D5B" w14:textId="77777777" w:rsidR="002219F0" w:rsidRDefault="002219F0" w:rsidP="002219F0">
      <w:pPr>
        <w:spacing w:line="276" w:lineRule="auto"/>
        <w:ind w:firstLine="720"/>
        <w:rPr>
          <w:ins w:id="28010" w:author="phuong vu" w:date="2018-11-25T22:52:00Z"/>
          <w:b/>
          <w:lang w:val="en-US"/>
        </w:rPr>
      </w:pPr>
      <w:ins w:id="28011" w:author="phuong vu" w:date="2018-11-25T22:52:00Z">
        <w:r w:rsidRPr="00F0075D">
          <w:rPr>
            <w:b/>
            <w:lang w:val="en-US"/>
          </w:rPr>
          <w:t>Mô tả</w:t>
        </w:r>
        <w:r>
          <w:rPr>
            <w:b/>
            <w:lang w:val="en-US"/>
          </w:rPr>
          <w:t>:</w:t>
        </w:r>
      </w:ins>
    </w:p>
    <w:p w14:paraId="39059179" w14:textId="77777777" w:rsidR="002219F0" w:rsidRDefault="002219F0" w:rsidP="002219F0">
      <w:pPr>
        <w:spacing w:line="276" w:lineRule="auto"/>
        <w:ind w:firstLine="720"/>
        <w:rPr>
          <w:ins w:id="28012" w:author="phuong vu" w:date="2018-11-25T22:52:00Z"/>
          <w:lang w:val="en-US"/>
        </w:rPr>
      </w:pPr>
      <w:ins w:id="28013" w:author="phuong vu" w:date="2018-11-25T22:52:00Z">
        <w:r>
          <w:rPr>
            <w:b/>
            <w:lang w:val="en-US"/>
          </w:rPr>
          <w:t xml:space="preserve">- </w:t>
        </w:r>
        <w:r>
          <w:rPr>
            <w:lang w:val="en-US"/>
          </w:rPr>
          <w:t>Bước 1: Mở trang web tại địa chỉ: localhost:3000.</w:t>
        </w:r>
      </w:ins>
    </w:p>
    <w:p w14:paraId="25AA9AA3" w14:textId="77777777" w:rsidR="002219F0" w:rsidRDefault="002219F0" w:rsidP="002219F0">
      <w:pPr>
        <w:spacing w:line="276" w:lineRule="auto"/>
        <w:ind w:firstLine="720"/>
        <w:rPr>
          <w:ins w:id="28014" w:author="phuong vu" w:date="2018-11-25T22:52:00Z"/>
          <w:lang w:val="en-US"/>
        </w:rPr>
      </w:pPr>
      <w:ins w:id="28015" w:author="phuong vu" w:date="2018-11-25T22:52:00Z">
        <w:r>
          <w:rPr>
            <w:lang w:val="en-US"/>
          </w:rPr>
          <w:t>- Bước 2: Đăng nhập thành công vào hệ thống.</w:t>
        </w:r>
      </w:ins>
    </w:p>
    <w:p w14:paraId="1CFB243A" w14:textId="77777777" w:rsidR="002219F0" w:rsidRDefault="002219F0" w:rsidP="002219F0">
      <w:pPr>
        <w:spacing w:line="276" w:lineRule="auto"/>
        <w:ind w:firstLine="720"/>
        <w:rPr>
          <w:ins w:id="28016" w:author="phuong vu" w:date="2018-11-25T22:52:00Z"/>
          <w:lang w:val="en-US"/>
        </w:rPr>
      </w:pPr>
      <w:ins w:id="28017" w:author="phuong vu" w:date="2018-11-25T22:52:00Z">
        <w:r>
          <w:rPr>
            <w:lang w:val="en-US"/>
          </w:rPr>
          <w:t>- Bước 3: Chọn chức năng “</w:t>
        </w:r>
        <w:r>
          <w:rPr>
            <w:i/>
            <w:lang w:val="en-US"/>
          </w:rPr>
          <w:t>Đơn hàng khách hàng</w:t>
        </w:r>
        <w:r>
          <w:rPr>
            <w:lang w:val="en-US"/>
          </w:rPr>
          <w:t>”.</w:t>
        </w:r>
      </w:ins>
    </w:p>
    <w:p w14:paraId="69A983B5" w14:textId="272EB143" w:rsidR="002219F0" w:rsidRDefault="002219F0" w:rsidP="002219F0">
      <w:pPr>
        <w:spacing w:line="276" w:lineRule="auto"/>
        <w:ind w:firstLine="720"/>
        <w:rPr>
          <w:ins w:id="28018" w:author="phuong vu" w:date="2018-11-25T22:52:00Z"/>
          <w:lang w:val="en-US"/>
        </w:rPr>
      </w:pPr>
      <w:ins w:id="28019" w:author="phuong vu" w:date="2018-11-25T22:52:00Z">
        <w:r>
          <w:rPr>
            <w:lang w:val="en-US"/>
          </w:rPr>
          <w:t>- Bước 4: Xem danh sách đơn hàng theo từng trạng thái.</w:t>
        </w:r>
      </w:ins>
    </w:p>
    <w:p w14:paraId="5107A4A7" w14:textId="77777777" w:rsidR="002219F0" w:rsidRDefault="002219F0" w:rsidP="002219F0">
      <w:pPr>
        <w:spacing w:line="276" w:lineRule="auto"/>
        <w:ind w:firstLine="720"/>
        <w:rPr>
          <w:ins w:id="28020" w:author="phuong vu" w:date="2018-11-25T22:52:00Z"/>
          <w:lang w:val="en-US"/>
        </w:rPr>
      </w:pPr>
      <w:ins w:id="28021" w:author="phuong vu" w:date="2018-11-25T22:52:00Z">
        <w:r>
          <w:rPr>
            <w:lang w:val="en-US"/>
          </w:rPr>
          <w:t>- Bước 5: Chọn đơn hàng bằng cách nhấn lên tên khách hàng.</w:t>
        </w:r>
      </w:ins>
    </w:p>
    <w:p w14:paraId="2D4476E8" w14:textId="131E946A" w:rsidR="002219F0" w:rsidRDefault="002219F0" w:rsidP="002219F0">
      <w:pPr>
        <w:spacing w:line="276" w:lineRule="auto"/>
        <w:ind w:firstLine="720"/>
        <w:rPr>
          <w:ins w:id="28022" w:author="phuong vu" w:date="2018-11-25T22:52:00Z"/>
          <w:lang w:val="en-US"/>
        </w:rPr>
      </w:pPr>
      <w:ins w:id="28023" w:author="phuong vu" w:date="2018-11-25T22:52:00Z">
        <w:r>
          <w:rPr>
            <w:lang w:val="en-US"/>
          </w:rPr>
          <w:t>- Bước 6: Thực hiện chức năng thay đ</w:t>
        </w:r>
      </w:ins>
      <w:ins w:id="28024" w:author="phuong vu" w:date="2018-11-25T22:53:00Z">
        <w:r>
          <w:rPr>
            <w:lang w:val="en-US"/>
          </w:rPr>
          <w:t>ổi trạng thái đơn hàng.</w:t>
        </w:r>
      </w:ins>
    </w:p>
    <w:p w14:paraId="2F477259" w14:textId="72914257" w:rsidR="002219F0" w:rsidRDefault="002219F0" w:rsidP="002219F0">
      <w:pPr>
        <w:rPr>
          <w:ins w:id="28025" w:author="phuong vu" w:date="2018-11-25T22:53:00Z"/>
          <w:b/>
          <w:lang w:val="en-US"/>
        </w:rPr>
      </w:pPr>
      <w:ins w:id="28026" w:author="phuong vu" w:date="2018-11-25T22:53:00Z">
        <w:r>
          <w:rPr>
            <w:lang w:val="en-US"/>
          </w:rPr>
          <w:tab/>
        </w:r>
        <w:r w:rsidRPr="002219F0">
          <w:rPr>
            <w:b/>
            <w:lang w:val="en-US"/>
            <w:rPrChange w:id="28027" w:author="phuong vu" w:date="2018-11-25T22:53: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028">
          <w:tblGrid>
            <w:gridCol w:w="708"/>
            <w:gridCol w:w="2676"/>
            <w:gridCol w:w="1942"/>
            <w:gridCol w:w="1713"/>
            <w:gridCol w:w="1738"/>
          </w:tblGrid>
        </w:tblGridChange>
      </w:tblGrid>
      <w:tr w:rsidR="002219F0" w:rsidRPr="00F0075D" w14:paraId="6B535221" w14:textId="77777777" w:rsidTr="00A4790A">
        <w:trPr>
          <w:ins w:id="28029"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hideMark/>
          </w:tcPr>
          <w:p w14:paraId="40595266" w14:textId="77777777" w:rsidR="002219F0" w:rsidRPr="00F0075D" w:rsidRDefault="002219F0" w:rsidP="00A4790A">
            <w:pPr>
              <w:spacing w:line="276" w:lineRule="auto"/>
              <w:jc w:val="center"/>
              <w:rPr>
                <w:ins w:id="28030" w:author="phuong vu" w:date="2018-11-25T22:53:00Z"/>
                <w:b/>
                <w:bCs/>
                <w:lang w:val="es-ES"/>
              </w:rPr>
            </w:pPr>
            <w:ins w:id="28031" w:author="phuong vu" w:date="2018-11-25T22:53: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3DBAE33A" w14:textId="77777777" w:rsidR="002219F0" w:rsidRPr="00F0075D" w:rsidRDefault="002219F0" w:rsidP="00A4790A">
            <w:pPr>
              <w:spacing w:line="276" w:lineRule="auto"/>
              <w:jc w:val="center"/>
              <w:rPr>
                <w:ins w:id="28032" w:author="phuong vu" w:date="2018-11-25T22:53:00Z"/>
                <w:b/>
                <w:bCs/>
                <w:lang w:val="es-ES"/>
              </w:rPr>
            </w:pPr>
            <w:ins w:id="28033" w:author="phuong vu" w:date="2018-11-25T22:5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5AC0F8C" w14:textId="77777777" w:rsidR="002219F0" w:rsidRPr="00F0075D" w:rsidRDefault="002219F0" w:rsidP="00A4790A">
            <w:pPr>
              <w:spacing w:line="276" w:lineRule="auto"/>
              <w:jc w:val="center"/>
              <w:rPr>
                <w:ins w:id="28034" w:author="phuong vu" w:date="2018-11-25T22:53:00Z"/>
                <w:b/>
                <w:bCs/>
                <w:lang w:val="es-ES"/>
              </w:rPr>
            </w:pPr>
            <w:ins w:id="28035" w:author="phuong vu" w:date="2018-11-25T22:5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4DD41C7" w14:textId="77777777" w:rsidR="002219F0" w:rsidRPr="00F0075D" w:rsidRDefault="002219F0" w:rsidP="00A4790A">
            <w:pPr>
              <w:spacing w:line="276" w:lineRule="auto"/>
              <w:jc w:val="center"/>
              <w:rPr>
                <w:ins w:id="28036" w:author="phuong vu" w:date="2018-11-25T22:53:00Z"/>
                <w:b/>
                <w:bCs/>
                <w:lang w:val="es-ES"/>
              </w:rPr>
            </w:pPr>
            <w:ins w:id="28037" w:author="phuong vu" w:date="2018-11-25T22:5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73159EA" w14:textId="77777777" w:rsidR="002219F0" w:rsidRPr="00F0075D" w:rsidRDefault="002219F0" w:rsidP="00A4790A">
            <w:pPr>
              <w:spacing w:line="276" w:lineRule="auto"/>
              <w:jc w:val="center"/>
              <w:rPr>
                <w:ins w:id="28038" w:author="phuong vu" w:date="2018-11-25T22:53:00Z"/>
                <w:b/>
                <w:bCs/>
                <w:lang w:val="es-ES"/>
              </w:rPr>
            </w:pPr>
            <w:ins w:id="28039" w:author="phuong vu" w:date="2018-11-25T22:53:00Z">
              <w:r w:rsidRPr="00F0075D">
                <w:rPr>
                  <w:b/>
                  <w:bCs/>
                  <w:lang w:val="es-ES"/>
                </w:rPr>
                <w:t>Thành công/ Thât bại</w:t>
              </w:r>
            </w:ins>
          </w:p>
        </w:tc>
      </w:tr>
      <w:tr w:rsidR="002219F0" w:rsidRPr="00F0075D" w14:paraId="42E6B911" w14:textId="77777777" w:rsidTr="00A4790A">
        <w:trPr>
          <w:ins w:id="28040"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768299F2" w14:textId="77777777" w:rsidR="002219F0" w:rsidRPr="00F0075D" w:rsidRDefault="002219F0" w:rsidP="00A4790A">
            <w:pPr>
              <w:spacing w:line="276" w:lineRule="auto"/>
              <w:jc w:val="center"/>
              <w:rPr>
                <w:ins w:id="28041" w:author="phuong vu" w:date="2018-11-25T22:53:00Z"/>
                <w:bCs/>
                <w:lang w:val="es-ES"/>
              </w:rPr>
            </w:pPr>
            <w:ins w:id="28042" w:author="phuong vu" w:date="2018-11-25T22:5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0B58D0BA" w14:textId="2BA88CB1" w:rsidR="002219F0" w:rsidRPr="00F0075D" w:rsidRDefault="002219F0" w:rsidP="00A4790A">
            <w:pPr>
              <w:spacing w:line="276" w:lineRule="auto"/>
              <w:jc w:val="left"/>
              <w:rPr>
                <w:ins w:id="28043" w:author="phuong vu" w:date="2018-11-25T22:53:00Z"/>
                <w:lang w:val="es-ES"/>
              </w:rPr>
            </w:pPr>
            <w:ins w:id="28044" w:author="phuong vu" w:date="2018-11-25T22:54:00Z">
              <w:r>
                <w:rPr>
                  <w:lang w:val="es-ES"/>
                </w:rPr>
                <w:t xml:space="preserve">- Trạng thái: </w:t>
              </w:r>
            </w:ins>
            <w:ins w:id="28045" w:author="phuong vu" w:date="2018-11-25T22:57:00Z">
              <w:r w:rsidR="00A4790A">
                <w:rPr>
                  <w:lang w:val="es-ES"/>
                </w:rPr>
                <w:t>Đã xác nhận</w:t>
              </w:r>
            </w:ins>
            <w:ins w:id="28046" w:author="phuong vu" w:date="2018-11-25T22:56: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6A47FBA2" w14:textId="18095B01" w:rsidR="002219F0" w:rsidRDefault="00A4790A" w:rsidP="00A4790A">
            <w:pPr>
              <w:spacing w:line="276" w:lineRule="auto"/>
              <w:jc w:val="left"/>
              <w:rPr>
                <w:ins w:id="28047" w:author="phuong vu" w:date="2018-11-25T23:01:00Z"/>
                <w:lang w:val="es-ES"/>
              </w:rPr>
            </w:pPr>
            <w:ins w:id="28048" w:author="phuong vu" w:date="2018-11-25T22:57:00Z">
              <w:r>
                <w:rPr>
                  <w:lang w:val="es-ES"/>
                </w:rPr>
                <w:t xml:space="preserve">- </w:t>
              </w:r>
            </w:ins>
            <w:ins w:id="28049" w:author="phuong vu" w:date="2018-11-25T23:00:00Z">
              <w:r>
                <w:rPr>
                  <w:lang w:val="es-ES"/>
                </w:rPr>
                <w:t xml:space="preserve">Trạng thái </w:t>
              </w:r>
            </w:ins>
            <w:ins w:id="28050" w:author="phuong vu" w:date="2018-11-25T23:01:00Z">
              <w:r>
                <w:rPr>
                  <w:lang w:val="es-ES"/>
                </w:rPr>
                <w:t xml:space="preserve">thay đổi </w:t>
              </w:r>
            </w:ins>
            <w:ins w:id="28051" w:author="phuong vu" w:date="2018-11-25T23:00:00Z">
              <w:r>
                <w:rPr>
                  <w:lang w:val="es-ES"/>
                </w:rPr>
                <w:t>thành “</w:t>
              </w:r>
              <w:r w:rsidRPr="00A4790A">
                <w:rPr>
                  <w:i/>
                  <w:lang w:val="es-ES"/>
                  <w:rPrChange w:id="28052" w:author="phuong vu" w:date="2018-11-25T23:00:00Z">
                    <w:rPr>
                      <w:lang w:val="es-ES"/>
                    </w:rPr>
                  </w:rPrChange>
                </w:rPr>
                <w:t>đã xác nhận</w:t>
              </w:r>
              <w:r>
                <w:rPr>
                  <w:lang w:val="es-ES"/>
                </w:rPr>
                <w:t>”.</w:t>
              </w:r>
            </w:ins>
          </w:p>
          <w:p w14:paraId="39F50144" w14:textId="777671B2" w:rsidR="00A4790A" w:rsidRDefault="00A4790A" w:rsidP="00A4790A">
            <w:pPr>
              <w:spacing w:line="276" w:lineRule="auto"/>
              <w:jc w:val="left"/>
              <w:rPr>
                <w:ins w:id="28053" w:author="phuong vu" w:date="2018-11-26T01:36:00Z"/>
                <w:lang w:val="es-ES"/>
              </w:rPr>
            </w:pPr>
            <w:ins w:id="28054" w:author="phuong vu" w:date="2018-11-25T23:02:00Z">
              <w:r>
                <w:rPr>
                  <w:lang w:val="es-ES"/>
                </w:rPr>
                <w:t>- Cập nhật trong CSDL.</w:t>
              </w:r>
            </w:ins>
            <w:ins w:id="28055" w:author="phuong vu" w:date="2018-11-26T01:36:00Z">
              <w:r w:rsidR="00461C23">
                <w:rPr>
                  <w:lang w:val="es-ES"/>
                </w:rPr>
                <w:t xml:space="preserve"> </w:t>
              </w:r>
            </w:ins>
          </w:p>
          <w:p w14:paraId="15F4BEBD" w14:textId="21A560C1" w:rsidR="00461C23" w:rsidRDefault="00461C23" w:rsidP="00A4790A">
            <w:pPr>
              <w:spacing w:line="276" w:lineRule="auto"/>
              <w:jc w:val="left"/>
              <w:rPr>
                <w:ins w:id="28056" w:author="phuong vu" w:date="2018-11-25T23:00:00Z"/>
                <w:lang w:val="es-ES"/>
              </w:rPr>
            </w:pPr>
            <w:ins w:id="28057" w:author="phuong vu" w:date="2018-11-26T01:36:00Z">
              <w:r>
                <w:rPr>
                  <w:lang w:val="es-ES"/>
                </w:rPr>
                <w:t>- Tạo biên nhận</w:t>
              </w:r>
            </w:ins>
          </w:p>
          <w:p w14:paraId="694C3421" w14:textId="62989149" w:rsidR="00A4790A" w:rsidRPr="00F0075D" w:rsidRDefault="00A4790A" w:rsidP="00AD0E2E">
            <w:pPr>
              <w:spacing w:line="276" w:lineRule="auto"/>
              <w:jc w:val="left"/>
              <w:rPr>
                <w:ins w:id="28058" w:author="phuong vu" w:date="2018-11-25T22:53:00Z"/>
                <w:lang w:val="es-ES"/>
              </w:rPr>
            </w:pPr>
            <w:ins w:id="28059" w:author="phuong vu" w:date="2018-11-25T23:00:00Z">
              <w:r>
                <w:rPr>
                  <w:lang w:val="es-ES"/>
                </w:rPr>
                <w:lastRenderedPageBreak/>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50D8FA1E" w14:textId="70B99344" w:rsidR="00A4790A" w:rsidRDefault="00A4790A" w:rsidP="00A4790A">
            <w:pPr>
              <w:spacing w:line="276" w:lineRule="auto"/>
              <w:jc w:val="left"/>
              <w:rPr>
                <w:ins w:id="28060" w:author="phuong vu" w:date="2018-11-25T23:02:00Z"/>
                <w:lang w:val="es-ES"/>
              </w:rPr>
            </w:pPr>
            <w:ins w:id="28061" w:author="phuong vu" w:date="2018-11-25T23:01:00Z">
              <w:r>
                <w:rPr>
                  <w:lang w:val="es-ES"/>
                </w:rPr>
                <w:lastRenderedPageBreak/>
                <w:t>- Trạng thái thành “</w:t>
              </w:r>
              <w:r w:rsidRPr="00F0075D">
                <w:rPr>
                  <w:i/>
                  <w:lang w:val="es-ES"/>
                </w:rPr>
                <w:t>đã xác nhận</w:t>
              </w:r>
              <w:r>
                <w:rPr>
                  <w:lang w:val="es-ES"/>
                </w:rPr>
                <w:t>”.</w:t>
              </w:r>
            </w:ins>
          </w:p>
          <w:p w14:paraId="1A5381BB" w14:textId="5F66B40D" w:rsidR="00A4790A" w:rsidRDefault="00A4790A" w:rsidP="00A4790A">
            <w:pPr>
              <w:spacing w:line="276" w:lineRule="auto"/>
              <w:jc w:val="left"/>
              <w:rPr>
                <w:ins w:id="28062" w:author="phuong vu" w:date="2018-11-26T01:36:00Z"/>
                <w:lang w:val="es-ES"/>
              </w:rPr>
            </w:pPr>
            <w:ins w:id="28063" w:author="phuong vu" w:date="2018-11-25T23:02:00Z">
              <w:r>
                <w:rPr>
                  <w:lang w:val="es-ES"/>
                </w:rPr>
                <w:t>- Cập nhật trong CSDL.</w:t>
              </w:r>
            </w:ins>
          </w:p>
          <w:p w14:paraId="2B00D714" w14:textId="5A47D9CE" w:rsidR="00461C23" w:rsidRDefault="00461C23" w:rsidP="00461C23">
            <w:pPr>
              <w:spacing w:line="276" w:lineRule="auto"/>
              <w:jc w:val="left"/>
              <w:rPr>
                <w:ins w:id="28064" w:author="phuong vu" w:date="2018-11-26T01:36:00Z"/>
                <w:lang w:val="es-ES"/>
              </w:rPr>
            </w:pPr>
            <w:ins w:id="28065" w:author="phuong vu" w:date="2018-11-26T01:36:00Z">
              <w:r>
                <w:rPr>
                  <w:lang w:val="es-ES"/>
                </w:rPr>
                <w:lastRenderedPageBreak/>
                <w:t>- Tạo biên nhận.</w:t>
              </w:r>
            </w:ins>
          </w:p>
          <w:p w14:paraId="02164279" w14:textId="77777777" w:rsidR="00461C23" w:rsidRDefault="00461C23" w:rsidP="00A4790A">
            <w:pPr>
              <w:spacing w:line="276" w:lineRule="auto"/>
              <w:jc w:val="left"/>
              <w:rPr>
                <w:ins w:id="28066" w:author="phuong vu" w:date="2018-11-25T23:01:00Z"/>
                <w:lang w:val="es-ES"/>
              </w:rPr>
            </w:pPr>
          </w:p>
          <w:p w14:paraId="2B78B78C" w14:textId="2F00251F" w:rsidR="002219F0" w:rsidRPr="00F0075D" w:rsidRDefault="00A4790A" w:rsidP="00A4790A">
            <w:pPr>
              <w:spacing w:line="276" w:lineRule="auto"/>
              <w:jc w:val="left"/>
              <w:rPr>
                <w:ins w:id="28067" w:author="phuong vu" w:date="2018-11-25T22:53:00Z"/>
                <w:lang w:val="es-ES"/>
              </w:rPr>
            </w:pPr>
            <w:ins w:id="28068" w:author="phuong vu" w:date="2018-11-25T23:01:00Z">
              <w:r>
                <w:rPr>
                  <w:lang w:val="es-ES"/>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51263C5E" w14:textId="77777777" w:rsidR="002219F0" w:rsidRPr="00F0075D" w:rsidRDefault="002219F0" w:rsidP="00A4790A">
            <w:pPr>
              <w:spacing w:line="276" w:lineRule="auto"/>
              <w:jc w:val="left"/>
              <w:rPr>
                <w:ins w:id="28069" w:author="phuong vu" w:date="2018-11-25T22:53:00Z"/>
                <w:lang w:val="es-ES"/>
              </w:rPr>
            </w:pPr>
            <w:ins w:id="28070" w:author="phuong vu" w:date="2018-11-25T22:53:00Z">
              <w:r>
                <w:rPr>
                  <w:lang w:val="es-ES"/>
                </w:rPr>
                <w:lastRenderedPageBreak/>
                <w:t>Thành công</w:t>
              </w:r>
            </w:ins>
          </w:p>
        </w:tc>
      </w:tr>
      <w:tr w:rsidR="00A4790A" w:rsidRPr="00F0075D" w14:paraId="488930AB" w14:textId="77777777" w:rsidTr="00A4790A">
        <w:trPr>
          <w:ins w:id="28071"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28568FA1" w14:textId="77777777" w:rsidR="00A4790A" w:rsidRPr="00F0075D" w:rsidRDefault="00A4790A" w:rsidP="00A4790A">
            <w:pPr>
              <w:spacing w:line="276" w:lineRule="auto"/>
              <w:jc w:val="center"/>
              <w:rPr>
                <w:ins w:id="28072" w:author="phuong vu" w:date="2018-11-25T22:53:00Z"/>
                <w:bCs/>
                <w:lang w:val="es-ES"/>
              </w:rPr>
            </w:pPr>
            <w:ins w:id="28073" w:author="phuong vu" w:date="2018-11-25T22:5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347357A2" w14:textId="372306B9" w:rsidR="00A4790A" w:rsidRPr="00F0075D" w:rsidRDefault="00A4790A" w:rsidP="00A4790A">
            <w:pPr>
              <w:spacing w:line="276" w:lineRule="auto"/>
              <w:jc w:val="left"/>
              <w:rPr>
                <w:ins w:id="28074" w:author="phuong vu" w:date="2018-11-25T22:53:00Z"/>
                <w:lang w:val="es-ES"/>
              </w:rPr>
            </w:pPr>
            <w:ins w:id="28075" w:author="phuong vu" w:date="2018-11-25T23:02:00Z">
              <w:r>
                <w:rPr>
                  <w:lang w:val="es-ES"/>
                </w:rPr>
                <w:t>- Trạng thái: Bị hủy</w:t>
              </w:r>
            </w:ins>
          </w:p>
        </w:tc>
        <w:tc>
          <w:tcPr>
            <w:tcW w:w="1942" w:type="dxa"/>
            <w:tcBorders>
              <w:top w:val="single" w:sz="4" w:space="0" w:color="auto"/>
              <w:left w:val="single" w:sz="4" w:space="0" w:color="auto"/>
              <w:bottom w:val="single" w:sz="4" w:space="0" w:color="auto"/>
              <w:right w:val="single" w:sz="4" w:space="0" w:color="auto"/>
            </w:tcBorders>
          </w:tcPr>
          <w:p w14:paraId="11DBFF95" w14:textId="0F14937D" w:rsidR="00A4790A" w:rsidRDefault="00A4790A" w:rsidP="00A4790A">
            <w:pPr>
              <w:spacing w:line="276" w:lineRule="auto"/>
              <w:jc w:val="left"/>
              <w:rPr>
                <w:ins w:id="28076" w:author="phuong vu" w:date="2018-11-25T23:02:00Z"/>
                <w:lang w:val="es-ES"/>
              </w:rPr>
            </w:pPr>
            <w:ins w:id="28077" w:author="phuong vu" w:date="2018-11-25T23:02:00Z">
              <w:r>
                <w:rPr>
                  <w:lang w:val="es-ES"/>
                </w:rPr>
                <w:t>- Trạng thái thay đổi thành “</w:t>
              </w:r>
              <w:r w:rsidRPr="00F0075D">
                <w:rPr>
                  <w:i/>
                  <w:lang w:val="es-ES"/>
                </w:rPr>
                <w:t xml:space="preserve">đã </w:t>
              </w:r>
              <w:r>
                <w:rPr>
                  <w:i/>
                  <w:lang w:val="es-ES"/>
                </w:rPr>
                <w:t>hủy</w:t>
              </w:r>
              <w:r>
                <w:rPr>
                  <w:lang w:val="es-ES"/>
                </w:rPr>
                <w:t>”.</w:t>
              </w:r>
            </w:ins>
          </w:p>
          <w:p w14:paraId="3FE8C4FB" w14:textId="77777777" w:rsidR="00A4790A" w:rsidRDefault="00A4790A" w:rsidP="00A4790A">
            <w:pPr>
              <w:spacing w:line="276" w:lineRule="auto"/>
              <w:jc w:val="left"/>
              <w:rPr>
                <w:ins w:id="28078" w:author="phuong vu" w:date="2018-11-25T23:02:00Z"/>
                <w:lang w:val="es-ES"/>
              </w:rPr>
            </w:pPr>
            <w:ins w:id="28079" w:author="phuong vu" w:date="2018-11-25T23:02:00Z">
              <w:r>
                <w:rPr>
                  <w:lang w:val="es-ES"/>
                </w:rPr>
                <w:t>- Cập nhật trong CSDL.</w:t>
              </w:r>
            </w:ins>
          </w:p>
          <w:p w14:paraId="3A6798E0" w14:textId="5FD9A075" w:rsidR="00A4790A" w:rsidRPr="00F0075D" w:rsidRDefault="00A4790A" w:rsidP="00A4790A">
            <w:pPr>
              <w:spacing w:line="276" w:lineRule="auto"/>
              <w:jc w:val="left"/>
              <w:rPr>
                <w:ins w:id="28080" w:author="phuong vu" w:date="2018-11-25T22:53:00Z"/>
                <w:lang w:val="es-ES"/>
              </w:rPr>
            </w:pPr>
            <w:ins w:id="28081" w:author="phuong vu" w:date="2018-11-25T23:02:00Z">
              <w:r>
                <w:rPr>
                  <w:lang w:val="es-ES"/>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75C2F3DA" w14:textId="77777777" w:rsidR="00A4790A" w:rsidRDefault="00A4790A" w:rsidP="00A4790A">
            <w:pPr>
              <w:spacing w:line="276" w:lineRule="auto"/>
              <w:jc w:val="left"/>
              <w:rPr>
                <w:ins w:id="28082" w:author="phuong vu" w:date="2018-11-25T23:02:00Z"/>
                <w:lang w:val="es-ES"/>
              </w:rPr>
            </w:pPr>
            <w:ins w:id="28083" w:author="phuong vu" w:date="2018-11-25T23:02:00Z">
              <w:r>
                <w:rPr>
                  <w:lang w:val="es-ES"/>
                </w:rPr>
                <w:t>- Trạng thái thay đổi thành “</w:t>
              </w:r>
              <w:r w:rsidRPr="00F0075D">
                <w:rPr>
                  <w:i/>
                  <w:lang w:val="es-ES"/>
                </w:rPr>
                <w:t xml:space="preserve">đã </w:t>
              </w:r>
              <w:r>
                <w:rPr>
                  <w:i/>
                  <w:lang w:val="es-ES"/>
                </w:rPr>
                <w:t>hủy</w:t>
              </w:r>
              <w:r>
                <w:rPr>
                  <w:lang w:val="es-ES"/>
                </w:rPr>
                <w:t>”.</w:t>
              </w:r>
            </w:ins>
          </w:p>
          <w:p w14:paraId="5311ED00" w14:textId="77777777" w:rsidR="00A4790A" w:rsidRDefault="00A4790A" w:rsidP="00A4790A">
            <w:pPr>
              <w:spacing w:line="276" w:lineRule="auto"/>
              <w:jc w:val="left"/>
              <w:rPr>
                <w:ins w:id="28084" w:author="phuong vu" w:date="2018-11-25T23:02:00Z"/>
                <w:lang w:val="es-ES"/>
              </w:rPr>
            </w:pPr>
            <w:ins w:id="28085" w:author="phuong vu" w:date="2018-11-25T23:02:00Z">
              <w:r>
                <w:rPr>
                  <w:lang w:val="es-ES"/>
                </w:rPr>
                <w:t>- Cập nhật trong CSDL.</w:t>
              </w:r>
            </w:ins>
          </w:p>
          <w:p w14:paraId="1EFD5429" w14:textId="71BE0E1C" w:rsidR="00A4790A" w:rsidRPr="00F0075D" w:rsidRDefault="00A4790A" w:rsidP="00A4790A">
            <w:pPr>
              <w:spacing w:line="276" w:lineRule="auto"/>
              <w:jc w:val="left"/>
              <w:rPr>
                <w:ins w:id="28086" w:author="phuong vu" w:date="2018-11-25T22:53:00Z"/>
                <w:lang w:val="es-ES"/>
              </w:rPr>
            </w:pPr>
            <w:ins w:id="28087" w:author="phuong vu" w:date="2018-11-25T23:02:00Z">
              <w:r>
                <w:rPr>
                  <w:lang w:val="es-ES"/>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7792746B" w14:textId="77777777" w:rsidR="00A4790A" w:rsidRPr="00F0075D" w:rsidRDefault="00A4790A" w:rsidP="00A4790A">
            <w:pPr>
              <w:spacing w:line="276" w:lineRule="auto"/>
              <w:jc w:val="left"/>
              <w:rPr>
                <w:ins w:id="28088" w:author="phuong vu" w:date="2018-11-25T22:53:00Z"/>
                <w:lang w:val="en-US"/>
              </w:rPr>
            </w:pPr>
            <w:ins w:id="28089" w:author="phuong vu" w:date="2018-11-25T22:53:00Z">
              <w:r>
                <w:rPr>
                  <w:lang w:val="en-US"/>
                </w:rPr>
                <w:t>Thành công</w:t>
              </w:r>
            </w:ins>
          </w:p>
        </w:tc>
      </w:tr>
      <w:tr w:rsidR="00A4790A" w:rsidRPr="00F0075D" w14:paraId="4B0509D2" w14:textId="77777777" w:rsidTr="00A4790A">
        <w:trPr>
          <w:ins w:id="28090"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521CFD71" w14:textId="77777777" w:rsidR="00A4790A" w:rsidRPr="00F0075D" w:rsidRDefault="00A4790A" w:rsidP="00A4790A">
            <w:pPr>
              <w:spacing w:line="276" w:lineRule="auto"/>
              <w:jc w:val="center"/>
              <w:rPr>
                <w:ins w:id="28091" w:author="phuong vu" w:date="2018-11-25T22:53:00Z"/>
                <w:bCs/>
                <w:lang w:val="es-ES"/>
              </w:rPr>
            </w:pPr>
            <w:ins w:id="28092" w:author="phuong vu" w:date="2018-11-25T22:5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03506899" w14:textId="0A8C0337" w:rsidR="00A4790A" w:rsidRPr="00F0075D" w:rsidRDefault="00A4790A" w:rsidP="00A4790A">
            <w:pPr>
              <w:spacing w:line="276" w:lineRule="auto"/>
              <w:jc w:val="left"/>
              <w:rPr>
                <w:ins w:id="28093" w:author="phuong vu" w:date="2018-11-25T22:53:00Z"/>
                <w:lang w:val="es-ES"/>
              </w:rPr>
            </w:pPr>
            <w:ins w:id="28094" w:author="phuong vu" w:date="2018-11-25T23:03:00Z">
              <w:r>
                <w:rPr>
                  <w:lang w:val="es-ES"/>
                </w:rPr>
                <w:t xml:space="preserve">- Trạng thái: </w:t>
              </w:r>
            </w:ins>
            <w:ins w:id="28095" w:author="phuong vu" w:date="2018-11-25T23:05:00Z">
              <w:r>
                <w:rPr>
                  <w:lang w:val="es-ES"/>
                </w:rPr>
                <w:t>Đang chờ xử lí.</w:t>
              </w:r>
            </w:ins>
          </w:p>
        </w:tc>
        <w:tc>
          <w:tcPr>
            <w:tcW w:w="1942" w:type="dxa"/>
            <w:tcBorders>
              <w:top w:val="single" w:sz="4" w:space="0" w:color="auto"/>
              <w:left w:val="single" w:sz="4" w:space="0" w:color="auto"/>
              <w:bottom w:val="single" w:sz="4" w:space="0" w:color="auto"/>
              <w:right w:val="single" w:sz="4" w:space="0" w:color="auto"/>
            </w:tcBorders>
          </w:tcPr>
          <w:p w14:paraId="18B2B935" w14:textId="75205858" w:rsidR="00A4790A" w:rsidRDefault="00A4790A" w:rsidP="00A4790A">
            <w:pPr>
              <w:spacing w:line="276" w:lineRule="auto"/>
              <w:jc w:val="left"/>
              <w:rPr>
                <w:ins w:id="28096" w:author="phuong vu" w:date="2018-11-25T23:05:00Z"/>
                <w:lang w:val="es-ES"/>
              </w:rPr>
            </w:pPr>
            <w:ins w:id="28097" w:author="phuong vu" w:date="2018-11-25T23:05:00Z">
              <w:r>
                <w:rPr>
                  <w:lang w:val="es-ES"/>
                </w:rPr>
                <w:t>- Trạng thái thay đổi thành “</w:t>
              </w:r>
            </w:ins>
            <w:ins w:id="28098" w:author="phuong vu" w:date="2018-11-25T23:06:00Z">
              <w:r w:rsidRPr="00A4790A">
                <w:rPr>
                  <w:i/>
                  <w:lang w:val="es-ES"/>
                  <w:rPrChange w:id="28099" w:author="phuong vu" w:date="2018-11-25T23:06:00Z">
                    <w:rPr>
                      <w:lang w:val="es-ES"/>
                    </w:rPr>
                  </w:rPrChange>
                </w:rPr>
                <w:t>đang chờ xử lí</w:t>
              </w:r>
            </w:ins>
            <w:ins w:id="28100" w:author="phuong vu" w:date="2018-11-25T23:05:00Z">
              <w:r>
                <w:rPr>
                  <w:lang w:val="es-ES"/>
                </w:rPr>
                <w:t>”.</w:t>
              </w:r>
            </w:ins>
          </w:p>
          <w:p w14:paraId="1B77EBDD" w14:textId="77777777" w:rsidR="00A4790A" w:rsidRDefault="00A4790A" w:rsidP="00A4790A">
            <w:pPr>
              <w:spacing w:line="276" w:lineRule="auto"/>
              <w:jc w:val="left"/>
              <w:rPr>
                <w:ins w:id="28101" w:author="phuong vu" w:date="2018-11-25T23:05:00Z"/>
                <w:lang w:val="es-ES"/>
              </w:rPr>
            </w:pPr>
            <w:ins w:id="28102" w:author="phuong vu" w:date="2018-11-25T23:05:00Z">
              <w:r>
                <w:rPr>
                  <w:lang w:val="es-ES"/>
                </w:rPr>
                <w:t>- Cập nhật trong CSDL.</w:t>
              </w:r>
            </w:ins>
          </w:p>
          <w:p w14:paraId="5443B694" w14:textId="77777777" w:rsidR="00A4790A" w:rsidRDefault="00A4790A" w:rsidP="00A4790A">
            <w:pPr>
              <w:spacing w:line="276" w:lineRule="auto"/>
              <w:jc w:val="left"/>
              <w:rPr>
                <w:ins w:id="28103" w:author="phuong vu" w:date="2018-11-25T23:06:00Z"/>
                <w:lang w:val="es-ES"/>
              </w:rPr>
            </w:pPr>
            <w:ins w:id="28104" w:author="phuong vu" w:date="2018-11-25T23:05:00Z">
              <w:r>
                <w:rPr>
                  <w:lang w:val="es-ES"/>
                </w:rPr>
                <w:t>- Hiển thị lại chi tiết đơn hàng.</w:t>
              </w:r>
            </w:ins>
          </w:p>
          <w:p w14:paraId="512C0679" w14:textId="2F0B9F72" w:rsidR="00A4790A" w:rsidRPr="00F0075D" w:rsidRDefault="00A4790A" w:rsidP="00A4790A">
            <w:pPr>
              <w:spacing w:line="276" w:lineRule="auto"/>
              <w:jc w:val="left"/>
              <w:rPr>
                <w:ins w:id="28105" w:author="phuong vu" w:date="2018-11-25T22:53:00Z"/>
                <w:lang w:val="es-ES"/>
              </w:rPr>
            </w:pPr>
            <w:ins w:id="28106" w:author="phuong vu" w:date="2018-11-25T23:06:00Z">
              <w:r>
                <w:rPr>
                  <w:lang w:val="es-ES"/>
                </w:rPr>
                <w:t>- Hiển thị nút: “</w:t>
              </w:r>
              <w:r w:rsidRPr="00A4790A">
                <w:rPr>
                  <w:i/>
                  <w:lang w:val="es-ES"/>
                  <w:rPrChange w:id="28107" w:author="phuong vu" w:date="2018-11-25T23:06:00Z">
                    <w:rPr>
                      <w:lang w:val="es-ES"/>
                    </w:rPr>
                  </w:rPrChange>
                </w:rPr>
                <w:t>Xử lí</w:t>
              </w:r>
              <w:r>
                <w:rPr>
                  <w:lang w:val="es-ES"/>
                </w:rPr>
                <w:t>”</w:t>
              </w:r>
            </w:ins>
            <w:ins w:id="28108" w:author="phuong vu" w:date="2018-11-25T23:07:00Z">
              <w:r w:rsidR="0001206E">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63CDC00" w14:textId="77777777" w:rsidR="00A4790A" w:rsidRDefault="00A4790A" w:rsidP="00A4790A">
            <w:pPr>
              <w:spacing w:line="276" w:lineRule="auto"/>
              <w:jc w:val="left"/>
              <w:rPr>
                <w:ins w:id="28109" w:author="phuong vu" w:date="2018-11-25T23:06:00Z"/>
                <w:lang w:val="es-ES"/>
              </w:rPr>
            </w:pPr>
            <w:ins w:id="28110" w:author="phuong vu" w:date="2018-11-25T23:06:00Z">
              <w:r>
                <w:rPr>
                  <w:lang w:val="es-ES"/>
                </w:rPr>
                <w:t>- Trạng thái thay đổi thành “</w:t>
              </w:r>
              <w:r w:rsidRPr="00F0075D">
                <w:rPr>
                  <w:i/>
                  <w:lang w:val="es-ES"/>
                </w:rPr>
                <w:t>đang chờ xử lí</w:t>
              </w:r>
              <w:r>
                <w:rPr>
                  <w:lang w:val="es-ES"/>
                </w:rPr>
                <w:t>”.</w:t>
              </w:r>
            </w:ins>
          </w:p>
          <w:p w14:paraId="57D0B50E" w14:textId="77777777" w:rsidR="00A4790A" w:rsidRDefault="00A4790A" w:rsidP="00A4790A">
            <w:pPr>
              <w:spacing w:line="276" w:lineRule="auto"/>
              <w:jc w:val="left"/>
              <w:rPr>
                <w:ins w:id="28111" w:author="phuong vu" w:date="2018-11-25T23:06:00Z"/>
                <w:lang w:val="es-ES"/>
              </w:rPr>
            </w:pPr>
            <w:ins w:id="28112" w:author="phuong vu" w:date="2018-11-25T23:06:00Z">
              <w:r>
                <w:rPr>
                  <w:lang w:val="es-ES"/>
                </w:rPr>
                <w:t>- Cập nhật trong CSDL.</w:t>
              </w:r>
            </w:ins>
          </w:p>
          <w:p w14:paraId="7CBEB7BE" w14:textId="77777777" w:rsidR="00A4790A" w:rsidRDefault="00A4790A" w:rsidP="00A4790A">
            <w:pPr>
              <w:spacing w:line="276" w:lineRule="auto"/>
              <w:jc w:val="left"/>
              <w:rPr>
                <w:ins w:id="28113" w:author="phuong vu" w:date="2018-11-25T23:06:00Z"/>
                <w:lang w:val="es-ES"/>
              </w:rPr>
            </w:pPr>
            <w:ins w:id="28114" w:author="phuong vu" w:date="2018-11-25T23:06:00Z">
              <w:r>
                <w:rPr>
                  <w:lang w:val="es-ES"/>
                </w:rPr>
                <w:t>- Hiển thị lại chi tiết đơn hàng.</w:t>
              </w:r>
            </w:ins>
          </w:p>
          <w:p w14:paraId="481161BA" w14:textId="1A45B394" w:rsidR="00A4790A" w:rsidRPr="00F0075D" w:rsidRDefault="00A4790A" w:rsidP="00A4790A">
            <w:pPr>
              <w:spacing w:line="276" w:lineRule="auto"/>
              <w:jc w:val="left"/>
              <w:rPr>
                <w:ins w:id="28115" w:author="phuong vu" w:date="2018-11-25T22:53:00Z"/>
                <w:lang w:val="es-ES"/>
              </w:rPr>
            </w:pPr>
            <w:ins w:id="28116" w:author="phuong vu" w:date="2018-11-25T23:06:00Z">
              <w:r>
                <w:rPr>
                  <w:lang w:val="es-ES"/>
                </w:rPr>
                <w:t>- Hiển thị nút: “</w:t>
              </w:r>
              <w:r w:rsidRPr="00F0075D">
                <w:rPr>
                  <w:i/>
                  <w:lang w:val="es-ES"/>
                </w:rPr>
                <w:t>Xử lí</w:t>
              </w:r>
              <w:r>
                <w:rPr>
                  <w:lang w:val="es-ES"/>
                </w:rPr>
                <w:t>”</w:t>
              </w:r>
            </w:ins>
            <w:ins w:id="28117" w:author="phuong vu" w:date="2018-11-25T23:07:00Z">
              <w:r w:rsidR="0001206E">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5DDEE506" w14:textId="77777777" w:rsidR="00A4790A" w:rsidRPr="00F0075D" w:rsidRDefault="00A4790A" w:rsidP="00A4790A">
            <w:pPr>
              <w:spacing w:line="276" w:lineRule="auto"/>
              <w:jc w:val="left"/>
              <w:rPr>
                <w:ins w:id="28118" w:author="phuong vu" w:date="2018-11-25T22:53:00Z"/>
                <w:lang w:val="es-ES"/>
              </w:rPr>
            </w:pPr>
            <w:ins w:id="28119" w:author="phuong vu" w:date="2018-11-25T22:53:00Z">
              <w:r>
                <w:rPr>
                  <w:lang w:val="es-ES"/>
                </w:rPr>
                <w:t>Thành công</w:t>
              </w:r>
            </w:ins>
          </w:p>
        </w:tc>
      </w:tr>
      <w:tr w:rsidR="00A4790A" w:rsidRPr="00F0075D" w14:paraId="1682C85E" w14:textId="77777777" w:rsidTr="00A4790A">
        <w:trPr>
          <w:ins w:id="28120"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7C505E6E" w14:textId="5739DEA6" w:rsidR="00A4790A" w:rsidRDefault="00A4790A" w:rsidP="00A4790A">
            <w:pPr>
              <w:spacing w:line="276" w:lineRule="auto"/>
              <w:jc w:val="center"/>
              <w:rPr>
                <w:ins w:id="28121" w:author="phuong vu" w:date="2018-11-25T23:03:00Z"/>
                <w:bCs/>
                <w:lang w:val="es-ES"/>
              </w:rPr>
            </w:pPr>
            <w:ins w:id="28122" w:author="phuong vu" w:date="2018-11-25T23:07:00Z">
              <w:r>
                <w:rPr>
                  <w:bCs/>
                  <w:lang w:val="es-ES"/>
                </w:rPr>
                <w:t>5</w:t>
              </w:r>
            </w:ins>
          </w:p>
        </w:tc>
        <w:tc>
          <w:tcPr>
            <w:tcW w:w="2676" w:type="dxa"/>
            <w:tcBorders>
              <w:top w:val="single" w:sz="4" w:space="0" w:color="auto"/>
              <w:left w:val="single" w:sz="4" w:space="0" w:color="auto"/>
              <w:bottom w:val="single" w:sz="4" w:space="0" w:color="auto"/>
              <w:right w:val="single" w:sz="4" w:space="0" w:color="auto"/>
            </w:tcBorders>
          </w:tcPr>
          <w:p w14:paraId="32439AAC" w14:textId="5FED5610" w:rsidR="00A4790A" w:rsidRPr="00F0075D" w:rsidRDefault="00A4790A" w:rsidP="00A4790A">
            <w:pPr>
              <w:spacing w:line="276" w:lineRule="auto"/>
              <w:jc w:val="left"/>
              <w:rPr>
                <w:ins w:id="28123" w:author="phuong vu" w:date="2018-11-25T23:03:00Z"/>
                <w:lang w:val="es-ES"/>
              </w:rPr>
            </w:pPr>
            <w:ins w:id="28124" w:author="phuong vu" w:date="2018-11-25T23:07:00Z">
              <w:r>
                <w:rPr>
                  <w:lang w:val="es-ES"/>
                </w:rPr>
                <w:t>- Trạng thái</w:t>
              </w:r>
              <w:r w:rsidR="0001206E">
                <w:rPr>
                  <w:lang w:val="es-ES"/>
                </w:rPr>
                <w:t>: Đang xử lí</w:t>
              </w:r>
            </w:ins>
          </w:p>
        </w:tc>
        <w:tc>
          <w:tcPr>
            <w:tcW w:w="1942" w:type="dxa"/>
            <w:tcBorders>
              <w:top w:val="single" w:sz="4" w:space="0" w:color="auto"/>
              <w:left w:val="single" w:sz="4" w:space="0" w:color="auto"/>
              <w:bottom w:val="single" w:sz="4" w:space="0" w:color="auto"/>
              <w:right w:val="single" w:sz="4" w:space="0" w:color="auto"/>
            </w:tcBorders>
          </w:tcPr>
          <w:p w14:paraId="4B6142F5" w14:textId="6ED98E00" w:rsidR="0001206E" w:rsidRDefault="0001206E" w:rsidP="0001206E">
            <w:pPr>
              <w:spacing w:line="276" w:lineRule="auto"/>
              <w:jc w:val="left"/>
              <w:rPr>
                <w:ins w:id="28125" w:author="phuong vu" w:date="2018-11-25T23:08:00Z"/>
                <w:lang w:val="es-ES"/>
              </w:rPr>
            </w:pPr>
            <w:ins w:id="28126" w:author="phuong vu" w:date="2018-11-25T23:08:00Z">
              <w:r>
                <w:rPr>
                  <w:lang w:val="es-ES"/>
                </w:rPr>
                <w:t>- Trạng thái thay đổi thành “</w:t>
              </w:r>
              <w:r w:rsidRPr="00F0075D">
                <w:rPr>
                  <w:i/>
                  <w:lang w:val="es-ES"/>
                </w:rPr>
                <w:t>đang xử lí</w:t>
              </w:r>
              <w:r>
                <w:rPr>
                  <w:lang w:val="es-ES"/>
                </w:rPr>
                <w:t>”.</w:t>
              </w:r>
            </w:ins>
          </w:p>
          <w:p w14:paraId="6D527D34" w14:textId="77777777" w:rsidR="0001206E" w:rsidRDefault="0001206E" w:rsidP="0001206E">
            <w:pPr>
              <w:spacing w:line="276" w:lineRule="auto"/>
              <w:jc w:val="left"/>
              <w:rPr>
                <w:ins w:id="28127" w:author="phuong vu" w:date="2018-11-25T23:08:00Z"/>
                <w:lang w:val="es-ES"/>
              </w:rPr>
            </w:pPr>
            <w:ins w:id="28128" w:author="phuong vu" w:date="2018-11-25T23:08:00Z">
              <w:r>
                <w:rPr>
                  <w:lang w:val="es-ES"/>
                </w:rPr>
                <w:t>- Cập nhật trong CSDL.</w:t>
              </w:r>
            </w:ins>
          </w:p>
          <w:p w14:paraId="109A29AE" w14:textId="77777777" w:rsidR="0001206E" w:rsidRDefault="0001206E" w:rsidP="0001206E">
            <w:pPr>
              <w:spacing w:line="276" w:lineRule="auto"/>
              <w:jc w:val="left"/>
              <w:rPr>
                <w:ins w:id="28129" w:author="phuong vu" w:date="2018-11-25T23:08:00Z"/>
                <w:lang w:val="es-ES"/>
              </w:rPr>
            </w:pPr>
            <w:ins w:id="28130" w:author="phuong vu" w:date="2018-11-25T23:08:00Z">
              <w:r>
                <w:rPr>
                  <w:lang w:val="es-ES"/>
                </w:rPr>
                <w:t>- Hiển thị lại chi tiết đơn hàng.</w:t>
              </w:r>
            </w:ins>
          </w:p>
          <w:p w14:paraId="669183EF" w14:textId="6B2C6BBF" w:rsidR="00A4790A" w:rsidRPr="00F0075D" w:rsidRDefault="0001206E" w:rsidP="0001206E">
            <w:pPr>
              <w:spacing w:line="276" w:lineRule="auto"/>
              <w:jc w:val="left"/>
              <w:rPr>
                <w:ins w:id="28131" w:author="phuong vu" w:date="2018-11-25T23:03:00Z"/>
                <w:lang w:val="es-ES"/>
              </w:rPr>
            </w:pPr>
            <w:ins w:id="28132" w:author="phuong vu" w:date="2018-11-25T23:08:00Z">
              <w:r>
                <w:rPr>
                  <w:lang w:val="es-ES"/>
                </w:rPr>
                <w:lastRenderedPageBreak/>
                <w:t>- Hiển thị nút: “</w:t>
              </w:r>
              <w:r>
                <w:rPr>
                  <w:i/>
                  <w:lang w:val="es-ES"/>
                </w:rPr>
                <w:t>Hoàn tất</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610262E" w14:textId="77777777" w:rsidR="0001206E" w:rsidRDefault="0001206E" w:rsidP="0001206E">
            <w:pPr>
              <w:spacing w:line="276" w:lineRule="auto"/>
              <w:jc w:val="left"/>
              <w:rPr>
                <w:ins w:id="28133" w:author="phuong vu" w:date="2018-11-25T23:08:00Z"/>
                <w:lang w:val="es-ES"/>
              </w:rPr>
            </w:pPr>
            <w:ins w:id="28134" w:author="phuong vu" w:date="2018-11-25T23:08:00Z">
              <w:r>
                <w:rPr>
                  <w:lang w:val="es-ES"/>
                </w:rPr>
                <w:lastRenderedPageBreak/>
                <w:t>- Trạng thái thay đổi thành “</w:t>
              </w:r>
              <w:r w:rsidRPr="00F0075D">
                <w:rPr>
                  <w:i/>
                  <w:lang w:val="es-ES"/>
                </w:rPr>
                <w:t>đang xử lí</w:t>
              </w:r>
              <w:r>
                <w:rPr>
                  <w:lang w:val="es-ES"/>
                </w:rPr>
                <w:t>”.</w:t>
              </w:r>
            </w:ins>
          </w:p>
          <w:p w14:paraId="44959FF5" w14:textId="77777777" w:rsidR="0001206E" w:rsidRDefault="0001206E" w:rsidP="0001206E">
            <w:pPr>
              <w:spacing w:line="276" w:lineRule="auto"/>
              <w:jc w:val="left"/>
              <w:rPr>
                <w:ins w:id="28135" w:author="phuong vu" w:date="2018-11-25T23:08:00Z"/>
                <w:lang w:val="es-ES"/>
              </w:rPr>
            </w:pPr>
            <w:ins w:id="28136" w:author="phuong vu" w:date="2018-11-25T23:08:00Z">
              <w:r>
                <w:rPr>
                  <w:lang w:val="es-ES"/>
                </w:rPr>
                <w:t>- Cập nhật trong CSDL.</w:t>
              </w:r>
            </w:ins>
          </w:p>
          <w:p w14:paraId="3B264D66" w14:textId="77777777" w:rsidR="0001206E" w:rsidRDefault="0001206E" w:rsidP="0001206E">
            <w:pPr>
              <w:spacing w:line="276" w:lineRule="auto"/>
              <w:jc w:val="left"/>
              <w:rPr>
                <w:ins w:id="28137" w:author="phuong vu" w:date="2018-11-25T23:08:00Z"/>
                <w:lang w:val="es-ES"/>
              </w:rPr>
            </w:pPr>
            <w:ins w:id="28138" w:author="phuong vu" w:date="2018-11-25T23:08:00Z">
              <w:r>
                <w:rPr>
                  <w:lang w:val="es-ES"/>
                </w:rPr>
                <w:lastRenderedPageBreak/>
                <w:t>- Hiển thị lại chi tiết đơn hàng.</w:t>
              </w:r>
            </w:ins>
          </w:p>
          <w:p w14:paraId="777F64A7" w14:textId="47742243" w:rsidR="00A4790A" w:rsidRPr="00F0075D" w:rsidRDefault="0001206E" w:rsidP="0001206E">
            <w:pPr>
              <w:spacing w:line="276" w:lineRule="auto"/>
              <w:jc w:val="left"/>
              <w:rPr>
                <w:ins w:id="28139" w:author="phuong vu" w:date="2018-11-25T23:03:00Z"/>
                <w:lang w:val="es-ES"/>
              </w:rPr>
            </w:pPr>
            <w:ins w:id="28140" w:author="phuong vu" w:date="2018-11-25T23:08:00Z">
              <w:r>
                <w:rPr>
                  <w:lang w:val="es-ES"/>
                </w:rPr>
                <w:t>- Hiển thị nút: “</w:t>
              </w:r>
              <w:r>
                <w:rPr>
                  <w:i/>
                  <w:lang w:val="es-ES"/>
                </w:rPr>
                <w:t>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6D454C08" w14:textId="5767A580" w:rsidR="00A4790A" w:rsidRDefault="0001206E" w:rsidP="00A4790A">
            <w:pPr>
              <w:spacing w:line="276" w:lineRule="auto"/>
              <w:jc w:val="left"/>
              <w:rPr>
                <w:ins w:id="28141" w:author="phuong vu" w:date="2018-11-25T23:03:00Z"/>
                <w:lang w:val="es-ES"/>
              </w:rPr>
            </w:pPr>
            <w:ins w:id="28142" w:author="phuong vu" w:date="2018-11-25T23:08:00Z">
              <w:r>
                <w:rPr>
                  <w:lang w:val="es-ES"/>
                </w:rPr>
                <w:lastRenderedPageBreak/>
                <w:t>Thành công</w:t>
              </w:r>
            </w:ins>
          </w:p>
        </w:tc>
      </w:tr>
      <w:tr w:rsidR="0001206E" w:rsidRPr="00F0075D" w14:paraId="754D5A16" w14:textId="77777777" w:rsidTr="00A4790A">
        <w:trPr>
          <w:ins w:id="28143"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4458B1E6" w14:textId="3E44F598" w:rsidR="0001206E" w:rsidRDefault="0001206E" w:rsidP="0001206E">
            <w:pPr>
              <w:spacing w:line="276" w:lineRule="auto"/>
              <w:jc w:val="center"/>
              <w:rPr>
                <w:ins w:id="28144" w:author="phuong vu" w:date="2018-11-25T23:03:00Z"/>
                <w:bCs/>
                <w:lang w:val="es-ES"/>
              </w:rPr>
            </w:pPr>
            <w:ins w:id="28145" w:author="phuong vu" w:date="2018-11-25T23:08: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19AD95DB" w14:textId="1A93D89F" w:rsidR="0001206E" w:rsidRPr="00F0075D" w:rsidRDefault="0001206E" w:rsidP="0001206E">
            <w:pPr>
              <w:spacing w:line="276" w:lineRule="auto"/>
              <w:jc w:val="left"/>
              <w:rPr>
                <w:ins w:id="28146" w:author="phuong vu" w:date="2018-11-25T23:03:00Z"/>
                <w:lang w:val="es-ES"/>
              </w:rPr>
            </w:pPr>
            <w:ins w:id="28147" w:author="phuong vu" w:date="2018-11-25T23:08:00Z">
              <w:r>
                <w:rPr>
                  <w:lang w:val="es-ES"/>
                </w:rPr>
                <w:t>- Trạng thái: Hoàn tất xử lí</w:t>
              </w:r>
            </w:ins>
            <w:ins w:id="28148" w:author="phuong vu" w:date="2018-11-25T23:0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42AE286A" w14:textId="1D82623F" w:rsidR="0001206E" w:rsidRDefault="0001206E" w:rsidP="0001206E">
            <w:pPr>
              <w:spacing w:line="276" w:lineRule="auto"/>
              <w:jc w:val="left"/>
              <w:rPr>
                <w:ins w:id="28149" w:author="phuong vu" w:date="2018-11-25T23:08:00Z"/>
                <w:lang w:val="es-ES"/>
              </w:rPr>
            </w:pPr>
            <w:ins w:id="28150" w:author="phuong vu" w:date="2018-11-25T23:08:00Z">
              <w:r>
                <w:rPr>
                  <w:lang w:val="es-ES"/>
                </w:rPr>
                <w:t>- Trạng thái thay đổi thành “</w:t>
              </w:r>
            </w:ins>
            <w:ins w:id="28151" w:author="phuong vu" w:date="2018-11-25T23:09:00Z">
              <w:r w:rsidRPr="0001206E">
                <w:rPr>
                  <w:i/>
                  <w:lang w:val="es-ES"/>
                  <w:rPrChange w:id="28152" w:author="phuong vu" w:date="2018-11-25T23:09:00Z">
                    <w:rPr>
                      <w:lang w:val="es-ES"/>
                    </w:rPr>
                  </w:rPrChange>
                </w:rPr>
                <w:t>hoàn tất xử lí</w:t>
              </w:r>
            </w:ins>
            <w:ins w:id="28153" w:author="phuong vu" w:date="2018-11-25T23:08:00Z">
              <w:r>
                <w:rPr>
                  <w:lang w:val="es-ES"/>
                </w:rPr>
                <w:t>”.</w:t>
              </w:r>
            </w:ins>
          </w:p>
          <w:p w14:paraId="2E5130CB" w14:textId="30DB43C8" w:rsidR="0001206E" w:rsidRDefault="0001206E" w:rsidP="0001206E">
            <w:pPr>
              <w:spacing w:line="276" w:lineRule="auto"/>
              <w:jc w:val="left"/>
              <w:rPr>
                <w:ins w:id="28154" w:author="phuong vu" w:date="2018-11-26T01:40:00Z"/>
                <w:lang w:val="es-ES"/>
              </w:rPr>
            </w:pPr>
            <w:ins w:id="28155" w:author="phuong vu" w:date="2018-11-25T23:08:00Z">
              <w:r>
                <w:rPr>
                  <w:lang w:val="es-ES"/>
                </w:rPr>
                <w:t>- Cập nhật trong CSDL.</w:t>
              </w:r>
            </w:ins>
          </w:p>
          <w:p w14:paraId="66C40F6B" w14:textId="4748BCCC" w:rsidR="00C139B3" w:rsidRDefault="00C139B3" w:rsidP="0001206E">
            <w:pPr>
              <w:spacing w:line="276" w:lineRule="auto"/>
              <w:jc w:val="left"/>
              <w:rPr>
                <w:ins w:id="28156" w:author="phuong vu" w:date="2018-11-25T23:08:00Z"/>
                <w:lang w:val="es-ES"/>
              </w:rPr>
            </w:pPr>
            <w:ins w:id="28157" w:author="phuong vu" w:date="2018-11-26T01:40:00Z">
              <w:r>
                <w:rPr>
                  <w:lang w:val="es-ES"/>
                </w:rPr>
                <w:t>- Cập nhật biên nhận thành “đang chờ trả đồ”.</w:t>
              </w:r>
            </w:ins>
          </w:p>
          <w:p w14:paraId="7BC99DC1" w14:textId="77777777" w:rsidR="0001206E" w:rsidRDefault="0001206E" w:rsidP="0001206E">
            <w:pPr>
              <w:spacing w:line="276" w:lineRule="auto"/>
              <w:jc w:val="left"/>
              <w:rPr>
                <w:ins w:id="28158" w:author="phuong vu" w:date="2018-11-25T23:08:00Z"/>
                <w:lang w:val="es-ES"/>
              </w:rPr>
            </w:pPr>
            <w:ins w:id="28159" w:author="phuong vu" w:date="2018-11-25T23:08:00Z">
              <w:r>
                <w:rPr>
                  <w:lang w:val="es-ES"/>
                </w:rPr>
                <w:t>- Hiển thị lại chi tiết đơn hàng.</w:t>
              </w:r>
            </w:ins>
          </w:p>
          <w:p w14:paraId="335AA91C" w14:textId="1A7B21E6" w:rsidR="0001206E" w:rsidRPr="00F0075D" w:rsidRDefault="0001206E" w:rsidP="0001206E">
            <w:pPr>
              <w:spacing w:line="276" w:lineRule="auto"/>
              <w:jc w:val="left"/>
              <w:rPr>
                <w:ins w:id="28160" w:author="phuong vu" w:date="2018-11-25T23:03:00Z"/>
                <w:lang w:val="es-ES"/>
              </w:rPr>
            </w:pPr>
            <w:ins w:id="28161" w:author="phuong vu" w:date="2018-11-25T23:08:00Z">
              <w:r>
                <w:rPr>
                  <w:lang w:val="es-ES"/>
                </w:rPr>
                <w:t>- Hiển thị nút: “</w:t>
              </w:r>
              <w:r>
                <w:rPr>
                  <w:i/>
                  <w:lang w:val="es-ES"/>
                </w:rPr>
                <w:t>Tạo hóa đơn</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622505E3" w14:textId="77777777" w:rsidR="0001206E" w:rsidRDefault="0001206E" w:rsidP="0001206E">
            <w:pPr>
              <w:spacing w:line="276" w:lineRule="auto"/>
              <w:jc w:val="left"/>
              <w:rPr>
                <w:ins w:id="28162" w:author="phuong vu" w:date="2018-11-25T23:09:00Z"/>
                <w:lang w:val="es-ES"/>
              </w:rPr>
            </w:pPr>
            <w:ins w:id="28163" w:author="phuong vu" w:date="2018-11-25T23:09:00Z">
              <w:r>
                <w:rPr>
                  <w:lang w:val="es-ES"/>
                </w:rPr>
                <w:t>- Trạng thái thay đổi thành “</w:t>
              </w:r>
              <w:r w:rsidRPr="00F0075D">
                <w:rPr>
                  <w:i/>
                  <w:lang w:val="es-ES"/>
                </w:rPr>
                <w:t>hoàn tất xử lí</w:t>
              </w:r>
              <w:r>
                <w:rPr>
                  <w:lang w:val="es-ES"/>
                </w:rPr>
                <w:t>”.</w:t>
              </w:r>
            </w:ins>
          </w:p>
          <w:p w14:paraId="415FC08A" w14:textId="5C86E284" w:rsidR="0001206E" w:rsidRDefault="0001206E" w:rsidP="0001206E">
            <w:pPr>
              <w:spacing w:line="276" w:lineRule="auto"/>
              <w:jc w:val="left"/>
              <w:rPr>
                <w:ins w:id="28164" w:author="phuong vu" w:date="2018-11-26T01:40:00Z"/>
                <w:lang w:val="es-ES"/>
              </w:rPr>
            </w:pPr>
            <w:ins w:id="28165" w:author="phuong vu" w:date="2018-11-25T23:09:00Z">
              <w:r>
                <w:rPr>
                  <w:lang w:val="es-ES"/>
                </w:rPr>
                <w:t>- Cập nhật trong CSDL.</w:t>
              </w:r>
            </w:ins>
          </w:p>
          <w:p w14:paraId="3DACBC64" w14:textId="4EC12D63" w:rsidR="00C139B3" w:rsidRDefault="00C139B3" w:rsidP="0001206E">
            <w:pPr>
              <w:spacing w:line="276" w:lineRule="auto"/>
              <w:jc w:val="left"/>
              <w:rPr>
                <w:ins w:id="28166" w:author="phuong vu" w:date="2018-11-25T23:09:00Z"/>
                <w:lang w:val="es-ES"/>
              </w:rPr>
            </w:pPr>
            <w:ins w:id="28167" w:author="phuong vu" w:date="2018-11-26T01:40:00Z">
              <w:r>
                <w:rPr>
                  <w:lang w:val="es-ES"/>
                </w:rPr>
                <w:t>- Cập nhật biên nhận thành “đang chờ trả đồ”.</w:t>
              </w:r>
            </w:ins>
          </w:p>
          <w:p w14:paraId="116A3744" w14:textId="77777777" w:rsidR="0001206E" w:rsidRDefault="0001206E" w:rsidP="0001206E">
            <w:pPr>
              <w:spacing w:line="276" w:lineRule="auto"/>
              <w:jc w:val="left"/>
              <w:rPr>
                <w:ins w:id="28168" w:author="phuong vu" w:date="2018-11-25T23:09:00Z"/>
                <w:lang w:val="es-ES"/>
              </w:rPr>
            </w:pPr>
            <w:ins w:id="28169" w:author="phuong vu" w:date="2018-11-25T23:09:00Z">
              <w:r>
                <w:rPr>
                  <w:lang w:val="es-ES"/>
                </w:rPr>
                <w:t>- Hiển thị lại chi tiết đơn hàng.</w:t>
              </w:r>
            </w:ins>
          </w:p>
          <w:p w14:paraId="381653A4" w14:textId="32D6E9F8" w:rsidR="0001206E" w:rsidRPr="00F0075D" w:rsidRDefault="0001206E" w:rsidP="0001206E">
            <w:pPr>
              <w:spacing w:line="276" w:lineRule="auto"/>
              <w:jc w:val="left"/>
              <w:rPr>
                <w:ins w:id="28170" w:author="phuong vu" w:date="2018-11-25T23:03:00Z"/>
                <w:lang w:val="es-ES"/>
              </w:rPr>
            </w:pPr>
            <w:ins w:id="28171" w:author="phuong vu" w:date="2018-11-25T23:09:00Z">
              <w:r>
                <w:rPr>
                  <w:lang w:val="es-ES"/>
                </w:rPr>
                <w:t>- Hiển thị nút: “</w:t>
              </w:r>
              <w:r>
                <w:rPr>
                  <w:i/>
                  <w:lang w:val="es-ES"/>
                </w:rPr>
                <w:t>Tạo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B938475" w14:textId="7D6B97B7" w:rsidR="0001206E" w:rsidRDefault="0001206E" w:rsidP="0001206E">
            <w:pPr>
              <w:spacing w:line="276" w:lineRule="auto"/>
              <w:jc w:val="left"/>
              <w:rPr>
                <w:ins w:id="28172" w:author="phuong vu" w:date="2018-11-25T23:03:00Z"/>
                <w:lang w:val="es-ES"/>
              </w:rPr>
            </w:pPr>
            <w:ins w:id="28173" w:author="phuong vu" w:date="2018-11-25T23:09:00Z">
              <w:r>
                <w:rPr>
                  <w:lang w:val="es-ES"/>
                </w:rPr>
                <w:t>Thành công</w:t>
              </w:r>
            </w:ins>
          </w:p>
        </w:tc>
      </w:tr>
      <w:tr w:rsidR="0001206E" w:rsidRPr="00F0075D" w14:paraId="5A9014DC" w14:textId="77777777" w:rsidTr="00A4790A">
        <w:trPr>
          <w:ins w:id="28174"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1B5693AF" w14:textId="0B23271E" w:rsidR="0001206E" w:rsidRPr="00F0075D" w:rsidRDefault="0001206E" w:rsidP="0001206E">
            <w:pPr>
              <w:spacing w:line="276" w:lineRule="auto"/>
              <w:jc w:val="center"/>
              <w:rPr>
                <w:ins w:id="28175" w:author="phuong vu" w:date="2018-11-25T22:53:00Z"/>
                <w:bCs/>
                <w:lang w:val="es-ES"/>
              </w:rPr>
            </w:pPr>
            <w:ins w:id="28176" w:author="phuong vu" w:date="2018-11-25T23:09:00Z">
              <w:r>
                <w:rPr>
                  <w:bCs/>
                  <w:lang w:val="es-ES"/>
                </w:rPr>
                <w:t>7</w:t>
              </w:r>
            </w:ins>
          </w:p>
        </w:tc>
        <w:tc>
          <w:tcPr>
            <w:tcW w:w="2676" w:type="dxa"/>
            <w:tcBorders>
              <w:top w:val="single" w:sz="4" w:space="0" w:color="auto"/>
              <w:left w:val="single" w:sz="4" w:space="0" w:color="auto"/>
              <w:bottom w:val="single" w:sz="4" w:space="0" w:color="auto"/>
              <w:right w:val="single" w:sz="4" w:space="0" w:color="auto"/>
            </w:tcBorders>
          </w:tcPr>
          <w:p w14:paraId="636C649B" w14:textId="5C04D64B" w:rsidR="0001206E" w:rsidRPr="00F0075D" w:rsidRDefault="0001206E" w:rsidP="0001206E">
            <w:pPr>
              <w:spacing w:line="276" w:lineRule="auto"/>
              <w:jc w:val="left"/>
              <w:rPr>
                <w:ins w:id="28177" w:author="phuong vu" w:date="2018-11-25T22:53:00Z"/>
                <w:lang w:val="es-ES"/>
              </w:rPr>
            </w:pPr>
            <w:ins w:id="28178" w:author="phuong vu" w:date="2018-11-25T23:10:00Z">
              <w:r>
                <w:rPr>
                  <w:lang w:val="es-ES"/>
                </w:rPr>
                <w:t>K</w:t>
              </w:r>
            </w:ins>
            <w:ins w:id="28179" w:author="phuong vu" w:date="2018-11-25T22:53:00Z">
              <w:r>
                <w:rPr>
                  <w:lang w:val="es-ES"/>
                </w:rPr>
                <w:t>ết nối server lỗi.</w:t>
              </w:r>
            </w:ins>
          </w:p>
        </w:tc>
        <w:tc>
          <w:tcPr>
            <w:tcW w:w="1942" w:type="dxa"/>
            <w:tcBorders>
              <w:top w:val="single" w:sz="4" w:space="0" w:color="auto"/>
              <w:left w:val="single" w:sz="4" w:space="0" w:color="auto"/>
              <w:bottom w:val="single" w:sz="4" w:space="0" w:color="auto"/>
              <w:right w:val="single" w:sz="4" w:space="0" w:color="auto"/>
            </w:tcBorders>
          </w:tcPr>
          <w:p w14:paraId="505C8BD0" w14:textId="77777777" w:rsidR="0001206E" w:rsidRPr="00F0075D" w:rsidRDefault="0001206E" w:rsidP="0001206E">
            <w:pPr>
              <w:spacing w:line="276" w:lineRule="auto"/>
              <w:jc w:val="left"/>
              <w:rPr>
                <w:ins w:id="28180" w:author="phuong vu" w:date="2018-11-25T22:53:00Z"/>
                <w:lang w:val="es-ES"/>
              </w:rPr>
            </w:pPr>
            <w:ins w:id="28181" w:author="phuong vu" w:date="2018-11-25T22:5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96C8DEC" w14:textId="77777777" w:rsidR="0001206E" w:rsidRPr="00F0075D" w:rsidRDefault="0001206E" w:rsidP="0001206E">
            <w:pPr>
              <w:spacing w:line="276" w:lineRule="auto"/>
              <w:jc w:val="left"/>
              <w:rPr>
                <w:ins w:id="28182" w:author="phuong vu" w:date="2018-11-25T22:53:00Z"/>
                <w:lang w:val="es-ES"/>
              </w:rPr>
            </w:pPr>
            <w:ins w:id="28183" w:author="phuong vu" w:date="2018-11-25T22:5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48D44AB" w14:textId="77777777" w:rsidR="0001206E" w:rsidRPr="00F0075D" w:rsidRDefault="0001206E" w:rsidP="0001206E">
            <w:pPr>
              <w:spacing w:line="276" w:lineRule="auto"/>
              <w:jc w:val="left"/>
              <w:rPr>
                <w:ins w:id="28184" w:author="phuong vu" w:date="2018-11-25T22:53:00Z"/>
                <w:lang w:val="es-ES"/>
              </w:rPr>
            </w:pPr>
            <w:ins w:id="28185" w:author="phuong vu" w:date="2018-11-25T22:53:00Z">
              <w:r>
                <w:rPr>
                  <w:lang w:val="es-ES"/>
                </w:rPr>
                <w:t>Thành công</w:t>
              </w:r>
            </w:ins>
          </w:p>
        </w:tc>
      </w:tr>
      <w:tr w:rsidR="0001206E" w:rsidRPr="00F0075D" w14:paraId="0CF8BF2F" w14:textId="77777777" w:rsidTr="00A4790A">
        <w:trPr>
          <w:ins w:id="28186" w:author="phuong vu" w:date="2018-11-25T23:10:00Z"/>
        </w:trPr>
        <w:tc>
          <w:tcPr>
            <w:tcW w:w="708" w:type="dxa"/>
            <w:tcBorders>
              <w:top w:val="single" w:sz="4" w:space="0" w:color="auto"/>
              <w:left w:val="single" w:sz="4" w:space="0" w:color="auto"/>
              <w:bottom w:val="single" w:sz="4" w:space="0" w:color="auto"/>
              <w:right w:val="single" w:sz="4" w:space="0" w:color="auto"/>
            </w:tcBorders>
            <w:vAlign w:val="center"/>
          </w:tcPr>
          <w:p w14:paraId="4AB02727" w14:textId="3DCB1A0F" w:rsidR="0001206E" w:rsidRDefault="0001206E" w:rsidP="0001206E">
            <w:pPr>
              <w:spacing w:line="276" w:lineRule="auto"/>
              <w:jc w:val="center"/>
              <w:rPr>
                <w:ins w:id="28187" w:author="phuong vu" w:date="2018-11-25T23:10:00Z"/>
                <w:bCs/>
                <w:lang w:val="es-ES"/>
              </w:rPr>
            </w:pPr>
            <w:ins w:id="28188" w:author="phuong vu" w:date="2018-11-25T23:10:00Z">
              <w:r>
                <w:rPr>
                  <w:bCs/>
                  <w:lang w:val="es-ES"/>
                </w:rPr>
                <w:t>8</w:t>
              </w:r>
            </w:ins>
          </w:p>
        </w:tc>
        <w:tc>
          <w:tcPr>
            <w:tcW w:w="2676" w:type="dxa"/>
            <w:tcBorders>
              <w:top w:val="single" w:sz="4" w:space="0" w:color="auto"/>
              <w:left w:val="single" w:sz="4" w:space="0" w:color="auto"/>
              <w:bottom w:val="single" w:sz="4" w:space="0" w:color="auto"/>
              <w:right w:val="single" w:sz="4" w:space="0" w:color="auto"/>
            </w:tcBorders>
          </w:tcPr>
          <w:p w14:paraId="62DAD836" w14:textId="3BA53306" w:rsidR="0001206E" w:rsidRDefault="0001206E" w:rsidP="0001206E">
            <w:pPr>
              <w:spacing w:line="276" w:lineRule="auto"/>
              <w:jc w:val="left"/>
              <w:rPr>
                <w:ins w:id="28189" w:author="phuong vu" w:date="2018-11-25T23:10:00Z"/>
                <w:lang w:val="es-ES"/>
              </w:rPr>
            </w:pPr>
            <w:ins w:id="28190" w:author="phuong vu" w:date="2018-11-25T23:10:00Z">
              <w:r>
                <w:rPr>
                  <w:lang w:val="es-ES"/>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00A56FAE" w14:textId="7F947D55" w:rsidR="0001206E" w:rsidRDefault="0001206E" w:rsidP="0001206E">
            <w:pPr>
              <w:spacing w:line="276" w:lineRule="auto"/>
              <w:jc w:val="left"/>
              <w:rPr>
                <w:ins w:id="28191" w:author="phuong vu" w:date="2018-11-25T23:10:00Z"/>
                <w:lang w:val="es-ES"/>
              </w:rPr>
            </w:pPr>
            <w:ins w:id="28192" w:author="phuong vu" w:date="2018-11-25T23:11:00Z">
              <w:r>
                <w:rPr>
                  <w:lang w:val="es-ES"/>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65BA1471" w14:textId="5200E046" w:rsidR="0001206E" w:rsidRDefault="0001206E" w:rsidP="0001206E">
            <w:pPr>
              <w:spacing w:line="276" w:lineRule="auto"/>
              <w:jc w:val="left"/>
              <w:rPr>
                <w:ins w:id="28193" w:author="phuong vu" w:date="2018-11-25T23:10:00Z"/>
                <w:lang w:val="es-ES"/>
              </w:rPr>
            </w:pPr>
            <w:ins w:id="28194" w:author="phuong vu" w:date="2018-11-25T23:11:00Z">
              <w:r>
                <w:rPr>
                  <w:lang w:val="es-ES"/>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2EAF0FAA" w14:textId="7EE9E736" w:rsidR="0001206E" w:rsidRDefault="0001206E" w:rsidP="00FA2022">
            <w:pPr>
              <w:keepNext/>
              <w:spacing w:line="276" w:lineRule="auto"/>
              <w:jc w:val="left"/>
              <w:rPr>
                <w:ins w:id="28195" w:author="phuong vu" w:date="2018-11-25T23:10:00Z"/>
                <w:lang w:val="es-ES"/>
              </w:rPr>
              <w:pPrChange w:id="28196" w:author="phuong vu" w:date="2018-11-25T23:29:00Z">
                <w:pPr>
                  <w:spacing w:line="276" w:lineRule="auto"/>
                  <w:jc w:val="left"/>
                </w:pPr>
              </w:pPrChange>
            </w:pPr>
            <w:ins w:id="28197" w:author="phuong vu" w:date="2018-11-25T23:11:00Z">
              <w:r>
                <w:rPr>
                  <w:lang w:val="es-ES"/>
                </w:rPr>
                <w:t>Thành công</w:t>
              </w:r>
            </w:ins>
          </w:p>
        </w:tc>
      </w:tr>
    </w:tbl>
    <w:p w14:paraId="7E21D2FB" w14:textId="30AD01D8" w:rsidR="00FA2022" w:rsidRPr="00FA2022" w:rsidRDefault="00FA2022" w:rsidP="00FA2022">
      <w:pPr>
        <w:pStyle w:val="Caption"/>
        <w:spacing w:line="276" w:lineRule="auto"/>
        <w:rPr>
          <w:ins w:id="28198" w:author="phuong vu" w:date="2018-11-25T23:29:00Z"/>
          <w:lang w:val="en-US"/>
          <w:rPrChange w:id="28199" w:author="phuong vu" w:date="2018-11-25T23:29:00Z">
            <w:rPr>
              <w:ins w:id="28200" w:author="phuong vu" w:date="2018-11-25T23:29:00Z"/>
            </w:rPr>
          </w:rPrChange>
        </w:rPr>
        <w:pPrChange w:id="28201" w:author="phuong vu" w:date="2018-11-25T23:29:00Z">
          <w:pPr>
            <w:pStyle w:val="Caption"/>
          </w:pPr>
        </w:pPrChange>
      </w:pPr>
      <w:ins w:id="28202" w:author="phuong vu" w:date="2018-11-25T23:29:00Z">
        <w:r>
          <w:t xml:space="preserve">Bảng </w:t>
        </w:r>
      </w:ins>
      <w:ins w:id="28203" w:author="phuong vu" w:date="2018-11-26T02:10:00Z">
        <w:r w:rsidR="00404CBA">
          <w:fldChar w:fldCharType="begin"/>
        </w:r>
        <w:r w:rsidR="00404CBA">
          <w:instrText xml:space="preserve"> STYLEREF 1 \s </w:instrText>
        </w:r>
      </w:ins>
      <w:r w:rsidR="00404CBA">
        <w:fldChar w:fldCharType="separate"/>
      </w:r>
      <w:r w:rsidR="00404CBA">
        <w:rPr>
          <w:noProof/>
        </w:rPr>
        <w:t>4</w:t>
      </w:r>
      <w:ins w:id="28204"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205" w:author="phuong vu" w:date="2018-11-26T02:10:00Z">
        <w:r w:rsidR="00404CBA">
          <w:rPr>
            <w:noProof/>
          </w:rPr>
          <w:t>5</w:t>
        </w:r>
        <w:r w:rsidR="00404CBA">
          <w:fldChar w:fldCharType="end"/>
        </w:r>
      </w:ins>
      <w:ins w:id="28206" w:author="phuong vu" w:date="2018-11-25T23:29:00Z">
        <w:r>
          <w:rPr>
            <w:lang w:val="en-US"/>
          </w:rPr>
          <w:t xml:space="preserve"> Kiểm thử chức năng thay đổi trạng thái đơn hàng</w:t>
        </w:r>
      </w:ins>
    </w:p>
    <w:p w14:paraId="49AB012F" w14:textId="5637A1B3" w:rsidR="002219F0" w:rsidRDefault="0001206E" w:rsidP="0001206E">
      <w:pPr>
        <w:pStyle w:val="Heading4"/>
        <w:rPr>
          <w:ins w:id="28207" w:author="phuong vu" w:date="2018-11-25T23:12:00Z"/>
          <w:lang w:val="en-US"/>
        </w:rPr>
      </w:pPr>
      <w:ins w:id="28208" w:author="phuong vu" w:date="2018-11-25T23:11:00Z">
        <w:r>
          <w:rPr>
            <w:lang w:val="en-US"/>
          </w:rPr>
          <w:t xml:space="preserve">Tạo hóa đơn </w:t>
        </w:r>
      </w:ins>
      <w:ins w:id="28209" w:author="phuong vu" w:date="2018-11-25T23:12:00Z">
        <w:r>
          <w:rPr>
            <w:lang w:val="en-US"/>
          </w:rPr>
          <w:t>đơn hàng</w:t>
        </w:r>
      </w:ins>
    </w:p>
    <w:p w14:paraId="695ADF2D" w14:textId="77777777" w:rsidR="0001206E" w:rsidRPr="00F0075D" w:rsidRDefault="0001206E" w:rsidP="0001206E">
      <w:pPr>
        <w:spacing w:line="276" w:lineRule="auto"/>
        <w:ind w:firstLine="720"/>
        <w:rPr>
          <w:ins w:id="28210" w:author="phuong vu" w:date="2018-11-25T23:12:00Z"/>
          <w:lang w:val="en-US"/>
        </w:rPr>
      </w:pPr>
      <w:ins w:id="28211" w:author="phuong vu" w:date="2018-11-25T23:1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5E30ACDE" w14:textId="77777777" w:rsidR="0001206E" w:rsidRPr="00F0075D" w:rsidRDefault="0001206E" w:rsidP="0001206E">
      <w:pPr>
        <w:spacing w:line="276" w:lineRule="auto"/>
        <w:ind w:firstLine="720"/>
        <w:rPr>
          <w:ins w:id="28212" w:author="phuong vu" w:date="2018-11-25T23:12:00Z"/>
          <w:lang w:val="en-US"/>
        </w:rPr>
      </w:pPr>
      <w:ins w:id="28213" w:author="phuong vu" w:date="2018-11-25T23:12:00Z">
        <w:r w:rsidRPr="00F0075D">
          <w:rPr>
            <w:b/>
            <w:lang w:val="en-US"/>
          </w:rPr>
          <w:t>Tiền điều kiện:</w:t>
        </w:r>
        <w:r>
          <w:rPr>
            <w:lang w:val="en-US"/>
          </w:rPr>
          <w:t xml:space="preserve"> Đăng nhập thành công vào trang quản lí dành cho nhân viên chi nhánh.</w:t>
        </w:r>
      </w:ins>
    </w:p>
    <w:p w14:paraId="0C64B398" w14:textId="77777777" w:rsidR="0001206E" w:rsidRDefault="0001206E" w:rsidP="0001206E">
      <w:pPr>
        <w:spacing w:line="276" w:lineRule="auto"/>
        <w:ind w:firstLine="720"/>
        <w:rPr>
          <w:ins w:id="28214" w:author="phuong vu" w:date="2018-11-25T23:12:00Z"/>
          <w:b/>
          <w:lang w:val="en-US"/>
        </w:rPr>
      </w:pPr>
      <w:ins w:id="28215" w:author="phuong vu" w:date="2018-11-25T23:12:00Z">
        <w:r w:rsidRPr="00F0075D">
          <w:rPr>
            <w:b/>
            <w:lang w:val="en-US"/>
          </w:rPr>
          <w:t>Mô tả</w:t>
        </w:r>
        <w:r>
          <w:rPr>
            <w:b/>
            <w:lang w:val="en-US"/>
          </w:rPr>
          <w:t>:</w:t>
        </w:r>
      </w:ins>
    </w:p>
    <w:p w14:paraId="0E4A73C3" w14:textId="77777777" w:rsidR="0001206E" w:rsidRDefault="0001206E" w:rsidP="0001206E">
      <w:pPr>
        <w:spacing w:line="276" w:lineRule="auto"/>
        <w:ind w:firstLine="720"/>
        <w:rPr>
          <w:ins w:id="28216" w:author="phuong vu" w:date="2018-11-25T23:12:00Z"/>
          <w:lang w:val="en-US"/>
        </w:rPr>
      </w:pPr>
      <w:ins w:id="28217" w:author="phuong vu" w:date="2018-11-25T23:12:00Z">
        <w:r>
          <w:rPr>
            <w:b/>
            <w:lang w:val="en-US"/>
          </w:rPr>
          <w:lastRenderedPageBreak/>
          <w:t xml:space="preserve">- </w:t>
        </w:r>
        <w:r>
          <w:rPr>
            <w:lang w:val="en-US"/>
          </w:rPr>
          <w:t>Bước 1: Mở trang web tại địa chỉ: localhost:3000.</w:t>
        </w:r>
      </w:ins>
    </w:p>
    <w:p w14:paraId="5947B364" w14:textId="77777777" w:rsidR="0001206E" w:rsidRDefault="0001206E" w:rsidP="0001206E">
      <w:pPr>
        <w:spacing w:line="276" w:lineRule="auto"/>
        <w:ind w:firstLine="720"/>
        <w:rPr>
          <w:ins w:id="28218" w:author="phuong vu" w:date="2018-11-25T23:12:00Z"/>
          <w:lang w:val="en-US"/>
        </w:rPr>
      </w:pPr>
      <w:ins w:id="28219" w:author="phuong vu" w:date="2018-11-25T23:12:00Z">
        <w:r>
          <w:rPr>
            <w:lang w:val="en-US"/>
          </w:rPr>
          <w:t>- Bước 2: Đăng nhập thành công vào hệ thống.</w:t>
        </w:r>
      </w:ins>
    </w:p>
    <w:p w14:paraId="2EB9DBF8" w14:textId="77777777" w:rsidR="0001206E" w:rsidRDefault="0001206E" w:rsidP="0001206E">
      <w:pPr>
        <w:spacing w:line="276" w:lineRule="auto"/>
        <w:ind w:firstLine="720"/>
        <w:rPr>
          <w:ins w:id="28220" w:author="phuong vu" w:date="2018-11-25T23:12:00Z"/>
          <w:lang w:val="en-US"/>
        </w:rPr>
      </w:pPr>
      <w:ins w:id="28221" w:author="phuong vu" w:date="2018-11-25T23:12:00Z">
        <w:r>
          <w:rPr>
            <w:lang w:val="en-US"/>
          </w:rPr>
          <w:t>- Bước 3: Chọn chức năng “</w:t>
        </w:r>
        <w:r>
          <w:rPr>
            <w:i/>
            <w:lang w:val="en-US"/>
          </w:rPr>
          <w:t>Đơn hàng khách hàng</w:t>
        </w:r>
        <w:r>
          <w:rPr>
            <w:lang w:val="en-US"/>
          </w:rPr>
          <w:t>”.</w:t>
        </w:r>
      </w:ins>
    </w:p>
    <w:p w14:paraId="2B388E5D" w14:textId="62B92342" w:rsidR="0001206E" w:rsidRDefault="0001206E" w:rsidP="0001206E">
      <w:pPr>
        <w:spacing w:line="276" w:lineRule="auto"/>
        <w:ind w:firstLine="720"/>
        <w:rPr>
          <w:ins w:id="28222" w:author="phuong vu" w:date="2018-11-25T23:12:00Z"/>
          <w:lang w:val="en-US"/>
        </w:rPr>
      </w:pPr>
      <w:ins w:id="28223" w:author="phuong vu" w:date="2018-11-25T23:12:00Z">
        <w:r>
          <w:rPr>
            <w:lang w:val="en-US"/>
          </w:rPr>
          <w:t xml:space="preserve">- Bước 4: Xem danh sách đơn hàng </w:t>
        </w:r>
      </w:ins>
      <w:ins w:id="28224" w:author="phuong vu" w:date="2018-11-25T23:13:00Z">
        <w:r>
          <w:rPr>
            <w:lang w:val="en-US"/>
          </w:rPr>
          <w:t>trạng thái “</w:t>
        </w:r>
        <w:r>
          <w:rPr>
            <w:i/>
            <w:lang w:val="en-US"/>
          </w:rPr>
          <w:t>đã hoàn tất xử lí</w:t>
        </w:r>
        <w:r>
          <w:rPr>
            <w:lang w:val="en-US"/>
          </w:rPr>
          <w:t>”</w:t>
        </w:r>
      </w:ins>
      <w:ins w:id="28225" w:author="phuong vu" w:date="2018-11-25T23:12:00Z">
        <w:r>
          <w:rPr>
            <w:lang w:val="en-US"/>
          </w:rPr>
          <w:t>.</w:t>
        </w:r>
      </w:ins>
    </w:p>
    <w:p w14:paraId="33BA5463" w14:textId="77777777" w:rsidR="0001206E" w:rsidRDefault="0001206E" w:rsidP="0001206E">
      <w:pPr>
        <w:spacing w:line="276" w:lineRule="auto"/>
        <w:ind w:firstLine="720"/>
        <w:rPr>
          <w:ins w:id="28226" w:author="phuong vu" w:date="2018-11-25T23:12:00Z"/>
          <w:lang w:val="en-US"/>
        </w:rPr>
      </w:pPr>
      <w:ins w:id="28227" w:author="phuong vu" w:date="2018-11-25T23:12:00Z">
        <w:r>
          <w:rPr>
            <w:lang w:val="en-US"/>
          </w:rPr>
          <w:t>- Bước 5: Chọn đơn hàng bằng cách nhấn lên tên khách hàng.</w:t>
        </w:r>
      </w:ins>
    </w:p>
    <w:p w14:paraId="0E442233" w14:textId="3670D7D5" w:rsidR="0001206E" w:rsidRDefault="0001206E" w:rsidP="0001206E">
      <w:pPr>
        <w:spacing w:line="276" w:lineRule="auto"/>
        <w:ind w:firstLine="720"/>
        <w:rPr>
          <w:ins w:id="28228" w:author="phuong vu" w:date="2018-11-25T23:18:00Z"/>
          <w:lang w:val="en-US"/>
        </w:rPr>
      </w:pPr>
      <w:ins w:id="28229" w:author="phuong vu" w:date="2018-11-25T23:12:00Z">
        <w:r>
          <w:rPr>
            <w:lang w:val="en-US"/>
          </w:rPr>
          <w:t>- Bước 6: Thực hiện</w:t>
        </w:r>
      </w:ins>
      <w:ins w:id="28230" w:author="phuong vu" w:date="2018-11-25T23:13:00Z">
        <w:r>
          <w:rPr>
            <w:lang w:val="en-US"/>
          </w:rPr>
          <w:t xml:space="preserve"> tạo hóa đơn</w:t>
        </w:r>
      </w:ins>
      <w:ins w:id="28231" w:author="phuong vu" w:date="2018-11-25T23:12:00Z">
        <w:r>
          <w:rPr>
            <w:lang w:val="en-US"/>
          </w:rPr>
          <w:t>.</w:t>
        </w:r>
      </w:ins>
    </w:p>
    <w:p w14:paraId="2214C459" w14:textId="44B5196D" w:rsidR="00FB1C45" w:rsidRDefault="00FB1C45" w:rsidP="0001206E">
      <w:pPr>
        <w:spacing w:line="276" w:lineRule="auto"/>
        <w:ind w:firstLine="720"/>
        <w:rPr>
          <w:ins w:id="28232" w:author="phuong vu" w:date="2018-11-25T23:12:00Z"/>
          <w:lang w:val="en-US"/>
        </w:rPr>
      </w:pPr>
      <w:ins w:id="28233" w:author="phuong vu" w:date="2018-11-25T23:18:00Z">
        <w:r>
          <w:rPr>
            <w:lang w:val="en-US"/>
          </w:rPr>
          <w:t>- Bước 7: Xem hóa đơn.</w:t>
        </w:r>
      </w:ins>
    </w:p>
    <w:p w14:paraId="66E0B5E6" w14:textId="13C3D361" w:rsidR="0001206E" w:rsidRDefault="0001206E" w:rsidP="0001206E">
      <w:pPr>
        <w:rPr>
          <w:ins w:id="28234" w:author="phuong vu" w:date="2018-11-25T23:13:00Z"/>
          <w:b/>
          <w:lang w:val="en-US"/>
        </w:rPr>
      </w:pPr>
      <w:ins w:id="28235" w:author="phuong vu" w:date="2018-11-25T23:12: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236">
          <w:tblGrid>
            <w:gridCol w:w="708"/>
            <w:gridCol w:w="2676"/>
            <w:gridCol w:w="1942"/>
            <w:gridCol w:w="1713"/>
            <w:gridCol w:w="1738"/>
          </w:tblGrid>
        </w:tblGridChange>
      </w:tblGrid>
      <w:tr w:rsidR="0001206E" w:rsidRPr="00F0075D" w14:paraId="3CD93E3B" w14:textId="77777777" w:rsidTr="00FA2022">
        <w:trPr>
          <w:ins w:id="28237"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hideMark/>
          </w:tcPr>
          <w:p w14:paraId="04264D87" w14:textId="77777777" w:rsidR="0001206E" w:rsidRPr="00F0075D" w:rsidRDefault="0001206E" w:rsidP="00FA2022">
            <w:pPr>
              <w:spacing w:line="276" w:lineRule="auto"/>
              <w:jc w:val="center"/>
              <w:rPr>
                <w:ins w:id="28238" w:author="phuong vu" w:date="2018-11-25T23:13:00Z"/>
                <w:b/>
                <w:bCs/>
                <w:lang w:val="es-ES"/>
              </w:rPr>
            </w:pPr>
            <w:ins w:id="28239" w:author="phuong vu" w:date="2018-11-25T23:13: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C78DA1B" w14:textId="77777777" w:rsidR="0001206E" w:rsidRPr="00F0075D" w:rsidRDefault="0001206E" w:rsidP="00FA2022">
            <w:pPr>
              <w:spacing w:line="276" w:lineRule="auto"/>
              <w:jc w:val="center"/>
              <w:rPr>
                <w:ins w:id="28240" w:author="phuong vu" w:date="2018-11-25T23:13:00Z"/>
                <w:b/>
                <w:bCs/>
                <w:lang w:val="es-ES"/>
              </w:rPr>
            </w:pPr>
            <w:ins w:id="28241" w:author="phuong vu" w:date="2018-11-25T23:1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542223" w14:textId="77777777" w:rsidR="0001206E" w:rsidRPr="00F0075D" w:rsidRDefault="0001206E" w:rsidP="00FA2022">
            <w:pPr>
              <w:spacing w:line="276" w:lineRule="auto"/>
              <w:jc w:val="center"/>
              <w:rPr>
                <w:ins w:id="28242" w:author="phuong vu" w:date="2018-11-25T23:13:00Z"/>
                <w:b/>
                <w:bCs/>
                <w:lang w:val="es-ES"/>
              </w:rPr>
            </w:pPr>
            <w:ins w:id="28243" w:author="phuong vu" w:date="2018-11-25T23:1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DAE7ADF" w14:textId="77777777" w:rsidR="0001206E" w:rsidRPr="00F0075D" w:rsidRDefault="0001206E" w:rsidP="00FA2022">
            <w:pPr>
              <w:spacing w:line="276" w:lineRule="auto"/>
              <w:jc w:val="center"/>
              <w:rPr>
                <w:ins w:id="28244" w:author="phuong vu" w:date="2018-11-25T23:13:00Z"/>
                <w:b/>
                <w:bCs/>
                <w:lang w:val="es-ES"/>
              </w:rPr>
            </w:pPr>
            <w:ins w:id="28245" w:author="phuong vu" w:date="2018-11-25T23:1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09AC94E8" w14:textId="77777777" w:rsidR="0001206E" w:rsidRPr="00F0075D" w:rsidRDefault="0001206E" w:rsidP="00FA2022">
            <w:pPr>
              <w:spacing w:line="276" w:lineRule="auto"/>
              <w:jc w:val="center"/>
              <w:rPr>
                <w:ins w:id="28246" w:author="phuong vu" w:date="2018-11-25T23:13:00Z"/>
                <w:b/>
                <w:bCs/>
                <w:lang w:val="es-ES"/>
              </w:rPr>
            </w:pPr>
            <w:ins w:id="28247" w:author="phuong vu" w:date="2018-11-25T23:13:00Z">
              <w:r w:rsidRPr="00F0075D">
                <w:rPr>
                  <w:b/>
                  <w:bCs/>
                  <w:lang w:val="es-ES"/>
                </w:rPr>
                <w:t>Thành công/ Thât bại</w:t>
              </w:r>
            </w:ins>
          </w:p>
        </w:tc>
      </w:tr>
      <w:tr w:rsidR="0001206E" w:rsidRPr="00F0075D" w14:paraId="25A6FAB3" w14:textId="77777777" w:rsidTr="00FA2022">
        <w:trPr>
          <w:ins w:id="28248"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75352EE1" w14:textId="77777777" w:rsidR="0001206E" w:rsidRPr="00F0075D" w:rsidRDefault="0001206E" w:rsidP="00FA2022">
            <w:pPr>
              <w:spacing w:line="276" w:lineRule="auto"/>
              <w:jc w:val="center"/>
              <w:rPr>
                <w:ins w:id="28249" w:author="phuong vu" w:date="2018-11-25T23:13:00Z"/>
                <w:bCs/>
                <w:lang w:val="es-ES"/>
              </w:rPr>
            </w:pPr>
            <w:ins w:id="28250" w:author="phuong vu" w:date="2018-11-25T23:1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60F37152" w14:textId="77777777" w:rsidR="0001206E" w:rsidRDefault="0001206E" w:rsidP="00FA2022">
            <w:pPr>
              <w:spacing w:line="276" w:lineRule="auto"/>
              <w:jc w:val="left"/>
              <w:rPr>
                <w:ins w:id="28251" w:author="phuong vu" w:date="2018-11-25T23:16:00Z"/>
                <w:lang w:val="es-ES"/>
              </w:rPr>
            </w:pPr>
            <w:ins w:id="28252" w:author="phuong vu" w:date="2018-11-25T23:15:00Z">
              <w:r>
                <w:rPr>
                  <w:lang w:val="es-ES"/>
                </w:rPr>
                <w:t xml:space="preserve">Mã đơn hàng: </w:t>
              </w:r>
              <w:r w:rsidRPr="0001206E">
                <w:rPr>
                  <w:lang w:val="es-ES"/>
                </w:rPr>
                <w:t>85</w:t>
              </w:r>
            </w:ins>
          </w:p>
          <w:p w14:paraId="14545897" w14:textId="44E5D92B" w:rsidR="0001206E" w:rsidRPr="00F0075D" w:rsidRDefault="0001206E" w:rsidP="00FA2022">
            <w:pPr>
              <w:spacing w:line="276" w:lineRule="auto"/>
              <w:jc w:val="left"/>
              <w:rPr>
                <w:ins w:id="28253" w:author="phuong vu" w:date="2018-11-25T23:13:00Z"/>
                <w:lang w:val="es-ES"/>
              </w:rPr>
            </w:pPr>
            <w:ins w:id="28254" w:author="phuong vu" w:date="2018-11-25T23:17:00Z">
              <w:r>
                <w:rPr>
                  <w:lang w:val="es-ES"/>
                </w:rPr>
                <w:t>Trạng thái: Đã hoàn tất xử lí</w:t>
              </w:r>
            </w:ins>
          </w:p>
        </w:tc>
        <w:tc>
          <w:tcPr>
            <w:tcW w:w="1942" w:type="dxa"/>
            <w:tcBorders>
              <w:top w:val="single" w:sz="4" w:space="0" w:color="auto"/>
              <w:left w:val="single" w:sz="4" w:space="0" w:color="auto"/>
              <w:bottom w:val="single" w:sz="4" w:space="0" w:color="auto"/>
              <w:right w:val="single" w:sz="4" w:space="0" w:color="auto"/>
            </w:tcBorders>
          </w:tcPr>
          <w:p w14:paraId="4587FC4F" w14:textId="26A53185" w:rsidR="0001206E" w:rsidRDefault="00FB1C45" w:rsidP="00FA2022">
            <w:pPr>
              <w:spacing w:line="276" w:lineRule="auto"/>
              <w:jc w:val="left"/>
              <w:rPr>
                <w:ins w:id="28255" w:author="phuong vu" w:date="2018-11-25T23:17:00Z"/>
                <w:lang w:val="es-ES"/>
              </w:rPr>
            </w:pPr>
            <w:ins w:id="28256" w:author="phuong vu" w:date="2018-11-25T23:17:00Z">
              <w:r>
                <w:rPr>
                  <w:lang w:val="es-ES"/>
                </w:rPr>
                <w:t>Tạo hóa đơn và lưu lại</w:t>
              </w:r>
            </w:ins>
            <w:ins w:id="28257" w:author="phuong vu" w:date="2018-11-25T23:18:00Z">
              <w:r>
                <w:rPr>
                  <w:lang w:val="es-ES"/>
                </w:rPr>
                <w:t>.</w:t>
              </w:r>
            </w:ins>
          </w:p>
          <w:p w14:paraId="339A1F0B" w14:textId="77777777" w:rsidR="00FB1C45" w:rsidRDefault="00FB1C45" w:rsidP="00FA2022">
            <w:pPr>
              <w:spacing w:line="276" w:lineRule="auto"/>
              <w:jc w:val="left"/>
              <w:rPr>
                <w:ins w:id="28258" w:author="phuong vu" w:date="2018-11-25T23:17:00Z"/>
                <w:lang w:val="es-ES"/>
              </w:rPr>
            </w:pPr>
            <w:ins w:id="28259" w:author="phuong vu" w:date="2018-11-25T23:17:00Z">
              <w:r>
                <w:rPr>
                  <w:lang w:val="es-ES"/>
                </w:rPr>
                <w:t>Hiển thị nút xem hóa đơn.</w:t>
              </w:r>
            </w:ins>
          </w:p>
          <w:p w14:paraId="02D74D3C" w14:textId="6561AE0C" w:rsidR="00FB1C45" w:rsidRPr="00F0075D" w:rsidRDefault="00FB1C45" w:rsidP="00FA2022">
            <w:pPr>
              <w:spacing w:line="276" w:lineRule="auto"/>
              <w:jc w:val="left"/>
              <w:rPr>
                <w:ins w:id="28260" w:author="phuong vu" w:date="2018-11-25T23:13:00Z"/>
                <w:lang w:val="es-ES"/>
              </w:rPr>
            </w:pPr>
            <w:ins w:id="28261" w:author="phuong vu" w:date="2018-11-25T23:17:00Z">
              <w:r>
                <w:rPr>
                  <w:lang w:val="es-ES"/>
                </w:rPr>
                <w:t>Hiển thị thông báo thành công</w:t>
              </w:r>
            </w:ins>
            <w:ins w:id="28262" w:author="phuong vu" w:date="2018-11-25T23:18: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594A485" w14:textId="77777777" w:rsidR="00FB1C45" w:rsidRDefault="00FB1C45" w:rsidP="00FB1C45">
            <w:pPr>
              <w:spacing w:line="276" w:lineRule="auto"/>
              <w:jc w:val="left"/>
              <w:rPr>
                <w:ins w:id="28263" w:author="phuong vu" w:date="2018-11-25T23:18:00Z"/>
                <w:lang w:val="es-ES"/>
              </w:rPr>
            </w:pPr>
            <w:ins w:id="28264" w:author="phuong vu" w:date="2018-11-25T23:18:00Z">
              <w:r>
                <w:rPr>
                  <w:lang w:val="es-ES"/>
                </w:rPr>
                <w:t>Tạo hóa đơn và lưu lại.</w:t>
              </w:r>
            </w:ins>
          </w:p>
          <w:p w14:paraId="22786094" w14:textId="77777777" w:rsidR="00FB1C45" w:rsidRDefault="00FB1C45" w:rsidP="00FB1C45">
            <w:pPr>
              <w:spacing w:line="276" w:lineRule="auto"/>
              <w:jc w:val="left"/>
              <w:rPr>
                <w:ins w:id="28265" w:author="phuong vu" w:date="2018-11-25T23:18:00Z"/>
                <w:lang w:val="es-ES"/>
              </w:rPr>
            </w:pPr>
            <w:ins w:id="28266" w:author="phuong vu" w:date="2018-11-25T23:18:00Z">
              <w:r>
                <w:rPr>
                  <w:lang w:val="es-ES"/>
                </w:rPr>
                <w:t>Hiển thị nút xem hóa đơn.</w:t>
              </w:r>
            </w:ins>
          </w:p>
          <w:p w14:paraId="18BAA900" w14:textId="7F1DD492" w:rsidR="0001206E" w:rsidRPr="00F0075D" w:rsidRDefault="00FB1C45" w:rsidP="00FB1C45">
            <w:pPr>
              <w:spacing w:line="276" w:lineRule="auto"/>
              <w:jc w:val="left"/>
              <w:rPr>
                <w:ins w:id="28267" w:author="phuong vu" w:date="2018-11-25T23:13:00Z"/>
                <w:lang w:val="es-ES"/>
              </w:rPr>
            </w:pPr>
            <w:ins w:id="28268" w:author="phuong vu" w:date="2018-11-25T23:18:00Z">
              <w:r>
                <w:rPr>
                  <w:lang w:val="es-ES"/>
                </w:rPr>
                <w:t>Hiển thị thông báo thành công.</w:t>
              </w:r>
            </w:ins>
          </w:p>
        </w:tc>
        <w:tc>
          <w:tcPr>
            <w:tcW w:w="1738" w:type="dxa"/>
            <w:tcBorders>
              <w:top w:val="single" w:sz="4" w:space="0" w:color="auto"/>
              <w:left w:val="single" w:sz="4" w:space="0" w:color="auto"/>
              <w:bottom w:val="single" w:sz="4" w:space="0" w:color="auto"/>
              <w:right w:val="single" w:sz="4" w:space="0" w:color="auto"/>
            </w:tcBorders>
          </w:tcPr>
          <w:p w14:paraId="4BF2334D" w14:textId="77777777" w:rsidR="0001206E" w:rsidRPr="00F0075D" w:rsidRDefault="0001206E" w:rsidP="00FA2022">
            <w:pPr>
              <w:spacing w:line="276" w:lineRule="auto"/>
              <w:jc w:val="left"/>
              <w:rPr>
                <w:ins w:id="28269" w:author="phuong vu" w:date="2018-11-25T23:13:00Z"/>
                <w:lang w:val="es-ES"/>
              </w:rPr>
            </w:pPr>
            <w:ins w:id="28270" w:author="phuong vu" w:date="2018-11-25T23:13:00Z">
              <w:r>
                <w:rPr>
                  <w:lang w:val="es-ES"/>
                </w:rPr>
                <w:t>Thành công</w:t>
              </w:r>
            </w:ins>
          </w:p>
        </w:tc>
      </w:tr>
      <w:tr w:rsidR="0001206E" w:rsidRPr="00F0075D" w14:paraId="67A0A864" w14:textId="77777777" w:rsidTr="00FA2022">
        <w:trPr>
          <w:ins w:id="28271"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1EC63D2" w14:textId="77777777" w:rsidR="0001206E" w:rsidRPr="00F0075D" w:rsidRDefault="0001206E" w:rsidP="00FA2022">
            <w:pPr>
              <w:spacing w:line="276" w:lineRule="auto"/>
              <w:jc w:val="center"/>
              <w:rPr>
                <w:ins w:id="28272" w:author="phuong vu" w:date="2018-11-25T23:13:00Z"/>
                <w:bCs/>
                <w:lang w:val="es-ES"/>
              </w:rPr>
            </w:pPr>
            <w:ins w:id="28273" w:author="phuong vu" w:date="2018-11-25T23:1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1D2BE4A" w14:textId="77777777" w:rsidR="0001206E" w:rsidRDefault="0001206E" w:rsidP="00FA2022">
            <w:pPr>
              <w:spacing w:line="276" w:lineRule="auto"/>
              <w:jc w:val="left"/>
              <w:rPr>
                <w:ins w:id="28274" w:author="phuong vu" w:date="2018-11-25T23:16:00Z"/>
                <w:lang w:val="es-ES"/>
              </w:rPr>
            </w:pPr>
            <w:ins w:id="28275" w:author="phuong vu" w:date="2018-11-25T23:15:00Z">
              <w:r>
                <w:rPr>
                  <w:lang w:val="es-ES"/>
                </w:rPr>
                <w:t xml:space="preserve">Mã đơn </w:t>
              </w:r>
            </w:ins>
            <w:ins w:id="28276" w:author="phuong vu" w:date="2018-11-25T23:16:00Z">
              <w:r>
                <w:rPr>
                  <w:lang w:val="es-ES"/>
                </w:rPr>
                <w:t>hàng: 89</w:t>
              </w:r>
            </w:ins>
          </w:p>
          <w:p w14:paraId="7E84BCA5" w14:textId="443B8D3F" w:rsidR="0001206E" w:rsidRPr="00F0075D" w:rsidRDefault="0001206E" w:rsidP="00FA2022">
            <w:pPr>
              <w:spacing w:line="276" w:lineRule="auto"/>
              <w:jc w:val="left"/>
              <w:rPr>
                <w:ins w:id="28277" w:author="phuong vu" w:date="2018-11-25T23:13:00Z"/>
                <w:lang w:val="es-ES"/>
              </w:rPr>
            </w:pPr>
            <w:ins w:id="28278" w:author="phuong vu" w:date="2018-11-25T23:16:00Z">
              <w:r>
                <w:rPr>
                  <w:lang w:val="es-ES"/>
                </w:rPr>
                <w:t>Trạng thái: Đang chờ xử lí</w:t>
              </w:r>
            </w:ins>
          </w:p>
        </w:tc>
        <w:tc>
          <w:tcPr>
            <w:tcW w:w="1942" w:type="dxa"/>
            <w:tcBorders>
              <w:top w:val="single" w:sz="4" w:space="0" w:color="auto"/>
              <w:left w:val="single" w:sz="4" w:space="0" w:color="auto"/>
              <w:bottom w:val="single" w:sz="4" w:space="0" w:color="auto"/>
              <w:right w:val="single" w:sz="4" w:space="0" w:color="auto"/>
            </w:tcBorders>
          </w:tcPr>
          <w:p w14:paraId="2B637FCF" w14:textId="6468BD40" w:rsidR="0001206E" w:rsidRPr="00F0075D" w:rsidRDefault="0001206E" w:rsidP="00FA2022">
            <w:pPr>
              <w:spacing w:line="276" w:lineRule="auto"/>
              <w:jc w:val="left"/>
              <w:rPr>
                <w:ins w:id="28279" w:author="phuong vu" w:date="2018-11-25T23:13:00Z"/>
                <w:lang w:val="es-ES"/>
              </w:rPr>
            </w:pPr>
            <w:ins w:id="28280" w:author="phuong vu" w:date="2018-11-25T23:16:00Z">
              <w:r>
                <w:rPr>
                  <w:lang w:val="es-ES"/>
                </w:rPr>
                <w:t>Không hiển thị nút “</w:t>
              </w:r>
              <w:r w:rsidRPr="0001206E">
                <w:rPr>
                  <w:i/>
                  <w:lang w:val="es-ES"/>
                  <w:rPrChange w:id="28281" w:author="phuong vu" w:date="2018-11-25T23:16:00Z">
                    <w:rPr>
                      <w:lang w:val="es-ES"/>
                    </w:rPr>
                  </w:rPrChange>
                </w:rPr>
                <w:t>Tạo hóa đơn</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2593E0F" w14:textId="249AB388" w:rsidR="0001206E" w:rsidRPr="00F0075D" w:rsidRDefault="0001206E" w:rsidP="00FA2022">
            <w:pPr>
              <w:spacing w:line="276" w:lineRule="auto"/>
              <w:jc w:val="left"/>
              <w:rPr>
                <w:ins w:id="28282" w:author="phuong vu" w:date="2018-11-25T23:13:00Z"/>
                <w:lang w:val="es-ES"/>
              </w:rPr>
            </w:pPr>
            <w:ins w:id="28283" w:author="phuong vu" w:date="2018-11-25T23:16:00Z">
              <w:r>
                <w:rPr>
                  <w:lang w:val="es-ES"/>
                </w:rPr>
                <w:t>Không hiển thị nút “</w:t>
              </w:r>
              <w:r w:rsidRPr="00F0075D">
                <w:rPr>
                  <w:i/>
                  <w:lang w:val="es-ES"/>
                </w:rPr>
                <w:t>Tạo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4AE8E94" w14:textId="77777777" w:rsidR="0001206E" w:rsidRPr="00F0075D" w:rsidRDefault="0001206E" w:rsidP="00FA2022">
            <w:pPr>
              <w:spacing w:line="276" w:lineRule="auto"/>
              <w:jc w:val="left"/>
              <w:rPr>
                <w:ins w:id="28284" w:author="phuong vu" w:date="2018-11-25T23:13:00Z"/>
                <w:lang w:val="en-US"/>
              </w:rPr>
            </w:pPr>
            <w:ins w:id="28285" w:author="phuong vu" w:date="2018-11-25T23:13:00Z">
              <w:r>
                <w:rPr>
                  <w:lang w:val="en-US"/>
                </w:rPr>
                <w:t>Thành công</w:t>
              </w:r>
            </w:ins>
          </w:p>
        </w:tc>
      </w:tr>
      <w:tr w:rsidR="0001206E" w:rsidRPr="00F0075D" w14:paraId="1CB4E86A" w14:textId="77777777" w:rsidTr="00FA2022">
        <w:trPr>
          <w:ins w:id="28286"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969026F" w14:textId="77777777" w:rsidR="0001206E" w:rsidRPr="00F0075D" w:rsidRDefault="0001206E" w:rsidP="00FA2022">
            <w:pPr>
              <w:spacing w:line="276" w:lineRule="auto"/>
              <w:jc w:val="center"/>
              <w:rPr>
                <w:ins w:id="28287" w:author="phuong vu" w:date="2018-11-25T23:13:00Z"/>
                <w:bCs/>
                <w:lang w:val="es-ES"/>
              </w:rPr>
            </w:pPr>
            <w:ins w:id="28288" w:author="phuong vu" w:date="2018-11-25T23:1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B65EEB7" w14:textId="3A920012" w:rsidR="0001206E" w:rsidRPr="00F0075D" w:rsidRDefault="00FB1C45" w:rsidP="00FA2022">
            <w:pPr>
              <w:spacing w:line="276" w:lineRule="auto"/>
              <w:jc w:val="left"/>
              <w:rPr>
                <w:ins w:id="28289" w:author="phuong vu" w:date="2018-11-25T23:13:00Z"/>
                <w:lang w:val="es-ES"/>
              </w:rPr>
            </w:pPr>
            <w:ins w:id="28290" w:author="phuong vu" w:date="2018-11-25T23:19:00Z">
              <w:r>
                <w:rPr>
                  <w:lang w:val="es-ES"/>
                </w:rPr>
                <w:t>Hóa đơn: mã 14</w:t>
              </w:r>
            </w:ins>
          </w:p>
        </w:tc>
        <w:tc>
          <w:tcPr>
            <w:tcW w:w="1942" w:type="dxa"/>
            <w:tcBorders>
              <w:top w:val="single" w:sz="4" w:space="0" w:color="auto"/>
              <w:left w:val="single" w:sz="4" w:space="0" w:color="auto"/>
              <w:bottom w:val="single" w:sz="4" w:space="0" w:color="auto"/>
              <w:right w:val="single" w:sz="4" w:space="0" w:color="auto"/>
            </w:tcBorders>
          </w:tcPr>
          <w:p w14:paraId="72A48E8C" w14:textId="77777777" w:rsidR="0001206E" w:rsidRDefault="00FB1C45" w:rsidP="00FA2022">
            <w:pPr>
              <w:spacing w:line="276" w:lineRule="auto"/>
              <w:jc w:val="left"/>
              <w:rPr>
                <w:ins w:id="28291" w:author="phuong vu" w:date="2018-11-25T23:19:00Z"/>
                <w:lang w:val="es-ES"/>
              </w:rPr>
            </w:pPr>
            <w:ins w:id="28292" w:author="phuong vu" w:date="2018-11-25T23:19:00Z">
              <w:r>
                <w:rPr>
                  <w:lang w:val="es-ES"/>
                </w:rPr>
                <w:t>Hiển thị chi tiết hóa đơn.</w:t>
              </w:r>
            </w:ins>
          </w:p>
          <w:p w14:paraId="7B4F0B44" w14:textId="5A27CE68" w:rsidR="00FB1C45" w:rsidRPr="00F0075D" w:rsidRDefault="00FB1C45" w:rsidP="00FA2022">
            <w:pPr>
              <w:spacing w:line="276" w:lineRule="auto"/>
              <w:jc w:val="left"/>
              <w:rPr>
                <w:ins w:id="28293" w:author="phuong vu" w:date="2018-11-25T23:13:00Z"/>
                <w:lang w:val="es-ES"/>
              </w:rPr>
            </w:pPr>
            <w:ins w:id="28294" w:author="phuong vu" w:date="2018-11-25T23:19:00Z">
              <w:r>
                <w:rPr>
                  <w:lang w:val="es-ES"/>
                </w:rPr>
                <w:t>Hiển thị nút “</w:t>
              </w:r>
              <w:r w:rsidRPr="00FB1C45">
                <w:rPr>
                  <w:i/>
                  <w:lang w:val="es-ES"/>
                  <w:rPrChange w:id="28295" w:author="phuong vu" w:date="2018-11-25T23:19:00Z">
                    <w:rPr>
                      <w:lang w:val="es-ES"/>
                    </w:rPr>
                  </w:rPrChange>
                </w:rPr>
                <w:t>In</w:t>
              </w:r>
              <w:r>
                <w:rPr>
                  <w:lang w:val="es-ES"/>
                </w:rPr>
                <w:t xml:space="preserve"> </w:t>
              </w:r>
              <w:r w:rsidRPr="00FB1C45">
                <w:rPr>
                  <w:i/>
                  <w:lang w:val="es-ES"/>
                  <w:rPrChange w:id="28296" w:author="phuong vu" w:date="2018-11-25T23:19:00Z">
                    <w:rPr>
                      <w:lang w:val="es-ES"/>
                    </w:rPr>
                  </w:rPrChange>
                </w:rPr>
                <w:t>hóa đơn</w:t>
              </w:r>
              <w:r>
                <w:rPr>
                  <w:lang w:val="es-ES"/>
                </w:rPr>
                <w:t>” và “</w:t>
              </w:r>
              <w:r w:rsidRPr="00FB1C45">
                <w:rPr>
                  <w:i/>
                  <w:lang w:val="es-ES"/>
                  <w:rPrChange w:id="28297" w:author="phuong vu" w:date="2018-11-25T23:19:00Z">
                    <w:rPr>
                      <w:lang w:val="es-ES"/>
                    </w:rPr>
                  </w:rPrChange>
                </w:rPr>
                <w:t>cập nhật hóa đơn</w:t>
              </w:r>
              <w:r>
                <w:rPr>
                  <w:lang w:val="es-ES"/>
                </w:rPr>
                <w:t>”</w:t>
              </w:r>
            </w:ins>
            <w:ins w:id="28298" w:author="phuong vu" w:date="2018-11-25T23:20: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151F219" w14:textId="77777777" w:rsidR="00FB1C45" w:rsidRDefault="00FB1C45" w:rsidP="00FB1C45">
            <w:pPr>
              <w:spacing w:line="276" w:lineRule="auto"/>
              <w:jc w:val="left"/>
              <w:rPr>
                <w:ins w:id="28299" w:author="phuong vu" w:date="2018-11-25T23:20:00Z"/>
                <w:lang w:val="es-ES"/>
              </w:rPr>
            </w:pPr>
            <w:ins w:id="28300" w:author="phuong vu" w:date="2018-11-25T23:20:00Z">
              <w:r>
                <w:rPr>
                  <w:lang w:val="es-ES"/>
                </w:rPr>
                <w:t>Hiển thị chi tiết hóa đơn.</w:t>
              </w:r>
            </w:ins>
          </w:p>
          <w:p w14:paraId="4272457B" w14:textId="2FC17B81" w:rsidR="0001206E" w:rsidRPr="00F0075D" w:rsidRDefault="00FB1C45" w:rsidP="00FB1C45">
            <w:pPr>
              <w:spacing w:line="276" w:lineRule="auto"/>
              <w:jc w:val="left"/>
              <w:rPr>
                <w:ins w:id="28301" w:author="phuong vu" w:date="2018-11-25T23:13:00Z"/>
                <w:lang w:val="es-ES"/>
              </w:rPr>
            </w:pPr>
            <w:ins w:id="28302" w:author="phuong vu" w:date="2018-11-25T23:20:00Z">
              <w:r>
                <w:rPr>
                  <w:lang w:val="es-ES"/>
                </w:rPr>
                <w:t>Hiển thị nút “</w:t>
              </w:r>
              <w:r w:rsidRPr="00F0075D">
                <w:rPr>
                  <w:i/>
                  <w:lang w:val="es-ES"/>
                </w:rPr>
                <w:t>In</w:t>
              </w:r>
              <w:r>
                <w:rPr>
                  <w:lang w:val="es-ES"/>
                </w:rPr>
                <w:t xml:space="preserve"> </w:t>
              </w:r>
              <w:r w:rsidRPr="00F0075D">
                <w:rPr>
                  <w:i/>
                  <w:lang w:val="es-ES"/>
                </w:rPr>
                <w:t>hóa đơn</w:t>
              </w:r>
              <w:r>
                <w:rPr>
                  <w:lang w:val="es-ES"/>
                </w:rPr>
                <w:t>” và “</w:t>
              </w:r>
              <w:r w:rsidRPr="00F0075D">
                <w:rPr>
                  <w:i/>
                  <w:lang w:val="es-ES"/>
                </w:rPr>
                <w:t>cập nhật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4E051F5" w14:textId="77777777" w:rsidR="0001206E" w:rsidRPr="00F0075D" w:rsidRDefault="0001206E" w:rsidP="00FA2022">
            <w:pPr>
              <w:spacing w:line="276" w:lineRule="auto"/>
              <w:jc w:val="left"/>
              <w:rPr>
                <w:ins w:id="28303" w:author="phuong vu" w:date="2018-11-25T23:13:00Z"/>
                <w:lang w:val="es-ES"/>
              </w:rPr>
            </w:pPr>
            <w:ins w:id="28304" w:author="phuong vu" w:date="2018-11-25T23:13:00Z">
              <w:r>
                <w:rPr>
                  <w:lang w:val="es-ES"/>
                </w:rPr>
                <w:t>Thành công</w:t>
              </w:r>
            </w:ins>
          </w:p>
        </w:tc>
      </w:tr>
      <w:tr w:rsidR="0001206E" w:rsidRPr="00F0075D" w14:paraId="07CB860A" w14:textId="77777777" w:rsidTr="00FA2022">
        <w:trPr>
          <w:ins w:id="28305"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6344FE20" w14:textId="77777777" w:rsidR="0001206E" w:rsidRPr="00F0075D" w:rsidRDefault="0001206E" w:rsidP="00FA2022">
            <w:pPr>
              <w:spacing w:line="276" w:lineRule="auto"/>
              <w:jc w:val="center"/>
              <w:rPr>
                <w:ins w:id="28306" w:author="phuong vu" w:date="2018-11-25T23:13:00Z"/>
                <w:bCs/>
                <w:lang w:val="es-ES"/>
              </w:rPr>
            </w:pPr>
            <w:ins w:id="28307" w:author="phuong vu" w:date="2018-11-25T23:1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68D606BC" w14:textId="77777777" w:rsidR="0001206E" w:rsidRPr="00F0075D" w:rsidRDefault="0001206E" w:rsidP="00FA2022">
            <w:pPr>
              <w:spacing w:line="276" w:lineRule="auto"/>
              <w:jc w:val="left"/>
              <w:rPr>
                <w:ins w:id="28308" w:author="phuong vu" w:date="2018-11-25T23:13:00Z"/>
                <w:lang w:val="es-ES"/>
              </w:rPr>
            </w:pPr>
            <w:ins w:id="28309" w:author="phuong vu" w:date="2018-11-25T23:13: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5CD56D3" w14:textId="77777777" w:rsidR="0001206E" w:rsidRPr="00F0075D" w:rsidRDefault="0001206E" w:rsidP="00FA2022">
            <w:pPr>
              <w:spacing w:line="276" w:lineRule="auto"/>
              <w:jc w:val="left"/>
              <w:rPr>
                <w:ins w:id="28310" w:author="phuong vu" w:date="2018-11-25T23:13:00Z"/>
                <w:lang w:val="es-ES"/>
              </w:rPr>
            </w:pPr>
            <w:ins w:id="28311" w:author="phuong vu" w:date="2018-11-25T23:1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188D882" w14:textId="77777777" w:rsidR="0001206E" w:rsidRPr="00F0075D" w:rsidRDefault="0001206E" w:rsidP="00FA2022">
            <w:pPr>
              <w:spacing w:line="276" w:lineRule="auto"/>
              <w:jc w:val="left"/>
              <w:rPr>
                <w:ins w:id="28312" w:author="phuong vu" w:date="2018-11-25T23:13:00Z"/>
                <w:lang w:val="es-ES"/>
              </w:rPr>
            </w:pPr>
            <w:ins w:id="28313" w:author="phuong vu" w:date="2018-11-25T23:1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9E6D6CE" w14:textId="77777777" w:rsidR="0001206E" w:rsidRPr="00F0075D" w:rsidRDefault="0001206E" w:rsidP="00FA2022">
            <w:pPr>
              <w:keepNext/>
              <w:spacing w:line="276" w:lineRule="auto"/>
              <w:jc w:val="left"/>
              <w:rPr>
                <w:ins w:id="28314" w:author="phuong vu" w:date="2018-11-25T23:13:00Z"/>
                <w:lang w:val="es-ES"/>
              </w:rPr>
              <w:pPrChange w:id="28315" w:author="phuong vu" w:date="2018-11-25T23:28:00Z">
                <w:pPr>
                  <w:spacing w:line="276" w:lineRule="auto"/>
                  <w:jc w:val="left"/>
                </w:pPr>
              </w:pPrChange>
            </w:pPr>
            <w:ins w:id="28316" w:author="phuong vu" w:date="2018-11-25T23:13:00Z">
              <w:r>
                <w:rPr>
                  <w:lang w:val="es-ES"/>
                </w:rPr>
                <w:t>Thành công</w:t>
              </w:r>
            </w:ins>
          </w:p>
        </w:tc>
      </w:tr>
    </w:tbl>
    <w:p w14:paraId="5E21FD7F" w14:textId="400225D7" w:rsidR="00FA2022" w:rsidRPr="00FA2022" w:rsidRDefault="00FA2022">
      <w:pPr>
        <w:pStyle w:val="Caption"/>
        <w:rPr>
          <w:ins w:id="28317" w:author="phuong vu" w:date="2018-11-25T23:28:00Z"/>
          <w:lang w:val="en-US"/>
          <w:rPrChange w:id="28318" w:author="phuong vu" w:date="2018-11-25T23:28:00Z">
            <w:rPr>
              <w:ins w:id="28319" w:author="phuong vu" w:date="2018-11-25T23:28:00Z"/>
            </w:rPr>
          </w:rPrChange>
        </w:rPr>
      </w:pPr>
      <w:ins w:id="28320" w:author="phuong vu" w:date="2018-11-25T23:28:00Z">
        <w:r>
          <w:t xml:space="preserve">Bảng </w:t>
        </w:r>
      </w:ins>
      <w:ins w:id="28321" w:author="phuong vu" w:date="2018-11-26T02:10:00Z">
        <w:r w:rsidR="00404CBA">
          <w:fldChar w:fldCharType="begin"/>
        </w:r>
        <w:r w:rsidR="00404CBA">
          <w:instrText xml:space="preserve"> STYLEREF 1 \s </w:instrText>
        </w:r>
      </w:ins>
      <w:r w:rsidR="00404CBA">
        <w:fldChar w:fldCharType="separate"/>
      </w:r>
      <w:r w:rsidR="00404CBA">
        <w:rPr>
          <w:noProof/>
        </w:rPr>
        <w:t>4</w:t>
      </w:r>
      <w:ins w:id="28322"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323" w:author="phuong vu" w:date="2018-11-26T02:10:00Z">
        <w:r w:rsidR="00404CBA">
          <w:rPr>
            <w:noProof/>
          </w:rPr>
          <w:t>6</w:t>
        </w:r>
        <w:r w:rsidR="00404CBA">
          <w:fldChar w:fldCharType="end"/>
        </w:r>
      </w:ins>
      <w:ins w:id="28324" w:author="phuong vu" w:date="2018-11-25T23:28:00Z">
        <w:r>
          <w:rPr>
            <w:lang w:val="en-US"/>
          </w:rPr>
          <w:t xml:space="preserve"> Kiểm thử chức năng tạo hóa đơn đơn hàng</w:t>
        </w:r>
      </w:ins>
    </w:p>
    <w:p w14:paraId="2F432260" w14:textId="0AF9887C" w:rsidR="0001206E" w:rsidRDefault="00FB1C45" w:rsidP="00FB1C45">
      <w:pPr>
        <w:pStyle w:val="Heading4"/>
        <w:rPr>
          <w:ins w:id="28325" w:author="phuong vu" w:date="2018-11-25T23:21:00Z"/>
          <w:lang w:val="en-US"/>
        </w:rPr>
      </w:pPr>
      <w:ins w:id="28326" w:author="phuong vu" w:date="2018-11-25T23:21:00Z">
        <w:r>
          <w:rPr>
            <w:lang w:val="en-US"/>
          </w:rPr>
          <w:lastRenderedPageBreak/>
          <w:t>Cập nhật hóa đơn</w:t>
        </w:r>
      </w:ins>
    </w:p>
    <w:p w14:paraId="13ABE038" w14:textId="77777777" w:rsidR="00FB1C45" w:rsidRPr="00F0075D" w:rsidRDefault="00FB1C45" w:rsidP="00FB1C45">
      <w:pPr>
        <w:spacing w:line="276" w:lineRule="auto"/>
        <w:ind w:firstLine="720"/>
        <w:rPr>
          <w:ins w:id="28327" w:author="phuong vu" w:date="2018-11-25T23:21:00Z"/>
          <w:lang w:val="en-US"/>
        </w:rPr>
      </w:pPr>
      <w:ins w:id="28328" w:author="phuong vu" w:date="2018-11-25T23:2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3C57605" w14:textId="77777777" w:rsidR="00FB1C45" w:rsidRPr="00F0075D" w:rsidRDefault="00FB1C45" w:rsidP="00FB1C45">
      <w:pPr>
        <w:spacing w:line="276" w:lineRule="auto"/>
        <w:ind w:firstLine="720"/>
        <w:rPr>
          <w:ins w:id="28329" w:author="phuong vu" w:date="2018-11-25T23:21:00Z"/>
          <w:lang w:val="en-US"/>
        </w:rPr>
      </w:pPr>
      <w:ins w:id="28330" w:author="phuong vu" w:date="2018-11-25T23:21:00Z">
        <w:r w:rsidRPr="00F0075D">
          <w:rPr>
            <w:b/>
            <w:lang w:val="en-US"/>
          </w:rPr>
          <w:t>Tiền điều kiện:</w:t>
        </w:r>
        <w:r>
          <w:rPr>
            <w:lang w:val="en-US"/>
          </w:rPr>
          <w:t xml:space="preserve"> Đăng nhập thành công vào trang quản lí dành cho nhân viên chi nhánh.</w:t>
        </w:r>
      </w:ins>
    </w:p>
    <w:p w14:paraId="094D8812" w14:textId="77777777" w:rsidR="00FB1C45" w:rsidRDefault="00FB1C45" w:rsidP="00FB1C45">
      <w:pPr>
        <w:spacing w:line="276" w:lineRule="auto"/>
        <w:ind w:firstLine="720"/>
        <w:rPr>
          <w:ins w:id="28331" w:author="phuong vu" w:date="2018-11-25T23:21:00Z"/>
          <w:b/>
          <w:lang w:val="en-US"/>
        </w:rPr>
      </w:pPr>
      <w:ins w:id="28332" w:author="phuong vu" w:date="2018-11-25T23:21:00Z">
        <w:r w:rsidRPr="00F0075D">
          <w:rPr>
            <w:b/>
            <w:lang w:val="en-US"/>
          </w:rPr>
          <w:t>Mô tả</w:t>
        </w:r>
        <w:r>
          <w:rPr>
            <w:b/>
            <w:lang w:val="en-US"/>
          </w:rPr>
          <w:t>:</w:t>
        </w:r>
      </w:ins>
    </w:p>
    <w:p w14:paraId="7E69BD61" w14:textId="77777777" w:rsidR="00FB1C45" w:rsidRDefault="00FB1C45" w:rsidP="00FB1C45">
      <w:pPr>
        <w:spacing w:line="276" w:lineRule="auto"/>
        <w:ind w:firstLine="720"/>
        <w:rPr>
          <w:ins w:id="28333" w:author="phuong vu" w:date="2018-11-25T23:21:00Z"/>
          <w:lang w:val="en-US"/>
        </w:rPr>
      </w:pPr>
      <w:ins w:id="28334" w:author="phuong vu" w:date="2018-11-25T23:21:00Z">
        <w:r>
          <w:rPr>
            <w:b/>
            <w:lang w:val="en-US"/>
          </w:rPr>
          <w:t xml:space="preserve">- </w:t>
        </w:r>
        <w:r>
          <w:rPr>
            <w:lang w:val="en-US"/>
          </w:rPr>
          <w:t>Bước 1: Mở trang web tại địa chỉ: localhost:3000.</w:t>
        </w:r>
      </w:ins>
    </w:p>
    <w:p w14:paraId="39931DD6" w14:textId="77777777" w:rsidR="00FB1C45" w:rsidRDefault="00FB1C45" w:rsidP="00FB1C45">
      <w:pPr>
        <w:spacing w:line="276" w:lineRule="auto"/>
        <w:ind w:firstLine="720"/>
        <w:rPr>
          <w:ins w:id="28335" w:author="phuong vu" w:date="2018-11-25T23:21:00Z"/>
          <w:lang w:val="en-US"/>
        </w:rPr>
      </w:pPr>
      <w:ins w:id="28336" w:author="phuong vu" w:date="2018-11-25T23:21:00Z">
        <w:r>
          <w:rPr>
            <w:lang w:val="en-US"/>
          </w:rPr>
          <w:t>- Bước 2: Đăng nhập thành công vào hệ thống.</w:t>
        </w:r>
      </w:ins>
    </w:p>
    <w:p w14:paraId="5BEC6E49" w14:textId="77777777" w:rsidR="00FB1C45" w:rsidRDefault="00FB1C45" w:rsidP="00FB1C45">
      <w:pPr>
        <w:spacing w:line="276" w:lineRule="auto"/>
        <w:ind w:firstLine="720"/>
        <w:rPr>
          <w:ins w:id="28337" w:author="phuong vu" w:date="2018-11-25T23:21:00Z"/>
          <w:lang w:val="en-US"/>
        </w:rPr>
      </w:pPr>
      <w:ins w:id="28338" w:author="phuong vu" w:date="2018-11-25T23:21:00Z">
        <w:r>
          <w:rPr>
            <w:lang w:val="en-US"/>
          </w:rPr>
          <w:t>- Bước 3: Chọn chức năng “</w:t>
        </w:r>
        <w:r>
          <w:rPr>
            <w:i/>
            <w:lang w:val="en-US"/>
          </w:rPr>
          <w:t>Đơn hàng khách hàng</w:t>
        </w:r>
        <w:r>
          <w:rPr>
            <w:lang w:val="en-US"/>
          </w:rPr>
          <w:t>”.</w:t>
        </w:r>
      </w:ins>
    </w:p>
    <w:p w14:paraId="184FD4AB" w14:textId="77777777" w:rsidR="00FB1C45" w:rsidRDefault="00FB1C45" w:rsidP="00FB1C45">
      <w:pPr>
        <w:spacing w:line="276" w:lineRule="auto"/>
        <w:ind w:firstLine="720"/>
        <w:rPr>
          <w:ins w:id="28339" w:author="phuong vu" w:date="2018-11-25T23:21:00Z"/>
          <w:lang w:val="en-US"/>
        </w:rPr>
      </w:pPr>
      <w:ins w:id="28340" w:author="phuong vu" w:date="2018-11-25T23:21:00Z">
        <w:r>
          <w:rPr>
            <w:lang w:val="en-US"/>
          </w:rPr>
          <w:t>- Bước 4: Xem danh sách đơn hàng trạng thái “</w:t>
        </w:r>
        <w:r>
          <w:rPr>
            <w:i/>
            <w:lang w:val="en-US"/>
          </w:rPr>
          <w:t>đã hoàn tất xử lí</w:t>
        </w:r>
        <w:r>
          <w:rPr>
            <w:lang w:val="en-US"/>
          </w:rPr>
          <w:t>”.</w:t>
        </w:r>
      </w:ins>
    </w:p>
    <w:p w14:paraId="499E580C" w14:textId="77777777" w:rsidR="00FB1C45" w:rsidRDefault="00FB1C45" w:rsidP="00FB1C45">
      <w:pPr>
        <w:spacing w:line="276" w:lineRule="auto"/>
        <w:ind w:firstLine="720"/>
        <w:rPr>
          <w:ins w:id="28341" w:author="phuong vu" w:date="2018-11-25T23:21:00Z"/>
          <w:lang w:val="en-US"/>
        </w:rPr>
      </w:pPr>
      <w:ins w:id="28342" w:author="phuong vu" w:date="2018-11-25T23:21:00Z">
        <w:r>
          <w:rPr>
            <w:lang w:val="en-US"/>
          </w:rPr>
          <w:t>- Bước 5: Chọn đơn hàng bằng cách nhấn lên tên khách hàng.</w:t>
        </w:r>
      </w:ins>
    </w:p>
    <w:p w14:paraId="5AA4997A" w14:textId="77777777" w:rsidR="00FB1C45" w:rsidRDefault="00FB1C45" w:rsidP="00FB1C45">
      <w:pPr>
        <w:spacing w:line="276" w:lineRule="auto"/>
        <w:ind w:firstLine="720"/>
        <w:rPr>
          <w:ins w:id="28343" w:author="phuong vu" w:date="2018-11-25T23:21:00Z"/>
          <w:lang w:val="en-US"/>
        </w:rPr>
      </w:pPr>
      <w:ins w:id="28344" w:author="phuong vu" w:date="2018-11-25T23:21:00Z">
        <w:r>
          <w:rPr>
            <w:lang w:val="en-US"/>
          </w:rPr>
          <w:t>- Bước 6: Thực hiện tạo hóa đơn.</w:t>
        </w:r>
      </w:ins>
    </w:p>
    <w:p w14:paraId="77A0C458" w14:textId="2F3D6DF9" w:rsidR="00FB1C45" w:rsidRDefault="00FB1C45" w:rsidP="00FB1C45">
      <w:pPr>
        <w:spacing w:line="276" w:lineRule="auto"/>
        <w:ind w:firstLine="720"/>
        <w:rPr>
          <w:ins w:id="28345" w:author="phuong vu" w:date="2018-11-25T23:21:00Z"/>
          <w:lang w:val="en-US"/>
        </w:rPr>
      </w:pPr>
      <w:ins w:id="28346" w:author="phuong vu" w:date="2018-11-25T23:21:00Z">
        <w:r>
          <w:rPr>
            <w:lang w:val="en-US"/>
          </w:rPr>
          <w:t>- Bước 7: Xem hóa đơn.</w:t>
        </w:r>
      </w:ins>
    </w:p>
    <w:p w14:paraId="62B0BAE7" w14:textId="7F556AB4" w:rsidR="00FB1C45" w:rsidRDefault="00FB1C45" w:rsidP="00FB1C45">
      <w:pPr>
        <w:spacing w:line="276" w:lineRule="auto"/>
        <w:ind w:firstLine="720"/>
        <w:rPr>
          <w:ins w:id="28347" w:author="phuong vu" w:date="2018-11-25T23:21:00Z"/>
          <w:lang w:val="en-US"/>
        </w:rPr>
      </w:pPr>
      <w:ins w:id="28348" w:author="phuong vu" w:date="2018-11-25T23:21:00Z">
        <w:r>
          <w:rPr>
            <w:lang w:val="en-US"/>
          </w:rPr>
          <w:t>- Bước 8: Chọn Cậ</w:t>
        </w:r>
      </w:ins>
      <w:ins w:id="28349" w:author="phuong vu" w:date="2018-11-25T23:22:00Z">
        <w:r>
          <w:rPr>
            <w:lang w:val="en-US"/>
          </w:rPr>
          <w:t>p nhật hóa đơn.</w:t>
        </w:r>
      </w:ins>
    </w:p>
    <w:p w14:paraId="6EF64A2E" w14:textId="77777777" w:rsidR="00FB1C45" w:rsidRDefault="00FB1C45" w:rsidP="00FB1C45">
      <w:pPr>
        <w:rPr>
          <w:ins w:id="28350" w:author="phuong vu" w:date="2018-11-25T23:22:00Z"/>
          <w:b/>
          <w:lang w:val="en-US"/>
        </w:rPr>
      </w:pPr>
      <w:ins w:id="28351" w:author="phuong vu" w:date="2018-11-25T23:21: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352">
          <w:tblGrid>
            <w:gridCol w:w="708"/>
            <w:gridCol w:w="2676"/>
            <w:gridCol w:w="1942"/>
            <w:gridCol w:w="1713"/>
            <w:gridCol w:w="1738"/>
          </w:tblGrid>
        </w:tblGridChange>
      </w:tblGrid>
      <w:tr w:rsidR="00FB1C45" w:rsidRPr="00F0075D" w14:paraId="43CBBEE7" w14:textId="77777777" w:rsidTr="00FA2022">
        <w:trPr>
          <w:ins w:id="28353"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hideMark/>
          </w:tcPr>
          <w:p w14:paraId="7988B0BB" w14:textId="77777777" w:rsidR="00FB1C45" w:rsidRPr="00F0075D" w:rsidRDefault="00FB1C45" w:rsidP="00FA2022">
            <w:pPr>
              <w:spacing w:line="276" w:lineRule="auto"/>
              <w:jc w:val="center"/>
              <w:rPr>
                <w:ins w:id="28354" w:author="phuong vu" w:date="2018-11-25T23:22:00Z"/>
                <w:b/>
                <w:bCs/>
                <w:lang w:val="es-ES"/>
              </w:rPr>
            </w:pPr>
            <w:ins w:id="28355" w:author="phuong vu" w:date="2018-11-25T23:22: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F0F70A" w14:textId="77777777" w:rsidR="00FB1C45" w:rsidRPr="00F0075D" w:rsidRDefault="00FB1C45" w:rsidP="00FA2022">
            <w:pPr>
              <w:spacing w:line="276" w:lineRule="auto"/>
              <w:jc w:val="center"/>
              <w:rPr>
                <w:ins w:id="28356" w:author="phuong vu" w:date="2018-11-25T23:22:00Z"/>
                <w:b/>
                <w:bCs/>
                <w:lang w:val="es-ES"/>
              </w:rPr>
            </w:pPr>
            <w:ins w:id="28357" w:author="phuong vu" w:date="2018-11-25T23:22: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641ECE9" w14:textId="77777777" w:rsidR="00FB1C45" w:rsidRPr="00F0075D" w:rsidRDefault="00FB1C45" w:rsidP="00FA2022">
            <w:pPr>
              <w:spacing w:line="276" w:lineRule="auto"/>
              <w:jc w:val="center"/>
              <w:rPr>
                <w:ins w:id="28358" w:author="phuong vu" w:date="2018-11-25T23:22:00Z"/>
                <w:b/>
                <w:bCs/>
                <w:lang w:val="es-ES"/>
              </w:rPr>
            </w:pPr>
            <w:ins w:id="28359" w:author="phuong vu" w:date="2018-11-25T23:22: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A2A7BEA" w14:textId="77777777" w:rsidR="00FB1C45" w:rsidRPr="00F0075D" w:rsidRDefault="00FB1C45" w:rsidP="00FA2022">
            <w:pPr>
              <w:spacing w:line="276" w:lineRule="auto"/>
              <w:jc w:val="center"/>
              <w:rPr>
                <w:ins w:id="28360" w:author="phuong vu" w:date="2018-11-25T23:22:00Z"/>
                <w:b/>
                <w:bCs/>
                <w:lang w:val="es-ES"/>
              </w:rPr>
            </w:pPr>
            <w:ins w:id="28361" w:author="phuong vu" w:date="2018-11-25T23:22: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AE08E9B" w14:textId="77777777" w:rsidR="00FB1C45" w:rsidRPr="00F0075D" w:rsidRDefault="00FB1C45" w:rsidP="00FA2022">
            <w:pPr>
              <w:spacing w:line="276" w:lineRule="auto"/>
              <w:jc w:val="center"/>
              <w:rPr>
                <w:ins w:id="28362" w:author="phuong vu" w:date="2018-11-25T23:22:00Z"/>
                <w:b/>
                <w:bCs/>
                <w:lang w:val="es-ES"/>
              </w:rPr>
            </w:pPr>
            <w:ins w:id="28363" w:author="phuong vu" w:date="2018-11-25T23:22:00Z">
              <w:r w:rsidRPr="00F0075D">
                <w:rPr>
                  <w:b/>
                  <w:bCs/>
                  <w:lang w:val="es-ES"/>
                </w:rPr>
                <w:t>Thành công/ Thât bại</w:t>
              </w:r>
            </w:ins>
          </w:p>
        </w:tc>
      </w:tr>
      <w:tr w:rsidR="00FB1C45" w:rsidRPr="00F0075D" w14:paraId="29A9180F" w14:textId="77777777" w:rsidTr="00FA2022">
        <w:trPr>
          <w:ins w:id="28364"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7A6781A6" w14:textId="77777777" w:rsidR="00FB1C45" w:rsidRPr="00F0075D" w:rsidRDefault="00FB1C45" w:rsidP="00FA2022">
            <w:pPr>
              <w:spacing w:line="276" w:lineRule="auto"/>
              <w:jc w:val="center"/>
              <w:rPr>
                <w:ins w:id="28365" w:author="phuong vu" w:date="2018-11-25T23:22:00Z"/>
                <w:bCs/>
                <w:lang w:val="es-ES"/>
              </w:rPr>
            </w:pPr>
            <w:ins w:id="28366" w:author="phuong vu" w:date="2018-11-25T23:22: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5CFA06A8" w14:textId="4707675A" w:rsidR="00FB1C45" w:rsidRPr="00F0075D" w:rsidRDefault="00FB1C45" w:rsidP="00FA2022">
            <w:pPr>
              <w:spacing w:line="276" w:lineRule="auto"/>
              <w:jc w:val="left"/>
              <w:rPr>
                <w:ins w:id="28367" w:author="phuong vu" w:date="2018-11-25T23:22:00Z"/>
                <w:lang w:val="es-ES"/>
              </w:rPr>
            </w:pPr>
            <w:ins w:id="28368" w:author="phuong vu" w:date="2018-11-25T23:22:00Z">
              <w:r>
                <w:rPr>
                  <w:lang w:val="es-ES"/>
                </w:rPr>
                <w:t xml:space="preserve">Không nhập số lượng </w:t>
              </w:r>
            </w:ins>
          </w:p>
        </w:tc>
        <w:tc>
          <w:tcPr>
            <w:tcW w:w="1942" w:type="dxa"/>
            <w:tcBorders>
              <w:top w:val="single" w:sz="4" w:space="0" w:color="auto"/>
              <w:left w:val="single" w:sz="4" w:space="0" w:color="auto"/>
              <w:bottom w:val="single" w:sz="4" w:space="0" w:color="auto"/>
              <w:right w:val="single" w:sz="4" w:space="0" w:color="auto"/>
            </w:tcBorders>
          </w:tcPr>
          <w:p w14:paraId="15067B31" w14:textId="0214B1BB" w:rsidR="00FB1C45" w:rsidRPr="00F0075D" w:rsidRDefault="00FB1C45" w:rsidP="00FA2022">
            <w:pPr>
              <w:spacing w:line="276" w:lineRule="auto"/>
              <w:jc w:val="left"/>
              <w:rPr>
                <w:ins w:id="28369" w:author="phuong vu" w:date="2018-11-25T23:22:00Z"/>
                <w:lang w:val="es-ES"/>
              </w:rPr>
            </w:pPr>
            <w:ins w:id="28370" w:author="phuong vu" w:date="2018-11-25T23:22:00Z">
              <w:r>
                <w:rPr>
                  <w:lang w:val="es-ES"/>
                </w:rPr>
                <w:t>Thông báo lỗi “</w:t>
              </w:r>
              <w:r w:rsidRPr="00FB1C45">
                <w:rPr>
                  <w:i/>
                  <w:lang w:val="es-ES"/>
                  <w:rPrChange w:id="28371" w:author="phuong vu" w:date="2018-11-25T23:22:00Z">
                    <w:rPr>
                      <w:lang w:val="es-ES"/>
                    </w:rPr>
                  </w:rPrChange>
                </w:rPr>
                <w:t>bắt buộc</w:t>
              </w:r>
              <w:r>
                <w:rPr>
                  <w:i/>
                  <w:lang w:val="es-ES"/>
                </w:rPr>
                <w:t>”</w:t>
              </w:r>
            </w:ins>
            <w:ins w:id="28372" w:author="phuong vu" w:date="2018-11-25T23:23:00Z">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29B59C8B" w14:textId="79305F82" w:rsidR="00FB1C45" w:rsidRPr="00F0075D" w:rsidRDefault="00FB1C45" w:rsidP="00FA2022">
            <w:pPr>
              <w:spacing w:line="276" w:lineRule="auto"/>
              <w:jc w:val="left"/>
              <w:rPr>
                <w:ins w:id="28373" w:author="phuong vu" w:date="2018-11-25T23:22:00Z"/>
                <w:lang w:val="es-ES"/>
              </w:rPr>
            </w:pPr>
            <w:ins w:id="28374" w:author="phuong vu" w:date="2018-11-25T23:23: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37433DDD" w14:textId="77777777" w:rsidR="00FB1C45" w:rsidRPr="00F0075D" w:rsidRDefault="00FB1C45" w:rsidP="00FA2022">
            <w:pPr>
              <w:spacing w:line="276" w:lineRule="auto"/>
              <w:jc w:val="left"/>
              <w:rPr>
                <w:ins w:id="28375" w:author="phuong vu" w:date="2018-11-25T23:22:00Z"/>
                <w:lang w:val="es-ES"/>
              </w:rPr>
            </w:pPr>
            <w:ins w:id="28376" w:author="phuong vu" w:date="2018-11-25T23:22:00Z">
              <w:r>
                <w:rPr>
                  <w:lang w:val="es-ES"/>
                </w:rPr>
                <w:t>Thành công</w:t>
              </w:r>
            </w:ins>
          </w:p>
        </w:tc>
      </w:tr>
      <w:tr w:rsidR="00FB1C45" w:rsidRPr="00F0075D" w14:paraId="2BA00956" w14:textId="77777777" w:rsidTr="00FA2022">
        <w:trPr>
          <w:ins w:id="28377"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570CC9F2" w14:textId="77777777" w:rsidR="00FB1C45" w:rsidRPr="00F0075D" w:rsidRDefault="00FB1C45" w:rsidP="00FA2022">
            <w:pPr>
              <w:spacing w:line="276" w:lineRule="auto"/>
              <w:jc w:val="center"/>
              <w:rPr>
                <w:ins w:id="28378" w:author="phuong vu" w:date="2018-11-25T23:22:00Z"/>
                <w:bCs/>
                <w:lang w:val="es-ES"/>
              </w:rPr>
            </w:pPr>
            <w:ins w:id="28379" w:author="phuong vu" w:date="2018-11-25T23:22: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06A9F8B2" w14:textId="5F196911" w:rsidR="00FB1C45" w:rsidRPr="00F0075D" w:rsidRDefault="00FB1C45" w:rsidP="00FA2022">
            <w:pPr>
              <w:spacing w:line="276" w:lineRule="auto"/>
              <w:jc w:val="left"/>
              <w:rPr>
                <w:ins w:id="28380" w:author="phuong vu" w:date="2018-11-25T23:22:00Z"/>
                <w:lang w:val="es-ES"/>
              </w:rPr>
            </w:pPr>
            <w:ins w:id="28381" w:author="phuong vu" w:date="2018-11-25T23:23:00Z">
              <w:r>
                <w:rPr>
                  <w:lang w:val="es-ES"/>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0B2E0266" w14:textId="77777777" w:rsidR="00FB1C45" w:rsidRDefault="00FB1C45" w:rsidP="00FA2022">
            <w:pPr>
              <w:spacing w:line="276" w:lineRule="auto"/>
              <w:jc w:val="left"/>
              <w:rPr>
                <w:ins w:id="28382" w:author="phuong vu" w:date="2018-11-25T23:23:00Z"/>
                <w:lang w:val="es-ES"/>
              </w:rPr>
            </w:pPr>
            <w:ins w:id="28383" w:author="phuong vu" w:date="2018-11-25T23:23:00Z">
              <w:r>
                <w:rPr>
                  <w:lang w:val="es-ES"/>
                </w:rPr>
                <w:t xml:space="preserve">Thông báo lỗi </w:t>
              </w:r>
            </w:ins>
          </w:p>
          <w:p w14:paraId="41B66E2D" w14:textId="2F34FCBB" w:rsidR="00FB1C45" w:rsidRPr="00F0075D" w:rsidRDefault="00FB1C45" w:rsidP="00FA2022">
            <w:pPr>
              <w:spacing w:line="276" w:lineRule="auto"/>
              <w:jc w:val="left"/>
              <w:rPr>
                <w:ins w:id="28384" w:author="phuong vu" w:date="2018-11-25T23:22:00Z"/>
                <w:lang w:val="es-ES"/>
              </w:rPr>
            </w:pPr>
            <w:ins w:id="28385" w:author="phuong vu" w:date="2018-11-25T23:23:00Z">
              <w:r>
                <w:rPr>
                  <w:lang w:val="es-ES"/>
                </w:rPr>
                <w:t>“</w:t>
              </w:r>
              <w:r w:rsidRPr="00FB1C45">
                <w:rPr>
                  <w:i/>
                  <w:lang w:val="es-ES"/>
                  <w:rPrChange w:id="28386" w:author="phuong vu" w:date="2018-11-25T23:23:00Z">
                    <w:rPr>
                      <w:lang w:val="es-ES"/>
                    </w:rPr>
                  </w:rPrChange>
                </w:rPr>
                <w:t>Nhập vào một số</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E93AD4A" w14:textId="77777777" w:rsidR="00FB1C45" w:rsidRDefault="00FB1C45" w:rsidP="00FB1C45">
            <w:pPr>
              <w:spacing w:line="276" w:lineRule="auto"/>
              <w:jc w:val="left"/>
              <w:rPr>
                <w:ins w:id="28387" w:author="phuong vu" w:date="2018-11-25T23:23:00Z"/>
                <w:lang w:val="es-ES"/>
              </w:rPr>
            </w:pPr>
            <w:ins w:id="28388" w:author="phuong vu" w:date="2018-11-25T23:23:00Z">
              <w:r>
                <w:rPr>
                  <w:lang w:val="es-ES"/>
                </w:rPr>
                <w:t xml:space="preserve">Thông báo lỗi </w:t>
              </w:r>
            </w:ins>
          </w:p>
          <w:p w14:paraId="0EAD7FF4" w14:textId="426BB74A" w:rsidR="00FB1C45" w:rsidRPr="00F0075D" w:rsidRDefault="00FB1C45" w:rsidP="00FB1C45">
            <w:pPr>
              <w:spacing w:line="276" w:lineRule="auto"/>
              <w:jc w:val="left"/>
              <w:rPr>
                <w:ins w:id="28389" w:author="phuong vu" w:date="2018-11-25T23:22:00Z"/>
                <w:lang w:val="es-ES"/>
              </w:rPr>
            </w:pPr>
            <w:ins w:id="28390" w:author="phuong vu" w:date="2018-11-25T23:23:00Z">
              <w:r>
                <w:rPr>
                  <w:lang w:val="es-ES"/>
                </w:rPr>
                <w:t>“</w:t>
              </w:r>
              <w:r w:rsidRPr="00F0075D">
                <w:rPr>
                  <w:i/>
                  <w:lang w:val="es-ES"/>
                </w:rPr>
                <w:t>Nhập vào một số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11271AF" w14:textId="77777777" w:rsidR="00FB1C45" w:rsidRPr="00F0075D" w:rsidRDefault="00FB1C45" w:rsidP="00FA2022">
            <w:pPr>
              <w:spacing w:line="276" w:lineRule="auto"/>
              <w:jc w:val="left"/>
              <w:rPr>
                <w:ins w:id="28391" w:author="phuong vu" w:date="2018-11-25T23:22:00Z"/>
                <w:lang w:val="en-US"/>
              </w:rPr>
            </w:pPr>
            <w:ins w:id="28392" w:author="phuong vu" w:date="2018-11-25T23:22:00Z">
              <w:r>
                <w:rPr>
                  <w:lang w:val="en-US"/>
                </w:rPr>
                <w:t>Thành công</w:t>
              </w:r>
            </w:ins>
          </w:p>
        </w:tc>
      </w:tr>
      <w:tr w:rsidR="00FB1C45" w:rsidRPr="00F0075D" w14:paraId="2C4366A1" w14:textId="77777777" w:rsidTr="00FA2022">
        <w:trPr>
          <w:ins w:id="28393"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592FC03" w14:textId="77777777" w:rsidR="00FB1C45" w:rsidRPr="00F0075D" w:rsidRDefault="00FB1C45" w:rsidP="00FA2022">
            <w:pPr>
              <w:spacing w:line="276" w:lineRule="auto"/>
              <w:jc w:val="center"/>
              <w:rPr>
                <w:ins w:id="28394" w:author="phuong vu" w:date="2018-11-25T23:22:00Z"/>
                <w:bCs/>
                <w:lang w:val="es-ES"/>
              </w:rPr>
            </w:pPr>
            <w:ins w:id="28395" w:author="phuong vu" w:date="2018-11-25T23:22: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62DADBC6" w14:textId="7FDF8079" w:rsidR="00FB1C45" w:rsidRPr="00F0075D" w:rsidRDefault="00FB1C45" w:rsidP="00FA2022">
            <w:pPr>
              <w:spacing w:line="276" w:lineRule="auto"/>
              <w:jc w:val="left"/>
              <w:rPr>
                <w:ins w:id="28396" w:author="phuong vu" w:date="2018-11-25T23:22:00Z"/>
                <w:lang w:val="es-ES"/>
              </w:rPr>
            </w:pPr>
            <w:ins w:id="28397" w:author="phuong vu" w:date="2018-11-25T23:23:00Z">
              <w:r>
                <w:rPr>
                  <w:lang w:val="es-ES"/>
                </w:rPr>
                <w:t>Số lượng</w:t>
              </w:r>
            </w:ins>
            <w:ins w:id="28398" w:author="phuong vu" w:date="2018-11-25T23:26:00Z">
              <w:r>
                <w:rPr>
                  <w:lang w:val="es-ES"/>
                </w:rPr>
                <w:t xml:space="preserve"> là</w:t>
              </w:r>
            </w:ins>
            <w:ins w:id="28399" w:author="phuong vu" w:date="2018-11-25T23:23:00Z">
              <w:r>
                <w:rPr>
                  <w:lang w:val="es-ES"/>
                </w:rPr>
                <w:t xml:space="preserve"> số </w:t>
              </w:r>
            </w:ins>
          </w:p>
        </w:tc>
        <w:tc>
          <w:tcPr>
            <w:tcW w:w="1942" w:type="dxa"/>
            <w:tcBorders>
              <w:top w:val="single" w:sz="4" w:space="0" w:color="auto"/>
              <w:left w:val="single" w:sz="4" w:space="0" w:color="auto"/>
              <w:bottom w:val="single" w:sz="4" w:space="0" w:color="auto"/>
              <w:right w:val="single" w:sz="4" w:space="0" w:color="auto"/>
            </w:tcBorders>
          </w:tcPr>
          <w:p w14:paraId="3854D27F" w14:textId="77777777" w:rsidR="00FB1C45" w:rsidRDefault="00FB1C45" w:rsidP="00FA2022">
            <w:pPr>
              <w:spacing w:line="276" w:lineRule="auto"/>
              <w:jc w:val="left"/>
              <w:rPr>
                <w:ins w:id="28400" w:author="phuong vu" w:date="2018-11-25T23:24:00Z"/>
                <w:lang w:val="es-ES"/>
              </w:rPr>
            </w:pPr>
            <w:ins w:id="28401" w:author="phuong vu" w:date="2018-11-25T23:24:00Z">
              <w:r>
                <w:rPr>
                  <w:lang w:val="es-ES"/>
                </w:rPr>
                <w:t>Cập nhật thành công.</w:t>
              </w:r>
            </w:ins>
          </w:p>
          <w:p w14:paraId="63D64D96" w14:textId="0D30B3C4" w:rsidR="00FB1C45" w:rsidRPr="00F0075D" w:rsidRDefault="00FB1C45" w:rsidP="00FA2022">
            <w:pPr>
              <w:spacing w:line="276" w:lineRule="auto"/>
              <w:jc w:val="left"/>
              <w:rPr>
                <w:ins w:id="28402" w:author="phuong vu" w:date="2018-11-25T23:22:00Z"/>
                <w:lang w:val="es-ES"/>
              </w:rPr>
            </w:pPr>
            <w:ins w:id="28403" w:author="phuong vu" w:date="2018-11-25T23:24:00Z">
              <w:r>
                <w:rPr>
                  <w:lang w:val="es-ES"/>
                </w:rPr>
                <w:t>Hiển thị chi tiết hóa đơn.</w:t>
              </w:r>
            </w:ins>
          </w:p>
        </w:tc>
        <w:tc>
          <w:tcPr>
            <w:tcW w:w="1713" w:type="dxa"/>
            <w:tcBorders>
              <w:top w:val="single" w:sz="4" w:space="0" w:color="auto"/>
              <w:left w:val="single" w:sz="4" w:space="0" w:color="auto"/>
              <w:bottom w:val="single" w:sz="4" w:space="0" w:color="auto"/>
              <w:right w:val="single" w:sz="4" w:space="0" w:color="auto"/>
            </w:tcBorders>
          </w:tcPr>
          <w:p w14:paraId="167ACC72" w14:textId="77777777" w:rsidR="00FB1C45" w:rsidRDefault="00FB1C45" w:rsidP="00FB1C45">
            <w:pPr>
              <w:spacing w:line="276" w:lineRule="auto"/>
              <w:jc w:val="left"/>
              <w:rPr>
                <w:ins w:id="28404" w:author="phuong vu" w:date="2018-11-25T23:24:00Z"/>
                <w:lang w:val="es-ES"/>
              </w:rPr>
            </w:pPr>
            <w:ins w:id="28405" w:author="phuong vu" w:date="2018-11-25T23:24:00Z">
              <w:r>
                <w:rPr>
                  <w:lang w:val="es-ES"/>
                </w:rPr>
                <w:t>Cập nhật thành công.</w:t>
              </w:r>
            </w:ins>
          </w:p>
          <w:p w14:paraId="42E72E7D" w14:textId="0001E2CC" w:rsidR="00FB1C45" w:rsidRPr="00F0075D" w:rsidRDefault="00FB1C45" w:rsidP="00FB1C45">
            <w:pPr>
              <w:spacing w:line="276" w:lineRule="auto"/>
              <w:jc w:val="left"/>
              <w:rPr>
                <w:ins w:id="28406" w:author="phuong vu" w:date="2018-11-25T23:22:00Z"/>
                <w:lang w:val="es-ES"/>
              </w:rPr>
            </w:pPr>
            <w:ins w:id="28407" w:author="phuong vu" w:date="2018-11-25T23:24:00Z">
              <w:r>
                <w:rPr>
                  <w:lang w:val="es-ES"/>
                </w:rPr>
                <w:t>Hiển thị chi tiết hóa đơn.</w:t>
              </w:r>
            </w:ins>
          </w:p>
        </w:tc>
        <w:tc>
          <w:tcPr>
            <w:tcW w:w="1738" w:type="dxa"/>
            <w:tcBorders>
              <w:top w:val="single" w:sz="4" w:space="0" w:color="auto"/>
              <w:left w:val="single" w:sz="4" w:space="0" w:color="auto"/>
              <w:bottom w:val="single" w:sz="4" w:space="0" w:color="auto"/>
              <w:right w:val="single" w:sz="4" w:space="0" w:color="auto"/>
            </w:tcBorders>
          </w:tcPr>
          <w:p w14:paraId="39EF4C00" w14:textId="77777777" w:rsidR="00FB1C45" w:rsidRPr="00F0075D" w:rsidRDefault="00FB1C45" w:rsidP="00FA2022">
            <w:pPr>
              <w:spacing w:line="276" w:lineRule="auto"/>
              <w:jc w:val="left"/>
              <w:rPr>
                <w:ins w:id="28408" w:author="phuong vu" w:date="2018-11-25T23:22:00Z"/>
                <w:lang w:val="es-ES"/>
              </w:rPr>
            </w:pPr>
            <w:ins w:id="28409" w:author="phuong vu" w:date="2018-11-25T23:22:00Z">
              <w:r>
                <w:rPr>
                  <w:lang w:val="es-ES"/>
                </w:rPr>
                <w:t>Thành công</w:t>
              </w:r>
            </w:ins>
          </w:p>
        </w:tc>
      </w:tr>
      <w:tr w:rsidR="00FB1C45" w:rsidRPr="00F0075D" w14:paraId="4166DAF6" w14:textId="77777777" w:rsidTr="00FA2022">
        <w:trPr>
          <w:ins w:id="28410"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0C50508" w14:textId="77777777" w:rsidR="00FB1C45" w:rsidRPr="00F0075D" w:rsidRDefault="00FB1C45" w:rsidP="00FA2022">
            <w:pPr>
              <w:spacing w:line="276" w:lineRule="auto"/>
              <w:jc w:val="center"/>
              <w:rPr>
                <w:ins w:id="28411" w:author="phuong vu" w:date="2018-11-25T23:22:00Z"/>
                <w:bCs/>
                <w:lang w:val="es-ES"/>
              </w:rPr>
            </w:pPr>
            <w:ins w:id="28412" w:author="phuong vu" w:date="2018-11-25T23:22: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115ED5E2" w14:textId="77777777" w:rsidR="00FB1C45" w:rsidRPr="00F0075D" w:rsidRDefault="00FB1C45" w:rsidP="00FA2022">
            <w:pPr>
              <w:spacing w:line="276" w:lineRule="auto"/>
              <w:jc w:val="left"/>
              <w:rPr>
                <w:ins w:id="28413" w:author="phuong vu" w:date="2018-11-25T23:22:00Z"/>
                <w:lang w:val="es-ES"/>
              </w:rPr>
            </w:pPr>
            <w:ins w:id="28414" w:author="phuong vu" w:date="2018-11-25T23:2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E3FE7A2" w14:textId="77777777" w:rsidR="00FB1C45" w:rsidRPr="00F0075D" w:rsidRDefault="00FB1C45" w:rsidP="00FA2022">
            <w:pPr>
              <w:spacing w:line="276" w:lineRule="auto"/>
              <w:jc w:val="left"/>
              <w:rPr>
                <w:ins w:id="28415" w:author="phuong vu" w:date="2018-11-25T23:22:00Z"/>
                <w:lang w:val="es-ES"/>
              </w:rPr>
            </w:pPr>
            <w:ins w:id="28416" w:author="phuong vu" w:date="2018-11-25T23:2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74A63C51" w14:textId="77777777" w:rsidR="00FB1C45" w:rsidRPr="00F0075D" w:rsidRDefault="00FB1C45" w:rsidP="00FA2022">
            <w:pPr>
              <w:spacing w:line="276" w:lineRule="auto"/>
              <w:jc w:val="left"/>
              <w:rPr>
                <w:ins w:id="28417" w:author="phuong vu" w:date="2018-11-25T23:22:00Z"/>
                <w:lang w:val="es-ES"/>
              </w:rPr>
            </w:pPr>
            <w:ins w:id="28418" w:author="phuong vu" w:date="2018-11-25T23:2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864E30B" w14:textId="77777777" w:rsidR="00FB1C45" w:rsidRPr="00F0075D" w:rsidRDefault="00FB1C45" w:rsidP="00A31ABA">
            <w:pPr>
              <w:keepNext/>
              <w:spacing w:line="276" w:lineRule="auto"/>
              <w:jc w:val="left"/>
              <w:rPr>
                <w:ins w:id="28419" w:author="phuong vu" w:date="2018-11-25T23:22:00Z"/>
                <w:lang w:val="es-ES"/>
              </w:rPr>
              <w:pPrChange w:id="28420" w:author="phuong vu" w:date="2018-11-25T23:27:00Z">
                <w:pPr>
                  <w:spacing w:line="276" w:lineRule="auto"/>
                  <w:jc w:val="left"/>
                </w:pPr>
              </w:pPrChange>
            </w:pPr>
            <w:ins w:id="28421" w:author="phuong vu" w:date="2018-11-25T23:22:00Z">
              <w:r>
                <w:rPr>
                  <w:lang w:val="es-ES"/>
                </w:rPr>
                <w:t>Thành công</w:t>
              </w:r>
            </w:ins>
          </w:p>
        </w:tc>
      </w:tr>
    </w:tbl>
    <w:p w14:paraId="21F5BE03" w14:textId="1726382E" w:rsidR="00FB1C45" w:rsidRPr="00A31ABA" w:rsidRDefault="00A31ABA" w:rsidP="00A31ABA">
      <w:pPr>
        <w:pStyle w:val="Caption"/>
        <w:rPr>
          <w:ins w:id="28422" w:author="phuong vu" w:date="2018-11-23T10:02:00Z"/>
          <w:lang w:val="en-US"/>
          <w:rPrChange w:id="28423" w:author="phuong vu" w:date="2018-11-25T23:28:00Z">
            <w:rPr>
              <w:ins w:id="28424" w:author="phuong vu" w:date="2018-11-23T10:02:00Z"/>
            </w:rPr>
          </w:rPrChange>
        </w:rPr>
        <w:pPrChange w:id="28425" w:author="phuong vu" w:date="2018-11-25T23:27:00Z">
          <w:pPr>
            <w:pStyle w:val="Heading3"/>
          </w:pPr>
        </w:pPrChange>
      </w:pPr>
      <w:ins w:id="28426" w:author="phuong vu" w:date="2018-11-25T23:27:00Z">
        <w:r>
          <w:lastRenderedPageBreak/>
          <w:t xml:space="preserve">Bảng </w:t>
        </w:r>
      </w:ins>
      <w:ins w:id="28427" w:author="phuong vu" w:date="2018-11-26T02:10:00Z">
        <w:r w:rsidR="00404CBA">
          <w:fldChar w:fldCharType="begin"/>
        </w:r>
        <w:r w:rsidR="00404CBA">
          <w:instrText xml:space="preserve"> STYLEREF 1 \s </w:instrText>
        </w:r>
      </w:ins>
      <w:r w:rsidR="00404CBA">
        <w:fldChar w:fldCharType="separate"/>
      </w:r>
      <w:r w:rsidR="00404CBA">
        <w:rPr>
          <w:noProof/>
        </w:rPr>
        <w:t>4</w:t>
      </w:r>
      <w:ins w:id="28428"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429" w:author="phuong vu" w:date="2018-11-26T02:10:00Z">
        <w:r w:rsidR="00404CBA">
          <w:rPr>
            <w:noProof/>
          </w:rPr>
          <w:t>7</w:t>
        </w:r>
        <w:r w:rsidR="00404CBA">
          <w:fldChar w:fldCharType="end"/>
        </w:r>
      </w:ins>
      <w:ins w:id="28430" w:author="phuong vu" w:date="2018-11-25T23:28:00Z">
        <w:r>
          <w:rPr>
            <w:lang w:val="en-US"/>
          </w:rPr>
          <w:t xml:space="preserve"> Kiểm thử </w:t>
        </w:r>
        <w:r w:rsidR="00FA2022">
          <w:rPr>
            <w:lang w:val="en-US"/>
          </w:rPr>
          <w:t>chức năng cập nhật hóa đơn</w:t>
        </w:r>
      </w:ins>
    </w:p>
    <w:p w14:paraId="25E534AA" w14:textId="086A97C0" w:rsidR="00287281" w:rsidRDefault="00287281">
      <w:pPr>
        <w:pStyle w:val="Heading3"/>
        <w:spacing w:line="276" w:lineRule="auto"/>
        <w:rPr>
          <w:ins w:id="28431" w:author="phuong vu" w:date="2018-11-25T23:27:00Z"/>
          <w:rFonts w:cstheme="majorHAnsi"/>
        </w:rPr>
      </w:pPr>
      <w:ins w:id="28432" w:author="phuong vu" w:date="2018-11-23T10:02:00Z">
        <w:r w:rsidRPr="00AD0E2E">
          <w:rPr>
            <w:rFonts w:cstheme="majorHAnsi"/>
          </w:rPr>
          <w:t>Qu</w:t>
        </w:r>
        <w:r w:rsidRPr="00BA3432">
          <w:rPr>
            <w:rFonts w:cstheme="majorHAnsi"/>
            <w:rPrChange w:id="28433" w:author="phuong vu" w:date="2018-11-25T21:55:00Z">
              <w:rPr/>
            </w:rPrChange>
          </w:rPr>
          <w:t>ản lí biên nhận</w:t>
        </w:r>
      </w:ins>
    </w:p>
    <w:p w14:paraId="7C4C6216" w14:textId="4BAFC6AC" w:rsidR="00A31ABA" w:rsidRPr="00A31ABA" w:rsidRDefault="00A31ABA" w:rsidP="00A31ABA">
      <w:pPr>
        <w:pStyle w:val="Heading4"/>
        <w:rPr>
          <w:ins w:id="28434" w:author="phuong vu" w:date="2018-11-23T10:14:00Z"/>
          <w:lang w:val="en-US"/>
          <w:rPrChange w:id="28435" w:author="phuong vu" w:date="2018-11-25T23:27:00Z">
            <w:rPr>
              <w:ins w:id="28436" w:author="phuong vu" w:date="2018-11-23T10:14:00Z"/>
            </w:rPr>
          </w:rPrChange>
        </w:rPr>
        <w:pPrChange w:id="28437" w:author="phuong vu" w:date="2018-11-25T23:27:00Z">
          <w:pPr>
            <w:pStyle w:val="Heading3"/>
          </w:pPr>
        </w:pPrChange>
      </w:pPr>
      <w:ins w:id="28438" w:author="phuong vu" w:date="2018-11-25T23:27:00Z">
        <w:r>
          <w:rPr>
            <w:lang w:val="en-US"/>
          </w:rPr>
          <w:t>Xem danh sách biên nhận theo trạng thái</w:t>
        </w:r>
      </w:ins>
    </w:p>
    <w:p w14:paraId="081943C3" w14:textId="77777777" w:rsidR="008D1822" w:rsidRPr="00F0075D" w:rsidRDefault="008D1822" w:rsidP="008D1822">
      <w:pPr>
        <w:spacing w:line="276" w:lineRule="auto"/>
        <w:ind w:firstLine="720"/>
        <w:rPr>
          <w:ins w:id="28439" w:author="phuong vu" w:date="2018-11-25T23:51:00Z"/>
          <w:lang w:val="en-US"/>
        </w:rPr>
      </w:pPr>
      <w:ins w:id="28440" w:author="phuong vu" w:date="2018-11-25T23:5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C494C75" w14:textId="77777777" w:rsidR="008D1822" w:rsidRPr="00F0075D" w:rsidRDefault="008D1822" w:rsidP="008D1822">
      <w:pPr>
        <w:spacing w:line="276" w:lineRule="auto"/>
        <w:ind w:firstLine="720"/>
        <w:rPr>
          <w:ins w:id="28441" w:author="phuong vu" w:date="2018-11-25T23:51:00Z"/>
          <w:lang w:val="en-US"/>
        </w:rPr>
      </w:pPr>
      <w:ins w:id="28442" w:author="phuong vu" w:date="2018-11-25T23:51:00Z">
        <w:r w:rsidRPr="00F0075D">
          <w:rPr>
            <w:b/>
            <w:lang w:val="en-US"/>
          </w:rPr>
          <w:t>Tiền điều kiện:</w:t>
        </w:r>
        <w:r>
          <w:rPr>
            <w:lang w:val="en-US"/>
          </w:rPr>
          <w:t xml:space="preserve"> Đăng nhập thành công vào trang quản lí dành cho nhân viên chi nhánh.</w:t>
        </w:r>
      </w:ins>
    </w:p>
    <w:p w14:paraId="3306FC52" w14:textId="77777777" w:rsidR="008D1822" w:rsidRDefault="008D1822" w:rsidP="008D1822">
      <w:pPr>
        <w:spacing w:line="276" w:lineRule="auto"/>
        <w:ind w:firstLine="720"/>
        <w:rPr>
          <w:ins w:id="28443" w:author="phuong vu" w:date="2018-11-25T23:51:00Z"/>
          <w:b/>
          <w:lang w:val="en-US"/>
        </w:rPr>
      </w:pPr>
      <w:ins w:id="28444" w:author="phuong vu" w:date="2018-11-25T23:51:00Z">
        <w:r w:rsidRPr="00F0075D">
          <w:rPr>
            <w:b/>
            <w:lang w:val="en-US"/>
          </w:rPr>
          <w:t>Mô tả</w:t>
        </w:r>
        <w:r>
          <w:rPr>
            <w:b/>
            <w:lang w:val="en-US"/>
          </w:rPr>
          <w:t>:</w:t>
        </w:r>
      </w:ins>
    </w:p>
    <w:p w14:paraId="2E0AAB22" w14:textId="77777777" w:rsidR="008D1822" w:rsidRDefault="008D1822" w:rsidP="008D1822">
      <w:pPr>
        <w:spacing w:line="276" w:lineRule="auto"/>
        <w:ind w:firstLine="720"/>
        <w:rPr>
          <w:ins w:id="28445" w:author="phuong vu" w:date="2018-11-25T23:51:00Z"/>
          <w:lang w:val="en-US"/>
        </w:rPr>
      </w:pPr>
      <w:ins w:id="28446" w:author="phuong vu" w:date="2018-11-25T23:51:00Z">
        <w:r>
          <w:rPr>
            <w:b/>
            <w:lang w:val="en-US"/>
          </w:rPr>
          <w:t xml:space="preserve">- </w:t>
        </w:r>
        <w:r>
          <w:rPr>
            <w:lang w:val="en-US"/>
          </w:rPr>
          <w:t>Bước 1: Mở trang web tại địa chỉ: localhost:3000.</w:t>
        </w:r>
      </w:ins>
    </w:p>
    <w:p w14:paraId="6A540CEB" w14:textId="77777777" w:rsidR="008D1822" w:rsidRDefault="008D1822" w:rsidP="008D1822">
      <w:pPr>
        <w:spacing w:line="276" w:lineRule="auto"/>
        <w:ind w:firstLine="720"/>
        <w:rPr>
          <w:ins w:id="28447" w:author="phuong vu" w:date="2018-11-25T23:51:00Z"/>
          <w:lang w:val="en-US"/>
        </w:rPr>
      </w:pPr>
      <w:ins w:id="28448" w:author="phuong vu" w:date="2018-11-25T23:51:00Z">
        <w:r>
          <w:rPr>
            <w:lang w:val="en-US"/>
          </w:rPr>
          <w:t>- Bước 2: Đăng nhập thành công vào hệ thống.</w:t>
        </w:r>
      </w:ins>
    </w:p>
    <w:p w14:paraId="35807DD8" w14:textId="1CF19B4B" w:rsidR="008D1822" w:rsidRDefault="008D1822" w:rsidP="008D1822">
      <w:pPr>
        <w:spacing w:line="276" w:lineRule="auto"/>
        <w:ind w:firstLine="720"/>
        <w:rPr>
          <w:ins w:id="28449" w:author="phuong vu" w:date="2018-11-25T23:51:00Z"/>
          <w:lang w:val="en-US"/>
        </w:rPr>
      </w:pPr>
      <w:ins w:id="28450" w:author="phuong vu" w:date="2018-11-25T23:51:00Z">
        <w:r>
          <w:rPr>
            <w:lang w:val="en-US"/>
          </w:rPr>
          <w:t>- Bước 3: Chọn chức năng “</w:t>
        </w:r>
      </w:ins>
      <w:ins w:id="28451" w:author="phuong vu" w:date="2018-11-26T01:32:00Z">
        <w:r w:rsidR="00F92702">
          <w:rPr>
            <w:i/>
            <w:lang w:val="en-US"/>
          </w:rPr>
          <w:t>Biên nhận</w:t>
        </w:r>
      </w:ins>
      <w:ins w:id="28452" w:author="phuong vu" w:date="2018-11-25T23:51:00Z">
        <w:r>
          <w:rPr>
            <w:i/>
            <w:lang w:val="en-US"/>
          </w:rPr>
          <w:t xml:space="preserve"> khách hàng</w:t>
        </w:r>
        <w:r>
          <w:rPr>
            <w:lang w:val="en-US"/>
          </w:rPr>
          <w:t>”.</w:t>
        </w:r>
      </w:ins>
    </w:p>
    <w:p w14:paraId="1D68A595" w14:textId="5EB24BE3" w:rsidR="008D1822" w:rsidRDefault="008D1822" w:rsidP="008D1822">
      <w:pPr>
        <w:spacing w:line="276" w:lineRule="auto"/>
        <w:ind w:firstLine="720"/>
        <w:rPr>
          <w:ins w:id="28453" w:author="phuong vu" w:date="2018-11-25T23:51:00Z"/>
          <w:lang w:val="en-US"/>
        </w:rPr>
      </w:pPr>
      <w:ins w:id="28454" w:author="phuong vu" w:date="2018-11-25T23:51:00Z">
        <w:r>
          <w:rPr>
            <w:lang w:val="en-US"/>
          </w:rPr>
          <w:t xml:space="preserve">- Bước 4: Xem danh sách </w:t>
        </w:r>
      </w:ins>
      <w:ins w:id="28455" w:author="phuong vu" w:date="2018-11-26T01:32:00Z">
        <w:r w:rsidR="00F92702">
          <w:rPr>
            <w:lang w:val="en-US"/>
          </w:rPr>
          <w:t>biên nhận</w:t>
        </w:r>
      </w:ins>
      <w:ins w:id="28456" w:author="phuong vu" w:date="2018-11-25T23:51:00Z">
        <w:r>
          <w:rPr>
            <w:lang w:val="en-US"/>
          </w:rPr>
          <w:t xml:space="preserve"> theo từng trạng thái.</w:t>
        </w:r>
      </w:ins>
    </w:p>
    <w:p w14:paraId="52A4FE00" w14:textId="77777777" w:rsidR="008D1822" w:rsidRDefault="008D1822" w:rsidP="008D1822">
      <w:pPr>
        <w:spacing w:line="276" w:lineRule="auto"/>
        <w:ind w:firstLine="720"/>
        <w:rPr>
          <w:ins w:id="28457" w:author="phuong vu" w:date="2018-11-25T23:51:00Z"/>
          <w:b/>
          <w:lang w:val="en-US"/>
        </w:rPr>
      </w:pPr>
      <w:ins w:id="28458" w:author="phuong vu" w:date="2018-11-25T23:51:00Z">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459">
          <w:tblGrid>
            <w:gridCol w:w="708"/>
            <w:gridCol w:w="2676"/>
            <w:gridCol w:w="1942"/>
            <w:gridCol w:w="1713"/>
            <w:gridCol w:w="1738"/>
          </w:tblGrid>
        </w:tblGridChange>
      </w:tblGrid>
      <w:tr w:rsidR="008D1822" w:rsidRPr="00F0075D" w14:paraId="124D2A61" w14:textId="77777777" w:rsidTr="00AD0E2E">
        <w:trPr>
          <w:ins w:id="28460"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hideMark/>
          </w:tcPr>
          <w:p w14:paraId="1EB11AAC" w14:textId="77777777" w:rsidR="008D1822" w:rsidRPr="00F0075D" w:rsidRDefault="008D1822" w:rsidP="00AD0E2E">
            <w:pPr>
              <w:spacing w:line="276" w:lineRule="auto"/>
              <w:jc w:val="center"/>
              <w:rPr>
                <w:ins w:id="28461" w:author="phuong vu" w:date="2018-11-25T23:51:00Z"/>
                <w:b/>
                <w:bCs/>
                <w:lang w:val="es-ES"/>
              </w:rPr>
            </w:pPr>
            <w:ins w:id="28462" w:author="phuong vu" w:date="2018-11-25T23:51:00Z">
              <w:r>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58F5B4" w14:textId="77777777" w:rsidR="008D1822" w:rsidRPr="00F0075D" w:rsidRDefault="008D1822" w:rsidP="00AD0E2E">
            <w:pPr>
              <w:spacing w:line="276" w:lineRule="auto"/>
              <w:jc w:val="center"/>
              <w:rPr>
                <w:ins w:id="28463" w:author="phuong vu" w:date="2018-11-25T23:51:00Z"/>
                <w:b/>
                <w:bCs/>
                <w:lang w:val="es-ES"/>
              </w:rPr>
            </w:pPr>
            <w:ins w:id="28464" w:author="phuong vu" w:date="2018-11-25T23:51: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6ED6BD39" w14:textId="77777777" w:rsidR="008D1822" w:rsidRPr="00F0075D" w:rsidRDefault="008D1822" w:rsidP="00AD0E2E">
            <w:pPr>
              <w:spacing w:line="276" w:lineRule="auto"/>
              <w:jc w:val="center"/>
              <w:rPr>
                <w:ins w:id="28465" w:author="phuong vu" w:date="2018-11-25T23:51:00Z"/>
                <w:b/>
                <w:bCs/>
                <w:lang w:val="es-ES"/>
              </w:rPr>
            </w:pPr>
            <w:ins w:id="28466" w:author="phuong vu" w:date="2018-11-25T23:51: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2634CF" w14:textId="77777777" w:rsidR="008D1822" w:rsidRPr="00F0075D" w:rsidRDefault="008D1822" w:rsidP="00AD0E2E">
            <w:pPr>
              <w:spacing w:line="276" w:lineRule="auto"/>
              <w:jc w:val="center"/>
              <w:rPr>
                <w:ins w:id="28467" w:author="phuong vu" w:date="2018-11-25T23:51:00Z"/>
                <w:b/>
                <w:bCs/>
                <w:lang w:val="es-ES"/>
              </w:rPr>
            </w:pPr>
            <w:ins w:id="28468" w:author="phuong vu" w:date="2018-11-25T23:51: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7C4C1D7" w14:textId="77777777" w:rsidR="008D1822" w:rsidRPr="00F0075D" w:rsidRDefault="008D1822" w:rsidP="00AD0E2E">
            <w:pPr>
              <w:spacing w:line="276" w:lineRule="auto"/>
              <w:jc w:val="center"/>
              <w:rPr>
                <w:ins w:id="28469" w:author="phuong vu" w:date="2018-11-25T23:51:00Z"/>
                <w:b/>
                <w:bCs/>
                <w:lang w:val="es-ES"/>
              </w:rPr>
            </w:pPr>
            <w:ins w:id="28470" w:author="phuong vu" w:date="2018-11-25T23:51:00Z">
              <w:r w:rsidRPr="00F0075D">
                <w:rPr>
                  <w:b/>
                  <w:bCs/>
                  <w:lang w:val="es-ES"/>
                </w:rPr>
                <w:t>Thành công/ Thât bại</w:t>
              </w:r>
            </w:ins>
          </w:p>
        </w:tc>
      </w:tr>
      <w:tr w:rsidR="008D1822" w:rsidRPr="00F0075D" w14:paraId="13497476" w14:textId="77777777" w:rsidTr="00AD0E2E">
        <w:trPr>
          <w:ins w:id="28471"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355F737A" w14:textId="77777777" w:rsidR="008D1822" w:rsidRPr="00F0075D" w:rsidRDefault="008D1822" w:rsidP="00AD0E2E">
            <w:pPr>
              <w:spacing w:line="276" w:lineRule="auto"/>
              <w:jc w:val="center"/>
              <w:rPr>
                <w:ins w:id="28472" w:author="phuong vu" w:date="2018-11-25T23:51:00Z"/>
                <w:bCs/>
                <w:lang w:val="es-ES"/>
              </w:rPr>
            </w:pPr>
            <w:ins w:id="28473" w:author="phuong vu" w:date="2018-11-25T23:51: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29DDD78E" w14:textId="5C733D56" w:rsidR="008D1822" w:rsidRPr="00F0075D" w:rsidRDefault="008D1822" w:rsidP="00AD0E2E">
            <w:pPr>
              <w:spacing w:line="276" w:lineRule="auto"/>
              <w:jc w:val="left"/>
              <w:rPr>
                <w:ins w:id="28474" w:author="phuong vu" w:date="2018-11-25T23:51:00Z"/>
                <w:lang w:val="es-ES"/>
              </w:rPr>
            </w:pPr>
            <w:ins w:id="28475" w:author="phuong vu" w:date="2018-11-25T23:51:00Z">
              <w:r>
                <w:rPr>
                  <w:lang w:val="es-ES"/>
                </w:rPr>
                <w:t>Trạng thái: Đang chờ</w:t>
              </w:r>
            </w:ins>
            <w:ins w:id="28476" w:author="phuong vu" w:date="2018-11-26T01:35:00Z">
              <w:r w:rsidR="00461C23">
                <w:rPr>
                  <w:lang w:val="es-ES"/>
                </w:rPr>
                <w:t xml:space="preserve"> lấy đồ</w:t>
              </w:r>
            </w:ins>
          </w:p>
        </w:tc>
        <w:tc>
          <w:tcPr>
            <w:tcW w:w="1942" w:type="dxa"/>
            <w:tcBorders>
              <w:top w:val="single" w:sz="4" w:space="0" w:color="auto"/>
              <w:left w:val="single" w:sz="4" w:space="0" w:color="auto"/>
              <w:bottom w:val="single" w:sz="4" w:space="0" w:color="auto"/>
              <w:right w:val="single" w:sz="4" w:space="0" w:color="auto"/>
            </w:tcBorders>
          </w:tcPr>
          <w:p w14:paraId="3EA319F5" w14:textId="7AE5C20E" w:rsidR="008D1822" w:rsidRPr="00F0075D" w:rsidRDefault="008D1822" w:rsidP="00AD0E2E">
            <w:pPr>
              <w:spacing w:line="276" w:lineRule="auto"/>
              <w:jc w:val="left"/>
              <w:rPr>
                <w:ins w:id="28477" w:author="phuong vu" w:date="2018-11-25T23:51:00Z"/>
                <w:lang w:val="es-ES"/>
              </w:rPr>
            </w:pPr>
            <w:ins w:id="28478" w:author="phuong vu" w:date="2018-11-25T23:51:00Z">
              <w:r>
                <w:rPr>
                  <w:lang w:val="es-ES"/>
                </w:rPr>
                <w:t xml:space="preserve">Danh sách </w:t>
              </w:r>
            </w:ins>
            <w:ins w:id="28479" w:author="phuong vu" w:date="2018-11-26T01:32:00Z">
              <w:r w:rsidR="00F92702">
                <w:rPr>
                  <w:lang w:val="es-ES"/>
                </w:rPr>
                <w:t>biên nhận</w:t>
              </w:r>
            </w:ins>
            <w:ins w:id="28480" w:author="phuong vu" w:date="2018-11-25T23:51:00Z">
              <w:r>
                <w:rPr>
                  <w:lang w:val="es-ES"/>
                </w:rPr>
                <w:t xml:space="preserve"> có trạng thái “</w:t>
              </w:r>
              <w:r w:rsidRPr="00F0075D">
                <w:rPr>
                  <w:i/>
                  <w:lang w:val="es-ES"/>
                </w:rPr>
                <w:t>đang chờ</w:t>
              </w:r>
            </w:ins>
            <w:ins w:id="28481" w:author="phuong vu" w:date="2018-11-26T01:32:00Z">
              <w:r w:rsidR="00F92702">
                <w:rPr>
                  <w:i/>
                  <w:lang w:val="es-ES"/>
                </w:rPr>
                <w:t xml:space="preserve"> lấy đồ</w:t>
              </w:r>
            </w:ins>
            <w:ins w:id="28482" w:author="phuong vu" w:date="2018-11-25T23:51: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1227AEC3" w14:textId="2092B1FB" w:rsidR="008D1822" w:rsidRPr="00F0075D" w:rsidRDefault="008D1822" w:rsidP="00AD0E2E">
            <w:pPr>
              <w:spacing w:line="276" w:lineRule="auto"/>
              <w:jc w:val="left"/>
              <w:rPr>
                <w:ins w:id="28483" w:author="phuong vu" w:date="2018-11-25T23:51:00Z"/>
                <w:lang w:val="es-ES"/>
              </w:rPr>
            </w:pPr>
            <w:ins w:id="28484" w:author="phuong vu" w:date="2018-11-25T23:51:00Z">
              <w:r>
                <w:rPr>
                  <w:lang w:val="es-ES"/>
                </w:rPr>
                <w:t xml:space="preserve">Danh sách </w:t>
              </w:r>
            </w:ins>
            <w:ins w:id="28485" w:author="phuong vu" w:date="2018-11-26T01:32:00Z">
              <w:r w:rsidR="00F92702">
                <w:rPr>
                  <w:lang w:val="es-ES"/>
                </w:rPr>
                <w:t>biên nhận</w:t>
              </w:r>
            </w:ins>
            <w:ins w:id="28486" w:author="phuong vu" w:date="2018-11-25T23:51:00Z">
              <w:r>
                <w:rPr>
                  <w:lang w:val="es-ES"/>
                </w:rPr>
                <w:t xml:space="preserve"> có trạng thái “</w:t>
              </w:r>
              <w:r w:rsidRPr="00F0075D">
                <w:rPr>
                  <w:i/>
                  <w:lang w:val="es-ES"/>
                </w:rPr>
                <w:t>đang chờ</w:t>
              </w:r>
            </w:ins>
            <w:ins w:id="28487" w:author="phuong vu" w:date="2018-11-26T01:32:00Z">
              <w:r w:rsidR="00F92702">
                <w:rPr>
                  <w:i/>
                  <w:lang w:val="es-ES"/>
                </w:rPr>
                <w:t xml:space="preserve"> lấy đồ</w:t>
              </w:r>
            </w:ins>
            <w:ins w:id="28488" w:author="phuong vu" w:date="2018-11-25T23:51:00Z">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76831C1" w14:textId="77777777" w:rsidR="008D1822" w:rsidRPr="00F0075D" w:rsidRDefault="008D1822" w:rsidP="00AD0E2E">
            <w:pPr>
              <w:spacing w:line="276" w:lineRule="auto"/>
              <w:jc w:val="left"/>
              <w:rPr>
                <w:ins w:id="28489" w:author="phuong vu" w:date="2018-11-25T23:51:00Z"/>
                <w:lang w:val="es-ES"/>
              </w:rPr>
            </w:pPr>
            <w:ins w:id="28490" w:author="phuong vu" w:date="2018-11-25T23:51:00Z">
              <w:r>
                <w:rPr>
                  <w:lang w:val="es-ES"/>
                </w:rPr>
                <w:t>Thành công</w:t>
              </w:r>
            </w:ins>
          </w:p>
        </w:tc>
      </w:tr>
      <w:tr w:rsidR="008D1822" w:rsidRPr="00F0075D" w14:paraId="702F3A36" w14:textId="77777777" w:rsidTr="00AD0E2E">
        <w:trPr>
          <w:ins w:id="28491"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040580F4" w14:textId="77777777" w:rsidR="008D1822" w:rsidRPr="00F0075D" w:rsidRDefault="008D1822" w:rsidP="00AD0E2E">
            <w:pPr>
              <w:spacing w:line="276" w:lineRule="auto"/>
              <w:jc w:val="center"/>
              <w:rPr>
                <w:ins w:id="28492" w:author="phuong vu" w:date="2018-11-25T23:51:00Z"/>
                <w:bCs/>
                <w:lang w:val="es-ES"/>
              </w:rPr>
            </w:pPr>
            <w:ins w:id="28493" w:author="phuong vu" w:date="2018-11-25T23:51: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6230B8F3" w14:textId="4E650863" w:rsidR="008D1822" w:rsidRPr="00F0075D" w:rsidRDefault="008D1822" w:rsidP="00AD0E2E">
            <w:pPr>
              <w:spacing w:line="276" w:lineRule="auto"/>
              <w:jc w:val="left"/>
              <w:rPr>
                <w:ins w:id="28494" w:author="phuong vu" w:date="2018-11-25T23:51:00Z"/>
                <w:lang w:val="es-ES"/>
              </w:rPr>
            </w:pPr>
            <w:ins w:id="28495" w:author="phuong vu" w:date="2018-11-25T23:51:00Z">
              <w:r>
                <w:rPr>
                  <w:lang w:val="es-ES"/>
                </w:rPr>
                <w:t xml:space="preserve">Trạng thái: Đã </w:t>
              </w:r>
            </w:ins>
            <w:ins w:id="28496" w:author="phuong vu" w:date="2018-11-26T01:33:00Z">
              <w:r w:rsidR="00F92702">
                <w:rPr>
                  <w:lang w:val="es-ES"/>
                </w:rPr>
                <w:t>lấy đồ</w:t>
              </w:r>
            </w:ins>
          </w:p>
        </w:tc>
        <w:tc>
          <w:tcPr>
            <w:tcW w:w="1942" w:type="dxa"/>
            <w:tcBorders>
              <w:top w:val="single" w:sz="4" w:space="0" w:color="auto"/>
              <w:left w:val="single" w:sz="4" w:space="0" w:color="auto"/>
              <w:bottom w:val="single" w:sz="4" w:space="0" w:color="auto"/>
              <w:right w:val="single" w:sz="4" w:space="0" w:color="auto"/>
            </w:tcBorders>
          </w:tcPr>
          <w:p w14:paraId="023437D8" w14:textId="653BF817" w:rsidR="008D1822" w:rsidRPr="00F0075D" w:rsidRDefault="008D1822" w:rsidP="00AD0E2E">
            <w:pPr>
              <w:spacing w:line="276" w:lineRule="auto"/>
              <w:jc w:val="left"/>
              <w:rPr>
                <w:ins w:id="28497" w:author="phuong vu" w:date="2018-11-25T23:51:00Z"/>
                <w:lang w:val="es-ES"/>
              </w:rPr>
            </w:pPr>
            <w:ins w:id="28498" w:author="phuong vu" w:date="2018-11-25T23:51:00Z">
              <w:r>
                <w:rPr>
                  <w:lang w:val="es-ES"/>
                </w:rPr>
                <w:t xml:space="preserve">Danh sách </w:t>
              </w:r>
            </w:ins>
            <w:ins w:id="28499" w:author="phuong vu" w:date="2018-11-26T01:34:00Z">
              <w:r w:rsidR="00461C23">
                <w:rPr>
                  <w:lang w:val="es-ES"/>
                </w:rPr>
                <w:t>biên</w:t>
              </w:r>
            </w:ins>
            <w:ins w:id="28500" w:author="phuong vu" w:date="2018-11-26T01:33:00Z">
              <w:r w:rsidR="00F92702">
                <w:rPr>
                  <w:lang w:val="es-ES"/>
                </w:rPr>
                <w:t xml:space="preserve"> nhận </w:t>
              </w:r>
            </w:ins>
            <w:ins w:id="28501" w:author="phuong vu" w:date="2018-11-25T23:51:00Z">
              <w:r>
                <w:rPr>
                  <w:lang w:val="es-ES"/>
                </w:rPr>
                <w:t>có trạng thái “</w:t>
              </w:r>
              <w:r w:rsidRPr="00F0075D">
                <w:rPr>
                  <w:i/>
                  <w:lang w:val="es-ES"/>
                </w:rPr>
                <w:t xml:space="preserve">đã </w:t>
              </w:r>
            </w:ins>
            <w:ins w:id="28502" w:author="phuong vu" w:date="2018-11-26T01:33:00Z">
              <w:r w:rsidR="00F92702">
                <w:rPr>
                  <w:i/>
                  <w:lang w:val="es-ES"/>
                </w:rPr>
                <w:t>lấy đồ</w:t>
              </w:r>
            </w:ins>
            <w:ins w:id="28503" w:author="phuong vu" w:date="2018-11-25T23:51:00Z">
              <w:r w:rsidRPr="00F0075D">
                <w:rPr>
                  <w:i/>
                  <w:lang w:val="es-ES"/>
                </w:rPr>
                <w:t>”</w:t>
              </w:r>
            </w:ins>
            <w:ins w:id="28504" w:author="phuong vu" w:date="2018-11-26T01:33:00Z">
              <w:r w:rsidR="00F92702">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284F0CB9" w14:textId="2F0DE2A5" w:rsidR="008D1822" w:rsidRPr="00F0075D" w:rsidRDefault="00F92702" w:rsidP="00AD0E2E">
            <w:pPr>
              <w:spacing w:line="276" w:lineRule="auto"/>
              <w:jc w:val="left"/>
              <w:rPr>
                <w:ins w:id="28505" w:author="phuong vu" w:date="2018-11-25T23:51:00Z"/>
                <w:lang w:val="es-ES"/>
              </w:rPr>
            </w:pPr>
            <w:ins w:id="28506" w:author="phuong vu" w:date="2018-11-26T01:33:00Z">
              <w:r>
                <w:rPr>
                  <w:lang w:val="es-ES"/>
                </w:rPr>
                <w:t>Danh sách bi</w:t>
              </w:r>
            </w:ins>
            <w:ins w:id="28507" w:author="phuong vu" w:date="2018-11-26T01:35:00Z">
              <w:r w:rsidR="00461C23">
                <w:rPr>
                  <w:lang w:val="es-ES"/>
                </w:rPr>
                <w:t>ê</w:t>
              </w:r>
            </w:ins>
            <w:ins w:id="28508" w:author="phuong vu" w:date="2018-11-26T01:33:00Z">
              <w:r>
                <w:rPr>
                  <w:lang w:val="es-ES"/>
                </w:rPr>
                <w:t>n nhận có trạng thái “</w:t>
              </w:r>
              <w:r w:rsidRPr="00F0075D">
                <w:rPr>
                  <w:i/>
                  <w:lang w:val="es-ES"/>
                </w:rPr>
                <w:t xml:space="preserve">đã </w:t>
              </w:r>
              <w:r>
                <w:rPr>
                  <w:i/>
                  <w:lang w:val="es-ES"/>
                </w:rPr>
                <w:t>lấy đồ</w:t>
              </w:r>
              <w:r w:rsidRPr="00F0075D">
                <w:rPr>
                  <w:i/>
                  <w:lang w:val="es-ES"/>
                </w:rPr>
                <w:t>”</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7BA7D1F9" w14:textId="77777777" w:rsidR="008D1822" w:rsidRPr="00F0075D" w:rsidRDefault="008D1822" w:rsidP="00AD0E2E">
            <w:pPr>
              <w:spacing w:line="276" w:lineRule="auto"/>
              <w:jc w:val="left"/>
              <w:rPr>
                <w:ins w:id="28509" w:author="phuong vu" w:date="2018-11-25T23:51:00Z"/>
                <w:lang w:val="en-US"/>
              </w:rPr>
            </w:pPr>
            <w:ins w:id="28510" w:author="phuong vu" w:date="2018-11-25T23:51:00Z">
              <w:r>
                <w:rPr>
                  <w:lang w:val="en-US"/>
                </w:rPr>
                <w:t>Thành công</w:t>
              </w:r>
            </w:ins>
          </w:p>
        </w:tc>
      </w:tr>
      <w:tr w:rsidR="008D1822" w:rsidRPr="00F0075D" w14:paraId="68A2F0EB" w14:textId="77777777" w:rsidTr="00AD0E2E">
        <w:trPr>
          <w:ins w:id="28511"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ED91417" w14:textId="77777777" w:rsidR="008D1822" w:rsidRPr="00F0075D" w:rsidRDefault="008D1822" w:rsidP="00AD0E2E">
            <w:pPr>
              <w:spacing w:line="276" w:lineRule="auto"/>
              <w:jc w:val="center"/>
              <w:rPr>
                <w:ins w:id="28512" w:author="phuong vu" w:date="2018-11-25T23:51:00Z"/>
                <w:bCs/>
                <w:lang w:val="es-ES"/>
              </w:rPr>
            </w:pPr>
            <w:ins w:id="28513" w:author="phuong vu" w:date="2018-11-25T23:51: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8E4948A" w14:textId="080BE51D" w:rsidR="008D1822" w:rsidRPr="00F0075D" w:rsidRDefault="008D1822" w:rsidP="00AD0E2E">
            <w:pPr>
              <w:spacing w:line="276" w:lineRule="auto"/>
              <w:jc w:val="left"/>
              <w:rPr>
                <w:ins w:id="28514" w:author="phuong vu" w:date="2018-11-25T23:51:00Z"/>
                <w:lang w:val="es-ES"/>
              </w:rPr>
            </w:pPr>
            <w:ins w:id="28515" w:author="phuong vu" w:date="2018-11-25T23:51:00Z">
              <w:r>
                <w:rPr>
                  <w:lang w:val="es-ES"/>
                </w:rPr>
                <w:t xml:space="preserve">Trạng thái: </w:t>
              </w:r>
            </w:ins>
            <w:ins w:id="28516" w:author="phuong vu" w:date="2018-11-26T01:33:00Z">
              <w:r w:rsidR="00F92702">
                <w:rPr>
                  <w:lang w:val="es-ES"/>
                </w:rPr>
                <w:t>Đang chờ trả đồ</w:t>
              </w:r>
            </w:ins>
          </w:p>
        </w:tc>
        <w:tc>
          <w:tcPr>
            <w:tcW w:w="1942" w:type="dxa"/>
            <w:tcBorders>
              <w:top w:val="single" w:sz="4" w:space="0" w:color="auto"/>
              <w:left w:val="single" w:sz="4" w:space="0" w:color="auto"/>
              <w:bottom w:val="single" w:sz="4" w:space="0" w:color="auto"/>
              <w:right w:val="single" w:sz="4" w:space="0" w:color="auto"/>
            </w:tcBorders>
          </w:tcPr>
          <w:p w14:paraId="04235857" w14:textId="770655CF" w:rsidR="008D1822" w:rsidRPr="00F0075D" w:rsidRDefault="008D1822" w:rsidP="00AD0E2E">
            <w:pPr>
              <w:spacing w:line="276" w:lineRule="auto"/>
              <w:jc w:val="left"/>
              <w:rPr>
                <w:ins w:id="28517" w:author="phuong vu" w:date="2018-11-25T23:51:00Z"/>
                <w:lang w:val="es-ES"/>
              </w:rPr>
            </w:pPr>
            <w:ins w:id="28518" w:author="phuong vu" w:date="2018-11-25T23:51:00Z">
              <w:r>
                <w:rPr>
                  <w:lang w:val="es-ES"/>
                </w:rPr>
                <w:t xml:space="preserve">Danh sách </w:t>
              </w:r>
            </w:ins>
            <w:ins w:id="28519" w:author="phuong vu" w:date="2018-11-26T01:34:00Z">
              <w:r w:rsidR="00461C23">
                <w:rPr>
                  <w:lang w:val="es-ES"/>
                </w:rPr>
                <w:t xml:space="preserve">biên nhận </w:t>
              </w:r>
            </w:ins>
            <w:ins w:id="28520" w:author="phuong vu" w:date="2018-11-25T23:51:00Z">
              <w:r>
                <w:rPr>
                  <w:lang w:val="es-ES"/>
                </w:rPr>
                <w:t>có trạng thái “</w:t>
              </w:r>
            </w:ins>
            <w:ins w:id="28521" w:author="phuong vu" w:date="2018-11-26T01:33:00Z">
              <w:r w:rsidR="00461C23" w:rsidRPr="00461C23">
                <w:rPr>
                  <w:i/>
                  <w:lang w:val="es-ES"/>
                  <w:rPrChange w:id="28522" w:author="phuong vu" w:date="2018-11-26T01:34:00Z">
                    <w:rPr>
                      <w:lang w:val="es-ES"/>
                    </w:rPr>
                  </w:rPrChange>
                </w:rPr>
                <w:t>đang ch</w:t>
              </w:r>
            </w:ins>
            <w:ins w:id="28523" w:author="phuong vu" w:date="2018-11-26T01:34:00Z">
              <w:r w:rsidR="00461C23" w:rsidRPr="00461C23">
                <w:rPr>
                  <w:i/>
                  <w:lang w:val="es-ES"/>
                  <w:rPrChange w:id="28524" w:author="phuong vu" w:date="2018-11-26T01:34:00Z">
                    <w:rPr>
                      <w:lang w:val="es-ES"/>
                    </w:rPr>
                  </w:rPrChange>
                </w:rPr>
                <w:t>ờ trả đố</w:t>
              </w:r>
            </w:ins>
            <w:ins w:id="28525" w:author="phuong vu" w:date="2018-11-25T23:51: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B00ABCA" w14:textId="70864FB6" w:rsidR="008D1822" w:rsidRPr="00F0075D" w:rsidRDefault="00461C23" w:rsidP="00AD0E2E">
            <w:pPr>
              <w:spacing w:line="276" w:lineRule="auto"/>
              <w:jc w:val="left"/>
              <w:rPr>
                <w:ins w:id="28526" w:author="phuong vu" w:date="2018-11-25T23:51:00Z"/>
                <w:lang w:val="es-ES"/>
              </w:rPr>
            </w:pPr>
            <w:ins w:id="28527" w:author="phuong vu" w:date="2018-11-26T01:34:00Z">
              <w:r>
                <w:rPr>
                  <w:lang w:val="es-ES"/>
                </w:rPr>
                <w:t>Danh sách biên nhận có trạng thái “</w:t>
              </w:r>
              <w:r w:rsidRPr="00F0075D">
                <w:rPr>
                  <w:i/>
                  <w:lang w:val="es-ES"/>
                </w:rPr>
                <w:t>đang chờ trả đố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3CB4856" w14:textId="77777777" w:rsidR="008D1822" w:rsidRPr="00F0075D" w:rsidRDefault="008D1822" w:rsidP="00AD0E2E">
            <w:pPr>
              <w:spacing w:line="276" w:lineRule="auto"/>
              <w:jc w:val="left"/>
              <w:rPr>
                <w:ins w:id="28528" w:author="phuong vu" w:date="2018-11-25T23:51:00Z"/>
                <w:lang w:val="es-ES"/>
              </w:rPr>
            </w:pPr>
            <w:ins w:id="28529" w:author="phuong vu" w:date="2018-11-25T23:51:00Z">
              <w:r>
                <w:rPr>
                  <w:lang w:val="es-ES"/>
                </w:rPr>
                <w:t>Thành công</w:t>
              </w:r>
            </w:ins>
          </w:p>
        </w:tc>
      </w:tr>
      <w:tr w:rsidR="008D1822" w:rsidRPr="00F0075D" w14:paraId="7496EF91" w14:textId="77777777" w:rsidTr="00AD0E2E">
        <w:trPr>
          <w:ins w:id="28530"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4E0153DE" w14:textId="77777777" w:rsidR="008D1822" w:rsidRDefault="008D1822" w:rsidP="00AD0E2E">
            <w:pPr>
              <w:spacing w:line="276" w:lineRule="auto"/>
              <w:jc w:val="center"/>
              <w:rPr>
                <w:ins w:id="28531" w:author="phuong vu" w:date="2018-11-25T23:51:00Z"/>
                <w:bCs/>
                <w:lang w:val="es-ES"/>
              </w:rPr>
            </w:pPr>
            <w:ins w:id="28532" w:author="phuong vu" w:date="2018-11-25T23:51: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23FB4617" w14:textId="3565CB9B" w:rsidR="008D1822" w:rsidRDefault="008D1822" w:rsidP="00AD0E2E">
            <w:pPr>
              <w:spacing w:line="276" w:lineRule="auto"/>
              <w:jc w:val="left"/>
              <w:rPr>
                <w:ins w:id="28533" w:author="phuong vu" w:date="2018-11-25T23:51:00Z"/>
                <w:lang w:val="es-ES"/>
              </w:rPr>
            </w:pPr>
            <w:ins w:id="28534" w:author="phuong vu" w:date="2018-11-25T23:51:00Z">
              <w:r>
                <w:rPr>
                  <w:lang w:val="es-ES"/>
                </w:rPr>
                <w:t xml:space="preserve">Trạng thái: </w:t>
              </w:r>
            </w:ins>
            <w:ins w:id="28535" w:author="phuong vu" w:date="2018-11-26T01:34:00Z">
              <w:r w:rsidR="00461C23">
                <w:rPr>
                  <w:lang w:val="es-ES"/>
                </w:rPr>
                <w:t>Đã trả đồ</w:t>
              </w:r>
            </w:ins>
          </w:p>
        </w:tc>
        <w:tc>
          <w:tcPr>
            <w:tcW w:w="1942" w:type="dxa"/>
            <w:tcBorders>
              <w:top w:val="single" w:sz="4" w:space="0" w:color="auto"/>
              <w:left w:val="single" w:sz="4" w:space="0" w:color="auto"/>
              <w:bottom w:val="single" w:sz="4" w:space="0" w:color="auto"/>
              <w:right w:val="single" w:sz="4" w:space="0" w:color="auto"/>
            </w:tcBorders>
          </w:tcPr>
          <w:p w14:paraId="79BC9D0B" w14:textId="77777777" w:rsidR="008D1822" w:rsidRDefault="008D1822" w:rsidP="00AD0E2E">
            <w:pPr>
              <w:spacing w:line="276" w:lineRule="auto"/>
              <w:jc w:val="left"/>
              <w:rPr>
                <w:ins w:id="28536" w:author="phuong vu" w:date="2018-11-25T23:51:00Z"/>
                <w:lang w:val="es-ES"/>
              </w:rPr>
            </w:pPr>
            <w:ins w:id="28537" w:author="phuong vu" w:date="2018-11-25T23:51:00Z">
              <w:r>
                <w:rPr>
                  <w:lang w:val="es-ES"/>
                </w:rPr>
                <w:t xml:space="preserve">Danh sách đơn hàng có trạng </w:t>
              </w:r>
              <w:r>
                <w:rPr>
                  <w:lang w:val="es-ES"/>
                </w:rPr>
                <w:lastRenderedPageBreak/>
                <w:t>thái “</w:t>
              </w:r>
              <w:r>
                <w:rPr>
                  <w:i/>
                  <w:lang w:val="es-ES"/>
                </w:rPr>
                <w:t>thành công</w:t>
              </w:r>
              <w:r>
                <w:rPr>
                  <w:lang w:val="es-ES"/>
                </w:rPr>
                <w:t>”, “</w:t>
              </w:r>
              <w:r w:rsidRPr="00F0075D">
                <w:rPr>
                  <w:i/>
                  <w:lang w:val="es-ES"/>
                </w:rPr>
                <w:t>bị hủy</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3E1B425" w14:textId="77777777" w:rsidR="008D1822" w:rsidRDefault="008D1822" w:rsidP="00AD0E2E">
            <w:pPr>
              <w:spacing w:line="276" w:lineRule="auto"/>
              <w:jc w:val="left"/>
              <w:rPr>
                <w:ins w:id="28538" w:author="phuong vu" w:date="2018-11-25T23:51:00Z"/>
                <w:lang w:val="es-ES"/>
              </w:rPr>
            </w:pPr>
            <w:ins w:id="28539" w:author="phuong vu" w:date="2018-11-25T23:51:00Z">
              <w:r>
                <w:rPr>
                  <w:lang w:val="es-ES"/>
                </w:rPr>
                <w:lastRenderedPageBreak/>
                <w:t xml:space="preserve">Danh sách đơn hàng có trạng thái </w:t>
              </w:r>
              <w:r>
                <w:rPr>
                  <w:lang w:val="es-ES"/>
                </w:rPr>
                <w:lastRenderedPageBreak/>
                <w:t>“</w:t>
              </w:r>
              <w:r>
                <w:rPr>
                  <w:i/>
                  <w:lang w:val="es-ES"/>
                </w:rPr>
                <w:t>thành công</w:t>
              </w:r>
              <w:r>
                <w:rPr>
                  <w:lang w:val="es-ES"/>
                </w:rPr>
                <w:t>”, “</w:t>
              </w:r>
              <w:r w:rsidRPr="00F0075D">
                <w:rPr>
                  <w:i/>
                  <w:lang w:val="es-ES"/>
                </w:rPr>
                <w:t>bị hủy</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4C8C0BE" w14:textId="77777777" w:rsidR="008D1822" w:rsidRDefault="008D1822" w:rsidP="00AD0E2E">
            <w:pPr>
              <w:spacing w:line="276" w:lineRule="auto"/>
              <w:jc w:val="left"/>
              <w:rPr>
                <w:ins w:id="28540" w:author="phuong vu" w:date="2018-11-25T23:51:00Z"/>
                <w:lang w:val="es-ES"/>
              </w:rPr>
            </w:pPr>
            <w:ins w:id="28541" w:author="phuong vu" w:date="2018-11-25T23:51:00Z">
              <w:r>
                <w:rPr>
                  <w:lang w:val="es-ES"/>
                </w:rPr>
                <w:lastRenderedPageBreak/>
                <w:t>Thành công</w:t>
              </w:r>
            </w:ins>
          </w:p>
        </w:tc>
      </w:tr>
      <w:tr w:rsidR="008D1822" w:rsidRPr="00F0075D" w14:paraId="4A2E9E51" w14:textId="77777777" w:rsidTr="00AD0E2E">
        <w:trPr>
          <w:ins w:id="28542"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D7196DE" w14:textId="77777777" w:rsidR="008D1822" w:rsidRDefault="008D1822" w:rsidP="00AD0E2E">
            <w:pPr>
              <w:spacing w:line="276" w:lineRule="auto"/>
              <w:jc w:val="center"/>
              <w:rPr>
                <w:ins w:id="28543" w:author="phuong vu" w:date="2018-11-25T23:51:00Z"/>
                <w:bCs/>
                <w:lang w:val="es-ES"/>
              </w:rPr>
            </w:pPr>
            <w:ins w:id="28544" w:author="phuong vu" w:date="2018-11-25T23:51:00Z">
              <w:r>
                <w:rPr>
                  <w:bCs/>
                  <w:lang w:val="es-ES"/>
                </w:rPr>
                <w:t>5</w:t>
              </w:r>
            </w:ins>
          </w:p>
        </w:tc>
        <w:tc>
          <w:tcPr>
            <w:tcW w:w="2676" w:type="dxa"/>
            <w:tcBorders>
              <w:top w:val="single" w:sz="4" w:space="0" w:color="auto"/>
              <w:left w:val="single" w:sz="4" w:space="0" w:color="auto"/>
              <w:bottom w:val="single" w:sz="4" w:space="0" w:color="auto"/>
              <w:right w:val="single" w:sz="4" w:space="0" w:color="auto"/>
            </w:tcBorders>
          </w:tcPr>
          <w:p w14:paraId="69B5B2F7" w14:textId="77777777" w:rsidR="008D1822" w:rsidRDefault="008D1822" w:rsidP="00AD0E2E">
            <w:pPr>
              <w:spacing w:line="276" w:lineRule="auto"/>
              <w:jc w:val="left"/>
              <w:rPr>
                <w:ins w:id="28545" w:author="phuong vu" w:date="2018-11-25T23:51:00Z"/>
                <w:lang w:val="es-ES"/>
              </w:rPr>
            </w:pPr>
            <w:ins w:id="28546" w:author="phuong vu" w:date="2018-11-25T23:51:00Z">
              <w:r>
                <w:rPr>
                  <w:lang w:val="es-ES"/>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7A9F9248" w14:textId="77777777" w:rsidR="008D1822" w:rsidRDefault="008D1822" w:rsidP="00AD0E2E">
            <w:pPr>
              <w:spacing w:line="276" w:lineRule="auto"/>
              <w:jc w:val="left"/>
              <w:rPr>
                <w:ins w:id="28547" w:author="phuong vu" w:date="2018-11-25T23:51:00Z"/>
                <w:lang w:val="es-ES"/>
              </w:rPr>
            </w:pPr>
            <w:ins w:id="28548" w:author="phuong vu" w:date="2018-11-25T23:51:00Z">
              <w:r>
                <w:rPr>
                  <w:lang w:val="es-ES"/>
                </w:rPr>
                <w:t>Hiện thị rỗng với thông báo “</w:t>
              </w:r>
              <w:r w:rsidRPr="00F0075D">
                <w:rPr>
                  <w:i/>
                  <w:lang w:val="es-ES"/>
                </w:rPr>
                <w:t>Không có dữ liệu</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6BBCB37" w14:textId="77777777" w:rsidR="008D1822" w:rsidRDefault="008D1822" w:rsidP="00AD0E2E">
            <w:pPr>
              <w:spacing w:line="276" w:lineRule="auto"/>
              <w:jc w:val="left"/>
              <w:rPr>
                <w:ins w:id="28549" w:author="phuong vu" w:date="2018-11-25T23:51:00Z"/>
                <w:lang w:val="es-ES"/>
              </w:rPr>
            </w:pPr>
            <w:ins w:id="28550" w:author="phuong vu" w:date="2018-11-25T23:51:00Z">
              <w:r>
                <w:rPr>
                  <w:lang w:val="es-ES"/>
                </w:rPr>
                <w:t>Hiện thị rỗng với thông báo “</w:t>
              </w:r>
              <w:r w:rsidRPr="00F0075D">
                <w:rPr>
                  <w:i/>
                  <w:lang w:val="es-ES"/>
                </w:rPr>
                <w:t>Không có dữ liệu</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D6FEEF1" w14:textId="77777777" w:rsidR="008D1822" w:rsidRDefault="008D1822" w:rsidP="00AD0E2E">
            <w:pPr>
              <w:spacing w:line="276" w:lineRule="auto"/>
              <w:jc w:val="left"/>
              <w:rPr>
                <w:ins w:id="28551" w:author="phuong vu" w:date="2018-11-25T23:51:00Z"/>
                <w:lang w:val="es-ES"/>
              </w:rPr>
            </w:pPr>
            <w:ins w:id="28552" w:author="phuong vu" w:date="2018-11-25T23:51:00Z">
              <w:r>
                <w:rPr>
                  <w:lang w:val="es-ES"/>
                </w:rPr>
                <w:t>Thành công</w:t>
              </w:r>
            </w:ins>
          </w:p>
        </w:tc>
      </w:tr>
      <w:tr w:rsidR="008D1822" w:rsidRPr="00F0075D" w14:paraId="22B7BC48" w14:textId="77777777" w:rsidTr="00AD0E2E">
        <w:trPr>
          <w:ins w:id="28553"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797C728C" w14:textId="77777777" w:rsidR="008D1822" w:rsidRPr="00F0075D" w:rsidRDefault="008D1822" w:rsidP="00AD0E2E">
            <w:pPr>
              <w:spacing w:line="276" w:lineRule="auto"/>
              <w:jc w:val="center"/>
              <w:rPr>
                <w:ins w:id="28554" w:author="phuong vu" w:date="2018-11-25T23:51:00Z"/>
                <w:bCs/>
                <w:lang w:val="es-ES"/>
              </w:rPr>
            </w:pPr>
            <w:ins w:id="28555" w:author="phuong vu" w:date="2018-11-25T23:51: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36435EFE" w14:textId="77777777" w:rsidR="008D1822" w:rsidRPr="00F0075D" w:rsidRDefault="008D1822" w:rsidP="00AD0E2E">
            <w:pPr>
              <w:spacing w:line="276" w:lineRule="auto"/>
              <w:jc w:val="left"/>
              <w:rPr>
                <w:ins w:id="28556" w:author="phuong vu" w:date="2018-11-25T23:51:00Z"/>
                <w:lang w:val="es-ES"/>
              </w:rPr>
            </w:pPr>
            <w:ins w:id="28557" w:author="phuong vu" w:date="2018-11-25T23:51: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51A0131C" w14:textId="77777777" w:rsidR="008D1822" w:rsidRPr="00F0075D" w:rsidRDefault="008D1822" w:rsidP="00AD0E2E">
            <w:pPr>
              <w:spacing w:line="276" w:lineRule="auto"/>
              <w:jc w:val="left"/>
              <w:rPr>
                <w:ins w:id="28558" w:author="phuong vu" w:date="2018-11-25T23:51:00Z"/>
                <w:lang w:val="es-ES"/>
              </w:rPr>
            </w:pPr>
            <w:ins w:id="28559" w:author="phuong vu" w:date="2018-11-25T23:51: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509F50A" w14:textId="77777777" w:rsidR="008D1822" w:rsidRPr="00F0075D" w:rsidRDefault="008D1822" w:rsidP="00AD0E2E">
            <w:pPr>
              <w:spacing w:line="276" w:lineRule="auto"/>
              <w:jc w:val="left"/>
              <w:rPr>
                <w:ins w:id="28560" w:author="phuong vu" w:date="2018-11-25T23:51:00Z"/>
                <w:lang w:val="es-ES"/>
              </w:rPr>
            </w:pPr>
            <w:ins w:id="28561" w:author="phuong vu" w:date="2018-11-25T23:51: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6A0A2845" w14:textId="77777777" w:rsidR="008D1822" w:rsidRPr="00F0075D" w:rsidRDefault="008D1822" w:rsidP="00477528">
            <w:pPr>
              <w:keepNext/>
              <w:spacing w:line="276" w:lineRule="auto"/>
              <w:jc w:val="left"/>
              <w:rPr>
                <w:ins w:id="28562" w:author="phuong vu" w:date="2018-11-25T23:51:00Z"/>
                <w:lang w:val="es-ES"/>
              </w:rPr>
              <w:pPrChange w:id="28563" w:author="phuong vu" w:date="2018-11-26T01:42:00Z">
                <w:pPr>
                  <w:keepNext/>
                  <w:spacing w:line="276" w:lineRule="auto"/>
                  <w:jc w:val="left"/>
                </w:pPr>
              </w:pPrChange>
            </w:pPr>
            <w:ins w:id="28564" w:author="phuong vu" w:date="2018-11-25T23:51:00Z">
              <w:r>
                <w:rPr>
                  <w:lang w:val="es-ES"/>
                </w:rPr>
                <w:t>Thành công</w:t>
              </w:r>
            </w:ins>
          </w:p>
        </w:tc>
      </w:tr>
    </w:tbl>
    <w:p w14:paraId="37CF2242" w14:textId="22E0FF0D" w:rsidR="0077093A" w:rsidRPr="00477528" w:rsidRDefault="00477528" w:rsidP="00477528">
      <w:pPr>
        <w:pStyle w:val="Caption"/>
        <w:rPr>
          <w:ins w:id="28565" w:author="phuong vu" w:date="2018-11-26T01:29:00Z"/>
          <w:lang w:val="en-US"/>
          <w:rPrChange w:id="28566" w:author="phuong vu" w:date="2018-11-26T01:42:00Z">
            <w:rPr>
              <w:ins w:id="28567" w:author="phuong vu" w:date="2018-11-26T01:29:00Z"/>
            </w:rPr>
          </w:rPrChange>
        </w:rPr>
        <w:pPrChange w:id="28568" w:author="phuong vu" w:date="2018-11-26T01:42:00Z">
          <w:pPr>
            <w:spacing w:line="276" w:lineRule="auto"/>
          </w:pPr>
        </w:pPrChange>
      </w:pPr>
      <w:ins w:id="28569" w:author="phuong vu" w:date="2018-11-26T01:42:00Z">
        <w:r>
          <w:t xml:space="preserve">Bảng </w:t>
        </w:r>
      </w:ins>
      <w:ins w:id="28570" w:author="phuong vu" w:date="2018-11-26T02:10:00Z">
        <w:r w:rsidR="00404CBA">
          <w:fldChar w:fldCharType="begin"/>
        </w:r>
        <w:r w:rsidR="00404CBA">
          <w:instrText xml:space="preserve"> STYLEREF 1 \s </w:instrText>
        </w:r>
      </w:ins>
      <w:r w:rsidR="00404CBA">
        <w:fldChar w:fldCharType="separate"/>
      </w:r>
      <w:r w:rsidR="00404CBA">
        <w:rPr>
          <w:noProof/>
        </w:rPr>
        <w:t>4</w:t>
      </w:r>
      <w:ins w:id="28571"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572" w:author="phuong vu" w:date="2018-11-26T02:10:00Z">
        <w:r w:rsidR="00404CBA">
          <w:rPr>
            <w:noProof/>
          </w:rPr>
          <w:t>8</w:t>
        </w:r>
        <w:r w:rsidR="00404CBA">
          <w:fldChar w:fldCharType="end"/>
        </w:r>
      </w:ins>
      <w:ins w:id="28573" w:author="phuong vu" w:date="2018-11-26T01:42:00Z">
        <w:r>
          <w:rPr>
            <w:lang w:val="en-US"/>
          </w:rPr>
          <w:t xml:space="preserve"> Kiểm thử ch</w:t>
        </w:r>
      </w:ins>
      <w:ins w:id="28574" w:author="phuong vu" w:date="2018-11-26T01:43:00Z">
        <w:r>
          <w:rPr>
            <w:lang w:val="en-US"/>
          </w:rPr>
          <w:t>ức năng xem danh sách biên nhận theo trạng thái</w:t>
        </w:r>
      </w:ins>
    </w:p>
    <w:p w14:paraId="3BAE1BC0" w14:textId="3D2121F7" w:rsidR="00F92702" w:rsidRDefault="00F92702" w:rsidP="00F92702">
      <w:pPr>
        <w:pStyle w:val="Heading4"/>
        <w:rPr>
          <w:ins w:id="28575" w:author="phuong vu" w:date="2018-11-26T01:29:00Z"/>
          <w:lang w:val="en-US"/>
        </w:rPr>
      </w:pPr>
      <w:ins w:id="28576" w:author="phuong vu" w:date="2018-11-26T01:29:00Z">
        <w:r>
          <w:rPr>
            <w:lang w:val="en-US"/>
          </w:rPr>
          <w:t>Thay đổi trạng thái biên nhận</w:t>
        </w:r>
      </w:ins>
    </w:p>
    <w:p w14:paraId="7609493C" w14:textId="77777777" w:rsidR="00F92702" w:rsidRPr="00F0075D" w:rsidRDefault="00F92702" w:rsidP="00F92702">
      <w:pPr>
        <w:spacing w:line="276" w:lineRule="auto"/>
        <w:ind w:firstLine="720"/>
        <w:rPr>
          <w:ins w:id="28577" w:author="phuong vu" w:date="2018-11-26T01:29:00Z"/>
          <w:lang w:val="en-US"/>
        </w:rPr>
      </w:pPr>
      <w:ins w:id="28578" w:author="phuong vu" w:date="2018-11-26T01:29: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5D4B7955" w14:textId="7156A1F0" w:rsidR="00F92702" w:rsidRPr="00F0075D" w:rsidRDefault="00F92702" w:rsidP="00F92702">
      <w:pPr>
        <w:spacing w:line="276" w:lineRule="auto"/>
        <w:ind w:firstLine="720"/>
        <w:rPr>
          <w:ins w:id="28579" w:author="phuong vu" w:date="2018-11-26T01:29:00Z"/>
          <w:lang w:val="en-US"/>
        </w:rPr>
      </w:pPr>
      <w:ins w:id="28580" w:author="phuong vu" w:date="2018-11-26T01:29:00Z">
        <w:r w:rsidRPr="00F0075D">
          <w:rPr>
            <w:b/>
            <w:lang w:val="en-US"/>
          </w:rPr>
          <w:t>Tiền điều kiện:</w:t>
        </w:r>
        <w:r>
          <w:rPr>
            <w:lang w:val="en-US"/>
          </w:rPr>
          <w:t xml:space="preserve"> Đăng nhập thành công vào trang quản lí dành cho nhân viên chi nhánh</w:t>
        </w:r>
      </w:ins>
      <w:ins w:id="28581" w:author="phuong vu" w:date="2018-11-26T01:45:00Z">
        <w:r w:rsidR="008A01E1">
          <w:rPr>
            <w:lang w:val="en-US"/>
          </w:rPr>
          <w:t xml:space="preserve"> với chức vụ nhân viên giao nhận quần áo</w:t>
        </w:r>
      </w:ins>
      <w:ins w:id="28582" w:author="phuong vu" w:date="2018-11-26T01:29:00Z">
        <w:r>
          <w:rPr>
            <w:lang w:val="en-US"/>
          </w:rPr>
          <w:t>.</w:t>
        </w:r>
      </w:ins>
    </w:p>
    <w:p w14:paraId="337A9981" w14:textId="77777777" w:rsidR="00F92702" w:rsidRDefault="00F92702" w:rsidP="00F92702">
      <w:pPr>
        <w:spacing w:line="276" w:lineRule="auto"/>
        <w:ind w:firstLine="720"/>
        <w:rPr>
          <w:ins w:id="28583" w:author="phuong vu" w:date="2018-11-26T01:29:00Z"/>
          <w:b/>
          <w:lang w:val="en-US"/>
        </w:rPr>
      </w:pPr>
      <w:ins w:id="28584" w:author="phuong vu" w:date="2018-11-26T01:29:00Z">
        <w:r w:rsidRPr="00F0075D">
          <w:rPr>
            <w:b/>
            <w:lang w:val="en-US"/>
          </w:rPr>
          <w:t>Mô tả</w:t>
        </w:r>
        <w:r>
          <w:rPr>
            <w:b/>
            <w:lang w:val="en-US"/>
          </w:rPr>
          <w:t>:</w:t>
        </w:r>
      </w:ins>
    </w:p>
    <w:p w14:paraId="015FCBB9" w14:textId="77777777" w:rsidR="00F92702" w:rsidRDefault="00F92702" w:rsidP="00F92702">
      <w:pPr>
        <w:spacing w:line="276" w:lineRule="auto"/>
        <w:ind w:firstLine="720"/>
        <w:rPr>
          <w:ins w:id="28585" w:author="phuong vu" w:date="2018-11-26T01:29:00Z"/>
          <w:lang w:val="en-US"/>
        </w:rPr>
      </w:pPr>
      <w:ins w:id="28586" w:author="phuong vu" w:date="2018-11-26T01:29:00Z">
        <w:r>
          <w:rPr>
            <w:b/>
            <w:lang w:val="en-US"/>
          </w:rPr>
          <w:t xml:space="preserve">- </w:t>
        </w:r>
        <w:r>
          <w:rPr>
            <w:lang w:val="en-US"/>
          </w:rPr>
          <w:t>Bước 1: Mở trang web tại địa chỉ: localhost:3000.</w:t>
        </w:r>
      </w:ins>
    </w:p>
    <w:p w14:paraId="53173439" w14:textId="77777777" w:rsidR="00F92702" w:rsidRDefault="00F92702" w:rsidP="00F92702">
      <w:pPr>
        <w:spacing w:line="276" w:lineRule="auto"/>
        <w:ind w:firstLine="720"/>
        <w:rPr>
          <w:ins w:id="28587" w:author="phuong vu" w:date="2018-11-26T01:29:00Z"/>
          <w:lang w:val="en-US"/>
        </w:rPr>
      </w:pPr>
      <w:ins w:id="28588" w:author="phuong vu" w:date="2018-11-26T01:29:00Z">
        <w:r>
          <w:rPr>
            <w:lang w:val="en-US"/>
          </w:rPr>
          <w:t>- Bước 2: Đăng nhập thành công vào hệ thống.</w:t>
        </w:r>
      </w:ins>
    </w:p>
    <w:p w14:paraId="3C3B5B81" w14:textId="7047E404" w:rsidR="00F92702" w:rsidRDefault="00F92702" w:rsidP="00F92702">
      <w:pPr>
        <w:spacing w:line="276" w:lineRule="auto"/>
        <w:ind w:firstLine="720"/>
        <w:rPr>
          <w:ins w:id="28589" w:author="phuong vu" w:date="2018-11-26T01:29:00Z"/>
          <w:lang w:val="en-US"/>
        </w:rPr>
      </w:pPr>
      <w:ins w:id="28590" w:author="phuong vu" w:date="2018-11-26T01:29:00Z">
        <w:r>
          <w:rPr>
            <w:lang w:val="en-US"/>
          </w:rPr>
          <w:t>- Bước 3: Chọn chức năng “</w:t>
        </w:r>
      </w:ins>
      <w:ins w:id="28591" w:author="phuong vu" w:date="2018-11-26T01:45:00Z">
        <w:r w:rsidR="008A01E1">
          <w:rPr>
            <w:i/>
            <w:lang w:val="en-US"/>
          </w:rPr>
          <w:t>Biên nhận</w:t>
        </w:r>
      </w:ins>
      <w:ins w:id="28592" w:author="phuong vu" w:date="2018-11-26T01:29:00Z">
        <w:r>
          <w:rPr>
            <w:i/>
            <w:lang w:val="en-US"/>
          </w:rPr>
          <w:t xml:space="preserve"> khách hàng</w:t>
        </w:r>
        <w:r>
          <w:rPr>
            <w:lang w:val="en-US"/>
          </w:rPr>
          <w:t>”.</w:t>
        </w:r>
      </w:ins>
    </w:p>
    <w:p w14:paraId="4C323F46" w14:textId="5CCBF76E" w:rsidR="00F92702" w:rsidRDefault="00F92702" w:rsidP="00F92702">
      <w:pPr>
        <w:spacing w:line="276" w:lineRule="auto"/>
        <w:ind w:firstLine="720"/>
        <w:rPr>
          <w:ins w:id="28593" w:author="phuong vu" w:date="2018-11-26T01:29:00Z"/>
          <w:lang w:val="en-US"/>
        </w:rPr>
      </w:pPr>
      <w:ins w:id="28594" w:author="phuong vu" w:date="2018-11-26T01:29:00Z">
        <w:r>
          <w:rPr>
            <w:lang w:val="en-US"/>
          </w:rPr>
          <w:t xml:space="preserve">- Bước 4: Xem danh sách </w:t>
        </w:r>
      </w:ins>
      <w:ins w:id="28595" w:author="phuong vu" w:date="2018-11-26T01:45:00Z">
        <w:r w:rsidR="008A01E1">
          <w:rPr>
            <w:lang w:val="en-US"/>
          </w:rPr>
          <w:t>biên nhận</w:t>
        </w:r>
      </w:ins>
      <w:ins w:id="28596" w:author="phuong vu" w:date="2018-11-26T01:29:00Z">
        <w:r>
          <w:rPr>
            <w:lang w:val="en-US"/>
          </w:rPr>
          <w:t xml:space="preserve"> theo từng trạng thái.</w:t>
        </w:r>
      </w:ins>
    </w:p>
    <w:p w14:paraId="3EB25159" w14:textId="76D576BB" w:rsidR="00F92702" w:rsidRDefault="00F92702" w:rsidP="00F92702">
      <w:pPr>
        <w:spacing w:line="276" w:lineRule="auto"/>
        <w:ind w:firstLine="720"/>
        <w:rPr>
          <w:ins w:id="28597" w:author="phuong vu" w:date="2018-11-26T01:29:00Z"/>
          <w:lang w:val="en-US"/>
        </w:rPr>
      </w:pPr>
      <w:ins w:id="28598" w:author="phuong vu" w:date="2018-11-26T01:29:00Z">
        <w:r>
          <w:rPr>
            <w:lang w:val="en-US"/>
          </w:rPr>
          <w:t xml:space="preserve">- Bước 5: Chọn </w:t>
        </w:r>
      </w:ins>
      <w:ins w:id="28599" w:author="phuong vu" w:date="2018-11-26T01:45:00Z">
        <w:r w:rsidR="008A01E1">
          <w:rPr>
            <w:lang w:val="en-US"/>
          </w:rPr>
          <w:t>biên nhận</w:t>
        </w:r>
      </w:ins>
      <w:ins w:id="28600" w:author="phuong vu" w:date="2018-11-26T01:29:00Z">
        <w:r>
          <w:rPr>
            <w:lang w:val="en-US"/>
          </w:rPr>
          <w:t xml:space="preserve"> bằng cách nhấn lên tên khách hàng.</w:t>
        </w:r>
      </w:ins>
    </w:p>
    <w:p w14:paraId="59E792E8" w14:textId="7F32B319" w:rsidR="00F92702" w:rsidRDefault="00F92702" w:rsidP="00F92702">
      <w:pPr>
        <w:spacing w:line="276" w:lineRule="auto"/>
        <w:ind w:firstLine="720"/>
        <w:rPr>
          <w:ins w:id="28601" w:author="phuong vu" w:date="2018-11-26T01:29:00Z"/>
          <w:lang w:val="en-US"/>
        </w:rPr>
      </w:pPr>
      <w:ins w:id="28602" w:author="phuong vu" w:date="2018-11-26T01:29:00Z">
        <w:r>
          <w:rPr>
            <w:lang w:val="en-US"/>
          </w:rPr>
          <w:t xml:space="preserve">- Bước 6: Thực hiện chức năng thay đổi trạng thái </w:t>
        </w:r>
      </w:ins>
      <w:ins w:id="28603" w:author="phuong vu" w:date="2018-11-26T01:45:00Z">
        <w:r w:rsidR="008A01E1">
          <w:rPr>
            <w:lang w:val="en-US"/>
          </w:rPr>
          <w:t>biên nhận</w:t>
        </w:r>
      </w:ins>
      <w:ins w:id="28604" w:author="phuong vu" w:date="2018-11-26T01:29:00Z">
        <w:r>
          <w:rPr>
            <w:lang w:val="en-US"/>
          </w:rPr>
          <w:t>.</w:t>
        </w:r>
      </w:ins>
    </w:p>
    <w:p w14:paraId="23FBA460" w14:textId="77777777" w:rsidR="00F92702" w:rsidRDefault="00F92702" w:rsidP="00F92702">
      <w:pPr>
        <w:rPr>
          <w:ins w:id="28605" w:author="phuong vu" w:date="2018-11-26T01:29:00Z"/>
          <w:b/>
          <w:lang w:val="en-US"/>
        </w:rPr>
      </w:pPr>
      <w:ins w:id="28606" w:author="phuong vu" w:date="2018-11-26T01:29: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607">
          <w:tblGrid>
            <w:gridCol w:w="708"/>
            <w:gridCol w:w="2676"/>
            <w:gridCol w:w="1942"/>
            <w:gridCol w:w="1713"/>
            <w:gridCol w:w="1738"/>
          </w:tblGrid>
        </w:tblGridChange>
      </w:tblGrid>
      <w:tr w:rsidR="00F92702" w:rsidRPr="00F0075D" w14:paraId="2A0D1B8D" w14:textId="77777777" w:rsidTr="00477528">
        <w:trPr>
          <w:ins w:id="28608"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hideMark/>
          </w:tcPr>
          <w:p w14:paraId="07DDC567" w14:textId="77777777" w:rsidR="00F92702" w:rsidRPr="00F0075D" w:rsidRDefault="00F92702" w:rsidP="00477528">
            <w:pPr>
              <w:spacing w:line="276" w:lineRule="auto"/>
              <w:jc w:val="center"/>
              <w:rPr>
                <w:ins w:id="28609" w:author="phuong vu" w:date="2018-11-26T01:29:00Z"/>
                <w:b/>
                <w:bCs/>
                <w:lang w:val="es-ES"/>
              </w:rPr>
            </w:pPr>
            <w:ins w:id="28610" w:author="phuong vu" w:date="2018-11-26T01:29: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61EAC1AE" w14:textId="77777777" w:rsidR="00F92702" w:rsidRPr="00F0075D" w:rsidRDefault="00F92702" w:rsidP="00477528">
            <w:pPr>
              <w:spacing w:line="276" w:lineRule="auto"/>
              <w:jc w:val="center"/>
              <w:rPr>
                <w:ins w:id="28611" w:author="phuong vu" w:date="2018-11-26T01:29:00Z"/>
                <w:b/>
                <w:bCs/>
                <w:lang w:val="es-ES"/>
              </w:rPr>
            </w:pPr>
            <w:ins w:id="28612" w:author="phuong vu" w:date="2018-11-26T01:29: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151212" w14:textId="77777777" w:rsidR="00F92702" w:rsidRPr="00F0075D" w:rsidRDefault="00F92702" w:rsidP="00477528">
            <w:pPr>
              <w:spacing w:line="276" w:lineRule="auto"/>
              <w:jc w:val="center"/>
              <w:rPr>
                <w:ins w:id="28613" w:author="phuong vu" w:date="2018-11-26T01:29:00Z"/>
                <w:b/>
                <w:bCs/>
                <w:lang w:val="es-ES"/>
              </w:rPr>
            </w:pPr>
            <w:ins w:id="28614" w:author="phuong vu" w:date="2018-11-26T01:29: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62F88E" w14:textId="77777777" w:rsidR="00F92702" w:rsidRPr="00F0075D" w:rsidRDefault="00F92702" w:rsidP="00477528">
            <w:pPr>
              <w:spacing w:line="276" w:lineRule="auto"/>
              <w:jc w:val="center"/>
              <w:rPr>
                <w:ins w:id="28615" w:author="phuong vu" w:date="2018-11-26T01:29:00Z"/>
                <w:b/>
                <w:bCs/>
                <w:lang w:val="es-ES"/>
              </w:rPr>
            </w:pPr>
            <w:ins w:id="28616" w:author="phuong vu" w:date="2018-11-26T01:29: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7CE64C61" w14:textId="77777777" w:rsidR="00F92702" w:rsidRPr="00F0075D" w:rsidRDefault="00F92702" w:rsidP="00477528">
            <w:pPr>
              <w:spacing w:line="276" w:lineRule="auto"/>
              <w:jc w:val="center"/>
              <w:rPr>
                <w:ins w:id="28617" w:author="phuong vu" w:date="2018-11-26T01:29:00Z"/>
                <w:b/>
                <w:bCs/>
                <w:lang w:val="es-ES"/>
              </w:rPr>
            </w:pPr>
            <w:ins w:id="28618" w:author="phuong vu" w:date="2018-11-26T01:29:00Z">
              <w:r w:rsidRPr="00F0075D">
                <w:rPr>
                  <w:b/>
                  <w:bCs/>
                  <w:lang w:val="es-ES"/>
                </w:rPr>
                <w:t>Thành công/ Thât bại</w:t>
              </w:r>
            </w:ins>
          </w:p>
        </w:tc>
      </w:tr>
      <w:tr w:rsidR="00C139B3" w:rsidRPr="00F0075D" w14:paraId="060BD0DA" w14:textId="77777777" w:rsidTr="00477528">
        <w:trPr>
          <w:ins w:id="28619"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3E6C2DE" w14:textId="77777777" w:rsidR="00C139B3" w:rsidRPr="00F0075D" w:rsidRDefault="00C139B3" w:rsidP="00C139B3">
            <w:pPr>
              <w:spacing w:line="276" w:lineRule="auto"/>
              <w:jc w:val="center"/>
              <w:rPr>
                <w:ins w:id="28620" w:author="phuong vu" w:date="2018-11-26T01:29:00Z"/>
                <w:bCs/>
                <w:lang w:val="es-ES"/>
              </w:rPr>
            </w:pPr>
            <w:ins w:id="28621" w:author="phuong vu" w:date="2018-11-26T01:29: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56CEA5E6" w14:textId="3C1A50FE" w:rsidR="00C139B3" w:rsidRPr="00F0075D" w:rsidRDefault="00C139B3" w:rsidP="00C139B3">
            <w:pPr>
              <w:spacing w:line="276" w:lineRule="auto"/>
              <w:jc w:val="left"/>
              <w:rPr>
                <w:ins w:id="28622" w:author="phuong vu" w:date="2018-11-26T01:29:00Z"/>
                <w:lang w:val="es-ES"/>
              </w:rPr>
            </w:pPr>
            <w:ins w:id="28623" w:author="phuong vu" w:date="2018-11-26T01:29:00Z">
              <w:r>
                <w:rPr>
                  <w:lang w:val="es-ES"/>
                </w:rPr>
                <w:t>- Trạng thái:</w:t>
              </w:r>
            </w:ins>
            <w:ins w:id="28624" w:author="phuong vu" w:date="2018-11-26T01:38:00Z">
              <w:r>
                <w:rPr>
                  <w:lang w:val="es-ES"/>
                </w:rPr>
                <w:t xml:space="preserve"> Đã lấy đồ</w:t>
              </w:r>
            </w:ins>
            <w:ins w:id="28625" w:author="phuong vu" w:date="2018-11-26T01:2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50BF4DEF" w14:textId="4D371C3E" w:rsidR="00C139B3" w:rsidRDefault="00C139B3" w:rsidP="00C139B3">
            <w:pPr>
              <w:spacing w:line="276" w:lineRule="auto"/>
              <w:jc w:val="left"/>
              <w:rPr>
                <w:ins w:id="28626" w:author="phuong vu" w:date="2018-11-26T01:29:00Z"/>
                <w:lang w:val="es-ES"/>
              </w:rPr>
            </w:pPr>
            <w:ins w:id="28627" w:author="phuong vu" w:date="2018-11-26T01:29:00Z">
              <w:r>
                <w:rPr>
                  <w:lang w:val="es-ES"/>
                </w:rPr>
                <w:t>- Trạng thái thay đổi thành “</w:t>
              </w:r>
              <w:r w:rsidRPr="00F0075D">
                <w:rPr>
                  <w:i/>
                  <w:lang w:val="es-ES"/>
                </w:rPr>
                <w:t xml:space="preserve">đã </w:t>
              </w:r>
            </w:ins>
            <w:ins w:id="28628" w:author="phuong vu" w:date="2018-11-26T01:38:00Z">
              <w:r>
                <w:rPr>
                  <w:i/>
                  <w:lang w:val="es-ES"/>
                </w:rPr>
                <w:t>lấy đồ</w:t>
              </w:r>
            </w:ins>
            <w:ins w:id="28629" w:author="phuong vu" w:date="2018-11-26T01:29:00Z">
              <w:r>
                <w:rPr>
                  <w:lang w:val="es-ES"/>
                </w:rPr>
                <w:t>”.</w:t>
              </w:r>
            </w:ins>
          </w:p>
          <w:p w14:paraId="561D9A72" w14:textId="1713E2AA" w:rsidR="00C139B3" w:rsidRDefault="00C139B3" w:rsidP="00C139B3">
            <w:pPr>
              <w:spacing w:line="276" w:lineRule="auto"/>
              <w:jc w:val="left"/>
              <w:rPr>
                <w:ins w:id="28630" w:author="phuong vu" w:date="2018-11-26T01:38:00Z"/>
                <w:lang w:val="es-ES"/>
              </w:rPr>
            </w:pPr>
            <w:ins w:id="28631" w:author="phuong vu" w:date="2018-11-26T01:29:00Z">
              <w:r>
                <w:rPr>
                  <w:lang w:val="es-ES"/>
                </w:rPr>
                <w:t>- Cập nhật trong CSDL.</w:t>
              </w:r>
            </w:ins>
          </w:p>
          <w:p w14:paraId="70EB511F" w14:textId="5FC32B82" w:rsidR="00C139B3" w:rsidRDefault="00C139B3" w:rsidP="00C139B3">
            <w:pPr>
              <w:spacing w:line="276" w:lineRule="auto"/>
              <w:jc w:val="left"/>
              <w:rPr>
                <w:ins w:id="28632" w:author="phuong vu" w:date="2018-11-26T01:29:00Z"/>
                <w:lang w:val="es-ES"/>
              </w:rPr>
            </w:pPr>
            <w:ins w:id="28633" w:author="phuong vu" w:date="2018-11-26T01:38:00Z">
              <w:r>
                <w:rPr>
                  <w:lang w:val="es-ES"/>
                </w:rPr>
                <w:lastRenderedPageBreak/>
                <w:t>- Cập nhật tr</w:t>
              </w:r>
            </w:ins>
            <w:ins w:id="28634" w:author="phuong vu" w:date="2018-11-26T01:39:00Z">
              <w:r>
                <w:rPr>
                  <w:lang w:val="es-ES"/>
                </w:rPr>
                <w:t>ạng thái đơn hàng thành “</w:t>
              </w:r>
              <w:r w:rsidRPr="00C139B3">
                <w:rPr>
                  <w:i/>
                  <w:lang w:val="es-ES"/>
                  <w:rPrChange w:id="28635" w:author="phuong vu" w:date="2018-11-26T01:39:00Z">
                    <w:rPr>
                      <w:lang w:val="es-ES"/>
                    </w:rPr>
                  </w:rPrChange>
                </w:rPr>
                <w:t>đang chờ xử lí</w:t>
              </w:r>
              <w:r>
                <w:rPr>
                  <w:lang w:val="es-ES"/>
                </w:rPr>
                <w:t>”</w:t>
              </w:r>
            </w:ins>
          </w:p>
          <w:p w14:paraId="48BAF256" w14:textId="6BEB751B" w:rsidR="00C139B3" w:rsidRPr="00F0075D" w:rsidRDefault="00C139B3" w:rsidP="00C139B3">
            <w:pPr>
              <w:spacing w:line="276" w:lineRule="auto"/>
              <w:jc w:val="left"/>
              <w:rPr>
                <w:ins w:id="28636" w:author="phuong vu" w:date="2018-11-26T01:29:00Z"/>
                <w:lang w:val="es-ES"/>
              </w:rPr>
            </w:pPr>
            <w:ins w:id="28637" w:author="phuong vu" w:date="2018-11-26T01:29:00Z">
              <w:r>
                <w:rPr>
                  <w:lang w:val="es-ES"/>
                </w:rPr>
                <w:t xml:space="preserve">- Hiển thị lại chi tiết </w:t>
              </w:r>
            </w:ins>
            <w:ins w:id="28638" w:author="phuong vu" w:date="2018-11-26T01:39:00Z">
              <w:r>
                <w:rPr>
                  <w:lang w:val="es-ES"/>
                </w:rPr>
                <w:t>biên nhận</w:t>
              </w:r>
            </w:ins>
            <w:ins w:id="28639" w:author="phuong vu" w:date="2018-11-26T01:2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73B902B" w14:textId="77777777" w:rsidR="00C139B3" w:rsidRDefault="00C139B3" w:rsidP="00C139B3">
            <w:pPr>
              <w:spacing w:line="276" w:lineRule="auto"/>
              <w:jc w:val="left"/>
              <w:rPr>
                <w:ins w:id="28640" w:author="phuong vu" w:date="2018-11-26T01:39:00Z"/>
                <w:lang w:val="es-ES"/>
              </w:rPr>
            </w:pPr>
            <w:ins w:id="28641" w:author="phuong vu" w:date="2018-11-26T01:39:00Z">
              <w:r>
                <w:rPr>
                  <w:lang w:val="es-ES"/>
                </w:rPr>
                <w:lastRenderedPageBreak/>
                <w:t>- Trạng thái thay đổi thành “</w:t>
              </w:r>
              <w:r w:rsidRPr="00F0075D">
                <w:rPr>
                  <w:i/>
                  <w:lang w:val="es-ES"/>
                </w:rPr>
                <w:t xml:space="preserve">đã </w:t>
              </w:r>
              <w:r>
                <w:rPr>
                  <w:i/>
                  <w:lang w:val="es-ES"/>
                </w:rPr>
                <w:t>lấy đồ</w:t>
              </w:r>
              <w:r>
                <w:rPr>
                  <w:lang w:val="es-ES"/>
                </w:rPr>
                <w:t>”.</w:t>
              </w:r>
            </w:ins>
          </w:p>
          <w:p w14:paraId="0316928C" w14:textId="77777777" w:rsidR="00C139B3" w:rsidRDefault="00C139B3" w:rsidP="00C139B3">
            <w:pPr>
              <w:spacing w:line="276" w:lineRule="auto"/>
              <w:jc w:val="left"/>
              <w:rPr>
                <w:ins w:id="28642" w:author="phuong vu" w:date="2018-11-26T01:39:00Z"/>
                <w:lang w:val="es-ES"/>
              </w:rPr>
            </w:pPr>
            <w:ins w:id="28643" w:author="phuong vu" w:date="2018-11-26T01:39:00Z">
              <w:r>
                <w:rPr>
                  <w:lang w:val="es-ES"/>
                </w:rPr>
                <w:t>- Cập nhật trong CSDL.</w:t>
              </w:r>
            </w:ins>
          </w:p>
          <w:p w14:paraId="1400BEEF" w14:textId="77777777" w:rsidR="00C139B3" w:rsidRDefault="00C139B3" w:rsidP="00C139B3">
            <w:pPr>
              <w:spacing w:line="276" w:lineRule="auto"/>
              <w:jc w:val="left"/>
              <w:rPr>
                <w:ins w:id="28644" w:author="phuong vu" w:date="2018-11-26T01:39:00Z"/>
                <w:lang w:val="es-ES"/>
              </w:rPr>
            </w:pPr>
            <w:ins w:id="28645" w:author="phuong vu" w:date="2018-11-26T01:39:00Z">
              <w:r>
                <w:rPr>
                  <w:lang w:val="es-ES"/>
                </w:rPr>
                <w:lastRenderedPageBreak/>
                <w:t>- Cập nhật trạng thái đơn hàng thành “</w:t>
              </w:r>
              <w:r w:rsidRPr="00F0075D">
                <w:rPr>
                  <w:i/>
                  <w:lang w:val="es-ES"/>
                </w:rPr>
                <w:t>đang chờ xử lí</w:t>
              </w:r>
              <w:r>
                <w:rPr>
                  <w:lang w:val="es-ES"/>
                </w:rPr>
                <w:t>”</w:t>
              </w:r>
            </w:ins>
          </w:p>
          <w:p w14:paraId="6658D819" w14:textId="7BA98188" w:rsidR="00C139B3" w:rsidRPr="00F0075D" w:rsidRDefault="00C139B3" w:rsidP="00C139B3">
            <w:pPr>
              <w:spacing w:line="276" w:lineRule="auto"/>
              <w:jc w:val="left"/>
              <w:rPr>
                <w:ins w:id="28646" w:author="phuong vu" w:date="2018-11-26T01:29:00Z"/>
                <w:lang w:val="es-ES"/>
              </w:rPr>
            </w:pPr>
            <w:ins w:id="28647" w:author="phuong vu" w:date="2018-11-26T01:39:00Z">
              <w:r>
                <w:rPr>
                  <w:lang w:val="es-ES"/>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79672BE4" w14:textId="77777777" w:rsidR="00C139B3" w:rsidRPr="00F0075D" w:rsidRDefault="00C139B3" w:rsidP="00C139B3">
            <w:pPr>
              <w:spacing w:line="276" w:lineRule="auto"/>
              <w:jc w:val="left"/>
              <w:rPr>
                <w:ins w:id="28648" w:author="phuong vu" w:date="2018-11-26T01:29:00Z"/>
                <w:lang w:val="es-ES"/>
              </w:rPr>
            </w:pPr>
            <w:ins w:id="28649" w:author="phuong vu" w:date="2018-11-26T01:29:00Z">
              <w:r>
                <w:rPr>
                  <w:lang w:val="es-ES"/>
                </w:rPr>
                <w:lastRenderedPageBreak/>
                <w:t>Thành công</w:t>
              </w:r>
            </w:ins>
          </w:p>
        </w:tc>
      </w:tr>
      <w:tr w:rsidR="00F92702" w:rsidRPr="00F0075D" w14:paraId="5A404663" w14:textId="77777777" w:rsidTr="00477528">
        <w:trPr>
          <w:ins w:id="28650"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0E57FAF6" w14:textId="77777777" w:rsidR="00F92702" w:rsidRPr="00F0075D" w:rsidRDefault="00F92702" w:rsidP="00477528">
            <w:pPr>
              <w:spacing w:line="276" w:lineRule="auto"/>
              <w:jc w:val="center"/>
              <w:rPr>
                <w:ins w:id="28651" w:author="phuong vu" w:date="2018-11-26T01:29:00Z"/>
                <w:bCs/>
                <w:lang w:val="es-ES"/>
              </w:rPr>
            </w:pPr>
            <w:ins w:id="28652" w:author="phuong vu" w:date="2018-11-26T01:29: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604378F2" w14:textId="1E4F6087" w:rsidR="00F92702" w:rsidRPr="00F0075D" w:rsidRDefault="00F92702" w:rsidP="00477528">
            <w:pPr>
              <w:spacing w:line="276" w:lineRule="auto"/>
              <w:jc w:val="left"/>
              <w:rPr>
                <w:ins w:id="28653" w:author="phuong vu" w:date="2018-11-26T01:29:00Z"/>
                <w:lang w:val="es-ES"/>
              </w:rPr>
            </w:pPr>
            <w:ins w:id="28654" w:author="phuong vu" w:date="2018-11-26T01:29:00Z">
              <w:r>
                <w:rPr>
                  <w:lang w:val="es-ES"/>
                </w:rPr>
                <w:t xml:space="preserve">- Trạng thái: </w:t>
              </w:r>
            </w:ins>
            <w:ins w:id="28655" w:author="phuong vu" w:date="2018-11-26T01:41:00Z">
              <w:r w:rsidR="00176F49">
                <w:rPr>
                  <w:lang w:val="es-ES"/>
                </w:rPr>
                <w:t>Đã trả đồ</w:t>
              </w:r>
            </w:ins>
          </w:p>
        </w:tc>
        <w:tc>
          <w:tcPr>
            <w:tcW w:w="1942" w:type="dxa"/>
            <w:tcBorders>
              <w:top w:val="single" w:sz="4" w:space="0" w:color="auto"/>
              <w:left w:val="single" w:sz="4" w:space="0" w:color="auto"/>
              <w:bottom w:val="single" w:sz="4" w:space="0" w:color="auto"/>
              <w:right w:val="single" w:sz="4" w:space="0" w:color="auto"/>
            </w:tcBorders>
          </w:tcPr>
          <w:p w14:paraId="1783C3FE" w14:textId="0CA48EF7" w:rsidR="00F92702" w:rsidRDefault="00F92702" w:rsidP="00477528">
            <w:pPr>
              <w:spacing w:line="276" w:lineRule="auto"/>
              <w:jc w:val="left"/>
              <w:rPr>
                <w:ins w:id="28656" w:author="phuong vu" w:date="2018-11-26T01:29:00Z"/>
                <w:lang w:val="es-ES"/>
              </w:rPr>
            </w:pPr>
            <w:ins w:id="28657" w:author="phuong vu" w:date="2018-11-26T01:29:00Z">
              <w:r>
                <w:rPr>
                  <w:lang w:val="es-ES"/>
                </w:rPr>
                <w:t>- Trạng thái thay đổi thành “</w:t>
              </w:r>
              <w:r w:rsidRPr="00F0075D">
                <w:rPr>
                  <w:i/>
                  <w:lang w:val="es-ES"/>
                </w:rPr>
                <w:t xml:space="preserve">đã </w:t>
              </w:r>
            </w:ins>
            <w:ins w:id="28658" w:author="phuong vu" w:date="2018-11-26T01:41:00Z">
              <w:r w:rsidR="00176F49">
                <w:rPr>
                  <w:i/>
                  <w:lang w:val="es-ES"/>
                </w:rPr>
                <w:t>trả đồ</w:t>
              </w:r>
            </w:ins>
            <w:ins w:id="28659" w:author="phuong vu" w:date="2018-11-26T01:29:00Z">
              <w:r>
                <w:rPr>
                  <w:lang w:val="es-ES"/>
                </w:rPr>
                <w:t>”.</w:t>
              </w:r>
            </w:ins>
          </w:p>
          <w:p w14:paraId="3502A637" w14:textId="200D4078" w:rsidR="00F92702" w:rsidRDefault="00F92702" w:rsidP="00477528">
            <w:pPr>
              <w:spacing w:line="276" w:lineRule="auto"/>
              <w:jc w:val="left"/>
              <w:rPr>
                <w:ins w:id="28660" w:author="phuong vu" w:date="2018-11-26T01:41:00Z"/>
                <w:lang w:val="es-ES"/>
              </w:rPr>
            </w:pPr>
            <w:ins w:id="28661" w:author="phuong vu" w:date="2018-11-26T01:29:00Z">
              <w:r>
                <w:rPr>
                  <w:lang w:val="es-ES"/>
                </w:rPr>
                <w:t>- Cập nhật trong CSDL.</w:t>
              </w:r>
            </w:ins>
          </w:p>
          <w:p w14:paraId="376F11E9" w14:textId="5FB77B20" w:rsidR="00176F49" w:rsidRDefault="00176F49" w:rsidP="00477528">
            <w:pPr>
              <w:spacing w:line="276" w:lineRule="auto"/>
              <w:jc w:val="left"/>
              <w:rPr>
                <w:ins w:id="28662" w:author="phuong vu" w:date="2018-11-26T01:29:00Z"/>
                <w:lang w:val="es-ES"/>
              </w:rPr>
            </w:pPr>
            <w:ins w:id="28663" w:author="phuong vu" w:date="2018-11-26T01:41:00Z">
              <w:r>
                <w:rPr>
                  <w:lang w:val="es-ES"/>
                </w:rPr>
                <w:t>- Cập nhật đơn hàng thành “</w:t>
              </w:r>
              <w:r w:rsidRPr="00176F49">
                <w:rPr>
                  <w:i/>
                  <w:lang w:val="es-ES"/>
                  <w:rPrChange w:id="28664" w:author="phuong vu" w:date="2018-11-26T01:41:00Z">
                    <w:rPr>
                      <w:lang w:val="es-ES"/>
                    </w:rPr>
                  </w:rPrChange>
                </w:rPr>
                <w:t>thành công</w:t>
              </w:r>
              <w:r>
                <w:rPr>
                  <w:lang w:val="es-ES"/>
                </w:rPr>
                <w:t>”</w:t>
              </w:r>
            </w:ins>
            <w:ins w:id="28665" w:author="phuong vu" w:date="2018-11-26T01:42:00Z">
              <w:r>
                <w:rPr>
                  <w:lang w:val="es-ES"/>
                </w:rPr>
                <w:t>.</w:t>
              </w:r>
            </w:ins>
          </w:p>
          <w:p w14:paraId="41AF55A3" w14:textId="084078DC" w:rsidR="00F92702" w:rsidRPr="00F0075D" w:rsidRDefault="00F92702" w:rsidP="00477528">
            <w:pPr>
              <w:spacing w:line="276" w:lineRule="auto"/>
              <w:jc w:val="left"/>
              <w:rPr>
                <w:ins w:id="28666" w:author="phuong vu" w:date="2018-11-26T01:29:00Z"/>
                <w:lang w:val="es-ES"/>
              </w:rPr>
            </w:pPr>
            <w:ins w:id="28667" w:author="phuong vu" w:date="2018-11-26T01:29:00Z">
              <w:r>
                <w:rPr>
                  <w:lang w:val="es-ES"/>
                </w:rPr>
                <w:t xml:space="preserve">- Hiển thị lại chi tiết </w:t>
              </w:r>
            </w:ins>
            <w:ins w:id="28668" w:author="phuong vu" w:date="2018-11-26T01:41:00Z">
              <w:r w:rsidR="00176F49">
                <w:rPr>
                  <w:lang w:val="es-ES"/>
                </w:rPr>
                <w:t>biên nhận</w:t>
              </w:r>
            </w:ins>
            <w:ins w:id="28669" w:author="phuong vu" w:date="2018-11-26T01:2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3AC7FCF" w14:textId="77777777" w:rsidR="00176F49" w:rsidRDefault="00176F49" w:rsidP="00176F49">
            <w:pPr>
              <w:spacing w:line="276" w:lineRule="auto"/>
              <w:jc w:val="left"/>
              <w:rPr>
                <w:ins w:id="28670" w:author="phuong vu" w:date="2018-11-26T01:42:00Z"/>
                <w:lang w:val="es-ES"/>
              </w:rPr>
            </w:pPr>
            <w:ins w:id="28671" w:author="phuong vu" w:date="2018-11-26T01:42:00Z">
              <w:r>
                <w:rPr>
                  <w:lang w:val="es-ES"/>
                </w:rPr>
                <w:t>- Trạng thái thay đổi thành “</w:t>
              </w:r>
              <w:r w:rsidRPr="00F0075D">
                <w:rPr>
                  <w:i/>
                  <w:lang w:val="es-ES"/>
                </w:rPr>
                <w:t xml:space="preserve">đã </w:t>
              </w:r>
              <w:r>
                <w:rPr>
                  <w:i/>
                  <w:lang w:val="es-ES"/>
                </w:rPr>
                <w:t>trả đồ</w:t>
              </w:r>
              <w:r>
                <w:rPr>
                  <w:lang w:val="es-ES"/>
                </w:rPr>
                <w:t>”.</w:t>
              </w:r>
            </w:ins>
          </w:p>
          <w:p w14:paraId="7BB00542" w14:textId="77777777" w:rsidR="00176F49" w:rsidRDefault="00176F49" w:rsidP="00176F49">
            <w:pPr>
              <w:spacing w:line="276" w:lineRule="auto"/>
              <w:jc w:val="left"/>
              <w:rPr>
                <w:ins w:id="28672" w:author="phuong vu" w:date="2018-11-26T01:42:00Z"/>
                <w:lang w:val="es-ES"/>
              </w:rPr>
            </w:pPr>
            <w:ins w:id="28673" w:author="phuong vu" w:date="2018-11-26T01:42:00Z">
              <w:r>
                <w:rPr>
                  <w:lang w:val="es-ES"/>
                </w:rPr>
                <w:t>- Cập nhật trong CSDL.</w:t>
              </w:r>
            </w:ins>
          </w:p>
          <w:p w14:paraId="2AC6A5BF" w14:textId="77777777" w:rsidR="00176F49" w:rsidRDefault="00176F49" w:rsidP="00176F49">
            <w:pPr>
              <w:spacing w:line="276" w:lineRule="auto"/>
              <w:jc w:val="left"/>
              <w:rPr>
                <w:ins w:id="28674" w:author="phuong vu" w:date="2018-11-26T01:42:00Z"/>
                <w:lang w:val="es-ES"/>
              </w:rPr>
            </w:pPr>
            <w:ins w:id="28675" w:author="phuong vu" w:date="2018-11-26T01:42:00Z">
              <w:r>
                <w:rPr>
                  <w:lang w:val="es-ES"/>
                </w:rPr>
                <w:t>- Cập nhật đơn hàng thành “</w:t>
              </w:r>
              <w:r w:rsidRPr="00F0075D">
                <w:rPr>
                  <w:i/>
                  <w:lang w:val="es-ES"/>
                </w:rPr>
                <w:t>thành công</w:t>
              </w:r>
              <w:r>
                <w:rPr>
                  <w:lang w:val="es-ES"/>
                </w:rPr>
                <w:t>”.</w:t>
              </w:r>
            </w:ins>
          </w:p>
          <w:p w14:paraId="21D89CFB" w14:textId="21D1521A" w:rsidR="00F92702" w:rsidRPr="00F0075D" w:rsidRDefault="00176F49" w:rsidP="00176F49">
            <w:pPr>
              <w:spacing w:line="276" w:lineRule="auto"/>
              <w:jc w:val="left"/>
              <w:rPr>
                <w:ins w:id="28676" w:author="phuong vu" w:date="2018-11-26T01:29:00Z"/>
                <w:lang w:val="es-ES"/>
              </w:rPr>
            </w:pPr>
            <w:ins w:id="28677" w:author="phuong vu" w:date="2018-11-26T01:42:00Z">
              <w:r>
                <w:rPr>
                  <w:lang w:val="es-ES"/>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0E0B1564" w14:textId="77777777" w:rsidR="00F92702" w:rsidRPr="00F0075D" w:rsidRDefault="00F92702" w:rsidP="00477528">
            <w:pPr>
              <w:spacing w:line="276" w:lineRule="auto"/>
              <w:jc w:val="left"/>
              <w:rPr>
                <w:ins w:id="28678" w:author="phuong vu" w:date="2018-11-26T01:29:00Z"/>
                <w:lang w:val="en-US"/>
              </w:rPr>
            </w:pPr>
            <w:ins w:id="28679" w:author="phuong vu" w:date="2018-11-26T01:29:00Z">
              <w:r>
                <w:rPr>
                  <w:lang w:val="en-US"/>
                </w:rPr>
                <w:t>Thành công</w:t>
              </w:r>
            </w:ins>
          </w:p>
        </w:tc>
      </w:tr>
      <w:tr w:rsidR="00F92702" w:rsidRPr="00F0075D" w14:paraId="7980BBEF" w14:textId="77777777" w:rsidTr="00477528">
        <w:trPr>
          <w:ins w:id="28680"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2BC60A8D" w14:textId="77777777" w:rsidR="00F92702" w:rsidRPr="00F0075D" w:rsidRDefault="00F92702" w:rsidP="00477528">
            <w:pPr>
              <w:spacing w:line="276" w:lineRule="auto"/>
              <w:jc w:val="center"/>
              <w:rPr>
                <w:ins w:id="28681" w:author="phuong vu" w:date="2018-11-26T01:29:00Z"/>
                <w:bCs/>
                <w:lang w:val="es-ES"/>
              </w:rPr>
            </w:pPr>
            <w:ins w:id="28682" w:author="phuong vu" w:date="2018-11-26T01:29:00Z">
              <w:r>
                <w:rPr>
                  <w:bCs/>
                  <w:lang w:val="es-ES"/>
                </w:rPr>
                <w:t>7</w:t>
              </w:r>
            </w:ins>
          </w:p>
        </w:tc>
        <w:tc>
          <w:tcPr>
            <w:tcW w:w="2676" w:type="dxa"/>
            <w:tcBorders>
              <w:top w:val="single" w:sz="4" w:space="0" w:color="auto"/>
              <w:left w:val="single" w:sz="4" w:space="0" w:color="auto"/>
              <w:bottom w:val="single" w:sz="4" w:space="0" w:color="auto"/>
              <w:right w:val="single" w:sz="4" w:space="0" w:color="auto"/>
            </w:tcBorders>
          </w:tcPr>
          <w:p w14:paraId="678F9F88" w14:textId="77777777" w:rsidR="00F92702" w:rsidRPr="00F0075D" w:rsidRDefault="00F92702" w:rsidP="00477528">
            <w:pPr>
              <w:spacing w:line="276" w:lineRule="auto"/>
              <w:jc w:val="left"/>
              <w:rPr>
                <w:ins w:id="28683" w:author="phuong vu" w:date="2018-11-26T01:29:00Z"/>
                <w:lang w:val="es-ES"/>
              </w:rPr>
            </w:pPr>
            <w:ins w:id="28684" w:author="phuong vu" w:date="2018-11-26T01:29:00Z">
              <w:r>
                <w:rPr>
                  <w:lang w:val="es-ES"/>
                </w:rPr>
                <w:t>Kết nối server lỗi.</w:t>
              </w:r>
            </w:ins>
          </w:p>
        </w:tc>
        <w:tc>
          <w:tcPr>
            <w:tcW w:w="1942" w:type="dxa"/>
            <w:tcBorders>
              <w:top w:val="single" w:sz="4" w:space="0" w:color="auto"/>
              <w:left w:val="single" w:sz="4" w:space="0" w:color="auto"/>
              <w:bottom w:val="single" w:sz="4" w:space="0" w:color="auto"/>
              <w:right w:val="single" w:sz="4" w:space="0" w:color="auto"/>
            </w:tcBorders>
          </w:tcPr>
          <w:p w14:paraId="0BE81C38" w14:textId="77777777" w:rsidR="00F92702" w:rsidRPr="00F0075D" w:rsidRDefault="00F92702" w:rsidP="00477528">
            <w:pPr>
              <w:spacing w:line="276" w:lineRule="auto"/>
              <w:jc w:val="left"/>
              <w:rPr>
                <w:ins w:id="28685" w:author="phuong vu" w:date="2018-11-26T01:29:00Z"/>
                <w:lang w:val="es-ES"/>
              </w:rPr>
            </w:pPr>
            <w:ins w:id="28686" w:author="phuong vu" w:date="2018-11-26T01:29: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28F54D4" w14:textId="77777777" w:rsidR="00F92702" w:rsidRPr="00F0075D" w:rsidRDefault="00F92702" w:rsidP="00477528">
            <w:pPr>
              <w:spacing w:line="276" w:lineRule="auto"/>
              <w:jc w:val="left"/>
              <w:rPr>
                <w:ins w:id="28687" w:author="phuong vu" w:date="2018-11-26T01:29:00Z"/>
                <w:lang w:val="es-ES"/>
              </w:rPr>
            </w:pPr>
            <w:ins w:id="28688" w:author="phuong vu" w:date="2018-11-26T01:29: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B6239B" w14:textId="77777777" w:rsidR="00F92702" w:rsidRPr="00F0075D" w:rsidRDefault="00F92702" w:rsidP="00477528">
            <w:pPr>
              <w:spacing w:line="276" w:lineRule="auto"/>
              <w:jc w:val="left"/>
              <w:rPr>
                <w:ins w:id="28689" w:author="phuong vu" w:date="2018-11-26T01:29:00Z"/>
                <w:lang w:val="es-ES"/>
              </w:rPr>
            </w:pPr>
            <w:ins w:id="28690" w:author="phuong vu" w:date="2018-11-26T01:29:00Z">
              <w:r>
                <w:rPr>
                  <w:lang w:val="es-ES"/>
                </w:rPr>
                <w:t>Thành công</w:t>
              </w:r>
            </w:ins>
          </w:p>
        </w:tc>
      </w:tr>
      <w:tr w:rsidR="00F92702" w:rsidRPr="00F0075D" w14:paraId="6E6316D7" w14:textId="77777777" w:rsidTr="00477528">
        <w:trPr>
          <w:ins w:id="28691"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AB6BCBA" w14:textId="77777777" w:rsidR="00F92702" w:rsidRDefault="00F92702" w:rsidP="00477528">
            <w:pPr>
              <w:spacing w:line="276" w:lineRule="auto"/>
              <w:jc w:val="center"/>
              <w:rPr>
                <w:ins w:id="28692" w:author="phuong vu" w:date="2018-11-26T01:29:00Z"/>
                <w:bCs/>
                <w:lang w:val="es-ES"/>
              </w:rPr>
            </w:pPr>
            <w:ins w:id="28693" w:author="phuong vu" w:date="2018-11-26T01:29:00Z">
              <w:r>
                <w:rPr>
                  <w:bCs/>
                  <w:lang w:val="es-ES"/>
                </w:rPr>
                <w:t>8</w:t>
              </w:r>
            </w:ins>
          </w:p>
        </w:tc>
        <w:tc>
          <w:tcPr>
            <w:tcW w:w="2676" w:type="dxa"/>
            <w:tcBorders>
              <w:top w:val="single" w:sz="4" w:space="0" w:color="auto"/>
              <w:left w:val="single" w:sz="4" w:space="0" w:color="auto"/>
              <w:bottom w:val="single" w:sz="4" w:space="0" w:color="auto"/>
              <w:right w:val="single" w:sz="4" w:space="0" w:color="auto"/>
            </w:tcBorders>
          </w:tcPr>
          <w:p w14:paraId="2F7323FB" w14:textId="77777777" w:rsidR="00F92702" w:rsidRDefault="00F92702" w:rsidP="00477528">
            <w:pPr>
              <w:spacing w:line="276" w:lineRule="auto"/>
              <w:jc w:val="left"/>
              <w:rPr>
                <w:ins w:id="28694" w:author="phuong vu" w:date="2018-11-26T01:29:00Z"/>
                <w:lang w:val="es-ES"/>
              </w:rPr>
            </w:pPr>
            <w:ins w:id="28695" w:author="phuong vu" w:date="2018-11-26T01:29:00Z">
              <w:r>
                <w:rPr>
                  <w:lang w:val="es-ES"/>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6F382A0D" w14:textId="77777777" w:rsidR="00F92702" w:rsidRDefault="00F92702" w:rsidP="00477528">
            <w:pPr>
              <w:spacing w:line="276" w:lineRule="auto"/>
              <w:jc w:val="left"/>
              <w:rPr>
                <w:ins w:id="28696" w:author="phuong vu" w:date="2018-11-26T01:29:00Z"/>
                <w:lang w:val="es-ES"/>
              </w:rPr>
            </w:pPr>
            <w:ins w:id="28697" w:author="phuong vu" w:date="2018-11-26T01:29:00Z">
              <w:r>
                <w:rPr>
                  <w:lang w:val="es-ES"/>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58B214B4" w14:textId="77777777" w:rsidR="00F92702" w:rsidRDefault="00F92702" w:rsidP="00477528">
            <w:pPr>
              <w:spacing w:line="276" w:lineRule="auto"/>
              <w:jc w:val="left"/>
              <w:rPr>
                <w:ins w:id="28698" w:author="phuong vu" w:date="2018-11-26T01:29:00Z"/>
                <w:lang w:val="es-ES"/>
              </w:rPr>
            </w:pPr>
            <w:ins w:id="28699" w:author="phuong vu" w:date="2018-11-26T01:29:00Z">
              <w:r>
                <w:rPr>
                  <w:lang w:val="es-ES"/>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42D13174" w14:textId="77777777" w:rsidR="00F92702" w:rsidRDefault="00F92702" w:rsidP="00477528">
            <w:pPr>
              <w:keepNext/>
              <w:spacing w:line="276" w:lineRule="auto"/>
              <w:jc w:val="left"/>
              <w:rPr>
                <w:ins w:id="28700" w:author="phuong vu" w:date="2018-11-26T01:29:00Z"/>
                <w:lang w:val="es-ES"/>
              </w:rPr>
              <w:pPrChange w:id="28701" w:author="phuong vu" w:date="2018-11-26T01:43:00Z">
                <w:pPr>
                  <w:keepNext/>
                  <w:spacing w:line="276" w:lineRule="auto"/>
                  <w:jc w:val="left"/>
                </w:pPr>
              </w:pPrChange>
            </w:pPr>
            <w:ins w:id="28702" w:author="phuong vu" w:date="2018-11-26T01:29:00Z">
              <w:r>
                <w:rPr>
                  <w:lang w:val="es-ES"/>
                </w:rPr>
                <w:t>Thành công</w:t>
              </w:r>
            </w:ins>
          </w:p>
        </w:tc>
      </w:tr>
    </w:tbl>
    <w:p w14:paraId="3B20D7F3" w14:textId="3F23A140" w:rsidR="00F92702" w:rsidRPr="00477528" w:rsidRDefault="00477528" w:rsidP="00477528">
      <w:pPr>
        <w:pStyle w:val="Caption"/>
        <w:rPr>
          <w:ins w:id="28703" w:author="phuong vu" w:date="2018-11-26T01:42:00Z"/>
          <w:lang w:val="en-US"/>
          <w:rPrChange w:id="28704" w:author="phuong vu" w:date="2018-11-26T01:43:00Z">
            <w:rPr>
              <w:ins w:id="28705" w:author="phuong vu" w:date="2018-11-26T01:42:00Z"/>
              <w:lang w:val="en-US"/>
            </w:rPr>
          </w:rPrChange>
        </w:rPr>
        <w:pPrChange w:id="28706" w:author="phuong vu" w:date="2018-11-26T01:43:00Z">
          <w:pPr/>
        </w:pPrChange>
      </w:pPr>
      <w:ins w:id="28707" w:author="phuong vu" w:date="2018-11-26T01:43:00Z">
        <w:r>
          <w:t xml:space="preserve">Bảng </w:t>
        </w:r>
      </w:ins>
      <w:ins w:id="28708" w:author="phuong vu" w:date="2018-11-26T02:10:00Z">
        <w:r w:rsidR="00404CBA">
          <w:fldChar w:fldCharType="begin"/>
        </w:r>
        <w:r w:rsidR="00404CBA">
          <w:instrText xml:space="preserve"> STYLEREF 1 \s </w:instrText>
        </w:r>
      </w:ins>
      <w:r w:rsidR="00404CBA">
        <w:fldChar w:fldCharType="separate"/>
      </w:r>
      <w:r w:rsidR="00404CBA">
        <w:rPr>
          <w:noProof/>
        </w:rPr>
        <w:t>4</w:t>
      </w:r>
      <w:ins w:id="28709"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710" w:author="phuong vu" w:date="2018-11-26T02:10:00Z">
        <w:r w:rsidR="00404CBA">
          <w:rPr>
            <w:noProof/>
          </w:rPr>
          <w:t>9</w:t>
        </w:r>
        <w:r w:rsidR="00404CBA">
          <w:fldChar w:fldCharType="end"/>
        </w:r>
      </w:ins>
      <w:ins w:id="28711" w:author="phuong vu" w:date="2018-11-26T01:43:00Z">
        <w:r>
          <w:rPr>
            <w:lang w:val="en-US"/>
          </w:rPr>
          <w:t xml:space="preserve"> Kiểm thử chức năng thay đổi trạng thái biên nhận</w:t>
        </w:r>
      </w:ins>
    </w:p>
    <w:p w14:paraId="338B5170" w14:textId="4E77DCAD" w:rsidR="00477528" w:rsidRDefault="00477528" w:rsidP="00477528">
      <w:pPr>
        <w:pStyle w:val="Heading4"/>
        <w:rPr>
          <w:ins w:id="28712" w:author="phuong vu" w:date="2018-11-26T01:42:00Z"/>
          <w:lang w:val="en-US"/>
        </w:rPr>
      </w:pPr>
      <w:ins w:id="28713" w:author="phuong vu" w:date="2018-11-26T01:42:00Z">
        <w:r>
          <w:rPr>
            <w:lang w:val="en-US"/>
          </w:rPr>
          <w:t>Cập nhật biên nhận</w:t>
        </w:r>
      </w:ins>
    </w:p>
    <w:p w14:paraId="3050D0EB" w14:textId="77777777" w:rsidR="00477528" w:rsidRPr="00F0075D" w:rsidRDefault="00477528" w:rsidP="00477528">
      <w:pPr>
        <w:spacing w:line="276" w:lineRule="auto"/>
        <w:ind w:firstLine="720"/>
        <w:rPr>
          <w:ins w:id="28714" w:author="phuong vu" w:date="2018-11-26T01:42:00Z"/>
          <w:lang w:val="en-US"/>
        </w:rPr>
      </w:pPr>
      <w:ins w:id="28715" w:author="phuong vu" w:date="2018-11-26T01:4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E315D91" w14:textId="77777777" w:rsidR="008A01E1" w:rsidRDefault="00477528" w:rsidP="00477528">
      <w:pPr>
        <w:spacing w:line="276" w:lineRule="auto"/>
        <w:ind w:firstLine="720"/>
        <w:rPr>
          <w:ins w:id="28716" w:author="phuong vu" w:date="2018-11-26T01:46:00Z"/>
          <w:lang w:val="en-US"/>
        </w:rPr>
      </w:pPr>
      <w:ins w:id="28717" w:author="phuong vu" w:date="2018-11-26T01:42:00Z">
        <w:r w:rsidRPr="00F0075D">
          <w:rPr>
            <w:b/>
            <w:lang w:val="en-US"/>
          </w:rPr>
          <w:t>Tiền điều kiện:</w:t>
        </w:r>
        <w:r>
          <w:rPr>
            <w:lang w:val="en-US"/>
          </w:rPr>
          <w:t xml:space="preserve"> </w:t>
        </w:r>
      </w:ins>
      <w:ins w:id="28718" w:author="phuong vu" w:date="2018-11-26T01:46:00Z">
        <w:r w:rsidR="008A01E1">
          <w:rPr>
            <w:lang w:val="en-US"/>
          </w:rPr>
          <w:t>Đăng nhập thành công vào trang quản lí dành cho nhân viên chi nhánh với chức vụ nhân viên giao nhận quần áo.</w:t>
        </w:r>
      </w:ins>
    </w:p>
    <w:p w14:paraId="65066975" w14:textId="1FD875F1" w:rsidR="00477528" w:rsidRDefault="00477528" w:rsidP="00477528">
      <w:pPr>
        <w:spacing w:line="276" w:lineRule="auto"/>
        <w:ind w:firstLine="720"/>
        <w:rPr>
          <w:ins w:id="28719" w:author="phuong vu" w:date="2018-11-26T01:42:00Z"/>
          <w:b/>
          <w:lang w:val="en-US"/>
        </w:rPr>
      </w:pPr>
      <w:ins w:id="28720" w:author="phuong vu" w:date="2018-11-26T01:42:00Z">
        <w:r w:rsidRPr="00F0075D">
          <w:rPr>
            <w:b/>
            <w:lang w:val="en-US"/>
          </w:rPr>
          <w:t>Mô tả</w:t>
        </w:r>
        <w:r>
          <w:rPr>
            <w:b/>
            <w:lang w:val="en-US"/>
          </w:rPr>
          <w:t>:</w:t>
        </w:r>
      </w:ins>
    </w:p>
    <w:p w14:paraId="4208886E" w14:textId="77777777" w:rsidR="00477528" w:rsidRDefault="00477528" w:rsidP="00477528">
      <w:pPr>
        <w:spacing w:line="276" w:lineRule="auto"/>
        <w:ind w:firstLine="720"/>
        <w:rPr>
          <w:ins w:id="28721" w:author="phuong vu" w:date="2018-11-26T01:42:00Z"/>
          <w:lang w:val="en-US"/>
        </w:rPr>
      </w:pPr>
      <w:ins w:id="28722" w:author="phuong vu" w:date="2018-11-26T01:42:00Z">
        <w:r>
          <w:rPr>
            <w:b/>
            <w:lang w:val="en-US"/>
          </w:rPr>
          <w:t xml:space="preserve">- </w:t>
        </w:r>
        <w:r>
          <w:rPr>
            <w:lang w:val="en-US"/>
          </w:rPr>
          <w:t>Bước 1: Mở trang web tại địa chỉ: localhost:3000.</w:t>
        </w:r>
      </w:ins>
    </w:p>
    <w:p w14:paraId="5C66BABA" w14:textId="77777777" w:rsidR="00477528" w:rsidRDefault="00477528" w:rsidP="00477528">
      <w:pPr>
        <w:spacing w:line="276" w:lineRule="auto"/>
        <w:ind w:firstLine="720"/>
        <w:rPr>
          <w:ins w:id="28723" w:author="phuong vu" w:date="2018-11-26T01:42:00Z"/>
          <w:lang w:val="en-US"/>
        </w:rPr>
      </w:pPr>
      <w:ins w:id="28724" w:author="phuong vu" w:date="2018-11-26T01:42:00Z">
        <w:r>
          <w:rPr>
            <w:lang w:val="en-US"/>
          </w:rPr>
          <w:lastRenderedPageBreak/>
          <w:t>- Bước 2: Đăng nhập thành công vào hệ thống.</w:t>
        </w:r>
      </w:ins>
    </w:p>
    <w:p w14:paraId="6C165872" w14:textId="7D1B3AB3" w:rsidR="00477528" w:rsidRDefault="00477528" w:rsidP="00477528">
      <w:pPr>
        <w:spacing w:line="276" w:lineRule="auto"/>
        <w:ind w:firstLine="720"/>
        <w:rPr>
          <w:ins w:id="28725" w:author="phuong vu" w:date="2018-11-26T01:42:00Z"/>
          <w:lang w:val="en-US"/>
        </w:rPr>
      </w:pPr>
      <w:ins w:id="28726" w:author="phuong vu" w:date="2018-11-26T01:42:00Z">
        <w:r>
          <w:rPr>
            <w:lang w:val="en-US"/>
          </w:rPr>
          <w:t>- Bước 3: Chọn chức năng “</w:t>
        </w:r>
      </w:ins>
      <w:ins w:id="28727" w:author="phuong vu" w:date="2018-11-26T01:44:00Z">
        <w:r w:rsidR="008A01E1">
          <w:rPr>
            <w:i/>
            <w:lang w:val="en-US"/>
          </w:rPr>
          <w:t>Biên nhận</w:t>
        </w:r>
      </w:ins>
      <w:ins w:id="28728" w:author="phuong vu" w:date="2018-11-26T01:42:00Z">
        <w:r>
          <w:rPr>
            <w:i/>
            <w:lang w:val="en-US"/>
          </w:rPr>
          <w:t xml:space="preserve"> khách hàng</w:t>
        </w:r>
        <w:r>
          <w:rPr>
            <w:lang w:val="en-US"/>
          </w:rPr>
          <w:t>”.</w:t>
        </w:r>
      </w:ins>
    </w:p>
    <w:p w14:paraId="304BF651" w14:textId="62283694" w:rsidR="00477528" w:rsidRDefault="00477528" w:rsidP="00477528">
      <w:pPr>
        <w:spacing w:line="276" w:lineRule="auto"/>
        <w:ind w:firstLine="720"/>
        <w:rPr>
          <w:ins w:id="28729" w:author="phuong vu" w:date="2018-11-26T01:42:00Z"/>
          <w:lang w:val="en-US"/>
        </w:rPr>
      </w:pPr>
      <w:ins w:id="28730" w:author="phuong vu" w:date="2018-11-26T01:42:00Z">
        <w:r>
          <w:rPr>
            <w:lang w:val="en-US"/>
          </w:rPr>
          <w:t xml:space="preserve">- Bước 4: Xem danh sách </w:t>
        </w:r>
      </w:ins>
      <w:ins w:id="28731" w:author="phuong vu" w:date="2018-11-26T01:44:00Z">
        <w:r w:rsidR="008A01E1">
          <w:rPr>
            <w:lang w:val="en-US"/>
          </w:rPr>
          <w:t>biên nhận</w:t>
        </w:r>
      </w:ins>
      <w:ins w:id="28732" w:author="phuong vu" w:date="2018-11-26T01:42:00Z">
        <w:r>
          <w:rPr>
            <w:lang w:val="en-US"/>
          </w:rPr>
          <w:t xml:space="preserve"> trạng thái “</w:t>
        </w:r>
      </w:ins>
      <w:ins w:id="28733" w:author="phuong vu" w:date="2018-11-26T01:44:00Z">
        <w:r w:rsidR="008A01E1">
          <w:rPr>
            <w:i/>
            <w:lang w:val="en-US"/>
          </w:rPr>
          <w:t>đang chờ lấy đồ</w:t>
        </w:r>
      </w:ins>
      <w:ins w:id="28734" w:author="phuong vu" w:date="2018-11-26T01:42:00Z">
        <w:r>
          <w:rPr>
            <w:lang w:val="en-US"/>
          </w:rPr>
          <w:t>”</w:t>
        </w:r>
      </w:ins>
      <w:ins w:id="28735" w:author="phuong vu" w:date="2018-11-26T01:44:00Z">
        <w:r w:rsidR="008A01E1">
          <w:rPr>
            <w:lang w:val="en-US"/>
          </w:rPr>
          <w:t>, “</w:t>
        </w:r>
        <w:r w:rsidR="008A01E1" w:rsidRPr="008A01E1">
          <w:rPr>
            <w:i/>
            <w:lang w:val="en-US"/>
            <w:rPrChange w:id="28736" w:author="phuong vu" w:date="2018-11-26T01:44:00Z">
              <w:rPr>
                <w:lang w:val="en-US"/>
              </w:rPr>
            </w:rPrChange>
          </w:rPr>
          <w:t>đang chờ giao đồ</w:t>
        </w:r>
        <w:r w:rsidR="008A01E1">
          <w:rPr>
            <w:lang w:val="en-US"/>
          </w:rPr>
          <w:t>”</w:t>
        </w:r>
      </w:ins>
      <w:ins w:id="28737" w:author="phuong vu" w:date="2018-11-26T01:42:00Z">
        <w:r>
          <w:rPr>
            <w:lang w:val="en-US"/>
          </w:rPr>
          <w:t>.</w:t>
        </w:r>
      </w:ins>
    </w:p>
    <w:p w14:paraId="51D180C6" w14:textId="7C8EBC5E" w:rsidR="00477528" w:rsidRDefault="00477528" w:rsidP="008A01E1">
      <w:pPr>
        <w:spacing w:line="276" w:lineRule="auto"/>
        <w:ind w:firstLine="720"/>
        <w:rPr>
          <w:ins w:id="28738" w:author="phuong vu" w:date="2018-11-26T01:42:00Z"/>
          <w:lang w:val="en-US"/>
        </w:rPr>
        <w:pPrChange w:id="28739" w:author="phuong vu" w:date="2018-11-26T01:46:00Z">
          <w:pPr>
            <w:spacing w:line="276" w:lineRule="auto"/>
            <w:ind w:firstLine="720"/>
          </w:pPr>
        </w:pPrChange>
      </w:pPr>
      <w:ins w:id="28740" w:author="phuong vu" w:date="2018-11-26T01:42:00Z">
        <w:r>
          <w:rPr>
            <w:lang w:val="en-US"/>
          </w:rPr>
          <w:t>- Bước 5: Chọn đơn hàng bằng cách nhấn lên tên khách hàng.</w:t>
        </w:r>
      </w:ins>
    </w:p>
    <w:p w14:paraId="6D461AAC" w14:textId="245B8905" w:rsidR="00477528" w:rsidRDefault="00477528" w:rsidP="00477528">
      <w:pPr>
        <w:spacing w:line="276" w:lineRule="auto"/>
        <w:ind w:firstLine="720"/>
        <w:rPr>
          <w:ins w:id="28741" w:author="phuong vu" w:date="2018-11-26T01:42:00Z"/>
          <w:lang w:val="en-US"/>
        </w:rPr>
      </w:pPr>
      <w:ins w:id="28742" w:author="phuong vu" w:date="2018-11-26T01:42:00Z">
        <w:r>
          <w:rPr>
            <w:lang w:val="en-US"/>
          </w:rPr>
          <w:t xml:space="preserve">- Bước 8: Chọn Cập nhật </w:t>
        </w:r>
      </w:ins>
      <w:ins w:id="28743" w:author="phuong vu" w:date="2018-11-26T01:46:00Z">
        <w:r w:rsidR="008A01E1">
          <w:rPr>
            <w:lang w:val="en-US"/>
          </w:rPr>
          <w:t>đơn hàng</w:t>
        </w:r>
      </w:ins>
      <w:ins w:id="28744" w:author="phuong vu" w:date="2018-11-26T01:42:00Z">
        <w:r>
          <w:rPr>
            <w:lang w:val="en-US"/>
          </w:rPr>
          <w:t>.</w:t>
        </w:r>
      </w:ins>
    </w:p>
    <w:p w14:paraId="357A2428" w14:textId="77777777" w:rsidR="00477528" w:rsidRDefault="00477528" w:rsidP="00477528">
      <w:pPr>
        <w:rPr>
          <w:ins w:id="28745" w:author="phuong vu" w:date="2018-11-26T01:42:00Z"/>
          <w:b/>
          <w:lang w:val="en-US"/>
        </w:rPr>
      </w:pPr>
      <w:ins w:id="28746" w:author="phuong vu" w:date="2018-11-26T01:42: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747">
          <w:tblGrid>
            <w:gridCol w:w="708"/>
            <w:gridCol w:w="2676"/>
            <w:gridCol w:w="1942"/>
            <w:gridCol w:w="1713"/>
            <w:gridCol w:w="1738"/>
          </w:tblGrid>
        </w:tblGridChange>
      </w:tblGrid>
      <w:tr w:rsidR="00477528" w:rsidRPr="00F0075D" w14:paraId="72722A04" w14:textId="77777777" w:rsidTr="00477528">
        <w:trPr>
          <w:ins w:id="28748"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hideMark/>
          </w:tcPr>
          <w:p w14:paraId="29C9ED1F" w14:textId="77777777" w:rsidR="00477528" w:rsidRPr="00F0075D" w:rsidRDefault="00477528" w:rsidP="00477528">
            <w:pPr>
              <w:spacing w:line="276" w:lineRule="auto"/>
              <w:jc w:val="center"/>
              <w:rPr>
                <w:ins w:id="28749" w:author="phuong vu" w:date="2018-11-26T01:42:00Z"/>
                <w:b/>
                <w:bCs/>
                <w:lang w:val="es-ES"/>
              </w:rPr>
            </w:pPr>
            <w:ins w:id="28750" w:author="phuong vu" w:date="2018-11-26T01:42: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9A88E4" w14:textId="77777777" w:rsidR="00477528" w:rsidRPr="00F0075D" w:rsidRDefault="00477528" w:rsidP="00477528">
            <w:pPr>
              <w:spacing w:line="276" w:lineRule="auto"/>
              <w:jc w:val="center"/>
              <w:rPr>
                <w:ins w:id="28751" w:author="phuong vu" w:date="2018-11-26T01:42:00Z"/>
                <w:b/>
                <w:bCs/>
                <w:lang w:val="es-ES"/>
              </w:rPr>
            </w:pPr>
            <w:ins w:id="28752" w:author="phuong vu" w:date="2018-11-26T01:42: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D82695F" w14:textId="77777777" w:rsidR="00477528" w:rsidRPr="00F0075D" w:rsidRDefault="00477528" w:rsidP="00477528">
            <w:pPr>
              <w:spacing w:line="276" w:lineRule="auto"/>
              <w:jc w:val="center"/>
              <w:rPr>
                <w:ins w:id="28753" w:author="phuong vu" w:date="2018-11-26T01:42:00Z"/>
                <w:b/>
                <w:bCs/>
                <w:lang w:val="es-ES"/>
              </w:rPr>
            </w:pPr>
            <w:ins w:id="28754" w:author="phuong vu" w:date="2018-11-26T01:42: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4F11337C" w14:textId="77777777" w:rsidR="00477528" w:rsidRPr="00F0075D" w:rsidRDefault="00477528" w:rsidP="00477528">
            <w:pPr>
              <w:spacing w:line="276" w:lineRule="auto"/>
              <w:jc w:val="center"/>
              <w:rPr>
                <w:ins w:id="28755" w:author="phuong vu" w:date="2018-11-26T01:42:00Z"/>
                <w:b/>
                <w:bCs/>
                <w:lang w:val="es-ES"/>
              </w:rPr>
            </w:pPr>
            <w:ins w:id="28756" w:author="phuong vu" w:date="2018-11-26T01:42: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1F0EAF2" w14:textId="77777777" w:rsidR="00477528" w:rsidRPr="00F0075D" w:rsidRDefault="00477528" w:rsidP="00477528">
            <w:pPr>
              <w:spacing w:line="276" w:lineRule="auto"/>
              <w:jc w:val="center"/>
              <w:rPr>
                <w:ins w:id="28757" w:author="phuong vu" w:date="2018-11-26T01:42:00Z"/>
                <w:b/>
                <w:bCs/>
                <w:lang w:val="es-ES"/>
              </w:rPr>
            </w:pPr>
            <w:ins w:id="28758" w:author="phuong vu" w:date="2018-11-26T01:42:00Z">
              <w:r w:rsidRPr="00F0075D">
                <w:rPr>
                  <w:b/>
                  <w:bCs/>
                  <w:lang w:val="es-ES"/>
                </w:rPr>
                <w:t>Thành công/ Thât bại</w:t>
              </w:r>
            </w:ins>
          </w:p>
        </w:tc>
      </w:tr>
      <w:tr w:rsidR="00477528" w:rsidRPr="00F0075D" w14:paraId="1F527268" w14:textId="77777777" w:rsidTr="00477528">
        <w:trPr>
          <w:ins w:id="28759"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20C2CF12" w14:textId="77777777" w:rsidR="00477528" w:rsidRPr="00F0075D" w:rsidRDefault="00477528" w:rsidP="00477528">
            <w:pPr>
              <w:spacing w:line="276" w:lineRule="auto"/>
              <w:jc w:val="center"/>
              <w:rPr>
                <w:ins w:id="28760" w:author="phuong vu" w:date="2018-11-26T01:42:00Z"/>
                <w:bCs/>
                <w:lang w:val="es-ES"/>
              </w:rPr>
            </w:pPr>
            <w:ins w:id="28761" w:author="phuong vu" w:date="2018-11-26T01:42: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6C8EA381" w14:textId="27A5EDC3" w:rsidR="00477528" w:rsidRPr="00F0075D" w:rsidRDefault="00477528" w:rsidP="00477528">
            <w:pPr>
              <w:spacing w:line="276" w:lineRule="auto"/>
              <w:jc w:val="left"/>
              <w:rPr>
                <w:ins w:id="28762" w:author="phuong vu" w:date="2018-11-26T01:42:00Z"/>
                <w:lang w:val="es-ES"/>
              </w:rPr>
            </w:pPr>
            <w:ins w:id="28763" w:author="phuong vu" w:date="2018-11-26T01:42:00Z">
              <w:r>
                <w:rPr>
                  <w:lang w:val="es-ES"/>
                </w:rPr>
                <w:t xml:space="preserve">Không nhập </w:t>
              </w:r>
            </w:ins>
            <w:ins w:id="28764" w:author="phuong vu" w:date="2018-11-26T01:46:00Z">
              <w:r w:rsidR="008A01E1">
                <w:rPr>
                  <w:lang w:val="es-ES"/>
                </w:rPr>
                <w:t>thông tin</w:t>
              </w:r>
            </w:ins>
            <w:ins w:id="28765" w:author="phuong vu" w:date="2018-11-26T01:42:00Z">
              <w:r>
                <w:rPr>
                  <w:lang w:val="es-ES"/>
                </w:rPr>
                <w:t xml:space="preserve"> </w:t>
              </w:r>
            </w:ins>
          </w:p>
        </w:tc>
        <w:tc>
          <w:tcPr>
            <w:tcW w:w="1942" w:type="dxa"/>
            <w:tcBorders>
              <w:top w:val="single" w:sz="4" w:space="0" w:color="auto"/>
              <w:left w:val="single" w:sz="4" w:space="0" w:color="auto"/>
              <w:bottom w:val="single" w:sz="4" w:space="0" w:color="auto"/>
              <w:right w:val="single" w:sz="4" w:space="0" w:color="auto"/>
            </w:tcBorders>
          </w:tcPr>
          <w:p w14:paraId="37236E05" w14:textId="77777777" w:rsidR="00477528" w:rsidRPr="00F0075D" w:rsidRDefault="00477528" w:rsidP="00477528">
            <w:pPr>
              <w:spacing w:line="276" w:lineRule="auto"/>
              <w:jc w:val="left"/>
              <w:rPr>
                <w:ins w:id="28766" w:author="phuong vu" w:date="2018-11-26T01:42:00Z"/>
                <w:lang w:val="es-ES"/>
              </w:rPr>
            </w:pPr>
            <w:ins w:id="28767" w:author="phuong vu" w:date="2018-11-26T01:42:00Z">
              <w:r>
                <w:rPr>
                  <w:lang w:val="es-ES"/>
                </w:rPr>
                <w:t>Thông báo lỗi “</w:t>
              </w:r>
              <w:r w:rsidRPr="00F0075D">
                <w:rPr>
                  <w:i/>
                  <w:lang w:val="es-ES"/>
                </w:rPr>
                <w:t>bắt buộc</w:t>
              </w:r>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65408DDB" w14:textId="77777777" w:rsidR="00477528" w:rsidRPr="00F0075D" w:rsidRDefault="00477528" w:rsidP="00477528">
            <w:pPr>
              <w:spacing w:line="276" w:lineRule="auto"/>
              <w:jc w:val="left"/>
              <w:rPr>
                <w:ins w:id="28768" w:author="phuong vu" w:date="2018-11-26T01:42:00Z"/>
                <w:lang w:val="es-ES"/>
              </w:rPr>
            </w:pPr>
            <w:ins w:id="28769" w:author="phuong vu" w:date="2018-11-26T01:42: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788EF4CE" w14:textId="77777777" w:rsidR="00477528" w:rsidRPr="00F0075D" w:rsidRDefault="00477528" w:rsidP="00477528">
            <w:pPr>
              <w:spacing w:line="276" w:lineRule="auto"/>
              <w:jc w:val="left"/>
              <w:rPr>
                <w:ins w:id="28770" w:author="phuong vu" w:date="2018-11-26T01:42:00Z"/>
                <w:lang w:val="es-ES"/>
              </w:rPr>
            </w:pPr>
            <w:ins w:id="28771" w:author="phuong vu" w:date="2018-11-26T01:42:00Z">
              <w:r>
                <w:rPr>
                  <w:lang w:val="es-ES"/>
                </w:rPr>
                <w:t>Thành công</w:t>
              </w:r>
            </w:ins>
          </w:p>
        </w:tc>
      </w:tr>
      <w:tr w:rsidR="00477528" w:rsidRPr="00F0075D" w14:paraId="23590DD1" w14:textId="77777777" w:rsidTr="00477528">
        <w:trPr>
          <w:ins w:id="28772"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38FBC517" w14:textId="77777777" w:rsidR="00477528" w:rsidRPr="00F0075D" w:rsidRDefault="00477528" w:rsidP="00477528">
            <w:pPr>
              <w:spacing w:line="276" w:lineRule="auto"/>
              <w:jc w:val="center"/>
              <w:rPr>
                <w:ins w:id="28773" w:author="phuong vu" w:date="2018-11-26T01:42:00Z"/>
                <w:bCs/>
                <w:lang w:val="es-ES"/>
              </w:rPr>
            </w:pPr>
            <w:ins w:id="28774" w:author="phuong vu" w:date="2018-11-26T01:42: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DC4DDDF" w14:textId="77777777" w:rsidR="00477528" w:rsidRPr="00F0075D" w:rsidRDefault="00477528" w:rsidP="00477528">
            <w:pPr>
              <w:spacing w:line="276" w:lineRule="auto"/>
              <w:jc w:val="left"/>
              <w:rPr>
                <w:ins w:id="28775" w:author="phuong vu" w:date="2018-11-26T01:42:00Z"/>
                <w:lang w:val="es-ES"/>
              </w:rPr>
            </w:pPr>
            <w:ins w:id="28776" w:author="phuong vu" w:date="2018-11-26T01:42:00Z">
              <w:r>
                <w:rPr>
                  <w:lang w:val="es-ES"/>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748077AB" w14:textId="77777777" w:rsidR="00477528" w:rsidRDefault="00477528" w:rsidP="00477528">
            <w:pPr>
              <w:spacing w:line="276" w:lineRule="auto"/>
              <w:jc w:val="left"/>
              <w:rPr>
                <w:ins w:id="28777" w:author="phuong vu" w:date="2018-11-26T01:42:00Z"/>
                <w:lang w:val="es-ES"/>
              </w:rPr>
            </w:pPr>
            <w:ins w:id="28778" w:author="phuong vu" w:date="2018-11-26T01:42:00Z">
              <w:r>
                <w:rPr>
                  <w:lang w:val="es-ES"/>
                </w:rPr>
                <w:t xml:space="preserve">Thông báo lỗi </w:t>
              </w:r>
            </w:ins>
          </w:p>
          <w:p w14:paraId="7F7BDC25" w14:textId="77777777" w:rsidR="00477528" w:rsidRPr="00F0075D" w:rsidRDefault="00477528" w:rsidP="00477528">
            <w:pPr>
              <w:spacing w:line="276" w:lineRule="auto"/>
              <w:jc w:val="left"/>
              <w:rPr>
                <w:ins w:id="28779" w:author="phuong vu" w:date="2018-11-26T01:42:00Z"/>
                <w:lang w:val="es-ES"/>
              </w:rPr>
            </w:pPr>
            <w:ins w:id="28780" w:author="phuong vu" w:date="2018-11-26T01:42:00Z">
              <w:r>
                <w:rPr>
                  <w:lang w:val="es-ES"/>
                </w:rPr>
                <w:t>“</w:t>
              </w:r>
              <w:r w:rsidRPr="00F0075D">
                <w:rPr>
                  <w:i/>
                  <w:lang w:val="es-ES"/>
                </w:rPr>
                <w:t>Nhập vào một số</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DB96F8D" w14:textId="77777777" w:rsidR="00477528" w:rsidRDefault="00477528" w:rsidP="00477528">
            <w:pPr>
              <w:spacing w:line="276" w:lineRule="auto"/>
              <w:jc w:val="left"/>
              <w:rPr>
                <w:ins w:id="28781" w:author="phuong vu" w:date="2018-11-26T01:42:00Z"/>
                <w:lang w:val="es-ES"/>
              </w:rPr>
            </w:pPr>
            <w:ins w:id="28782" w:author="phuong vu" w:date="2018-11-26T01:42:00Z">
              <w:r>
                <w:rPr>
                  <w:lang w:val="es-ES"/>
                </w:rPr>
                <w:t xml:space="preserve">Thông báo lỗi </w:t>
              </w:r>
            </w:ins>
          </w:p>
          <w:p w14:paraId="5DF954A7" w14:textId="77777777" w:rsidR="00477528" w:rsidRPr="00F0075D" w:rsidRDefault="00477528" w:rsidP="00477528">
            <w:pPr>
              <w:spacing w:line="276" w:lineRule="auto"/>
              <w:jc w:val="left"/>
              <w:rPr>
                <w:ins w:id="28783" w:author="phuong vu" w:date="2018-11-26T01:42:00Z"/>
                <w:lang w:val="es-ES"/>
              </w:rPr>
            </w:pPr>
            <w:ins w:id="28784" w:author="phuong vu" w:date="2018-11-26T01:42:00Z">
              <w:r>
                <w:rPr>
                  <w:lang w:val="es-ES"/>
                </w:rPr>
                <w:t>“</w:t>
              </w:r>
              <w:r w:rsidRPr="00F0075D">
                <w:rPr>
                  <w:i/>
                  <w:lang w:val="es-ES"/>
                </w:rPr>
                <w:t>Nhập vào một số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131821B" w14:textId="77777777" w:rsidR="00477528" w:rsidRPr="00F0075D" w:rsidRDefault="00477528" w:rsidP="00477528">
            <w:pPr>
              <w:spacing w:line="276" w:lineRule="auto"/>
              <w:jc w:val="left"/>
              <w:rPr>
                <w:ins w:id="28785" w:author="phuong vu" w:date="2018-11-26T01:42:00Z"/>
                <w:lang w:val="en-US"/>
              </w:rPr>
            </w:pPr>
            <w:ins w:id="28786" w:author="phuong vu" w:date="2018-11-26T01:42:00Z">
              <w:r>
                <w:rPr>
                  <w:lang w:val="en-US"/>
                </w:rPr>
                <w:t>Thành công</w:t>
              </w:r>
            </w:ins>
          </w:p>
        </w:tc>
      </w:tr>
      <w:tr w:rsidR="00477528" w:rsidRPr="00F0075D" w14:paraId="53706824" w14:textId="77777777" w:rsidTr="00477528">
        <w:trPr>
          <w:ins w:id="28787"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2A73D3C2" w14:textId="77777777" w:rsidR="00477528" w:rsidRPr="00F0075D" w:rsidRDefault="00477528" w:rsidP="00477528">
            <w:pPr>
              <w:spacing w:line="276" w:lineRule="auto"/>
              <w:jc w:val="center"/>
              <w:rPr>
                <w:ins w:id="28788" w:author="phuong vu" w:date="2018-11-26T01:42:00Z"/>
                <w:bCs/>
                <w:lang w:val="es-ES"/>
              </w:rPr>
            </w:pPr>
            <w:ins w:id="28789" w:author="phuong vu" w:date="2018-11-26T01:42: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2808D5AD" w14:textId="597E92F8" w:rsidR="008A01E1" w:rsidRDefault="008A01E1" w:rsidP="00477528">
            <w:pPr>
              <w:spacing w:line="276" w:lineRule="auto"/>
              <w:jc w:val="left"/>
              <w:rPr>
                <w:ins w:id="28790" w:author="phuong vu" w:date="2018-11-26T01:47:00Z"/>
                <w:lang w:val="es-ES"/>
              </w:rPr>
            </w:pPr>
            <w:ins w:id="28791" w:author="phuong vu" w:date="2018-11-26T01:47:00Z">
              <w:r>
                <w:rPr>
                  <w:lang w:val="es-ES"/>
                </w:rPr>
                <w:t>Nhập ngày và thời gian.</w:t>
              </w:r>
            </w:ins>
          </w:p>
          <w:p w14:paraId="388F823C" w14:textId="0D66ACAC" w:rsidR="00477528" w:rsidRPr="00F0075D" w:rsidRDefault="00477528" w:rsidP="00477528">
            <w:pPr>
              <w:spacing w:line="276" w:lineRule="auto"/>
              <w:jc w:val="left"/>
              <w:rPr>
                <w:ins w:id="28792" w:author="phuong vu" w:date="2018-11-26T01:42:00Z"/>
                <w:lang w:val="es-ES"/>
              </w:rPr>
            </w:pPr>
            <w:ins w:id="28793" w:author="phuong vu" w:date="2018-11-26T01:42:00Z">
              <w:r>
                <w:rPr>
                  <w:lang w:val="es-ES"/>
                </w:rPr>
                <w:t>Số lượng là số</w:t>
              </w:r>
            </w:ins>
            <w:ins w:id="28794" w:author="phuong vu" w:date="2018-11-26T01:51:00Z">
              <w:r w:rsidR="008A01E1">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7483F995" w14:textId="77777777" w:rsidR="00477528" w:rsidRDefault="00477528" w:rsidP="00477528">
            <w:pPr>
              <w:spacing w:line="276" w:lineRule="auto"/>
              <w:jc w:val="left"/>
              <w:rPr>
                <w:ins w:id="28795" w:author="phuong vu" w:date="2018-11-26T01:42:00Z"/>
                <w:lang w:val="es-ES"/>
              </w:rPr>
            </w:pPr>
            <w:ins w:id="28796" w:author="phuong vu" w:date="2018-11-26T01:42:00Z">
              <w:r>
                <w:rPr>
                  <w:lang w:val="es-ES"/>
                </w:rPr>
                <w:t>Cập nhật thành công.</w:t>
              </w:r>
            </w:ins>
          </w:p>
          <w:p w14:paraId="060AB567" w14:textId="39F6D5A4" w:rsidR="00477528" w:rsidRPr="00F0075D" w:rsidRDefault="00477528" w:rsidP="00477528">
            <w:pPr>
              <w:spacing w:line="276" w:lineRule="auto"/>
              <w:jc w:val="left"/>
              <w:rPr>
                <w:ins w:id="28797" w:author="phuong vu" w:date="2018-11-26T01:42:00Z"/>
                <w:lang w:val="es-ES"/>
              </w:rPr>
            </w:pPr>
            <w:ins w:id="28798" w:author="phuong vu" w:date="2018-11-26T01:42:00Z">
              <w:r>
                <w:rPr>
                  <w:lang w:val="es-ES"/>
                </w:rPr>
                <w:t xml:space="preserve">Hiển thị chi tiết </w:t>
              </w:r>
            </w:ins>
            <w:ins w:id="28799" w:author="phuong vu" w:date="2018-11-26T01:47:00Z">
              <w:r w:rsidR="008A01E1">
                <w:rPr>
                  <w:lang w:val="es-ES"/>
                </w:rPr>
                <w:t>biên nhận</w:t>
              </w:r>
            </w:ins>
            <w:ins w:id="28800" w:author="phuong vu" w:date="2018-11-26T01:42: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63DDF606" w14:textId="77777777" w:rsidR="00477528" w:rsidRDefault="00477528" w:rsidP="00477528">
            <w:pPr>
              <w:spacing w:line="276" w:lineRule="auto"/>
              <w:jc w:val="left"/>
              <w:rPr>
                <w:ins w:id="28801" w:author="phuong vu" w:date="2018-11-26T01:42:00Z"/>
                <w:lang w:val="es-ES"/>
              </w:rPr>
            </w:pPr>
            <w:ins w:id="28802" w:author="phuong vu" w:date="2018-11-26T01:42:00Z">
              <w:r>
                <w:rPr>
                  <w:lang w:val="es-ES"/>
                </w:rPr>
                <w:t>Cập nhật thành công.</w:t>
              </w:r>
            </w:ins>
          </w:p>
          <w:p w14:paraId="55343A91" w14:textId="4E030D42" w:rsidR="00477528" w:rsidRPr="00F0075D" w:rsidRDefault="00477528" w:rsidP="00477528">
            <w:pPr>
              <w:spacing w:line="276" w:lineRule="auto"/>
              <w:jc w:val="left"/>
              <w:rPr>
                <w:ins w:id="28803" w:author="phuong vu" w:date="2018-11-26T01:42:00Z"/>
                <w:lang w:val="es-ES"/>
              </w:rPr>
            </w:pPr>
            <w:ins w:id="28804" w:author="phuong vu" w:date="2018-11-26T01:42:00Z">
              <w:r>
                <w:rPr>
                  <w:lang w:val="es-ES"/>
                </w:rPr>
                <w:t xml:space="preserve">Hiển thị chi tiết </w:t>
              </w:r>
            </w:ins>
            <w:ins w:id="28805" w:author="phuong vu" w:date="2018-11-26T01:47:00Z">
              <w:r w:rsidR="008A01E1">
                <w:rPr>
                  <w:lang w:val="es-ES"/>
                </w:rPr>
                <w:t>biên nhận</w:t>
              </w:r>
            </w:ins>
            <w:ins w:id="28806" w:author="phuong vu" w:date="2018-11-26T01:42:00Z">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FB7A637" w14:textId="77777777" w:rsidR="00477528" w:rsidRPr="00F0075D" w:rsidRDefault="00477528" w:rsidP="00477528">
            <w:pPr>
              <w:spacing w:line="276" w:lineRule="auto"/>
              <w:jc w:val="left"/>
              <w:rPr>
                <w:ins w:id="28807" w:author="phuong vu" w:date="2018-11-26T01:42:00Z"/>
                <w:lang w:val="es-ES"/>
              </w:rPr>
            </w:pPr>
            <w:ins w:id="28808" w:author="phuong vu" w:date="2018-11-26T01:42:00Z">
              <w:r>
                <w:rPr>
                  <w:lang w:val="es-ES"/>
                </w:rPr>
                <w:t>Thành công</w:t>
              </w:r>
            </w:ins>
          </w:p>
        </w:tc>
      </w:tr>
      <w:tr w:rsidR="00477528" w:rsidRPr="00F0075D" w14:paraId="4A2A9E48" w14:textId="77777777" w:rsidTr="00477528">
        <w:trPr>
          <w:ins w:id="28809"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1A5816F4" w14:textId="77777777" w:rsidR="00477528" w:rsidRPr="00F0075D" w:rsidRDefault="00477528" w:rsidP="00477528">
            <w:pPr>
              <w:spacing w:line="276" w:lineRule="auto"/>
              <w:jc w:val="center"/>
              <w:rPr>
                <w:ins w:id="28810" w:author="phuong vu" w:date="2018-11-26T01:42:00Z"/>
                <w:bCs/>
                <w:lang w:val="es-ES"/>
              </w:rPr>
            </w:pPr>
            <w:ins w:id="28811" w:author="phuong vu" w:date="2018-11-26T01:42: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40755B5E" w14:textId="77777777" w:rsidR="00477528" w:rsidRPr="00F0075D" w:rsidRDefault="00477528" w:rsidP="00477528">
            <w:pPr>
              <w:spacing w:line="276" w:lineRule="auto"/>
              <w:jc w:val="left"/>
              <w:rPr>
                <w:ins w:id="28812" w:author="phuong vu" w:date="2018-11-26T01:42:00Z"/>
                <w:lang w:val="es-ES"/>
              </w:rPr>
            </w:pPr>
            <w:ins w:id="28813" w:author="phuong vu" w:date="2018-11-26T01:4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13EFEFC" w14:textId="77777777" w:rsidR="00477528" w:rsidRPr="00F0075D" w:rsidRDefault="00477528" w:rsidP="00477528">
            <w:pPr>
              <w:spacing w:line="276" w:lineRule="auto"/>
              <w:jc w:val="left"/>
              <w:rPr>
                <w:ins w:id="28814" w:author="phuong vu" w:date="2018-11-26T01:42:00Z"/>
                <w:lang w:val="es-ES"/>
              </w:rPr>
            </w:pPr>
            <w:ins w:id="28815" w:author="phuong vu" w:date="2018-11-26T01:4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18C90196" w14:textId="77777777" w:rsidR="00477528" w:rsidRPr="00F0075D" w:rsidRDefault="00477528" w:rsidP="00477528">
            <w:pPr>
              <w:spacing w:line="276" w:lineRule="auto"/>
              <w:jc w:val="left"/>
              <w:rPr>
                <w:ins w:id="28816" w:author="phuong vu" w:date="2018-11-26T01:42:00Z"/>
                <w:lang w:val="es-ES"/>
              </w:rPr>
            </w:pPr>
            <w:ins w:id="28817" w:author="phuong vu" w:date="2018-11-26T01:4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724E8AAA" w14:textId="77777777" w:rsidR="00477528" w:rsidRPr="00F0075D" w:rsidRDefault="00477528" w:rsidP="00B81AB4">
            <w:pPr>
              <w:keepNext/>
              <w:spacing w:line="276" w:lineRule="auto"/>
              <w:jc w:val="left"/>
              <w:rPr>
                <w:ins w:id="28818" w:author="phuong vu" w:date="2018-11-26T01:42:00Z"/>
                <w:lang w:val="es-ES"/>
              </w:rPr>
              <w:pPrChange w:id="28819" w:author="phuong vu" w:date="2018-11-26T01:53:00Z">
                <w:pPr>
                  <w:keepNext/>
                  <w:spacing w:line="276" w:lineRule="auto"/>
                  <w:jc w:val="left"/>
                </w:pPr>
              </w:pPrChange>
            </w:pPr>
            <w:ins w:id="28820" w:author="phuong vu" w:date="2018-11-26T01:42:00Z">
              <w:r>
                <w:rPr>
                  <w:lang w:val="es-ES"/>
                </w:rPr>
                <w:t>Thành công</w:t>
              </w:r>
            </w:ins>
          </w:p>
        </w:tc>
      </w:tr>
    </w:tbl>
    <w:p w14:paraId="6759B276" w14:textId="05FD76E0" w:rsidR="00477528" w:rsidRPr="00B81AB4" w:rsidRDefault="00B81AB4" w:rsidP="00B81AB4">
      <w:pPr>
        <w:pStyle w:val="Caption"/>
        <w:rPr>
          <w:ins w:id="28821" w:author="phuong vu" w:date="2018-11-23T10:02:00Z"/>
          <w:lang w:val="en-US"/>
          <w:rPrChange w:id="28822" w:author="phuong vu" w:date="2018-11-26T01:53:00Z">
            <w:rPr>
              <w:ins w:id="28823" w:author="phuong vu" w:date="2018-11-23T10:02:00Z"/>
            </w:rPr>
          </w:rPrChange>
        </w:rPr>
        <w:pPrChange w:id="28824" w:author="phuong vu" w:date="2018-11-26T01:53:00Z">
          <w:pPr>
            <w:pStyle w:val="Heading3"/>
          </w:pPr>
        </w:pPrChange>
      </w:pPr>
      <w:ins w:id="28825" w:author="phuong vu" w:date="2018-11-26T01:53:00Z">
        <w:r>
          <w:t xml:space="preserve">Bảng </w:t>
        </w:r>
      </w:ins>
      <w:ins w:id="28826" w:author="phuong vu" w:date="2018-11-26T02:10:00Z">
        <w:r w:rsidR="00404CBA">
          <w:fldChar w:fldCharType="begin"/>
        </w:r>
        <w:r w:rsidR="00404CBA">
          <w:instrText xml:space="preserve"> STYLEREF 1 \s </w:instrText>
        </w:r>
      </w:ins>
      <w:r w:rsidR="00404CBA">
        <w:fldChar w:fldCharType="separate"/>
      </w:r>
      <w:r w:rsidR="00404CBA">
        <w:rPr>
          <w:noProof/>
        </w:rPr>
        <w:t>4</w:t>
      </w:r>
      <w:ins w:id="2882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828" w:author="phuong vu" w:date="2018-11-26T02:10:00Z">
        <w:r w:rsidR="00404CBA">
          <w:rPr>
            <w:noProof/>
          </w:rPr>
          <w:t>10</w:t>
        </w:r>
        <w:r w:rsidR="00404CBA">
          <w:fldChar w:fldCharType="end"/>
        </w:r>
      </w:ins>
      <w:ins w:id="28829" w:author="phuong vu" w:date="2018-11-26T01:53:00Z">
        <w:r>
          <w:rPr>
            <w:lang w:val="en-US"/>
          </w:rPr>
          <w:t xml:space="preserve"> Kiểm thử chức năng cập nhật biên nhận</w:t>
        </w:r>
      </w:ins>
    </w:p>
    <w:p w14:paraId="1D9E6C81" w14:textId="257AED21" w:rsidR="00287281" w:rsidRPr="00BA3432" w:rsidRDefault="00287281">
      <w:pPr>
        <w:pStyle w:val="Heading3"/>
        <w:spacing w:line="276" w:lineRule="auto"/>
        <w:rPr>
          <w:ins w:id="28830" w:author="phuong vu" w:date="2018-11-23T10:14:00Z"/>
          <w:rFonts w:cstheme="majorHAnsi"/>
          <w:lang w:val="vi-VN"/>
          <w:rPrChange w:id="28831" w:author="phuong vu" w:date="2018-11-25T21:55:00Z">
            <w:rPr>
              <w:ins w:id="28832" w:author="phuong vu" w:date="2018-11-23T10:14:00Z"/>
            </w:rPr>
          </w:rPrChange>
        </w:rPr>
        <w:pPrChange w:id="28833" w:author="phuong vu" w:date="2018-11-23T13:48:00Z">
          <w:pPr>
            <w:pStyle w:val="Heading3"/>
          </w:pPr>
        </w:pPrChange>
      </w:pPr>
      <w:ins w:id="28834" w:author="phuong vu" w:date="2018-11-23T10:02:00Z">
        <w:r w:rsidRPr="00BA3432">
          <w:rPr>
            <w:rFonts w:cstheme="majorHAnsi"/>
            <w:lang w:val="vi-VN"/>
            <w:rPrChange w:id="28835" w:author="phuong vu" w:date="2018-11-25T21:55:00Z">
              <w:rPr/>
            </w:rPrChange>
          </w:rPr>
          <w:t>Quản lí phân công xử lí đơn hàng</w:t>
        </w:r>
      </w:ins>
    </w:p>
    <w:p w14:paraId="37FA0E72" w14:textId="77777777" w:rsidR="005F0591" w:rsidRPr="00F0075D" w:rsidRDefault="005F0591" w:rsidP="005F0591">
      <w:pPr>
        <w:spacing w:line="276" w:lineRule="auto"/>
        <w:ind w:firstLine="720"/>
        <w:rPr>
          <w:ins w:id="28836" w:author="phuong vu" w:date="2018-11-26T01:55:00Z"/>
          <w:lang w:val="en-US"/>
        </w:rPr>
      </w:pPr>
      <w:ins w:id="28837" w:author="phuong vu" w:date="2018-11-26T01:55: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0F090BB3" w14:textId="4539512A" w:rsidR="005F0591" w:rsidRDefault="005F0591" w:rsidP="005F0591">
      <w:pPr>
        <w:spacing w:line="276" w:lineRule="auto"/>
        <w:ind w:firstLine="720"/>
        <w:rPr>
          <w:ins w:id="28838" w:author="phuong vu" w:date="2018-11-26T01:55:00Z"/>
          <w:lang w:val="en-US"/>
        </w:rPr>
      </w:pPr>
      <w:ins w:id="28839" w:author="phuong vu" w:date="2018-11-26T01:55:00Z">
        <w:r w:rsidRPr="00F0075D">
          <w:rPr>
            <w:b/>
            <w:lang w:val="en-US"/>
          </w:rPr>
          <w:t>Tiền điều kiện:</w:t>
        </w:r>
        <w:r>
          <w:rPr>
            <w:lang w:val="en-US"/>
          </w:rPr>
          <w:t xml:space="preserve"> </w:t>
        </w:r>
        <w:r>
          <w:rPr>
            <w:lang w:val="en-US"/>
          </w:rPr>
          <w:t xml:space="preserve">Đăng nhập thành công vào trang quản lí dành cho nhân viên chi nhánh với chức vụ nhân viên </w:t>
        </w:r>
      </w:ins>
      <w:ins w:id="28840" w:author="phuong vu" w:date="2018-11-26T01:56:00Z">
        <w:r>
          <w:rPr>
            <w:lang w:val="en-US"/>
          </w:rPr>
          <w:t xml:space="preserve">quản lí đơn hàng </w:t>
        </w:r>
      </w:ins>
      <w:ins w:id="28841" w:author="phuong vu" w:date="2018-11-26T02:07:00Z">
        <w:r w:rsidR="00404CBA">
          <w:rPr>
            <w:lang w:val="en-US"/>
          </w:rPr>
          <w:t>hoặc</w:t>
        </w:r>
      </w:ins>
      <w:ins w:id="28842" w:author="phuong vu" w:date="2018-11-26T01:56:00Z">
        <w:r>
          <w:rPr>
            <w:lang w:val="en-US"/>
          </w:rPr>
          <w:t xml:space="preserve"> nhân viên xử lí đơn hàng.</w:t>
        </w:r>
      </w:ins>
    </w:p>
    <w:p w14:paraId="69129529" w14:textId="2B80B3E5" w:rsidR="005F0591" w:rsidRDefault="005F0591" w:rsidP="005F0591">
      <w:pPr>
        <w:spacing w:line="276" w:lineRule="auto"/>
        <w:ind w:firstLine="720"/>
        <w:rPr>
          <w:ins w:id="28843" w:author="phuong vu" w:date="2018-11-26T01:56:00Z"/>
          <w:b/>
          <w:lang w:val="en-US"/>
        </w:rPr>
      </w:pPr>
      <w:ins w:id="28844" w:author="phuong vu" w:date="2018-11-26T01:55:00Z">
        <w:r w:rsidRPr="00F0075D">
          <w:rPr>
            <w:b/>
            <w:lang w:val="en-US"/>
          </w:rPr>
          <w:t>Mô tả</w:t>
        </w:r>
        <w:r>
          <w:rPr>
            <w:b/>
            <w:lang w:val="en-US"/>
          </w:rPr>
          <w:t>:</w:t>
        </w:r>
      </w:ins>
    </w:p>
    <w:p w14:paraId="038212DD" w14:textId="752E287E" w:rsidR="005F0591" w:rsidRDefault="005F0591" w:rsidP="005F0591">
      <w:pPr>
        <w:spacing w:line="276" w:lineRule="auto"/>
        <w:ind w:firstLine="720"/>
        <w:rPr>
          <w:ins w:id="28845" w:author="phuong vu" w:date="2018-11-26T01:55:00Z"/>
          <w:b/>
          <w:lang w:val="en-US"/>
        </w:rPr>
      </w:pPr>
      <w:ins w:id="28846" w:author="phuong vu" w:date="2018-11-26T01:57:00Z">
        <w:r>
          <w:rPr>
            <w:b/>
            <w:lang w:val="en-US"/>
          </w:rPr>
          <w:t>Trường hợp 1:</w:t>
        </w:r>
      </w:ins>
    </w:p>
    <w:p w14:paraId="08F13C82" w14:textId="77777777" w:rsidR="005F0591" w:rsidRDefault="005F0591" w:rsidP="005F0591">
      <w:pPr>
        <w:spacing w:line="276" w:lineRule="auto"/>
        <w:ind w:firstLine="720"/>
        <w:rPr>
          <w:ins w:id="28847" w:author="phuong vu" w:date="2018-11-26T01:55:00Z"/>
          <w:lang w:val="en-US"/>
        </w:rPr>
      </w:pPr>
      <w:ins w:id="28848" w:author="phuong vu" w:date="2018-11-26T01:55:00Z">
        <w:r>
          <w:rPr>
            <w:b/>
            <w:lang w:val="en-US"/>
          </w:rPr>
          <w:t xml:space="preserve">- </w:t>
        </w:r>
        <w:r>
          <w:rPr>
            <w:lang w:val="en-US"/>
          </w:rPr>
          <w:t>Bước 1: Mở trang web tại địa chỉ: localhost:3000.</w:t>
        </w:r>
      </w:ins>
    </w:p>
    <w:p w14:paraId="29AB0F4F" w14:textId="77777777" w:rsidR="005F0591" w:rsidRDefault="005F0591" w:rsidP="005F0591">
      <w:pPr>
        <w:spacing w:line="276" w:lineRule="auto"/>
        <w:ind w:firstLine="720"/>
        <w:rPr>
          <w:ins w:id="28849" w:author="phuong vu" w:date="2018-11-26T01:55:00Z"/>
          <w:lang w:val="en-US"/>
        </w:rPr>
      </w:pPr>
      <w:ins w:id="28850" w:author="phuong vu" w:date="2018-11-26T01:55:00Z">
        <w:r>
          <w:rPr>
            <w:lang w:val="en-US"/>
          </w:rPr>
          <w:lastRenderedPageBreak/>
          <w:t>- Bước 2: Đăng nhập thành công vào hệ thống.</w:t>
        </w:r>
      </w:ins>
    </w:p>
    <w:p w14:paraId="4E1A0822" w14:textId="13DA1AB3" w:rsidR="005F0591" w:rsidRDefault="005F0591" w:rsidP="005F0591">
      <w:pPr>
        <w:spacing w:line="276" w:lineRule="auto"/>
        <w:ind w:firstLine="720"/>
        <w:rPr>
          <w:ins w:id="28851" w:author="phuong vu" w:date="2018-11-26T01:56:00Z"/>
          <w:lang w:val="en-US"/>
        </w:rPr>
      </w:pPr>
      <w:ins w:id="28852" w:author="phuong vu" w:date="2018-11-26T01:55:00Z">
        <w:r>
          <w:rPr>
            <w:lang w:val="en-US"/>
          </w:rPr>
          <w:t>- Bước 3: Chọn chức năng “</w:t>
        </w:r>
        <w:r>
          <w:rPr>
            <w:i/>
            <w:lang w:val="en-US"/>
          </w:rPr>
          <w:t>Phân công đơn hàng</w:t>
        </w:r>
        <w:r>
          <w:rPr>
            <w:lang w:val="en-US"/>
          </w:rPr>
          <w:t>”.</w:t>
        </w:r>
      </w:ins>
    </w:p>
    <w:p w14:paraId="313EF7FB" w14:textId="06D471D9" w:rsidR="005F0591" w:rsidRDefault="005F0591" w:rsidP="005F0591">
      <w:pPr>
        <w:spacing w:line="276" w:lineRule="auto"/>
        <w:ind w:firstLine="720"/>
        <w:rPr>
          <w:ins w:id="28853" w:author="phuong vu" w:date="2018-11-26T01:57:00Z"/>
          <w:lang w:val="en-US"/>
        </w:rPr>
      </w:pPr>
      <w:ins w:id="28854" w:author="phuong vu" w:date="2018-11-26T01:56:00Z">
        <w:r>
          <w:rPr>
            <w:lang w:val="en-US"/>
          </w:rPr>
          <w:t>- Bước 4: Chọn chức năng “</w:t>
        </w:r>
        <w:r w:rsidRPr="005F0591">
          <w:rPr>
            <w:i/>
            <w:lang w:val="en-US"/>
            <w:rPrChange w:id="28855" w:author="phuong vu" w:date="2018-11-26T01:56:00Z">
              <w:rPr>
                <w:lang w:val="en-US"/>
              </w:rPr>
            </w:rPrChange>
          </w:rPr>
          <w:t>Phân công lại</w:t>
        </w:r>
        <w:r>
          <w:rPr>
            <w:lang w:val="en-US"/>
          </w:rPr>
          <w:t>”.</w:t>
        </w:r>
      </w:ins>
    </w:p>
    <w:p w14:paraId="50FA89A0" w14:textId="7DB7040F" w:rsidR="005F0591" w:rsidRDefault="005F0591" w:rsidP="005F0591">
      <w:pPr>
        <w:spacing w:line="276" w:lineRule="auto"/>
        <w:ind w:firstLine="720"/>
        <w:rPr>
          <w:ins w:id="28856" w:author="phuong vu" w:date="2018-11-26T01:57:00Z"/>
          <w:b/>
          <w:lang w:val="en-US"/>
        </w:rPr>
      </w:pPr>
      <w:ins w:id="28857" w:author="phuong vu" w:date="2018-11-26T01:57:00Z">
        <w:r>
          <w:rPr>
            <w:b/>
            <w:lang w:val="en-US"/>
          </w:rPr>
          <w:t xml:space="preserve">Trường hợp </w:t>
        </w:r>
        <w:r>
          <w:rPr>
            <w:b/>
            <w:lang w:val="en-US"/>
          </w:rPr>
          <w:t>2</w:t>
        </w:r>
        <w:r>
          <w:rPr>
            <w:b/>
            <w:lang w:val="en-US"/>
          </w:rPr>
          <w:t>:</w:t>
        </w:r>
      </w:ins>
    </w:p>
    <w:p w14:paraId="367EA195" w14:textId="77777777" w:rsidR="005F0591" w:rsidRDefault="005F0591" w:rsidP="005F0591">
      <w:pPr>
        <w:spacing w:line="276" w:lineRule="auto"/>
        <w:ind w:firstLine="720"/>
        <w:rPr>
          <w:ins w:id="28858" w:author="phuong vu" w:date="2018-11-26T01:57:00Z"/>
          <w:lang w:val="en-US"/>
        </w:rPr>
      </w:pPr>
      <w:ins w:id="28859" w:author="phuong vu" w:date="2018-11-26T01:57:00Z">
        <w:r>
          <w:rPr>
            <w:b/>
            <w:lang w:val="en-US"/>
          </w:rPr>
          <w:t xml:space="preserve">- </w:t>
        </w:r>
        <w:r>
          <w:rPr>
            <w:lang w:val="en-US"/>
          </w:rPr>
          <w:t>Bước 1: Mở trang web tại địa chỉ: localhost:3000.</w:t>
        </w:r>
      </w:ins>
    </w:p>
    <w:p w14:paraId="33099E88" w14:textId="77777777" w:rsidR="005F0591" w:rsidRDefault="005F0591" w:rsidP="005F0591">
      <w:pPr>
        <w:spacing w:line="276" w:lineRule="auto"/>
        <w:ind w:firstLine="720"/>
        <w:rPr>
          <w:ins w:id="28860" w:author="phuong vu" w:date="2018-11-26T01:57:00Z"/>
          <w:lang w:val="en-US"/>
        </w:rPr>
      </w:pPr>
      <w:ins w:id="28861" w:author="phuong vu" w:date="2018-11-26T01:57:00Z">
        <w:r>
          <w:rPr>
            <w:lang w:val="en-US"/>
          </w:rPr>
          <w:t>- Bước 2: Đăng nhập thành công vào hệ thống.</w:t>
        </w:r>
      </w:ins>
    </w:p>
    <w:p w14:paraId="1313933D" w14:textId="3DB41FF7" w:rsidR="005F0591" w:rsidRDefault="005F0591" w:rsidP="005F0591">
      <w:pPr>
        <w:spacing w:line="276" w:lineRule="auto"/>
        <w:ind w:firstLine="720"/>
        <w:rPr>
          <w:ins w:id="28862" w:author="phuong vu" w:date="2018-11-26T01:57:00Z"/>
          <w:lang w:val="en-US"/>
        </w:rPr>
      </w:pPr>
      <w:ins w:id="28863" w:author="phuong vu" w:date="2018-11-26T01:57:00Z">
        <w:r>
          <w:rPr>
            <w:lang w:val="en-US"/>
          </w:rPr>
          <w:t>- Bước 3: Chọn chức năng “</w:t>
        </w:r>
        <w:r>
          <w:rPr>
            <w:i/>
            <w:lang w:val="en-US"/>
          </w:rPr>
          <w:t>Máy giặt</w:t>
        </w:r>
        <w:r>
          <w:rPr>
            <w:lang w:val="en-US"/>
          </w:rPr>
          <w:t>”.</w:t>
        </w:r>
      </w:ins>
    </w:p>
    <w:p w14:paraId="1F204B74" w14:textId="4754F7A9" w:rsidR="005F0591" w:rsidRDefault="005F0591" w:rsidP="005F0591">
      <w:pPr>
        <w:spacing w:line="276" w:lineRule="auto"/>
        <w:ind w:firstLine="720"/>
        <w:rPr>
          <w:ins w:id="28864" w:author="phuong vu" w:date="2018-11-26T01:57:00Z"/>
          <w:lang w:val="en-US"/>
        </w:rPr>
      </w:pPr>
      <w:ins w:id="28865" w:author="phuong vu" w:date="2018-11-26T01:57:00Z">
        <w:r>
          <w:rPr>
            <w:lang w:val="en-US"/>
          </w:rPr>
          <w:t xml:space="preserve">- Bước 4: </w:t>
        </w:r>
        <w:r>
          <w:rPr>
            <w:lang w:val="en-US"/>
          </w:rPr>
          <w:t>Thay đổi trạng thái máy giặt.</w:t>
        </w:r>
      </w:ins>
    </w:p>
    <w:p w14:paraId="21ADF413" w14:textId="45C5E712" w:rsidR="005F0591" w:rsidRDefault="005F0591" w:rsidP="005F0591">
      <w:pPr>
        <w:spacing w:line="276" w:lineRule="auto"/>
        <w:ind w:firstLine="720"/>
        <w:rPr>
          <w:ins w:id="28866" w:author="phuong vu" w:date="2018-11-26T01:55:00Z"/>
          <w:lang w:val="en-US"/>
        </w:rPr>
        <w:pPrChange w:id="28867" w:author="phuong vu" w:date="2018-11-26T01:57:00Z">
          <w:pPr>
            <w:spacing w:line="276" w:lineRule="auto"/>
            <w:ind w:firstLine="720"/>
          </w:pPr>
        </w:pPrChange>
      </w:pPr>
      <w:ins w:id="28868" w:author="phuong vu" w:date="2018-11-26T01:58:00Z">
        <w:r>
          <w:rPr>
            <w:lang w:val="en-US"/>
          </w:rPr>
          <w:t>- Bước 5: Kiểm tra phân công đơn hàng.</w:t>
        </w:r>
      </w:ins>
    </w:p>
    <w:p w14:paraId="60F41CEA" w14:textId="77777777" w:rsidR="005F0591" w:rsidRDefault="005F0591" w:rsidP="005F0591">
      <w:pPr>
        <w:rPr>
          <w:ins w:id="28869" w:author="phuong vu" w:date="2018-11-26T01:55:00Z"/>
          <w:b/>
          <w:lang w:val="en-US"/>
        </w:rPr>
      </w:pPr>
      <w:ins w:id="28870" w:author="phuong vu" w:date="2018-11-26T01:55: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8871">
          <w:tblGrid>
            <w:gridCol w:w="708"/>
            <w:gridCol w:w="2676"/>
            <w:gridCol w:w="1942"/>
            <w:gridCol w:w="1713"/>
            <w:gridCol w:w="1738"/>
          </w:tblGrid>
        </w:tblGridChange>
      </w:tblGrid>
      <w:tr w:rsidR="005F0591" w:rsidRPr="00F0075D" w14:paraId="514C459D" w14:textId="77777777" w:rsidTr="00F0075D">
        <w:trPr>
          <w:ins w:id="28872"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hideMark/>
          </w:tcPr>
          <w:p w14:paraId="10062E4D" w14:textId="77777777" w:rsidR="005F0591" w:rsidRPr="00F0075D" w:rsidRDefault="005F0591" w:rsidP="00F0075D">
            <w:pPr>
              <w:spacing w:line="276" w:lineRule="auto"/>
              <w:jc w:val="center"/>
              <w:rPr>
                <w:ins w:id="28873" w:author="phuong vu" w:date="2018-11-26T01:55:00Z"/>
                <w:b/>
                <w:bCs/>
                <w:lang w:val="es-ES"/>
              </w:rPr>
            </w:pPr>
            <w:ins w:id="28874" w:author="phuong vu" w:date="2018-11-26T01:55: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582B0C06" w14:textId="77777777" w:rsidR="005F0591" w:rsidRPr="00F0075D" w:rsidRDefault="005F0591" w:rsidP="00F0075D">
            <w:pPr>
              <w:spacing w:line="276" w:lineRule="auto"/>
              <w:jc w:val="center"/>
              <w:rPr>
                <w:ins w:id="28875" w:author="phuong vu" w:date="2018-11-26T01:55:00Z"/>
                <w:b/>
                <w:bCs/>
                <w:lang w:val="es-ES"/>
              </w:rPr>
            </w:pPr>
            <w:ins w:id="28876" w:author="phuong vu" w:date="2018-11-26T01:55: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792A09" w14:textId="77777777" w:rsidR="005F0591" w:rsidRPr="00F0075D" w:rsidRDefault="005F0591" w:rsidP="00F0075D">
            <w:pPr>
              <w:spacing w:line="276" w:lineRule="auto"/>
              <w:jc w:val="center"/>
              <w:rPr>
                <w:ins w:id="28877" w:author="phuong vu" w:date="2018-11-26T01:55:00Z"/>
                <w:b/>
                <w:bCs/>
                <w:lang w:val="es-ES"/>
              </w:rPr>
            </w:pPr>
            <w:ins w:id="28878" w:author="phuong vu" w:date="2018-11-26T01:55: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4E454D" w14:textId="77777777" w:rsidR="005F0591" w:rsidRPr="00F0075D" w:rsidRDefault="005F0591" w:rsidP="00F0075D">
            <w:pPr>
              <w:spacing w:line="276" w:lineRule="auto"/>
              <w:jc w:val="center"/>
              <w:rPr>
                <w:ins w:id="28879" w:author="phuong vu" w:date="2018-11-26T01:55:00Z"/>
                <w:b/>
                <w:bCs/>
                <w:lang w:val="es-ES"/>
              </w:rPr>
            </w:pPr>
            <w:ins w:id="28880" w:author="phuong vu" w:date="2018-11-26T01:55: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2C5975A" w14:textId="77777777" w:rsidR="005F0591" w:rsidRPr="00F0075D" w:rsidRDefault="005F0591" w:rsidP="00F0075D">
            <w:pPr>
              <w:spacing w:line="276" w:lineRule="auto"/>
              <w:jc w:val="center"/>
              <w:rPr>
                <w:ins w:id="28881" w:author="phuong vu" w:date="2018-11-26T01:55:00Z"/>
                <w:b/>
                <w:bCs/>
                <w:lang w:val="es-ES"/>
              </w:rPr>
            </w:pPr>
            <w:ins w:id="28882" w:author="phuong vu" w:date="2018-11-26T01:55:00Z">
              <w:r w:rsidRPr="00F0075D">
                <w:rPr>
                  <w:b/>
                  <w:bCs/>
                  <w:lang w:val="es-ES"/>
                </w:rPr>
                <w:t>Thành công/ Thât bại</w:t>
              </w:r>
            </w:ins>
          </w:p>
        </w:tc>
      </w:tr>
      <w:tr w:rsidR="005F0591" w:rsidRPr="00F0075D" w14:paraId="192689EB" w14:textId="77777777" w:rsidTr="00337006">
        <w:trPr>
          <w:ins w:id="28883" w:author="phuong vu" w:date="2018-11-26T01:58:00Z"/>
        </w:trPr>
        <w:tc>
          <w:tcPr>
            <w:tcW w:w="8777" w:type="dxa"/>
            <w:gridSpan w:val="5"/>
            <w:tcBorders>
              <w:top w:val="single" w:sz="4" w:space="0" w:color="auto"/>
              <w:left w:val="single" w:sz="4" w:space="0" w:color="auto"/>
              <w:bottom w:val="single" w:sz="4" w:space="0" w:color="auto"/>
              <w:right w:val="single" w:sz="4" w:space="0" w:color="auto"/>
            </w:tcBorders>
            <w:vAlign w:val="center"/>
          </w:tcPr>
          <w:p w14:paraId="127B2426" w14:textId="5282BFE7" w:rsidR="005F0591" w:rsidRPr="00F0075D" w:rsidRDefault="005F0591" w:rsidP="005F0591">
            <w:pPr>
              <w:spacing w:line="276" w:lineRule="auto"/>
              <w:jc w:val="left"/>
              <w:rPr>
                <w:ins w:id="28884" w:author="phuong vu" w:date="2018-11-26T01:58:00Z"/>
                <w:b/>
                <w:bCs/>
                <w:lang w:val="es-ES"/>
              </w:rPr>
              <w:pPrChange w:id="28885" w:author="phuong vu" w:date="2018-11-26T01:58:00Z">
                <w:pPr>
                  <w:spacing w:line="276" w:lineRule="auto"/>
                  <w:jc w:val="center"/>
                </w:pPr>
              </w:pPrChange>
            </w:pPr>
            <w:ins w:id="28886" w:author="phuong vu" w:date="2018-11-26T01:58:00Z">
              <w:r>
                <w:rPr>
                  <w:b/>
                  <w:bCs/>
                  <w:lang w:val="es-ES"/>
                </w:rPr>
                <w:t>Trư</w:t>
              </w:r>
            </w:ins>
            <w:ins w:id="28887" w:author="phuong vu" w:date="2018-11-26T01:59:00Z">
              <w:r>
                <w:rPr>
                  <w:b/>
                  <w:bCs/>
                  <w:lang w:val="es-ES"/>
                </w:rPr>
                <w:t>ờng hợp 1</w:t>
              </w:r>
            </w:ins>
          </w:p>
        </w:tc>
      </w:tr>
      <w:tr w:rsidR="005F0591" w:rsidRPr="00F0075D" w14:paraId="37FC121D" w14:textId="77777777" w:rsidTr="00F0075D">
        <w:trPr>
          <w:ins w:id="28888"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761783C7" w14:textId="77777777" w:rsidR="005F0591" w:rsidRPr="00F0075D" w:rsidRDefault="005F0591" w:rsidP="00F0075D">
            <w:pPr>
              <w:spacing w:line="276" w:lineRule="auto"/>
              <w:jc w:val="center"/>
              <w:rPr>
                <w:ins w:id="28889" w:author="phuong vu" w:date="2018-11-26T01:55:00Z"/>
                <w:bCs/>
                <w:lang w:val="es-ES"/>
              </w:rPr>
            </w:pPr>
            <w:ins w:id="28890" w:author="phuong vu" w:date="2018-11-26T01:55: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7F277122" w14:textId="500C5995" w:rsidR="005F0591" w:rsidRPr="00F0075D" w:rsidRDefault="005F0591" w:rsidP="00F0075D">
            <w:pPr>
              <w:spacing w:line="276" w:lineRule="auto"/>
              <w:jc w:val="left"/>
              <w:rPr>
                <w:ins w:id="28891" w:author="phuong vu" w:date="2018-11-26T01:55:00Z"/>
                <w:lang w:val="es-ES"/>
              </w:rPr>
            </w:pPr>
            <w:ins w:id="28892" w:author="phuong vu" w:date="2018-11-26T02:02:00Z">
              <w:r>
                <w:rPr>
                  <w:lang w:val="es-ES"/>
                </w:rPr>
                <w:t>Không chọn máy giặt</w:t>
              </w:r>
            </w:ins>
          </w:p>
        </w:tc>
        <w:tc>
          <w:tcPr>
            <w:tcW w:w="1942" w:type="dxa"/>
            <w:tcBorders>
              <w:top w:val="single" w:sz="4" w:space="0" w:color="auto"/>
              <w:left w:val="single" w:sz="4" w:space="0" w:color="auto"/>
              <w:bottom w:val="single" w:sz="4" w:space="0" w:color="auto"/>
              <w:right w:val="single" w:sz="4" w:space="0" w:color="auto"/>
            </w:tcBorders>
          </w:tcPr>
          <w:p w14:paraId="272C31B2" w14:textId="77777777" w:rsidR="005F0591" w:rsidRPr="00F0075D" w:rsidRDefault="005F0591" w:rsidP="00F0075D">
            <w:pPr>
              <w:spacing w:line="276" w:lineRule="auto"/>
              <w:jc w:val="left"/>
              <w:rPr>
                <w:ins w:id="28893" w:author="phuong vu" w:date="2018-11-26T01:55:00Z"/>
                <w:lang w:val="es-ES"/>
              </w:rPr>
            </w:pPr>
            <w:ins w:id="28894" w:author="phuong vu" w:date="2018-11-26T01:55:00Z">
              <w:r>
                <w:rPr>
                  <w:lang w:val="es-ES"/>
                </w:rPr>
                <w:t>Thông báo lỗi “</w:t>
              </w:r>
              <w:r w:rsidRPr="00F0075D">
                <w:rPr>
                  <w:i/>
                  <w:lang w:val="es-ES"/>
                </w:rPr>
                <w:t>bắt buộc</w:t>
              </w:r>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657B3561" w14:textId="77777777" w:rsidR="005F0591" w:rsidRPr="00F0075D" w:rsidRDefault="005F0591" w:rsidP="00F0075D">
            <w:pPr>
              <w:spacing w:line="276" w:lineRule="auto"/>
              <w:jc w:val="left"/>
              <w:rPr>
                <w:ins w:id="28895" w:author="phuong vu" w:date="2018-11-26T01:55:00Z"/>
                <w:lang w:val="es-ES"/>
              </w:rPr>
            </w:pPr>
            <w:ins w:id="28896" w:author="phuong vu" w:date="2018-11-26T01:55: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42BBC186" w14:textId="77777777" w:rsidR="005F0591" w:rsidRPr="00F0075D" w:rsidRDefault="005F0591" w:rsidP="00F0075D">
            <w:pPr>
              <w:spacing w:line="276" w:lineRule="auto"/>
              <w:jc w:val="left"/>
              <w:rPr>
                <w:ins w:id="28897" w:author="phuong vu" w:date="2018-11-26T01:55:00Z"/>
                <w:lang w:val="es-ES"/>
              </w:rPr>
            </w:pPr>
            <w:ins w:id="28898" w:author="phuong vu" w:date="2018-11-26T01:55:00Z">
              <w:r>
                <w:rPr>
                  <w:lang w:val="es-ES"/>
                </w:rPr>
                <w:t>Thành công</w:t>
              </w:r>
            </w:ins>
          </w:p>
        </w:tc>
      </w:tr>
      <w:tr w:rsidR="005F0591" w:rsidRPr="00F0075D" w14:paraId="49723947" w14:textId="77777777" w:rsidTr="00F0075D">
        <w:trPr>
          <w:ins w:id="28899"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5C4FB39B" w14:textId="77777777" w:rsidR="005F0591" w:rsidRPr="00F0075D" w:rsidRDefault="005F0591" w:rsidP="00F0075D">
            <w:pPr>
              <w:spacing w:line="276" w:lineRule="auto"/>
              <w:jc w:val="center"/>
              <w:rPr>
                <w:ins w:id="28900" w:author="phuong vu" w:date="2018-11-26T01:55:00Z"/>
                <w:bCs/>
                <w:lang w:val="es-ES"/>
              </w:rPr>
            </w:pPr>
            <w:ins w:id="28901" w:author="phuong vu" w:date="2018-11-26T01:55: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78AA2FAD" w14:textId="47EF553E" w:rsidR="005F0591" w:rsidRPr="00F0075D" w:rsidRDefault="005F0591" w:rsidP="00F0075D">
            <w:pPr>
              <w:spacing w:line="276" w:lineRule="auto"/>
              <w:jc w:val="left"/>
              <w:rPr>
                <w:ins w:id="28902" w:author="phuong vu" w:date="2018-11-26T01:55:00Z"/>
                <w:lang w:val="es-ES"/>
              </w:rPr>
            </w:pPr>
            <w:ins w:id="28903" w:author="phuong vu" w:date="2018-11-26T02:02:00Z">
              <w:r>
                <w:rPr>
                  <w:lang w:val="es-ES"/>
                </w:rPr>
                <w:t>Chọn một máy giặt</w:t>
              </w:r>
            </w:ins>
          </w:p>
        </w:tc>
        <w:tc>
          <w:tcPr>
            <w:tcW w:w="1942" w:type="dxa"/>
            <w:tcBorders>
              <w:top w:val="single" w:sz="4" w:space="0" w:color="auto"/>
              <w:left w:val="single" w:sz="4" w:space="0" w:color="auto"/>
              <w:bottom w:val="single" w:sz="4" w:space="0" w:color="auto"/>
              <w:right w:val="single" w:sz="4" w:space="0" w:color="auto"/>
            </w:tcBorders>
          </w:tcPr>
          <w:p w14:paraId="05982477" w14:textId="77777777" w:rsidR="005F0591" w:rsidRDefault="005F0591" w:rsidP="005F0591">
            <w:pPr>
              <w:spacing w:line="276" w:lineRule="auto"/>
              <w:jc w:val="left"/>
              <w:rPr>
                <w:ins w:id="28904" w:author="phuong vu" w:date="2018-11-26T02:02:00Z"/>
                <w:lang w:val="es-ES"/>
              </w:rPr>
            </w:pPr>
            <w:ins w:id="28905" w:author="phuong vu" w:date="2018-11-26T02:02:00Z">
              <w:r>
                <w:rPr>
                  <w:lang w:val="es-ES"/>
                </w:rPr>
                <w:t>Cập nhật thành công.</w:t>
              </w:r>
            </w:ins>
          </w:p>
          <w:p w14:paraId="302641C1" w14:textId="281D42CB" w:rsidR="005F0591" w:rsidRPr="00F0075D" w:rsidRDefault="005F0591" w:rsidP="00F0075D">
            <w:pPr>
              <w:spacing w:line="276" w:lineRule="auto"/>
              <w:jc w:val="left"/>
              <w:rPr>
                <w:ins w:id="28906" w:author="phuong vu" w:date="2018-11-26T01:55:00Z"/>
                <w:lang w:val="es-ES"/>
              </w:rPr>
            </w:pPr>
          </w:p>
        </w:tc>
        <w:tc>
          <w:tcPr>
            <w:tcW w:w="1713" w:type="dxa"/>
            <w:tcBorders>
              <w:top w:val="single" w:sz="4" w:space="0" w:color="auto"/>
              <w:left w:val="single" w:sz="4" w:space="0" w:color="auto"/>
              <w:bottom w:val="single" w:sz="4" w:space="0" w:color="auto"/>
              <w:right w:val="single" w:sz="4" w:space="0" w:color="auto"/>
            </w:tcBorders>
          </w:tcPr>
          <w:p w14:paraId="2A98D566" w14:textId="77777777" w:rsidR="005F0591" w:rsidRDefault="005F0591" w:rsidP="005F0591">
            <w:pPr>
              <w:spacing w:line="276" w:lineRule="auto"/>
              <w:jc w:val="left"/>
              <w:rPr>
                <w:ins w:id="28907" w:author="phuong vu" w:date="2018-11-26T02:03:00Z"/>
                <w:lang w:val="es-ES"/>
              </w:rPr>
            </w:pPr>
            <w:ins w:id="28908" w:author="phuong vu" w:date="2018-11-26T02:03:00Z">
              <w:r>
                <w:rPr>
                  <w:lang w:val="es-ES"/>
                </w:rPr>
                <w:t>Cập nhật thành công.</w:t>
              </w:r>
            </w:ins>
          </w:p>
          <w:p w14:paraId="340745D4" w14:textId="19AA0545" w:rsidR="005F0591" w:rsidRPr="00F0075D" w:rsidRDefault="005F0591" w:rsidP="00F0075D">
            <w:pPr>
              <w:spacing w:line="276" w:lineRule="auto"/>
              <w:jc w:val="left"/>
              <w:rPr>
                <w:ins w:id="28909" w:author="phuong vu" w:date="2018-11-26T01:55:00Z"/>
                <w:lang w:val="es-ES"/>
              </w:rPr>
            </w:pPr>
          </w:p>
        </w:tc>
        <w:tc>
          <w:tcPr>
            <w:tcW w:w="1738" w:type="dxa"/>
            <w:tcBorders>
              <w:top w:val="single" w:sz="4" w:space="0" w:color="auto"/>
              <w:left w:val="single" w:sz="4" w:space="0" w:color="auto"/>
              <w:bottom w:val="single" w:sz="4" w:space="0" w:color="auto"/>
              <w:right w:val="single" w:sz="4" w:space="0" w:color="auto"/>
            </w:tcBorders>
          </w:tcPr>
          <w:p w14:paraId="160E9B8D" w14:textId="77777777" w:rsidR="005F0591" w:rsidRPr="00F0075D" w:rsidRDefault="005F0591" w:rsidP="00F0075D">
            <w:pPr>
              <w:spacing w:line="276" w:lineRule="auto"/>
              <w:jc w:val="left"/>
              <w:rPr>
                <w:ins w:id="28910" w:author="phuong vu" w:date="2018-11-26T01:55:00Z"/>
                <w:lang w:val="en-US"/>
              </w:rPr>
            </w:pPr>
            <w:ins w:id="28911" w:author="phuong vu" w:date="2018-11-26T01:55:00Z">
              <w:r>
                <w:rPr>
                  <w:lang w:val="en-US"/>
                </w:rPr>
                <w:t>Thành công</w:t>
              </w:r>
            </w:ins>
          </w:p>
        </w:tc>
      </w:tr>
      <w:tr w:rsidR="005F0591" w:rsidRPr="00F0075D" w14:paraId="13D327AF" w14:textId="77777777" w:rsidTr="00F0075D">
        <w:trPr>
          <w:ins w:id="28912"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5DC93D01" w14:textId="5315A0FA" w:rsidR="005F0591" w:rsidRPr="00F0075D" w:rsidRDefault="005F0591" w:rsidP="00F0075D">
            <w:pPr>
              <w:spacing w:line="276" w:lineRule="auto"/>
              <w:jc w:val="center"/>
              <w:rPr>
                <w:ins w:id="28913" w:author="phuong vu" w:date="2018-11-26T01:55:00Z"/>
                <w:bCs/>
                <w:lang w:val="es-ES"/>
              </w:rPr>
            </w:pPr>
            <w:ins w:id="28914" w:author="phuong vu" w:date="2018-11-26T02: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0C3630A0" w14:textId="77777777" w:rsidR="005F0591" w:rsidRPr="00F0075D" w:rsidRDefault="005F0591" w:rsidP="00F0075D">
            <w:pPr>
              <w:spacing w:line="276" w:lineRule="auto"/>
              <w:jc w:val="left"/>
              <w:rPr>
                <w:ins w:id="28915" w:author="phuong vu" w:date="2018-11-26T01:55:00Z"/>
                <w:lang w:val="es-ES"/>
              </w:rPr>
            </w:pPr>
            <w:ins w:id="28916" w:author="phuong vu" w:date="2018-11-26T01:55: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15F414C3" w14:textId="77777777" w:rsidR="005F0591" w:rsidRPr="00F0075D" w:rsidRDefault="005F0591" w:rsidP="00F0075D">
            <w:pPr>
              <w:spacing w:line="276" w:lineRule="auto"/>
              <w:jc w:val="left"/>
              <w:rPr>
                <w:ins w:id="28917" w:author="phuong vu" w:date="2018-11-26T01:55:00Z"/>
                <w:lang w:val="es-ES"/>
              </w:rPr>
            </w:pPr>
            <w:ins w:id="28918" w:author="phuong vu" w:date="2018-11-26T01:55: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FCD3DE1" w14:textId="77777777" w:rsidR="005F0591" w:rsidRPr="00F0075D" w:rsidRDefault="005F0591" w:rsidP="00F0075D">
            <w:pPr>
              <w:spacing w:line="276" w:lineRule="auto"/>
              <w:jc w:val="left"/>
              <w:rPr>
                <w:ins w:id="28919" w:author="phuong vu" w:date="2018-11-26T01:55:00Z"/>
                <w:lang w:val="es-ES"/>
              </w:rPr>
            </w:pPr>
            <w:ins w:id="28920" w:author="phuong vu" w:date="2018-11-26T01:55: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0FCBADB1" w14:textId="77777777" w:rsidR="005F0591" w:rsidRPr="00F0075D" w:rsidRDefault="005F0591" w:rsidP="00F0075D">
            <w:pPr>
              <w:keepNext/>
              <w:spacing w:line="276" w:lineRule="auto"/>
              <w:jc w:val="left"/>
              <w:rPr>
                <w:ins w:id="28921" w:author="phuong vu" w:date="2018-11-26T01:55:00Z"/>
                <w:lang w:val="es-ES"/>
              </w:rPr>
            </w:pPr>
            <w:ins w:id="28922" w:author="phuong vu" w:date="2018-11-26T01:55:00Z">
              <w:r>
                <w:rPr>
                  <w:lang w:val="es-ES"/>
                </w:rPr>
                <w:t>Thành công</w:t>
              </w:r>
            </w:ins>
          </w:p>
        </w:tc>
      </w:tr>
      <w:tr w:rsidR="005F0591" w:rsidRPr="00F0075D" w14:paraId="46F17DE7" w14:textId="77777777" w:rsidTr="00806A39">
        <w:trPr>
          <w:ins w:id="28923" w:author="phuong vu" w:date="2018-11-26T02:03:00Z"/>
        </w:trPr>
        <w:tc>
          <w:tcPr>
            <w:tcW w:w="8777" w:type="dxa"/>
            <w:gridSpan w:val="5"/>
            <w:tcBorders>
              <w:top w:val="single" w:sz="4" w:space="0" w:color="auto"/>
              <w:left w:val="single" w:sz="4" w:space="0" w:color="auto"/>
              <w:bottom w:val="single" w:sz="4" w:space="0" w:color="auto"/>
              <w:right w:val="single" w:sz="4" w:space="0" w:color="auto"/>
            </w:tcBorders>
            <w:vAlign w:val="center"/>
          </w:tcPr>
          <w:p w14:paraId="6FD12E7E" w14:textId="17255188" w:rsidR="005F0591" w:rsidRPr="005F0591" w:rsidRDefault="005F0591" w:rsidP="00F0075D">
            <w:pPr>
              <w:keepNext/>
              <w:spacing w:line="276" w:lineRule="auto"/>
              <w:jc w:val="left"/>
              <w:rPr>
                <w:ins w:id="28924" w:author="phuong vu" w:date="2018-11-26T02:03:00Z"/>
                <w:b/>
                <w:lang w:val="es-ES"/>
                <w:rPrChange w:id="28925" w:author="phuong vu" w:date="2018-11-26T02:03:00Z">
                  <w:rPr>
                    <w:ins w:id="28926" w:author="phuong vu" w:date="2018-11-26T02:03:00Z"/>
                    <w:lang w:val="es-ES"/>
                  </w:rPr>
                </w:rPrChange>
              </w:rPr>
            </w:pPr>
            <w:ins w:id="28927" w:author="phuong vu" w:date="2018-11-26T02:03:00Z">
              <w:r w:rsidRPr="005F0591">
                <w:rPr>
                  <w:b/>
                  <w:lang w:val="es-ES"/>
                  <w:rPrChange w:id="28928" w:author="phuong vu" w:date="2018-11-26T02:03:00Z">
                    <w:rPr>
                      <w:lang w:val="es-ES"/>
                    </w:rPr>
                  </w:rPrChange>
                </w:rPr>
                <w:t>Trường hợp 2</w:t>
              </w:r>
            </w:ins>
          </w:p>
        </w:tc>
      </w:tr>
      <w:tr w:rsidR="005F0591" w:rsidRPr="00F0075D" w14:paraId="240E749D" w14:textId="77777777" w:rsidTr="00F0075D">
        <w:trPr>
          <w:ins w:id="28929"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0674EF48" w14:textId="0DB5797E" w:rsidR="005F0591" w:rsidRDefault="005F0591" w:rsidP="00F0075D">
            <w:pPr>
              <w:spacing w:line="276" w:lineRule="auto"/>
              <w:jc w:val="center"/>
              <w:rPr>
                <w:ins w:id="28930" w:author="phuong vu" w:date="2018-11-26T02:03:00Z"/>
                <w:bCs/>
                <w:lang w:val="es-ES"/>
              </w:rPr>
            </w:pPr>
            <w:ins w:id="28931" w:author="phuong vu" w:date="2018-11-26T02:0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4F0C3F19" w14:textId="7C0729EA" w:rsidR="005F0591" w:rsidRDefault="005F0591" w:rsidP="00F0075D">
            <w:pPr>
              <w:spacing w:line="276" w:lineRule="auto"/>
              <w:jc w:val="left"/>
              <w:rPr>
                <w:ins w:id="28932" w:author="phuong vu" w:date="2018-11-26T02:03:00Z"/>
                <w:lang w:val="es-ES"/>
              </w:rPr>
            </w:pPr>
            <w:ins w:id="28933" w:author="phuong vu" w:date="2018-11-26T02:04:00Z">
              <w:r>
                <w:rPr>
                  <w:lang w:val="es-ES"/>
                </w:rPr>
                <w:t>Tắt tất cả máy giặt</w:t>
              </w:r>
            </w:ins>
          </w:p>
        </w:tc>
        <w:tc>
          <w:tcPr>
            <w:tcW w:w="1942" w:type="dxa"/>
            <w:tcBorders>
              <w:top w:val="single" w:sz="4" w:space="0" w:color="auto"/>
              <w:left w:val="single" w:sz="4" w:space="0" w:color="auto"/>
              <w:bottom w:val="single" w:sz="4" w:space="0" w:color="auto"/>
              <w:right w:val="single" w:sz="4" w:space="0" w:color="auto"/>
            </w:tcBorders>
          </w:tcPr>
          <w:p w14:paraId="617B7B41" w14:textId="4562E31B" w:rsidR="002B2334" w:rsidRDefault="002B2334" w:rsidP="00F0075D">
            <w:pPr>
              <w:spacing w:line="276" w:lineRule="auto"/>
              <w:jc w:val="left"/>
              <w:rPr>
                <w:ins w:id="28934" w:author="phuong vu" w:date="2018-11-26T02:05:00Z"/>
                <w:lang w:val="es-ES"/>
              </w:rPr>
            </w:pPr>
            <w:ins w:id="28935" w:author="phuong vu" w:date="2018-11-26T02:05:00Z">
              <w:r>
                <w:rPr>
                  <w:lang w:val="es-ES"/>
                </w:rPr>
                <w:t xml:space="preserve">- </w:t>
              </w:r>
            </w:ins>
            <w:ins w:id="28936" w:author="phuong vu" w:date="2018-11-26T02:04:00Z">
              <w:r>
                <w:rPr>
                  <w:lang w:val="es-ES"/>
                </w:rPr>
                <w:t>Thông báo lỗi “k</w:t>
              </w:r>
              <w:r w:rsidRPr="002B2334">
                <w:rPr>
                  <w:i/>
                  <w:lang w:val="es-ES"/>
                  <w:rPrChange w:id="28937" w:author="phuong vu" w:date="2018-11-26T02:04:00Z">
                    <w:rPr>
                      <w:lang w:val="es-ES"/>
                    </w:rPr>
                  </w:rPrChange>
                </w:rPr>
                <w:t>hông có dữ liệu máy giặt</w:t>
              </w:r>
              <w:r>
                <w:rPr>
                  <w:lang w:val="es-ES"/>
                </w:rPr>
                <w:t>”</w:t>
              </w:r>
            </w:ins>
            <w:ins w:id="28938" w:author="phuong vu" w:date="2018-11-26T02:05:00Z">
              <w:r>
                <w:rPr>
                  <w:lang w:val="es-ES"/>
                </w:rPr>
                <w:t>.</w:t>
              </w:r>
            </w:ins>
          </w:p>
          <w:p w14:paraId="23DD86CA" w14:textId="495CDD36" w:rsidR="002B2334" w:rsidRDefault="002B2334" w:rsidP="00F0075D">
            <w:pPr>
              <w:spacing w:line="276" w:lineRule="auto"/>
              <w:jc w:val="left"/>
              <w:rPr>
                <w:ins w:id="28939" w:author="phuong vu" w:date="2018-11-26T02:03:00Z"/>
                <w:lang w:val="es-ES"/>
              </w:rPr>
            </w:pPr>
            <w:ins w:id="28940" w:author="phuong vu" w:date="2018-11-26T02:05:00Z">
              <w:r>
                <w:rPr>
                  <w:lang w:val="es-ES"/>
                </w:rPr>
                <w:t>- Chức năng phân công không hoạt động.</w:t>
              </w:r>
            </w:ins>
          </w:p>
        </w:tc>
        <w:tc>
          <w:tcPr>
            <w:tcW w:w="1713" w:type="dxa"/>
            <w:tcBorders>
              <w:top w:val="single" w:sz="4" w:space="0" w:color="auto"/>
              <w:left w:val="single" w:sz="4" w:space="0" w:color="auto"/>
              <w:bottom w:val="single" w:sz="4" w:space="0" w:color="auto"/>
              <w:right w:val="single" w:sz="4" w:space="0" w:color="auto"/>
            </w:tcBorders>
          </w:tcPr>
          <w:p w14:paraId="29D57884" w14:textId="77777777" w:rsidR="002B2334" w:rsidRDefault="002B2334" w:rsidP="002B2334">
            <w:pPr>
              <w:spacing w:line="276" w:lineRule="auto"/>
              <w:jc w:val="left"/>
              <w:rPr>
                <w:ins w:id="28941" w:author="phuong vu" w:date="2018-11-26T02:05:00Z"/>
                <w:lang w:val="es-ES"/>
              </w:rPr>
            </w:pPr>
            <w:ins w:id="28942" w:author="phuong vu" w:date="2018-11-26T02:05:00Z">
              <w:r>
                <w:rPr>
                  <w:lang w:val="es-ES"/>
                </w:rPr>
                <w:t>- Thông báo lỗi “k</w:t>
              </w:r>
              <w:r w:rsidRPr="00F0075D">
                <w:rPr>
                  <w:i/>
                  <w:lang w:val="es-ES"/>
                </w:rPr>
                <w:t>hông có dữ liệu máy giặt</w:t>
              </w:r>
              <w:r>
                <w:rPr>
                  <w:lang w:val="es-ES"/>
                </w:rPr>
                <w:t>”.</w:t>
              </w:r>
            </w:ins>
          </w:p>
          <w:p w14:paraId="0488ABA8" w14:textId="7D7D179F" w:rsidR="005F0591" w:rsidRDefault="002B2334" w:rsidP="002B2334">
            <w:pPr>
              <w:spacing w:line="276" w:lineRule="auto"/>
              <w:jc w:val="left"/>
              <w:rPr>
                <w:ins w:id="28943" w:author="phuong vu" w:date="2018-11-26T02:03:00Z"/>
                <w:lang w:val="es-ES"/>
              </w:rPr>
            </w:pPr>
            <w:ins w:id="28944" w:author="phuong vu" w:date="2018-11-26T02:05:00Z">
              <w:r>
                <w:rPr>
                  <w:lang w:val="es-ES"/>
                </w:rPr>
                <w:t xml:space="preserve">- Chức năng phân công </w:t>
              </w:r>
              <w:r>
                <w:rPr>
                  <w:lang w:val="es-ES"/>
                </w:rPr>
                <w:lastRenderedPageBreak/>
                <w:t>không hoạt động.</w:t>
              </w:r>
            </w:ins>
          </w:p>
        </w:tc>
        <w:tc>
          <w:tcPr>
            <w:tcW w:w="1738" w:type="dxa"/>
            <w:tcBorders>
              <w:top w:val="single" w:sz="4" w:space="0" w:color="auto"/>
              <w:left w:val="single" w:sz="4" w:space="0" w:color="auto"/>
              <w:bottom w:val="single" w:sz="4" w:space="0" w:color="auto"/>
              <w:right w:val="single" w:sz="4" w:space="0" w:color="auto"/>
            </w:tcBorders>
          </w:tcPr>
          <w:p w14:paraId="0A2E0F52" w14:textId="04018B89" w:rsidR="005F0591" w:rsidRDefault="002B2334" w:rsidP="00F0075D">
            <w:pPr>
              <w:keepNext/>
              <w:spacing w:line="276" w:lineRule="auto"/>
              <w:jc w:val="left"/>
              <w:rPr>
                <w:ins w:id="28945" w:author="phuong vu" w:date="2018-11-26T02:03:00Z"/>
                <w:lang w:val="es-ES"/>
              </w:rPr>
            </w:pPr>
            <w:ins w:id="28946" w:author="phuong vu" w:date="2018-11-26T02:05:00Z">
              <w:r>
                <w:rPr>
                  <w:lang w:val="es-ES"/>
                </w:rPr>
                <w:lastRenderedPageBreak/>
                <w:t>Thành công</w:t>
              </w:r>
            </w:ins>
          </w:p>
        </w:tc>
      </w:tr>
      <w:tr w:rsidR="005F0591" w:rsidRPr="00F0075D" w14:paraId="59C7DDA8" w14:textId="77777777" w:rsidTr="00F0075D">
        <w:trPr>
          <w:ins w:id="28947"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43CCAB4A" w14:textId="06029B43" w:rsidR="005F0591" w:rsidRDefault="005F0591" w:rsidP="00F0075D">
            <w:pPr>
              <w:spacing w:line="276" w:lineRule="auto"/>
              <w:jc w:val="center"/>
              <w:rPr>
                <w:ins w:id="28948" w:author="phuong vu" w:date="2018-11-26T02:03:00Z"/>
                <w:bCs/>
                <w:lang w:val="es-ES"/>
              </w:rPr>
            </w:pPr>
            <w:ins w:id="28949" w:author="phuong vu" w:date="2018-11-26T02:0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1DD4010A" w14:textId="1888870D" w:rsidR="005F0591" w:rsidRDefault="002B2334" w:rsidP="00F0075D">
            <w:pPr>
              <w:spacing w:line="276" w:lineRule="auto"/>
              <w:jc w:val="left"/>
              <w:rPr>
                <w:ins w:id="28950" w:author="phuong vu" w:date="2018-11-26T02:03:00Z"/>
                <w:lang w:val="es-ES"/>
              </w:rPr>
            </w:pPr>
            <w:ins w:id="28951" w:author="phuong vu" w:date="2018-11-26T02:05:00Z">
              <w:r>
                <w:rPr>
                  <w:lang w:val="es-ES"/>
                </w:rPr>
                <w:t>Tắt một vài máy giặt</w:t>
              </w:r>
            </w:ins>
          </w:p>
        </w:tc>
        <w:tc>
          <w:tcPr>
            <w:tcW w:w="1942" w:type="dxa"/>
            <w:tcBorders>
              <w:top w:val="single" w:sz="4" w:space="0" w:color="auto"/>
              <w:left w:val="single" w:sz="4" w:space="0" w:color="auto"/>
              <w:bottom w:val="single" w:sz="4" w:space="0" w:color="auto"/>
              <w:right w:val="single" w:sz="4" w:space="0" w:color="auto"/>
            </w:tcBorders>
          </w:tcPr>
          <w:p w14:paraId="6938AE3A" w14:textId="70D7B6CE" w:rsidR="005F0591" w:rsidRDefault="002B2334" w:rsidP="00F0075D">
            <w:pPr>
              <w:spacing w:line="276" w:lineRule="auto"/>
              <w:jc w:val="left"/>
              <w:rPr>
                <w:ins w:id="28952" w:author="phuong vu" w:date="2018-11-26T02:03:00Z"/>
                <w:lang w:val="es-ES"/>
              </w:rPr>
            </w:pPr>
            <w:ins w:id="28953" w:author="phuong vu" w:date="2018-11-26T02:05:00Z">
              <w:r>
                <w:rPr>
                  <w:lang w:val="es-ES"/>
                </w:rPr>
                <w:t>Đơn hàng phân công lại vào những máy hoạt</w:t>
              </w:r>
            </w:ins>
            <w:ins w:id="28954" w:author="phuong vu" w:date="2018-11-26T02:06:00Z">
              <w:r>
                <w:rPr>
                  <w:lang w:val="es-ES"/>
                </w:rPr>
                <w:t xml:space="preserve"> động.</w:t>
              </w:r>
            </w:ins>
          </w:p>
        </w:tc>
        <w:tc>
          <w:tcPr>
            <w:tcW w:w="1713" w:type="dxa"/>
            <w:tcBorders>
              <w:top w:val="single" w:sz="4" w:space="0" w:color="auto"/>
              <w:left w:val="single" w:sz="4" w:space="0" w:color="auto"/>
              <w:bottom w:val="single" w:sz="4" w:space="0" w:color="auto"/>
              <w:right w:val="single" w:sz="4" w:space="0" w:color="auto"/>
            </w:tcBorders>
          </w:tcPr>
          <w:p w14:paraId="3E80DFDB" w14:textId="52A995FB" w:rsidR="005F0591" w:rsidRDefault="002B2334" w:rsidP="00F0075D">
            <w:pPr>
              <w:spacing w:line="276" w:lineRule="auto"/>
              <w:jc w:val="left"/>
              <w:rPr>
                <w:ins w:id="28955" w:author="phuong vu" w:date="2018-11-26T02:03:00Z"/>
                <w:lang w:val="es-ES"/>
              </w:rPr>
            </w:pPr>
            <w:ins w:id="28956" w:author="phuong vu" w:date="2018-11-26T02:06:00Z">
              <w:r>
                <w:rPr>
                  <w:lang w:val="es-ES"/>
                </w:rPr>
                <w:t>Đơn hàng phân công lại vào những máy hoạt động.</w:t>
              </w:r>
            </w:ins>
          </w:p>
        </w:tc>
        <w:tc>
          <w:tcPr>
            <w:tcW w:w="1738" w:type="dxa"/>
            <w:tcBorders>
              <w:top w:val="single" w:sz="4" w:space="0" w:color="auto"/>
              <w:left w:val="single" w:sz="4" w:space="0" w:color="auto"/>
              <w:bottom w:val="single" w:sz="4" w:space="0" w:color="auto"/>
              <w:right w:val="single" w:sz="4" w:space="0" w:color="auto"/>
            </w:tcBorders>
          </w:tcPr>
          <w:p w14:paraId="7118A6E7" w14:textId="6F3FF636" w:rsidR="005F0591" w:rsidRDefault="002B2334" w:rsidP="00F0075D">
            <w:pPr>
              <w:keepNext/>
              <w:spacing w:line="276" w:lineRule="auto"/>
              <w:jc w:val="left"/>
              <w:rPr>
                <w:ins w:id="28957" w:author="phuong vu" w:date="2018-11-26T02:03:00Z"/>
                <w:lang w:val="es-ES"/>
              </w:rPr>
            </w:pPr>
            <w:ins w:id="28958" w:author="phuong vu" w:date="2018-11-26T02:06:00Z">
              <w:r>
                <w:rPr>
                  <w:lang w:val="es-ES"/>
                </w:rPr>
                <w:t>Thành công</w:t>
              </w:r>
            </w:ins>
          </w:p>
        </w:tc>
      </w:tr>
      <w:tr w:rsidR="002B2334" w:rsidRPr="00F0075D" w14:paraId="47038715" w14:textId="77777777" w:rsidTr="00F0075D">
        <w:trPr>
          <w:ins w:id="28959"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09F90CD2" w14:textId="2D0B0D91" w:rsidR="002B2334" w:rsidRDefault="002B2334" w:rsidP="002B2334">
            <w:pPr>
              <w:spacing w:line="276" w:lineRule="auto"/>
              <w:jc w:val="center"/>
              <w:rPr>
                <w:ins w:id="28960" w:author="phuong vu" w:date="2018-11-26T02:03:00Z"/>
                <w:bCs/>
                <w:lang w:val="es-ES"/>
              </w:rPr>
            </w:pPr>
            <w:ins w:id="28961" w:author="phuong vu" w:date="2018-11-26T02: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326D79D4" w14:textId="5BF4C919" w:rsidR="002B2334" w:rsidRDefault="002B2334" w:rsidP="002B2334">
            <w:pPr>
              <w:spacing w:line="276" w:lineRule="auto"/>
              <w:jc w:val="left"/>
              <w:rPr>
                <w:ins w:id="28962" w:author="phuong vu" w:date="2018-11-26T02:03:00Z"/>
                <w:lang w:val="es-ES"/>
              </w:rPr>
            </w:pPr>
            <w:ins w:id="28963" w:author="phuong vu" w:date="2018-11-26T02:06: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2CE793EE" w14:textId="58D3AF27" w:rsidR="002B2334" w:rsidRDefault="002B2334" w:rsidP="002B2334">
            <w:pPr>
              <w:spacing w:line="276" w:lineRule="auto"/>
              <w:jc w:val="left"/>
              <w:rPr>
                <w:ins w:id="28964" w:author="phuong vu" w:date="2018-11-26T02:03:00Z"/>
                <w:lang w:val="es-ES"/>
              </w:rPr>
            </w:pPr>
            <w:ins w:id="28965" w:author="phuong vu" w:date="2018-11-26T02:06: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B22EA1A" w14:textId="4BF35AA9" w:rsidR="002B2334" w:rsidRDefault="002B2334" w:rsidP="002B2334">
            <w:pPr>
              <w:spacing w:line="276" w:lineRule="auto"/>
              <w:jc w:val="left"/>
              <w:rPr>
                <w:ins w:id="28966" w:author="phuong vu" w:date="2018-11-26T02:03:00Z"/>
                <w:lang w:val="es-ES"/>
              </w:rPr>
            </w:pPr>
            <w:ins w:id="28967" w:author="phuong vu" w:date="2018-11-26T02:06: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57BBCB7" w14:textId="51E9EA06" w:rsidR="002B2334" w:rsidRDefault="002B2334" w:rsidP="002B2334">
            <w:pPr>
              <w:keepNext/>
              <w:spacing w:line="276" w:lineRule="auto"/>
              <w:jc w:val="left"/>
              <w:rPr>
                <w:ins w:id="28968" w:author="phuong vu" w:date="2018-11-26T02:03:00Z"/>
                <w:lang w:val="es-ES"/>
              </w:rPr>
              <w:pPrChange w:id="28969" w:author="phuong vu" w:date="2018-11-26T02:06:00Z">
                <w:pPr>
                  <w:keepNext/>
                  <w:spacing w:line="276" w:lineRule="auto"/>
                  <w:jc w:val="left"/>
                </w:pPr>
              </w:pPrChange>
            </w:pPr>
            <w:ins w:id="28970" w:author="phuong vu" w:date="2018-11-26T02:06:00Z">
              <w:r>
                <w:rPr>
                  <w:lang w:val="es-ES"/>
                </w:rPr>
                <w:t>Thành công</w:t>
              </w:r>
            </w:ins>
          </w:p>
        </w:tc>
      </w:tr>
    </w:tbl>
    <w:p w14:paraId="77E7CC19" w14:textId="24FFDA16" w:rsidR="0077093A" w:rsidRPr="002B2334" w:rsidRDefault="002B2334" w:rsidP="002B2334">
      <w:pPr>
        <w:pStyle w:val="Caption"/>
        <w:rPr>
          <w:ins w:id="28971" w:author="phuong vu" w:date="2018-11-23T10:02:00Z"/>
          <w:lang w:val="en-US"/>
          <w:rPrChange w:id="28972" w:author="phuong vu" w:date="2018-11-26T02:06:00Z">
            <w:rPr>
              <w:ins w:id="28973" w:author="phuong vu" w:date="2018-11-23T10:02:00Z"/>
            </w:rPr>
          </w:rPrChange>
        </w:rPr>
        <w:pPrChange w:id="28974" w:author="phuong vu" w:date="2018-11-26T02:06:00Z">
          <w:pPr>
            <w:pStyle w:val="Heading3"/>
          </w:pPr>
        </w:pPrChange>
      </w:pPr>
      <w:ins w:id="28975" w:author="phuong vu" w:date="2018-11-26T02:06:00Z">
        <w:r>
          <w:t xml:space="preserve">Bảng </w:t>
        </w:r>
      </w:ins>
      <w:ins w:id="28976" w:author="phuong vu" w:date="2018-11-26T02:10:00Z">
        <w:r w:rsidR="00404CBA">
          <w:fldChar w:fldCharType="begin"/>
        </w:r>
        <w:r w:rsidR="00404CBA">
          <w:instrText xml:space="preserve"> STYLEREF 1 \s </w:instrText>
        </w:r>
      </w:ins>
      <w:r w:rsidR="00404CBA">
        <w:fldChar w:fldCharType="separate"/>
      </w:r>
      <w:r w:rsidR="00404CBA">
        <w:rPr>
          <w:noProof/>
        </w:rPr>
        <w:t>4</w:t>
      </w:r>
      <w:ins w:id="28977" w:author="phuong vu" w:date="2018-11-26T02:10:00Z">
        <w:r w:rsidR="00404CBA">
          <w:fldChar w:fldCharType="end"/>
        </w:r>
        <w:r w:rsidR="00404CBA">
          <w:t>.</w:t>
        </w:r>
        <w:r w:rsidR="00404CBA">
          <w:fldChar w:fldCharType="begin"/>
        </w:r>
        <w:r w:rsidR="00404CBA">
          <w:instrText xml:space="preserve"> SEQ Bảng \* ARABIC \s 1 </w:instrText>
        </w:r>
      </w:ins>
      <w:r w:rsidR="00404CBA">
        <w:fldChar w:fldCharType="separate"/>
      </w:r>
      <w:ins w:id="28978" w:author="phuong vu" w:date="2018-11-26T02:10:00Z">
        <w:r w:rsidR="00404CBA">
          <w:rPr>
            <w:noProof/>
          </w:rPr>
          <w:t>11</w:t>
        </w:r>
        <w:r w:rsidR="00404CBA">
          <w:fldChar w:fldCharType="end"/>
        </w:r>
      </w:ins>
      <w:ins w:id="28979" w:author="phuong vu" w:date="2018-11-26T02:06:00Z">
        <w:r>
          <w:rPr>
            <w:lang w:val="en-US"/>
          </w:rPr>
          <w:t xml:space="preserve"> Kiểm thử chức năng quản lí phân công xử lí đơn hàng</w:t>
        </w:r>
      </w:ins>
    </w:p>
    <w:p w14:paraId="0FC8B64C" w14:textId="3231111D" w:rsidR="00287281" w:rsidRPr="00BA3432" w:rsidRDefault="00287281">
      <w:pPr>
        <w:pStyle w:val="Heading3"/>
        <w:spacing w:line="276" w:lineRule="auto"/>
        <w:rPr>
          <w:ins w:id="28980" w:author="phuong vu" w:date="2018-11-23T10:15:00Z"/>
          <w:rFonts w:cstheme="majorHAnsi"/>
          <w:rPrChange w:id="28981" w:author="phuong vu" w:date="2018-11-25T21:55:00Z">
            <w:rPr>
              <w:ins w:id="28982" w:author="phuong vu" w:date="2018-11-23T10:15:00Z"/>
            </w:rPr>
          </w:rPrChange>
        </w:rPr>
        <w:pPrChange w:id="28983" w:author="phuong vu" w:date="2018-11-23T13:48:00Z">
          <w:pPr>
            <w:pStyle w:val="Heading3"/>
          </w:pPr>
        </w:pPrChange>
      </w:pPr>
      <w:ins w:id="28984" w:author="phuong vu" w:date="2018-11-23T10:02:00Z">
        <w:r w:rsidRPr="00BA3432">
          <w:rPr>
            <w:rFonts w:cstheme="majorHAnsi"/>
            <w:rPrChange w:id="28985" w:author="phuong vu" w:date="2018-11-25T21:55:00Z">
              <w:rPr/>
            </w:rPrChange>
          </w:rPr>
          <w:t>Tạo đơn hàng</w:t>
        </w:r>
      </w:ins>
    </w:p>
    <w:p w14:paraId="4AEBA4D0" w14:textId="77777777" w:rsidR="0077093A" w:rsidRPr="00BA3432" w:rsidRDefault="0077093A">
      <w:pPr>
        <w:spacing w:line="276" w:lineRule="auto"/>
        <w:rPr>
          <w:ins w:id="28986" w:author="phuong vu" w:date="2018-11-23T10:15:00Z"/>
          <w:lang w:val="en-US"/>
          <w:rPrChange w:id="28987" w:author="phuong vu" w:date="2018-11-25T21:55:00Z">
            <w:rPr>
              <w:ins w:id="28988" w:author="phuong vu" w:date="2018-11-23T10:15:00Z"/>
              <w:lang w:val="en-US"/>
            </w:rPr>
          </w:rPrChange>
        </w:rPr>
        <w:pPrChange w:id="28989" w:author="phuong vu" w:date="2018-11-23T13:48:00Z">
          <w:pPr/>
        </w:pPrChange>
      </w:pPr>
      <w:ins w:id="28990" w:author="phuong vu" w:date="2018-11-23T10:15:00Z">
        <w:r w:rsidRPr="00BA3432">
          <w:rPr>
            <w:lang w:val="en-US"/>
            <w:rPrChange w:id="28991" w:author="phuong vu" w:date="2018-11-25T21:55:00Z">
              <w:rPr>
                <w:lang w:val="en-US"/>
              </w:rPr>
            </w:rPrChange>
          </w:rPr>
          <w:t>Mục đích</w:t>
        </w:r>
      </w:ins>
    </w:p>
    <w:p w14:paraId="4D1E8984" w14:textId="77777777" w:rsidR="0077093A" w:rsidRPr="00BA3432" w:rsidRDefault="0077093A">
      <w:pPr>
        <w:spacing w:line="276" w:lineRule="auto"/>
        <w:rPr>
          <w:ins w:id="28992" w:author="phuong vu" w:date="2018-11-23T10:15:00Z"/>
          <w:lang w:val="en-US"/>
          <w:rPrChange w:id="28993" w:author="phuong vu" w:date="2018-11-25T21:55:00Z">
            <w:rPr>
              <w:ins w:id="28994" w:author="phuong vu" w:date="2018-11-23T10:15:00Z"/>
              <w:lang w:val="en-US"/>
            </w:rPr>
          </w:rPrChange>
        </w:rPr>
        <w:pPrChange w:id="28995" w:author="phuong vu" w:date="2018-11-23T13:48:00Z">
          <w:pPr/>
        </w:pPrChange>
      </w:pPr>
      <w:ins w:id="28996" w:author="phuong vu" w:date="2018-11-23T10:15:00Z">
        <w:r w:rsidRPr="00BA3432">
          <w:rPr>
            <w:lang w:val="en-US"/>
            <w:rPrChange w:id="28997" w:author="phuong vu" w:date="2018-11-25T21:55:00Z">
              <w:rPr>
                <w:lang w:val="en-US"/>
              </w:rPr>
            </w:rPrChange>
          </w:rPr>
          <w:t>Tiền điều kiện</w:t>
        </w:r>
      </w:ins>
    </w:p>
    <w:p w14:paraId="278E7182" w14:textId="77777777" w:rsidR="0077093A" w:rsidRPr="00BA3432" w:rsidRDefault="0077093A">
      <w:pPr>
        <w:spacing w:line="276" w:lineRule="auto"/>
        <w:rPr>
          <w:ins w:id="28998" w:author="phuong vu" w:date="2018-11-23T10:15:00Z"/>
          <w:lang w:val="en-US"/>
          <w:rPrChange w:id="28999" w:author="phuong vu" w:date="2018-11-25T21:55:00Z">
            <w:rPr>
              <w:ins w:id="29000" w:author="phuong vu" w:date="2018-11-23T10:15:00Z"/>
              <w:lang w:val="en-US"/>
            </w:rPr>
          </w:rPrChange>
        </w:rPr>
        <w:pPrChange w:id="29001" w:author="phuong vu" w:date="2018-11-23T13:48:00Z">
          <w:pPr/>
        </w:pPrChange>
      </w:pPr>
      <w:ins w:id="29002" w:author="phuong vu" w:date="2018-11-23T10:15:00Z">
        <w:r w:rsidRPr="00BA3432">
          <w:rPr>
            <w:lang w:val="en-US"/>
            <w:rPrChange w:id="29003" w:author="phuong vu" w:date="2018-11-25T21:55:00Z">
              <w:rPr>
                <w:lang w:val="en-US"/>
              </w:rPr>
            </w:rPrChange>
          </w:rPr>
          <w:t>Mô tả</w:t>
        </w:r>
      </w:ins>
    </w:p>
    <w:p w14:paraId="1EA558ED" w14:textId="77777777" w:rsidR="0077093A" w:rsidRPr="00BA3432" w:rsidRDefault="0077093A">
      <w:pPr>
        <w:spacing w:line="276" w:lineRule="auto"/>
        <w:rPr>
          <w:ins w:id="29004" w:author="phuong vu" w:date="2018-11-23T10:15:00Z"/>
          <w:lang w:val="en-US"/>
          <w:rPrChange w:id="29005" w:author="phuong vu" w:date="2018-11-25T21:55:00Z">
            <w:rPr>
              <w:ins w:id="29006" w:author="phuong vu" w:date="2018-11-23T10:15:00Z"/>
              <w:lang w:val="en-US"/>
            </w:rPr>
          </w:rPrChange>
        </w:rPr>
        <w:pPrChange w:id="29007" w:author="phuong vu" w:date="2018-11-23T13:48:00Z">
          <w:pPr/>
        </w:pPrChange>
      </w:pPr>
      <w:ins w:id="29008" w:author="phuong vu" w:date="2018-11-23T10:15:00Z">
        <w:r w:rsidRPr="00BA3432">
          <w:rPr>
            <w:lang w:val="en-US"/>
            <w:rPrChange w:id="29009" w:author="phuong vu" w:date="2018-11-25T21:55: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BA3432" w14:paraId="3D25ACD8" w14:textId="77777777" w:rsidTr="00BF4BED">
        <w:trPr>
          <w:ins w:id="29010"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85147A0" w14:textId="77777777" w:rsidR="0077093A" w:rsidRPr="00BA3432" w:rsidRDefault="0077093A">
            <w:pPr>
              <w:spacing w:line="276" w:lineRule="auto"/>
              <w:jc w:val="center"/>
              <w:rPr>
                <w:ins w:id="29011" w:author="phuong vu" w:date="2018-11-23T10:15:00Z"/>
                <w:b/>
                <w:bCs/>
                <w:lang w:val="es-ES"/>
                <w:rPrChange w:id="29012" w:author="phuong vu" w:date="2018-11-25T21:55:00Z">
                  <w:rPr>
                    <w:ins w:id="29013" w:author="phuong vu" w:date="2018-11-23T10:15:00Z"/>
                    <w:rFonts w:ascii="Times New Roman" w:hAnsi="Times New Roman" w:cs="Times New Roman"/>
                    <w:b/>
                    <w:bCs/>
                    <w:lang w:val="es-ES"/>
                  </w:rPr>
                </w:rPrChange>
              </w:rPr>
              <w:pPrChange w:id="29014" w:author="phuong vu" w:date="2018-11-23T13:48:00Z">
                <w:pPr>
                  <w:jc w:val="center"/>
                </w:pPr>
              </w:pPrChange>
            </w:pPr>
            <w:ins w:id="29015" w:author="phuong vu" w:date="2018-11-23T10:15:00Z">
              <w:r w:rsidRPr="00BA3432">
                <w:rPr>
                  <w:b/>
                  <w:bCs/>
                  <w:lang w:val="es-ES"/>
                  <w:rPrChange w:id="29016" w:author="phuong vu" w:date="2018-11-25T21:55:00Z">
                    <w:rPr>
                      <w:b/>
                      <w:bCs/>
                      <w:lang w:val="es-ES"/>
                    </w:rPr>
                  </w:rPrChange>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135A28F" w14:textId="77777777" w:rsidR="0077093A" w:rsidRPr="00BA3432" w:rsidRDefault="0077093A">
            <w:pPr>
              <w:spacing w:line="276" w:lineRule="auto"/>
              <w:jc w:val="center"/>
              <w:rPr>
                <w:ins w:id="29017" w:author="phuong vu" w:date="2018-11-23T10:15:00Z"/>
                <w:b/>
                <w:bCs/>
                <w:lang w:val="es-ES"/>
                <w:rPrChange w:id="29018" w:author="phuong vu" w:date="2018-11-25T21:55:00Z">
                  <w:rPr>
                    <w:ins w:id="29019" w:author="phuong vu" w:date="2018-11-23T10:15:00Z"/>
                    <w:b/>
                    <w:bCs/>
                    <w:lang w:val="es-ES"/>
                  </w:rPr>
                </w:rPrChange>
              </w:rPr>
              <w:pPrChange w:id="29020" w:author="phuong vu" w:date="2018-11-23T13:48:00Z">
                <w:pPr>
                  <w:jc w:val="center"/>
                </w:pPr>
              </w:pPrChange>
            </w:pPr>
            <w:ins w:id="29021" w:author="phuong vu" w:date="2018-11-23T10:15:00Z">
              <w:r w:rsidRPr="00AD0E2E">
                <w:rPr>
                  <w:b/>
                  <w:bCs/>
                  <w:lang w:val="es-ES"/>
                </w:rPr>
                <w:t>Mô t</w:t>
              </w:r>
              <w:r w:rsidRPr="00BA3432">
                <w:rPr>
                  <w:b/>
                  <w:bCs/>
                  <w:lang w:val="es-ES"/>
                  <w:rPrChange w:id="29022" w:author="phuong vu" w:date="2018-11-25T21:55:00Z">
                    <w:rPr>
                      <w:b/>
                      <w:bCs/>
                      <w:lang w:val="es-ES"/>
                    </w:rPr>
                  </w:rPrChange>
                </w:rPr>
                <w: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31AA3532" w14:textId="77777777" w:rsidR="0077093A" w:rsidRPr="00BA3432" w:rsidRDefault="0077093A">
            <w:pPr>
              <w:spacing w:line="276" w:lineRule="auto"/>
              <w:jc w:val="center"/>
              <w:rPr>
                <w:ins w:id="29023" w:author="phuong vu" w:date="2018-11-23T10:15:00Z"/>
                <w:b/>
                <w:bCs/>
                <w:lang w:val="es-ES"/>
                <w:rPrChange w:id="29024" w:author="phuong vu" w:date="2018-11-25T21:55:00Z">
                  <w:rPr>
                    <w:ins w:id="29025" w:author="phuong vu" w:date="2018-11-23T10:15:00Z"/>
                    <w:b/>
                    <w:bCs/>
                    <w:lang w:val="es-ES"/>
                  </w:rPr>
                </w:rPrChange>
              </w:rPr>
              <w:pPrChange w:id="29026" w:author="phuong vu" w:date="2018-11-23T13:48:00Z">
                <w:pPr>
                  <w:jc w:val="center"/>
                </w:pPr>
              </w:pPrChange>
            </w:pPr>
            <w:ins w:id="29027" w:author="phuong vu" w:date="2018-11-23T10:15:00Z">
              <w:r w:rsidRPr="00BA3432">
                <w:rPr>
                  <w:b/>
                  <w:bCs/>
                  <w:lang w:val="es-ES"/>
                  <w:rPrChange w:id="29028" w:author="phuong vu" w:date="2018-11-25T21:55:00Z">
                    <w:rPr>
                      <w:b/>
                      <w:bCs/>
                      <w:lang w:val="es-ES"/>
                    </w:rPr>
                  </w:rPrChange>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9C792B5" w14:textId="77777777" w:rsidR="0077093A" w:rsidRPr="00BA3432" w:rsidRDefault="0077093A">
            <w:pPr>
              <w:spacing w:line="276" w:lineRule="auto"/>
              <w:jc w:val="center"/>
              <w:rPr>
                <w:ins w:id="29029" w:author="phuong vu" w:date="2018-11-23T10:15:00Z"/>
                <w:b/>
                <w:bCs/>
                <w:lang w:val="es-ES"/>
                <w:rPrChange w:id="29030" w:author="phuong vu" w:date="2018-11-25T21:55:00Z">
                  <w:rPr>
                    <w:ins w:id="29031" w:author="phuong vu" w:date="2018-11-23T10:15:00Z"/>
                    <w:b/>
                    <w:bCs/>
                    <w:lang w:val="es-ES"/>
                  </w:rPr>
                </w:rPrChange>
              </w:rPr>
              <w:pPrChange w:id="29032" w:author="phuong vu" w:date="2018-11-23T13:48:00Z">
                <w:pPr>
                  <w:jc w:val="center"/>
                </w:pPr>
              </w:pPrChange>
            </w:pPr>
            <w:ins w:id="29033" w:author="phuong vu" w:date="2018-11-23T10:15:00Z">
              <w:r w:rsidRPr="00BA3432">
                <w:rPr>
                  <w:b/>
                  <w:bCs/>
                  <w:lang w:val="es-ES"/>
                  <w:rPrChange w:id="29034" w:author="phuong vu" w:date="2018-11-25T21:55:00Z">
                    <w:rPr>
                      <w:b/>
                      <w:bCs/>
                      <w:lang w:val="es-ES"/>
                    </w:rPr>
                  </w:rPrChange>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85417E6" w14:textId="77777777" w:rsidR="0077093A" w:rsidRPr="00BA3432" w:rsidRDefault="0077093A">
            <w:pPr>
              <w:spacing w:line="276" w:lineRule="auto"/>
              <w:jc w:val="center"/>
              <w:rPr>
                <w:ins w:id="29035" w:author="phuong vu" w:date="2018-11-23T10:15:00Z"/>
                <w:b/>
                <w:bCs/>
                <w:lang w:val="es-ES"/>
                <w:rPrChange w:id="29036" w:author="phuong vu" w:date="2018-11-25T21:55:00Z">
                  <w:rPr>
                    <w:ins w:id="29037" w:author="phuong vu" w:date="2018-11-23T10:15:00Z"/>
                    <w:b/>
                    <w:bCs/>
                    <w:lang w:val="es-ES"/>
                  </w:rPr>
                </w:rPrChange>
              </w:rPr>
              <w:pPrChange w:id="29038" w:author="phuong vu" w:date="2018-11-23T13:48:00Z">
                <w:pPr>
                  <w:jc w:val="center"/>
                </w:pPr>
              </w:pPrChange>
            </w:pPr>
            <w:ins w:id="29039" w:author="phuong vu" w:date="2018-11-23T10:15:00Z">
              <w:r w:rsidRPr="00BA3432">
                <w:rPr>
                  <w:b/>
                  <w:bCs/>
                  <w:lang w:val="es-ES"/>
                  <w:rPrChange w:id="29040" w:author="phuong vu" w:date="2018-11-25T21:55:00Z">
                    <w:rPr>
                      <w:b/>
                      <w:bCs/>
                      <w:lang w:val="es-ES"/>
                    </w:rPr>
                  </w:rPrChange>
                </w:rPr>
                <w:t>Thành công/ Thât bại</w:t>
              </w:r>
            </w:ins>
          </w:p>
        </w:tc>
      </w:tr>
      <w:tr w:rsidR="0077093A" w:rsidRPr="00BA3432" w14:paraId="2F886F09" w14:textId="77777777" w:rsidTr="00BF4BED">
        <w:trPr>
          <w:ins w:id="29041"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964AF96" w14:textId="77777777" w:rsidR="0077093A" w:rsidRPr="00BA3432" w:rsidRDefault="0077093A">
            <w:pPr>
              <w:spacing w:line="276" w:lineRule="auto"/>
              <w:rPr>
                <w:ins w:id="29042" w:author="phuong vu" w:date="2018-11-23T10:15:00Z"/>
                <w:b/>
                <w:bCs/>
                <w:lang w:val="es-ES"/>
                <w:rPrChange w:id="29043" w:author="phuong vu" w:date="2018-11-25T21:55:00Z">
                  <w:rPr>
                    <w:ins w:id="29044" w:author="phuong vu" w:date="2018-11-23T10:15:00Z"/>
                    <w:b/>
                    <w:bCs/>
                    <w:lang w:val="es-ES"/>
                  </w:rPr>
                </w:rPrChange>
              </w:rPr>
              <w:pPrChange w:id="2904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6B0F484" w14:textId="77777777" w:rsidR="0077093A" w:rsidRPr="00BA3432" w:rsidRDefault="0077093A">
            <w:pPr>
              <w:spacing w:line="276" w:lineRule="auto"/>
              <w:rPr>
                <w:ins w:id="29046" w:author="phuong vu" w:date="2018-11-23T10:15:00Z"/>
                <w:lang w:val="es-ES"/>
                <w:rPrChange w:id="29047" w:author="phuong vu" w:date="2018-11-25T21:55:00Z">
                  <w:rPr>
                    <w:ins w:id="29048" w:author="phuong vu" w:date="2018-11-23T10:15:00Z"/>
                    <w:lang w:val="es-ES"/>
                  </w:rPr>
                </w:rPrChange>
              </w:rPr>
              <w:pPrChange w:id="2904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DA162CA" w14:textId="77777777" w:rsidR="0077093A" w:rsidRPr="00BA3432" w:rsidRDefault="0077093A">
            <w:pPr>
              <w:spacing w:line="276" w:lineRule="auto"/>
              <w:rPr>
                <w:ins w:id="29050" w:author="phuong vu" w:date="2018-11-23T10:15:00Z"/>
                <w:lang w:val="es-ES"/>
                <w:rPrChange w:id="29051" w:author="phuong vu" w:date="2018-11-25T21:55:00Z">
                  <w:rPr>
                    <w:ins w:id="29052" w:author="phuong vu" w:date="2018-11-23T10:15:00Z"/>
                    <w:lang w:val="es-ES"/>
                  </w:rPr>
                </w:rPrChange>
              </w:rPr>
              <w:pPrChange w:id="2905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357BC5F" w14:textId="77777777" w:rsidR="0077093A" w:rsidRPr="00BA3432" w:rsidRDefault="0077093A">
            <w:pPr>
              <w:spacing w:line="276" w:lineRule="auto"/>
              <w:rPr>
                <w:ins w:id="29054" w:author="phuong vu" w:date="2018-11-23T10:15:00Z"/>
                <w:lang w:val="es-ES"/>
                <w:rPrChange w:id="29055" w:author="phuong vu" w:date="2018-11-25T21:55:00Z">
                  <w:rPr>
                    <w:ins w:id="29056" w:author="phuong vu" w:date="2018-11-23T10:15:00Z"/>
                    <w:lang w:val="es-ES"/>
                  </w:rPr>
                </w:rPrChange>
              </w:rPr>
              <w:pPrChange w:id="2905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7E24BF3" w14:textId="77777777" w:rsidR="0077093A" w:rsidRPr="00BA3432" w:rsidRDefault="0077093A">
            <w:pPr>
              <w:spacing w:line="276" w:lineRule="auto"/>
              <w:rPr>
                <w:ins w:id="29058" w:author="phuong vu" w:date="2018-11-23T10:15:00Z"/>
                <w:lang w:val="es-ES"/>
                <w:rPrChange w:id="29059" w:author="phuong vu" w:date="2018-11-25T21:55:00Z">
                  <w:rPr>
                    <w:ins w:id="29060" w:author="phuong vu" w:date="2018-11-23T10:15:00Z"/>
                    <w:lang w:val="es-ES"/>
                  </w:rPr>
                </w:rPrChange>
              </w:rPr>
              <w:pPrChange w:id="29061" w:author="phuong vu" w:date="2018-11-23T13:48:00Z">
                <w:pPr/>
              </w:pPrChange>
            </w:pPr>
          </w:p>
        </w:tc>
      </w:tr>
      <w:tr w:rsidR="0077093A" w:rsidRPr="00BA3432" w14:paraId="678FECA6" w14:textId="77777777" w:rsidTr="00BF4BED">
        <w:trPr>
          <w:ins w:id="29062"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0188A3B" w14:textId="77777777" w:rsidR="0077093A" w:rsidRPr="00BA3432" w:rsidRDefault="0077093A">
            <w:pPr>
              <w:spacing w:line="276" w:lineRule="auto"/>
              <w:rPr>
                <w:ins w:id="29063" w:author="phuong vu" w:date="2018-11-23T10:15:00Z"/>
                <w:b/>
                <w:bCs/>
                <w:lang w:val="es-ES"/>
                <w:rPrChange w:id="29064" w:author="phuong vu" w:date="2018-11-25T21:55:00Z">
                  <w:rPr>
                    <w:ins w:id="29065" w:author="phuong vu" w:date="2018-11-23T10:15:00Z"/>
                    <w:b/>
                    <w:bCs/>
                    <w:lang w:val="es-ES"/>
                  </w:rPr>
                </w:rPrChange>
              </w:rPr>
              <w:pPrChange w:id="2906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87BCABB" w14:textId="77777777" w:rsidR="0077093A" w:rsidRPr="00BA3432" w:rsidRDefault="0077093A">
            <w:pPr>
              <w:spacing w:line="276" w:lineRule="auto"/>
              <w:rPr>
                <w:ins w:id="29067" w:author="phuong vu" w:date="2018-11-23T10:15:00Z"/>
                <w:lang w:val="es-ES"/>
                <w:rPrChange w:id="29068" w:author="phuong vu" w:date="2018-11-25T21:55:00Z">
                  <w:rPr>
                    <w:ins w:id="29069" w:author="phuong vu" w:date="2018-11-23T10:15:00Z"/>
                    <w:lang w:val="es-ES"/>
                  </w:rPr>
                </w:rPrChange>
              </w:rPr>
              <w:pPrChange w:id="2907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01D44D8" w14:textId="77777777" w:rsidR="0077093A" w:rsidRPr="00BA3432" w:rsidRDefault="0077093A">
            <w:pPr>
              <w:spacing w:line="276" w:lineRule="auto"/>
              <w:rPr>
                <w:ins w:id="29071" w:author="phuong vu" w:date="2018-11-23T10:15:00Z"/>
                <w:lang w:val="es-ES"/>
                <w:rPrChange w:id="29072" w:author="phuong vu" w:date="2018-11-25T21:55:00Z">
                  <w:rPr>
                    <w:ins w:id="29073" w:author="phuong vu" w:date="2018-11-23T10:15:00Z"/>
                    <w:lang w:val="es-ES"/>
                  </w:rPr>
                </w:rPrChange>
              </w:rPr>
              <w:pPrChange w:id="2907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DE6F54D" w14:textId="77777777" w:rsidR="0077093A" w:rsidRPr="00BA3432" w:rsidRDefault="0077093A">
            <w:pPr>
              <w:spacing w:line="276" w:lineRule="auto"/>
              <w:rPr>
                <w:ins w:id="29075" w:author="phuong vu" w:date="2018-11-23T10:15:00Z"/>
                <w:lang w:val="es-ES"/>
                <w:rPrChange w:id="29076" w:author="phuong vu" w:date="2018-11-25T21:55:00Z">
                  <w:rPr>
                    <w:ins w:id="29077" w:author="phuong vu" w:date="2018-11-23T10:15:00Z"/>
                    <w:lang w:val="es-ES"/>
                  </w:rPr>
                </w:rPrChange>
              </w:rPr>
              <w:pPrChange w:id="2907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05D54EE" w14:textId="77777777" w:rsidR="0077093A" w:rsidRPr="00BA3432" w:rsidRDefault="0077093A">
            <w:pPr>
              <w:spacing w:line="276" w:lineRule="auto"/>
              <w:rPr>
                <w:ins w:id="29079" w:author="phuong vu" w:date="2018-11-23T10:15:00Z"/>
                <w:lang w:val="es-ES"/>
                <w:rPrChange w:id="29080" w:author="phuong vu" w:date="2018-11-25T21:55:00Z">
                  <w:rPr>
                    <w:ins w:id="29081" w:author="phuong vu" w:date="2018-11-23T10:15:00Z"/>
                    <w:lang w:val="es-ES"/>
                  </w:rPr>
                </w:rPrChange>
              </w:rPr>
              <w:pPrChange w:id="29082" w:author="phuong vu" w:date="2018-11-23T13:48:00Z">
                <w:pPr/>
              </w:pPrChange>
            </w:pPr>
          </w:p>
        </w:tc>
      </w:tr>
      <w:tr w:rsidR="0077093A" w:rsidRPr="00BA3432" w14:paraId="12BA6ED9" w14:textId="77777777" w:rsidTr="00BF4BED">
        <w:trPr>
          <w:ins w:id="2908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776935E" w14:textId="77777777" w:rsidR="0077093A" w:rsidRPr="00BA3432" w:rsidRDefault="0077093A">
            <w:pPr>
              <w:spacing w:line="276" w:lineRule="auto"/>
              <w:rPr>
                <w:ins w:id="29084" w:author="phuong vu" w:date="2018-11-23T10:15:00Z"/>
                <w:b/>
                <w:bCs/>
                <w:lang w:val="es-ES"/>
                <w:rPrChange w:id="29085" w:author="phuong vu" w:date="2018-11-25T21:55:00Z">
                  <w:rPr>
                    <w:ins w:id="29086" w:author="phuong vu" w:date="2018-11-23T10:15:00Z"/>
                    <w:b/>
                    <w:bCs/>
                    <w:lang w:val="es-ES"/>
                  </w:rPr>
                </w:rPrChange>
              </w:rPr>
              <w:pPrChange w:id="2908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B0048AD" w14:textId="77777777" w:rsidR="0077093A" w:rsidRPr="00BA3432" w:rsidRDefault="0077093A">
            <w:pPr>
              <w:spacing w:line="276" w:lineRule="auto"/>
              <w:rPr>
                <w:ins w:id="29088" w:author="phuong vu" w:date="2018-11-23T10:15:00Z"/>
                <w:lang w:val="es-ES"/>
                <w:rPrChange w:id="29089" w:author="phuong vu" w:date="2018-11-25T21:55:00Z">
                  <w:rPr>
                    <w:ins w:id="29090" w:author="phuong vu" w:date="2018-11-23T10:15:00Z"/>
                    <w:lang w:val="es-ES"/>
                  </w:rPr>
                </w:rPrChange>
              </w:rPr>
              <w:pPrChange w:id="2909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4F0F249" w14:textId="77777777" w:rsidR="0077093A" w:rsidRPr="00BA3432" w:rsidRDefault="0077093A">
            <w:pPr>
              <w:spacing w:line="276" w:lineRule="auto"/>
              <w:rPr>
                <w:ins w:id="29092" w:author="phuong vu" w:date="2018-11-23T10:15:00Z"/>
                <w:lang w:val="es-ES"/>
                <w:rPrChange w:id="29093" w:author="phuong vu" w:date="2018-11-25T21:55:00Z">
                  <w:rPr>
                    <w:ins w:id="29094" w:author="phuong vu" w:date="2018-11-23T10:15:00Z"/>
                    <w:lang w:val="es-ES"/>
                  </w:rPr>
                </w:rPrChange>
              </w:rPr>
              <w:pPrChange w:id="2909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8BA166" w14:textId="77777777" w:rsidR="0077093A" w:rsidRPr="00BA3432" w:rsidRDefault="0077093A">
            <w:pPr>
              <w:spacing w:line="276" w:lineRule="auto"/>
              <w:rPr>
                <w:ins w:id="29096" w:author="phuong vu" w:date="2018-11-23T10:15:00Z"/>
                <w:lang w:val="es-ES"/>
                <w:rPrChange w:id="29097" w:author="phuong vu" w:date="2018-11-25T21:55:00Z">
                  <w:rPr>
                    <w:ins w:id="29098" w:author="phuong vu" w:date="2018-11-23T10:15:00Z"/>
                    <w:lang w:val="es-ES"/>
                  </w:rPr>
                </w:rPrChange>
              </w:rPr>
              <w:pPrChange w:id="290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9BBBFD0" w14:textId="77777777" w:rsidR="0077093A" w:rsidRPr="00BA3432" w:rsidRDefault="0077093A">
            <w:pPr>
              <w:spacing w:line="276" w:lineRule="auto"/>
              <w:rPr>
                <w:ins w:id="29100" w:author="phuong vu" w:date="2018-11-23T10:15:00Z"/>
                <w:lang w:val="en-US"/>
                <w:rPrChange w:id="29101" w:author="phuong vu" w:date="2018-11-25T21:55:00Z">
                  <w:rPr>
                    <w:ins w:id="29102" w:author="phuong vu" w:date="2018-11-23T10:15:00Z"/>
                    <w:lang w:val="en-US"/>
                  </w:rPr>
                </w:rPrChange>
              </w:rPr>
              <w:pPrChange w:id="29103" w:author="phuong vu" w:date="2018-11-23T13:48:00Z">
                <w:pPr/>
              </w:pPrChange>
            </w:pPr>
          </w:p>
        </w:tc>
      </w:tr>
      <w:tr w:rsidR="0077093A" w:rsidRPr="00BA3432" w14:paraId="1F567797" w14:textId="77777777" w:rsidTr="00BF4BED">
        <w:trPr>
          <w:ins w:id="2910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53B3DF9" w14:textId="77777777" w:rsidR="0077093A" w:rsidRPr="00BA3432" w:rsidRDefault="0077093A">
            <w:pPr>
              <w:spacing w:line="276" w:lineRule="auto"/>
              <w:rPr>
                <w:ins w:id="29105" w:author="phuong vu" w:date="2018-11-23T10:15:00Z"/>
                <w:b/>
                <w:bCs/>
                <w:lang w:val="es-ES"/>
                <w:rPrChange w:id="29106" w:author="phuong vu" w:date="2018-11-25T21:55:00Z">
                  <w:rPr>
                    <w:ins w:id="29107" w:author="phuong vu" w:date="2018-11-23T10:15:00Z"/>
                    <w:b/>
                    <w:bCs/>
                    <w:lang w:val="es-ES"/>
                  </w:rPr>
                </w:rPrChange>
              </w:rPr>
              <w:pPrChange w:id="2910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CC52358" w14:textId="77777777" w:rsidR="0077093A" w:rsidRPr="00BA3432" w:rsidRDefault="0077093A">
            <w:pPr>
              <w:spacing w:line="276" w:lineRule="auto"/>
              <w:rPr>
                <w:ins w:id="29109" w:author="phuong vu" w:date="2018-11-23T10:15:00Z"/>
                <w:lang w:val="es-ES"/>
                <w:rPrChange w:id="29110" w:author="phuong vu" w:date="2018-11-25T21:55:00Z">
                  <w:rPr>
                    <w:ins w:id="29111" w:author="phuong vu" w:date="2018-11-23T10:15:00Z"/>
                    <w:lang w:val="es-ES"/>
                  </w:rPr>
                </w:rPrChange>
              </w:rPr>
              <w:pPrChange w:id="2911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1E9AF0D" w14:textId="77777777" w:rsidR="0077093A" w:rsidRPr="00BA3432" w:rsidRDefault="0077093A">
            <w:pPr>
              <w:spacing w:line="276" w:lineRule="auto"/>
              <w:rPr>
                <w:ins w:id="29113" w:author="phuong vu" w:date="2018-11-23T10:15:00Z"/>
                <w:lang w:val="es-ES"/>
                <w:rPrChange w:id="29114" w:author="phuong vu" w:date="2018-11-25T21:55:00Z">
                  <w:rPr>
                    <w:ins w:id="29115" w:author="phuong vu" w:date="2018-11-23T10:15:00Z"/>
                    <w:lang w:val="es-ES"/>
                  </w:rPr>
                </w:rPrChange>
              </w:rPr>
              <w:pPrChange w:id="2911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CED5586" w14:textId="77777777" w:rsidR="0077093A" w:rsidRPr="00BA3432" w:rsidRDefault="0077093A">
            <w:pPr>
              <w:spacing w:line="276" w:lineRule="auto"/>
              <w:rPr>
                <w:ins w:id="29117" w:author="phuong vu" w:date="2018-11-23T10:15:00Z"/>
                <w:lang w:val="es-ES"/>
                <w:rPrChange w:id="29118" w:author="phuong vu" w:date="2018-11-25T21:55:00Z">
                  <w:rPr>
                    <w:ins w:id="29119" w:author="phuong vu" w:date="2018-11-23T10:15:00Z"/>
                    <w:lang w:val="es-ES"/>
                  </w:rPr>
                </w:rPrChange>
              </w:rPr>
              <w:pPrChange w:id="2912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7F6BA51" w14:textId="77777777" w:rsidR="0077093A" w:rsidRPr="00BA3432" w:rsidRDefault="0077093A">
            <w:pPr>
              <w:spacing w:line="276" w:lineRule="auto"/>
              <w:rPr>
                <w:ins w:id="29121" w:author="phuong vu" w:date="2018-11-23T10:15:00Z"/>
                <w:lang w:val="es-ES"/>
                <w:rPrChange w:id="29122" w:author="phuong vu" w:date="2018-11-25T21:55:00Z">
                  <w:rPr>
                    <w:ins w:id="29123" w:author="phuong vu" w:date="2018-11-23T10:15:00Z"/>
                    <w:lang w:val="es-ES"/>
                  </w:rPr>
                </w:rPrChange>
              </w:rPr>
              <w:pPrChange w:id="29124" w:author="phuong vu" w:date="2018-11-23T13:48:00Z">
                <w:pPr/>
              </w:pPrChange>
            </w:pPr>
          </w:p>
        </w:tc>
      </w:tr>
      <w:tr w:rsidR="0077093A" w:rsidRPr="00BA3432" w14:paraId="40651514" w14:textId="77777777" w:rsidTr="00BF4BED">
        <w:trPr>
          <w:ins w:id="2912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69E3E" w14:textId="77777777" w:rsidR="0077093A" w:rsidRPr="00BA3432" w:rsidRDefault="0077093A">
            <w:pPr>
              <w:spacing w:line="276" w:lineRule="auto"/>
              <w:rPr>
                <w:ins w:id="29126" w:author="phuong vu" w:date="2018-11-23T10:15:00Z"/>
                <w:b/>
                <w:bCs/>
                <w:lang w:val="es-ES"/>
                <w:rPrChange w:id="29127" w:author="phuong vu" w:date="2018-11-25T21:55:00Z">
                  <w:rPr>
                    <w:ins w:id="29128" w:author="phuong vu" w:date="2018-11-23T10:15:00Z"/>
                    <w:b/>
                    <w:bCs/>
                    <w:lang w:val="es-ES"/>
                  </w:rPr>
                </w:rPrChange>
              </w:rPr>
              <w:pPrChange w:id="2912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16187D0" w14:textId="77777777" w:rsidR="0077093A" w:rsidRPr="00BA3432" w:rsidRDefault="0077093A">
            <w:pPr>
              <w:spacing w:line="276" w:lineRule="auto"/>
              <w:rPr>
                <w:ins w:id="29130" w:author="phuong vu" w:date="2018-11-23T10:15:00Z"/>
                <w:lang w:val="es-ES"/>
                <w:rPrChange w:id="29131" w:author="phuong vu" w:date="2018-11-25T21:55:00Z">
                  <w:rPr>
                    <w:ins w:id="29132" w:author="phuong vu" w:date="2018-11-23T10:15:00Z"/>
                    <w:lang w:val="es-ES"/>
                  </w:rPr>
                </w:rPrChange>
              </w:rPr>
              <w:pPrChange w:id="2913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5A427DB" w14:textId="77777777" w:rsidR="0077093A" w:rsidRPr="00BA3432" w:rsidRDefault="0077093A">
            <w:pPr>
              <w:spacing w:line="276" w:lineRule="auto"/>
              <w:rPr>
                <w:ins w:id="29134" w:author="phuong vu" w:date="2018-11-23T10:15:00Z"/>
                <w:lang w:val="es-ES"/>
                <w:rPrChange w:id="29135" w:author="phuong vu" w:date="2018-11-25T21:55:00Z">
                  <w:rPr>
                    <w:ins w:id="29136" w:author="phuong vu" w:date="2018-11-23T10:15:00Z"/>
                    <w:lang w:val="es-ES"/>
                  </w:rPr>
                </w:rPrChange>
              </w:rPr>
              <w:pPrChange w:id="2913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599C89C" w14:textId="77777777" w:rsidR="0077093A" w:rsidRPr="00BA3432" w:rsidRDefault="0077093A">
            <w:pPr>
              <w:spacing w:line="276" w:lineRule="auto"/>
              <w:rPr>
                <w:ins w:id="29138" w:author="phuong vu" w:date="2018-11-23T10:15:00Z"/>
                <w:lang w:val="es-ES"/>
                <w:rPrChange w:id="29139" w:author="phuong vu" w:date="2018-11-25T21:55:00Z">
                  <w:rPr>
                    <w:ins w:id="29140" w:author="phuong vu" w:date="2018-11-23T10:15:00Z"/>
                    <w:lang w:val="es-ES"/>
                  </w:rPr>
                </w:rPrChange>
              </w:rPr>
              <w:pPrChange w:id="2914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B1F086" w14:textId="77777777" w:rsidR="0077093A" w:rsidRPr="00BA3432" w:rsidRDefault="0077093A">
            <w:pPr>
              <w:spacing w:line="276" w:lineRule="auto"/>
              <w:rPr>
                <w:ins w:id="29142" w:author="phuong vu" w:date="2018-11-23T10:15:00Z"/>
                <w:lang w:val="es-ES"/>
                <w:rPrChange w:id="29143" w:author="phuong vu" w:date="2018-11-25T21:55:00Z">
                  <w:rPr>
                    <w:ins w:id="29144" w:author="phuong vu" w:date="2018-11-23T10:15:00Z"/>
                    <w:lang w:val="es-ES"/>
                  </w:rPr>
                </w:rPrChange>
              </w:rPr>
              <w:pPrChange w:id="29145" w:author="phuong vu" w:date="2018-11-23T13:48:00Z">
                <w:pPr/>
              </w:pPrChange>
            </w:pPr>
          </w:p>
        </w:tc>
      </w:tr>
    </w:tbl>
    <w:p w14:paraId="1F6A4527" w14:textId="77777777" w:rsidR="0077093A" w:rsidRPr="00BA3432" w:rsidRDefault="0077093A">
      <w:pPr>
        <w:spacing w:line="276" w:lineRule="auto"/>
        <w:rPr>
          <w:ins w:id="29146" w:author="phuong vu" w:date="2018-11-23T10:02:00Z"/>
          <w:rPrChange w:id="29147" w:author="phuong vu" w:date="2018-11-25T21:55:00Z">
            <w:rPr>
              <w:ins w:id="29148" w:author="phuong vu" w:date="2018-11-23T10:02:00Z"/>
            </w:rPr>
          </w:rPrChange>
        </w:rPr>
        <w:pPrChange w:id="29149" w:author="phuong vu" w:date="2018-11-23T13:48:00Z">
          <w:pPr>
            <w:pStyle w:val="Heading3"/>
          </w:pPr>
        </w:pPrChange>
      </w:pPr>
    </w:p>
    <w:p w14:paraId="08D9CF24" w14:textId="518E36E3" w:rsidR="00287281" w:rsidRPr="00BA3432" w:rsidRDefault="00287281">
      <w:pPr>
        <w:pStyle w:val="Heading3"/>
        <w:spacing w:line="276" w:lineRule="auto"/>
        <w:rPr>
          <w:ins w:id="29150" w:author="phuong vu" w:date="2018-11-23T10:15:00Z"/>
          <w:rFonts w:cstheme="majorHAnsi"/>
          <w:lang w:val="vi-VN"/>
          <w:rPrChange w:id="29151" w:author="phuong vu" w:date="2018-11-25T21:55:00Z">
            <w:rPr>
              <w:ins w:id="29152" w:author="phuong vu" w:date="2018-11-23T10:15:00Z"/>
            </w:rPr>
          </w:rPrChange>
        </w:rPr>
        <w:pPrChange w:id="29153" w:author="phuong vu" w:date="2018-11-23T13:48:00Z">
          <w:pPr>
            <w:pStyle w:val="Heading3"/>
          </w:pPr>
        </w:pPrChange>
      </w:pPr>
      <w:ins w:id="29154" w:author="phuong vu" w:date="2018-11-23T10:03:00Z">
        <w:r w:rsidRPr="00BA3432">
          <w:rPr>
            <w:rFonts w:cstheme="majorHAnsi"/>
            <w:lang w:val="vi-VN"/>
            <w:rPrChange w:id="29155" w:author="phuong vu" w:date="2018-11-25T21:55:00Z">
              <w:rPr/>
            </w:rPrChange>
          </w:rPr>
          <w:t>Quản lí trạng thái máy giặt</w:t>
        </w:r>
      </w:ins>
    </w:p>
    <w:p w14:paraId="3A51F40D" w14:textId="77777777" w:rsidR="00404CBA" w:rsidRPr="00F0075D" w:rsidRDefault="00404CBA" w:rsidP="00404CBA">
      <w:pPr>
        <w:spacing w:line="276" w:lineRule="auto"/>
        <w:ind w:firstLine="720"/>
        <w:rPr>
          <w:ins w:id="29156" w:author="phuong vu" w:date="2018-11-26T02:07:00Z"/>
          <w:lang w:val="en-US"/>
        </w:rPr>
      </w:pPr>
      <w:ins w:id="29157" w:author="phuong vu" w:date="2018-11-26T02:07: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750C5CA1" w14:textId="0A02EF53" w:rsidR="00404CBA" w:rsidRDefault="00404CBA" w:rsidP="00404CBA">
      <w:pPr>
        <w:spacing w:line="276" w:lineRule="auto"/>
        <w:ind w:firstLine="720"/>
        <w:rPr>
          <w:ins w:id="29158" w:author="phuong vu" w:date="2018-11-26T02:07:00Z"/>
          <w:lang w:val="en-US"/>
        </w:rPr>
      </w:pPr>
      <w:ins w:id="29159" w:author="phuong vu" w:date="2018-11-26T02:07:00Z">
        <w:r w:rsidRPr="00F0075D">
          <w:rPr>
            <w:b/>
            <w:lang w:val="en-US"/>
          </w:rPr>
          <w:t>Tiền điều kiện:</w:t>
        </w:r>
        <w:r>
          <w:rPr>
            <w:lang w:val="en-US"/>
          </w:rPr>
          <w:t xml:space="preserve"> </w:t>
        </w:r>
        <w:r>
          <w:rPr>
            <w:lang w:val="en-US"/>
          </w:rPr>
          <w:t xml:space="preserve">Đăng nhập thành công vào trang quản lí dành cho nhân viên chi nhánh với chức vụ nhân viên </w:t>
        </w:r>
        <w:r>
          <w:rPr>
            <w:lang w:val="en-US"/>
          </w:rPr>
          <w:t xml:space="preserve">quản lí đơn hàng </w:t>
        </w:r>
        <w:r>
          <w:rPr>
            <w:lang w:val="en-US"/>
          </w:rPr>
          <w:t>hoặc</w:t>
        </w:r>
        <w:r>
          <w:rPr>
            <w:lang w:val="en-US"/>
          </w:rPr>
          <w:t xml:space="preserve"> nhân viên xử lí đơn hàng.</w:t>
        </w:r>
      </w:ins>
    </w:p>
    <w:p w14:paraId="764A7862" w14:textId="77777777" w:rsidR="00404CBA" w:rsidRDefault="00404CBA" w:rsidP="00404CBA">
      <w:pPr>
        <w:spacing w:line="276" w:lineRule="auto"/>
        <w:ind w:firstLine="720"/>
        <w:rPr>
          <w:ins w:id="29160" w:author="phuong vu" w:date="2018-11-26T02:07:00Z"/>
          <w:b/>
          <w:lang w:val="en-US"/>
        </w:rPr>
      </w:pPr>
      <w:ins w:id="29161" w:author="phuong vu" w:date="2018-11-26T02:07:00Z">
        <w:r w:rsidRPr="00F0075D">
          <w:rPr>
            <w:b/>
            <w:lang w:val="en-US"/>
          </w:rPr>
          <w:t>Mô tả</w:t>
        </w:r>
        <w:r>
          <w:rPr>
            <w:b/>
            <w:lang w:val="en-US"/>
          </w:rPr>
          <w:t>:</w:t>
        </w:r>
      </w:ins>
    </w:p>
    <w:p w14:paraId="1A5F2C14" w14:textId="77777777" w:rsidR="00404CBA" w:rsidRDefault="00404CBA" w:rsidP="00404CBA">
      <w:pPr>
        <w:spacing w:line="276" w:lineRule="auto"/>
        <w:ind w:firstLine="720"/>
        <w:rPr>
          <w:ins w:id="29162" w:author="phuong vu" w:date="2018-11-26T02:07:00Z"/>
          <w:lang w:val="en-US"/>
        </w:rPr>
      </w:pPr>
      <w:ins w:id="29163" w:author="phuong vu" w:date="2018-11-26T02:07:00Z">
        <w:r>
          <w:rPr>
            <w:b/>
            <w:lang w:val="en-US"/>
          </w:rPr>
          <w:lastRenderedPageBreak/>
          <w:t xml:space="preserve">- </w:t>
        </w:r>
        <w:r>
          <w:rPr>
            <w:lang w:val="en-US"/>
          </w:rPr>
          <w:t>Bước 1: Mở trang web tại địa chỉ: localhost:3000.</w:t>
        </w:r>
      </w:ins>
    </w:p>
    <w:p w14:paraId="502AC36C" w14:textId="77777777" w:rsidR="00404CBA" w:rsidRDefault="00404CBA" w:rsidP="00404CBA">
      <w:pPr>
        <w:spacing w:line="276" w:lineRule="auto"/>
        <w:ind w:firstLine="720"/>
        <w:rPr>
          <w:ins w:id="29164" w:author="phuong vu" w:date="2018-11-26T02:07:00Z"/>
          <w:lang w:val="en-US"/>
        </w:rPr>
      </w:pPr>
      <w:ins w:id="29165" w:author="phuong vu" w:date="2018-11-26T02:07:00Z">
        <w:r>
          <w:rPr>
            <w:lang w:val="en-US"/>
          </w:rPr>
          <w:t>- Bước 2: Đăng nhập thành công vào hệ thống.</w:t>
        </w:r>
      </w:ins>
    </w:p>
    <w:p w14:paraId="1397DD01" w14:textId="77777777" w:rsidR="00404CBA" w:rsidRDefault="00404CBA" w:rsidP="00404CBA">
      <w:pPr>
        <w:spacing w:line="276" w:lineRule="auto"/>
        <w:ind w:firstLine="720"/>
        <w:rPr>
          <w:ins w:id="29166" w:author="phuong vu" w:date="2018-11-26T02:07:00Z"/>
          <w:lang w:val="en-US"/>
        </w:rPr>
      </w:pPr>
      <w:ins w:id="29167" w:author="phuong vu" w:date="2018-11-26T02:07:00Z">
        <w:r>
          <w:rPr>
            <w:lang w:val="en-US"/>
          </w:rPr>
          <w:t>- Bước 3: Chọn chức năng “</w:t>
        </w:r>
        <w:r>
          <w:rPr>
            <w:i/>
            <w:lang w:val="en-US"/>
          </w:rPr>
          <w:t>Máy giặt</w:t>
        </w:r>
        <w:r>
          <w:rPr>
            <w:lang w:val="en-US"/>
          </w:rPr>
          <w:t>”.</w:t>
        </w:r>
      </w:ins>
    </w:p>
    <w:p w14:paraId="44062FE0" w14:textId="77777777" w:rsidR="00404CBA" w:rsidRDefault="00404CBA" w:rsidP="00404CBA">
      <w:pPr>
        <w:spacing w:line="276" w:lineRule="auto"/>
        <w:ind w:firstLine="720"/>
        <w:rPr>
          <w:ins w:id="29168" w:author="phuong vu" w:date="2018-11-26T02:07:00Z"/>
          <w:lang w:val="en-US"/>
        </w:rPr>
      </w:pPr>
      <w:ins w:id="29169" w:author="phuong vu" w:date="2018-11-26T02:07:00Z">
        <w:r>
          <w:rPr>
            <w:lang w:val="en-US"/>
          </w:rPr>
          <w:t>- Bước 4: Thay đổi trạng thái máy giặt.</w:t>
        </w:r>
      </w:ins>
    </w:p>
    <w:p w14:paraId="3C678D46" w14:textId="77777777" w:rsidR="00404CBA" w:rsidRDefault="00404CBA" w:rsidP="00404CBA">
      <w:pPr>
        <w:spacing w:line="276" w:lineRule="auto"/>
        <w:ind w:firstLine="720"/>
        <w:rPr>
          <w:ins w:id="29170" w:author="phuong vu" w:date="2018-11-26T02:07:00Z"/>
          <w:lang w:val="en-US"/>
        </w:rPr>
      </w:pPr>
      <w:ins w:id="29171" w:author="phuong vu" w:date="2018-11-26T02:07:00Z">
        <w:r>
          <w:rPr>
            <w:lang w:val="en-US"/>
          </w:rPr>
          <w:t>- Bước 5: Kiểm tra phân công đơn hàng.</w:t>
        </w:r>
      </w:ins>
    </w:p>
    <w:p w14:paraId="6BA39BA8" w14:textId="77777777" w:rsidR="00404CBA" w:rsidRDefault="00404CBA" w:rsidP="00404CBA">
      <w:pPr>
        <w:rPr>
          <w:ins w:id="29172" w:author="phuong vu" w:date="2018-11-26T02:07:00Z"/>
          <w:b/>
          <w:lang w:val="en-US"/>
        </w:rPr>
      </w:pPr>
      <w:ins w:id="29173" w:author="phuong vu" w:date="2018-11-26T02:07: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9174">
          <w:tblGrid>
            <w:gridCol w:w="708"/>
            <w:gridCol w:w="2676"/>
            <w:gridCol w:w="1942"/>
            <w:gridCol w:w="1713"/>
            <w:gridCol w:w="1738"/>
          </w:tblGrid>
        </w:tblGridChange>
      </w:tblGrid>
      <w:tr w:rsidR="00404CBA" w:rsidRPr="00F0075D" w14:paraId="28BD4567" w14:textId="77777777" w:rsidTr="00F0075D">
        <w:trPr>
          <w:ins w:id="29175"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hideMark/>
          </w:tcPr>
          <w:p w14:paraId="7E976514" w14:textId="77777777" w:rsidR="00404CBA" w:rsidRPr="00F0075D" w:rsidRDefault="00404CBA" w:rsidP="00F0075D">
            <w:pPr>
              <w:spacing w:line="276" w:lineRule="auto"/>
              <w:jc w:val="center"/>
              <w:rPr>
                <w:ins w:id="29176" w:author="phuong vu" w:date="2018-11-26T02:07:00Z"/>
                <w:b/>
                <w:bCs/>
                <w:lang w:val="es-ES"/>
              </w:rPr>
            </w:pPr>
            <w:ins w:id="29177" w:author="phuong vu" w:date="2018-11-26T02:07: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110DA395" w14:textId="77777777" w:rsidR="00404CBA" w:rsidRPr="00F0075D" w:rsidRDefault="00404CBA" w:rsidP="00F0075D">
            <w:pPr>
              <w:spacing w:line="276" w:lineRule="auto"/>
              <w:jc w:val="center"/>
              <w:rPr>
                <w:ins w:id="29178" w:author="phuong vu" w:date="2018-11-26T02:07:00Z"/>
                <w:b/>
                <w:bCs/>
                <w:lang w:val="es-ES"/>
              </w:rPr>
            </w:pPr>
            <w:ins w:id="29179" w:author="phuong vu" w:date="2018-11-26T02:07: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495395" w14:textId="77777777" w:rsidR="00404CBA" w:rsidRPr="00F0075D" w:rsidRDefault="00404CBA" w:rsidP="00F0075D">
            <w:pPr>
              <w:spacing w:line="276" w:lineRule="auto"/>
              <w:jc w:val="center"/>
              <w:rPr>
                <w:ins w:id="29180" w:author="phuong vu" w:date="2018-11-26T02:07:00Z"/>
                <w:b/>
                <w:bCs/>
                <w:lang w:val="es-ES"/>
              </w:rPr>
            </w:pPr>
            <w:ins w:id="29181" w:author="phuong vu" w:date="2018-11-26T02:07: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186DC5" w14:textId="77777777" w:rsidR="00404CBA" w:rsidRPr="00F0075D" w:rsidRDefault="00404CBA" w:rsidP="00F0075D">
            <w:pPr>
              <w:spacing w:line="276" w:lineRule="auto"/>
              <w:jc w:val="center"/>
              <w:rPr>
                <w:ins w:id="29182" w:author="phuong vu" w:date="2018-11-26T02:07:00Z"/>
                <w:b/>
                <w:bCs/>
                <w:lang w:val="es-ES"/>
              </w:rPr>
            </w:pPr>
            <w:ins w:id="29183" w:author="phuong vu" w:date="2018-11-26T02:07: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2737F4F6" w14:textId="77777777" w:rsidR="00404CBA" w:rsidRPr="00F0075D" w:rsidRDefault="00404CBA" w:rsidP="00F0075D">
            <w:pPr>
              <w:spacing w:line="276" w:lineRule="auto"/>
              <w:jc w:val="center"/>
              <w:rPr>
                <w:ins w:id="29184" w:author="phuong vu" w:date="2018-11-26T02:07:00Z"/>
                <w:b/>
                <w:bCs/>
                <w:lang w:val="es-ES"/>
              </w:rPr>
            </w:pPr>
            <w:ins w:id="29185" w:author="phuong vu" w:date="2018-11-26T02:07:00Z">
              <w:r w:rsidRPr="00F0075D">
                <w:rPr>
                  <w:b/>
                  <w:bCs/>
                  <w:lang w:val="es-ES"/>
                </w:rPr>
                <w:t>Thành công/ Thât bại</w:t>
              </w:r>
            </w:ins>
          </w:p>
        </w:tc>
      </w:tr>
      <w:tr w:rsidR="00404CBA" w:rsidRPr="00F0075D" w14:paraId="4E8F62CF" w14:textId="77777777" w:rsidTr="00F0075D">
        <w:trPr>
          <w:ins w:id="29186"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3BCB7551" w14:textId="77777777" w:rsidR="00404CBA" w:rsidRDefault="00404CBA" w:rsidP="00F0075D">
            <w:pPr>
              <w:spacing w:line="276" w:lineRule="auto"/>
              <w:jc w:val="center"/>
              <w:rPr>
                <w:ins w:id="29187" w:author="phuong vu" w:date="2018-11-26T02:07:00Z"/>
                <w:bCs/>
                <w:lang w:val="es-ES"/>
              </w:rPr>
            </w:pPr>
            <w:ins w:id="29188" w:author="phuong vu" w:date="2018-11-26T02:07: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076071AE" w14:textId="706C6936" w:rsidR="00404CBA" w:rsidRDefault="00404CBA" w:rsidP="00F0075D">
            <w:pPr>
              <w:spacing w:line="276" w:lineRule="auto"/>
              <w:jc w:val="left"/>
              <w:rPr>
                <w:ins w:id="29189" w:author="phuong vu" w:date="2018-11-26T02:07:00Z"/>
                <w:lang w:val="es-ES"/>
              </w:rPr>
            </w:pPr>
            <w:ins w:id="29190" w:author="phuong vu" w:date="2018-11-26T02:07:00Z">
              <w:r>
                <w:rPr>
                  <w:lang w:val="es-ES"/>
                </w:rPr>
                <w:t xml:space="preserve">Tắt </w:t>
              </w:r>
            </w:ins>
            <w:ins w:id="29191" w:author="phuong vu" w:date="2018-11-26T02:08:00Z">
              <w:r>
                <w:rPr>
                  <w:lang w:val="es-ES"/>
                </w:rPr>
                <w:t>máy giặt</w:t>
              </w:r>
            </w:ins>
          </w:p>
        </w:tc>
        <w:tc>
          <w:tcPr>
            <w:tcW w:w="1942" w:type="dxa"/>
            <w:tcBorders>
              <w:top w:val="single" w:sz="4" w:space="0" w:color="auto"/>
              <w:left w:val="single" w:sz="4" w:space="0" w:color="auto"/>
              <w:bottom w:val="single" w:sz="4" w:space="0" w:color="auto"/>
              <w:right w:val="single" w:sz="4" w:space="0" w:color="auto"/>
            </w:tcBorders>
          </w:tcPr>
          <w:p w14:paraId="2007C5FA" w14:textId="77777777" w:rsidR="00404CBA" w:rsidRDefault="00404CBA" w:rsidP="00F0075D">
            <w:pPr>
              <w:spacing w:line="276" w:lineRule="auto"/>
              <w:jc w:val="left"/>
              <w:rPr>
                <w:ins w:id="29192" w:author="phuong vu" w:date="2018-11-26T02:09:00Z"/>
                <w:lang w:val="es-ES"/>
              </w:rPr>
            </w:pPr>
            <w:ins w:id="29193" w:author="phuong vu" w:date="2018-11-26T02:08:00Z">
              <w:r>
                <w:rPr>
                  <w:lang w:val="es-ES"/>
                </w:rPr>
                <w:t>Thôn</w:t>
              </w:r>
            </w:ins>
            <w:ins w:id="29194" w:author="phuong vu" w:date="2018-11-26T02:09:00Z">
              <w:r>
                <w:rPr>
                  <w:lang w:val="es-ES"/>
                </w:rPr>
                <w:t>g báo thành công.</w:t>
              </w:r>
            </w:ins>
          </w:p>
          <w:p w14:paraId="107F8738" w14:textId="77777777" w:rsidR="00404CBA" w:rsidRDefault="00404CBA" w:rsidP="00F0075D">
            <w:pPr>
              <w:spacing w:line="276" w:lineRule="auto"/>
              <w:jc w:val="left"/>
              <w:rPr>
                <w:ins w:id="29195" w:author="phuong vu" w:date="2018-11-26T02:09:00Z"/>
                <w:lang w:val="es-ES"/>
              </w:rPr>
            </w:pPr>
            <w:ins w:id="29196" w:author="phuong vu" w:date="2018-11-26T02:09:00Z">
              <w:r>
                <w:rPr>
                  <w:lang w:val="es-ES"/>
                </w:rPr>
                <w:t>- Cập nhật trạng thái mới.</w:t>
              </w:r>
            </w:ins>
          </w:p>
          <w:p w14:paraId="085666A3" w14:textId="2C6413C7" w:rsidR="00404CBA" w:rsidRDefault="00404CBA" w:rsidP="00F0075D">
            <w:pPr>
              <w:spacing w:line="276" w:lineRule="auto"/>
              <w:jc w:val="left"/>
              <w:rPr>
                <w:ins w:id="29197" w:author="phuong vu" w:date="2018-11-26T02:07:00Z"/>
                <w:lang w:val="es-ES"/>
              </w:rPr>
            </w:pPr>
            <w:ins w:id="29198" w:author="phuong vu" w:date="2018-11-26T02:09:00Z">
              <w:r>
                <w:rPr>
                  <w:lang w:val="es-ES"/>
                </w:rPr>
                <w:t>- Đơn hàng ứng với máy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70CB3161" w14:textId="77777777" w:rsidR="00404CBA" w:rsidRDefault="00404CBA" w:rsidP="00404CBA">
            <w:pPr>
              <w:spacing w:line="276" w:lineRule="auto"/>
              <w:jc w:val="left"/>
              <w:rPr>
                <w:ins w:id="29199" w:author="phuong vu" w:date="2018-11-26T02:09:00Z"/>
                <w:lang w:val="es-ES"/>
              </w:rPr>
            </w:pPr>
            <w:ins w:id="29200" w:author="phuong vu" w:date="2018-11-26T02:09:00Z">
              <w:r>
                <w:rPr>
                  <w:lang w:val="es-ES"/>
                </w:rPr>
                <w:t>Thông báo thành công.</w:t>
              </w:r>
            </w:ins>
          </w:p>
          <w:p w14:paraId="3E32389F" w14:textId="77777777" w:rsidR="00404CBA" w:rsidRDefault="00404CBA" w:rsidP="00404CBA">
            <w:pPr>
              <w:spacing w:line="276" w:lineRule="auto"/>
              <w:jc w:val="left"/>
              <w:rPr>
                <w:ins w:id="29201" w:author="phuong vu" w:date="2018-11-26T02:09:00Z"/>
                <w:lang w:val="es-ES"/>
              </w:rPr>
            </w:pPr>
            <w:ins w:id="29202" w:author="phuong vu" w:date="2018-11-26T02:09:00Z">
              <w:r>
                <w:rPr>
                  <w:lang w:val="es-ES"/>
                </w:rPr>
                <w:t>- Cập nhật trạng thái mới.</w:t>
              </w:r>
            </w:ins>
          </w:p>
          <w:p w14:paraId="69DB6A38" w14:textId="27B2F245" w:rsidR="00404CBA" w:rsidRDefault="00404CBA" w:rsidP="00404CBA">
            <w:pPr>
              <w:spacing w:line="276" w:lineRule="auto"/>
              <w:jc w:val="left"/>
              <w:rPr>
                <w:ins w:id="29203" w:author="phuong vu" w:date="2018-11-26T02:07:00Z"/>
                <w:lang w:val="es-ES"/>
              </w:rPr>
            </w:pPr>
            <w:ins w:id="29204" w:author="phuong vu" w:date="2018-11-26T02:09:00Z">
              <w:r>
                <w:rPr>
                  <w:lang w:val="es-ES"/>
                </w:rPr>
                <w:t>- Đơn hàng ứng với máy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2186E1C1" w14:textId="77777777" w:rsidR="00404CBA" w:rsidRDefault="00404CBA" w:rsidP="00F0075D">
            <w:pPr>
              <w:keepNext/>
              <w:spacing w:line="276" w:lineRule="auto"/>
              <w:jc w:val="left"/>
              <w:rPr>
                <w:ins w:id="29205" w:author="phuong vu" w:date="2018-11-26T02:07:00Z"/>
                <w:lang w:val="es-ES"/>
              </w:rPr>
            </w:pPr>
            <w:ins w:id="29206" w:author="phuong vu" w:date="2018-11-26T02:07:00Z">
              <w:r>
                <w:rPr>
                  <w:lang w:val="es-ES"/>
                </w:rPr>
                <w:t>Thành công</w:t>
              </w:r>
            </w:ins>
          </w:p>
        </w:tc>
      </w:tr>
      <w:tr w:rsidR="00404CBA" w:rsidRPr="00F0075D" w14:paraId="293B0FD0" w14:textId="77777777" w:rsidTr="00F0075D">
        <w:trPr>
          <w:ins w:id="29207"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6DCE73CA" w14:textId="77777777" w:rsidR="00404CBA" w:rsidRDefault="00404CBA" w:rsidP="00F0075D">
            <w:pPr>
              <w:spacing w:line="276" w:lineRule="auto"/>
              <w:jc w:val="center"/>
              <w:rPr>
                <w:ins w:id="29208" w:author="phuong vu" w:date="2018-11-26T02:07:00Z"/>
                <w:bCs/>
                <w:lang w:val="es-ES"/>
              </w:rPr>
            </w:pPr>
            <w:ins w:id="29209" w:author="phuong vu" w:date="2018-11-26T02:07: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43D0F5C" w14:textId="02EA8095" w:rsidR="00404CBA" w:rsidRDefault="00404CBA" w:rsidP="00F0075D">
            <w:pPr>
              <w:spacing w:line="276" w:lineRule="auto"/>
              <w:jc w:val="left"/>
              <w:rPr>
                <w:ins w:id="29210" w:author="phuong vu" w:date="2018-11-26T02:07:00Z"/>
                <w:lang w:val="es-ES"/>
              </w:rPr>
            </w:pPr>
            <w:ins w:id="29211" w:author="phuong vu" w:date="2018-11-26T02:09:00Z">
              <w:r>
                <w:rPr>
                  <w:lang w:val="es-ES"/>
                </w:rPr>
                <w:t xml:space="preserve">Bật máy giặt </w:t>
              </w:r>
            </w:ins>
          </w:p>
        </w:tc>
        <w:tc>
          <w:tcPr>
            <w:tcW w:w="1942" w:type="dxa"/>
            <w:tcBorders>
              <w:top w:val="single" w:sz="4" w:space="0" w:color="auto"/>
              <w:left w:val="single" w:sz="4" w:space="0" w:color="auto"/>
              <w:bottom w:val="single" w:sz="4" w:space="0" w:color="auto"/>
              <w:right w:val="single" w:sz="4" w:space="0" w:color="auto"/>
            </w:tcBorders>
          </w:tcPr>
          <w:p w14:paraId="396EB76E" w14:textId="77777777" w:rsidR="00404CBA" w:rsidRDefault="00404CBA" w:rsidP="00404CBA">
            <w:pPr>
              <w:spacing w:line="276" w:lineRule="auto"/>
              <w:jc w:val="left"/>
              <w:rPr>
                <w:ins w:id="29212" w:author="phuong vu" w:date="2018-11-26T02:10:00Z"/>
                <w:lang w:val="es-ES"/>
              </w:rPr>
            </w:pPr>
            <w:ins w:id="29213" w:author="phuong vu" w:date="2018-11-26T02:10:00Z">
              <w:r>
                <w:rPr>
                  <w:lang w:val="es-ES"/>
                </w:rPr>
                <w:t>Thông báo thành công.</w:t>
              </w:r>
            </w:ins>
          </w:p>
          <w:p w14:paraId="677FC0C3" w14:textId="77777777" w:rsidR="00404CBA" w:rsidRDefault="00404CBA" w:rsidP="00404CBA">
            <w:pPr>
              <w:spacing w:line="276" w:lineRule="auto"/>
              <w:jc w:val="left"/>
              <w:rPr>
                <w:ins w:id="29214" w:author="phuong vu" w:date="2018-11-26T02:10:00Z"/>
                <w:lang w:val="es-ES"/>
              </w:rPr>
            </w:pPr>
            <w:ins w:id="29215" w:author="phuong vu" w:date="2018-11-26T02:10:00Z">
              <w:r>
                <w:rPr>
                  <w:lang w:val="es-ES"/>
                </w:rPr>
                <w:t>- Cập nhật trạng thái mới.</w:t>
              </w:r>
            </w:ins>
          </w:p>
          <w:p w14:paraId="55830361" w14:textId="7BBDBDFE" w:rsidR="00404CBA" w:rsidRDefault="00404CBA" w:rsidP="00404CBA">
            <w:pPr>
              <w:spacing w:line="276" w:lineRule="auto"/>
              <w:jc w:val="left"/>
              <w:rPr>
                <w:ins w:id="29216" w:author="phuong vu" w:date="2018-11-26T02:07:00Z"/>
                <w:lang w:val="es-ES"/>
              </w:rPr>
            </w:pPr>
            <w:ins w:id="29217" w:author="phuong vu" w:date="2018-11-26T02:10:00Z">
              <w:r>
                <w:rPr>
                  <w:lang w:val="es-ES"/>
                </w:rPr>
                <w:t xml:space="preserve">- Đơn hàng </w:t>
              </w:r>
              <w:r>
                <w:rPr>
                  <w:lang w:val="es-ES"/>
                </w:rPr>
                <w:t xml:space="preserve">đang chờ xử lí </w:t>
              </w:r>
              <w:r>
                <w:rPr>
                  <w:lang w:val="es-ES"/>
                </w:rPr>
                <w:t>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4B1F0A8B" w14:textId="77777777" w:rsidR="00404CBA" w:rsidRDefault="00404CBA" w:rsidP="00404CBA">
            <w:pPr>
              <w:spacing w:line="276" w:lineRule="auto"/>
              <w:jc w:val="left"/>
              <w:rPr>
                <w:ins w:id="29218" w:author="phuong vu" w:date="2018-11-26T02:10:00Z"/>
                <w:lang w:val="es-ES"/>
              </w:rPr>
            </w:pPr>
            <w:ins w:id="29219" w:author="phuong vu" w:date="2018-11-26T02:10:00Z">
              <w:r>
                <w:rPr>
                  <w:lang w:val="es-ES"/>
                </w:rPr>
                <w:t>Thông báo thành công.</w:t>
              </w:r>
            </w:ins>
          </w:p>
          <w:p w14:paraId="00E44147" w14:textId="77777777" w:rsidR="00404CBA" w:rsidRDefault="00404CBA" w:rsidP="00404CBA">
            <w:pPr>
              <w:spacing w:line="276" w:lineRule="auto"/>
              <w:jc w:val="left"/>
              <w:rPr>
                <w:ins w:id="29220" w:author="phuong vu" w:date="2018-11-26T02:10:00Z"/>
                <w:lang w:val="es-ES"/>
              </w:rPr>
            </w:pPr>
            <w:ins w:id="29221" w:author="phuong vu" w:date="2018-11-26T02:10:00Z">
              <w:r>
                <w:rPr>
                  <w:lang w:val="es-ES"/>
                </w:rPr>
                <w:t>- Cập nhật trạng thái mới.</w:t>
              </w:r>
            </w:ins>
          </w:p>
          <w:p w14:paraId="1E257A9B" w14:textId="4FA8FEE8" w:rsidR="00404CBA" w:rsidRDefault="00404CBA" w:rsidP="00404CBA">
            <w:pPr>
              <w:spacing w:line="276" w:lineRule="auto"/>
              <w:jc w:val="left"/>
              <w:rPr>
                <w:ins w:id="29222" w:author="phuong vu" w:date="2018-11-26T02:07:00Z"/>
                <w:lang w:val="es-ES"/>
              </w:rPr>
            </w:pPr>
            <w:ins w:id="29223" w:author="phuong vu" w:date="2018-11-26T02:10:00Z">
              <w:r>
                <w:rPr>
                  <w:lang w:val="es-ES"/>
                </w:rPr>
                <w:t>- Đơn hàng đang chờ xử lí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1EDD4209" w14:textId="77777777" w:rsidR="00404CBA" w:rsidRDefault="00404CBA" w:rsidP="00F0075D">
            <w:pPr>
              <w:keepNext/>
              <w:spacing w:line="276" w:lineRule="auto"/>
              <w:jc w:val="left"/>
              <w:rPr>
                <w:ins w:id="29224" w:author="phuong vu" w:date="2018-11-26T02:07:00Z"/>
                <w:lang w:val="es-ES"/>
              </w:rPr>
            </w:pPr>
            <w:ins w:id="29225" w:author="phuong vu" w:date="2018-11-26T02:07:00Z">
              <w:r>
                <w:rPr>
                  <w:lang w:val="es-ES"/>
                </w:rPr>
                <w:t>Thành công</w:t>
              </w:r>
            </w:ins>
          </w:p>
        </w:tc>
      </w:tr>
      <w:tr w:rsidR="00404CBA" w:rsidRPr="00F0075D" w14:paraId="0A1BB397" w14:textId="77777777" w:rsidTr="00F0075D">
        <w:trPr>
          <w:ins w:id="29226"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59DA6F69" w14:textId="77777777" w:rsidR="00404CBA" w:rsidRDefault="00404CBA" w:rsidP="00F0075D">
            <w:pPr>
              <w:spacing w:line="276" w:lineRule="auto"/>
              <w:jc w:val="center"/>
              <w:rPr>
                <w:ins w:id="29227" w:author="phuong vu" w:date="2018-11-26T02:07:00Z"/>
                <w:bCs/>
                <w:lang w:val="es-ES"/>
              </w:rPr>
            </w:pPr>
            <w:ins w:id="29228" w:author="phuong vu" w:date="2018-11-26T02:07: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2BF0E89C" w14:textId="77777777" w:rsidR="00404CBA" w:rsidRDefault="00404CBA" w:rsidP="00F0075D">
            <w:pPr>
              <w:spacing w:line="276" w:lineRule="auto"/>
              <w:jc w:val="left"/>
              <w:rPr>
                <w:ins w:id="29229" w:author="phuong vu" w:date="2018-11-26T02:07:00Z"/>
                <w:lang w:val="es-ES"/>
              </w:rPr>
            </w:pPr>
            <w:ins w:id="29230" w:author="phuong vu" w:date="2018-11-26T02:07: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54187DDD" w14:textId="77777777" w:rsidR="00404CBA" w:rsidRDefault="00404CBA" w:rsidP="00F0075D">
            <w:pPr>
              <w:spacing w:line="276" w:lineRule="auto"/>
              <w:jc w:val="left"/>
              <w:rPr>
                <w:ins w:id="29231" w:author="phuong vu" w:date="2018-11-26T02:07:00Z"/>
                <w:lang w:val="es-ES"/>
              </w:rPr>
            </w:pPr>
            <w:ins w:id="29232" w:author="phuong vu" w:date="2018-11-26T02:07: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AA17548" w14:textId="77777777" w:rsidR="00404CBA" w:rsidRDefault="00404CBA" w:rsidP="00F0075D">
            <w:pPr>
              <w:spacing w:line="276" w:lineRule="auto"/>
              <w:jc w:val="left"/>
              <w:rPr>
                <w:ins w:id="29233" w:author="phuong vu" w:date="2018-11-26T02:07:00Z"/>
                <w:lang w:val="es-ES"/>
              </w:rPr>
            </w:pPr>
            <w:ins w:id="29234" w:author="phuong vu" w:date="2018-11-26T02:07: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1D1782" w14:textId="77777777" w:rsidR="00404CBA" w:rsidRDefault="00404CBA" w:rsidP="00404CBA">
            <w:pPr>
              <w:keepNext/>
              <w:spacing w:line="276" w:lineRule="auto"/>
              <w:jc w:val="left"/>
              <w:rPr>
                <w:ins w:id="29235" w:author="phuong vu" w:date="2018-11-26T02:07:00Z"/>
                <w:lang w:val="es-ES"/>
              </w:rPr>
              <w:pPrChange w:id="29236" w:author="phuong vu" w:date="2018-11-26T02:10:00Z">
                <w:pPr>
                  <w:keepNext/>
                  <w:spacing w:line="276" w:lineRule="auto"/>
                  <w:jc w:val="left"/>
                </w:pPr>
              </w:pPrChange>
            </w:pPr>
            <w:ins w:id="29237" w:author="phuong vu" w:date="2018-11-26T02:07:00Z">
              <w:r>
                <w:rPr>
                  <w:lang w:val="es-ES"/>
                </w:rPr>
                <w:t>Thành công</w:t>
              </w:r>
            </w:ins>
          </w:p>
        </w:tc>
      </w:tr>
    </w:tbl>
    <w:p w14:paraId="57DC8824" w14:textId="64F40A73" w:rsidR="0077093A" w:rsidRPr="00404CBA" w:rsidRDefault="00404CBA" w:rsidP="00404CBA">
      <w:pPr>
        <w:pStyle w:val="Caption"/>
        <w:rPr>
          <w:ins w:id="29238" w:author="phuong vu" w:date="2018-11-23T10:03:00Z"/>
          <w:lang w:val="en-US"/>
          <w:rPrChange w:id="29239" w:author="phuong vu" w:date="2018-11-26T02:10:00Z">
            <w:rPr>
              <w:ins w:id="29240" w:author="phuong vu" w:date="2018-11-23T10:03:00Z"/>
            </w:rPr>
          </w:rPrChange>
        </w:rPr>
        <w:pPrChange w:id="29241" w:author="phuong vu" w:date="2018-11-26T02:10:00Z">
          <w:pPr>
            <w:pStyle w:val="Heading3"/>
          </w:pPr>
        </w:pPrChange>
      </w:pPr>
      <w:ins w:id="29242" w:author="phuong vu" w:date="2018-11-26T02:10:00Z">
        <w:r>
          <w:t xml:space="preserve">Bảng </w:t>
        </w:r>
        <w:r>
          <w:fldChar w:fldCharType="begin"/>
        </w:r>
        <w:r>
          <w:instrText xml:space="preserve"> STYLEREF 1 \s </w:instrText>
        </w:r>
      </w:ins>
      <w:r>
        <w:fldChar w:fldCharType="separate"/>
      </w:r>
      <w:r>
        <w:rPr>
          <w:noProof/>
        </w:rPr>
        <w:t>4</w:t>
      </w:r>
      <w:ins w:id="29243" w:author="phuong vu" w:date="2018-11-26T02:10:00Z">
        <w:r>
          <w:fldChar w:fldCharType="end"/>
        </w:r>
        <w:r>
          <w:t>.</w:t>
        </w:r>
        <w:r>
          <w:fldChar w:fldCharType="begin"/>
        </w:r>
        <w:r>
          <w:instrText xml:space="preserve"> SEQ Bảng \* ARABIC \s 1 </w:instrText>
        </w:r>
      </w:ins>
      <w:r>
        <w:fldChar w:fldCharType="separate"/>
      </w:r>
      <w:ins w:id="29244" w:author="phuong vu" w:date="2018-11-26T02:10:00Z">
        <w:r>
          <w:rPr>
            <w:noProof/>
          </w:rPr>
          <w:t>12</w:t>
        </w:r>
        <w:r>
          <w:fldChar w:fldCharType="end"/>
        </w:r>
        <w:r>
          <w:rPr>
            <w:lang w:val="en-US"/>
          </w:rPr>
          <w:t xml:space="preserve"> Kiểm thử chức năng quản lí trạng thái máy giặt</w:t>
        </w:r>
      </w:ins>
    </w:p>
    <w:p w14:paraId="09E0E175" w14:textId="44218E25" w:rsidR="00287281" w:rsidRPr="00BA3432" w:rsidRDefault="00287281">
      <w:pPr>
        <w:pStyle w:val="Heading3"/>
        <w:spacing w:line="276" w:lineRule="auto"/>
        <w:rPr>
          <w:ins w:id="29245" w:author="phuong vu" w:date="2018-11-23T10:15:00Z"/>
          <w:rFonts w:cstheme="majorHAnsi"/>
          <w:rPrChange w:id="29246" w:author="phuong vu" w:date="2018-11-25T21:55:00Z">
            <w:rPr>
              <w:ins w:id="29247" w:author="phuong vu" w:date="2018-11-23T10:15:00Z"/>
            </w:rPr>
          </w:rPrChange>
        </w:rPr>
        <w:pPrChange w:id="29248" w:author="phuong vu" w:date="2018-11-23T13:48:00Z">
          <w:pPr>
            <w:pStyle w:val="Heading3"/>
          </w:pPr>
        </w:pPrChange>
      </w:pPr>
      <w:ins w:id="29249" w:author="phuong vu" w:date="2018-11-23T10:03:00Z">
        <w:r w:rsidRPr="00BA3432">
          <w:rPr>
            <w:rFonts w:cstheme="majorHAnsi"/>
            <w:rPrChange w:id="29250" w:author="phuong vu" w:date="2018-11-25T21:55:00Z">
              <w:rPr/>
            </w:rPrChange>
          </w:rPr>
          <w:lastRenderedPageBreak/>
          <w:t>Tìm kiếm đơn hàng</w:t>
        </w:r>
      </w:ins>
    </w:p>
    <w:p w14:paraId="4DE8C7F6" w14:textId="77777777" w:rsidR="0033025D" w:rsidRPr="00F0075D" w:rsidRDefault="0033025D" w:rsidP="0033025D">
      <w:pPr>
        <w:spacing w:line="276" w:lineRule="auto"/>
        <w:ind w:firstLine="720"/>
        <w:rPr>
          <w:ins w:id="29251" w:author="phuong vu" w:date="2018-11-26T02:11:00Z"/>
          <w:lang w:val="en-US"/>
        </w:rPr>
      </w:pPr>
      <w:ins w:id="29252" w:author="phuong vu" w:date="2018-11-26T02:1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764C19A8" w14:textId="77777777" w:rsidR="0033025D" w:rsidRDefault="0033025D" w:rsidP="0033025D">
      <w:pPr>
        <w:spacing w:line="276" w:lineRule="auto"/>
        <w:ind w:firstLine="720"/>
        <w:rPr>
          <w:ins w:id="29253" w:author="phuong vu" w:date="2018-11-26T02:11:00Z"/>
          <w:lang w:val="en-US"/>
        </w:rPr>
      </w:pPr>
      <w:ins w:id="29254" w:author="phuong vu" w:date="2018-11-26T02:11:00Z">
        <w:r w:rsidRPr="00F0075D">
          <w:rPr>
            <w:b/>
            <w:lang w:val="en-US"/>
          </w:rPr>
          <w:t>Tiền điều kiện:</w:t>
        </w:r>
        <w:r>
          <w:rPr>
            <w:lang w:val="en-US"/>
          </w:rPr>
          <w:t xml:space="preserve"> </w:t>
        </w:r>
        <w:r>
          <w:rPr>
            <w:lang w:val="en-US"/>
          </w:rPr>
          <w:t xml:space="preserve">Đăng nhập thành công vào trang quản lí dành cho nhân viên chi nhánh với chức vụ nhân viên </w:t>
        </w:r>
        <w:r>
          <w:rPr>
            <w:lang w:val="en-US"/>
          </w:rPr>
          <w:t>quản lí đơn hàng hoặc nhân viên xử lí đơn hàng.</w:t>
        </w:r>
      </w:ins>
    </w:p>
    <w:p w14:paraId="60813472" w14:textId="77777777" w:rsidR="0033025D" w:rsidRDefault="0033025D" w:rsidP="0033025D">
      <w:pPr>
        <w:spacing w:line="276" w:lineRule="auto"/>
        <w:ind w:firstLine="720"/>
        <w:rPr>
          <w:ins w:id="29255" w:author="phuong vu" w:date="2018-11-26T02:11:00Z"/>
          <w:b/>
          <w:lang w:val="en-US"/>
        </w:rPr>
      </w:pPr>
      <w:ins w:id="29256" w:author="phuong vu" w:date="2018-11-26T02:11:00Z">
        <w:r w:rsidRPr="00F0075D">
          <w:rPr>
            <w:b/>
            <w:lang w:val="en-US"/>
          </w:rPr>
          <w:t>Mô tả</w:t>
        </w:r>
        <w:r>
          <w:rPr>
            <w:b/>
            <w:lang w:val="en-US"/>
          </w:rPr>
          <w:t>:</w:t>
        </w:r>
      </w:ins>
    </w:p>
    <w:p w14:paraId="57C5E157" w14:textId="77777777" w:rsidR="0033025D" w:rsidRDefault="0033025D" w:rsidP="0033025D">
      <w:pPr>
        <w:spacing w:line="276" w:lineRule="auto"/>
        <w:ind w:firstLine="720"/>
        <w:rPr>
          <w:ins w:id="29257" w:author="phuong vu" w:date="2018-11-26T02:11:00Z"/>
          <w:lang w:val="en-US"/>
        </w:rPr>
      </w:pPr>
      <w:ins w:id="29258" w:author="phuong vu" w:date="2018-11-26T02:11:00Z">
        <w:r>
          <w:rPr>
            <w:b/>
            <w:lang w:val="en-US"/>
          </w:rPr>
          <w:t xml:space="preserve">- </w:t>
        </w:r>
        <w:r>
          <w:rPr>
            <w:lang w:val="en-US"/>
          </w:rPr>
          <w:t>Bước 1: Mở trang web tại địa chỉ: localhost:3000.</w:t>
        </w:r>
      </w:ins>
    </w:p>
    <w:p w14:paraId="5D629DF8" w14:textId="77777777" w:rsidR="0033025D" w:rsidRDefault="0033025D" w:rsidP="0033025D">
      <w:pPr>
        <w:spacing w:line="276" w:lineRule="auto"/>
        <w:ind w:firstLine="720"/>
        <w:rPr>
          <w:ins w:id="29259" w:author="phuong vu" w:date="2018-11-26T02:11:00Z"/>
          <w:lang w:val="en-US"/>
        </w:rPr>
      </w:pPr>
      <w:ins w:id="29260" w:author="phuong vu" w:date="2018-11-26T02:11:00Z">
        <w:r>
          <w:rPr>
            <w:lang w:val="en-US"/>
          </w:rPr>
          <w:t>- Bước 2: Đăng nhập thành công vào hệ thống.</w:t>
        </w:r>
      </w:ins>
    </w:p>
    <w:p w14:paraId="2B532B5B" w14:textId="77777777" w:rsidR="0033025D" w:rsidRDefault="0033025D" w:rsidP="0033025D">
      <w:pPr>
        <w:spacing w:line="276" w:lineRule="auto"/>
        <w:ind w:firstLine="720"/>
        <w:rPr>
          <w:ins w:id="29261" w:author="phuong vu" w:date="2018-11-26T02:11:00Z"/>
          <w:lang w:val="en-US"/>
        </w:rPr>
      </w:pPr>
      <w:ins w:id="29262" w:author="phuong vu" w:date="2018-11-26T02:11:00Z">
        <w:r>
          <w:rPr>
            <w:lang w:val="en-US"/>
          </w:rPr>
          <w:t>- Bước 3: Chọn chức năng “</w:t>
        </w:r>
        <w:r>
          <w:rPr>
            <w:i/>
            <w:lang w:val="en-US"/>
          </w:rPr>
          <w:t>Máy giặt</w:t>
        </w:r>
        <w:r>
          <w:rPr>
            <w:lang w:val="en-US"/>
          </w:rPr>
          <w:t>”.</w:t>
        </w:r>
      </w:ins>
    </w:p>
    <w:p w14:paraId="30B309FE" w14:textId="77777777" w:rsidR="0033025D" w:rsidRDefault="0033025D" w:rsidP="0033025D">
      <w:pPr>
        <w:spacing w:line="276" w:lineRule="auto"/>
        <w:ind w:firstLine="720"/>
        <w:rPr>
          <w:ins w:id="29263" w:author="phuong vu" w:date="2018-11-26T02:11:00Z"/>
          <w:lang w:val="en-US"/>
        </w:rPr>
      </w:pPr>
      <w:ins w:id="29264" w:author="phuong vu" w:date="2018-11-26T02:11:00Z">
        <w:r>
          <w:rPr>
            <w:lang w:val="en-US"/>
          </w:rPr>
          <w:t>- Bước 4: Thay đổi trạng thái máy giặt.</w:t>
        </w:r>
        <w:bookmarkStart w:id="29265" w:name="_GoBack"/>
        <w:bookmarkEnd w:id="29265"/>
      </w:ins>
    </w:p>
    <w:p w14:paraId="5F931722" w14:textId="77777777" w:rsidR="0033025D" w:rsidRDefault="0033025D" w:rsidP="0033025D">
      <w:pPr>
        <w:spacing w:line="276" w:lineRule="auto"/>
        <w:ind w:firstLine="720"/>
        <w:rPr>
          <w:ins w:id="29266" w:author="phuong vu" w:date="2018-11-26T02:11:00Z"/>
          <w:lang w:val="en-US"/>
        </w:rPr>
      </w:pPr>
      <w:ins w:id="29267" w:author="phuong vu" w:date="2018-11-26T02:11:00Z">
        <w:r>
          <w:rPr>
            <w:lang w:val="en-US"/>
          </w:rPr>
          <w:t>- Bước 5: Kiểm tra phân công đơn hàng.</w:t>
        </w:r>
      </w:ins>
    </w:p>
    <w:p w14:paraId="28EB6698" w14:textId="77777777" w:rsidR="0033025D" w:rsidRDefault="0033025D" w:rsidP="0033025D">
      <w:pPr>
        <w:rPr>
          <w:ins w:id="29268" w:author="phuong vu" w:date="2018-11-26T02:11:00Z"/>
          <w:b/>
          <w:lang w:val="en-US"/>
        </w:rPr>
      </w:pPr>
      <w:ins w:id="29269" w:author="phuong vu" w:date="2018-11-26T02:11: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Change w:id="29270">
          <w:tblGrid>
            <w:gridCol w:w="708"/>
            <w:gridCol w:w="2676"/>
            <w:gridCol w:w="1942"/>
            <w:gridCol w:w="1713"/>
            <w:gridCol w:w="1738"/>
          </w:tblGrid>
        </w:tblGridChange>
      </w:tblGrid>
      <w:tr w:rsidR="0033025D" w:rsidRPr="00F0075D" w14:paraId="7C74D663" w14:textId="77777777" w:rsidTr="00F0075D">
        <w:trPr>
          <w:ins w:id="29271"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hideMark/>
          </w:tcPr>
          <w:p w14:paraId="69CB96A1" w14:textId="77777777" w:rsidR="0033025D" w:rsidRPr="00F0075D" w:rsidRDefault="0033025D" w:rsidP="00F0075D">
            <w:pPr>
              <w:spacing w:line="276" w:lineRule="auto"/>
              <w:jc w:val="center"/>
              <w:rPr>
                <w:ins w:id="29272" w:author="phuong vu" w:date="2018-11-26T02:11:00Z"/>
                <w:b/>
                <w:bCs/>
                <w:lang w:val="es-ES"/>
              </w:rPr>
            </w:pPr>
            <w:ins w:id="29273" w:author="phuong vu" w:date="2018-11-26T02:11: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5E8E48" w14:textId="77777777" w:rsidR="0033025D" w:rsidRPr="00F0075D" w:rsidRDefault="0033025D" w:rsidP="00F0075D">
            <w:pPr>
              <w:spacing w:line="276" w:lineRule="auto"/>
              <w:jc w:val="center"/>
              <w:rPr>
                <w:ins w:id="29274" w:author="phuong vu" w:date="2018-11-26T02:11:00Z"/>
                <w:b/>
                <w:bCs/>
                <w:lang w:val="es-ES"/>
              </w:rPr>
            </w:pPr>
            <w:ins w:id="29275" w:author="phuong vu" w:date="2018-11-26T02:11: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0853A4C" w14:textId="77777777" w:rsidR="0033025D" w:rsidRPr="00F0075D" w:rsidRDefault="0033025D" w:rsidP="00F0075D">
            <w:pPr>
              <w:spacing w:line="276" w:lineRule="auto"/>
              <w:jc w:val="center"/>
              <w:rPr>
                <w:ins w:id="29276" w:author="phuong vu" w:date="2018-11-26T02:11:00Z"/>
                <w:b/>
                <w:bCs/>
                <w:lang w:val="es-ES"/>
              </w:rPr>
            </w:pPr>
            <w:ins w:id="29277" w:author="phuong vu" w:date="2018-11-26T02:11: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21A3CCA" w14:textId="77777777" w:rsidR="0033025D" w:rsidRPr="00F0075D" w:rsidRDefault="0033025D" w:rsidP="00F0075D">
            <w:pPr>
              <w:spacing w:line="276" w:lineRule="auto"/>
              <w:jc w:val="center"/>
              <w:rPr>
                <w:ins w:id="29278" w:author="phuong vu" w:date="2018-11-26T02:11:00Z"/>
                <w:b/>
                <w:bCs/>
                <w:lang w:val="es-ES"/>
              </w:rPr>
            </w:pPr>
            <w:ins w:id="29279" w:author="phuong vu" w:date="2018-11-26T02:11: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539B00A7" w14:textId="77777777" w:rsidR="0033025D" w:rsidRPr="00F0075D" w:rsidRDefault="0033025D" w:rsidP="00F0075D">
            <w:pPr>
              <w:spacing w:line="276" w:lineRule="auto"/>
              <w:jc w:val="center"/>
              <w:rPr>
                <w:ins w:id="29280" w:author="phuong vu" w:date="2018-11-26T02:11:00Z"/>
                <w:b/>
                <w:bCs/>
                <w:lang w:val="es-ES"/>
              </w:rPr>
            </w:pPr>
            <w:ins w:id="29281" w:author="phuong vu" w:date="2018-11-26T02:11:00Z">
              <w:r w:rsidRPr="00F0075D">
                <w:rPr>
                  <w:b/>
                  <w:bCs/>
                  <w:lang w:val="es-ES"/>
                </w:rPr>
                <w:t>Thành công/ Thât bại</w:t>
              </w:r>
            </w:ins>
          </w:p>
        </w:tc>
      </w:tr>
      <w:tr w:rsidR="0033025D" w:rsidRPr="00F0075D" w14:paraId="498DFF08" w14:textId="77777777" w:rsidTr="00F0075D">
        <w:trPr>
          <w:ins w:id="29282"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29519E5C" w14:textId="77777777" w:rsidR="0033025D" w:rsidRDefault="0033025D" w:rsidP="00F0075D">
            <w:pPr>
              <w:spacing w:line="276" w:lineRule="auto"/>
              <w:jc w:val="center"/>
              <w:rPr>
                <w:ins w:id="29283" w:author="phuong vu" w:date="2018-11-26T02:11:00Z"/>
                <w:bCs/>
                <w:lang w:val="es-ES"/>
              </w:rPr>
            </w:pPr>
            <w:ins w:id="29284" w:author="phuong vu" w:date="2018-11-26T02:11: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3B34F5C8" w14:textId="77777777" w:rsidR="0033025D" w:rsidRDefault="0033025D" w:rsidP="00F0075D">
            <w:pPr>
              <w:spacing w:line="276" w:lineRule="auto"/>
              <w:jc w:val="left"/>
              <w:rPr>
                <w:ins w:id="29285" w:author="phuong vu" w:date="2018-11-26T02:11:00Z"/>
                <w:lang w:val="es-ES"/>
              </w:rPr>
            </w:pPr>
            <w:ins w:id="29286" w:author="phuong vu" w:date="2018-11-26T02:11:00Z">
              <w:r>
                <w:rPr>
                  <w:lang w:val="es-ES"/>
                </w:rPr>
                <w:t>Tắt máy giặt</w:t>
              </w:r>
            </w:ins>
          </w:p>
        </w:tc>
        <w:tc>
          <w:tcPr>
            <w:tcW w:w="1942" w:type="dxa"/>
            <w:tcBorders>
              <w:top w:val="single" w:sz="4" w:space="0" w:color="auto"/>
              <w:left w:val="single" w:sz="4" w:space="0" w:color="auto"/>
              <w:bottom w:val="single" w:sz="4" w:space="0" w:color="auto"/>
              <w:right w:val="single" w:sz="4" w:space="0" w:color="auto"/>
            </w:tcBorders>
          </w:tcPr>
          <w:p w14:paraId="79C5C2A2" w14:textId="77777777" w:rsidR="0033025D" w:rsidRDefault="0033025D" w:rsidP="00F0075D">
            <w:pPr>
              <w:spacing w:line="276" w:lineRule="auto"/>
              <w:jc w:val="left"/>
              <w:rPr>
                <w:ins w:id="29287" w:author="phuong vu" w:date="2018-11-26T02:11:00Z"/>
                <w:lang w:val="es-ES"/>
              </w:rPr>
            </w:pPr>
            <w:ins w:id="29288" w:author="phuong vu" w:date="2018-11-26T02:11:00Z">
              <w:r>
                <w:rPr>
                  <w:lang w:val="es-ES"/>
                </w:rPr>
                <w:t>Thông báo thành công.</w:t>
              </w:r>
            </w:ins>
          </w:p>
          <w:p w14:paraId="32C8BDE8" w14:textId="77777777" w:rsidR="0033025D" w:rsidRDefault="0033025D" w:rsidP="00F0075D">
            <w:pPr>
              <w:spacing w:line="276" w:lineRule="auto"/>
              <w:jc w:val="left"/>
              <w:rPr>
                <w:ins w:id="29289" w:author="phuong vu" w:date="2018-11-26T02:11:00Z"/>
                <w:lang w:val="es-ES"/>
              </w:rPr>
            </w:pPr>
            <w:ins w:id="29290" w:author="phuong vu" w:date="2018-11-26T02:11:00Z">
              <w:r>
                <w:rPr>
                  <w:lang w:val="es-ES"/>
                </w:rPr>
                <w:t>- Cập nhật trạng thái mới.</w:t>
              </w:r>
            </w:ins>
          </w:p>
          <w:p w14:paraId="5A2A4D43" w14:textId="77777777" w:rsidR="0033025D" w:rsidRDefault="0033025D" w:rsidP="00F0075D">
            <w:pPr>
              <w:spacing w:line="276" w:lineRule="auto"/>
              <w:jc w:val="left"/>
              <w:rPr>
                <w:ins w:id="29291" w:author="phuong vu" w:date="2018-11-26T02:11:00Z"/>
                <w:lang w:val="es-ES"/>
              </w:rPr>
            </w:pPr>
            <w:ins w:id="29292" w:author="phuong vu" w:date="2018-11-26T02:11:00Z">
              <w:r>
                <w:rPr>
                  <w:lang w:val="es-ES"/>
                </w:rPr>
                <w:t>- Đơn hàng ứng với máy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23E2F755" w14:textId="77777777" w:rsidR="0033025D" w:rsidRDefault="0033025D" w:rsidP="00F0075D">
            <w:pPr>
              <w:spacing w:line="276" w:lineRule="auto"/>
              <w:jc w:val="left"/>
              <w:rPr>
                <w:ins w:id="29293" w:author="phuong vu" w:date="2018-11-26T02:11:00Z"/>
                <w:lang w:val="es-ES"/>
              </w:rPr>
            </w:pPr>
            <w:ins w:id="29294" w:author="phuong vu" w:date="2018-11-26T02:11:00Z">
              <w:r>
                <w:rPr>
                  <w:lang w:val="es-ES"/>
                </w:rPr>
                <w:t>Thông báo thành công.</w:t>
              </w:r>
            </w:ins>
          </w:p>
          <w:p w14:paraId="5537323F" w14:textId="77777777" w:rsidR="0033025D" w:rsidRDefault="0033025D" w:rsidP="00F0075D">
            <w:pPr>
              <w:spacing w:line="276" w:lineRule="auto"/>
              <w:jc w:val="left"/>
              <w:rPr>
                <w:ins w:id="29295" w:author="phuong vu" w:date="2018-11-26T02:11:00Z"/>
                <w:lang w:val="es-ES"/>
              </w:rPr>
            </w:pPr>
            <w:ins w:id="29296" w:author="phuong vu" w:date="2018-11-26T02:11:00Z">
              <w:r>
                <w:rPr>
                  <w:lang w:val="es-ES"/>
                </w:rPr>
                <w:t>- Cập nhật trạng thái mới.</w:t>
              </w:r>
            </w:ins>
          </w:p>
          <w:p w14:paraId="418F87D5" w14:textId="77777777" w:rsidR="0033025D" w:rsidRDefault="0033025D" w:rsidP="00F0075D">
            <w:pPr>
              <w:spacing w:line="276" w:lineRule="auto"/>
              <w:jc w:val="left"/>
              <w:rPr>
                <w:ins w:id="29297" w:author="phuong vu" w:date="2018-11-26T02:11:00Z"/>
                <w:lang w:val="es-ES"/>
              </w:rPr>
            </w:pPr>
            <w:ins w:id="29298" w:author="phuong vu" w:date="2018-11-26T02:11:00Z">
              <w:r>
                <w:rPr>
                  <w:lang w:val="es-ES"/>
                </w:rPr>
                <w:t>- Đơn hàng ứng với máy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3A5AD444" w14:textId="77777777" w:rsidR="0033025D" w:rsidRDefault="0033025D" w:rsidP="00F0075D">
            <w:pPr>
              <w:keepNext/>
              <w:spacing w:line="276" w:lineRule="auto"/>
              <w:jc w:val="left"/>
              <w:rPr>
                <w:ins w:id="29299" w:author="phuong vu" w:date="2018-11-26T02:11:00Z"/>
                <w:lang w:val="es-ES"/>
              </w:rPr>
            </w:pPr>
            <w:ins w:id="29300" w:author="phuong vu" w:date="2018-11-26T02:11:00Z">
              <w:r>
                <w:rPr>
                  <w:lang w:val="es-ES"/>
                </w:rPr>
                <w:t>Thành công</w:t>
              </w:r>
            </w:ins>
          </w:p>
        </w:tc>
      </w:tr>
      <w:tr w:rsidR="0033025D" w:rsidRPr="00F0075D" w14:paraId="3350DAFC" w14:textId="77777777" w:rsidTr="00F0075D">
        <w:trPr>
          <w:ins w:id="29301"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677DB6F0" w14:textId="77777777" w:rsidR="0033025D" w:rsidRDefault="0033025D" w:rsidP="00F0075D">
            <w:pPr>
              <w:spacing w:line="276" w:lineRule="auto"/>
              <w:jc w:val="center"/>
              <w:rPr>
                <w:ins w:id="29302" w:author="phuong vu" w:date="2018-11-26T02:11:00Z"/>
                <w:bCs/>
                <w:lang w:val="es-ES"/>
              </w:rPr>
            </w:pPr>
            <w:ins w:id="29303" w:author="phuong vu" w:date="2018-11-26T02:11: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5CDFF7A4" w14:textId="77777777" w:rsidR="0033025D" w:rsidRDefault="0033025D" w:rsidP="00F0075D">
            <w:pPr>
              <w:spacing w:line="276" w:lineRule="auto"/>
              <w:jc w:val="left"/>
              <w:rPr>
                <w:ins w:id="29304" w:author="phuong vu" w:date="2018-11-26T02:11:00Z"/>
                <w:lang w:val="es-ES"/>
              </w:rPr>
            </w:pPr>
            <w:ins w:id="29305" w:author="phuong vu" w:date="2018-11-26T02:11:00Z">
              <w:r>
                <w:rPr>
                  <w:lang w:val="es-ES"/>
                </w:rPr>
                <w:t xml:space="preserve">Bật máy giặt </w:t>
              </w:r>
            </w:ins>
          </w:p>
        </w:tc>
        <w:tc>
          <w:tcPr>
            <w:tcW w:w="1942" w:type="dxa"/>
            <w:tcBorders>
              <w:top w:val="single" w:sz="4" w:space="0" w:color="auto"/>
              <w:left w:val="single" w:sz="4" w:space="0" w:color="auto"/>
              <w:bottom w:val="single" w:sz="4" w:space="0" w:color="auto"/>
              <w:right w:val="single" w:sz="4" w:space="0" w:color="auto"/>
            </w:tcBorders>
          </w:tcPr>
          <w:p w14:paraId="172C4258" w14:textId="77777777" w:rsidR="0033025D" w:rsidRDefault="0033025D" w:rsidP="00F0075D">
            <w:pPr>
              <w:spacing w:line="276" w:lineRule="auto"/>
              <w:jc w:val="left"/>
              <w:rPr>
                <w:ins w:id="29306" w:author="phuong vu" w:date="2018-11-26T02:11:00Z"/>
                <w:lang w:val="es-ES"/>
              </w:rPr>
            </w:pPr>
            <w:ins w:id="29307" w:author="phuong vu" w:date="2018-11-26T02:11:00Z">
              <w:r>
                <w:rPr>
                  <w:lang w:val="es-ES"/>
                </w:rPr>
                <w:t>Thông báo thành công.</w:t>
              </w:r>
            </w:ins>
          </w:p>
          <w:p w14:paraId="17F9F5CD" w14:textId="77777777" w:rsidR="0033025D" w:rsidRDefault="0033025D" w:rsidP="00F0075D">
            <w:pPr>
              <w:spacing w:line="276" w:lineRule="auto"/>
              <w:jc w:val="left"/>
              <w:rPr>
                <w:ins w:id="29308" w:author="phuong vu" w:date="2018-11-26T02:11:00Z"/>
                <w:lang w:val="es-ES"/>
              </w:rPr>
            </w:pPr>
            <w:ins w:id="29309" w:author="phuong vu" w:date="2018-11-26T02:11:00Z">
              <w:r>
                <w:rPr>
                  <w:lang w:val="es-ES"/>
                </w:rPr>
                <w:t>- Cập nhật trạng thái mới.</w:t>
              </w:r>
            </w:ins>
          </w:p>
          <w:p w14:paraId="6B57660D" w14:textId="77777777" w:rsidR="0033025D" w:rsidRDefault="0033025D" w:rsidP="00F0075D">
            <w:pPr>
              <w:spacing w:line="276" w:lineRule="auto"/>
              <w:jc w:val="left"/>
              <w:rPr>
                <w:ins w:id="29310" w:author="phuong vu" w:date="2018-11-26T02:11:00Z"/>
                <w:lang w:val="es-ES"/>
              </w:rPr>
            </w:pPr>
            <w:ins w:id="29311" w:author="phuong vu" w:date="2018-11-26T02:11:00Z">
              <w:r>
                <w:rPr>
                  <w:lang w:val="es-ES"/>
                </w:rPr>
                <w:t>- Đơn hàng đang chờ xử lí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12F303DA" w14:textId="77777777" w:rsidR="0033025D" w:rsidRDefault="0033025D" w:rsidP="00F0075D">
            <w:pPr>
              <w:spacing w:line="276" w:lineRule="auto"/>
              <w:jc w:val="left"/>
              <w:rPr>
                <w:ins w:id="29312" w:author="phuong vu" w:date="2018-11-26T02:11:00Z"/>
                <w:lang w:val="es-ES"/>
              </w:rPr>
            </w:pPr>
            <w:ins w:id="29313" w:author="phuong vu" w:date="2018-11-26T02:11:00Z">
              <w:r>
                <w:rPr>
                  <w:lang w:val="es-ES"/>
                </w:rPr>
                <w:t>Thông báo thành công.</w:t>
              </w:r>
            </w:ins>
          </w:p>
          <w:p w14:paraId="0FE770E1" w14:textId="77777777" w:rsidR="0033025D" w:rsidRDefault="0033025D" w:rsidP="00F0075D">
            <w:pPr>
              <w:spacing w:line="276" w:lineRule="auto"/>
              <w:jc w:val="left"/>
              <w:rPr>
                <w:ins w:id="29314" w:author="phuong vu" w:date="2018-11-26T02:11:00Z"/>
                <w:lang w:val="es-ES"/>
              </w:rPr>
            </w:pPr>
            <w:ins w:id="29315" w:author="phuong vu" w:date="2018-11-26T02:11:00Z">
              <w:r>
                <w:rPr>
                  <w:lang w:val="es-ES"/>
                </w:rPr>
                <w:t>- Cập nhật trạng thái mới.</w:t>
              </w:r>
            </w:ins>
          </w:p>
          <w:p w14:paraId="3CE2216F" w14:textId="77777777" w:rsidR="0033025D" w:rsidRDefault="0033025D" w:rsidP="00F0075D">
            <w:pPr>
              <w:spacing w:line="276" w:lineRule="auto"/>
              <w:jc w:val="left"/>
              <w:rPr>
                <w:ins w:id="29316" w:author="phuong vu" w:date="2018-11-26T02:11:00Z"/>
                <w:lang w:val="es-ES"/>
              </w:rPr>
            </w:pPr>
            <w:ins w:id="29317" w:author="phuong vu" w:date="2018-11-26T02:11:00Z">
              <w:r>
                <w:rPr>
                  <w:lang w:val="es-ES"/>
                </w:rPr>
                <w:t xml:space="preserve">- Đơn hàng đang chờ xử </w:t>
              </w:r>
              <w:r>
                <w:rPr>
                  <w:lang w:val="es-ES"/>
                </w:rPr>
                <w:lastRenderedPageBreak/>
                <w:t>lí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4A2973EB" w14:textId="77777777" w:rsidR="0033025D" w:rsidRDefault="0033025D" w:rsidP="00F0075D">
            <w:pPr>
              <w:keepNext/>
              <w:spacing w:line="276" w:lineRule="auto"/>
              <w:jc w:val="left"/>
              <w:rPr>
                <w:ins w:id="29318" w:author="phuong vu" w:date="2018-11-26T02:11:00Z"/>
                <w:lang w:val="es-ES"/>
              </w:rPr>
            </w:pPr>
            <w:ins w:id="29319" w:author="phuong vu" w:date="2018-11-26T02:11:00Z">
              <w:r>
                <w:rPr>
                  <w:lang w:val="es-ES"/>
                </w:rPr>
                <w:lastRenderedPageBreak/>
                <w:t>Thành công</w:t>
              </w:r>
            </w:ins>
          </w:p>
        </w:tc>
      </w:tr>
      <w:tr w:rsidR="0033025D" w:rsidRPr="00F0075D" w14:paraId="0471CB3D" w14:textId="77777777" w:rsidTr="00F0075D">
        <w:trPr>
          <w:ins w:id="29320"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3FEDBC81" w14:textId="77777777" w:rsidR="0033025D" w:rsidRDefault="0033025D" w:rsidP="00F0075D">
            <w:pPr>
              <w:spacing w:line="276" w:lineRule="auto"/>
              <w:jc w:val="center"/>
              <w:rPr>
                <w:ins w:id="29321" w:author="phuong vu" w:date="2018-11-26T02:11:00Z"/>
                <w:bCs/>
                <w:lang w:val="es-ES"/>
              </w:rPr>
            </w:pPr>
            <w:ins w:id="29322" w:author="phuong vu" w:date="2018-11-26T02:11: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1E657B3B" w14:textId="77777777" w:rsidR="0033025D" w:rsidRDefault="0033025D" w:rsidP="00F0075D">
            <w:pPr>
              <w:spacing w:line="276" w:lineRule="auto"/>
              <w:jc w:val="left"/>
              <w:rPr>
                <w:ins w:id="29323" w:author="phuong vu" w:date="2018-11-26T02:11:00Z"/>
                <w:lang w:val="es-ES"/>
              </w:rPr>
            </w:pPr>
            <w:ins w:id="29324" w:author="phuong vu" w:date="2018-11-26T02:11: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36353C28" w14:textId="77777777" w:rsidR="0033025D" w:rsidRDefault="0033025D" w:rsidP="00F0075D">
            <w:pPr>
              <w:spacing w:line="276" w:lineRule="auto"/>
              <w:jc w:val="left"/>
              <w:rPr>
                <w:ins w:id="29325" w:author="phuong vu" w:date="2018-11-26T02:11:00Z"/>
                <w:lang w:val="es-ES"/>
              </w:rPr>
            </w:pPr>
            <w:ins w:id="29326" w:author="phuong vu" w:date="2018-11-26T02:11: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3351AD70" w14:textId="77777777" w:rsidR="0033025D" w:rsidRDefault="0033025D" w:rsidP="00F0075D">
            <w:pPr>
              <w:spacing w:line="276" w:lineRule="auto"/>
              <w:jc w:val="left"/>
              <w:rPr>
                <w:ins w:id="29327" w:author="phuong vu" w:date="2018-11-26T02:11:00Z"/>
                <w:lang w:val="es-ES"/>
              </w:rPr>
            </w:pPr>
            <w:ins w:id="29328" w:author="phuong vu" w:date="2018-11-26T02:11: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F777289" w14:textId="77777777" w:rsidR="0033025D" w:rsidRDefault="0033025D" w:rsidP="00F0075D">
            <w:pPr>
              <w:keepNext/>
              <w:spacing w:line="276" w:lineRule="auto"/>
              <w:jc w:val="left"/>
              <w:rPr>
                <w:ins w:id="29329" w:author="phuong vu" w:date="2018-11-26T02:11:00Z"/>
                <w:lang w:val="es-ES"/>
              </w:rPr>
            </w:pPr>
            <w:ins w:id="29330" w:author="phuong vu" w:date="2018-11-26T02:11:00Z">
              <w:r>
                <w:rPr>
                  <w:lang w:val="es-ES"/>
                </w:rPr>
                <w:t>Thành công</w:t>
              </w:r>
            </w:ins>
          </w:p>
        </w:tc>
      </w:tr>
    </w:tbl>
    <w:p w14:paraId="5656ED31" w14:textId="77777777" w:rsidR="0077093A" w:rsidRPr="00BA3432" w:rsidRDefault="0077093A">
      <w:pPr>
        <w:spacing w:line="276" w:lineRule="auto"/>
        <w:rPr>
          <w:ins w:id="29331" w:author="phuong vu" w:date="2018-11-23T10:03:00Z"/>
          <w:rPrChange w:id="29332" w:author="phuong vu" w:date="2018-11-25T21:55:00Z">
            <w:rPr>
              <w:ins w:id="29333" w:author="phuong vu" w:date="2018-11-23T10:03:00Z"/>
            </w:rPr>
          </w:rPrChange>
        </w:rPr>
        <w:pPrChange w:id="29334" w:author="phuong vu" w:date="2018-11-23T13:48:00Z">
          <w:pPr>
            <w:pStyle w:val="Heading3"/>
          </w:pPr>
        </w:pPrChange>
      </w:pPr>
    </w:p>
    <w:p w14:paraId="711C6080" w14:textId="2649E57B" w:rsidR="00287281" w:rsidRPr="00BA3432" w:rsidRDefault="00287281">
      <w:pPr>
        <w:pStyle w:val="Heading3"/>
        <w:spacing w:line="276" w:lineRule="auto"/>
        <w:rPr>
          <w:ins w:id="29335" w:author="phuong vu" w:date="2018-11-23T10:15:00Z"/>
          <w:rFonts w:cstheme="majorHAnsi"/>
          <w:rPrChange w:id="29336" w:author="phuong vu" w:date="2018-11-25T21:55:00Z">
            <w:rPr>
              <w:ins w:id="29337" w:author="phuong vu" w:date="2018-11-23T10:15:00Z"/>
            </w:rPr>
          </w:rPrChange>
        </w:rPr>
        <w:pPrChange w:id="29338" w:author="phuong vu" w:date="2018-11-23T13:48:00Z">
          <w:pPr>
            <w:pStyle w:val="Heading3"/>
          </w:pPr>
        </w:pPrChange>
      </w:pPr>
      <w:ins w:id="29339" w:author="phuong vu" w:date="2018-11-23T10:03:00Z">
        <w:r w:rsidRPr="00BA3432">
          <w:rPr>
            <w:rFonts w:cstheme="majorHAnsi"/>
            <w:rPrChange w:id="29340" w:author="phuong vu" w:date="2018-11-25T21:55:00Z">
              <w:rPr/>
            </w:rPrChange>
          </w:rPr>
          <w:t>Đăng nhập, đăng xuất</w:t>
        </w:r>
      </w:ins>
    </w:p>
    <w:p w14:paraId="12668550" w14:textId="77777777" w:rsidR="0077093A" w:rsidRPr="00BA3432" w:rsidRDefault="0077093A">
      <w:pPr>
        <w:spacing w:line="276" w:lineRule="auto"/>
        <w:rPr>
          <w:ins w:id="29341" w:author="phuong vu" w:date="2018-11-23T10:15:00Z"/>
          <w:lang w:val="en-US"/>
          <w:rPrChange w:id="29342" w:author="phuong vu" w:date="2018-11-25T21:55:00Z">
            <w:rPr>
              <w:ins w:id="29343" w:author="phuong vu" w:date="2018-11-23T10:15:00Z"/>
              <w:lang w:val="en-US"/>
            </w:rPr>
          </w:rPrChange>
        </w:rPr>
        <w:pPrChange w:id="29344" w:author="phuong vu" w:date="2018-11-23T13:48:00Z">
          <w:pPr/>
        </w:pPrChange>
      </w:pPr>
      <w:ins w:id="29345" w:author="phuong vu" w:date="2018-11-23T10:15:00Z">
        <w:r w:rsidRPr="00BA3432">
          <w:rPr>
            <w:lang w:val="en-US"/>
            <w:rPrChange w:id="29346" w:author="phuong vu" w:date="2018-11-25T21:55:00Z">
              <w:rPr>
                <w:lang w:val="en-US"/>
              </w:rPr>
            </w:rPrChange>
          </w:rPr>
          <w:t>Mục đích</w:t>
        </w:r>
      </w:ins>
    </w:p>
    <w:p w14:paraId="02150B95" w14:textId="77777777" w:rsidR="0077093A" w:rsidRPr="00BA3432" w:rsidRDefault="0077093A">
      <w:pPr>
        <w:spacing w:line="276" w:lineRule="auto"/>
        <w:rPr>
          <w:ins w:id="29347" w:author="phuong vu" w:date="2018-11-23T10:15:00Z"/>
          <w:lang w:val="en-US"/>
          <w:rPrChange w:id="29348" w:author="phuong vu" w:date="2018-11-25T21:55:00Z">
            <w:rPr>
              <w:ins w:id="29349" w:author="phuong vu" w:date="2018-11-23T10:15:00Z"/>
              <w:lang w:val="en-US"/>
            </w:rPr>
          </w:rPrChange>
        </w:rPr>
        <w:pPrChange w:id="29350" w:author="phuong vu" w:date="2018-11-23T13:48:00Z">
          <w:pPr/>
        </w:pPrChange>
      </w:pPr>
      <w:ins w:id="29351" w:author="phuong vu" w:date="2018-11-23T10:15:00Z">
        <w:r w:rsidRPr="00BA3432">
          <w:rPr>
            <w:lang w:val="en-US"/>
            <w:rPrChange w:id="29352" w:author="phuong vu" w:date="2018-11-25T21:55:00Z">
              <w:rPr>
                <w:lang w:val="en-US"/>
              </w:rPr>
            </w:rPrChange>
          </w:rPr>
          <w:t>Tiền điều kiện</w:t>
        </w:r>
      </w:ins>
    </w:p>
    <w:p w14:paraId="7C6A0B79" w14:textId="77777777" w:rsidR="0077093A" w:rsidRPr="00BA3432" w:rsidRDefault="0077093A">
      <w:pPr>
        <w:spacing w:line="276" w:lineRule="auto"/>
        <w:rPr>
          <w:ins w:id="29353" w:author="phuong vu" w:date="2018-11-23T10:15:00Z"/>
          <w:lang w:val="en-US"/>
          <w:rPrChange w:id="29354" w:author="phuong vu" w:date="2018-11-25T21:55:00Z">
            <w:rPr>
              <w:ins w:id="29355" w:author="phuong vu" w:date="2018-11-23T10:15:00Z"/>
              <w:lang w:val="en-US"/>
            </w:rPr>
          </w:rPrChange>
        </w:rPr>
        <w:pPrChange w:id="29356" w:author="phuong vu" w:date="2018-11-23T13:48:00Z">
          <w:pPr/>
        </w:pPrChange>
      </w:pPr>
      <w:ins w:id="29357" w:author="phuong vu" w:date="2018-11-23T10:15:00Z">
        <w:r w:rsidRPr="00BA3432">
          <w:rPr>
            <w:lang w:val="en-US"/>
            <w:rPrChange w:id="29358" w:author="phuong vu" w:date="2018-11-25T21:55:00Z">
              <w:rPr>
                <w:lang w:val="en-US"/>
              </w:rPr>
            </w:rPrChange>
          </w:rPr>
          <w:t>Mô tả</w:t>
        </w:r>
      </w:ins>
    </w:p>
    <w:p w14:paraId="0B471195" w14:textId="77777777" w:rsidR="0077093A" w:rsidRPr="00BA3432" w:rsidRDefault="0077093A">
      <w:pPr>
        <w:spacing w:line="276" w:lineRule="auto"/>
        <w:rPr>
          <w:ins w:id="29359" w:author="phuong vu" w:date="2018-11-23T10:15:00Z"/>
          <w:lang w:val="en-US"/>
          <w:rPrChange w:id="29360" w:author="phuong vu" w:date="2018-11-25T21:55:00Z">
            <w:rPr>
              <w:ins w:id="29361" w:author="phuong vu" w:date="2018-11-23T10:15:00Z"/>
              <w:lang w:val="en-US"/>
            </w:rPr>
          </w:rPrChange>
        </w:rPr>
        <w:pPrChange w:id="29362" w:author="phuong vu" w:date="2018-11-23T13:48:00Z">
          <w:pPr/>
        </w:pPrChange>
      </w:pPr>
      <w:ins w:id="29363" w:author="phuong vu" w:date="2018-11-23T10:15:00Z">
        <w:r w:rsidRPr="00BA3432">
          <w:rPr>
            <w:lang w:val="en-US"/>
            <w:rPrChange w:id="29364" w:author="phuong vu" w:date="2018-11-25T21:55: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BA3432" w14:paraId="48CF7124" w14:textId="77777777" w:rsidTr="00BF4BED">
        <w:trPr>
          <w:ins w:id="29365"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07A2578" w14:textId="77777777" w:rsidR="0077093A" w:rsidRPr="00BA3432" w:rsidRDefault="0077093A">
            <w:pPr>
              <w:spacing w:line="276" w:lineRule="auto"/>
              <w:jc w:val="center"/>
              <w:rPr>
                <w:ins w:id="29366" w:author="phuong vu" w:date="2018-11-23T10:15:00Z"/>
                <w:b/>
                <w:bCs/>
                <w:lang w:val="es-ES"/>
                <w:rPrChange w:id="29367" w:author="phuong vu" w:date="2018-11-25T21:55:00Z">
                  <w:rPr>
                    <w:ins w:id="29368" w:author="phuong vu" w:date="2018-11-23T10:15:00Z"/>
                    <w:rFonts w:ascii="Times New Roman" w:hAnsi="Times New Roman" w:cs="Times New Roman"/>
                    <w:b/>
                    <w:bCs/>
                    <w:lang w:val="es-ES"/>
                  </w:rPr>
                </w:rPrChange>
              </w:rPr>
              <w:pPrChange w:id="29369" w:author="phuong vu" w:date="2018-11-23T13:48:00Z">
                <w:pPr>
                  <w:jc w:val="center"/>
                </w:pPr>
              </w:pPrChange>
            </w:pPr>
            <w:ins w:id="29370" w:author="phuong vu" w:date="2018-11-23T10:15:00Z">
              <w:r w:rsidRPr="00BA3432">
                <w:rPr>
                  <w:b/>
                  <w:bCs/>
                  <w:lang w:val="es-ES"/>
                  <w:rPrChange w:id="29371" w:author="phuong vu" w:date="2018-11-25T21:55:00Z">
                    <w:rPr>
                      <w:b/>
                      <w:bCs/>
                      <w:lang w:val="es-ES"/>
                    </w:rPr>
                  </w:rPrChange>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28FC4A1B" w14:textId="77777777" w:rsidR="0077093A" w:rsidRPr="00BA3432" w:rsidRDefault="0077093A">
            <w:pPr>
              <w:spacing w:line="276" w:lineRule="auto"/>
              <w:jc w:val="center"/>
              <w:rPr>
                <w:ins w:id="29372" w:author="phuong vu" w:date="2018-11-23T10:15:00Z"/>
                <w:b/>
                <w:bCs/>
                <w:lang w:val="es-ES"/>
                <w:rPrChange w:id="29373" w:author="phuong vu" w:date="2018-11-25T21:55:00Z">
                  <w:rPr>
                    <w:ins w:id="29374" w:author="phuong vu" w:date="2018-11-23T10:15:00Z"/>
                    <w:b/>
                    <w:bCs/>
                    <w:lang w:val="es-ES"/>
                  </w:rPr>
                </w:rPrChange>
              </w:rPr>
              <w:pPrChange w:id="29375" w:author="phuong vu" w:date="2018-11-23T13:48:00Z">
                <w:pPr>
                  <w:jc w:val="center"/>
                </w:pPr>
              </w:pPrChange>
            </w:pPr>
            <w:ins w:id="29376" w:author="phuong vu" w:date="2018-11-23T10:15:00Z">
              <w:r w:rsidRPr="00AD0E2E">
                <w:rPr>
                  <w:b/>
                  <w:bCs/>
                  <w:lang w:val="es-ES"/>
                </w:rPr>
                <w:t>Mô t</w:t>
              </w:r>
              <w:r w:rsidRPr="00BA3432">
                <w:rPr>
                  <w:b/>
                  <w:bCs/>
                  <w:lang w:val="es-ES"/>
                  <w:rPrChange w:id="29377" w:author="phuong vu" w:date="2018-11-25T21:55:00Z">
                    <w:rPr>
                      <w:b/>
                      <w:bCs/>
                      <w:lang w:val="es-ES"/>
                    </w:rPr>
                  </w:rPrChange>
                </w:rPr>
                <w: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1B3BBA8" w14:textId="77777777" w:rsidR="0077093A" w:rsidRPr="00BA3432" w:rsidRDefault="0077093A">
            <w:pPr>
              <w:spacing w:line="276" w:lineRule="auto"/>
              <w:jc w:val="center"/>
              <w:rPr>
                <w:ins w:id="29378" w:author="phuong vu" w:date="2018-11-23T10:15:00Z"/>
                <w:b/>
                <w:bCs/>
                <w:lang w:val="es-ES"/>
                <w:rPrChange w:id="29379" w:author="phuong vu" w:date="2018-11-25T21:55:00Z">
                  <w:rPr>
                    <w:ins w:id="29380" w:author="phuong vu" w:date="2018-11-23T10:15:00Z"/>
                    <w:b/>
                    <w:bCs/>
                    <w:lang w:val="es-ES"/>
                  </w:rPr>
                </w:rPrChange>
              </w:rPr>
              <w:pPrChange w:id="29381" w:author="phuong vu" w:date="2018-11-23T13:48:00Z">
                <w:pPr>
                  <w:jc w:val="center"/>
                </w:pPr>
              </w:pPrChange>
            </w:pPr>
            <w:ins w:id="29382" w:author="phuong vu" w:date="2018-11-23T10:15:00Z">
              <w:r w:rsidRPr="00BA3432">
                <w:rPr>
                  <w:b/>
                  <w:bCs/>
                  <w:lang w:val="es-ES"/>
                  <w:rPrChange w:id="29383" w:author="phuong vu" w:date="2018-11-25T21:55:00Z">
                    <w:rPr>
                      <w:b/>
                      <w:bCs/>
                      <w:lang w:val="es-ES"/>
                    </w:rPr>
                  </w:rPrChange>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73311AC" w14:textId="77777777" w:rsidR="0077093A" w:rsidRPr="00BA3432" w:rsidRDefault="0077093A">
            <w:pPr>
              <w:spacing w:line="276" w:lineRule="auto"/>
              <w:jc w:val="center"/>
              <w:rPr>
                <w:ins w:id="29384" w:author="phuong vu" w:date="2018-11-23T10:15:00Z"/>
                <w:b/>
                <w:bCs/>
                <w:lang w:val="es-ES"/>
                <w:rPrChange w:id="29385" w:author="phuong vu" w:date="2018-11-25T21:55:00Z">
                  <w:rPr>
                    <w:ins w:id="29386" w:author="phuong vu" w:date="2018-11-23T10:15:00Z"/>
                    <w:b/>
                    <w:bCs/>
                    <w:lang w:val="es-ES"/>
                  </w:rPr>
                </w:rPrChange>
              </w:rPr>
              <w:pPrChange w:id="29387" w:author="phuong vu" w:date="2018-11-23T13:48:00Z">
                <w:pPr>
                  <w:jc w:val="center"/>
                </w:pPr>
              </w:pPrChange>
            </w:pPr>
            <w:ins w:id="29388" w:author="phuong vu" w:date="2018-11-23T10:15:00Z">
              <w:r w:rsidRPr="00BA3432">
                <w:rPr>
                  <w:b/>
                  <w:bCs/>
                  <w:lang w:val="es-ES"/>
                  <w:rPrChange w:id="29389" w:author="phuong vu" w:date="2018-11-25T21:55:00Z">
                    <w:rPr>
                      <w:b/>
                      <w:bCs/>
                      <w:lang w:val="es-ES"/>
                    </w:rPr>
                  </w:rPrChange>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D39ADDB" w14:textId="77777777" w:rsidR="0077093A" w:rsidRPr="00BA3432" w:rsidRDefault="0077093A">
            <w:pPr>
              <w:spacing w:line="276" w:lineRule="auto"/>
              <w:jc w:val="center"/>
              <w:rPr>
                <w:ins w:id="29390" w:author="phuong vu" w:date="2018-11-23T10:15:00Z"/>
                <w:b/>
                <w:bCs/>
                <w:lang w:val="es-ES"/>
                <w:rPrChange w:id="29391" w:author="phuong vu" w:date="2018-11-25T21:55:00Z">
                  <w:rPr>
                    <w:ins w:id="29392" w:author="phuong vu" w:date="2018-11-23T10:15:00Z"/>
                    <w:b/>
                    <w:bCs/>
                    <w:lang w:val="es-ES"/>
                  </w:rPr>
                </w:rPrChange>
              </w:rPr>
              <w:pPrChange w:id="29393" w:author="phuong vu" w:date="2018-11-23T13:48:00Z">
                <w:pPr>
                  <w:jc w:val="center"/>
                </w:pPr>
              </w:pPrChange>
            </w:pPr>
            <w:ins w:id="29394" w:author="phuong vu" w:date="2018-11-23T10:15:00Z">
              <w:r w:rsidRPr="00BA3432">
                <w:rPr>
                  <w:b/>
                  <w:bCs/>
                  <w:lang w:val="es-ES"/>
                  <w:rPrChange w:id="29395" w:author="phuong vu" w:date="2018-11-25T21:55:00Z">
                    <w:rPr>
                      <w:b/>
                      <w:bCs/>
                      <w:lang w:val="es-ES"/>
                    </w:rPr>
                  </w:rPrChange>
                </w:rPr>
                <w:t>Thành công/ Thât bại</w:t>
              </w:r>
            </w:ins>
          </w:p>
        </w:tc>
      </w:tr>
      <w:tr w:rsidR="0077093A" w:rsidRPr="00BA3432" w14:paraId="64D8AE40" w14:textId="77777777" w:rsidTr="00BF4BED">
        <w:trPr>
          <w:ins w:id="2939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9344FF6" w14:textId="77777777" w:rsidR="0077093A" w:rsidRPr="00BA3432" w:rsidRDefault="0077093A">
            <w:pPr>
              <w:spacing w:line="276" w:lineRule="auto"/>
              <w:rPr>
                <w:ins w:id="29397" w:author="phuong vu" w:date="2018-11-23T10:15:00Z"/>
                <w:b/>
                <w:bCs/>
                <w:lang w:val="es-ES"/>
                <w:rPrChange w:id="29398" w:author="phuong vu" w:date="2018-11-25T21:55:00Z">
                  <w:rPr>
                    <w:ins w:id="29399" w:author="phuong vu" w:date="2018-11-23T10:15:00Z"/>
                    <w:b/>
                    <w:bCs/>
                    <w:lang w:val="es-ES"/>
                  </w:rPr>
                </w:rPrChange>
              </w:rPr>
              <w:pPrChange w:id="2940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6EC810F" w14:textId="77777777" w:rsidR="0077093A" w:rsidRPr="00BA3432" w:rsidRDefault="0077093A">
            <w:pPr>
              <w:spacing w:line="276" w:lineRule="auto"/>
              <w:rPr>
                <w:ins w:id="29401" w:author="phuong vu" w:date="2018-11-23T10:15:00Z"/>
                <w:lang w:val="es-ES"/>
                <w:rPrChange w:id="29402" w:author="phuong vu" w:date="2018-11-25T21:55:00Z">
                  <w:rPr>
                    <w:ins w:id="29403" w:author="phuong vu" w:date="2018-11-23T10:15:00Z"/>
                    <w:lang w:val="es-ES"/>
                  </w:rPr>
                </w:rPrChange>
              </w:rPr>
              <w:pPrChange w:id="2940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A1FFD7A" w14:textId="77777777" w:rsidR="0077093A" w:rsidRPr="00BA3432" w:rsidRDefault="0077093A">
            <w:pPr>
              <w:spacing w:line="276" w:lineRule="auto"/>
              <w:rPr>
                <w:ins w:id="29405" w:author="phuong vu" w:date="2018-11-23T10:15:00Z"/>
                <w:lang w:val="es-ES"/>
                <w:rPrChange w:id="29406" w:author="phuong vu" w:date="2018-11-25T21:55:00Z">
                  <w:rPr>
                    <w:ins w:id="29407" w:author="phuong vu" w:date="2018-11-23T10:15:00Z"/>
                    <w:lang w:val="es-ES"/>
                  </w:rPr>
                </w:rPrChange>
              </w:rPr>
              <w:pPrChange w:id="2940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84C3A24" w14:textId="77777777" w:rsidR="0077093A" w:rsidRPr="00BA3432" w:rsidRDefault="0077093A">
            <w:pPr>
              <w:spacing w:line="276" w:lineRule="auto"/>
              <w:rPr>
                <w:ins w:id="29409" w:author="phuong vu" w:date="2018-11-23T10:15:00Z"/>
                <w:lang w:val="es-ES"/>
                <w:rPrChange w:id="29410" w:author="phuong vu" w:date="2018-11-25T21:55:00Z">
                  <w:rPr>
                    <w:ins w:id="29411" w:author="phuong vu" w:date="2018-11-23T10:15:00Z"/>
                    <w:lang w:val="es-ES"/>
                  </w:rPr>
                </w:rPrChange>
              </w:rPr>
              <w:pPrChange w:id="294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F5F44A1" w14:textId="77777777" w:rsidR="0077093A" w:rsidRPr="00BA3432" w:rsidRDefault="0077093A">
            <w:pPr>
              <w:spacing w:line="276" w:lineRule="auto"/>
              <w:rPr>
                <w:ins w:id="29413" w:author="phuong vu" w:date="2018-11-23T10:15:00Z"/>
                <w:lang w:val="es-ES"/>
                <w:rPrChange w:id="29414" w:author="phuong vu" w:date="2018-11-25T21:55:00Z">
                  <w:rPr>
                    <w:ins w:id="29415" w:author="phuong vu" w:date="2018-11-23T10:15:00Z"/>
                    <w:lang w:val="es-ES"/>
                  </w:rPr>
                </w:rPrChange>
              </w:rPr>
              <w:pPrChange w:id="29416" w:author="phuong vu" w:date="2018-11-23T13:48:00Z">
                <w:pPr/>
              </w:pPrChange>
            </w:pPr>
          </w:p>
        </w:tc>
      </w:tr>
      <w:tr w:rsidR="0077093A" w:rsidRPr="00BA3432" w14:paraId="192F8E5F" w14:textId="77777777" w:rsidTr="00BF4BED">
        <w:trPr>
          <w:ins w:id="2941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7A1BE51" w14:textId="77777777" w:rsidR="0077093A" w:rsidRPr="00BA3432" w:rsidRDefault="0077093A">
            <w:pPr>
              <w:spacing w:line="276" w:lineRule="auto"/>
              <w:rPr>
                <w:ins w:id="29418" w:author="phuong vu" w:date="2018-11-23T10:15:00Z"/>
                <w:b/>
                <w:bCs/>
                <w:lang w:val="es-ES"/>
                <w:rPrChange w:id="29419" w:author="phuong vu" w:date="2018-11-25T21:55:00Z">
                  <w:rPr>
                    <w:ins w:id="29420" w:author="phuong vu" w:date="2018-11-23T10:15:00Z"/>
                    <w:b/>
                    <w:bCs/>
                    <w:lang w:val="es-ES"/>
                  </w:rPr>
                </w:rPrChange>
              </w:rPr>
              <w:pPrChange w:id="2942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30F06F0" w14:textId="77777777" w:rsidR="0077093A" w:rsidRPr="00BA3432" w:rsidRDefault="0077093A">
            <w:pPr>
              <w:spacing w:line="276" w:lineRule="auto"/>
              <w:rPr>
                <w:ins w:id="29422" w:author="phuong vu" w:date="2018-11-23T10:15:00Z"/>
                <w:lang w:val="es-ES"/>
                <w:rPrChange w:id="29423" w:author="phuong vu" w:date="2018-11-25T21:55:00Z">
                  <w:rPr>
                    <w:ins w:id="29424" w:author="phuong vu" w:date="2018-11-23T10:15:00Z"/>
                    <w:lang w:val="es-ES"/>
                  </w:rPr>
                </w:rPrChange>
              </w:rPr>
              <w:pPrChange w:id="2942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289F30A" w14:textId="77777777" w:rsidR="0077093A" w:rsidRPr="00BA3432" w:rsidRDefault="0077093A">
            <w:pPr>
              <w:spacing w:line="276" w:lineRule="auto"/>
              <w:rPr>
                <w:ins w:id="29426" w:author="phuong vu" w:date="2018-11-23T10:15:00Z"/>
                <w:lang w:val="es-ES"/>
                <w:rPrChange w:id="29427" w:author="phuong vu" w:date="2018-11-25T21:55:00Z">
                  <w:rPr>
                    <w:ins w:id="29428" w:author="phuong vu" w:date="2018-11-23T10:15:00Z"/>
                    <w:lang w:val="es-ES"/>
                  </w:rPr>
                </w:rPrChange>
              </w:rPr>
              <w:pPrChange w:id="2942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3D95E7" w14:textId="77777777" w:rsidR="0077093A" w:rsidRPr="00BA3432" w:rsidRDefault="0077093A">
            <w:pPr>
              <w:spacing w:line="276" w:lineRule="auto"/>
              <w:rPr>
                <w:ins w:id="29430" w:author="phuong vu" w:date="2018-11-23T10:15:00Z"/>
                <w:lang w:val="es-ES"/>
                <w:rPrChange w:id="29431" w:author="phuong vu" w:date="2018-11-25T21:55:00Z">
                  <w:rPr>
                    <w:ins w:id="29432" w:author="phuong vu" w:date="2018-11-23T10:15:00Z"/>
                    <w:lang w:val="es-ES"/>
                  </w:rPr>
                </w:rPrChange>
              </w:rPr>
              <w:pPrChange w:id="2943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2ACC5DD" w14:textId="77777777" w:rsidR="0077093A" w:rsidRPr="00BA3432" w:rsidRDefault="0077093A">
            <w:pPr>
              <w:spacing w:line="276" w:lineRule="auto"/>
              <w:rPr>
                <w:ins w:id="29434" w:author="phuong vu" w:date="2018-11-23T10:15:00Z"/>
                <w:lang w:val="es-ES"/>
                <w:rPrChange w:id="29435" w:author="phuong vu" w:date="2018-11-25T21:55:00Z">
                  <w:rPr>
                    <w:ins w:id="29436" w:author="phuong vu" w:date="2018-11-23T10:15:00Z"/>
                    <w:lang w:val="es-ES"/>
                  </w:rPr>
                </w:rPrChange>
              </w:rPr>
              <w:pPrChange w:id="29437" w:author="phuong vu" w:date="2018-11-23T13:48:00Z">
                <w:pPr/>
              </w:pPrChange>
            </w:pPr>
          </w:p>
        </w:tc>
      </w:tr>
      <w:tr w:rsidR="0077093A" w:rsidRPr="00BA3432" w14:paraId="262DF72F" w14:textId="77777777" w:rsidTr="00BF4BED">
        <w:trPr>
          <w:ins w:id="2943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075993E" w14:textId="77777777" w:rsidR="0077093A" w:rsidRPr="00BA3432" w:rsidRDefault="0077093A">
            <w:pPr>
              <w:spacing w:line="276" w:lineRule="auto"/>
              <w:rPr>
                <w:ins w:id="29439" w:author="phuong vu" w:date="2018-11-23T10:15:00Z"/>
                <w:b/>
                <w:bCs/>
                <w:lang w:val="es-ES"/>
                <w:rPrChange w:id="29440" w:author="phuong vu" w:date="2018-11-25T21:55:00Z">
                  <w:rPr>
                    <w:ins w:id="29441" w:author="phuong vu" w:date="2018-11-23T10:15:00Z"/>
                    <w:b/>
                    <w:bCs/>
                    <w:lang w:val="es-ES"/>
                  </w:rPr>
                </w:rPrChange>
              </w:rPr>
              <w:pPrChange w:id="2944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A84CB58" w14:textId="77777777" w:rsidR="0077093A" w:rsidRPr="00BA3432" w:rsidRDefault="0077093A">
            <w:pPr>
              <w:spacing w:line="276" w:lineRule="auto"/>
              <w:rPr>
                <w:ins w:id="29443" w:author="phuong vu" w:date="2018-11-23T10:15:00Z"/>
                <w:lang w:val="es-ES"/>
                <w:rPrChange w:id="29444" w:author="phuong vu" w:date="2018-11-25T21:55:00Z">
                  <w:rPr>
                    <w:ins w:id="29445" w:author="phuong vu" w:date="2018-11-23T10:15:00Z"/>
                    <w:lang w:val="es-ES"/>
                  </w:rPr>
                </w:rPrChange>
              </w:rPr>
              <w:pPrChange w:id="29446"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379D76B" w14:textId="77777777" w:rsidR="0077093A" w:rsidRPr="00BA3432" w:rsidRDefault="0077093A">
            <w:pPr>
              <w:spacing w:line="276" w:lineRule="auto"/>
              <w:rPr>
                <w:ins w:id="29447" w:author="phuong vu" w:date="2018-11-23T10:15:00Z"/>
                <w:lang w:val="es-ES"/>
                <w:rPrChange w:id="29448" w:author="phuong vu" w:date="2018-11-25T21:55:00Z">
                  <w:rPr>
                    <w:ins w:id="29449" w:author="phuong vu" w:date="2018-11-23T10:15:00Z"/>
                    <w:lang w:val="es-ES"/>
                  </w:rPr>
                </w:rPrChange>
              </w:rPr>
              <w:pPrChange w:id="2945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44A05A7" w14:textId="77777777" w:rsidR="0077093A" w:rsidRPr="00BA3432" w:rsidRDefault="0077093A">
            <w:pPr>
              <w:spacing w:line="276" w:lineRule="auto"/>
              <w:rPr>
                <w:ins w:id="29451" w:author="phuong vu" w:date="2018-11-23T10:15:00Z"/>
                <w:lang w:val="es-ES"/>
                <w:rPrChange w:id="29452" w:author="phuong vu" w:date="2018-11-25T21:55:00Z">
                  <w:rPr>
                    <w:ins w:id="29453" w:author="phuong vu" w:date="2018-11-23T10:15:00Z"/>
                    <w:lang w:val="es-ES"/>
                  </w:rPr>
                </w:rPrChange>
              </w:rPr>
              <w:pPrChange w:id="2945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6C7B315" w14:textId="77777777" w:rsidR="0077093A" w:rsidRPr="00BA3432" w:rsidRDefault="0077093A">
            <w:pPr>
              <w:spacing w:line="276" w:lineRule="auto"/>
              <w:rPr>
                <w:ins w:id="29455" w:author="phuong vu" w:date="2018-11-23T10:15:00Z"/>
                <w:lang w:val="en-US"/>
                <w:rPrChange w:id="29456" w:author="phuong vu" w:date="2018-11-25T21:55:00Z">
                  <w:rPr>
                    <w:ins w:id="29457" w:author="phuong vu" w:date="2018-11-23T10:15:00Z"/>
                    <w:lang w:val="en-US"/>
                  </w:rPr>
                </w:rPrChange>
              </w:rPr>
              <w:pPrChange w:id="29458" w:author="phuong vu" w:date="2018-11-23T13:48:00Z">
                <w:pPr/>
              </w:pPrChange>
            </w:pPr>
          </w:p>
        </w:tc>
      </w:tr>
      <w:tr w:rsidR="0077093A" w:rsidRPr="00BA3432" w14:paraId="33620A75" w14:textId="77777777" w:rsidTr="00BF4BED">
        <w:trPr>
          <w:ins w:id="29459"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C7095A6" w14:textId="77777777" w:rsidR="0077093A" w:rsidRPr="00BA3432" w:rsidRDefault="0077093A">
            <w:pPr>
              <w:spacing w:line="276" w:lineRule="auto"/>
              <w:rPr>
                <w:ins w:id="29460" w:author="phuong vu" w:date="2018-11-23T10:15:00Z"/>
                <w:b/>
                <w:bCs/>
                <w:lang w:val="es-ES"/>
                <w:rPrChange w:id="29461" w:author="phuong vu" w:date="2018-11-25T21:55:00Z">
                  <w:rPr>
                    <w:ins w:id="29462" w:author="phuong vu" w:date="2018-11-23T10:15:00Z"/>
                    <w:b/>
                    <w:bCs/>
                    <w:lang w:val="es-ES"/>
                  </w:rPr>
                </w:rPrChange>
              </w:rPr>
              <w:pPrChange w:id="2946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629D766" w14:textId="77777777" w:rsidR="0077093A" w:rsidRPr="00BA3432" w:rsidRDefault="0077093A">
            <w:pPr>
              <w:spacing w:line="276" w:lineRule="auto"/>
              <w:rPr>
                <w:ins w:id="29464" w:author="phuong vu" w:date="2018-11-23T10:15:00Z"/>
                <w:lang w:val="es-ES"/>
                <w:rPrChange w:id="29465" w:author="phuong vu" w:date="2018-11-25T21:55:00Z">
                  <w:rPr>
                    <w:ins w:id="29466" w:author="phuong vu" w:date="2018-11-23T10:15:00Z"/>
                    <w:lang w:val="es-ES"/>
                  </w:rPr>
                </w:rPrChange>
              </w:rPr>
              <w:pPrChange w:id="2946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E393294" w14:textId="77777777" w:rsidR="0077093A" w:rsidRPr="00BA3432" w:rsidRDefault="0077093A">
            <w:pPr>
              <w:spacing w:line="276" w:lineRule="auto"/>
              <w:rPr>
                <w:ins w:id="29468" w:author="phuong vu" w:date="2018-11-23T10:15:00Z"/>
                <w:lang w:val="es-ES"/>
                <w:rPrChange w:id="29469" w:author="phuong vu" w:date="2018-11-25T21:55:00Z">
                  <w:rPr>
                    <w:ins w:id="29470" w:author="phuong vu" w:date="2018-11-23T10:15:00Z"/>
                    <w:lang w:val="es-ES"/>
                  </w:rPr>
                </w:rPrChange>
              </w:rPr>
              <w:pPrChange w:id="2947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3563F64" w14:textId="77777777" w:rsidR="0077093A" w:rsidRPr="00BA3432" w:rsidRDefault="0077093A">
            <w:pPr>
              <w:spacing w:line="276" w:lineRule="auto"/>
              <w:rPr>
                <w:ins w:id="29472" w:author="phuong vu" w:date="2018-11-23T10:15:00Z"/>
                <w:lang w:val="es-ES"/>
                <w:rPrChange w:id="29473" w:author="phuong vu" w:date="2018-11-25T21:55:00Z">
                  <w:rPr>
                    <w:ins w:id="29474" w:author="phuong vu" w:date="2018-11-23T10:15:00Z"/>
                    <w:lang w:val="es-ES"/>
                  </w:rPr>
                </w:rPrChange>
              </w:rPr>
              <w:pPrChange w:id="2947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ECAC130" w14:textId="77777777" w:rsidR="0077093A" w:rsidRPr="00BA3432" w:rsidRDefault="0077093A">
            <w:pPr>
              <w:spacing w:line="276" w:lineRule="auto"/>
              <w:rPr>
                <w:ins w:id="29476" w:author="phuong vu" w:date="2018-11-23T10:15:00Z"/>
                <w:lang w:val="es-ES"/>
                <w:rPrChange w:id="29477" w:author="phuong vu" w:date="2018-11-25T21:55:00Z">
                  <w:rPr>
                    <w:ins w:id="29478" w:author="phuong vu" w:date="2018-11-23T10:15:00Z"/>
                    <w:lang w:val="es-ES"/>
                  </w:rPr>
                </w:rPrChange>
              </w:rPr>
              <w:pPrChange w:id="29479" w:author="phuong vu" w:date="2018-11-23T13:48:00Z">
                <w:pPr/>
              </w:pPrChange>
            </w:pPr>
          </w:p>
        </w:tc>
      </w:tr>
      <w:tr w:rsidR="0077093A" w:rsidRPr="00BA3432" w14:paraId="17C5C994" w14:textId="77777777" w:rsidTr="00BF4BED">
        <w:trPr>
          <w:ins w:id="29480"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7F0F0" w14:textId="77777777" w:rsidR="0077093A" w:rsidRPr="00BA3432" w:rsidRDefault="0077093A">
            <w:pPr>
              <w:spacing w:line="276" w:lineRule="auto"/>
              <w:rPr>
                <w:ins w:id="29481" w:author="phuong vu" w:date="2018-11-23T10:15:00Z"/>
                <w:b/>
                <w:bCs/>
                <w:lang w:val="es-ES"/>
                <w:rPrChange w:id="29482" w:author="phuong vu" w:date="2018-11-25T21:55:00Z">
                  <w:rPr>
                    <w:ins w:id="29483" w:author="phuong vu" w:date="2018-11-23T10:15:00Z"/>
                    <w:b/>
                    <w:bCs/>
                    <w:lang w:val="es-ES"/>
                  </w:rPr>
                </w:rPrChange>
              </w:rPr>
              <w:pPrChange w:id="29484"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2422F723" w14:textId="77777777" w:rsidR="0077093A" w:rsidRPr="00BA3432" w:rsidRDefault="0077093A">
            <w:pPr>
              <w:spacing w:line="276" w:lineRule="auto"/>
              <w:rPr>
                <w:ins w:id="29485" w:author="phuong vu" w:date="2018-11-23T10:15:00Z"/>
                <w:lang w:val="es-ES"/>
                <w:rPrChange w:id="29486" w:author="phuong vu" w:date="2018-11-25T21:55:00Z">
                  <w:rPr>
                    <w:ins w:id="29487" w:author="phuong vu" w:date="2018-11-23T10:15:00Z"/>
                    <w:lang w:val="es-ES"/>
                  </w:rPr>
                </w:rPrChange>
              </w:rPr>
              <w:pPrChange w:id="2948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C6FCC49" w14:textId="77777777" w:rsidR="0077093A" w:rsidRPr="00BA3432" w:rsidRDefault="0077093A">
            <w:pPr>
              <w:spacing w:line="276" w:lineRule="auto"/>
              <w:rPr>
                <w:ins w:id="29489" w:author="phuong vu" w:date="2018-11-23T10:15:00Z"/>
                <w:lang w:val="es-ES"/>
                <w:rPrChange w:id="29490" w:author="phuong vu" w:date="2018-11-25T21:55:00Z">
                  <w:rPr>
                    <w:ins w:id="29491" w:author="phuong vu" w:date="2018-11-23T10:15:00Z"/>
                    <w:lang w:val="es-ES"/>
                  </w:rPr>
                </w:rPrChange>
              </w:rPr>
              <w:pPrChange w:id="2949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7FCECCE" w14:textId="77777777" w:rsidR="0077093A" w:rsidRPr="00BA3432" w:rsidRDefault="0077093A">
            <w:pPr>
              <w:spacing w:line="276" w:lineRule="auto"/>
              <w:rPr>
                <w:ins w:id="29493" w:author="phuong vu" w:date="2018-11-23T10:15:00Z"/>
                <w:lang w:val="es-ES"/>
                <w:rPrChange w:id="29494" w:author="phuong vu" w:date="2018-11-25T21:55:00Z">
                  <w:rPr>
                    <w:ins w:id="29495" w:author="phuong vu" w:date="2018-11-23T10:15:00Z"/>
                    <w:lang w:val="es-ES"/>
                  </w:rPr>
                </w:rPrChange>
              </w:rPr>
              <w:pPrChange w:id="2949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D155E0C" w14:textId="77777777" w:rsidR="0077093A" w:rsidRPr="00BA3432" w:rsidRDefault="0077093A">
            <w:pPr>
              <w:spacing w:line="276" w:lineRule="auto"/>
              <w:rPr>
                <w:ins w:id="29497" w:author="phuong vu" w:date="2018-11-23T10:15:00Z"/>
                <w:lang w:val="es-ES"/>
                <w:rPrChange w:id="29498" w:author="phuong vu" w:date="2018-11-25T21:55:00Z">
                  <w:rPr>
                    <w:ins w:id="29499" w:author="phuong vu" w:date="2018-11-23T10:15:00Z"/>
                    <w:lang w:val="es-ES"/>
                  </w:rPr>
                </w:rPrChange>
              </w:rPr>
              <w:pPrChange w:id="29500" w:author="phuong vu" w:date="2018-11-23T13:48:00Z">
                <w:pPr/>
              </w:pPrChange>
            </w:pPr>
          </w:p>
        </w:tc>
      </w:tr>
    </w:tbl>
    <w:p w14:paraId="7BF573C0" w14:textId="77777777" w:rsidR="0077093A" w:rsidRPr="00BA3432" w:rsidRDefault="0077093A">
      <w:pPr>
        <w:spacing w:line="276" w:lineRule="auto"/>
        <w:rPr>
          <w:ins w:id="29501" w:author="phuong vu" w:date="2018-11-23T10:03:00Z"/>
          <w:rPrChange w:id="29502" w:author="phuong vu" w:date="2018-11-25T21:55:00Z">
            <w:rPr>
              <w:ins w:id="29503" w:author="phuong vu" w:date="2018-11-23T10:03:00Z"/>
            </w:rPr>
          </w:rPrChange>
        </w:rPr>
        <w:pPrChange w:id="29504" w:author="phuong vu" w:date="2018-11-23T13:48:00Z">
          <w:pPr>
            <w:pStyle w:val="Heading3"/>
          </w:pPr>
        </w:pPrChange>
      </w:pPr>
    </w:p>
    <w:p w14:paraId="6776F833" w14:textId="43B22CAA" w:rsidR="00287281" w:rsidRPr="00BA3432" w:rsidDel="00287281" w:rsidRDefault="00287281">
      <w:pPr>
        <w:spacing w:line="276" w:lineRule="auto"/>
        <w:rPr>
          <w:del w:id="29505" w:author="phuong vu" w:date="2018-11-23T10:04:00Z"/>
          <w:lang w:val="en-US"/>
          <w:rPrChange w:id="29506" w:author="phuong vu" w:date="2018-11-25T21:55:00Z">
            <w:rPr>
              <w:del w:id="29507" w:author="phuong vu" w:date="2018-11-23T10:04:00Z"/>
            </w:rPr>
          </w:rPrChange>
        </w:rPr>
        <w:pPrChange w:id="29508" w:author="phuong vu" w:date="2018-11-23T13:48:00Z">
          <w:pPr>
            <w:jc w:val="left"/>
          </w:pPr>
        </w:pPrChange>
      </w:pPr>
    </w:p>
    <w:p w14:paraId="6494A66F" w14:textId="35A762CD" w:rsidR="00C557CE" w:rsidRPr="00BA3432" w:rsidRDefault="00C557CE">
      <w:pPr>
        <w:pStyle w:val="Heading1"/>
        <w:spacing w:line="276" w:lineRule="auto"/>
        <w:ind w:left="450"/>
        <w:rPr>
          <w:rFonts w:cstheme="majorHAnsi"/>
          <w:rPrChange w:id="29509" w:author="phuong vu" w:date="2018-11-25T21:55:00Z">
            <w:rPr/>
          </w:rPrChange>
        </w:rPr>
        <w:pPrChange w:id="29510" w:author="phuong vu" w:date="2018-11-23T13:48:00Z">
          <w:pPr>
            <w:pStyle w:val="Heading1"/>
            <w:numPr>
              <w:numId w:val="0"/>
            </w:numPr>
            <w:ind w:left="0" w:firstLine="0"/>
          </w:pPr>
        </w:pPrChange>
      </w:pPr>
      <w:bookmarkStart w:id="29511" w:name="_Toc530662916"/>
      <w:bookmarkStart w:id="29512" w:name="_Toc484566666"/>
      <w:r w:rsidRPr="00AD0E2E">
        <w:rPr>
          <w:rFonts w:cstheme="majorHAnsi"/>
        </w:rPr>
        <w:t>K</w:t>
      </w:r>
      <w:r w:rsidRPr="00BA3432">
        <w:rPr>
          <w:rFonts w:cstheme="majorHAnsi"/>
          <w:rPrChange w:id="29513" w:author="phuong vu" w:date="2018-11-25T21:55:00Z">
            <w:rPr/>
          </w:rPrChange>
        </w:rPr>
        <w:t xml:space="preserve">ẾT </w:t>
      </w:r>
      <w:del w:id="29514" w:author="phuong vu" w:date="2018-11-22T15:00:00Z">
        <w:r w:rsidRPr="00BA3432" w:rsidDel="00463867">
          <w:rPr>
            <w:rFonts w:cstheme="majorHAnsi"/>
            <w:rPrChange w:id="29515" w:author="phuong vu" w:date="2018-11-25T21:55:00Z">
              <w:rPr/>
            </w:rPrChange>
          </w:rPr>
          <w:delText>QUẢ, THẢO LUẬN VÀ HƯỚNG PHÁT TRIỂN</w:delText>
        </w:r>
      </w:del>
      <w:ins w:id="29516" w:author="phuong vu" w:date="2018-11-22T15:00:00Z">
        <w:r w:rsidR="00463867" w:rsidRPr="00BA3432">
          <w:rPr>
            <w:rFonts w:cstheme="majorHAnsi"/>
            <w:rPrChange w:id="29517" w:author="phuong vu" w:date="2018-11-25T21:55:00Z">
              <w:rPr/>
            </w:rPrChange>
          </w:rPr>
          <w:t>LUẬN</w:t>
        </w:r>
      </w:ins>
      <w:bookmarkEnd w:id="29511"/>
    </w:p>
    <w:bookmarkEnd w:id="29512"/>
    <w:p w14:paraId="13905E6D" w14:textId="25685512" w:rsidR="00EB1083" w:rsidRPr="00BA3432" w:rsidRDefault="00EB1083">
      <w:pPr>
        <w:pStyle w:val="Heading2"/>
        <w:spacing w:line="276" w:lineRule="auto"/>
        <w:rPr>
          <w:ins w:id="29518" w:author="phuong vu" w:date="2018-11-23T10:04:00Z"/>
          <w:rFonts w:cstheme="majorHAnsi"/>
          <w:lang w:val="en-US"/>
          <w:rPrChange w:id="29519" w:author="phuong vu" w:date="2018-11-25T21:55:00Z">
            <w:rPr>
              <w:ins w:id="29520" w:author="phuong vu" w:date="2018-11-23T10:04:00Z"/>
              <w:lang w:val="en-US"/>
            </w:rPr>
          </w:rPrChange>
        </w:rPr>
        <w:pPrChange w:id="29521" w:author="phuong vu" w:date="2018-11-23T13:48:00Z">
          <w:pPr>
            <w:pStyle w:val="Heading2"/>
          </w:pPr>
        </w:pPrChange>
      </w:pPr>
      <w:del w:id="29522" w:author="phuong vu" w:date="2018-11-22T15:00:00Z">
        <w:r w:rsidRPr="00BA3432" w:rsidDel="00775F06">
          <w:rPr>
            <w:rFonts w:cstheme="majorHAnsi"/>
            <w:rPrChange w:id="29523" w:author="phuong vu" w:date="2018-11-25T21:55:00Z">
              <w:rPr/>
            </w:rPrChange>
          </w:rPr>
          <w:delText>Đạt được</w:delText>
        </w:r>
      </w:del>
      <w:bookmarkStart w:id="29524" w:name="_Toc530662917"/>
      <w:ins w:id="29525" w:author="phuong vu" w:date="2018-11-22T15:00:00Z">
        <w:r w:rsidR="00775F06" w:rsidRPr="00BA3432">
          <w:rPr>
            <w:rFonts w:cstheme="majorHAnsi"/>
            <w:lang w:val="en-US"/>
            <w:rPrChange w:id="29526" w:author="phuong vu" w:date="2018-11-25T21:55:00Z">
              <w:rPr>
                <w:lang w:val="en-US"/>
              </w:rPr>
            </w:rPrChange>
          </w:rPr>
          <w:t>Kết quả đạt được</w:t>
        </w:r>
      </w:ins>
      <w:bookmarkEnd w:id="29524"/>
    </w:p>
    <w:p w14:paraId="2E9448D1" w14:textId="4413A593" w:rsidR="00287281" w:rsidRPr="00BA3432" w:rsidRDefault="0077093A">
      <w:pPr>
        <w:pStyle w:val="Heading3"/>
        <w:spacing w:line="276" w:lineRule="auto"/>
        <w:rPr>
          <w:ins w:id="29527" w:author="phuong vu" w:date="2018-11-23T10:15:00Z"/>
          <w:rFonts w:cstheme="majorHAnsi"/>
          <w:rPrChange w:id="29528" w:author="phuong vu" w:date="2018-11-25T21:55:00Z">
            <w:rPr>
              <w:ins w:id="29529" w:author="phuong vu" w:date="2018-11-23T10:15:00Z"/>
            </w:rPr>
          </w:rPrChange>
        </w:rPr>
        <w:pPrChange w:id="29530" w:author="phuong vu" w:date="2018-11-23T13:48:00Z">
          <w:pPr/>
        </w:pPrChange>
      </w:pPr>
      <w:ins w:id="29531" w:author="phuong vu" w:date="2018-11-23T10:15:00Z">
        <w:r w:rsidRPr="00BA3432">
          <w:rPr>
            <w:rFonts w:cstheme="majorHAnsi"/>
            <w:rPrChange w:id="29532" w:author="phuong vu" w:date="2018-11-25T21:55:00Z">
              <w:rPr/>
            </w:rPrChange>
          </w:rPr>
          <w:t>Về lí thuyết</w:t>
        </w:r>
      </w:ins>
    </w:p>
    <w:p w14:paraId="13A572C0" w14:textId="10236274" w:rsidR="0077093A" w:rsidRPr="00BA3432" w:rsidRDefault="0077093A">
      <w:pPr>
        <w:spacing w:line="276" w:lineRule="auto"/>
        <w:rPr>
          <w:ins w:id="29533" w:author="phuong vu" w:date="2018-11-23T10:17:00Z"/>
          <w:lang w:val="en-US"/>
          <w:rPrChange w:id="29534" w:author="phuong vu" w:date="2018-11-25T21:55:00Z">
            <w:rPr>
              <w:ins w:id="29535" w:author="phuong vu" w:date="2018-11-23T10:17:00Z"/>
              <w:lang w:val="en-US"/>
            </w:rPr>
          </w:rPrChange>
        </w:rPr>
        <w:pPrChange w:id="29536" w:author="phuong vu" w:date="2018-11-23T13:48:00Z">
          <w:pPr/>
        </w:pPrChange>
      </w:pPr>
      <w:ins w:id="29537" w:author="phuong vu" w:date="2018-11-23T10:15:00Z">
        <w:r w:rsidRPr="00BA3432">
          <w:rPr>
            <w:lang w:val="en-US"/>
            <w:rPrChange w:id="29538" w:author="phuong vu" w:date="2018-11-25T21:55:00Z">
              <w:rPr>
                <w:lang w:val="en-US"/>
              </w:rPr>
            </w:rPrChange>
          </w:rPr>
          <w:tab/>
        </w:r>
      </w:ins>
      <w:ins w:id="29539" w:author="phuong vu" w:date="2018-11-23T10:16:00Z">
        <w:r w:rsidRPr="00BA3432">
          <w:rPr>
            <w:lang w:val="en-US"/>
            <w:rPrChange w:id="29540" w:author="phuong vu" w:date="2018-11-25T21:55:00Z">
              <w:rPr>
                <w:lang w:val="en-US"/>
              </w:rPr>
            </w:rPrChange>
          </w:rPr>
          <w:t>Bổ sung các kiến thức về phân tích, thiết kế phần mềm. Nhận biết được những vấn đề cần giải quyết khi có bài toán đặt ra</w:t>
        </w:r>
      </w:ins>
      <w:ins w:id="29541" w:author="phuong vu" w:date="2018-11-23T10:17:00Z">
        <w:r w:rsidRPr="00BA3432">
          <w:rPr>
            <w:lang w:val="en-US"/>
            <w:rPrChange w:id="29542" w:author="phuong vu" w:date="2018-11-25T21:55:00Z">
              <w:rPr>
                <w:lang w:val="en-US"/>
              </w:rPr>
            </w:rPrChange>
          </w:rPr>
          <w:t xml:space="preserve"> và nhắm được vấn đề trọng tâm của cả bài toán.</w:t>
        </w:r>
      </w:ins>
    </w:p>
    <w:p w14:paraId="664D4E42" w14:textId="10D32AF3" w:rsidR="0077093A" w:rsidRPr="00BA3432" w:rsidRDefault="0077093A">
      <w:pPr>
        <w:spacing w:line="276" w:lineRule="auto"/>
        <w:rPr>
          <w:ins w:id="29543" w:author="phuong vu" w:date="2018-11-23T10:18:00Z"/>
          <w:lang w:val="en-US"/>
          <w:rPrChange w:id="29544" w:author="phuong vu" w:date="2018-11-25T21:55:00Z">
            <w:rPr>
              <w:ins w:id="29545" w:author="phuong vu" w:date="2018-11-23T10:18:00Z"/>
              <w:lang w:val="en-US"/>
            </w:rPr>
          </w:rPrChange>
        </w:rPr>
        <w:pPrChange w:id="29546" w:author="phuong vu" w:date="2018-11-23T13:48:00Z">
          <w:pPr/>
        </w:pPrChange>
      </w:pPr>
      <w:ins w:id="29547" w:author="phuong vu" w:date="2018-11-23T10:17:00Z">
        <w:r w:rsidRPr="00BA3432">
          <w:rPr>
            <w:lang w:val="en-US"/>
            <w:rPrChange w:id="29548" w:author="phuong vu" w:date="2018-11-25T21:55:00Z">
              <w:rPr>
                <w:lang w:val="en-US"/>
              </w:rPr>
            </w:rPrChange>
          </w:rPr>
          <w:tab/>
          <w:t>Củng cố các kiến th</w:t>
        </w:r>
      </w:ins>
      <w:ins w:id="29549" w:author="phuong vu" w:date="2018-11-23T10:18:00Z">
        <w:r w:rsidRPr="00BA3432">
          <w:rPr>
            <w:lang w:val="en-US"/>
            <w:rPrChange w:id="29550" w:author="phuong vu" w:date="2018-11-25T21:55:00Z">
              <w:rPr>
                <w:lang w:val="en-US"/>
              </w:rPr>
            </w:rPrChange>
          </w:rPr>
          <w:t xml:space="preserve">ức về lập trình ứng dụng </w:t>
        </w:r>
      </w:ins>
      <w:ins w:id="29551" w:author="phuong vu" w:date="2018-11-23T10:26:00Z">
        <w:r w:rsidR="001E6F11" w:rsidRPr="00BA3432">
          <w:rPr>
            <w:lang w:val="en-US"/>
            <w:rPrChange w:id="29552" w:author="phuong vu" w:date="2018-11-25T21:55:00Z">
              <w:rPr>
                <w:lang w:val="en-US"/>
              </w:rPr>
            </w:rPrChange>
          </w:rPr>
          <w:t>di động</w:t>
        </w:r>
      </w:ins>
      <w:ins w:id="29553" w:author="phuong vu" w:date="2018-11-23T10:18:00Z">
        <w:r w:rsidRPr="00BA3432">
          <w:rPr>
            <w:lang w:val="en-US"/>
            <w:rPrChange w:id="29554" w:author="phuong vu" w:date="2018-11-25T21:55:00Z">
              <w:rPr>
                <w:lang w:val="en-US"/>
              </w:rPr>
            </w:rPrChange>
          </w:rPr>
          <w:t>, lập trình web cũng như sử dụng cơ sở dữ liệu.</w:t>
        </w:r>
      </w:ins>
    </w:p>
    <w:p w14:paraId="7A3EF874" w14:textId="5F4C6532" w:rsidR="0077093A" w:rsidRPr="00BA3432" w:rsidRDefault="0077093A">
      <w:pPr>
        <w:spacing w:line="276" w:lineRule="auto"/>
        <w:rPr>
          <w:ins w:id="29555" w:author="phuong vu" w:date="2018-11-23T10:19:00Z"/>
          <w:lang w:val="en-US"/>
          <w:rPrChange w:id="29556" w:author="phuong vu" w:date="2018-11-25T21:55:00Z">
            <w:rPr>
              <w:ins w:id="29557" w:author="phuong vu" w:date="2018-11-23T10:19:00Z"/>
              <w:lang w:val="en-US"/>
            </w:rPr>
          </w:rPrChange>
        </w:rPr>
        <w:pPrChange w:id="29558" w:author="phuong vu" w:date="2018-11-23T13:48:00Z">
          <w:pPr/>
        </w:pPrChange>
      </w:pPr>
      <w:ins w:id="29559" w:author="phuong vu" w:date="2018-11-23T10:18:00Z">
        <w:r w:rsidRPr="00BA3432">
          <w:rPr>
            <w:lang w:val="en-US"/>
            <w:rPrChange w:id="29560" w:author="phuong vu" w:date="2018-11-25T21:55:00Z">
              <w:rPr>
                <w:lang w:val="en-US"/>
              </w:rPr>
            </w:rPrChange>
          </w:rPr>
          <w:tab/>
          <w:t>Bổ sung các kiến thức mới về xây d</w:t>
        </w:r>
      </w:ins>
      <w:ins w:id="29561" w:author="phuong vu" w:date="2018-11-23T10:19:00Z">
        <w:r w:rsidRPr="00BA3432">
          <w:rPr>
            <w:lang w:val="en-US"/>
            <w:rPrChange w:id="29562" w:author="phuong vu" w:date="2018-11-25T21:55:00Z">
              <w:rPr>
                <w:lang w:val="en-US"/>
              </w:rPr>
            </w:rPrChange>
          </w:rPr>
          <w:t>ựng API một endpoint</w:t>
        </w:r>
        <w:r w:rsidR="001E6F11" w:rsidRPr="00BA3432">
          <w:rPr>
            <w:lang w:val="en-US"/>
            <w:rPrChange w:id="29563" w:author="phuong vu" w:date="2018-11-25T21:55:00Z">
              <w:rPr>
                <w:lang w:val="en-US"/>
              </w:rPr>
            </w:rPrChange>
          </w:rPr>
          <w:t>, xây dựng website bằng ReactJS.</w:t>
        </w:r>
      </w:ins>
    </w:p>
    <w:p w14:paraId="40652FFF" w14:textId="339923DE" w:rsidR="001E6F11" w:rsidRPr="00BA3432" w:rsidRDefault="001E6F11">
      <w:pPr>
        <w:pStyle w:val="Heading3"/>
        <w:spacing w:line="276" w:lineRule="auto"/>
        <w:rPr>
          <w:ins w:id="29564" w:author="phuong vu" w:date="2018-11-23T10:19:00Z"/>
          <w:rFonts w:cstheme="majorHAnsi"/>
          <w:rPrChange w:id="29565" w:author="phuong vu" w:date="2018-11-25T21:55:00Z">
            <w:rPr>
              <w:ins w:id="29566" w:author="phuong vu" w:date="2018-11-23T10:19:00Z"/>
            </w:rPr>
          </w:rPrChange>
        </w:rPr>
        <w:pPrChange w:id="29567" w:author="phuong vu" w:date="2018-11-23T13:48:00Z">
          <w:pPr/>
        </w:pPrChange>
      </w:pPr>
      <w:ins w:id="29568" w:author="phuong vu" w:date="2018-11-23T10:19:00Z">
        <w:r w:rsidRPr="00BA3432">
          <w:rPr>
            <w:rFonts w:cstheme="majorHAnsi"/>
            <w:rPrChange w:id="29569" w:author="phuong vu" w:date="2018-11-25T21:55:00Z">
              <w:rPr/>
            </w:rPrChange>
          </w:rPr>
          <w:lastRenderedPageBreak/>
          <w:t xml:space="preserve">Về </w:t>
        </w:r>
      </w:ins>
      <w:ins w:id="29570" w:author="phuong vu" w:date="2018-11-23T10:20:00Z">
        <w:r w:rsidRPr="00BA3432">
          <w:rPr>
            <w:rFonts w:cstheme="majorHAnsi"/>
            <w:rPrChange w:id="29571" w:author="phuong vu" w:date="2018-11-25T21:55:00Z">
              <w:rPr/>
            </w:rPrChange>
          </w:rPr>
          <w:t>chức năng</w:t>
        </w:r>
      </w:ins>
    </w:p>
    <w:p w14:paraId="367ABB95" w14:textId="17D4CF92" w:rsidR="001E6F11" w:rsidRPr="00BA3432" w:rsidRDefault="001E6F11">
      <w:pPr>
        <w:spacing w:line="276" w:lineRule="auto"/>
        <w:rPr>
          <w:ins w:id="29572" w:author="phuong vu" w:date="2018-11-23T10:21:00Z"/>
          <w:lang w:val="en-US"/>
          <w:rPrChange w:id="29573" w:author="phuong vu" w:date="2018-11-25T21:55:00Z">
            <w:rPr>
              <w:ins w:id="29574" w:author="phuong vu" w:date="2018-11-23T10:21:00Z"/>
              <w:lang w:val="en-US"/>
            </w:rPr>
          </w:rPrChange>
        </w:rPr>
        <w:pPrChange w:id="29575" w:author="phuong vu" w:date="2018-11-23T13:48:00Z">
          <w:pPr/>
        </w:pPrChange>
      </w:pPr>
      <w:ins w:id="29576" w:author="phuong vu" w:date="2018-11-23T10:19:00Z">
        <w:r w:rsidRPr="00BA3432">
          <w:rPr>
            <w:lang w:val="en-US"/>
            <w:rPrChange w:id="29577" w:author="phuong vu" w:date="2018-11-25T21:55:00Z">
              <w:rPr>
                <w:lang w:val="en-US"/>
              </w:rPr>
            </w:rPrChange>
          </w:rPr>
          <w:tab/>
        </w:r>
      </w:ins>
      <w:ins w:id="29578" w:author="phuong vu" w:date="2018-11-23T10:20:00Z">
        <w:r w:rsidRPr="00BA3432">
          <w:rPr>
            <w:lang w:val="en-US"/>
            <w:rPrChange w:id="29579" w:author="phuong vu" w:date="2018-11-25T21:55:00Z">
              <w:rPr>
                <w:lang w:val="en-US"/>
              </w:rPr>
            </w:rPrChange>
          </w:rPr>
          <w:t>Xây dựng được các chức năng đã đề ra hoạt động đúng với đặc tả.</w:t>
        </w:r>
      </w:ins>
    </w:p>
    <w:p w14:paraId="7A56AE65" w14:textId="2AA5059B" w:rsidR="001E6F11" w:rsidRPr="00BA3432" w:rsidRDefault="001E6F11">
      <w:pPr>
        <w:spacing w:line="276" w:lineRule="auto"/>
        <w:ind w:firstLine="720"/>
        <w:rPr>
          <w:ins w:id="29580" w:author="phuong vu" w:date="2018-11-23T10:21:00Z"/>
          <w:lang w:val="en-US"/>
          <w:rPrChange w:id="29581" w:author="phuong vu" w:date="2018-11-25T21:55:00Z">
            <w:rPr>
              <w:ins w:id="29582" w:author="phuong vu" w:date="2018-11-23T10:21:00Z"/>
              <w:lang w:val="en-US"/>
            </w:rPr>
          </w:rPrChange>
        </w:rPr>
        <w:pPrChange w:id="29583" w:author="phuong vu" w:date="2018-11-23T13:48:00Z">
          <w:pPr/>
        </w:pPrChange>
      </w:pPr>
      <w:ins w:id="29584" w:author="phuong vu" w:date="2018-11-23T10:21:00Z">
        <w:r w:rsidRPr="00BA3432">
          <w:rPr>
            <w:lang w:val="en-US"/>
            <w:rPrChange w:id="29585" w:author="phuong vu" w:date="2018-11-25T21:55:00Z">
              <w:rPr>
                <w:lang w:val="en-US"/>
              </w:rPr>
            </w:rPrChange>
          </w:rPr>
          <w:t>Giao diện sử dụng nhìn đơn giản, tạo thiện cảm.</w:t>
        </w:r>
      </w:ins>
    </w:p>
    <w:p w14:paraId="4D841827" w14:textId="5A2BD9B9" w:rsidR="001E6F11" w:rsidRPr="00BA3432" w:rsidRDefault="001E6F11">
      <w:pPr>
        <w:spacing w:line="276" w:lineRule="auto"/>
        <w:rPr>
          <w:lang w:val="en-US"/>
          <w:rPrChange w:id="29586" w:author="phuong vu" w:date="2018-11-25T21:55:00Z">
            <w:rPr/>
          </w:rPrChange>
        </w:rPr>
        <w:pPrChange w:id="29587" w:author="phuong vu" w:date="2018-11-23T13:48:00Z">
          <w:pPr>
            <w:spacing w:line="360" w:lineRule="auto"/>
          </w:pPr>
        </w:pPrChange>
      </w:pPr>
      <w:ins w:id="29588" w:author="phuong vu" w:date="2018-11-23T10:21:00Z">
        <w:r w:rsidRPr="00BA3432">
          <w:rPr>
            <w:lang w:val="en-US"/>
            <w:rPrChange w:id="29589" w:author="phuong vu" w:date="2018-11-25T21:55:00Z">
              <w:rPr>
                <w:lang w:val="en-US"/>
              </w:rPr>
            </w:rPrChange>
          </w:rPr>
          <w:tab/>
        </w:r>
      </w:ins>
      <w:ins w:id="29590" w:author="phuong vu" w:date="2018-11-23T10:32:00Z">
        <w:r w:rsidR="00BF4BED" w:rsidRPr="00BA3432">
          <w:rPr>
            <w:lang w:val="en-US"/>
            <w:rPrChange w:id="29591" w:author="phuong vu" w:date="2018-11-25T21:55:00Z">
              <w:rPr>
                <w:lang w:val="en-US"/>
              </w:rPr>
            </w:rPrChange>
          </w:rPr>
          <w:t>Đáp ứng được nhu cầu cần thiết trong thực tiễn.</w:t>
        </w:r>
      </w:ins>
    </w:p>
    <w:p w14:paraId="0E42E262" w14:textId="063F03FB" w:rsidR="00EB1083" w:rsidRPr="00BA3432" w:rsidRDefault="00EB1083">
      <w:pPr>
        <w:pStyle w:val="Heading2"/>
        <w:spacing w:line="276" w:lineRule="auto"/>
        <w:rPr>
          <w:ins w:id="29592" w:author="phuong vu" w:date="2018-11-23T10:36:00Z"/>
          <w:rFonts w:cstheme="majorHAnsi"/>
          <w:rPrChange w:id="29593" w:author="phuong vu" w:date="2018-11-25T21:55:00Z">
            <w:rPr>
              <w:ins w:id="29594" w:author="phuong vu" w:date="2018-11-23T10:36:00Z"/>
            </w:rPr>
          </w:rPrChange>
        </w:rPr>
        <w:pPrChange w:id="29595" w:author="phuong vu" w:date="2018-11-23T13:48:00Z">
          <w:pPr>
            <w:pStyle w:val="Heading2"/>
          </w:pPr>
        </w:pPrChange>
      </w:pPr>
      <w:bookmarkStart w:id="29596" w:name="_Toc530662918"/>
      <w:r w:rsidRPr="00AD0E2E">
        <w:rPr>
          <w:rFonts w:cstheme="majorHAnsi"/>
        </w:rPr>
        <w:t>H</w:t>
      </w:r>
      <w:r w:rsidRPr="00BA3432">
        <w:rPr>
          <w:rFonts w:cstheme="majorHAnsi"/>
          <w:rPrChange w:id="29597" w:author="phuong vu" w:date="2018-11-25T21:55:00Z">
            <w:rPr/>
          </w:rPrChange>
        </w:rPr>
        <w:t>ạn chế</w:t>
      </w:r>
      <w:bookmarkEnd w:id="29596"/>
    </w:p>
    <w:p w14:paraId="0B563AF1" w14:textId="3F690860" w:rsidR="00BF4BED" w:rsidRPr="00BA3432" w:rsidRDefault="00BF4BED">
      <w:pPr>
        <w:spacing w:line="276" w:lineRule="auto"/>
        <w:ind w:left="576"/>
        <w:rPr>
          <w:ins w:id="29598" w:author="phuong vu" w:date="2018-11-23T10:44:00Z"/>
          <w:rPrChange w:id="29599" w:author="phuong vu" w:date="2018-11-25T21:55:00Z">
            <w:rPr>
              <w:ins w:id="29600" w:author="phuong vu" w:date="2018-11-23T10:44:00Z"/>
              <w:lang w:val="en-US"/>
            </w:rPr>
          </w:rPrChange>
        </w:rPr>
        <w:pPrChange w:id="29601" w:author="phuong vu" w:date="2018-11-23T13:48:00Z">
          <w:pPr>
            <w:ind w:left="576"/>
          </w:pPr>
        </w:pPrChange>
      </w:pPr>
      <w:ins w:id="29602" w:author="phuong vu" w:date="2018-11-23T10:32:00Z">
        <w:r w:rsidRPr="00BA3432">
          <w:rPr>
            <w:rPrChange w:id="29603" w:author="phuong vu" w:date="2018-11-25T21:55:00Z">
              <w:rPr>
                <w:lang w:val="en-US"/>
              </w:rPr>
            </w:rPrChange>
          </w:rPr>
          <w:t xml:space="preserve">Đối với ứng dụng di </w:t>
        </w:r>
      </w:ins>
      <w:ins w:id="29604" w:author="phuong vu" w:date="2018-11-23T10:33:00Z">
        <w:r w:rsidRPr="00BA3432">
          <w:rPr>
            <w:rPrChange w:id="29605" w:author="phuong vu" w:date="2018-11-25T21:55:00Z">
              <w:rPr>
                <w:lang w:val="en-US"/>
              </w:rPr>
            </w:rPrChange>
          </w:rPr>
          <w:t>động:</w:t>
        </w:r>
      </w:ins>
    </w:p>
    <w:p w14:paraId="2D985CF5" w14:textId="4932EADC" w:rsidR="00E47CDB" w:rsidRPr="00BA3432" w:rsidRDefault="00E47CDB">
      <w:pPr>
        <w:spacing w:line="276" w:lineRule="auto"/>
        <w:ind w:left="576"/>
        <w:rPr>
          <w:ins w:id="29606" w:author="phuong vu" w:date="2018-11-23T10:33:00Z"/>
          <w:rPrChange w:id="29607" w:author="phuong vu" w:date="2018-11-25T21:55:00Z">
            <w:rPr>
              <w:ins w:id="29608" w:author="phuong vu" w:date="2018-11-23T10:33:00Z"/>
              <w:lang w:val="en-US"/>
            </w:rPr>
          </w:rPrChange>
        </w:rPr>
        <w:pPrChange w:id="29609" w:author="phuong vu" w:date="2018-11-23T13:48:00Z">
          <w:pPr>
            <w:ind w:left="576"/>
          </w:pPr>
        </w:pPrChange>
      </w:pPr>
      <w:ins w:id="29610" w:author="phuong vu" w:date="2018-11-23T10:44:00Z">
        <w:r w:rsidRPr="00BA3432">
          <w:rPr>
            <w:rPrChange w:id="29611" w:author="phuong vu" w:date="2018-11-25T21:55:00Z">
              <w:rPr>
                <w:lang w:val="en-US"/>
              </w:rPr>
            </w:rPrChange>
          </w:rPr>
          <w:t>- Giao diện chưa tối ưu để người dùng sử dụng nhanh chóng.</w:t>
        </w:r>
      </w:ins>
    </w:p>
    <w:p w14:paraId="5D3308D2" w14:textId="6E9325F7" w:rsidR="00BF4BED" w:rsidRPr="00BA3432" w:rsidRDefault="00BF4BED">
      <w:pPr>
        <w:spacing w:line="276" w:lineRule="auto"/>
        <w:ind w:left="576"/>
        <w:rPr>
          <w:ins w:id="29612" w:author="phuong vu" w:date="2018-11-23T10:36:00Z"/>
          <w:rPrChange w:id="29613" w:author="phuong vu" w:date="2018-11-25T21:55:00Z">
            <w:rPr>
              <w:ins w:id="29614" w:author="phuong vu" w:date="2018-11-23T10:36:00Z"/>
              <w:lang w:val="en-US"/>
            </w:rPr>
          </w:rPrChange>
        </w:rPr>
        <w:pPrChange w:id="29615" w:author="phuong vu" w:date="2018-11-23T13:48:00Z">
          <w:pPr>
            <w:ind w:left="576"/>
          </w:pPr>
        </w:pPrChange>
      </w:pPr>
      <w:ins w:id="29616" w:author="phuong vu" w:date="2018-11-23T10:36:00Z">
        <w:r w:rsidRPr="00BA3432">
          <w:rPr>
            <w:rPrChange w:id="29617" w:author="phuong vu" w:date="2018-11-25T21:55:00Z">
              <w:rPr>
                <w:lang w:val="en-US"/>
              </w:rPr>
            </w:rPrChange>
          </w:rPr>
          <w:t>Đối với trang web quản lí:</w:t>
        </w:r>
      </w:ins>
    </w:p>
    <w:p w14:paraId="1E245EAE" w14:textId="362AC9AA" w:rsidR="00BF4BED" w:rsidRPr="00BA3432" w:rsidRDefault="00BF4BED">
      <w:pPr>
        <w:spacing w:line="276" w:lineRule="auto"/>
        <w:ind w:left="576"/>
        <w:rPr>
          <w:ins w:id="29618" w:author="phuong vu" w:date="2018-11-23T10:38:00Z"/>
          <w:rPrChange w:id="29619" w:author="phuong vu" w:date="2018-11-25T21:55:00Z">
            <w:rPr>
              <w:ins w:id="29620" w:author="phuong vu" w:date="2018-11-23T10:38:00Z"/>
              <w:lang w:val="en-US"/>
            </w:rPr>
          </w:rPrChange>
        </w:rPr>
        <w:pPrChange w:id="29621" w:author="phuong vu" w:date="2018-11-23T13:48:00Z">
          <w:pPr>
            <w:ind w:left="576"/>
          </w:pPr>
        </w:pPrChange>
      </w:pPr>
      <w:ins w:id="29622" w:author="phuong vu" w:date="2018-11-23T10:36:00Z">
        <w:r w:rsidRPr="00BA3432">
          <w:rPr>
            <w:rPrChange w:id="29623" w:author="phuong vu" w:date="2018-11-25T21:55:00Z">
              <w:rPr>
                <w:lang w:val="en-US"/>
              </w:rPr>
            </w:rPrChange>
          </w:rPr>
          <w:t xml:space="preserve">- </w:t>
        </w:r>
      </w:ins>
      <w:ins w:id="29624" w:author="phuong vu" w:date="2018-11-23T10:39:00Z">
        <w:r w:rsidRPr="00BA3432">
          <w:rPr>
            <w:rPrChange w:id="29625" w:author="phuong vu" w:date="2018-11-25T21:55:00Z">
              <w:rPr>
                <w:lang w:val="en-US"/>
              </w:rPr>
            </w:rPrChange>
          </w:rPr>
          <w:t xml:space="preserve">Thông tin hiển thị không đảm bảo được là đủ </w:t>
        </w:r>
        <w:r w:rsidR="00E47CDB" w:rsidRPr="00BA3432">
          <w:rPr>
            <w:rPrChange w:id="29626" w:author="phuong vu" w:date="2018-11-25T21:55:00Z">
              <w:rPr>
                <w:lang w:val="en-US"/>
              </w:rPr>
            </w:rPrChange>
          </w:rPr>
          <w:t>với người dùng.</w:t>
        </w:r>
      </w:ins>
    </w:p>
    <w:p w14:paraId="6EAD44B5" w14:textId="0831BB29" w:rsidR="00E47CDB" w:rsidRPr="00AD0E2E" w:rsidRDefault="00BF4BED">
      <w:pPr>
        <w:spacing w:line="276" w:lineRule="auto"/>
        <w:ind w:left="576"/>
        <w:pPrChange w:id="29627" w:author="phuong vu" w:date="2018-11-23T13:48:00Z">
          <w:pPr>
            <w:spacing w:line="360" w:lineRule="auto"/>
          </w:pPr>
        </w:pPrChange>
      </w:pPr>
      <w:ins w:id="29628" w:author="phuong vu" w:date="2018-11-23T10:38:00Z">
        <w:r w:rsidRPr="00BA3432">
          <w:rPr>
            <w:rPrChange w:id="29629" w:author="phuong vu" w:date="2018-11-25T21:55:00Z">
              <w:rPr>
                <w:lang w:val="en-US"/>
              </w:rPr>
            </w:rPrChange>
          </w:rPr>
          <w:t>- K</w:t>
        </w:r>
      </w:ins>
      <w:ins w:id="29630" w:author="phuong vu" w:date="2018-11-23T10:39:00Z">
        <w:r w:rsidRPr="00BA3432">
          <w:rPr>
            <w:rPrChange w:id="29631" w:author="phuong vu" w:date="2018-11-25T21:55:00Z">
              <w:rPr>
                <w:lang w:val="en-US"/>
              </w:rPr>
            </w:rPrChange>
          </w:rPr>
          <w:t xml:space="preserve">hông </w:t>
        </w:r>
      </w:ins>
      <w:ins w:id="29632" w:author="phuong vu" w:date="2018-11-23T10:40:00Z">
        <w:r w:rsidR="00E47CDB" w:rsidRPr="00BA3432">
          <w:rPr>
            <w:rPrChange w:id="29633" w:author="phuong vu" w:date="2018-11-25T21:55:00Z">
              <w:rPr>
                <w:lang w:val="en-US"/>
              </w:rPr>
            </w:rPrChange>
          </w:rPr>
          <w:t>hỗ trợ tối ưu khi truy cập bằng điện thoại.</w:t>
        </w:r>
      </w:ins>
    </w:p>
    <w:p w14:paraId="1517ACD6" w14:textId="0BDE0DCB" w:rsidR="00C51F17" w:rsidRPr="00BA3432" w:rsidRDefault="00EB1083">
      <w:pPr>
        <w:pStyle w:val="Heading2"/>
        <w:spacing w:line="276" w:lineRule="auto"/>
        <w:rPr>
          <w:ins w:id="29634" w:author="phuong vu" w:date="2018-11-23T10:41:00Z"/>
          <w:rFonts w:cstheme="majorHAnsi"/>
          <w:rPrChange w:id="29635" w:author="phuong vu" w:date="2018-11-25T21:55:00Z">
            <w:rPr>
              <w:ins w:id="29636" w:author="phuong vu" w:date="2018-11-23T10:41:00Z"/>
            </w:rPr>
          </w:rPrChange>
        </w:rPr>
        <w:pPrChange w:id="29637" w:author="phuong vu" w:date="2018-11-23T13:48:00Z">
          <w:pPr>
            <w:pStyle w:val="Heading2"/>
          </w:pPr>
        </w:pPrChange>
      </w:pPr>
      <w:bookmarkStart w:id="29638" w:name="_Toc530662919"/>
      <w:r w:rsidRPr="00BA3432">
        <w:rPr>
          <w:rFonts w:cstheme="majorHAnsi"/>
          <w:rPrChange w:id="29639" w:author="phuong vu" w:date="2018-11-25T21:55:00Z">
            <w:rPr/>
          </w:rPrChange>
        </w:rPr>
        <w:t>Hướng phát triển</w:t>
      </w:r>
      <w:bookmarkEnd w:id="29638"/>
    </w:p>
    <w:p w14:paraId="3838F570" w14:textId="2F2B8F48" w:rsidR="00E47CDB" w:rsidRPr="00BA3432" w:rsidRDefault="00E47CDB">
      <w:pPr>
        <w:spacing w:line="276" w:lineRule="auto"/>
        <w:ind w:firstLine="576"/>
        <w:rPr>
          <w:ins w:id="29640" w:author="phuong vu" w:date="2018-11-23T10:48:00Z"/>
          <w:rPrChange w:id="29641" w:author="phuong vu" w:date="2018-11-25T21:55:00Z">
            <w:rPr>
              <w:ins w:id="29642" w:author="phuong vu" w:date="2018-11-23T10:48:00Z"/>
              <w:lang w:val="en-US"/>
            </w:rPr>
          </w:rPrChange>
        </w:rPr>
        <w:pPrChange w:id="29643" w:author="phuong vu" w:date="2018-11-23T13:48:00Z">
          <w:pPr>
            <w:ind w:left="576"/>
          </w:pPr>
        </w:pPrChange>
      </w:pPr>
      <w:ins w:id="29644" w:author="phuong vu" w:date="2018-11-23T10:46:00Z">
        <w:r w:rsidRPr="00BA3432">
          <w:rPr>
            <w:rPrChange w:id="29645" w:author="phuong vu" w:date="2018-11-25T21:55:00Z">
              <w:rPr>
                <w:lang w:val="en-US"/>
              </w:rPr>
            </w:rPrChange>
          </w:rPr>
          <w:t>Tối ưu về giao diện, hạn chế các chi tiết thừa trong thiết kế giao diện.</w:t>
        </w:r>
      </w:ins>
      <w:ins w:id="29646" w:author="phuong vu" w:date="2018-11-23T10:48:00Z">
        <w:r w:rsidRPr="00BA3432">
          <w:rPr>
            <w:rPrChange w:id="29647" w:author="phuong vu" w:date="2018-11-25T21:55:00Z">
              <w:rPr>
                <w:lang w:val="en-US"/>
              </w:rPr>
            </w:rPrChange>
          </w:rPr>
          <w:t xml:space="preserve"> Tăng tốc độ xử lí các chức năng.</w:t>
        </w:r>
      </w:ins>
      <w:ins w:id="29648" w:author="phuong vu" w:date="2018-11-23T10:51:00Z">
        <w:r w:rsidR="00492B70" w:rsidRPr="00BA3432">
          <w:rPr>
            <w:rPrChange w:id="29649" w:author="phuong vu" w:date="2018-11-25T21:55:00Z">
              <w:rPr>
                <w:lang w:val="en-US"/>
              </w:rPr>
            </w:rPrChange>
          </w:rPr>
          <w:t xml:space="preserve"> Triển khai đề tài lên đám mây.</w:t>
        </w:r>
      </w:ins>
    </w:p>
    <w:p w14:paraId="2E4C0EB0" w14:textId="73742D59" w:rsidR="00E47CDB" w:rsidRPr="00BA3432" w:rsidRDefault="00E47CDB">
      <w:pPr>
        <w:spacing w:line="276" w:lineRule="auto"/>
        <w:ind w:firstLine="576"/>
        <w:rPr>
          <w:ins w:id="29650" w:author="phuong vu" w:date="2018-11-23T10:49:00Z"/>
          <w:rPrChange w:id="29651" w:author="phuong vu" w:date="2018-11-25T21:55:00Z">
            <w:rPr>
              <w:ins w:id="29652" w:author="phuong vu" w:date="2018-11-23T10:49:00Z"/>
              <w:lang w:val="en-US"/>
            </w:rPr>
          </w:rPrChange>
        </w:rPr>
        <w:pPrChange w:id="29653" w:author="phuong vu" w:date="2018-11-23T13:48:00Z">
          <w:pPr>
            <w:ind w:left="576"/>
          </w:pPr>
        </w:pPrChange>
      </w:pPr>
      <w:ins w:id="29654" w:author="phuong vu" w:date="2018-11-23T10:48:00Z">
        <w:r w:rsidRPr="00BA3432">
          <w:rPr>
            <w:rPrChange w:id="29655" w:author="phuong vu" w:date="2018-11-25T21:55:00Z">
              <w:rPr>
                <w:lang w:val="en-US"/>
              </w:rPr>
            </w:rPrChange>
          </w:rPr>
          <w:t>Xây dựng trang quản trị các thông tin cho cửa hàng bao gồm: tài khoản nhân viên, thông tin dịch vụ</w:t>
        </w:r>
      </w:ins>
      <w:ins w:id="29656" w:author="phuong vu" w:date="2018-11-23T10:49:00Z">
        <w:r w:rsidRPr="00BA3432">
          <w:rPr>
            <w:rPrChange w:id="29657" w:author="phuong vu" w:date="2018-11-25T21:55:00Z">
              <w:rPr>
                <w:lang w:val="en-US"/>
              </w:rPr>
            </w:rPrChange>
          </w:rPr>
          <w:t xml:space="preserve"> hỗ trợ, quản lí tài khoản người dùng, …</w:t>
        </w:r>
      </w:ins>
    </w:p>
    <w:p w14:paraId="1AACD500" w14:textId="68EBA4DB" w:rsidR="00E47CDB" w:rsidRPr="00AD0E2E" w:rsidDel="00492B70" w:rsidRDefault="00E47CDB">
      <w:pPr>
        <w:spacing w:line="276" w:lineRule="auto"/>
        <w:ind w:left="576"/>
        <w:rPr>
          <w:del w:id="29658" w:author="phuong vu" w:date="2018-11-23T10:51:00Z"/>
        </w:rPr>
        <w:pPrChange w:id="29659" w:author="phuong vu" w:date="2018-11-23T13:48:00Z">
          <w:pPr/>
        </w:pPrChange>
      </w:pPr>
    </w:p>
    <w:p w14:paraId="17EDC801" w14:textId="181E96BF" w:rsidR="00AE5480" w:rsidRPr="00BA3432" w:rsidRDefault="00AE5480">
      <w:pPr>
        <w:spacing w:line="276" w:lineRule="auto"/>
        <w:jc w:val="left"/>
        <w:rPr>
          <w:rPrChange w:id="29660" w:author="phuong vu" w:date="2018-11-25T21:55:00Z">
            <w:rPr/>
          </w:rPrChange>
        </w:rPr>
        <w:pPrChange w:id="29661" w:author="phuong vu" w:date="2018-11-23T13:48:00Z">
          <w:pPr>
            <w:jc w:val="left"/>
          </w:pPr>
        </w:pPrChange>
      </w:pPr>
      <w:r w:rsidRPr="00BA3432">
        <w:rPr>
          <w:rPrChange w:id="29662" w:author="phuong vu" w:date="2018-11-25T21:55:00Z">
            <w:rPr/>
          </w:rPrChange>
        </w:rPr>
        <w:br w:type="page"/>
      </w:r>
    </w:p>
    <w:p w14:paraId="3694A0A6" w14:textId="52737D13" w:rsidR="00AE5480" w:rsidRPr="00BA3432" w:rsidRDefault="00AE5480">
      <w:pPr>
        <w:pStyle w:val="Style1"/>
        <w:spacing w:line="276" w:lineRule="auto"/>
        <w:rPr>
          <w:rFonts w:cstheme="majorHAnsi"/>
          <w:rPrChange w:id="29663" w:author="phuong vu" w:date="2018-11-25T21:55:00Z">
            <w:rPr/>
          </w:rPrChange>
        </w:rPr>
        <w:pPrChange w:id="29664" w:author="phuong vu" w:date="2018-11-23T13:48:00Z">
          <w:pPr>
            <w:pStyle w:val="Heading1"/>
            <w:numPr>
              <w:numId w:val="0"/>
            </w:numPr>
            <w:ind w:left="0" w:firstLine="0"/>
          </w:pPr>
        </w:pPrChange>
      </w:pPr>
      <w:bookmarkStart w:id="29665" w:name="_Toc530662920"/>
      <w:r w:rsidRPr="00BA3432">
        <w:rPr>
          <w:rFonts w:cstheme="majorHAnsi"/>
          <w:rPrChange w:id="29666" w:author="phuong vu" w:date="2018-11-25T21:55:00Z">
            <w:rPr/>
          </w:rPrChange>
        </w:rPr>
        <w:lastRenderedPageBreak/>
        <w:t>PHỤ LỤC</w:t>
      </w:r>
      <w:bookmarkEnd w:id="29665"/>
    </w:p>
    <w:p w14:paraId="33921320" w14:textId="36976A11" w:rsidR="008904F6" w:rsidRPr="00BA3432" w:rsidRDefault="008904F6">
      <w:pPr>
        <w:spacing w:line="276" w:lineRule="auto"/>
        <w:rPr>
          <w:b/>
          <w:lang w:val="en-US"/>
          <w:rPrChange w:id="29667" w:author="phuong vu" w:date="2018-11-25T21:55:00Z">
            <w:rPr>
              <w:b/>
              <w:lang w:val="en-US"/>
            </w:rPr>
          </w:rPrChange>
        </w:rPr>
        <w:pPrChange w:id="29668" w:author="phuong vu" w:date="2018-11-23T13:48:00Z">
          <w:pPr/>
        </w:pPrChange>
      </w:pPr>
      <w:bookmarkStart w:id="29669" w:name="sá"/>
      <w:bookmarkEnd w:id="29669"/>
      <w:r w:rsidRPr="00BA3432">
        <w:rPr>
          <w:b/>
          <w:lang w:val="en-US"/>
          <w:rPrChange w:id="29670" w:author="phuong vu" w:date="2018-11-25T21:55:00Z">
            <w:rPr>
              <w:b/>
              <w:lang w:val="en-US"/>
            </w:rPr>
          </w:rPrChange>
        </w:rPr>
        <w:t>Sơ đồ LDM</w:t>
      </w:r>
    </w:p>
    <w:p w14:paraId="095D0E5B" w14:textId="162F68C2" w:rsidR="00AE5480" w:rsidRPr="00BA3432" w:rsidRDefault="00AE5480">
      <w:pPr>
        <w:pStyle w:val="ListParagraph"/>
        <w:numPr>
          <w:ilvl w:val="0"/>
          <w:numId w:val="49"/>
        </w:numPr>
        <w:spacing w:line="276" w:lineRule="auto"/>
        <w:rPr>
          <w:rPrChange w:id="29671" w:author="phuong vu" w:date="2018-11-25T21:55:00Z">
            <w:rPr/>
          </w:rPrChange>
        </w:rPr>
        <w:pPrChange w:id="29672" w:author="phuong vu" w:date="2018-11-23T13:48:00Z">
          <w:pPr>
            <w:pStyle w:val="ListParagraph"/>
            <w:numPr>
              <w:numId w:val="49"/>
            </w:numPr>
            <w:ind w:left="1080" w:hanging="360"/>
          </w:pPr>
        </w:pPrChange>
      </w:pPr>
      <w:bookmarkStart w:id="29673" w:name="_Ref530053515"/>
      <w:r w:rsidRPr="00BA3432">
        <w:rPr>
          <w:b/>
          <w:rPrChange w:id="29674" w:author="phuong vu" w:date="2018-11-25T21:55:00Z">
            <w:rPr>
              <w:b/>
            </w:rPr>
          </w:rPrChange>
        </w:rPr>
        <w:t>DATE</w:t>
      </w:r>
      <w:r w:rsidRPr="00BA3432">
        <w:rPr>
          <w:b/>
          <w:lang w:val="en-US"/>
          <w:rPrChange w:id="29675" w:author="phuong vu" w:date="2018-11-25T21:55:00Z">
            <w:rPr>
              <w:b/>
              <w:lang w:val="en-US"/>
            </w:rPr>
          </w:rPrChange>
        </w:rPr>
        <w:t xml:space="preserve"> </w:t>
      </w:r>
      <w:r w:rsidRPr="00BA3432">
        <w:rPr>
          <w:rPrChange w:id="29676" w:author="phuong vu" w:date="2018-11-25T21:55:00Z">
            <w:rPr/>
          </w:rPrChange>
        </w:rPr>
        <w:t>(</w:t>
      </w:r>
      <w:r w:rsidRPr="00BA3432">
        <w:rPr>
          <w:lang w:val="en-US"/>
          <w:rPrChange w:id="29677" w:author="phuong vu" w:date="2018-11-25T21:55:00Z">
            <w:rPr>
              <w:lang w:val="en-US"/>
            </w:rPr>
          </w:rPrChange>
        </w:rPr>
        <w:t>#</w:t>
      </w:r>
      <w:r w:rsidRPr="00BA3432">
        <w:rPr>
          <w:u w:val="single"/>
          <w:rPrChange w:id="29678" w:author="phuong vu" w:date="2018-11-25T21:55:00Z">
            <w:rPr>
              <w:u w:val="single"/>
            </w:rPr>
          </w:rPrChange>
        </w:rPr>
        <w:t>DATE_AD</w:t>
      </w:r>
      <w:r w:rsidRPr="00BA3432">
        <w:rPr>
          <w:rPrChange w:id="29679" w:author="phuong vu" w:date="2018-11-25T21:55:00Z">
            <w:rPr/>
          </w:rPrChange>
        </w:rPr>
        <w:t>)</w:t>
      </w:r>
      <w:bookmarkEnd w:id="29673"/>
    </w:p>
    <w:p w14:paraId="4A277207" w14:textId="3972EF8F" w:rsidR="00C51F17" w:rsidRPr="00BA3432" w:rsidRDefault="00C51F17">
      <w:pPr>
        <w:pStyle w:val="ListParagraph"/>
        <w:numPr>
          <w:ilvl w:val="0"/>
          <w:numId w:val="49"/>
        </w:numPr>
        <w:spacing w:line="276" w:lineRule="auto"/>
        <w:jc w:val="left"/>
        <w:rPr>
          <w:rPrChange w:id="29680" w:author="phuong vu" w:date="2018-11-25T21:55:00Z">
            <w:rPr/>
          </w:rPrChange>
        </w:rPr>
        <w:pPrChange w:id="29681" w:author="phuong vu" w:date="2018-11-23T13:48:00Z">
          <w:pPr>
            <w:pStyle w:val="ListParagraph"/>
            <w:numPr>
              <w:numId w:val="49"/>
            </w:numPr>
            <w:ind w:left="1080" w:hanging="360"/>
            <w:jc w:val="left"/>
          </w:pPr>
        </w:pPrChange>
      </w:pPr>
      <w:r w:rsidRPr="00BA3432">
        <w:rPr>
          <w:b/>
          <w:rPrChange w:id="29682" w:author="phuong vu" w:date="2018-11-25T21:55:00Z">
            <w:rPr>
              <w:b/>
            </w:rPr>
          </w:rPrChange>
        </w:rPr>
        <w:t xml:space="preserve">PRODUCT_TYPE </w:t>
      </w:r>
      <w:r w:rsidRPr="00BA3432">
        <w:rPr>
          <w:rPrChange w:id="29683" w:author="phuong vu" w:date="2018-11-25T21:55:00Z">
            <w:rPr/>
          </w:rPrChange>
        </w:rPr>
        <w:t>(#</w:t>
      </w:r>
      <w:r w:rsidRPr="00BA3432">
        <w:rPr>
          <w:u w:val="single"/>
          <w:rPrChange w:id="29684" w:author="phuong vu" w:date="2018-11-25T21:55:00Z">
            <w:rPr>
              <w:u w:val="single"/>
            </w:rPr>
          </w:rPrChange>
        </w:rPr>
        <w:t>ID</w:t>
      </w:r>
      <w:r w:rsidRPr="00BA3432">
        <w:rPr>
          <w:rPrChange w:id="29685" w:author="phuong vu" w:date="2018-11-25T21:55:00Z">
            <w:rPr/>
          </w:rPrChange>
        </w:rPr>
        <w:t>, PRODUCT_TYPE_NAME, STATUS)</w:t>
      </w:r>
    </w:p>
    <w:p w14:paraId="664E5B65" w14:textId="77777777" w:rsidR="00C51F17" w:rsidRPr="00BA3432" w:rsidRDefault="00C51F17">
      <w:pPr>
        <w:pStyle w:val="ListParagraph"/>
        <w:numPr>
          <w:ilvl w:val="0"/>
          <w:numId w:val="49"/>
        </w:numPr>
        <w:spacing w:line="276" w:lineRule="auto"/>
        <w:jc w:val="left"/>
        <w:rPr>
          <w:rPrChange w:id="29686" w:author="phuong vu" w:date="2018-11-25T21:55:00Z">
            <w:rPr/>
          </w:rPrChange>
        </w:rPr>
        <w:pPrChange w:id="29687" w:author="phuong vu" w:date="2018-11-23T13:48:00Z">
          <w:pPr>
            <w:pStyle w:val="ListParagraph"/>
            <w:numPr>
              <w:numId w:val="49"/>
            </w:numPr>
            <w:ind w:left="1080" w:hanging="360"/>
            <w:jc w:val="left"/>
          </w:pPr>
        </w:pPrChange>
      </w:pPr>
      <w:r w:rsidRPr="00BA3432">
        <w:rPr>
          <w:b/>
          <w:rPrChange w:id="29688" w:author="phuong vu" w:date="2018-11-25T21:55:00Z">
            <w:rPr>
              <w:b/>
            </w:rPr>
          </w:rPrChange>
        </w:rPr>
        <w:t>PRODUCT (#</w:t>
      </w:r>
      <w:r w:rsidRPr="00BA3432">
        <w:rPr>
          <w:u w:val="single"/>
          <w:rPrChange w:id="29689" w:author="phuong vu" w:date="2018-11-25T21:55:00Z">
            <w:rPr>
              <w:u w:val="single"/>
            </w:rPr>
          </w:rPrChange>
        </w:rPr>
        <w:t>ID</w:t>
      </w:r>
      <w:r w:rsidRPr="00BA3432">
        <w:rPr>
          <w:rPrChange w:id="29690" w:author="phuong vu" w:date="2018-11-25T21:55:00Z">
            <w:rPr/>
          </w:rPrChange>
        </w:rPr>
        <w:t xml:space="preserve">, PRODUC_NAME, SHORT_DESC, </w:t>
      </w:r>
      <w:r w:rsidRPr="00BA3432">
        <w:rPr>
          <w:i/>
          <w:rPrChange w:id="29691" w:author="phuong vu" w:date="2018-11-25T21:55:00Z">
            <w:rPr>
              <w:i/>
            </w:rPr>
          </w:rPrChange>
        </w:rPr>
        <w:t>PRODUCT_AVATAR</w:t>
      </w:r>
      <w:r w:rsidRPr="00BA3432">
        <w:rPr>
          <w:rPrChange w:id="29692" w:author="phuong vu" w:date="2018-11-25T21:55:00Z">
            <w:rPr/>
          </w:rPrChange>
        </w:rPr>
        <w:t xml:space="preserve">, STATUS, </w:t>
      </w:r>
      <w:r w:rsidRPr="00BA3432">
        <w:rPr>
          <w:i/>
          <w:rPrChange w:id="29693" w:author="phuong vu" w:date="2018-11-25T21:55:00Z">
            <w:rPr>
              <w:i/>
            </w:rPr>
          </w:rPrChange>
        </w:rPr>
        <w:t>PRODUCT_TYPE_ID</w:t>
      </w:r>
      <w:r w:rsidRPr="00BA3432">
        <w:rPr>
          <w:b/>
          <w:rPrChange w:id="29694" w:author="phuong vu" w:date="2018-11-25T21:55:00Z">
            <w:rPr>
              <w:b/>
            </w:rPr>
          </w:rPrChange>
        </w:rPr>
        <w:t>)</w:t>
      </w:r>
    </w:p>
    <w:p w14:paraId="67151E43" w14:textId="77777777" w:rsidR="00C51F17" w:rsidRPr="00BA3432" w:rsidRDefault="00C51F17">
      <w:pPr>
        <w:pStyle w:val="ListParagraph"/>
        <w:numPr>
          <w:ilvl w:val="0"/>
          <w:numId w:val="49"/>
        </w:numPr>
        <w:spacing w:line="276" w:lineRule="auto"/>
        <w:jc w:val="left"/>
        <w:rPr>
          <w:lang w:val="fr-FR"/>
          <w:rPrChange w:id="29695" w:author="phuong vu" w:date="2018-11-25T21:55:00Z">
            <w:rPr>
              <w:lang w:val="fr-FR"/>
            </w:rPr>
          </w:rPrChange>
        </w:rPr>
        <w:pPrChange w:id="29696" w:author="phuong vu" w:date="2018-11-23T13:48:00Z">
          <w:pPr>
            <w:pStyle w:val="ListParagraph"/>
            <w:numPr>
              <w:numId w:val="49"/>
            </w:numPr>
            <w:ind w:left="1080" w:hanging="360"/>
            <w:jc w:val="left"/>
          </w:pPr>
        </w:pPrChange>
      </w:pPr>
      <w:r w:rsidRPr="00BA3432">
        <w:rPr>
          <w:b/>
          <w:lang w:val="fr-FR"/>
          <w:rPrChange w:id="29697" w:author="phuong vu" w:date="2018-11-25T21:55:00Z">
            <w:rPr>
              <w:b/>
              <w:lang w:val="fr-FR"/>
            </w:rPr>
          </w:rPrChange>
        </w:rPr>
        <w:t xml:space="preserve">SERVICE_TYPE </w:t>
      </w:r>
      <w:r w:rsidRPr="00BA3432">
        <w:rPr>
          <w:lang w:val="fr-FR"/>
          <w:rPrChange w:id="29698" w:author="phuong vu" w:date="2018-11-25T21:55:00Z">
            <w:rPr>
              <w:lang w:val="fr-FR"/>
            </w:rPr>
          </w:rPrChange>
        </w:rPr>
        <w:t>(#</w:t>
      </w:r>
      <w:r w:rsidRPr="00BA3432">
        <w:rPr>
          <w:u w:val="single"/>
          <w:lang w:val="fr-FR"/>
          <w:rPrChange w:id="29699" w:author="phuong vu" w:date="2018-11-25T21:55:00Z">
            <w:rPr>
              <w:u w:val="single"/>
              <w:lang w:val="fr-FR"/>
            </w:rPr>
          </w:rPrChange>
        </w:rPr>
        <w:t>ID</w:t>
      </w:r>
      <w:r w:rsidRPr="00BA3432">
        <w:rPr>
          <w:lang w:val="fr-FR"/>
          <w:rPrChange w:id="29700" w:author="phuong vu" w:date="2018-11-25T21:55:00Z">
            <w:rPr>
              <w:lang w:val="fr-FR"/>
            </w:rPr>
          </w:rPrChange>
        </w:rPr>
        <w:t xml:space="preserve">, SERVICE_TYPE_NAME, SERVICE_TYPE_DESC, STATUS, </w:t>
      </w:r>
      <w:r w:rsidRPr="00BA3432">
        <w:rPr>
          <w:i/>
          <w:lang w:val="fr-FR"/>
          <w:rPrChange w:id="29701" w:author="phuong vu" w:date="2018-11-25T21:55:00Z">
            <w:rPr>
              <w:i/>
              <w:lang w:val="fr-FR"/>
            </w:rPr>
          </w:rPrChange>
        </w:rPr>
        <w:t>SERVICE_TYPE_AVATAR</w:t>
      </w:r>
      <w:r w:rsidRPr="00BA3432">
        <w:rPr>
          <w:lang w:val="fr-FR"/>
          <w:rPrChange w:id="29702" w:author="phuong vu" w:date="2018-11-25T21:55:00Z">
            <w:rPr>
              <w:lang w:val="fr-FR"/>
            </w:rPr>
          </w:rPrChange>
        </w:rPr>
        <w:t>)</w:t>
      </w:r>
    </w:p>
    <w:p w14:paraId="3036D1BF" w14:textId="6066482B" w:rsidR="00C51F17" w:rsidRPr="00BA3432" w:rsidRDefault="00C51F17">
      <w:pPr>
        <w:pStyle w:val="ListParagraph"/>
        <w:numPr>
          <w:ilvl w:val="0"/>
          <w:numId w:val="49"/>
        </w:numPr>
        <w:spacing w:line="276" w:lineRule="auto"/>
        <w:jc w:val="left"/>
        <w:rPr>
          <w:lang w:val="en-US"/>
          <w:rPrChange w:id="29703" w:author="phuong vu" w:date="2018-11-25T21:55:00Z">
            <w:rPr>
              <w:lang w:val="fr-FR"/>
            </w:rPr>
          </w:rPrChange>
        </w:rPr>
        <w:pPrChange w:id="29704" w:author="phuong vu" w:date="2018-11-23T13:48:00Z">
          <w:pPr>
            <w:pStyle w:val="ListParagraph"/>
            <w:numPr>
              <w:numId w:val="49"/>
            </w:numPr>
            <w:ind w:left="1080" w:hanging="360"/>
            <w:jc w:val="left"/>
          </w:pPr>
        </w:pPrChange>
      </w:pPr>
      <w:r w:rsidRPr="00BA3432">
        <w:rPr>
          <w:b/>
          <w:lang w:val="en-US"/>
          <w:rPrChange w:id="29705" w:author="phuong vu" w:date="2018-11-25T21:55:00Z">
            <w:rPr>
              <w:b/>
              <w:lang w:val="fr-FR"/>
            </w:rPr>
          </w:rPrChange>
        </w:rPr>
        <w:t>SERVICE_TYPE_BRANCH</w:t>
      </w:r>
      <w:r w:rsidRPr="00BA3432">
        <w:rPr>
          <w:lang w:val="en-US"/>
          <w:rPrChange w:id="29706" w:author="phuong vu" w:date="2018-11-25T21:55:00Z">
            <w:rPr>
              <w:lang w:val="fr-FR"/>
            </w:rPr>
          </w:rPrChange>
        </w:rPr>
        <w:t xml:space="preserve"> (</w:t>
      </w:r>
      <w:r w:rsidRPr="00BA3432">
        <w:rPr>
          <w:u w:val="single"/>
          <w:lang w:val="en-US"/>
          <w:rPrChange w:id="29707" w:author="phuong vu" w:date="2018-11-25T21:55:00Z">
            <w:rPr>
              <w:u w:val="single"/>
              <w:lang w:val="fr-FR"/>
            </w:rPr>
          </w:rPrChange>
        </w:rPr>
        <w:t>#ID,</w:t>
      </w:r>
      <w:r w:rsidR="00AE5480" w:rsidRPr="00AD0E2E">
        <w:rPr>
          <w:lang w:val="en-US"/>
        </w:rPr>
        <w:t xml:space="preserve"> </w:t>
      </w:r>
      <w:r w:rsidRPr="00BA3432">
        <w:rPr>
          <w:u w:val="single"/>
          <w:lang w:val="en-US"/>
          <w:rPrChange w:id="29708" w:author="phuong vu" w:date="2018-11-25T21:55:00Z">
            <w:rPr>
              <w:u w:val="single"/>
              <w:lang w:val="fr-FR"/>
            </w:rPr>
          </w:rPrChange>
        </w:rPr>
        <w:t>#SERVICE_TYPE_ID</w:t>
      </w:r>
      <w:r w:rsidRPr="00AD0E2E">
        <w:t xml:space="preserve">, </w:t>
      </w:r>
      <w:r w:rsidRPr="00BA3432">
        <w:rPr>
          <w:u w:val="single"/>
          <w:rPrChange w:id="29709" w:author="phuong vu" w:date="2018-11-25T21:55:00Z">
            <w:rPr>
              <w:u w:val="single"/>
            </w:rPr>
          </w:rPrChange>
        </w:rPr>
        <w:t>#BRANCH_ID</w:t>
      </w:r>
      <w:r w:rsidRPr="00BA3432">
        <w:rPr>
          <w:rPrChange w:id="29710" w:author="phuong vu" w:date="2018-11-25T21:55:00Z">
            <w:rPr/>
          </w:rPrChange>
        </w:rPr>
        <w:t>, STATUS</w:t>
      </w:r>
      <w:r w:rsidRPr="00BA3432">
        <w:rPr>
          <w:lang w:val="en-US"/>
          <w:rPrChange w:id="29711" w:author="phuong vu" w:date="2018-11-25T21:55:00Z">
            <w:rPr>
              <w:lang w:val="fr-FR"/>
            </w:rPr>
          </w:rPrChange>
        </w:rPr>
        <w:t>)</w:t>
      </w:r>
    </w:p>
    <w:p w14:paraId="42196B52" w14:textId="77777777" w:rsidR="00C51F17" w:rsidRPr="00BA3432" w:rsidRDefault="00C51F17">
      <w:pPr>
        <w:pStyle w:val="ListParagraph"/>
        <w:numPr>
          <w:ilvl w:val="0"/>
          <w:numId w:val="49"/>
        </w:numPr>
        <w:spacing w:line="276" w:lineRule="auto"/>
        <w:jc w:val="left"/>
        <w:rPr>
          <w:rPrChange w:id="29712" w:author="phuong vu" w:date="2018-11-25T21:55:00Z">
            <w:rPr/>
          </w:rPrChange>
        </w:rPr>
        <w:pPrChange w:id="29713" w:author="phuong vu" w:date="2018-11-23T13:48:00Z">
          <w:pPr>
            <w:pStyle w:val="ListParagraph"/>
            <w:numPr>
              <w:numId w:val="49"/>
            </w:numPr>
            <w:ind w:left="1080" w:hanging="360"/>
            <w:jc w:val="left"/>
          </w:pPr>
        </w:pPrChange>
      </w:pPr>
      <w:r w:rsidRPr="00BA3432">
        <w:rPr>
          <w:b/>
          <w:lang w:val="en-US"/>
          <w:rPrChange w:id="29714" w:author="phuong vu" w:date="2018-11-25T21:55:00Z">
            <w:rPr>
              <w:b/>
              <w:lang w:val="fr-FR"/>
            </w:rPr>
          </w:rPrChange>
        </w:rPr>
        <w:t>POST</w:t>
      </w:r>
      <w:r w:rsidRPr="00BA3432">
        <w:rPr>
          <w:lang w:val="en-US"/>
          <w:rPrChange w:id="29715" w:author="phuong vu" w:date="2018-11-25T21:55:00Z">
            <w:rPr>
              <w:lang w:val="fr-FR"/>
            </w:rPr>
          </w:rPrChange>
        </w:rPr>
        <w:t xml:space="preserve"> (</w:t>
      </w:r>
      <w:r w:rsidRPr="00BA3432">
        <w:rPr>
          <w:u w:val="single"/>
          <w:lang w:val="en-US"/>
          <w:rPrChange w:id="29716" w:author="phuong vu" w:date="2018-11-25T21:55:00Z">
            <w:rPr>
              <w:u w:val="single"/>
              <w:lang w:val="fr-FR"/>
            </w:rPr>
          </w:rPrChange>
        </w:rPr>
        <w:t>#ID</w:t>
      </w:r>
      <w:r w:rsidRPr="00AD0E2E">
        <w:t>, HEADLINE, BODY, HEADER_IMAGE_FILE)</w:t>
      </w:r>
    </w:p>
    <w:p w14:paraId="643707F2" w14:textId="77777777" w:rsidR="00C51F17" w:rsidRPr="00BA3432" w:rsidRDefault="00C51F17">
      <w:pPr>
        <w:pStyle w:val="ListParagraph"/>
        <w:numPr>
          <w:ilvl w:val="0"/>
          <w:numId w:val="49"/>
        </w:numPr>
        <w:spacing w:line="276" w:lineRule="auto"/>
        <w:jc w:val="left"/>
        <w:rPr>
          <w:lang w:val="en-US"/>
          <w:rPrChange w:id="29717" w:author="phuong vu" w:date="2018-11-25T21:55:00Z">
            <w:rPr>
              <w:lang w:val="fr-FR"/>
            </w:rPr>
          </w:rPrChange>
        </w:rPr>
        <w:pPrChange w:id="29718" w:author="phuong vu" w:date="2018-11-23T13:48:00Z">
          <w:pPr>
            <w:pStyle w:val="ListParagraph"/>
            <w:numPr>
              <w:numId w:val="49"/>
            </w:numPr>
            <w:ind w:left="1080" w:hanging="360"/>
            <w:jc w:val="left"/>
          </w:pPr>
        </w:pPrChange>
      </w:pPr>
      <w:r w:rsidRPr="00BA3432">
        <w:rPr>
          <w:b/>
          <w:lang w:val="en-US"/>
          <w:rPrChange w:id="29719" w:author="phuong vu" w:date="2018-11-25T21:55:00Z">
            <w:rPr>
              <w:b/>
              <w:lang w:val="fr-FR"/>
            </w:rPr>
          </w:rPrChange>
        </w:rPr>
        <w:t>TIME_SCHEDULE</w:t>
      </w:r>
      <w:r w:rsidRPr="00BA3432">
        <w:rPr>
          <w:lang w:val="en-US"/>
          <w:rPrChange w:id="29720" w:author="phuong vu" w:date="2018-11-25T21:55:00Z">
            <w:rPr>
              <w:lang w:val="fr-FR"/>
            </w:rPr>
          </w:rPrChange>
        </w:rPr>
        <w:t xml:space="preserve"> (</w:t>
      </w:r>
      <w:r w:rsidRPr="00BA3432">
        <w:rPr>
          <w:u w:val="single"/>
          <w:lang w:val="en-US"/>
          <w:rPrChange w:id="29721" w:author="phuong vu" w:date="2018-11-25T21:55:00Z">
            <w:rPr>
              <w:u w:val="single"/>
              <w:lang w:val="fr-FR"/>
            </w:rPr>
          </w:rPrChange>
        </w:rPr>
        <w:t>#ID</w:t>
      </w:r>
      <w:r w:rsidRPr="00AD0E2E">
        <w:t>, TIME_SCHEDULE_NO, TIME_START, T</w:t>
      </w:r>
      <w:r w:rsidRPr="00BA3432">
        <w:rPr>
          <w:rPrChange w:id="29722" w:author="phuong vu" w:date="2018-11-25T21:55:00Z">
            <w:rPr/>
          </w:rPrChange>
        </w:rPr>
        <w:t>IME_END, STATUS</w:t>
      </w:r>
      <w:r w:rsidRPr="00BA3432">
        <w:rPr>
          <w:lang w:val="en-US"/>
          <w:rPrChange w:id="29723" w:author="phuong vu" w:date="2018-11-25T21:55:00Z">
            <w:rPr>
              <w:lang w:val="fr-FR"/>
            </w:rPr>
          </w:rPrChange>
        </w:rPr>
        <w:t>)</w:t>
      </w:r>
    </w:p>
    <w:p w14:paraId="2E38C2FB" w14:textId="77777777" w:rsidR="00C51F17" w:rsidRPr="00BA3432" w:rsidRDefault="00C51F17">
      <w:pPr>
        <w:pStyle w:val="ListParagraph"/>
        <w:numPr>
          <w:ilvl w:val="0"/>
          <w:numId w:val="49"/>
        </w:numPr>
        <w:spacing w:line="276" w:lineRule="auto"/>
        <w:jc w:val="left"/>
        <w:rPr>
          <w:rPrChange w:id="29724" w:author="phuong vu" w:date="2018-11-25T21:55:00Z">
            <w:rPr/>
          </w:rPrChange>
        </w:rPr>
        <w:pPrChange w:id="29725" w:author="phuong vu" w:date="2018-11-23T13:48:00Z">
          <w:pPr>
            <w:pStyle w:val="ListParagraph"/>
            <w:numPr>
              <w:numId w:val="49"/>
            </w:numPr>
            <w:ind w:left="1080" w:hanging="360"/>
            <w:jc w:val="left"/>
          </w:pPr>
        </w:pPrChange>
      </w:pPr>
      <w:r w:rsidRPr="00AD0E2E">
        <w:rPr>
          <w:b/>
        </w:rPr>
        <w:t xml:space="preserve">LABEL </w:t>
      </w:r>
      <w:r w:rsidRPr="00BA3432">
        <w:rPr>
          <w:rPrChange w:id="29726" w:author="phuong vu" w:date="2018-11-25T21:55:00Z">
            <w:rPr/>
          </w:rPrChange>
        </w:rPr>
        <w:t>(</w:t>
      </w:r>
      <w:r w:rsidRPr="00BA3432">
        <w:rPr>
          <w:u w:val="single"/>
          <w:rPrChange w:id="29727" w:author="phuong vu" w:date="2018-11-25T21:55:00Z">
            <w:rPr>
              <w:u w:val="single"/>
            </w:rPr>
          </w:rPrChange>
        </w:rPr>
        <w:t>#ID</w:t>
      </w:r>
      <w:r w:rsidRPr="00BA3432">
        <w:rPr>
          <w:rPrChange w:id="29728" w:author="phuong vu" w:date="2018-11-25T21:55:00Z">
            <w:rPr/>
          </w:rPrChange>
        </w:rPr>
        <w:t>, LABEL_NAME, STATUS)</w:t>
      </w:r>
    </w:p>
    <w:p w14:paraId="529CD885" w14:textId="77777777" w:rsidR="00C51F17" w:rsidRPr="00BA3432" w:rsidRDefault="00C51F17">
      <w:pPr>
        <w:pStyle w:val="ListParagraph"/>
        <w:numPr>
          <w:ilvl w:val="0"/>
          <w:numId w:val="49"/>
        </w:numPr>
        <w:spacing w:line="276" w:lineRule="auto"/>
        <w:jc w:val="left"/>
        <w:rPr>
          <w:rPrChange w:id="29729" w:author="phuong vu" w:date="2018-11-25T21:55:00Z">
            <w:rPr/>
          </w:rPrChange>
        </w:rPr>
        <w:pPrChange w:id="29730" w:author="phuong vu" w:date="2018-11-23T13:48:00Z">
          <w:pPr>
            <w:pStyle w:val="ListParagraph"/>
            <w:numPr>
              <w:numId w:val="49"/>
            </w:numPr>
            <w:ind w:left="1080" w:hanging="360"/>
            <w:jc w:val="left"/>
          </w:pPr>
        </w:pPrChange>
      </w:pPr>
      <w:r w:rsidRPr="00BA3432">
        <w:rPr>
          <w:b/>
          <w:rPrChange w:id="29731" w:author="phuong vu" w:date="2018-11-25T21:55:00Z">
            <w:rPr>
              <w:b/>
            </w:rPr>
          </w:rPrChange>
        </w:rPr>
        <w:t xml:space="preserve">UNIT </w:t>
      </w:r>
      <w:r w:rsidRPr="00BA3432">
        <w:rPr>
          <w:rPrChange w:id="29732" w:author="phuong vu" w:date="2018-11-25T21:55:00Z">
            <w:rPr/>
          </w:rPrChange>
        </w:rPr>
        <w:t>(#</w:t>
      </w:r>
      <w:r w:rsidRPr="00BA3432">
        <w:rPr>
          <w:u w:val="single"/>
          <w:rPrChange w:id="29733" w:author="phuong vu" w:date="2018-11-25T21:55:00Z">
            <w:rPr>
              <w:u w:val="single"/>
            </w:rPr>
          </w:rPrChange>
        </w:rPr>
        <w:t>ID</w:t>
      </w:r>
      <w:r w:rsidRPr="00BA3432">
        <w:rPr>
          <w:rPrChange w:id="29734" w:author="phuong vu" w:date="2018-11-25T21:55:00Z">
            <w:rPr/>
          </w:rPrChange>
        </w:rPr>
        <w:t>, UNIT_NAME, STATUS)</w:t>
      </w:r>
    </w:p>
    <w:p w14:paraId="662B4F24" w14:textId="77777777" w:rsidR="00C51F17" w:rsidRPr="00BA3432" w:rsidRDefault="00C51F17">
      <w:pPr>
        <w:pStyle w:val="ListParagraph"/>
        <w:numPr>
          <w:ilvl w:val="0"/>
          <w:numId w:val="49"/>
        </w:numPr>
        <w:spacing w:line="276" w:lineRule="auto"/>
        <w:jc w:val="left"/>
        <w:rPr>
          <w:lang w:val="en-US"/>
          <w:rPrChange w:id="29735" w:author="phuong vu" w:date="2018-11-25T21:55:00Z">
            <w:rPr>
              <w:lang w:val="fr-FR"/>
            </w:rPr>
          </w:rPrChange>
        </w:rPr>
        <w:pPrChange w:id="29736" w:author="phuong vu" w:date="2018-11-23T13:48:00Z">
          <w:pPr>
            <w:pStyle w:val="ListParagraph"/>
            <w:numPr>
              <w:numId w:val="49"/>
            </w:numPr>
            <w:ind w:left="1080" w:hanging="360"/>
            <w:jc w:val="left"/>
          </w:pPr>
        </w:pPrChange>
      </w:pPr>
      <w:r w:rsidRPr="00BA3432">
        <w:rPr>
          <w:b/>
          <w:lang w:val="en-US"/>
          <w:rPrChange w:id="29737" w:author="phuong vu" w:date="2018-11-25T21:55:00Z">
            <w:rPr>
              <w:b/>
              <w:lang w:val="fr-FR"/>
            </w:rPr>
          </w:rPrChange>
        </w:rPr>
        <w:t xml:space="preserve">MATERIAL </w:t>
      </w:r>
      <w:r w:rsidRPr="00BA3432">
        <w:rPr>
          <w:lang w:val="en-US"/>
          <w:rPrChange w:id="29738" w:author="phuong vu" w:date="2018-11-25T21:55:00Z">
            <w:rPr>
              <w:lang w:val="fr-FR"/>
            </w:rPr>
          </w:rPrChange>
        </w:rPr>
        <w:t>(#</w:t>
      </w:r>
      <w:r w:rsidRPr="00BA3432">
        <w:rPr>
          <w:u w:val="single"/>
          <w:lang w:val="en-US"/>
          <w:rPrChange w:id="29739" w:author="phuong vu" w:date="2018-11-25T21:55:00Z">
            <w:rPr>
              <w:u w:val="single"/>
              <w:lang w:val="fr-FR"/>
            </w:rPr>
          </w:rPrChange>
        </w:rPr>
        <w:t>ID</w:t>
      </w:r>
      <w:r w:rsidRPr="00BA3432">
        <w:rPr>
          <w:lang w:val="en-US"/>
          <w:rPrChange w:id="29740" w:author="phuong vu" w:date="2018-11-25T21:55:00Z">
            <w:rPr>
              <w:lang w:val="fr-FR"/>
            </w:rPr>
          </w:rPrChange>
        </w:rPr>
        <w:t>, MATERIAL_NAME, STATUS)</w:t>
      </w:r>
    </w:p>
    <w:p w14:paraId="2687F657" w14:textId="77777777" w:rsidR="00C51F17" w:rsidRPr="00BA3432" w:rsidRDefault="00C51F17">
      <w:pPr>
        <w:pStyle w:val="ListParagraph"/>
        <w:numPr>
          <w:ilvl w:val="0"/>
          <w:numId w:val="49"/>
        </w:numPr>
        <w:spacing w:line="276" w:lineRule="auto"/>
        <w:jc w:val="left"/>
        <w:rPr>
          <w:lang w:val="en-US"/>
          <w:rPrChange w:id="29741" w:author="phuong vu" w:date="2018-11-25T21:55:00Z">
            <w:rPr>
              <w:lang w:val="fr-FR"/>
            </w:rPr>
          </w:rPrChange>
        </w:rPr>
        <w:pPrChange w:id="29742" w:author="phuong vu" w:date="2018-11-23T13:48:00Z">
          <w:pPr>
            <w:pStyle w:val="ListParagraph"/>
            <w:numPr>
              <w:numId w:val="49"/>
            </w:numPr>
            <w:ind w:left="1080" w:hanging="360"/>
            <w:jc w:val="left"/>
          </w:pPr>
        </w:pPrChange>
      </w:pPr>
      <w:r w:rsidRPr="00BA3432">
        <w:rPr>
          <w:b/>
          <w:lang w:val="en-US"/>
          <w:rPrChange w:id="29743" w:author="phuong vu" w:date="2018-11-25T21:55:00Z">
            <w:rPr>
              <w:b/>
              <w:lang w:val="fr-FR"/>
            </w:rPr>
          </w:rPrChange>
        </w:rPr>
        <w:t xml:space="preserve">COLOR_GROUP </w:t>
      </w:r>
      <w:r w:rsidRPr="00BA3432">
        <w:rPr>
          <w:lang w:val="en-US"/>
          <w:rPrChange w:id="29744" w:author="phuong vu" w:date="2018-11-25T21:55:00Z">
            <w:rPr>
              <w:lang w:val="fr-FR"/>
            </w:rPr>
          </w:rPrChange>
        </w:rPr>
        <w:t>(#</w:t>
      </w:r>
      <w:r w:rsidRPr="00BA3432">
        <w:rPr>
          <w:u w:val="single"/>
          <w:lang w:val="en-US"/>
          <w:rPrChange w:id="29745" w:author="phuong vu" w:date="2018-11-25T21:55:00Z">
            <w:rPr>
              <w:u w:val="single"/>
              <w:lang w:val="fr-FR"/>
            </w:rPr>
          </w:rPrChange>
        </w:rPr>
        <w:t>ID</w:t>
      </w:r>
      <w:r w:rsidRPr="00BA3432">
        <w:rPr>
          <w:lang w:val="en-US"/>
          <w:rPrChange w:id="29746" w:author="phuong vu" w:date="2018-11-25T21:55:00Z">
            <w:rPr>
              <w:lang w:val="fr-FR"/>
            </w:rPr>
          </w:rPrChange>
        </w:rPr>
        <w:t>, COLOR_GROUP_NAME, STATUS)</w:t>
      </w:r>
    </w:p>
    <w:p w14:paraId="49022E6A" w14:textId="77777777" w:rsidR="00C51F17" w:rsidRPr="00BA3432" w:rsidRDefault="00C51F17">
      <w:pPr>
        <w:pStyle w:val="ListParagraph"/>
        <w:numPr>
          <w:ilvl w:val="0"/>
          <w:numId w:val="49"/>
        </w:numPr>
        <w:spacing w:line="276" w:lineRule="auto"/>
        <w:jc w:val="left"/>
        <w:rPr>
          <w:lang w:val="en-US"/>
          <w:rPrChange w:id="29747" w:author="phuong vu" w:date="2018-11-25T21:55:00Z">
            <w:rPr>
              <w:lang w:val="fr-FR"/>
            </w:rPr>
          </w:rPrChange>
        </w:rPr>
        <w:pPrChange w:id="29748" w:author="phuong vu" w:date="2018-11-23T13:48:00Z">
          <w:pPr>
            <w:pStyle w:val="ListParagraph"/>
            <w:numPr>
              <w:numId w:val="49"/>
            </w:numPr>
            <w:ind w:left="1080" w:hanging="360"/>
            <w:jc w:val="left"/>
          </w:pPr>
        </w:pPrChange>
      </w:pPr>
      <w:r w:rsidRPr="00BA3432">
        <w:rPr>
          <w:b/>
          <w:lang w:val="en-US"/>
          <w:rPrChange w:id="29749" w:author="phuong vu" w:date="2018-11-25T21:55:00Z">
            <w:rPr>
              <w:b/>
              <w:lang w:val="fr-FR"/>
            </w:rPr>
          </w:rPrChange>
        </w:rPr>
        <w:t xml:space="preserve">COLOR </w:t>
      </w:r>
      <w:r w:rsidRPr="00BA3432">
        <w:rPr>
          <w:lang w:val="en-US"/>
          <w:rPrChange w:id="29750" w:author="phuong vu" w:date="2018-11-25T21:55:00Z">
            <w:rPr>
              <w:lang w:val="fr-FR"/>
            </w:rPr>
          </w:rPrChange>
        </w:rPr>
        <w:t>(#</w:t>
      </w:r>
      <w:r w:rsidRPr="00BA3432">
        <w:rPr>
          <w:u w:val="single"/>
          <w:lang w:val="en-US"/>
          <w:rPrChange w:id="29751" w:author="phuong vu" w:date="2018-11-25T21:55:00Z">
            <w:rPr>
              <w:u w:val="single"/>
              <w:lang w:val="fr-FR"/>
            </w:rPr>
          </w:rPrChange>
        </w:rPr>
        <w:t>ID</w:t>
      </w:r>
      <w:r w:rsidRPr="00BA3432">
        <w:rPr>
          <w:lang w:val="en-US"/>
          <w:rPrChange w:id="29752" w:author="phuong vu" w:date="2018-11-25T21:55:00Z">
            <w:rPr>
              <w:lang w:val="fr-FR"/>
            </w:rPr>
          </w:rPrChange>
        </w:rPr>
        <w:t>, COLOR_NAME, COLOR_GROUP_ID, STATUS)</w:t>
      </w:r>
    </w:p>
    <w:p w14:paraId="73BB64EF" w14:textId="77777777" w:rsidR="00C51F17" w:rsidRPr="00BA3432" w:rsidRDefault="00C51F17">
      <w:pPr>
        <w:pStyle w:val="ListParagraph"/>
        <w:numPr>
          <w:ilvl w:val="0"/>
          <w:numId w:val="49"/>
        </w:numPr>
        <w:spacing w:line="276" w:lineRule="auto"/>
        <w:jc w:val="left"/>
        <w:rPr>
          <w:rPrChange w:id="29753" w:author="phuong vu" w:date="2018-11-25T21:55:00Z">
            <w:rPr/>
          </w:rPrChange>
        </w:rPr>
        <w:pPrChange w:id="29754" w:author="phuong vu" w:date="2018-11-23T13:48:00Z">
          <w:pPr>
            <w:pStyle w:val="ListParagraph"/>
            <w:numPr>
              <w:numId w:val="49"/>
            </w:numPr>
            <w:ind w:left="1080" w:hanging="360"/>
            <w:jc w:val="left"/>
          </w:pPr>
        </w:pPrChange>
      </w:pPr>
      <w:r w:rsidRPr="00AD0E2E">
        <w:rPr>
          <w:b/>
        </w:rPr>
        <w:t xml:space="preserve">CUSTOMER_ORDER </w:t>
      </w:r>
      <w:r w:rsidRPr="00BA3432">
        <w:rPr>
          <w:rPrChange w:id="29755" w:author="phuong vu" w:date="2018-11-25T21:55:00Z">
            <w:rPr/>
          </w:rPrChange>
        </w:rPr>
        <w:t>(#</w:t>
      </w:r>
      <w:r w:rsidRPr="00BA3432">
        <w:rPr>
          <w:u w:val="single"/>
          <w:rPrChange w:id="29756" w:author="phuong vu" w:date="2018-11-25T21:55:00Z">
            <w:rPr>
              <w:u w:val="single"/>
            </w:rPr>
          </w:rPrChange>
        </w:rPr>
        <w:t>ID</w:t>
      </w:r>
      <w:r w:rsidRPr="00BA3432">
        <w:rPr>
          <w:rPrChange w:id="29757" w:author="phuong vu" w:date="2018-11-25T21:55:00Z">
            <w:rPr/>
          </w:rPrChange>
        </w:rPr>
        <w:t xml:space="preserve">, </w:t>
      </w:r>
      <w:r w:rsidRPr="00BA3432">
        <w:rPr>
          <w:i/>
          <w:rPrChange w:id="29758" w:author="phuong vu" w:date="2018-11-25T21:55:00Z">
            <w:rPr>
              <w:i/>
            </w:rPr>
          </w:rPrChange>
        </w:rPr>
        <w:t xml:space="preserve">CUSTOMER_ID, BRANCH_ID, PICK_UP_TIME_ID, DELIVERY_TIME_ID, </w:t>
      </w:r>
      <w:r w:rsidRPr="00BA3432">
        <w:rPr>
          <w:rPrChange w:id="29759" w:author="phuong vu" w:date="2018-11-25T21:55:00Z">
            <w:rPr/>
          </w:rPrChange>
        </w:rPr>
        <w:t xml:space="preserve">PICK_UP_DATE, DELIVERY_DATE, PICK_UP_PLACE, DELIVERY_PLACE, </w:t>
      </w:r>
      <w:r w:rsidRPr="00BA3432">
        <w:rPr>
          <w:i/>
          <w:rPrChange w:id="29760" w:author="phuong vu" w:date="2018-11-25T21:55:00Z">
            <w:rPr>
              <w:i/>
            </w:rPr>
          </w:rPrChange>
        </w:rPr>
        <w:t xml:space="preserve">CREATE_DATE, </w:t>
      </w:r>
      <w:r w:rsidRPr="00BA3432">
        <w:rPr>
          <w:rPrChange w:id="29761" w:author="phuong vu" w:date="2018-11-25T21:55:00Z">
            <w:rPr/>
          </w:rPrChange>
        </w:rPr>
        <w:t>STATUS)</w:t>
      </w:r>
    </w:p>
    <w:p w14:paraId="771C0926" w14:textId="77777777" w:rsidR="00C51F17" w:rsidRPr="00BA3432" w:rsidRDefault="00C51F17">
      <w:pPr>
        <w:pStyle w:val="ListParagraph"/>
        <w:numPr>
          <w:ilvl w:val="0"/>
          <w:numId w:val="49"/>
        </w:numPr>
        <w:spacing w:line="276" w:lineRule="auto"/>
        <w:jc w:val="left"/>
        <w:rPr>
          <w:rPrChange w:id="29762" w:author="phuong vu" w:date="2018-11-25T21:55:00Z">
            <w:rPr/>
          </w:rPrChange>
        </w:rPr>
        <w:pPrChange w:id="29763" w:author="phuong vu" w:date="2018-11-23T13:48:00Z">
          <w:pPr>
            <w:pStyle w:val="ListParagraph"/>
            <w:numPr>
              <w:numId w:val="49"/>
            </w:numPr>
            <w:ind w:left="1080" w:hanging="360"/>
            <w:jc w:val="left"/>
          </w:pPr>
        </w:pPrChange>
      </w:pPr>
      <w:r w:rsidRPr="00BA3432">
        <w:rPr>
          <w:b/>
          <w:rPrChange w:id="29764" w:author="phuong vu" w:date="2018-11-25T21:55:00Z">
            <w:rPr>
              <w:b/>
            </w:rPr>
          </w:rPrChange>
        </w:rPr>
        <w:t>CUSTOMER</w:t>
      </w:r>
      <w:r w:rsidRPr="00BA3432">
        <w:rPr>
          <w:rPrChange w:id="29765" w:author="phuong vu" w:date="2018-11-25T21:55:00Z">
            <w:rPr/>
          </w:rPrChange>
        </w:rPr>
        <w:t xml:space="preserve"> (#</w:t>
      </w:r>
      <w:r w:rsidRPr="00BA3432">
        <w:rPr>
          <w:u w:val="single"/>
          <w:rPrChange w:id="29766" w:author="phuong vu" w:date="2018-11-25T21:55:00Z">
            <w:rPr>
              <w:u w:val="single"/>
            </w:rPr>
          </w:rPrChange>
        </w:rPr>
        <w:t>ID</w:t>
      </w:r>
      <w:r w:rsidRPr="00BA3432">
        <w:rPr>
          <w:rPrChange w:id="29767" w:author="phuong vu" w:date="2018-11-25T21:55:00Z">
            <w:rPr/>
          </w:rPrChange>
        </w:rPr>
        <w:t xml:space="preserve">, FULL_NAME, EMAIL, PASSWORD, GENDER, ADDRESS, PHONE, STATUS, </w:t>
      </w:r>
      <w:r w:rsidRPr="00BA3432">
        <w:rPr>
          <w:i/>
          <w:rPrChange w:id="29768" w:author="phuong vu" w:date="2018-11-25T21:55:00Z">
            <w:rPr>
              <w:i/>
            </w:rPr>
          </w:rPrChange>
        </w:rPr>
        <w:t>CUSTOMER_AVATAR</w:t>
      </w:r>
      <w:r w:rsidRPr="00BA3432">
        <w:rPr>
          <w:rPrChange w:id="29769" w:author="phuong vu" w:date="2018-11-25T21:55:00Z">
            <w:rPr/>
          </w:rPrChange>
        </w:rPr>
        <w:t>)</w:t>
      </w:r>
    </w:p>
    <w:p w14:paraId="0997FF67" w14:textId="77777777" w:rsidR="00C51F17" w:rsidRPr="00BA3432" w:rsidRDefault="00C51F17">
      <w:pPr>
        <w:pStyle w:val="ListParagraph"/>
        <w:numPr>
          <w:ilvl w:val="0"/>
          <w:numId w:val="49"/>
        </w:numPr>
        <w:spacing w:line="276" w:lineRule="auto"/>
        <w:jc w:val="left"/>
        <w:rPr>
          <w:rPrChange w:id="29770" w:author="phuong vu" w:date="2018-11-25T21:55:00Z">
            <w:rPr/>
          </w:rPrChange>
        </w:rPr>
        <w:pPrChange w:id="29771" w:author="phuong vu" w:date="2018-11-23T13:48:00Z">
          <w:pPr>
            <w:pStyle w:val="ListParagraph"/>
            <w:numPr>
              <w:numId w:val="49"/>
            </w:numPr>
            <w:ind w:left="1080" w:hanging="360"/>
            <w:jc w:val="left"/>
          </w:pPr>
        </w:pPrChange>
      </w:pPr>
      <w:r w:rsidRPr="00BA3432">
        <w:rPr>
          <w:b/>
          <w:rPrChange w:id="29772" w:author="phuong vu" w:date="2018-11-25T21:55:00Z">
            <w:rPr>
              <w:b/>
            </w:rPr>
          </w:rPrChange>
        </w:rPr>
        <w:t xml:space="preserve">ORDER_DETAIL </w:t>
      </w:r>
      <w:r w:rsidRPr="00BA3432">
        <w:rPr>
          <w:rPrChange w:id="29773" w:author="phuong vu" w:date="2018-11-25T21:55:00Z">
            <w:rPr/>
          </w:rPrChange>
        </w:rPr>
        <w:t>(</w:t>
      </w:r>
      <w:r w:rsidRPr="00BA3432">
        <w:rPr>
          <w:u w:val="single"/>
          <w:rPrChange w:id="29774" w:author="phuong vu" w:date="2018-11-25T21:55:00Z">
            <w:rPr>
              <w:u w:val="single"/>
            </w:rPr>
          </w:rPrChange>
        </w:rPr>
        <w:t>#ID</w:t>
      </w:r>
      <w:r w:rsidRPr="00BA3432">
        <w:rPr>
          <w:rPrChange w:id="29775" w:author="phuong vu" w:date="2018-11-25T21:55:00Z">
            <w:rPr/>
          </w:rPrChange>
        </w:rPr>
        <w:t xml:space="preserve">, </w:t>
      </w:r>
      <w:r w:rsidRPr="00BA3432">
        <w:rPr>
          <w:i/>
          <w:rPrChange w:id="29776" w:author="phuong vu" w:date="2018-11-25T21:55:00Z">
            <w:rPr>
              <w:i/>
            </w:rPr>
          </w:rPrChange>
        </w:rPr>
        <w:t>ORDER_ID, SERVICE_TYPE_ID, UNIT_IDD, LABEL_ID, COLOR_ID, PRODUCT_ID, MATERIAL_ID, UNIT_PRICE,</w:t>
      </w:r>
      <w:r w:rsidRPr="00BA3432">
        <w:rPr>
          <w:rPrChange w:id="29777" w:author="phuong vu" w:date="2018-11-25T21:55:00Z">
            <w:rPr/>
          </w:rPrChange>
        </w:rPr>
        <w:t xml:space="preserve"> AMOUNT, NOTE, STATUS</w:t>
      </w:r>
      <w:r w:rsidRPr="00BA3432">
        <w:rPr>
          <w:u w:val="single"/>
          <w:rPrChange w:id="29778" w:author="phuong vu" w:date="2018-11-25T21:55:00Z">
            <w:rPr>
              <w:u w:val="single"/>
            </w:rPr>
          </w:rPrChange>
        </w:rPr>
        <w:t>)</w:t>
      </w:r>
    </w:p>
    <w:p w14:paraId="272DCAFE" w14:textId="77777777" w:rsidR="00C51F17" w:rsidRPr="00BA3432" w:rsidRDefault="00C51F17">
      <w:pPr>
        <w:pStyle w:val="ListParagraph"/>
        <w:numPr>
          <w:ilvl w:val="0"/>
          <w:numId w:val="49"/>
        </w:numPr>
        <w:spacing w:line="276" w:lineRule="auto"/>
        <w:jc w:val="left"/>
        <w:rPr>
          <w:rPrChange w:id="29779" w:author="phuong vu" w:date="2018-11-25T21:55:00Z">
            <w:rPr/>
          </w:rPrChange>
        </w:rPr>
        <w:pPrChange w:id="29780" w:author="phuong vu" w:date="2018-11-23T13:48:00Z">
          <w:pPr>
            <w:pStyle w:val="ListParagraph"/>
            <w:numPr>
              <w:numId w:val="49"/>
            </w:numPr>
            <w:ind w:left="1080" w:hanging="360"/>
            <w:jc w:val="left"/>
          </w:pPr>
        </w:pPrChange>
      </w:pPr>
      <w:r w:rsidRPr="00BA3432">
        <w:rPr>
          <w:b/>
          <w:rPrChange w:id="29781" w:author="phuong vu" w:date="2018-11-25T21:55:00Z">
            <w:rPr>
              <w:b/>
            </w:rPr>
          </w:rPrChange>
        </w:rPr>
        <w:t xml:space="preserve">UNIT_PRICE </w:t>
      </w:r>
      <w:r w:rsidRPr="00BA3432">
        <w:rPr>
          <w:rPrChange w:id="29782" w:author="phuong vu" w:date="2018-11-25T21:55:00Z">
            <w:rPr/>
          </w:rPrChange>
        </w:rPr>
        <w:t>(#</w:t>
      </w:r>
      <w:r w:rsidRPr="00BA3432">
        <w:rPr>
          <w:u w:val="single"/>
          <w:rPrChange w:id="29783" w:author="phuong vu" w:date="2018-11-25T21:55:00Z">
            <w:rPr>
              <w:u w:val="single"/>
            </w:rPr>
          </w:rPrChange>
        </w:rPr>
        <w:t>ID</w:t>
      </w:r>
      <w:r w:rsidRPr="00BA3432">
        <w:rPr>
          <w:rPrChange w:id="29784" w:author="phuong vu" w:date="2018-11-25T21:55:00Z">
            <w:rPr/>
          </w:rPrChange>
        </w:rPr>
        <w:t>, #</w:t>
      </w:r>
      <w:r w:rsidRPr="00BA3432">
        <w:rPr>
          <w:u w:val="single"/>
          <w:rPrChange w:id="29785" w:author="phuong vu" w:date="2018-11-25T21:55:00Z">
            <w:rPr>
              <w:u w:val="single"/>
            </w:rPr>
          </w:rPrChange>
        </w:rPr>
        <w:t>PRODUCT_ID</w:t>
      </w:r>
      <w:r w:rsidRPr="00BA3432">
        <w:rPr>
          <w:rPrChange w:id="29786" w:author="phuong vu" w:date="2018-11-25T21:55:00Z">
            <w:rPr/>
          </w:rPrChange>
        </w:rPr>
        <w:t>, #</w:t>
      </w:r>
      <w:r w:rsidRPr="00BA3432">
        <w:rPr>
          <w:u w:val="single"/>
          <w:rPrChange w:id="29787" w:author="phuong vu" w:date="2018-11-25T21:55:00Z">
            <w:rPr>
              <w:u w:val="single"/>
            </w:rPr>
          </w:rPrChange>
        </w:rPr>
        <w:t>SERVICE_TYPE_ID</w:t>
      </w:r>
      <w:r w:rsidRPr="00BA3432">
        <w:rPr>
          <w:rPrChange w:id="29788" w:author="phuong vu" w:date="2018-11-25T21:55:00Z">
            <w:rPr/>
          </w:rPrChange>
        </w:rPr>
        <w:t>, #</w:t>
      </w:r>
      <w:r w:rsidRPr="00BA3432">
        <w:rPr>
          <w:u w:val="single"/>
          <w:rPrChange w:id="29789" w:author="phuong vu" w:date="2018-11-25T21:55:00Z">
            <w:rPr>
              <w:u w:val="single"/>
            </w:rPr>
          </w:rPrChange>
        </w:rPr>
        <w:t>UNIT_ID</w:t>
      </w:r>
      <w:r w:rsidRPr="00BA3432">
        <w:rPr>
          <w:rPrChange w:id="29790" w:author="phuong vu" w:date="2018-11-25T21:55:00Z">
            <w:rPr/>
          </w:rPrChange>
        </w:rPr>
        <w:t>, APPLY_DATE, PRICE, STATUS)</w:t>
      </w:r>
    </w:p>
    <w:p w14:paraId="22D12B12" w14:textId="77777777" w:rsidR="00C51F17" w:rsidRPr="00BA3432" w:rsidRDefault="00C51F17">
      <w:pPr>
        <w:pStyle w:val="ListParagraph"/>
        <w:numPr>
          <w:ilvl w:val="0"/>
          <w:numId w:val="49"/>
        </w:numPr>
        <w:spacing w:line="276" w:lineRule="auto"/>
        <w:jc w:val="left"/>
        <w:rPr>
          <w:rPrChange w:id="29791" w:author="phuong vu" w:date="2018-11-25T21:55:00Z">
            <w:rPr/>
          </w:rPrChange>
        </w:rPr>
        <w:pPrChange w:id="29792" w:author="phuong vu" w:date="2018-11-23T13:48:00Z">
          <w:pPr>
            <w:pStyle w:val="ListParagraph"/>
            <w:numPr>
              <w:numId w:val="49"/>
            </w:numPr>
            <w:ind w:left="1080" w:hanging="360"/>
            <w:jc w:val="left"/>
          </w:pPr>
        </w:pPrChange>
      </w:pPr>
      <w:r w:rsidRPr="00BA3432">
        <w:rPr>
          <w:b/>
          <w:rPrChange w:id="29793" w:author="phuong vu" w:date="2018-11-25T21:55:00Z">
            <w:rPr>
              <w:b/>
            </w:rPr>
          </w:rPrChange>
        </w:rPr>
        <w:t xml:space="preserve">BILL </w:t>
      </w:r>
      <w:r w:rsidRPr="00BA3432">
        <w:rPr>
          <w:rPrChange w:id="29794" w:author="phuong vu" w:date="2018-11-25T21:55:00Z">
            <w:rPr/>
          </w:rPrChange>
        </w:rPr>
        <w:t>(</w:t>
      </w:r>
      <w:r w:rsidRPr="00BA3432">
        <w:rPr>
          <w:u w:val="single"/>
          <w:rPrChange w:id="29795" w:author="phuong vu" w:date="2018-11-25T21:55:00Z">
            <w:rPr>
              <w:u w:val="single"/>
            </w:rPr>
          </w:rPrChange>
        </w:rPr>
        <w:t xml:space="preserve">#ID, </w:t>
      </w:r>
      <w:r w:rsidRPr="00BA3432">
        <w:rPr>
          <w:i/>
          <w:rPrChange w:id="29796" w:author="phuong vu" w:date="2018-11-25T21:55:00Z">
            <w:rPr>
              <w:i/>
            </w:rPr>
          </w:rPrChange>
        </w:rPr>
        <w:t>RECEIPT_ID</w:t>
      </w:r>
      <w:r w:rsidRPr="00BA3432">
        <w:rPr>
          <w:rPrChange w:id="29797" w:author="phuong vu" w:date="2018-11-25T21:55:00Z">
            <w:rPr/>
          </w:rPrChange>
        </w:rPr>
        <w:t xml:space="preserve">, </w:t>
      </w:r>
      <w:r w:rsidRPr="00BA3432">
        <w:rPr>
          <w:i/>
          <w:rPrChange w:id="29798" w:author="phuong vu" w:date="2018-11-25T21:55:00Z">
            <w:rPr>
              <w:i/>
            </w:rPr>
          </w:rPrChange>
        </w:rPr>
        <w:t>CREATE_BY</w:t>
      </w:r>
      <w:r w:rsidRPr="00BA3432">
        <w:rPr>
          <w:rPrChange w:id="29799" w:author="phuong vu" w:date="2018-11-25T21:55:00Z">
            <w:rPr/>
          </w:rPrChange>
        </w:rPr>
        <w:t xml:space="preserve">, </w:t>
      </w:r>
      <w:r w:rsidRPr="00BA3432">
        <w:rPr>
          <w:i/>
          <w:rPrChange w:id="29800" w:author="phuong vu" w:date="2018-11-25T21:55:00Z">
            <w:rPr>
              <w:i/>
            </w:rPr>
          </w:rPrChange>
        </w:rPr>
        <w:t>CREATE_DATE</w:t>
      </w:r>
      <w:r w:rsidRPr="00BA3432">
        <w:rPr>
          <w:rPrChange w:id="29801" w:author="phuong vu" w:date="2018-11-25T21:55:00Z">
            <w:rPr/>
          </w:rPrChange>
        </w:rPr>
        <w:t>, STATUS)</w:t>
      </w:r>
    </w:p>
    <w:p w14:paraId="4D6E1F3D" w14:textId="77777777" w:rsidR="00C51F17" w:rsidRPr="00BA3432" w:rsidRDefault="00C51F17">
      <w:pPr>
        <w:pStyle w:val="ListParagraph"/>
        <w:numPr>
          <w:ilvl w:val="0"/>
          <w:numId w:val="49"/>
        </w:numPr>
        <w:spacing w:line="276" w:lineRule="auto"/>
        <w:jc w:val="left"/>
        <w:rPr>
          <w:rPrChange w:id="29802" w:author="phuong vu" w:date="2018-11-25T21:55:00Z">
            <w:rPr/>
          </w:rPrChange>
        </w:rPr>
        <w:pPrChange w:id="29803" w:author="phuong vu" w:date="2018-11-23T13:48:00Z">
          <w:pPr>
            <w:pStyle w:val="ListParagraph"/>
            <w:numPr>
              <w:numId w:val="49"/>
            </w:numPr>
            <w:ind w:left="1080" w:hanging="360"/>
            <w:jc w:val="left"/>
          </w:pPr>
        </w:pPrChange>
      </w:pPr>
      <w:r w:rsidRPr="00BA3432">
        <w:rPr>
          <w:b/>
          <w:rPrChange w:id="29804" w:author="phuong vu" w:date="2018-11-25T21:55:00Z">
            <w:rPr>
              <w:b/>
            </w:rPr>
          </w:rPrChange>
        </w:rPr>
        <w:t xml:space="preserve">BIL_DETAIL </w:t>
      </w:r>
      <w:r w:rsidRPr="00BA3432">
        <w:rPr>
          <w:rPrChange w:id="29805" w:author="phuong vu" w:date="2018-11-25T21:55:00Z">
            <w:rPr/>
          </w:rPrChange>
        </w:rPr>
        <w:t>(</w:t>
      </w:r>
      <w:r w:rsidRPr="00BA3432">
        <w:rPr>
          <w:u w:val="single"/>
          <w:rPrChange w:id="29806" w:author="phuong vu" w:date="2018-11-25T21:55:00Z">
            <w:rPr>
              <w:u w:val="single"/>
            </w:rPr>
          </w:rPrChange>
        </w:rPr>
        <w:t>#ID</w:t>
      </w:r>
      <w:r w:rsidRPr="00BA3432">
        <w:rPr>
          <w:rPrChange w:id="29807" w:author="phuong vu" w:date="2018-11-25T21:55:00Z">
            <w:rPr/>
          </w:rPrChange>
        </w:rPr>
        <w:t xml:space="preserve">, BILL_ID, </w:t>
      </w:r>
      <w:r w:rsidRPr="00BA3432">
        <w:rPr>
          <w:i/>
          <w:rPrChange w:id="29808" w:author="phuong vu" w:date="2018-11-25T21:55:00Z">
            <w:rPr>
              <w:i/>
            </w:rPr>
          </w:rPrChange>
        </w:rPr>
        <w:t xml:space="preserve">SERVICE_TYPE_ID, UNIT_IDD, LABEL_ID, COLOR_ID, PRODUCT_ID, MATERIAL_ID, UNIT_PRICE, </w:t>
      </w:r>
      <w:r w:rsidRPr="00BA3432">
        <w:rPr>
          <w:rPrChange w:id="29809" w:author="phuong vu" w:date="2018-11-25T21:55:00Z">
            <w:rPr/>
          </w:rPrChange>
        </w:rPr>
        <w:t>AMOUNT, STATUS)</w:t>
      </w:r>
    </w:p>
    <w:p w14:paraId="14B14EDD" w14:textId="77777777" w:rsidR="00C51F17" w:rsidRPr="00BA3432" w:rsidRDefault="00C51F17">
      <w:pPr>
        <w:pStyle w:val="ListParagraph"/>
        <w:numPr>
          <w:ilvl w:val="0"/>
          <w:numId w:val="49"/>
        </w:numPr>
        <w:spacing w:line="276" w:lineRule="auto"/>
        <w:jc w:val="left"/>
        <w:rPr>
          <w:rPrChange w:id="29810" w:author="phuong vu" w:date="2018-11-25T21:55:00Z">
            <w:rPr/>
          </w:rPrChange>
        </w:rPr>
        <w:pPrChange w:id="29811" w:author="phuong vu" w:date="2018-11-23T13:48:00Z">
          <w:pPr>
            <w:pStyle w:val="ListParagraph"/>
            <w:numPr>
              <w:numId w:val="49"/>
            </w:numPr>
            <w:ind w:left="1080" w:hanging="360"/>
            <w:jc w:val="left"/>
          </w:pPr>
        </w:pPrChange>
      </w:pPr>
      <w:r w:rsidRPr="00BA3432">
        <w:rPr>
          <w:b/>
          <w:rPrChange w:id="29812" w:author="phuong vu" w:date="2018-11-25T21:55:00Z">
            <w:rPr>
              <w:b/>
            </w:rPr>
          </w:rPrChange>
        </w:rPr>
        <w:t xml:space="preserve">RECEIPT </w:t>
      </w:r>
      <w:r w:rsidRPr="00BA3432">
        <w:rPr>
          <w:rPrChange w:id="29813" w:author="phuong vu" w:date="2018-11-25T21:55:00Z">
            <w:rPr/>
          </w:rPrChange>
        </w:rPr>
        <w:t>(</w:t>
      </w:r>
      <w:r w:rsidRPr="00BA3432">
        <w:rPr>
          <w:u w:val="single"/>
          <w:rPrChange w:id="29814" w:author="phuong vu" w:date="2018-11-25T21:55:00Z">
            <w:rPr>
              <w:u w:val="single"/>
            </w:rPr>
          </w:rPrChange>
        </w:rPr>
        <w:t>#ID, ORDER_ID</w:t>
      </w:r>
      <w:r w:rsidRPr="00BA3432">
        <w:rPr>
          <w:rPrChange w:id="29815" w:author="phuong vu" w:date="2018-11-25T21:55:00Z">
            <w:rPr/>
          </w:rPrChange>
        </w:rPr>
        <w:t xml:space="preserve">, PICK_UP_TIME, DELIVERY_TIME, PICK_UP_DATE, DELIVERY_DATE, PICK_UP_PLACE, DELIVERY_PLACE, </w:t>
      </w:r>
      <w:r w:rsidRPr="00BA3432">
        <w:rPr>
          <w:i/>
          <w:rPrChange w:id="29816" w:author="phuong vu" w:date="2018-11-25T21:55:00Z">
            <w:rPr>
              <w:i/>
            </w:rPr>
          </w:rPrChange>
        </w:rPr>
        <w:t>STAFF_PICK_UP, STAFF_DELIVERY</w:t>
      </w:r>
      <w:r w:rsidRPr="00BA3432">
        <w:rPr>
          <w:rPrChange w:id="29817" w:author="phuong vu" w:date="2018-11-25T21:55:00Z">
            <w:rPr/>
          </w:rPrChange>
        </w:rPr>
        <w:t>)</w:t>
      </w:r>
    </w:p>
    <w:p w14:paraId="712B36BE" w14:textId="77777777" w:rsidR="00C51F17" w:rsidRPr="00BA3432" w:rsidRDefault="00C51F17">
      <w:pPr>
        <w:pStyle w:val="ListParagraph"/>
        <w:numPr>
          <w:ilvl w:val="0"/>
          <w:numId w:val="49"/>
        </w:numPr>
        <w:spacing w:line="276" w:lineRule="auto"/>
        <w:jc w:val="left"/>
        <w:rPr>
          <w:rPrChange w:id="29818" w:author="phuong vu" w:date="2018-11-25T21:55:00Z">
            <w:rPr/>
          </w:rPrChange>
        </w:rPr>
        <w:pPrChange w:id="29819" w:author="phuong vu" w:date="2018-11-23T13:48:00Z">
          <w:pPr>
            <w:pStyle w:val="ListParagraph"/>
            <w:numPr>
              <w:numId w:val="49"/>
            </w:numPr>
            <w:ind w:left="1080" w:hanging="360"/>
            <w:jc w:val="left"/>
          </w:pPr>
        </w:pPrChange>
      </w:pPr>
      <w:r w:rsidRPr="00BA3432">
        <w:rPr>
          <w:b/>
          <w:rPrChange w:id="29820" w:author="phuong vu" w:date="2018-11-25T21:55:00Z">
            <w:rPr>
              <w:b/>
            </w:rPr>
          </w:rPrChange>
        </w:rPr>
        <w:lastRenderedPageBreak/>
        <w:t xml:space="preserve">RECEIPT_DETAIL </w:t>
      </w:r>
      <w:r w:rsidRPr="00BA3432">
        <w:rPr>
          <w:rPrChange w:id="29821" w:author="phuong vu" w:date="2018-11-25T21:55:00Z">
            <w:rPr/>
          </w:rPrChange>
        </w:rPr>
        <w:t>(</w:t>
      </w:r>
      <w:r w:rsidRPr="00BA3432">
        <w:rPr>
          <w:u w:val="single"/>
          <w:rPrChange w:id="29822" w:author="phuong vu" w:date="2018-11-25T21:55:00Z">
            <w:rPr>
              <w:u w:val="single"/>
            </w:rPr>
          </w:rPrChange>
        </w:rPr>
        <w:t>#ID</w:t>
      </w:r>
      <w:r w:rsidRPr="00BA3432">
        <w:rPr>
          <w:rPrChange w:id="29823" w:author="phuong vu" w:date="2018-11-25T21:55:00Z">
            <w:rPr/>
          </w:rPrChange>
        </w:rPr>
        <w:t xml:space="preserve">, </w:t>
      </w:r>
      <w:r w:rsidRPr="00BA3432">
        <w:rPr>
          <w:i/>
          <w:rPrChange w:id="29824" w:author="phuong vu" w:date="2018-11-25T21:55:00Z">
            <w:rPr>
              <w:i/>
            </w:rPr>
          </w:rPrChange>
        </w:rPr>
        <w:t>RECEIPT_ID</w:t>
      </w:r>
      <w:r w:rsidRPr="00BA3432">
        <w:rPr>
          <w:rPrChange w:id="29825" w:author="phuong vu" w:date="2018-11-25T21:55:00Z">
            <w:rPr/>
          </w:rPrChange>
        </w:rPr>
        <w:t xml:space="preserve">, </w:t>
      </w:r>
      <w:r w:rsidRPr="00BA3432">
        <w:rPr>
          <w:i/>
          <w:rPrChange w:id="29826" w:author="phuong vu" w:date="2018-11-25T21:55:00Z">
            <w:rPr>
              <w:i/>
            </w:rPr>
          </w:rPrChange>
        </w:rPr>
        <w:t xml:space="preserve">SERVICE_TYPE_ID, UNIT_IDD, LABEL_ID, COLOR_ID, PRODUCT_ID, MATERIAL_ID, UNIT_PRICE, </w:t>
      </w:r>
      <w:r w:rsidRPr="00BA3432">
        <w:rPr>
          <w:rPrChange w:id="29827" w:author="phuong vu" w:date="2018-11-25T21:55:00Z">
            <w:rPr/>
          </w:rPrChange>
        </w:rPr>
        <w:t>AMOUNT, STATUS)</w:t>
      </w:r>
    </w:p>
    <w:p w14:paraId="21E01BA6" w14:textId="77777777" w:rsidR="00C51F17" w:rsidRPr="00BA3432" w:rsidRDefault="00C51F17">
      <w:pPr>
        <w:pStyle w:val="ListParagraph"/>
        <w:numPr>
          <w:ilvl w:val="0"/>
          <w:numId w:val="49"/>
        </w:numPr>
        <w:spacing w:line="276" w:lineRule="auto"/>
        <w:jc w:val="left"/>
        <w:rPr>
          <w:i/>
          <w:rPrChange w:id="29828" w:author="phuong vu" w:date="2018-11-25T21:55:00Z">
            <w:rPr>
              <w:i/>
            </w:rPr>
          </w:rPrChange>
        </w:rPr>
        <w:pPrChange w:id="29829" w:author="phuong vu" w:date="2018-11-23T13:48:00Z">
          <w:pPr>
            <w:pStyle w:val="ListParagraph"/>
            <w:numPr>
              <w:numId w:val="49"/>
            </w:numPr>
            <w:ind w:left="1080" w:hanging="360"/>
            <w:jc w:val="left"/>
          </w:pPr>
        </w:pPrChange>
      </w:pPr>
      <w:r w:rsidRPr="00BA3432">
        <w:rPr>
          <w:b/>
          <w:rPrChange w:id="29830" w:author="phuong vu" w:date="2018-11-25T21:55:00Z">
            <w:rPr>
              <w:b/>
            </w:rPr>
          </w:rPrChange>
        </w:rPr>
        <w:t xml:space="preserve">STAFF </w:t>
      </w:r>
      <w:r w:rsidRPr="00BA3432">
        <w:rPr>
          <w:rPrChange w:id="29831" w:author="phuong vu" w:date="2018-11-25T21:55:00Z">
            <w:rPr/>
          </w:rPrChange>
        </w:rPr>
        <w:t>(#</w:t>
      </w:r>
      <w:r w:rsidRPr="00BA3432">
        <w:rPr>
          <w:u w:val="single"/>
          <w:rPrChange w:id="29832" w:author="phuong vu" w:date="2018-11-25T21:55:00Z">
            <w:rPr>
              <w:u w:val="single"/>
            </w:rPr>
          </w:rPrChange>
        </w:rPr>
        <w:t>ID</w:t>
      </w:r>
      <w:r w:rsidRPr="00BA3432">
        <w:rPr>
          <w:rPrChange w:id="29833" w:author="phuong vu" w:date="2018-11-25T21:55:00Z">
            <w:rPr/>
          </w:rPrChange>
        </w:rPr>
        <w:t xml:space="preserve">, FULL_NAME, EMAIL, PASSWORD, GENDER, ADDRESS, PHONE, STATUS, </w:t>
      </w:r>
      <w:r w:rsidRPr="00BA3432">
        <w:rPr>
          <w:i/>
          <w:rPrChange w:id="29834" w:author="phuong vu" w:date="2018-11-25T21:55:00Z">
            <w:rPr>
              <w:i/>
            </w:rPr>
          </w:rPrChange>
        </w:rPr>
        <w:t>STAFF_AVATAR, STAFF_TYPE_ID</w:t>
      </w:r>
      <w:r w:rsidRPr="00BA3432">
        <w:rPr>
          <w:rPrChange w:id="29835" w:author="phuong vu" w:date="2018-11-25T21:55:00Z">
            <w:rPr/>
          </w:rPrChange>
        </w:rPr>
        <w:t>)</w:t>
      </w:r>
    </w:p>
    <w:p w14:paraId="2D917643" w14:textId="77777777" w:rsidR="00C51F17" w:rsidRPr="00BA3432" w:rsidRDefault="00C51F17">
      <w:pPr>
        <w:pStyle w:val="ListParagraph"/>
        <w:numPr>
          <w:ilvl w:val="0"/>
          <w:numId w:val="49"/>
        </w:numPr>
        <w:spacing w:line="276" w:lineRule="auto"/>
        <w:jc w:val="left"/>
        <w:rPr>
          <w:rPrChange w:id="29836" w:author="phuong vu" w:date="2018-11-25T21:55:00Z">
            <w:rPr/>
          </w:rPrChange>
        </w:rPr>
        <w:pPrChange w:id="29837" w:author="phuong vu" w:date="2018-11-23T13:48:00Z">
          <w:pPr>
            <w:pStyle w:val="ListParagraph"/>
            <w:numPr>
              <w:numId w:val="49"/>
            </w:numPr>
            <w:ind w:left="1080" w:hanging="360"/>
            <w:jc w:val="left"/>
          </w:pPr>
        </w:pPrChange>
      </w:pPr>
      <w:r w:rsidRPr="00BA3432">
        <w:rPr>
          <w:b/>
          <w:rPrChange w:id="29838" w:author="phuong vu" w:date="2018-11-25T21:55:00Z">
            <w:rPr>
              <w:b/>
            </w:rPr>
          </w:rPrChange>
        </w:rPr>
        <w:t xml:space="preserve">STAFF_TYPE </w:t>
      </w:r>
      <w:r w:rsidRPr="00BA3432">
        <w:rPr>
          <w:rPrChange w:id="29839" w:author="phuong vu" w:date="2018-11-25T21:55:00Z">
            <w:rPr/>
          </w:rPrChange>
        </w:rPr>
        <w:t>(</w:t>
      </w:r>
      <w:r w:rsidRPr="00BA3432">
        <w:rPr>
          <w:u w:val="single"/>
          <w:rPrChange w:id="29840" w:author="phuong vu" w:date="2018-11-25T21:55:00Z">
            <w:rPr>
              <w:u w:val="single"/>
            </w:rPr>
          </w:rPrChange>
        </w:rPr>
        <w:t>#ID</w:t>
      </w:r>
      <w:r w:rsidRPr="00BA3432">
        <w:rPr>
          <w:rPrChange w:id="29841" w:author="phuong vu" w:date="2018-11-25T21:55:00Z">
            <w:rPr/>
          </w:rPrChange>
        </w:rPr>
        <w:t>, STAFF_TYPE_NAME, STAFF_TYPE_CODE, STATUS)</w:t>
      </w:r>
    </w:p>
    <w:p w14:paraId="4072C2B4" w14:textId="77777777" w:rsidR="00C51F17" w:rsidRPr="00BA3432" w:rsidRDefault="00C51F17">
      <w:pPr>
        <w:pStyle w:val="ListParagraph"/>
        <w:numPr>
          <w:ilvl w:val="0"/>
          <w:numId w:val="49"/>
        </w:numPr>
        <w:spacing w:line="276" w:lineRule="auto"/>
        <w:jc w:val="left"/>
        <w:rPr>
          <w:rPrChange w:id="29842" w:author="phuong vu" w:date="2018-11-25T21:55:00Z">
            <w:rPr/>
          </w:rPrChange>
        </w:rPr>
        <w:pPrChange w:id="29843" w:author="phuong vu" w:date="2018-11-23T13:48:00Z">
          <w:pPr>
            <w:pStyle w:val="ListParagraph"/>
            <w:numPr>
              <w:numId w:val="49"/>
            </w:numPr>
            <w:ind w:left="1080" w:hanging="360"/>
            <w:jc w:val="left"/>
          </w:pPr>
        </w:pPrChange>
      </w:pPr>
      <w:r w:rsidRPr="00BA3432">
        <w:rPr>
          <w:b/>
          <w:rPrChange w:id="29844" w:author="phuong vu" w:date="2018-11-25T21:55:00Z">
            <w:rPr>
              <w:b/>
            </w:rPr>
          </w:rPrChange>
        </w:rPr>
        <w:t xml:space="preserve">BRANCH </w:t>
      </w:r>
      <w:r w:rsidRPr="00BA3432">
        <w:rPr>
          <w:rPrChange w:id="29845" w:author="phuong vu" w:date="2018-11-25T21:55:00Z">
            <w:rPr/>
          </w:rPrChange>
        </w:rPr>
        <w:t>(</w:t>
      </w:r>
      <w:r w:rsidRPr="00BA3432">
        <w:rPr>
          <w:u w:val="single"/>
          <w:rPrChange w:id="29846" w:author="phuong vu" w:date="2018-11-25T21:55:00Z">
            <w:rPr>
              <w:u w:val="single"/>
            </w:rPr>
          </w:rPrChange>
        </w:rPr>
        <w:t>#ID</w:t>
      </w:r>
      <w:r w:rsidRPr="00BA3432">
        <w:rPr>
          <w:rPrChange w:id="29847" w:author="phuong vu" w:date="2018-11-25T21:55:00Z">
            <w:rPr/>
          </w:rPrChange>
        </w:rPr>
        <w:t xml:space="preserve">, BRANCH_NAME, ADDRESS, </w:t>
      </w:r>
      <w:r w:rsidRPr="00BA3432">
        <w:rPr>
          <w:i/>
          <w:rPrChange w:id="29848" w:author="phuong vu" w:date="2018-11-25T21:55:00Z">
            <w:rPr>
              <w:i/>
            </w:rPr>
          </w:rPrChange>
        </w:rPr>
        <w:t>BRANCH_AVATAR</w:t>
      </w:r>
      <w:r w:rsidRPr="00BA3432">
        <w:rPr>
          <w:rPrChange w:id="29849" w:author="phuong vu" w:date="2018-11-25T21:55:00Z">
            <w:rPr/>
          </w:rPrChange>
        </w:rPr>
        <w:t>, LATIDUTE, LONGTIDUTE, STATUS)</w:t>
      </w:r>
    </w:p>
    <w:p w14:paraId="0DA44F7B" w14:textId="77777777" w:rsidR="00C51F17" w:rsidRPr="00BA3432" w:rsidRDefault="00C51F17">
      <w:pPr>
        <w:pStyle w:val="ListParagraph"/>
        <w:numPr>
          <w:ilvl w:val="0"/>
          <w:numId w:val="49"/>
        </w:numPr>
        <w:spacing w:line="276" w:lineRule="auto"/>
        <w:jc w:val="left"/>
        <w:rPr>
          <w:rPrChange w:id="29850" w:author="phuong vu" w:date="2018-11-25T21:55:00Z">
            <w:rPr/>
          </w:rPrChange>
        </w:rPr>
        <w:pPrChange w:id="29851" w:author="phuong vu" w:date="2018-11-23T13:48:00Z">
          <w:pPr>
            <w:pStyle w:val="ListParagraph"/>
            <w:numPr>
              <w:numId w:val="49"/>
            </w:numPr>
            <w:ind w:left="1080" w:hanging="360"/>
            <w:jc w:val="left"/>
          </w:pPr>
        </w:pPrChange>
      </w:pPr>
      <w:r w:rsidRPr="00BA3432">
        <w:rPr>
          <w:b/>
          <w:rPrChange w:id="29852" w:author="phuong vu" w:date="2018-11-25T21:55:00Z">
            <w:rPr>
              <w:b/>
            </w:rPr>
          </w:rPrChange>
        </w:rPr>
        <w:t xml:space="preserve">PROMOTION </w:t>
      </w:r>
      <w:r w:rsidRPr="00BA3432">
        <w:rPr>
          <w:rPrChange w:id="29853" w:author="phuong vu" w:date="2018-11-25T21:55:00Z">
            <w:rPr/>
          </w:rPrChange>
        </w:rPr>
        <w:t>(</w:t>
      </w:r>
      <w:r w:rsidRPr="00BA3432">
        <w:rPr>
          <w:u w:val="single"/>
          <w:rPrChange w:id="29854" w:author="phuong vu" w:date="2018-11-25T21:55:00Z">
            <w:rPr>
              <w:u w:val="single"/>
            </w:rPr>
          </w:rPrChange>
        </w:rPr>
        <w:t>#ID</w:t>
      </w:r>
      <w:r w:rsidRPr="00BA3432">
        <w:rPr>
          <w:rPrChange w:id="29855" w:author="phuong vu" w:date="2018-11-25T21:55:00Z">
            <w:rPr/>
          </w:rPrChange>
        </w:rPr>
        <w:t>, PROMOTION_NAME, SALE, DATE_START, DATE_END, PROMOTION_CODE, STATUS)</w:t>
      </w:r>
    </w:p>
    <w:p w14:paraId="7389DE39" w14:textId="77777777" w:rsidR="00C51F17" w:rsidRPr="00BA3432" w:rsidRDefault="00C51F17">
      <w:pPr>
        <w:pStyle w:val="ListParagraph"/>
        <w:numPr>
          <w:ilvl w:val="0"/>
          <w:numId w:val="49"/>
        </w:numPr>
        <w:spacing w:line="276" w:lineRule="auto"/>
        <w:jc w:val="left"/>
        <w:rPr>
          <w:rPrChange w:id="29856" w:author="phuong vu" w:date="2018-11-25T21:55:00Z">
            <w:rPr/>
          </w:rPrChange>
        </w:rPr>
        <w:pPrChange w:id="29857" w:author="phuong vu" w:date="2018-11-23T13:48:00Z">
          <w:pPr>
            <w:pStyle w:val="ListParagraph"/>
            <w:numPr>
              <w:numId w:val="49"/>
            </w:numPr>
            <w:ind w:left="1080" w:hanging="360"/>
            <w:jc w:val="left"/>
          </w:pPr>
        </w:pPrChange>
      </w:pPr>
      <w:r w:rsidRPr="00BA3432">
        <w:rPr>
          <w:b/>
          <w:rPrChange w:id="29858" w:author="phuong vu" w:date="2018-11-25T21:55:00Z">
            <w:rPr>
              <w:b/>
            </w:rPr>
          </w:rPrChange>
        </w:rPr>
        <w:t xml:space="preserve">PROMOTION_BRANCH </w:t>
      </w:r>
      <w:r w:rsidRPr="00BA3432">
        <w:rPr>
          <w:rPrChange w:id="29859" w:author="phuong vu" w:date="2018-11-25T21:55:00Z">
            <w:rPr/>
          </w:rPrChange>
        </w:rPr>
        <w:t>(</w:t>
      </w:r>
      <w:r w:rsidRPr="00BA3432">
        <w:rPr>
          <w:u w:val="single"/>
          <w:rPrChange w:id="29860" w:author="phuong vu" w:date="2018-11-25T21:55:00Z">
            <w:rPr>
              <w:u w:val="single"/>
            </w:rPr>
          </w:rPrChange>
        </w:rPr>
        <w:t>#ID</w:t>
      </w:r>
      <w:r w:rsidRPr="00BA3432">
        <w:rPr>
          <w:rPrChange w:id="29861" w:author="phuong vu" w:date="2018-11-25T21:55:00Z">
            <w:rPr/>
          </w:rPrChange>
        </w:rPr>
        <w:t>, #</w:t>
      </w:r>
      <w:r w:rsidRPr="00BA3432">
        <w:rPr>
          <w:u w:val="single"/>
          <w:rPrChange w:id="29862" w:author="phuong vu" w:date="2018-11-25T21:55:00Z">
            <w:rPr>
              <w:u w:val="single"/>
            </w:rPr>
          </w:rPrChange>
        </w:rPr>
        <w:t>PROMOTION_ID</w:t>
      </w:r>
      <w:r w:rsidRPr="00BA3432">
        <w:rPr>
          <w:rPrChange w:id="29863" w:author="phuong vu" w:date="2018-11-25T21:55:00Z">
            <w:rPr/>
          </w:rPrChange>
        </w:rPr>
        <w:t xml:space="preserve">, </w:t>
      </w:r>
      <w:r w:rsidRPr="00BA3432">
        <w:rPr>
          <w:u w:val="single"/>
          <w:rPrChange w:id="29864" w:author="phuong vu" w:date="2018-11-25T21:55:00Z">
            <w:rPr>
              <w:u w:val="single"/>
            </w:rPr>
          </w:rPrChange>
        </w:rPr>
        <w:t>#BRANCH_ID</w:t>
      </w:r>
      <w:r w:rsidRPr="00BA3432">
        <w:rPr>
          <w:rPrChange w:id="29865" w:author="phuong vu" w:date="2018-11-25T21:55:00Z">
            <w:rPr/>
          </w:rPrChange>
        </w:rPr>
        <w:t>, STATUS)</w:t>
      </w:r>
    </w:p>
    <w:p w14:paraId="0B1F27EC" w14:textId="77777777" w:rsidR="00C51F17" w:rsidRPr="00BA3432" w:rsidRDefault="00C51F17">
      <w:pPr>
        <w:pStyle w:val="ListParagraph"/>
        <w:numPr>
          <w:ilvl w:val="0"/>
          <w:numId w:val="49"/>
        </w:numPr>
        <w:spacing w:line="276" w:lineRule="auto"/>
        <w:jc w:val="left"/>
        <w:rPr>
          <w:rPrChange w:id="29866" w:author="phuong vu" w:date="2018-11-25T21:55:00Z">
            <w:rPr/>
          </w:rPrChange>
        </w:rPr>
        <w:pPrChange w:id="29867" w:author="phuong vu" w:date="2018-11-23T13:48:00Z">
          <w:pPr>
            <w:pStyle w:val="ListParagraph"/>
            <w:numPr>
              <w:numId w:val="49"/>
            </w:numPr>
            <w:ind w:left="1080" w:hanging="360"/>
            <w:jc w:val="left"/>
          </w:pPr>
        </w:pPrChange>
      </w:pPr>
      <w:r w:rsidRPr="00BA3432">
        <w:rPr>
          <w:b/>
          <w:rPrChange w:id="29868" w:author="phuong vu" w:date="2018-11-25T21:55:00Z">
            <w:rPr>
              <w:b/>
            </w:rPr>
          </w:rPrChange>
        </w:rPr>
        <w:t xml:space="preserve">WASHING_MACHINE </w:t>
      </w:r>
      <w:r w:rsidRPr="00BA3432">
        <w:rPr>
          <w:rPrChange w:id="29869" w:author="phuong vu" w:date="2018-11-25T21:55:00Z">
            <w:rPr/>
          </w:rPrChange>
        </w:rPr>
        <w:t>(</w:t>
      </w:r>
      <w:r w:rsidRPr="00BA3432">
        <w:rPr>
          <w:u w:val="single"/>
          <w:rPrChange w:id="29870" w:author="phuong vu" w:date="2018-11-25T21:55:00Z">
            <w:rPr>
              <w:u w:val="single"/>
            </w:rPr>
          </w:rPrChange>
        </w:rPr>
        <w:t>#ID</w:t>
      </w:r>
      <w:r w:rsidRPr="00BA3432">
        <w:rPr>
          <w:rPrChange w:id="29871" w:author="phuong vu" w:date="2018-11-25T21:55:00Z">
            <w:rPr/>
          </w:rPrChange>
        </w:rPr>
        <w:t>,</w:t>
      </w:r>
      <w:r w:rsidRPr="00BA3432">
        <w:rPr>
          <w:i/>
          <w:rPrChange w:id="29872" w:author="phuong vu" w:date="2018-11-25T21:55:00Z">
            <w:rPr>
              <w:i/>
            </w:rPr>
          </w:rPrChange>
        </w:rPr>
        <w:t xml:space="preserve"> BRANCH_ID</w:t>
      </w:r>
      <w:r w:rsidRPr="00BA3432">
        <w:rPr>
          <w:rPrChange w:id="29873" w:author="phuong vu" w:date="2018-11-25T21:55:00Z">
            <w:rPr/>
          </w:rPrChange>
        </w:rPr>
        <w:t>, BOUGHT_DATE, CAPACITY, WASHER_CODE, STATUS)</w:t>
      </w:r>
    </w:p>
    <w:p w14:paraId="454B3BE9" w14:textId="77777777" w:rsidR="00C51F17" w:rsidRPr="00BA3432" w:rsidRDefault="00C51F17">
      <w:pPr>
        <w:pStyle w:val="ListParagraph"/>
        <w:numPr>
          <w:ilvl w:val="0"/>
          <w:numId w:val="49"/>
        </w:numPr>
        <w:spacing w:line="276" w:lineRule="auto"/>
        <w:jc w:val="left"/>
        <w:rPr>
          <w:rPrChange w:id="29874" w:author="phuong vu" w:date="2018-11-25T21:55:00Z">
            <w:rPr/>
          </w:rPrChange>
        </w:rPr>
        <w:pPrChange w:id="29875" w:author="phuong vu" w:date="2018-11-23T13:48:00Z">
          <w:pPr>
            <w:pStyle w:val="ListParagraph"/>
            <w:numPr>
              <w:numId w:val="49"/>
            </w:numPr>
            <w:ind w:left="1080" w:hanging="360"/>
            <w:jc w:val="left"/>
          </w:pPr>
        </w:pPrChange>
      </w:pPr>
      <w:r w:rsidRPr="00BA3432">
        <w:rPr>
          <w:b/>
          <w:rPrChange w:id="29876" w:author="phuong vu" w:date="2018-11-25T21:55:00Z">
            <w:rPr>
              <w:b/>
            </w:rPr>
          </w:rPrChange>
        </w:rPr>
        <w:t xml:space="preserve">WASH_BAG </w:t>
      </w:r>
      <w:r w:rsidRPr="00BA3432">
        <w:rPr>
          <w:rPrChange w:id="29877" w:author="phuong vu" w:date="2018-11-25T21:55:00Z">
            <w:rPr/>
          </w:rPrChange>
        </w:rPr>
        <w:t>(</w:t>
      </w:r>
      <w:r w:rsidRPr="00BA3432">
        <w:rPr>
          <w:u w:val="single"/>
          <w:rPrChange w:id="29878" w:author="phuong vu" w:date="2018-11-25T21:55:00Z">
            <w:rPr>
              <w:u w:val="single"/>
            </w:rPr>
          </w:rPrChange>
        </w:rPr>
        <w:t>#ID</w:t>
      </w:r>
      <w:r w:rsidRPr="00BA3432">
        <w:rPr>
          <w:rPrChange w:id="29879" w:author="phuong vu" w:date="2018-11-25T21:55:00Z">
            <w:rPr/>
          </w:rPrChange>
        </w:rPr>
        <w:t>, WASH_BAG_NAME, RECEIPT_ID, STATUS)</w:t>
      </w:r>
    </w:p>
    <w:p w14:paraId="724635CE" w14:textId="77777777" w:rsidR="00C51F17" w:rsidRPr="00BA3432" w:rsidRDefault="00C51F17">
      <w:pPr>
        <w:pStyle w:val="ListParagraph"/>
        <w:numPr>
          <w:ilvl w:val="0"/>
          <w:numId w:val="49"/>
        </w:numPr>
        <w:spacing w:line="276" w:lineRule="auto"/>
        <w:jc w:val="left"/>
        <w:rPr>
          <w:rPrChange w:id="29880" w:author="phuong vu" w:date="2018-11-25T21:55:00Z">
            <w:rPr/>
          </w:rPrChange>
        </w:rPr>
        <w:pPrChange w:id="29881" w:author="phuong vu" w:date="2018-11-23T13:48:00Z">
          <w:pPr>
            <w:pStyle w:val="ListParagraph"/>
            <w:numPr>
              <w:numId w:val="49"/>
            </w:numPr>
            <w:ind w:left="1080" w:hanging="360"/>
            <w:jc w:val="left"/>
          </w:pPr>
        </w:pPrChange>
      </w:pPr>
      <w:r w:rsidRPr="00BA3432">
        <w:rPr>
          <w:b/>
          <w:rPrChange w:id="29882" w:author="phuong vu" w:date="2018-11-25T21:55:00Z">
            <w:rPr>
              <w:b/>
            </w:rPr>
          </w:rPrChange>
        </w:rPr>
        <w:t xml:space="preserve">WASH_BAG_DETAIL </w:t>
      </w:r>
      <w:r w:rsidRPr="00BA3432">
        <w:rPr>
          <w:rPrChange w:id="29883" w:author="phuong vu" w:date="2018-11-25T21:55:00Z">
            <w:rPr/>
          </w:rPrChange>
        </w:rPr>
        <w:t>(</w:t>
      </w:r>
      <w:r w:rsidRPr="00BA3432">
        <w:rPr>
          <w:u w:val="single"/>
          <w:rPrChange w:id="29884" w:author="phuong vu" w:date="2018-11-25T21:55:00Z">
            <w:rPr>
              <w:u w:val="single"/>
            </w:rPr>
          </w:rPrChange>
        </w:rPr>
        <w:t>#ID</w:t>
      </w:r>
      <w:r w:rsidRPr="00BA3432">
        <w:rPr>
          <w:rPrChange w:id="29885" w:author="phuong vu" w:date="2018-11-25T21:55:00Z">
            <w:rPr/>
          </w:rPrChange>
        </w:rPr>
        <w:t xml:space="preserve">, </w:t>
      </w:r>
      <w:r w:rsidRPr="00BA3432">
        <w:rPr>
          <w:i/>
          <w:rPrChange w:id="29886" w:author="phuong vu" w:date="2018-11-25T21:55:00Z">
            <w:rPr>
              <w:i/>
            </w:rPr>
          </w:rPrChange>
        </w:rPr>
        <w:t>WASH_BAG_ID</w:t>
      </w:r>
      <w:r w:rsidRPr="00BA3432">
        <w:rPr>
          <w:rPrChange w:id="29887" w:author="phuong vu" w:date="2018-11-25T21:55:00Z">
            <w:rPr/>
          </w:rPrChange>
        </w:rPr>
        <w:t xml:space="preserve">, </w:t>
      </w:r>
      <w:r w:rsidRPr="00BA3432">
        <w:rPr>
          <w:i/>
          <w:rPrChange w:id="29888" w:author="phuong vu" w:date="2018-11-25T21:55:00Z">
            <w:rPr>
              <w:i/>
            </w:rPr>
          </w:rPrChange>
        </w:rPr>
        <w:t xml:space="preserve">SERVICE_TYPE_ID, UNIT_IDD, LABEL_ID, COLOR_ID, PRODUCT_ID, MATERIAL_ID, </w:t>
      </w:r>
      <w:r w:rsidRPr="00BA3432">
        <w:rPr>
          <w:rPrChange w:id="29889" w:author="phuong vu" w:date="2018-11-25T21:55:00Z">
            <w:rPr/>
          </w:rPrChange>
        </w:rPr>
        <w:t>AMOUNT, STATUS)</w:t>
      </w:r>
    </w:p>
    <w:p w14:paraId="0A8B09B7" w14:textId="77777777" w:rsidR="00C51F17" w:rsidRPr="00BA3432" w:rsidRDefault="00C51F17">
      <w:pPr>
        <w:pStyle w:val="ListParagraph"/>
        <w:numPr>
          <w:ilvl w:val="0"/>
          <w:numId w:val="49"/>
        </w:numPr>
        <w:spacing w:line="276" w:lineRule="auto"/>
        <w:jc w:val="left"/>
        <w:rPr>
          <w:rPrChange w:id="29890" w:author="phuong vu" w:date="2018-11-25T21:55:00Z">
            <w:rPr/>
          </w:rPrChange>
        </w:rPr>
        <w:pPrChange w:id="29891" w:author="phuong vu" w:date="2018-11-23T13:48:00Z">
          <w:pPr>
            <w:pStyle w:val="ListParagraph"/>
            <w:numPr>
              <w:numId w:val="49"/>
            </w:numPr>
            <w:ind w:left="1080" w:hanging="360"/>
            <w:jc w:val="left"/>
          </w:pPr>
        </w:pPrChange>
      </w:pPr>
      <w:r w:rsidRPr="00BA3432">
        <w:rPr>
          <w:b/>
          <w:rPrChange w:id="29892" w:author="phuong vu" w:date="2018-11-25T21:55:00Z">
            <w:rPr>
              <w:b/>
            </w:rPr>
          </w:rPrChange>
        </w:rPr>
        <w:t xml:space="preserve">WASH </w:t>
      </w:r>
      <w:r w:rsidRPr="00BA3432">
        <w:rPr>
          <w:rPrChange w:id="29893" w:author="phuong vu" w:date="2018-11-25T21:55:00Z">
            <w:rPr/>
          </w:rPrChange>
        </w:rPr>
        <w:t>(</w:t>
      </w:r>
      <w:r w:rsidRPr="00BA3432">
        <w:rPr>
          <w:u w:val="single"/>
          <w:rPrChange w:id="29894" w:author="phuong vu" w:date="2018-11-25T21:55:00Z">
            <w:rPr>
              <w:u w:val="single"/>
            </w:rPr>
          </w:rPrChange>
        </w:rPr>
        <w:t>#ID</w:t>
      </w:r>
      <w:r w:rsidRPr="00BA3432">
        <w:rPr>
          <w:rPrChange w:id="29895" w:author="phuong vu" w:date="2018-11-25T21:55:00Z">
            <w:rPr/>
          </w:rPrChange>
        </w:rPr>
        <w:t xml:space="preserve">, </w:t>
      </w:r>
      <w:r w:rsidRPr="00BA3432">
        <w:rPr>
          <w:i/>
          <w:rPrChange w:id="29896" w:author="phuong vu" w:date="2018-11-25T21:55:00Z">
            <w:rPr>
              <w:i/>
            </w:rPr>
          </w:rPrChange>
        </w:rPr>
        <w:t xml:space="preserve">WASH_BAG_ID, WASHING_MACHINE_ID, </w:t>
      </w:r>
      <w:r w:rsidRPr="00BA3432">
        <w:rPr>
          <w:rPrChange w:id="29897" w:author="phuong vu" w:date="2018-11-25T21:55:00Z">
            <w:rPr/>
          </w:rPrChange>
        </w:rPr>
        <w:t>SN, STATUS)</w:t>
      </w:r>
    </w:p>
    <w:p w14:paraId="73CDF082" w14:textId="76744485" w:rsidR="00297E5D" w:rsidRPr="00BA3432" w:rsidRDefault="00C51F17">
      <w:pPr>
        <w:pStyle w:val="ListParagraph"/>
        <w:numPr>
          <w:ilvl w:val="0"/>
          <w:numId w:val="49"/>
        </w:numPr>
        <w:spacing w:line="276" w:lineRule="auto"/>
        <w:jc w:val="left"/>
        <w:rPr>
          <w:ins w:id="29898" w:author="phuong vu" w:date="2018-11-15T18:16:00Z"/>
          <w:rPrChange w:id="29899" w:author="phuong vu" w:date="2018-11-25T21:55:00Z">
            <w:rPr>
              <w:ins w:id="29900" w:author="phuong vu" w:date="2018-11-15T18:16:00Z"/>
            </w:rPr>
          </w:rPrChange>
        </w:rPr>
        <w:pPrChange w:id="29901" w:author="phuong vu" w:date="2018-11-23T13:48:00Z">
          <w:pPr>
            <w:pStyle w:val="ListParagraph"/>
            <w:numPr>
              <w:numId w:val="49"/>
            </w:numPr>
            <w:ind w:left="1080" w:hanging="360"/>
            <w:jc w:val="left"/>
          </w:pPr>
        </w:pPrChange>
      </w:pPr>
      <w:bookmarkStart w:id="29902" w:name="_Ref530069275"/>
      <w:r w:rsidRPr="00BA3432">
        <w:rPr>
          <w:b/>
          <w:rPrChange w:id="29903" w:author="phuong vu" w:date="2018-11-25T21:55:00Z">
            <w:rPr>
              <w:b/>
            </w:rPr>
          </w:rPrChange>
        </w:rPr>
        <w:t>TASK</w:t>
      </w:r>
      <w:r w:rsidRPr="00BA3432">
        <w:rPr>
          <w:rPrChange w:id="29904" w:author="phuong vu" w:date="2018-11-25T21:55:00Z">
            <w:rPr/>
          </w:rPrChange>
        </w:rPr>
        <w:t xml:space="preserve"> (</w:t>
      </w:r>
      <w:r w:rsidRPr="00BA3432">
        <w:rPr>
          <w:u w:val="single"/>
          <w:rPrChange w:id="29905" w:author="phuong vu" w:date="2018-11-25T21:55:00Z">
            <w:rPr>
              <w:u w:val="single"/>
            </w:rPr>
          </w:rPrChange>
        </w:rPr>
        <w:t>#ID</w:t>
      </w:r>
      <w:r w:rsidRPr="00BA3432">
        <w:rPr>
          <w:rPrChange w:id="29906" w:author="phuong vu" w:date="2018-11-25T21:55:00Z">
            <w:rPr/>
          </w:rPrChange>
        </w:rPr>
        <w:t xml:space="preserve">, TASK_TYPE, </w:t>
      </w:r>
      <w:r w:rsidRPr="00BA3432">
        <w:rPr>
          <w:i/>
          <w:rPrChange w:id="29907" w:author="phuong vu" w:date="2018-11-25T21:55:00Z">
            <w:rPr>
              <w:i/>
            </w:rPr>
          </w:rPrChange>
        </w:rPr>
        <w:t xml:space="preserve">CURRENT_STAFF, PREVIOUS_STAFF, CUSTOMER_ORDER, RECEIPT, BRANCH_ID, </w:t>
      </w:r>
      <w:r w:rsidRPr="00BA3432">
        <w:rPr>
          <w:rPrChange w:id="29908" w:author="phuong vu" w:date="2018-11-25T21:55:00Z">
            <w:rPr/>
          </w:rPrChange>
        </w:rPr>
        <w:t>PREVIOUS_STATUS, CURRENT_STATUS, PREVIOUS_TASK)</w:t>
      </w:r>
      <w:bookmarkEnd w:id="29902"/>
    </w:p>
    <w:p w14:paraId="6575A584" w14:textId="5E54A599" w:rsidR="00297E5D" w:rsidRPr="00BA3432" w:rsidRDefault="00297E5D">
      <w:pPr>
        <w:spacing w:line="276" w:lineRule="auto"/>
        <w:jc w:val="left"/>
        <w:rPr>
          <w:ins w:id="29909" w:author="phuong vu" w:date="2018-11-15T18:19:00Z"/>
          <w:b/>
          <w:rPrChange w:id="29910" w:author="phuong vu" w:date="2018-11-25T21:55:00Z">
            <w:rPr>
              <w:ins w:id="29911" w:author="phuong vu" w:date="2018-11-15T18:19:00Z"/>
              <w:b/>
              <w:lang w:val="en-US"/>
            </w:rPr>
          </w:rPrChange>
        </w:rPr>
        <w:pPrChange w:id="29912" w:author="phuong vu" w:date="2018-11-23T13:48:00Z">
          <w:pPr>
            <w:jc w:val="left"/>
          </w:pPr>
        </w:pPrChange>
      </w:pPr>
      <w:ins w:id="29913" w:author="phuong vu" w:date="2018-11-15T18:16:00Z">
        <w:r w:rsidRPr="00BA3432">
          <w:rPr>
            <w:b/>
            <w:rPrChange w:id="29914" w:author="phuong vu" w:date="2018-11-25T21:55:00Z">
              <w:rPr>
                <w:b/>
                <w:lang w:val="en-US"/>
              </w:rPr>
            </w:rPrChange>
          </w:rPr>
          <w:t>Dữ liệu hiển thị danh sách đơn hàng</w:t>
        </w:r>
      </w:ins>
    </w:p>
    <w:tbl>
      <w:tblPr>
        <w:tblStyle w:val="TableGrid"/>
        <w:tblW w:w="0" w:type="auto"/>
        <w:tblLook w:val="04A0" w:firstRow="1" w:lastRow="0" w:firstColumn="1" w:lastColumn="0" w:noHBand="0" w:noVBand="1"/>
        <w:tblPrChange w:id="29915"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9916">
          <w:tblGrid>
            <w:gridCol w:w="1462"/>
            <w:gridCol w:w="333"/>
            <w:gridCol w:w="1130"/>
            <w:gridCol w:w="310"/>
            <w:gridCol w:w="1153"/>
            <w:gridCol w:w="197"/>
            <w:gridCol w:w="1266"/>
            <w:gridCol w:w="1463"/>
            <w:gridCol w:w="151"/>
            <w:gridCol w:w="1312"/>
          </w:tblGrid>
        </w:tblGridChange>
      </w:tblGrid>
      <w:tr w:rsidR="00070151" w:rsidRPr="00BA3432" w14:paraId="2E6257A2" w14:textId="77777777" w:rsidTr="00070151">
        <w:trPr>
          <w:ins w:id="29917" w:author="phuong vu" w:date="2018-11-15T18:20:00Z"/>
        </w:trPr>
        <w:tc>
          <w:tcPr>
            <w:tcW w:w="1795" w:type="dxa"/>
            <w:tcPrChange w:id="29918" w:author="phuong vu" w:date="2018-11-15T18:22:00Z">
              <w:tcPr>
                <w:tcW w:w="1462" w:type="dxa"/>
              </w:tcPr>
            </w:tcPrChange>
          </w:tcPr>
          <w:p w14:paraId="39D68C9D" w14:textId="48BAA992" w:rsidR="00070151" w:rsidRPr="00BA3432" w:rsidRDefault="00070151">
            <w:pPr>
              <w:spacing w:line="276" w:lineRule="auto"/>
              <w:jc w:val="left"/>
              <w:rPr>
                <w:ins w:id="29919" w:author="phuong vu" w:date="2018-11-15T18:20:00Z"/>
                <w:b/>
                <w:lang w:val="en-US"/>
                <w:rPrChange w:id="29920" w:author="phuong vu" w:date="2018-11-25T21:55:00Z">
                  <w:rPr>
                    <w:ins w:id="29921" w:author="phuong vu" w:date="2018-11-15T18:20:00Z"/>
                    <w:b/>
                    <w:lang w:val="en-US"/>
                  </w:rPr>
                </w:rPrChange>
              </w:rPr>
              <w:pPrChange w:id="29922" w:author="phuong vu" w:date="2018-11-23T13:48:00Z">
                <w:pPr>
                  <w:jc w:val="left"/>
                </w:pPr>
              </w:pPrChange>
            </w:pPr>
            <w:ins w:id="29923" w:author="phuong vu" w:date="2018-11-15T18:20:00Z">
              <w:r w:rsidRPr="00AD0E2E">
                <w:rPr>
                  <w:b/>
                  <w:lang w:val="en-US"/>
                </w:rPr>
                <w:t>Thành ph</w:t>
              </w:r>
              <w:r w:rsidRPr="00BA3432">
                <w:rPr>
                  <w:b/>
                  <w:lang w:val="en-US"/>
                  <w:rPrChange w:id="29924" w:author="phuong vu" w:date="2018-11-25T21:55:00Z">
                    <w:rPr>
                      <w:b/>
                      <w:lang w:val="en-US"/>
                    </w:rPr>
                  </w:rPrChange>
                </w:rPr>
                <w:t>ần dữ liệu</w:t>
              </w:r>
            </w:ins>
          </w:p>
        </w:tc>
        <w:tc>
          <w:tcPr>
            <w:tcW w:w="1440" w:type="dxa"/>
            <w:tcPrChange w:id="29925" w:author="phuong vu" w:date="2018-11-15T18:22:00Z">
              <w:tcPr>
                <w:tcW w:w="1463" w:type="dxa"/>
                <w:gridSpan w:val="2"/>
              </w:tcPr>
            </w:tcPrChange>
          </w:tcPr>
          <w:p w14:paraId="76DD433D" w14:textId="3613F872" w:rsidR="00070151" w:rsidRPr="00BA3432" w:rsidRDefault="00070151">
            <w:pPr>
              <w:spacing w:line="276" w:lineRule="auto"/>
              <w:jc w:val="left"/>
              <w:rPr>
                <w:ins w:id="29926" w:author="phuong vu" w:date="2018-11-15T18:20:00Z"/>
                <w:b/>
                <w:lang w:val="en-US"/>
                <w:rPrChange w:id="29927" w:author="phuong vu" w:date="2018-11-25T21:55:00Z">
                  <w:rPr>
                    <w:ins w:id="29928" w:author="phuong vu" w:date="2018-11-15T18:20:00Z"/>
                    <w:b/>
                    <w:lang w:val="en-US"/>
                  </w:rPr>
                </w:rPrChange>
              </w:rPr>
              <w:pPrChange w:id="29929" w:author="phuong vu" w:date="2018-11-23T13:48:00Z">
                <w:pPr>
                  <w:jc w:val="left"/>
                </w:pPr>
              </w:pPrChange>
            </w:pPr>
            <w:ins w:id="29930" w:author="phuong vu" w:date="2018-11-15T18:20:00Z">
              <w:r w:rsidRPr="00BA3432">
                <w:rPr>
                  <w:b/>
                  <w:lang w:val="en-US"/>
                  <w:rPrChange w:id="29931" w:author="phuong vu" w:date="2018-11-25T21:55:00Z">
                    <w:rPr>
                      <w:b/>
                      <w:lang w:val="en-US"/>
                    </w:rPr>
                  </w:rPrChange>
                </w:rPr>
                <w:t>Đơn hàng đang chờ</w:t>
              </w:r>
            </w:ins>
          </w:p>
        </w:tc>
        <w:tc>
          <w:tcPr>
            <w:tcW w:w="1350" w:type="dxa"/>
            <w:tcPrChange w:id="29932" w:author="phuong vu" w:date="2018-11-15T18:22:00Z">
              <w:tcPr>
                <w:tcW w:w="1463" w:type="dxa"/>
                <w:gridSpan w:val="2"/>
              </w:tcPr>
            </w:tcPrChange>
          </w:tcPr>
          <w:p w14:paraId="2169840E" w14:textId="3CAC23EF" w:rsidR="00070151" w:rsidRPr="00BA3432" w:rsidRDefault="00070151">
            <w:pPr>
              <w:spacing w:line="276" w:lineRule="auto"/>
              <w:jc w:val="left"/>
              <w:rPr>
                <w:ins w:id="29933" w:author="phuong vu" w:date="2018-11-15T18:20:00Z"/>
                <w:b/>
                <w:lang w:val="en-US"/>
                <w:rPrChange w:id="29934" w:author="phuong vu" w:date="2018-11-25T21:55:00Z">
                  <w:rPr>
                    <w:ins w:id="29935" w:author="phuong vu" w:date="2018-11-15T18:20:00Z"/>
                    <w:b/>
                    <w:lang w:val="en-US"/>
                  </w:rPr>
                </w:rPrChange>
              </w:rPr>
              <w:pPrChange w:id="29936" w:author="phuong vu" w:date="2018-11-23T13:48:00Z">
                <w:pPr>
                  <w:jc w:val="left"/>
                </w:pPr>
              </w:pPrChange>
            </w:pPr>
            <w:ins w:id="29937" w:author="phuong vu" w:date="2018-11-15T18:20:00Z">
              <w:r w:rsidRPr="00BA3432">
                <w:rPr>
                  <w:b/>
                  <w:lang w:val="en-US"/>
                  <w:rPrChange w:id="29938" w:author="phuong vu" w:date="2018-11-25T21:55:00Z">
                    <w:rPr>
                      <w:b/>
                      <w:lang w:val="en-US"/>
                    </w:rPr>
                  </w:rPrChange>
                </w:rPr>
                <w:t>Đơn hàng đang xử lí</w:t>
              </w:r>
            </w:ins>
          </w:p>
        </w:tc>
        <w:tc>
          <w:tcPr>
            <w:tcW w:w="1266" w:type="dxa"/>
            <w:tcPrChange w:id="29939" w:author="phuong vu" w:date="2018-11-15T18:22:00Z">
              <w:tcPr>
                <w:tcW w:w="1463" w:type="dxa"/>
                <w:gridSpan w:val="2"/>
              </w:tcPr>
            </w:tcPrChange>
          </w:tcPr>
          <w:p w14:paraId="67FBE187" w14:textId="3DC75D6A" w:rsidR="00070151" w:rsidRPr="00BA3432" w:rsidRDefault="00070151">
            <w:pPr>
              <w:spacing w:line="276" w:lineRule="auto"/>
              <w:jc w:val="left"/>
              <w:rPr>
                <w:ins w:id="29940" w:author="phuong vu" w:date="2018-11-15T18:20:00Z"/>
                <w:b/>
                <w:lang w:val="en-US"/>
                <w:rPrChange w:id="29941" w:author="phuong vu" w:date="2018-11-25T21:55:00Z">
                  <w:rPr>
                    <w:ins w:id="29942" w:author="phuong vu" w:date="2018-11-15T18:20:00Z"/>
                    <w:b/>
                    <w:lang w:val="en-US"/>
                  </w:rPr>
                </w:rPrChange>
              </w:rPr>
              <w:pPrChange w:id="29943" w:author="phuong vu" w:date="2018-11-23T13:48:00Z">
                <w:pPr>
                  <w:jc w:val="left"/>
                </w:pPr>
              </w:pPrChange>
            </w:pPr>
            <w:ins w:id="29944" w:author="phuong vu" w:date="2018-11-15T18:20:00Z">
              <w:r w:rsidRPr="00BA3432">
                <w:rPr>
                  <w:b/>
                  <w:lang w:val="en-US"/>
                  <w:rPrChange w:id="29945" w:author="phuong vu" w:date="2018-11-25T21:55:00Z">
                    <w:rPr>
                      <w:b/>
                      <w:lang w:val="en-US"/>
                    </w:rPr>
                  </w:rPrChange>
                </w:rPr>
                <w:t>Đã xử lí hoàn tất</w:t>
              </w:r>
            </w:ins>
          </w:p>
        </w:tc>
        <w:tc>
          <w:tcPr>
            <w:tcW w:w="1614" w:type="dxa"/>
            <w:tcPrChange w:id="29946" w:author="phuong vu" w:date="2018-11-15T18:22:00Z">
              <w:tcPr>
                <w:tcW w:w="1463" w:type="dxa"/>
              </w:tcPr>
            </w:tcPrChange>
          </w:tcPr>
          <w:p w14:paraId="4507ED15" w14:textId="5DF43985" w:rsidR="00070151" w:rsidRPr="00BA3432" w:rsidRDefault="00070151">
            <w:pPr>
              <w:spacing w:line="276" w:lineRule="auto"/>
              <w:jc w:val="left"/>
              <w:rPr>
                <w:ins w:id="29947" w:author="phuong vu" w:date="2018-11-15T18:20:00Z"/>
                <w:b/>
                <w:lang w:val="en-US"/>
                <w:rPrChange w:id="29948" w:author="phuong vu" w:date="2018-11-25T21:55:00Z">
                  <w:rPr>
                    <w:ins w:id="29949" w:author="phuong vu" w:date="2018-11-15T18:20:00Z"/>
                    <w:b/>
                    <w:lang w:val="en-US"/>
                  </w:rPr>
                </w:rPrChange>
              </w:rPr>
              <w:pPrChange w:id="29950" w:author="phuong vu" w:date="2018-11-23T13:48:00Z">
                <w:pPr>
                  <w:jc w:val="left"/>
                </w:pPr>
              </w:pPrChange>
            </w:pPr>
            <w:ins w:id="29951" w:author="phuong vu" w:date="2018-11-15T18:20:00Z">
              <w:r w:rsidRPr="00BA3432">
                <w:rPr>
                  <w:b/>
                  <w:lang w:val="en-US"/>
                  <w:rPrChange w:id="29952" w:author="phuong vu" w:date="2018-11-25T21:55:00Z">
                    <w:rPr>
                      <w:b/>
                      <w:lang w:val="en-US"/>
                    </w:rPr>
                  </w:rPrChange>
                </w:rPr>
                <w:t xml:space="preserve">Đơn hàng </w:t>
              </w:r>
            </w:ins>
            <w:ins w:id="29953" w:author="phuong vu" w:date="2018-11-15T18:21:00Z">
              <w:r w:rsidRPr="00BA3432">
                <w:rPr>
                  <w:b/>
                  <w:lang w:val="en-US"/>
                  <w:rPrChange w:id="29954" w:author="phuong vu" w:date="2018-11-25T21:55:00Z">
                    <w:rPr>
                      <w:b/>
                      <w:lang w:val="en-US"/>
                    </w:rPr>
                  </w:rPrChange>
                </w:rPr>
                <w:t>thành công</w:t>
              </w:r>
            </w:ins>
          </w:p>
        </w:tc>
        <w:tc>
          <w:tcPr>
            <w:tcW w:w="1312" w:type="dxa"/>
            <w:tcPrChange w:id="29955" w:author="phuong vu" w:date="2018-11-15T18:22:00Z">
              <w:tcPr>
                <w:tcW w:w="1463" w:type="dxa"/>
                <w:gridSpan w:val="2"/>
              </w:tcPr>
            </w:tcPrChange>
          </w:tcPr>
          <w:p w14:paraId="5C1F0DD4" w14:textId="2F6947C9" w:rsidR="00070151" w:rsidRPr="00BA3432" w:rsidRDefault="00070151">
            <w:pPr>
              <w:spacing w:line="276" w:lineRule="auto"/>
              <w:jc w:val="left"/>
              <w:rPr>
                <w:ins w:id="29956" w:author="phuong vu" w:date="2018-11-15T18:20:00Z"/>
                <w:b/>
                <w:lang w:val="en-US"/>
                <w:rPrChange w:id="29957" w:author="phuong vu" w:date="2018-11-25T21:55:00Z">
                  <w:rPr>
                    <w:ins w:id="29958" w:author="phuong vu" w:date="2018-11-15T18:20:00Z"/>
                    <w:b/>
                    <w:lang w:val="en-US"/>
                  </w:rPr>
                </w:rPrChange>
              </w:rPr>
              <w:pPrChange w:id="29959" w:author="phuong vu" w:date="2018-11-23T13:48:00Z">
                <w:pPr>
                  <w:jc w:val="left"/>
                </w:pPr>
              </w:pPrChange>
            </w:pPr>
            <w:ins w:id="29960" w:author="phuong vu" w:date="2018-11-15T18:21:00Z">
              <w:r w:rsidRPr="00BA3432">
                <w:rPr>
                  <w:b/>
                  <w:lang w:val="en-US"/>
                  <w:rPrChange w:id="29961" w:author="phuong vu" w:date="2018-11-25T21:55:00Z">
                    <w:rPr>
                      <w:b/>
                      <w:lang w:val="en-US"/>
                    </w:rPr>
                  </w:rPrChange>
                </w:rPr>
                <w:t>Đơn hàng bị hủy</w:t>
              </w:r>
            </w:ins>
          </w:p>
        </w:tc>
      </w:tr>
      <w:tr w:rsidR="00070151" w:rsidRPr="00BA3432" w14:paraId="2071D08D" w14:textId="77777777" w:rsidTr="00070151">
        <w:trPr>
          <w:trHeight w:val="422"/>
          <w:ins w:id="29962" w:author="phuong vu" w:date="2018-11-15T18:20:00Z"/>
        </w:trPr>
        <w:tc>
          <w:tcPr>
            <w:tcW w:w="1795" w:type="dxa"/>
            <w:tcPrChange w:id="29963" w:author="phuong vu" w:date="2018-11-15T18:24:00Z">
              <w:tcPr>
                <w:tcW w:w="1462" w:type="dxa"/>
              </w:tcPr>
            </w:tcPrChange>
          </w:tcPr>
          <w:p w14:paraId="0DC89E9F" w14:textId="1D800337" w:rsidR="00070151" w:rsidRPr="00BA3432" w:rsidRDefault="00070151">
            <w:pPr>
              <w:spacing w:line="276" w:lineRule="auto"/>
              <w:jc w:val="left"/>
              <w:rPr>
                <w:ins w:id="29964" w:author="phuong vu" w:date="2018-11-15T18:20:00Z"/>
                <w:lang w:val="en-US"/>
                <w:rPrChange w:id="29965" w:author="phuong vu" w:date="2018-11-25T21:55:00Z">
                  <w:rPr>
                    <w:ins w:id="29966" w:author="phuong vu" w:date="2018-11-15T18:20:00Z"/>
                    <w:lang w:val="en-US"/>
                  </w:rPr>
                </w:rPrChange>
              </w:rPr>
              <w:pPrChange w:id="29967" w:author="phuong vu" w:date="2018-11-23T13:48:00Z">
                <w:pPr>
                  <w:jc w:val="left"/>
                </w:pPr>
              </w:pPrChange>
            </w:pPr>
            <w:ins w:id="29968" w:author="phuong vu" w:date="2018-11-15T18:21:00Z">
              <w:r w:rsidRPr="00BA3432">
                <w:rPr>
                  <w:lang w:val="en-US"/>
                  <w:rPrChange w:id="29969" w:author="phuong vu" w:date="2018-11-25T21:55:00Z">
                    <w:rPr>
                      <w:lang w:val="en-US"/>
                    </w:rPr>
                  </w:rPrChange>
                </w:rPr>
                <w:t>Chi nhánh</w:t>
              </w:r>
            </w:ins>
          </w:p>
        </w:tc>
        <w:tc>
          <w:tcPr>
            <w:tcW w:w="1440" w:type="dxa"/>
            <w:vAlign w:val="center"/>
            <w:tcPrChange w:id="29970" w:author="phuong vu" w:date="2018-11-15T18:24:00Z">
              <w:tcPr>
                <w:tcW w:w="1463" w:type="dxa"/>
                <w:gridSpan w:val="2"/>
              </w:tcPr>
            </w:tcPrChange>
          </w:tcPr>
          <w:p w14:paraId="6479F926" w14:textId="1E351B25" w:rsidR="00070151" w:rsidRPr="00BA3432" w:rsidRDefault="00070151">
            <w:pPr>
              <w:spacing w:line="276" w:lineRule="auto"/>
              <w:jc w:val="center"/>
              <w:rPr>
                <w:ins w:id="29971" w:author="phuong vu" w:date="2018-11-15T18:20:00Z"/>
                <w:lang w:val="en-US"/>
                <w:rPrChange w:id="29972" w:author="phuong vu" w:date="2018-11-25T21:55:00Z">
                  <w:rPr>
                    <w:ins w:id="29973" w:author="phuong vu" w:date="2018-11-15T18:20:00Z"/>
                    <w:b/>
                    <w:lang w:val="en-US"/>
                  </w:rPr>
                </w:rPrChange>
              </w:rPr>
              <w:pPrChange w:id="29974" w:author="phuong vu" w:date="2018-11-23T13:48:00Z">
                <w:pPr>
                  <w:jc w:val="left"/>
                </w:pPr>
              </w:pPrChange>
            </w:pPr>
            <w:ins w:id="29975" w:author="phuong vu" w:date="2018-11-15T18:25:00Z">
              <w:r w:rsidRPr="00BA3432">
                <w:rPr>
                  <w:lang w:val="en-US"/>
                  <w:rPrChange w:id="29976" w:author="phuong vu" w:date="2018-11-25T21:55:00Z">
                    <w:rPr>
                      <w:b/>
                      <w:lang w:val="en-US"/>
                    </w:rPr>
                  </w:rPrChange>
                </w:rPr>
                <w:t>X</w:t>
              </w:r>
            </w:ins>
          </w:p>
        </w:tc>
        <w:tc>
          <w:tcPr>
            <w:tcW w:w="1350" w:type="dxa"/>
            <w:vAlign w:val="center"/>
            <w:tcPrChange w:id="29977" w:author="phuong vu" w:date="2018-11-15T18:24:00Z">
              <w:tcPr>
                <w:tcW w:w="1463" w:type="dxa"/>
                <w:gridSpan w:val="2"/>
              </w:tcPr>
            </w:tcPrChange>
          </w:tcPr>
          <w:p w14:paraId="36581A45" w14:textId="77777777" w:rsidR="00070151" w:rsidRPr="00BA3432" w:rsidRDefault="00070151">
            <w:pPr>
              <w:spacing w:line="276" w:lineRule="auto"/>
              <w:jc w:val="center"/>
              <w:rPr>
                <w:ins w:id="29978" w:author="phuong vu" w:date="2018-11-15T18:20:00Z"/>
                <w:lang w:val="en-US"/>
                <w:rPrChange w:id="29979" w:author="phuong vu" w:date="2018-11-25T21:55:00Z">
                  <w:rPr>
                    <w:ins w:id="29980" w:author="phuong vu" w:date="2018-11-15T18:20:00Z"/>
                    <w:b/>
                    <w:lang w:val="en-US"/>
                  </w:rPr>
                </w:rPrChange>
              </w:rPr>
              <w:pPrChange w:id="29981" w:author="phuong vu" w:date="2018-11-23T13:48:00Z">
                <w:pPr>
                  <w:jc w:val="left"/>
                </w:pPr>
              </w:pPrChange>
            </w:pPr>
          </w:p>
        </w:tc>
        <w:tc>
          <w:tcPr>
            <w:tcW w:w="1266" w:type="dxa"/>
            <w:vAlign w:val="center"/>
            <w:tcPrChange w:id="29982" w:author="phuong vu" w:date="2018-11-15T18:24:00Z">
              <w:tcPr>
                <w:tcW w:w="1463" w:type="dxa"/>
                <w:gridSpan w:val="2"/>
              </w:tcPr>
            </w:tcPrChange>
          </w:tcPr>
          <w:p w14:paraId="6CF49F62" w14:textId="77777777" w:rsidR="00070151" w:rsidRPr="00BA3432" w:rsidRDefault="00070151">
            <w:pPr>
              <w:spacing w:line="276" w:lineRule="auto"/>
              <w:jc w:val="center"/>
              <w:rPr>
                <w:ins w:id="29983" w:author="phuong vu" w:date="2018-11-15T18:20:00Z"/>
                <w:lang w:val="en-US"/>
                <w:rPrChange w:id="29984" w:author="phuong vu" w:date="2018-11-25T21:55:00Z">
                  <w:rPr>
                    <w:ins w:id="29985" w:author="phuong vu" w:date="2018-11-15T18:20:00Z"/>
                    <w:b/>
                    <w:lang w:val="en-US"/>
                  </w:rPr>
                </w:rPrChange>
              </w:rPr>
              <w:pPrChange w:id="29986" w:author="phuong vu" w:date="2018-11-23T13:48:00Z">
                <w:pPr>
                  <w:jc w:val="left"/>
                </w:pPr>
              </w:pPrChange>
            </w:pPr>
          </w:p>
        </w:tc>
        <w:tc>
          <w:tcPr>
            <w:tcW w:w="1614" w:type="dxa"/>
            <w:vAlign w:val="center"/>
            <w:tcPrChange w:id="29987" w:author="phuong vu" w:date="2018-11-15T18:24:00Z">
              <w:tcPr>
                <w:tcW w:w="1463" w:type="dxa"/>
              </w:tcPr>
            </w:tcPrChange>
          </w:tcPr>
          <w:p w14:paraId="7F935607" w14:textId="39722E89" w:rsidR="00070151" w:rsidRPr="00BA3432" w:rsidRDefault="00070151">
            <w:pPr>
              <w:spacing w:line="276" w:lineRule="auto"/>
              <w:jc w:val="center"/>
              <w:rPr>
                <w:ins w:id="29988" w:author="phuong vu" w:date="2018-11-15T18:20:00Z"/>
                <w:lang w:val="en-US"/>
                <w:rPrChange w:id="29989" w:author="phuong vu" w:date="2018-11-25T21:55:00Z">
                  <w:rPr>
                    <w:ins w:id="29990" w:author="phuong vu" w:date="2018-11-15T18:20:00Z"/>
                    <w:b/>
                    <w:lang w:val="en-US"/>
                  </w:rPr>
                </w:rPrChange>
              </w:rPr>
              <w:pPrChange w:id="29991" w:author="phuong vu" w:date="2018-11-23T13:48:00Z">
                <w:pPr>
                  <w:jc w:val="left"/>
                </w:pPr>
              </w:pPrChange>
            </w:pPr>
            <w:ins w:id="29992" w:author="phuong vu" w:date="2018-11-15T18:26:00Z">
              <w:r w:rsidRPr="00BA3432">
                <w:rPr>
                  <w:lang w:val="en-US"/>
                  <w:rPrChange w:id="29993" w:author="phuong vu" w:date="2018-11-25T21:55:00Z">
                    <w:rPr>
                      <w:b/>
                      <w:lang w:val="en-US"/>
                    </w:rPr>
                  </w:rPrChange>
                </w:rPr>
                <w:t>X</w:t>
              </w:r>
            </w:ins>
          </w:p>
        </w:tc>
        <w:tc>
          <w:tcPr>
            <w:tcW w:w="1312" w:type="dxa"/>
            <w:vAlign w:val="center"/>
            <w:tcPrChange w:id="29994" w:author="phuong vu" w:date="2018-11-15T18:24:00Z">
              <w:tcPr>
                <w:tcW w:w="1463" w:type="dxa"/>
                <w:gridSpan w:val="2"/>
              </w:tcPr>
            </w:tcPrChange>
          </w:tcPr>
          <w:p w14:paraId="52584C3E" w14:textId="0647E20B" w:rsidR="00070151" w:rsidRPr="00BA3432" w:rsidRDefault="00070151">
            <w:pPr>
              <w:spacing w:line="276" w:lineRule="auto"/>
              <w:jc w:val="center"/>
              <w:rPr>
                <w:ins w:id="29995" w:author="phuong vu" w:date="2018-11-15T18:20:00Z"/>
                <w:lang w:val="en-US"/>
                <w:rPrChange w:id="29996" w:author="phuong vu" w:date="2018-11-25T21:55:00Z">
                  <w:rPr>
                    <w:ins w:id="29997" w:author="phuong vu" w:date="2018-11-15T18:20:00Z"/>
                    <w:b/>
                    <w:lang w:val="en-US"/>
                  </w:rPr>
                </w:rPrChange>
              </w:rPr>
              <w:pPrChange w:id="29998" w:author="phuong vu" w:date="2018-11-23T13:48:00Z">
                <w:pPr>
                  <w:jc w:val="left"/>
                </w:pPr>
              </w:pPrChange>
            </w:pPr>
            <w:ins w:id="29999" w:author="phuong vu" w:date="2018-11-15T18:26:00Z">
              <w:r w:rsidRPr="00BA3432">
                <w:rPr>
                  <w:lang w:val="en-US"/>
                  <w:rPrChange w:id="30000" w:author="phuong vu" w:date="2018-11-25T21:55:00Z">
                    <w:rPr>
                      <w:b/>
                      <w:lang w:val="en-US"/>
                    </w:rPr>
                  </w:rPrChange>
                </w:rPr>
                <w:t>X</w:t>
              </w:r>
            </w:ins>
          </w:p>
        </w:tc>
      </w:tr>
      <w:tr w:rsidR="00070151" w:rsidRPr="00BA3432" w14:paraId="06614F2C" w14:textId="77777777" w:rsidTr="00070151">
        <w:trPr>
          <w:ins w:id="30001" w:author="phuong vu" w:date="2018-11-15T18:20:00Z"/>
        </w:trPr>
        <w:tc>
          <w:tcPr>
            <w:tcW w:w="1795" w:type="dxa"/>
            <w:tcPrChange w:id="30002" w:author="phuong vu" w:date="2018-11-15T18:24:00Z">
              <w:tcPr>
                <w:tcW w:w="1462" w:type="dxa"/>
              </w:tcPr>
            </w:tcPrChange>
          </w:tcPr>
          <w:p w14:paraId="495A6586" w14:textId="55537D66" w:rsidR="00070151" w:rsidRPr="00BA3432" w:rsidRDefault="00070151">
            <w:pPr>
              <w:spacing w:line="276" w:lineRule="auto"/>
              <w:jc w:val="left"/>
              <w:rPr>
                <w:ins w:id="30003" w:author="phuong vu" w:date="2018-11-15T18:20:00Z"/>
                <w:lang w:val="en-US"/>
                <w:rPrChange w:id="30004" w:author="phuong vu" w:date="2018-11-25T21:55:00Z">
                  <w:rPr>
                    <w:ins w:id="30005" w:author="phuong vu" w:date="2018-11-15T18:20:00Z"/>
                    <w:b/>
                    <w:lang w:val="en-US"/>
                  </w:rPr>
                </w:rPrChange>
              </w:rPr>
              <w:pPrChange w:id="30006" w:author="phuong vu" w:date="2018-11-23T13:48:00Z">
                <w:pPr>
                  <w:jc w:val="left"/>
                </w:pPr>
              </w:pPrChange>
            </w:pPr>
            <w:ins w:id="30007" w:author="phuong vu" w:date="2018-11-15T18:21:00Z">
              <w:r w:rsidRPr="00BA3432">
                <w:rPr>
                  <w:lang w:val="en-US"/>
                  <w:rPrChange w:id="30008" w:author="phuong vu" w:date="2018-11-25T21:55:00Z">
                    <w:rPr>
                      <w:lang w:val="en-US"/>
                    </w:rPr>
                  </w:rPrChange>
                </w:rPr>
                <w:t>Tên khách hàng</w:t>
              </w:r>
            </w:ins>
          </w:p>
        </w:tc>
        <w:tc>
          <w:tcPr>
            <w:tcW w:w="1440" w:type="dxa"/>
            <w:vAlign w:val="center"/>
            <w:tcPrChange w:id="30009" w:author="phuong vu" w:date="2018-11-15T18:24:00Z">
              <w:tcPr>
                <w:tcW w:w="1463" w:type="dxa"/>
                <w:gridSpan w:val="2"/>
              </w:tcPr>
            </w:tcPrChange>
          </w:tcPr>
          <w:p w14:paraId="2BF59747" w14:textId="765F133C" w:rsidR="00070151" w:rsidRPr="00BA3432" w:rsidRDefault="00070151">
            <w:pPr>
              <w:spacing w:line="276" w:lineRule="auto"/>
              <w:jc w:val="center"/>
              <w:rPr>
                <w:ins w:id="30010" w:author="phuong vu" w:date="2018-11-15T18:20:00Z"/>
                <w:lang w:val="en-US"/>
                <w:rPrChange w:id="30011" w:author="phuong vu" w:date="2018-11-25T21:55:00Z">
                  <w:rPr>
                    <w:ins w:id="30012" w:author="phuong vu" w:date="2018-11-15T18:20:00Z"/>
                    <w:b/>
                    <w:lang w:val="en-US"/>
                  </w:rPr>
                </w:rPrChange>
              </w:rPr>
              <w:pPrChange w:id="30013" w:author="phuong vu" w:date="2018-11-23T13:48:00Z">
                <w:pPr>
                  <w:jc w:val="left"/>
                </w:pPr>
              </w:pPrChange>
            </w:pPr>
            <w:ins w:id="30014" w:author="phuong vu" w:date="2018-11-15T18:25:00Z">
              <w:r w:rsidRPr="00BA3432">
                <w:rPr>
                  <w:lang w:val="en-US"/>
                  <w:rPrChange w:id="30015" w:author="phuong vu" w:date="2018-11-25T21:55:00Z">
                    <w:rPr>
                      <w:b/>
                      <w:lang w:val="en-US"/>
                    </w:rPr>
                  </w:rPrChange>
                </w:rPr>
                <w:t>X</w:t>
              </w:r>
            </w:ins>
          </w:p>
        </w:tc>
        <w:tc>
          <w:tcPr>
            <w:tcW w:w="1350" w:type="dxa"/>
            <w:vAlign w:val="center"/>
            <w:tcPrChange w:id="30016" w:author="phuong vu" w:date="2018-11-15T18:24:00Z">
              <w:tcPr>
                <w:tcW w:w="1463" w:type="dxa"/>
                <w:gridSpan w:val="2"/>
              </w:tcPr>
            </w:tcPrChange>
          </w:tcPr>
          <w:p w14:paraId="07B95138" w14:textId="145E6239" w:rsidR="00070151" w:rsidRPr="00BA3432" w:rsidRDefault="00070151">
            <w:pPr>
              <w:spacing w:line="276" w:lineRule="auto"/>
              <w:jc w:val="center"/>
              <w:rPr>
                <w:ins w:id="30017" w:author="phuong vu" w:date="2018-11-15T18:20:00Z"/>
                <w:lang w:val="en-US"/>
                <w:rPrChange w:id="30018" w:author="phuong vu" w:date="2018-11-25T21:55:00Z">
                  <w:rPr>
                    <w:ins w:id="30019" w:author="phuong vu" w:date="2018-11-15T18:20:00Z"/>
                    <w:b/>
                    <w:lang w:val="en-US"/>
                  </w:rPr>
                </w:rPrChange>
              </w:rPr>
              <w:pPrChange w:id="30020" w:author="phuong vu" w:date="2018-11-23T13:48:00Z">
                <w:pPr>
                  <w:jc w:val="left"/>
                </w:pPr>
              </w:pPrChange>
            </w:pPr>
            <w:ins w:id="30021" w:author="phuong vu" w:date="2018-11-15T18:24:00Z">
              <w:r w:rsidRPr="00BA3432">
                <w:rPr>
                  <w:lang w:val="en-US"/>
                  <w:rPrChange w:id="30022" w:author="phuong vu" w:date="2018-11-25T21:55:00Z">
                    <w:rPr>
                      <w:b/>
                      <w:lang w:val="en-US"/>
                    </w:rPr>
                  </w:rPrChange>
                </w:rPr>
                <w:t>X</w:t>
              </w:r>
            </w:ins>
          </w:p>
        </w:tc>
        <w:tc>
          <w:tcPr>
            <w:tcW w:w="1266" w:type="dxa"/>
            <w:vAlign w:val="center"/>
            <w:tcPrChange w:id="30023" w:author="phuong vu" w:date="2018-11-15T18:24:00Z">
              <w:tcPr>
                <w:tcW w:w="1463" w:type="dxa"/>
                <w:gridSpan w:val="2"/>
              </w:tcPr>
            </w:tcPrChange>
          </w:tcPr>
          <w:p w14:paraId="6B6D7D53" w14:textId="23C3B7B5" w:rsidR="00070151" w:rsidRPr="00BA3432" w:rsidRDefault="00070151">
            <w:pPr>
              <w:spacing w:line="276" w:lineRule="auto"/>
              <w:jc w:val="center"/>
              <w:rPr>
                <w:ins w:id="30024" w:author="phuong vu" w:date="2018-11-15T18:20:00Z"/>
                <w:lang w:val="en-US"/>
                <w:rPrChange w:id="30025" w:author="phuong vu" w:date="2018-11-25T21:55:00Z">
                  <w:rPr>
                    <w:ins w:id="30026" w:author="phuong vu" w:date="2018-11-15T18:20:00Z"/>
                    <w:b/>
                    <w:lang w:val="en-US"/>
                  </w:rPr>
                </w:rPrChange>
              </w:rPr>
              <w:pPrChange w:id="30027" w:author="phuong vu" w:date="2018-11-23T13:48:00Z">
                <w:pPr>
                  <w:jc w:val="left"/>
                </w:pPr>
              </w:pPrChange>
            </w:pPr>
            <w:ins w:id="30028" w:author="phuong vu" w:date="2018-11-15T18:26:00Z">
              <w:r w:rsidRPr="00BA3432">
                <w:rPr>
                  <w:lang w:val="en-US"/>
                  <w:rPrChange w:id="30029" w:author="phuong vu" w:date="2018-11-25T21:55:00Z">
                    <w:rPr>
                      <w:b/>
                      <w:lang w:val="en-US"/>
                    </w:rPr>
                  </w:rPrChange>
                </w:rPr>
                <w:t>X</w:t>
              </w:r>
            </w:ins>
          </w:p>
        </w:tc>
        <w:tc>
          <w:tcPr>
            <w:tcW w:w="1614" w:type="dxa"/>
            <w:vAlign w:val="center"/>
            <w:tcPrChange w:id="30030" w:author="phuong vu" w:date="2018-11-15T18:24:00Z">
              <w:tcPr>
                <w:tcW w:w="1463" w:type="dxa"/>
              </w:tcPr>
            </w:tcPrChange>
          </w:tcPr>
          <w:p w14:paraId="626DCAE4" w14:textId="6C701E0D" w:rsidR="00070151" w:rsidRPr="00BA3432" w:rsidRDefault="00070151">
            <w:pPr>
              <w:spacing w:line="276" w:lineRule="auto"/>
              <w:jc w:val="center"/>
              <w:rPr>
                <w:ins w:id="30031" w:author="phuong vu" w:date="2018-11-15T18:20:00Z"/>
                <w:lang w:val="en-US"/>
                <w:rPrChange w:id="30032" w:author="phuong vu" w:date="2018-11-25T21:55:00Z">
                  <w:rPr>
                    <w:ins w:id="30033" w:author="phuong vu" w:date="2018-11-15T18:20:00Z"/>
                    <w:b/>
                    <w:lang w:val="en-US"/>
                  </w:rPr>
                </w:rPrChange>
              </w:rPr>
              <w:pPrChange w:id="30034" w:author="phuong vu" w:date="2018-11-23T13:48:00Z">
                <w:pPr>
                  <w:jc w:val="left"/>
                </w:pPr>
              </w:pPrChange>
            </w:pPr>
            <w:ins w:id="30035" w:author="phuong vu" w:date="2018-11-15T18:26:00Z">
              <w:r w:rsidRPr="00BA3432">
                <w:rPr>
                  <w:lang w:val="en-US"/>
                  <w:rPrChange w:id="30036" w:author="phuong vu" w:date="2018-11-25T21:55:00Z">
                    <w:rPr>
                      <w:b/>
                      <w:lang w:val="en-US"/>
                    </w:rPr>
                  </w:rPrChange>
                </w:rPr>
                <w:t>X</w:t>
              </w:r>
            </w:ins>
          </w:p>
        </w:tc>
        <w:tc>
          <w:tcPr>
            <w:tcW w:w="1312" w:type="dxa"/>
            <w:vAlign w:val="center"/>
            <w:tcPrChange w:id="30037" w:author="phuong vu" w:date="2018-11-15T18:24:00Z">
              <w:tcPr>
                <w:tcW w:w="1463" w:type="dxa"/>
                <w:gridSpan w:val="2"/>
              </w:tcPr>
            </w:tcPrChange>
          </w:tcPr>
          <w:p w14:paraId="290D82D8" w14:textId="0EB777D2" w:rsidR="00070151" w:rsidRPr="00BA3432" w:rsidRDefault="00070151">
            <w:pPr>
              <w:spacing w:line="276" w:lineRule="auto"/>
              <w:jc w:val="center"/>
              <w:rPr>
                <w:ins w:id="30038" w:author="phuong vu" w:date="2018-11-15T18:20:00Z"/>
                <w:lang w:val="en-US"/>
                <w:rPrChange w:id="30039" w:author="phuong vu" w:date="2018-11-25T21:55:00Z">
                  <w:rPr>
                    <w:ins w:id="30040" w:author="phuong vu" w:date="2018-11-15T18:20:00Z"/>
                    <w:b/>
                    <w:lang w:val="en-US"/>
                  </w:rPr>
                </w:rPrChange>
              </w:rPr>
              <w:pPrChange w:id="30041" w:author="phuong vu" w:date="2018-11-23T13:48:00Z">
                <w:pPr>
                  <w:jc w:val="left"/>
                </w:pPr>
              </w:pPrChange>
            </w:pPr>
            <w:ins w:id="30042" w:author="phuong vu" w:date="2018-11-15T18:26:00Z">
              <w:r w:rsidRPr="00BA3432">
                <w:rPr>
                  <w:lang w:val="en-US"/>
                  <w:rPrChange w:id="30043" w:author="phuong vu" w:date="2018-11-25T21:55:00Z">
                    <w:rPr>
                      <w:b/>
                      <w:lang w:val="en-US"/>
                    </w:rPr>
                  </w:rPrChange>
                </w:rPr>
                <w:t>X</w:t>
              </w:r>
            </w:ins>
          </w:p>
        </w:tc>
      </w:tr>
      <w:tr w:rsidR="00070151" w:rsidRPr="00BA3432" w14:paraId="1989F5E2" w14:textId="77777777" w:rsidTr="00070151">
        <w:trPr>
          <w:ins w:id="30044" w:author="phuong vu" w:date="2018-11-15T18:20:00Z"/>
        </w:trPr>
        <w:tc>
          <w:tcPr>
            <w:tcW w:w="1795" w:type="dxa"/>
            <w:tcPrChange w:id="30045" w:author="phuong vu" w:date="2018-11-15T18:24:00Z">
              <w:tcPr>
                <w:tcW w:w="1462" w:type="dxa"/>
              </w:tcPr>
            </w:tcPrChange>
          </w:tcPr>
          <w:p w14:paraId="5E26EF06" w14:textId="3CEA2C0E" w:rsidR="00070151" w:rsidRPr="00BA3432" w:rsidRDefault="00070151">
            <w:pPr>
              <w:spacing w:line="276" w:lineRule="auto"/>
              <w:jc w:val="left"/>
              <w:rPr>
                <w:ins w:id="30046" w:author="phuong vu" w:date="2018-11-15T18:20:00Z"/>
                <w:lang w:val="en-US"/>
                <w:rPrChange w:id="30047" w:author="phuong vu" w:date="2018-11-25T21:55:00Z">
                  <w:rPr>
                    <w:ins w:id="30048" w:author="phuong vu" w:date="2018-11-15T18:20:00Z"/>
                    <w:lang w:val="en-US"/>
                  </w:rPr>
                </w:rPrChange>
              </w:rPr>
              <w:pPrChange w:id="30049" w:author="phuong vu" w:date="2018-11-23T13:48:00Z">
                <w:pPr>
                  <w:jc w:val="left"/>
                </w:pPr>
              </w:pPrChange>
            </w:pPr>
            <w:ins w:id="30050" w:author="phuong vu" w:date="2018-11-15T18:23:00Z">
              <w:r w:rsidRPr="00BA3432">
                <w:rPr>
                  <w:lang w:val="en-US"/>
                  <w:rPrChange w:id="30051" w:author="phuong vu" w:date="2018-11-25T21:55:00Z">
                    <w:rPr>
                      <w:lang w:val="en-US"/>
                    </w:rPr>
                  </w:rPrChange>
                </w:rPr>
                <w:t>Thời gian lấy đồ</w:t>
              </w:r>
            </w:ins>
          </w:p>
        </w:tc>
        <w:tc>
          <w:tcPr>
            <w:tcW w:w="1440" w:type="dxa"/>
            <w:vAlign w:val="center"/>
            <w:tcPrChange w:id="30052" w:author="phuong vu" w:date="2018-11-15T18:24:00Z">
              <w:tcPr>
                <w:tcW w:w="1463" w:type="dxa"/>
                <w:gridSpan w:val="2"/>
              </w:tcPr>
            </w:tcPrChange>
          </w:tcPr>
          <w:p w14:paraId="16ACA12F" w14:textId="3871D8DD" w:rsidR="00070151" w:rsidRPr="00BA3432" w:rsidRDefault="00070151">
            <w:pPr>
              <w:spacing w:line="276" w:lineRule="auto"/>
              <w:jc w:val="center"/>
              <w:rPr>
                <w:ins w:id="30053" w:author="phuong vu" w:date="2018-11-15T18:20:00Z"/>
                <w:lang w:val="en-US"/>
                <w:rPrChange w:id="30054" w:author="phuong vu" w:date="2018-11-25T21:55:00Z">
                  <w:rPr>
                    <w:ins w:id="30055" w:author="phuong vu" w:date="2018-11-15T18:20:00Z"/>
                    <w:lang w:val="en-US"/>
                  </w:rPr>
                </w:rPrChange>
              </w:rPr>
              <w:pPrChange w:id="30056" w:author="phuong vu" w:date="2018-11-23T13:48:00Z">
                <w:pPr>
                  <w:jc w:val="left"/>
                </w:pPr>
              </w:pPrChange>
            </w:pPr>
            <w:ins w:id="30057" w:author="phuong vu" w:date="2018-11-15T18:25:00Z">
              <w:r w:rsidRPr="00BA3432">
                <w:rPr>
                  <w:lang w:val="en-US"/>
                  <w:rPrChange w:id="30058" w:author="phuong vu" w:date="2018-11-25T21:55:00Z">
                    <w:rPr>
                      <w:lang w:val="en-US"/>
                    </w:rPr>
                  </w:rPrChange>
                </w:rPr>
                <w:t>X</w:t>
              </w:r>
            </w:ins>
          </w:p>
        </w:tc>
        <w:tc>
          <w:tcPr>
            <w:tcW w:w="1350" w:type="dxa"/>
            <w:vAlign w:val="center"/>
            <w:tcPrChange w:id="30059" w:author="phuong vu" w:date="2018-11-15T18:24:00Z">
              <w:tcPr>
                <w:tcW w:w="1463" w:type="dxa"/>
                <w:gridSpan w:val="2"/>
              </w:tcPr>
            </w:tcPrChange>
          </w:tcPr>
          <w:p w14:paraId="77B0400B" w14:textId="77777777" w:rsidR="00070151" w:rsidRPr="00BA3432" w:rsidRDefault="00070151">
            <w:pPr>
              <w:spacing w:line="276" w:lineRule="auto"/>
              <w:jc w:val="center"/>
              <w:rPr>
                <w:ins w:id="30060" w:author="phuong vu" w:date="2018-11-15T18:20:00Z"/>
                <w:lang w:val="en-US"/>
                <w:rPrChange w:id="30061" w:author="phuong vu" w:date="2018-11-25T21:55:00Z">
                  <w:rPr>
                    <w:ins w:id="30062" w:author="phuong vu" w:date="2018-11-15T18:20:00Z"/>
                    <w:lang w:val="en-US"/>
                  </w:rPr>
                </w:rPrChange>
              </w:rPr>
              <w:pPrChange w:id="30063" w:author="phuong vu" w:date="2018-11-23T13:48:00Z">
                <w:pPr>
                  <w:jc w:val="left"/>
                </w:pPr>
              </w:pPrChange>
            </w:pPr>
          </w:p>
        </w:tc>
        <w:tc>
          <w:tcPr>
            <w:tcW w:w="1266" w:type="dxa"/>
            <w:vAlign w:val="center"/>
            <w:tcPrChange w:id="30064" w:author="phuong vu" w:date="2018-11-15T18:24:00Z">
              <w:tcPr>
                <w:tcW w:w="1463" w:type="dxa"/>
                <w:gridSpan w:val="2"/>
              </w:tcPr>
            </w:tcPrChange>
          </w:tcPr>
          <w:p w14:paraId="3F95DA23" w14:textId="266B6130" w:rsidR="00070151" w:rsidRPr="00BA3432" w:rsidRDefault="00070151">
            <w:pPr>
              <w:spacing w:line="276" w:lineRule="auto"/>
              <w:jc w:val="center"/>
              <w:rPr>
                <w:ins w:id="30065" w:author="phuong vu" w:date="2018-11-15T18:20:00Z"/>
                <w:lang w:val="en-US"/>
                <w:rPrChange w:id="30066" w:author="phuong vu" w:date="2018-11-25T21:55:00Z">
                  <w:rPr>
                    <w:ins w:id="30067" w:author="phuong vu" w:date="2018-11-15T18:20:00Z"/>
                    <w:lang w:val="en-US"/>
                  </w:rPr>
                </w:rPrChange>
              </w:rPr>
              <w:pPrChange w:id="30068" w:author="phuong vu" w:date="2018-11-23T13:48:00Z">
                <w:pPr>
                  <w:jc w:val="left"/>
                </w:pPr>
              </w:pPrChange>
            </w:pPr>
            <w:ins w:id="30069" w:author="phuong vu" w:date="2018-11-15T18:26:00Z">
              <w:r w:rsidRPr="00BA3432">
                <w:rPr>
                  <w:lang w:val="en-US"/>
                  <w:rPrChange w:id="30070" w:author="phuong vu" w:date="2018-11-25T21:55:00Z">
                    <w:rPr>
                      <w:lang w:val="en-US"/>
                    </w:rPr>
                  </w:rPrChange>
                </w:rPr>
                <w:t>X</w:t>
              </w:r>
            </w:ins>
          </w:p>
        </w:tc>
        <w:tc>
          <w:tcPr>
            <w:tcW w:w="1614" w:type="dxa"/>
            <w:vAlign w:val="center"/>
            <w:tcPrChange w:id="30071" w:author="phuong vu" w:date="2018-11-15T18:24:00Z">
              <w:tcPr>
                <w:tcW w:w="1463" w:type="dxa"/>
              </w:tcPr>
            </w:tcPrChange>
          </w:tcPr>
          <w:p w14:paraId="72DE392B" w14:textId="243DCDB0" w:rsidR="00070151" w:rsidRPr="00BA3432" w:rsidRDefault="00070151">
            <w:pPr>
              <w:spacing w:line="276" w:lineRule="auto"/>
              <w:jc w:val="center"/>
              <w:rPr>
                <w:ins w:id="30072" w:author="phuong vu" w:date="2018-11-15T18:20:00Z"/>
                <w:lang w:val="en-US"/>
                <w:rPrChange w:id="30073" w:author="phuong vu" w:date="2018-11-25T21:55:00Z">
                  <w:rPr>
                    <w:ins w:id="30074" w:author="phuong vu" w:date="2018-11-15T18:20:00Z"/>
                    <w:lang w:val="en-US"/>
                  </w:rPr>
                </w:rPrChange>
              </w:rPr>
              <w:pPrChange w:id="30075" w:author="phuong vu" w:date="2018-11-23T13:48:00Z">
                <w:pPr>
                  <w:jc w:val="left"/>
                </w:pPr>
              </w:pPrChange>
            </w:pPr>
            <w:ins w:id="30076" w:author="phuong vu" w:date="2018-11-15T18:26:00Z">
              <w:r w:rsidRPr="00BA3432">
                <w:rPr>
                  <w:lang w:val="en-US"/>
                  <w:rPrChange w:id="30077" w:author="phuong vu" w:date="2018-11-25T21:55:00Z">
                    <w:rPr>
                      <w:lang w:val="en-US"/>
                    </w:rPr>
                  </w:rPrChange>
                </w:rPr>
                <w:t>X</w:t>
              </w:r>
            </w:ins>
          </w:p>
        </w:tc>
        <w:tc>
          <w:tcPr>
            <w:tcW w:w="1312" w:type="dxa"/>
            <w:vAlign w:val="center"/>
            <w:tcPrChange w:id="30078" w:author="phuong vu" w:date="2018-11-15T18:24:00Z">
              <w:tcPr>
                <w:tcW w:w="1463" w:type="dxa"/>
                <w:gridSpan w:val="2"/>
              </w:tcPr>
            </w:tcPrChange>
          </w:tcPr>
          <w:p w14:paraId="52441943" w14:textId="2F7C7321" w:rsidR="00070151" w:rsidRPr="00BA3432" w:rsidRDefault="00070151">
            <w:pPr>
              <w:spacing w:line="276" w:lineRule="auto"/>
              <w:jc w:val="center"/>
              <w:rPr>
                <w:ins w:id="30079" w:author="phuong vu" w:date="2018-11-15T18:20:00Z"/>
                <w:lang w:val="en-US"/>
                <w:rPrChange w:id="30080" w:author="phuong vu" w:date="2018-11-25T21:55:00Z">
                  <w:rPr>
                    <w:ins w:id="30081" w:author="phuong vu" w:date="2018-11-15T18:20:00Z"/>
                    <w:lang w:val="en-US"/>
                  </w:rPr>
                </w:rPrChange>
              </w:rPr>
              <w:pPrChange w:id="30082" w:author="phuong vu" w:date="2018-11-23T13:48:00Z">
                <w:pPr>
                  <w:jc w:val="left"/>
                </w:pPr>
              </w:pPrChange>
            </w:pPr>
            <w:ins w:id="30083" w:author="phuong vu" w:date="2018-11-15T18:26:00Z">
              <w:r w:rsidRPr="00BA3432">
                <w:rPr>
                  <w:lang w:val="en-US"/>
                  <w:rPrChange w:id="30084" w:author="phuong vu" w:date="2018-11-25T21:55:00Z">
                    <w:rPr>
                      <w:lang w:val="en-US"/>
                    </w:rPr>
                  </w:rPrChange>
                </w:rPr>
                <w:t>X</w:t>
              </w:r>
            </w:ins>
          </w:p>
        </w:tc>
      </w:tr>
      <w:tr w:rsidR="00070151" w:rsidRPr="00BA3432" w14:paraId="147517A4" w14:textId="77777777" w:rsidTr="00070151">
        <w:trPr>
          <w:ins w:id="30085" w:author="phuong vu" w:date="2018-11-15T18:20:00Z"/>
        </w:trPr>
        <w:tc>
          <w:tcPr>
            <w:tcW w:w="1795" w:type="dxa"/>
            <w:tcPrChange w:id="30086" w:author="phuong vu" w:date="2018-11-15T18:24:00Z">
              <w:tcPr>
                <w:tcW w:w="1462" w:type="dxa"/>
              </w:tcPr>
            </w:tcPrChange>
          </w:tcPr>
          <w:p w14:paraId="5CAAB112" w14:textId="4DA16B7D" w:rsidR="00070151" w:rsidRPr="00BA3432" w:rsidRDefault="00070151">
            <w:pPr>
              <w:spacing w:line="276" w:lineRule="auto"/>
              <w:jc w:val="left"/>
              <w:rPr>
                <w:ins w:id="30087" w:author="phuong vu" w:date="2018-11-15T18:20:00Z"/>
                <w:lang w:val="en-US"/>
                <w:rPrChange w:id="30088" w:author="phuong vu" w:date="2018-11-25T21:55:00Z">
                  <w:rPr>
                    <w:ins w:id="30089" w:author="phuong vu" w:date="2018-11-15T18:20:00Z"/>
                    <w:lang w:val="en-US"/>
                  </w:rPr>
                </w:rPrChange>
              </w:rPr>
              <w:pPrChange w:id="30090" w:author="phuong vu" w:date="2018-11-23T13:48:00Z">
                <w:pPr>
                  <w:jc w:val="left"/>
                </w:pPr>
              </w:pPrChange>
            </w:pPr>
            <w:ins w:id="30091" w:author="phuong vu" w:date="2018-11-15T18:23:00Z">
              <w:r w:rsidRPr="00BA3432">
                <w:rPr>
                  <w:lang w:val="en-US"/>
                  <w:rPrChange w:id="30092" w:author="phuong vu" w:date="2018-11-25T21:55:00Z">
                    <w:rPr>
                      <w:lang w:val="en-US"/>
                    </w:rPr>
                  </w:rPrChange>
                </w:rPr>
                <w:t>Thời gian trả đồ</w:t>
              </w:r>
            </w:ins>
          </w:p>
        </w:tc>
        <w:tc>
          <w:tcPr>
            <w:tcW w:w="1440" w:type="dxa"/>
            <w:vAlign w:val="center"/>
            <w:tcPrChange w:id="30093" w:author="phuong vu" w:date="2018-11-15T18:24:00Z">
              <w:tcPr>
                <w:tcW w:w="1463" w:type="dxa"/>
                <w:gridSpan w:val="2"/>
              </w:tcPr>
            </w:tcPrChange>
          </w:tcPr>
          <w:p w14:paraId="1B57F4CE" w14:textId="029957B4" w:rsidR="00070151" w:rsidRPr="00BA3432" w:rsidRDefault="00070151">
            <w:pPr>
              <w:spacing w:line="276" w:lineRule="auto"/>
              <w:jc w:val="center"/>
              <w:rPr>
                <w:ins w:id="30094" w:author="phuong vu" w:date="2018-11-15T18:20:00Z"/>
                <w:lang w:val="en-US"/>
                <w:rPrChange w:id="30095" w:author="phuong vu" w:date="2018-11-25T21:55:00Z">
                  <w:rPr>
                    <w:ins w:id="30096" w:author="phuong vu" w:date="2018-11-15T18:20:00Z"/>
                    <w:lang w:val="en-US"/>
                  </w:rPr>
                </w:rPrChange>
              </w:rPr>
              <w:pPrChange w:id="30097" w:author="phuong vu" w:date="2018-11-23T13:48:00Z">
                <w:pPr>
                  <w:jc w:val="left"/>
                </w:pPr>
              </w:pPrChange>
            </w:pPr>
            <w:ins w:id="30098" w:author="phuong vu" w:date="2018-11-15T18:25:00Z">
              <w:r w:rsidRPr="00BA3432">
                <w:rPr>
                  <w:lang w:val="en-US"/>
                  <w:rPrChange w:id="30099" w:author="phuong vu" w:date="2018-11-25T21:55:00Z">
                    <w:rPr>
                      <w:lang w:val="en-US"/>
                    </w:rPr>
                  </w:rPrChange>
                </w:rPr>
                <w:t>X</w:t>
              </w:r>
            </w:ins>
          </w:p>
        </w:tc>
        <w:tc>
          <w:tcPr>
            <w:tcW w:w="1350" w:type="dxa"/>
            <w:vAlign w:val="center"/>
            <w:tcPrChange w:id="30100" w:author="phuong vu" w:date="2018-11-15T18:24:00Z">
              <w:tcPr>
                <w:tcW w:w="1463" w:type="dxa"/>
                <w:gridSpan w:val="2"/>
              </w:tcPr>
            </w:tcPrChange>
          </w:tcPr>
          <w:p w14:paraId="18574094" w14:textId="77777777" w:rsidR="00070151" w:rsidRPr="00BA3432" w:rsidRDefault="00070151">
            <w:pPr>
              <w:spacing w:line="276" w:lineRule="auto"/>
              <w:jc w:val="center"/>
              <w:rPr>
                <w:ins w:id="30101" w:author="phuong vu" w:date="2018-11-15T18:20:00Z"/>
                <w:lang w:val="en-US"/>
                <w:rPrChange w:id="30102" w:author="phuong vu" w:date="2018-11-25T21:55:00Z">
                  <w:rPr>
                    <w:ins w:id="30103" w:author="phuong vu" w:date="2018-11-15T18:20:00Z"/>
                    <w:lang w:val="en-US"/>
                  </w:rPr>
                </w:rPrChange>
              </w:rPr>
              <w:pPrChange w:id="30104" w:author="phuong vu" w:date="2018-11-23T13:48:00Z">
                <w:pPr>
                  <w:jc w:val="left"/>
                </w:pPr>
              </w:pPrChange>
            </w:pPr>
          </w:p>
        </w:tc>
        <w:tc>
          <w:tcPr>
            <w:tcW w:w="1266" w:type="dxa"/>
            <w:vAlign w:val="center"/>
            <w:tcPrChange w:id="30105" w:author="phuong vu" w:date="2018-11-15T18:24:00Z">
              <w:tcPr>
                <w:tcW w:w="1463" w:type="dxa"/>
                <w:gridSpan w:val="2"/>
              </w:tcPr>
            </w:tcPrChange>
          </w:tcPr>
          <w:p w14:paraId="66553B04" w14:textId="007C3E64" w:rsidR="00070151" w:rsidRPr="00BA3432" w:rsidRDefault="00070151">
            <w:pPr>
              <w:spacing w:line="276" w:lineRule="auto"/>
              <w:jc w:val="center"/>
              <w:rPr>
                <w:ins w:id="30106" w:author="phuong vu" w:date="2018-11-15T18:20:00Z"/>
                <w:lang w:val="en-US"/>
                <w:rPrChange w:id="30107" w:author="phuong vu" w:date="2018-11-25T21:55:00Z">
                  <w:rPr>
                    <w:ins w:id="30108" w:author="phuong vu" w:date="2018-11-15T18:20:00Z"/>
                    <w:lang w:val="en-US"/>
                  </w:rPr>
                </w:rPrChange>
              </w:rPr>
              <w:pPrChange w:id="30109" w:author="phuong vu" w:date="2018-11-23T13:48:00Z">
                <w:pPr>
                  <w:jc w:val="left"/>
                </w:pPr>
              </w:pPrChange>
            </w:pPr>
            <w:ins w:id="30110" w:author="phuong vu" w:date="2018-11-15T18:26:00Z">
              <w:r w:rsidRPr="00BA3432">
                <w:rPr>
                  <w:lang w:val="en-US"/>
                  <w:rPrChange w:id="30111" w:author="phuong vu" w:date="2018-11-25T21:55:00Z">
                    <w:rPr>
                      <w:lang w:val="en-US"/>
                    </w:rPr>
                  </w:rPrChange>
                </w:rPr>
                <w:t>X</w:t>
              </w:r>
            </w:ins>
          </w:p>
        </w:tc>
        <w:tc>
          <w:tcPr>
            <w:tcW w:w="1614" w:type="dxa"/>
            <w:vAlign w:val="center"/>
            <w:tcPrChange w:id="30112" w:author="phuong vu" w:date="2018-11-15T18:24:00Z">
              <w:tcPr>
                <w:tcW w:w="1463" w:type="dxa"/>
              </w:tcPr>
            </w:tcPrChange>
          </w:tcPr>
          <w:p w14:paraId="6EC5ECB4" w14:textId="7208A13E" w:rsidR="00070151" w:rsidRPr="00BA3432" w:rsidRDefault="00070151">
            <w:pPr>
              <w:spacing w:line="276" w:lineRule="auto"/>
              <w:jc w:val="center"/>
              <w:rPr>
                <w:ins w:id="30113" w:author="phuong vu" w:date="2018-11-15T18:20:00Z"/>
                <w:lang w:val="en-US"/>
                <w:rPrChange w:id="30114" w:author="phuong vu" w:date="2018-11-25T21:55:00Z">
                  <w:rPr>
                    <w:ins w:id="30115" w:author="phuong vu" w:date="2018-11-15T18:20:00Z"/>
                    <w:lang w:val="en-US"/>
                  </w:rPr>
                </w:rPrChange>
              </w:rPr>
              <w:pPrChange w:id="30116" w:author="phuong vu" w:date="2018-11-23T13:48:00Z">
                <w:pPr>
                  <w:jc w:val="left"/>
                </w:pPr>
              </w:pPrChange>
            </w:pPr>
            <w:ins w:id="30117" w:author="phuong vu" w:date="2018-11-15T18:26:00Z">
              <w:r w:rsidRPr="00BA3432">
                <w:rPr>
                  <w:lang w:val="en-US"/>
                  <w:rPrChange w:id="30118" w:author="phuong vu" w:date="2018-11-25T21:55:00Z">
                    <w:rPr>
                      <w:lang w:val="en-US"/>
                    </w:rPr>
                  </w:rPrChange>
                </w:rPr>
                <w:t>X</w:t>
              </w:r>
            </w:ins>
          </w:p>
        </w:tc>
        <w:tc>
          <w:tcPr>
            <w:tcW w:w="1312" w:type="dxa"/>
            <w:vAlign w:val="center"/>
            <w:tcPrChange w:id="30119" w:author="phuong vu" w:date="2018-11-15T18:24:00Z">
              <w:tcPr>
                <w:tcW w:w="1463" w:type="dxa"/>
                <w:gridSpan w:val="2"/>
              </w:tcPr>
            </w:tcPrChange>
          </w:tcPr>
          <w:p w14:paraId="3A16B6F1" w14:textId="54598989" w:rsidR="00070151" w:rsidRPr="00BA3432" w:rsidRDefault="00070151">
            <w:pPr>
              <w:spacing w:line="276" w:lineRule="auto"/>
              <w:jc w:val="center"/>
              <w:rPr>
                <w:ins w:id="30120" w:author="phuong vu" w:date="2018-11-15T18:20:00Z"/>
                <w:lang w:val="en-US"/>
                <w:rPrChange w:id="30121" w:author="phuong vu" w:date="2018-11-25T21:55:00Z">
                  <w:rPr>
                    <w:ins w:id="30122" w:author="phuong vu" w:date="2018-11-15T18:20:00Z"/>
                    <w:lang w:val="en-US"/>
                  </w:rPr>
                </w:rPrChange>
              </w:rPr>
              <w:pPrChange w:id="30123" w:author="phuong vu" w:date="2018-11-23T13:48:00Z">
                <w:pPr>
                  <w:jc w:val="left"/>
                </w:pPr>
              </w:pPrChange>
            </w:pPr>
            <w:ins w:id="30124" w:author="phuong vu" w:date="2018-11-15T18:26:00Z">
              <w:r w:rsidRPr="00BA3432">
                <w:rPr>
                  <w:lang w:val="en-US"/>
                  <w:rPrChange w:id="30125" w:author="phuong vu" w:date="2018-11-25T21:55:00Z">
                    <w:rPr>
                      <w:lang w:val="en-US"/>
                    </w:rPr>
                  </w:rPrChange>
                </w:rPr>
                <w:t>X</w:t>
              </w:r>
            </w:ins>
          </w:p>
        </w:tc>
      </w:tr>
      <w:tr w:rsidR="00070151" w:rsidRPr="00BA3432" w14:paraId="319EC58B" w14:textId="77777777" w:rsidTr="00070151">
        <w:trPr>
          <w:ins w:id="30126" w:author="phuong vu" w:date="2018-11-15T18:20:00Z"/>
        </w:trPr>
        <w:tc>
          <w:tcPr>
            <w:tcW w:w="1795" w:type="dxa"/>
            <w:tcPrChange w:id="30127" w:author="phuong vu" w:date="2018-11-15T18:24:00Z">
              <w:tcPr>
                <w:tcW w:w="1462" w:type="dxa"/>
              </w:tcPr>
            </w:tcPrChange>
          </w:tcPr>
          <w:p w14:paraId="6B18AB1E" w14:textId="0CF44E36" w:rsidR="00070151" w:rsidRPr="00BA3432" w:rsidRDefault="00070151">
            <w:pPr>
              <w:spacing w:line="276" w:lineRule="auto"/>
              <w:jc w:val="left"/>
              <w:rPr>
                <w:ins w:id="30128" w:author="phuong vu" w:date="2018-11-15T18:20:00Z"/>
                <w:lang w:val="en-US"/>
                <w:rPrChange w:id="30129" w:author="phuong vu" w:date="2018-11-25T21:55:00Z">
                  <w:rPr>
                    <w:ins w:id="30130" w:author="phuong vu" w:date="2018-11-15T18:20:00Z"/>
                    <w:lang w:val="en-US"/>
                  </w:rPr>
                </w:rPrChange>
              </w:rPr>
              <w:pPrChange w:id="30131" w:author="phuong vu" w:date="2018-11-23T13:48:00Z">
                <w:pPr>
                  <w:jc w:val="left"/>
                </w:pPr>
              </w:pPrChange>
            </w:pPr>
            <w:ins w:id="30132" w:author="phuong vu" w:date="2018-11-15T18:23:00Z">
              <w:r w:rsidRPr="00BA3432">
                <w:rPr>
                  <w:lang w:val="en-US"/>
                  <w:rPrChange w:id="30133" w:author="phuong vu" w:date="2018-11-25T21:55:00Z">
                    <w:rPr>
                      <w:lang w:val="en-US"/>
                    </w:rPr>
                  </w:rPrChange>
                </w:rPr>
                <w:t>Trạng thái đơn hàng</w:t>
              </w:r>
            </w:ins>
          </w:p>
        </w:tc>
        <w:tc>
          <w:tcPr>
            <w:tcW w:w="1440" w:type="dxa"/>
            <w:vAlign w:val="center"/>
            <w:tcPrChange w:id="30134" w:author="phuong vu" w:date="2018-11-15T18:24:00Z">
              <w:tcPr>
                <w:tcW w:w="1463" w:type="dxa"/>
                <w:gridSpan w:val="2"/>
              </w:tcPr>
            </w:tcPrChange>
          </w:tcPr>
          <w:p w14:paraId="2C69951C" w14:textId="77777777" w:rsidR="00070151" w:rsidRPr="00BA3432" w:rsidRDefault="00070151">
            <w:pPr>
              <w:spacing w:line="276" w:lineRule="auto"/>
              <w:jc w:val="center"/>
              <w:rPr>
                <w:ins w:id="30135" w:author="phuong vu" w:date="2018-11-15T18:20:00Z"/>
                <w:lang w:val="en-US"/>
                <w:rPrChange w:id="30136" w:author="phuong vu" w:date="2018-11-25T21:55:00Z">
                  <w:rPr>
                    <w:ins w:id="30137" w:author="phuong vu" w:date="2018-11-15T18:20:00Z"/>
                    <w:lang w:val="en-US"/>
                  </w:rPr>
                </w:rPrChange>
              </w:rPr>
              <w:pPrChange w:id="30138" w:author="phuong vu" w:date="2018-11-23T13:48:00Z">
                <w:pPr>
                  <w:jc w:val="left"/>
                </w:pPr>
              </w:pPrChange>
            </w:pPr>
          </w:p>
        </w:tc>
        <w:tc>
          <w:tcPr>
            <w:tcW w:w="1350" w:type="dxa"/>
            <w:vAlign w:val="center"/>
            <w:tcPrChange w:id="30139" w:author="phuong vu" w:date="2018-11-15T18:24:00Z">
              <w:tcPr>
                <w:tcW w:w="1463" w:type="dxa"/>
                <w:gridSpan w:val="2"/>
              </w:tcPr>
            </w:tcPrChange>
          </w:tcPr>
          <w:p w14:paraId="698A2CB5" w14:textId="5B105FB9" w:rsidR="00070151" w:rsidRPr="00BA3432" w:rsidRDefault="00070151">
            <w:pPr>
              <w:spacing w:line="276" w:lineRule="auto"/>
              <w:jc w:val="center"/>
              <w:rPr>
                <w:ins w:id="30140" w:author="phuong vu" w:date="2018-11-15T18:20:00Z"/>
                <w:lang w:val="en-US"/>
                <w:rPrChange w:id="30141" w:author="phuong vu" w:date="2018-11-25T21:55:00Z">
                  <w:rPr>
                    <w:ins w:id="30142" w:author="phuong vu" w:date="2018-11-15T18:20:00Z"/>
                    <w:lang w:val="en-US"/>
                  </w:rPr>
                </w:rPrChange>
              </w:rPr>
              <w:pPrChange w:id="30143" w:author="phuong vu" w:date="2018-11-23T13:48:00Z">
                <w:pPr>
                  <w:jc w:val="left"/>
                </w:pPr>
              </w:pPrChange>
            </w:pPr>
            <w:ins w:id="30144" w:author="phuong vu" w:date="2018-11-15T18:25:00Z">
              <w:r w:rsidRPr="00BA3432">
                <w:rPr>
                  <w:lang w:val="en-US"/>
                  <w:rPrChange w:id="30145" w:author="phuong vu" w:date="2018-11-25T21:55:00Z">
                    <w:rPr>
                      <w:lang w:val="en-US"/>
                    </w:rPr>
                  </w:rPrChange>
                </w:rPr>
                <w:t>X</w:t>
              </w:r>
            </w:ins>
          </w:p>
        </w:tc>
        <w:tc>
          <w:tcPr>
            <w:tcW w:w="1266" w:type="dxa"/>
            <w:vAlign w:val="center"/>
            <w:tcPrChange w:id="30146" w:author="phuong vu" w:date="2018-11-15T18:24:00Z">
              <w:tcPr>
                <w:tcW w:w="1463" w:type="dxa"/>
                <w:gridSpan w:val="2"/>
              </w:tcPr>
            </w:tcPrChange>
          </w:tcPr>
          <w:p w14:paraId="74E21E47" w14:textId="77777777" w:rsidR="00070151" w:rsidRPr="00BA3432" w:rsidRDefault="00070151">
            <w:pPr>
              <w:spacing w:line="276" w:lineRule="auto"/>
              <w:jc w:val="center"/>
              <w:rPr>
                <w:ins w:id="30147" w:author="phuong vu" w:date="2018-11-15T18:20:00Z"/>
                <w:lang w:val="en-US"/>
                <w:rPrChange w:id="30148" w:author="phuong vu" w:date="2018-11-25T21:55:00Z">
                  <w:rPr>
                    <w:ins w:id="30149" w:author="phuong vu" w:date="2018-11-15T18:20:00Z"/>
                    <w:lang w:val="en-US"/>
                  </w:rPr>
                </w:rPrChange>
              </w:rPr>
              <w:pPrChange w:id="30150" w:author="phuong vu" w:date="2018-11-23T13:48:00Z">
                <w:pPr>
                  <w:jc w:val="left"/>
                </w:pPr>
              </w:pPrChange>
            </w:pPr>
          </w:p>
        </w:tc>
        <w:tc>
          <w:tcPr>
            <w:tcW w:w="1614" w:type="dxa"/>
            <w:vAlign w:val="center"/>
            <w:tcPrChange w:id="30151" w:author="phuong vu" w:date="2018-11-15T18:24:00Z">
              <w:tcPr>
                <w:tcW w:w="1463" w:type="dxa"/>
              </w:tcPr>
            </w:tcPrChange>
          </w:tcPr>
          <w:p w14:paraId="21B073AB" w14:textId="77777777" w:rsidR="00070151" w:rsidRPr="00BA3432" w:rsidRDefault="00070151">
            <w:pPr>
              <w:spacing w:line="276" w:lineRule="auto"/>
              <w:jc w:val="center"/>
              <w:rPr>
                <w:ins w:id="30152" w:author="phuong vu" w:date="2018-11-15T18:20:00Z"/>
                <w:lang w:val="en-US"/>
                <w:rPrChange w:id="30153" w:author="phuong vu" w:date="2018-11-25T21:55:00Z">
                  <w:rPr>
                    <w:ins w:id="30154" w:author="phuong vu" w:date="2018-11-15T18:20:00Z"/>
                    <w:lang w:val="en-US"/>
                  </w:rPr>
                </w:rPrChange>
              </w:rPr>
              <w:pPrChange w:id="30155" w:author="phuong vu" w:date="2018-11-23T13:48:00Z">
                <w:pPr>
                  <w:jc w:val="left"/>
                </w:pPr>
              </w:pPrChange>
            </w:pPr>
          </w:p>
        </w:tc>
        <w:tc>
          <w:tcPr>
            <w:tcW w:w="1312" w:type="dxa"/>
            <w:vAlign w:val="center"/>
            <w:tcPrChange w:id="30156" w:author="phuong vu" w:date="2018-11-15T18:24:00Z">
              <w:tcPr>
                <w:tcW w:w="1463" w:type="dxa"/>
                <w:gridSpan w:val="2"/>
              </w:tcPr>
            </w:tcPrChange>
          </w:tcPr>
          <w:p w14:paraId="095233ED" w14:textId="77777777" w:rsidR="00070151" w:rsidRPr="00BA3432" w:rsidRDefault="00070151">
            <w:pPr>
              <w:spacing w:line="276" w:lineRule="auto"/>
              <w:jc w:val="center"/>
              <w:rPr>
                <w:ins w:id="30157" w:author="phuong vu" w:date="2018-11-15T18:20:00Z"/>
                <w:lang w:val="en-US"/>
                <w:rPrChange w:id="30158" w:author="phuong vu" w:date="2018-11-25T21:55:00Z">
                  <w:rPr>
                    <w:ins w:id="30159" w:author="phuong vu" w:date="2018-11-15T18:20:00Z"/>
                    <w:lang w:val="en-US"/>
                  </w:rPr>
                </w:rPrChange>
              </w:rPr>
              <w:pPrChange w:id="30160" w:author="phuong vu" w:date="2018-11-23T13:48:00Z">
                <w:pPr>
                  <w:jc w:val="left"/>
                </w:pPr>
              </w:pPrChange>
            </w:pPr>
          </w:p>
        </w:tc>
      </w:tr>
      <w:tr w:rsidR="00070151" w:rsidRPr="00BA3432" w14:paraId="01F6FE51" w14:textId="77777777" w:rsidTr="00070151">
        <w:trPr>
          <w:ins w:id="30161" w:author="phuong vu" w:date="2018-11-15T18:20:00Z"/>
        </w:trPr>
        <w:tc>
          <w:tcPr>
            <w:tcW w:w="1795" w:type="dxa"/>
            <w:tcPrChange w:id="30162" w:author="phuong vu" w:date="2018-11-15T18:24:00Z">
              <w:tcPr>
                <w:tcW w:w="1462" w:type="dxa"/>
              </w:tcPr>
            </w:tcPrChange>
          </w:tcPr>
          <w:p w14:paraId="330D330C" w14:textId="0567BE2C" w:rsidR="00070151" w:rsidRPr="00BA3432" w:rsidRDefault="00070151">
            <w:pPr>
              <w:spacing w:line="276" w:lineRule="auto"/>
              <w:jc w:val="left"/>
              <w:rPr>
                <w:ins w:id="30163" w:author="phuong vu" w:date="2018-11-15T18:20:00Z"/>
                <w:lang w:val="en-US"/>
                <w:rPrChange w:id="30164" w:author="phuong vu" w:date="2018-11-25T21:55:00Z">
                  <w:rPr>
                    <w:ins w:id="30165" w:author="phuong vu" w:date="2018-11-15T18:20:00Z"/>
                    <w:lang w:val="en-US"/>
                  </w:rPr>
                </w:rPrChange>
              </w:rPr>
              <w:pPrChange w:id="30166" w:author="phuong vu" w:date="2018-11-23T13:48:00Z">
                <w:pPr>
                  <w:jc w:val="left"/>
                </w:pPr>
              </w:pPrChange>
            </w:pPr>
            <w:ins w:id="30167" w:author="phuong vu" w:date="2018-11-15T18:23:00Z">
              <w:r w:rsidRPr="00BA3432">
                <w:rPr>
                  <w:lang w:val="en-US"/>
                  <w:rPrChange w:id="30168" w:author="phuong vu" w:date="2018-11-25T21:55:00Z">
                    <w:rPr>
                      <w:lang w:val="en-US"/>
                    </w:rPr>
                  </w:rPrChange>
                </w:rPr>
                <w:t>Số lượng đồ</w:t>
              </w:r>
            </w:ins>
          </w:p>
        </w:tc>
        <w:tc>
          <w:tcPr>
            <w:tcW w:w="1440" w:type="dxa"/>
            <w:vAlign w:val="center"/>
            <w:tcPrChange w:id="30169" w:author="phuong vu" w:date="2018-11-15T18:24:00Z">
              <w:tcPr>
                <w:tcW w:w="1463" w:type="dxa"/>
                <w:gridSpan w:val="2"/>
              </w:tcPr>
            </w:tcPrChange>
          </w:tcPr>
          <w:p w14:paraId="1C6C2D20" w14:textId="4FC63775" w:rsidR="00070151" w:rsidRPr="00BA3432" w:rsidRDefault="00070151">
            <w:pPr>
              <w:spacing w:line="276" w:lineRule="auto"/>
              <w:jc w:val="center"/>
              <w:rPr>
                <w:ins w:id="30170" w:author="phuong vu" w:date="2018-11-15T18:20:00Z"/>
                <w:lang w:val="en-US"/>
                <w:rPrChange w:id="30171" w:author="phuong vu" w:date="2018-11-25T21:55:00Z">
                  <w:rPr>
                    <w:ins w:id="30172" w:author="phuong vu" w:date="2018-11-15T18:20:00Z"/>
                    <w:lang w:val="en-US"/>
                  </w:rPr>
                </w:rPrChange>
              </w:rPr>
              <w:pPrChange w:id="30173" w:author="phuong vu" w:date="2018-11-23T13:48:00Z">
                <w:pPr>
                  <w:jc w:val="left"/>
                </w:pPr>
              </w:pPrChange>
            </w:pPr>
            <w:ins w:id="30174" w:author="phuong vu" w:date="2018-11-15T18:25:00Z">
              <w:r w:rsidRPr="00BA3432">
                <w:rPr>
                  <w:lang w:val="en-US"/>
                  <w:rPrChange w:id="30175" w:author="phuong vu" w:date="2018-11-25T21:55:00Z">
                    <w:rPr>
                      <w:lang w:val="en-US"/>
                    </w:rPr>
                  </w:rPrChange>
                </w:rPr>
                <w:t>X</w:t>
              </w:r>
            </w:ins>
          </w:p>
        </w:tc>
        <w:tc>
          <w:tcPr>
            <w:tcW w:w="1350" w:type="dxa"/>
            <w:vAlign w:val="center"/>
            <w:tcPrChange w:id="30176" w:author="phuong vu" w:date="2018-11-15T18:24:00Z">
              <w:tcPr>
                <w:tcW w:w="1463" w:type="dxa"/>
                <w:gridSpan w:val="2"/>
              </w:tcPr>
            </w:tcPrChange>
          </w:tcPr>
          <w:p w14:paraId="7D0BEF53" w14:textId="77777777" w:rsidR="00070151" w:rsidRPr="00BA3432" w:rsidRDefault="00070151">
            <w:pPr>
              <w:spacing w:line="276" w:lineRule="auto"/>
              <w:jc w:val="center"/>
              <w:rPr>
                <w:ins w:id="30177" w:author="phuong vu" w:date="2018-11-15T18:20:00Z"/>
                <w:lang w:val="en-US"/>
                <w:rPrChange w:id="30178" w:author="phuong vu" w:date="2018-11-25T21:55:00Z">
                  <w:rPr>
                    <w:ins w:id="30179" w:author="phuong vu" w:date="2018-11-15T18:20:00Z"/>
                    <w:lang w:val="en-US"/>
                  </w:rPr>
                </w:rPrChange>
              </w:rPr>
              <w:pPrChange w:id="30180" w:author="phuong vu" w:date="2018-11-23T13:48:00Z">
                <w:pPr>
                  <w:jc w:val="left"/>
                </w:pPr>
              </w:pPrChange>
            </w:pPr>
          </w:p>
        </w:tc>
        <w:tc>
          <w:tcPr>
            <w:tcW w:w="1266" w:type="dxa"/>
            <w:vAlign w:val="center"/>
            <w:tcPrChange w:id="30181" w:author="phuong vu" w:date="2018-11-15T18:24:00Z">
              <w:tcPr>
                <w:tcW w:w="1463" w:type="dxa"/>
                <w:gridSpan w:val="2"/>
              </w:tcPr>
            </w:tcPrChange>
          </w:tcPr>
          <w:p w14:paraId="4DE94707" w14:textId="77777777" w:rsidR="00070151" w:rsidRPr="00BA3432" w:rsidRDefault="00070151">
            <w:pPr>
              <w:spacing w:line="276" w:lineRule="auto"/>
              <w:jc w:val="center"/>
              <w:rPr>
                <w:ins w:id="30182" w:author="phuong vu" w:date="2018-11-15T18:20:00Z"/>
                <w:lang w:val="en-US"/>
                <w:rPrChange w:id="30183" w:author="phuong vu" w:date="2018-11-25T21:55:00Z">
                  <w:rPr>
                    <w:ins w:id="30184" w:author="phuong vu" w:date="2018-11-15T18:20:00Z"/>
                    <w:lang w:val="en-US"/>
                  </w:rPr>
                </w:rPrChange>
              </w:rPr>
              <w:pPrChange w:id="30185" w:author="phuong vu" w:date="2018-11-23T13:48:00Z">
                <w:pPr>
                  <w:jc w:val="left"/>
                </w:pPr>
              </w:pPrChange>
            </w:pPr>
          </w:p>
        </w:tc>
        <w:tc>
          <w:tcPr>
            <w:tcW w:w="1614" w:type="dxa"/>
            <w:vAlign w:val="center"/>
            <w:tcPrChange w:id="30186" w:author="phuong vu" w:date="2018-11-15T18:24:00Z">
              <w:tcPr>
                <w:tcW w:w="1463" w:type="dxa"/>
              </w:tcPr>
            </w:tcPrChange>
          </w:tcPr>
          <w:p w14:paraId="0956A566" w14:textId="77777777" w:rsidR="00070151" w:rsidRPr="00BA3432" w:rsidRDefault="00070151">
            <w:pPr>
              <w:spacing w:line="276" w:lineRule="auto"/>
              <w:jc w:val="center"/>
              <w:rPr>
                <w:ins w:id="30187" w:author="phuong vu" w:date="2018-11-15T18:20:00Z"/>
                <w:lang w:val="en-US"/>
                <w:rPrChange w:id="30188" w:author="phuong vu" w:date="2018-11-25T21:55:00Z">
                  <w:rPr>
                    <w:ins w:id="30189" w:author="phuong vu" w:date="2018-11-15T18:20:00Z"/>
                    <w:lang w:val="en-US"/>
                  </w:rPr>
                </w:rPrChange>
              </w:rPr>
              <w:pPrChange w:id="30190" w:author="phuong vu" w:date="2018-11-23T13:48:00Z">
                <w:pPr>
                  <w:jc w:val="left"/>
                </w:pPr>
              </w:pPrChange>
            </w:pPr>
          </w:p>
        </w:tc>
        <w:tc>
          <w:tcPr>
            <w:tcW w:w="1312" w:type="dxa"/>
            <w:vAlign w:val="center"/>
            <w:tcPrChange w:id="30191" w:author="phuong vu" w:date="2018-11-15T18:24:00Z">
              <w:tcPr>
                <w:tcW w:w="1463" w:type="dxa"/>
                <w:gridSpan w:val="2"/>
              </w:tcPr>
            </w:tcPrChange>
          </w:tcPr>
          <w:p w14:paraId="5C13E2F7" w14:textId="09FE30BA" w:rsidR="00070151" w:rsidRPr="00BA3432" w:rsidRDefault="00070151">
            <w:pPr>
              <w:spacing w:line="276" w:lineRule="auto"/>
              <w:jc w:val="center"/>
              <w:rPr>
                <w:ins w:id="30192" w:author="phuong vu" w:date="2018-11-15T18:20:00Z"/>
                <w:lang w:val="en-US"/>
                <w:rPrChange w:id="30193" w:author="phuong vu" w:date="2018-11-25T21:55:00Z">
                  <w:rPr>
                    <w:ins w:id="30194" w:author="phuong vu" w:date="2018-11-15T18:20:00Z"/>
                    <w:lang w:val="en-US"/>
                  </w:rPr>
                </w:rPrChange>
              </w:rPr>
              <w:pPrChange w:id="30195" w:author="phuong vu" w:date="2018-11-23T13:48:00Z">
                <w:pPr>
                  <w:jc w:val="left"/>
                </w:pPr>
              </w:pPrChange>
            </w:pPr>
            <w:ins w:id="30196" w:author="phuong vu" w:date="2018-11-15T18:26:00Z">
              <w:r w:rsidRPr="00BA3432">
                <w:rPr>
                  <w:lang w:val="en-US"/>
                  <w:rPrChange w:id="30197" w:author="phuong vu" w:date="2018-11-25T21:55:00Z">
                    <w:rPr>
                      <w:lang w:val="en-US"/>
                    </w:rPr>
                  </w:rPrChange>
                </w:rPr>
                <w:t>X</w:t>
              </w:r>
            </w:ins>
          </w:p>
        </w:tc>
      </w:tr>
      <w:tr w:rsidR="00070151" w:rsidRPr="00BA3432" w14:paraId="3AFD9BBE" w14:textId="77777777" w:rsidTr="00070151">
        <w:trPr>
          <w:ins w:id="30198" w:author="phuong vu" w:date="2018-11-15T18:20:00Z"/>
        </w:trPr>
        <w:tc>
          <w:tcPr>
            <w:tcW w:w="1795" w:type="dxa"/>
            <w:tcPrChange w:id="30199" w:author="phuong vu" w:date="2018-11-15T18:24:00Z">
              <w:tcPr>
                <w:tcW w:w="1462" w:type="dxa"/>
              </w:tcPr>
            </w:tcPrChange>
          </w:tcPr>
          <w:p w14:paraId="7B872211" w14:textId="4C435485" w:rsidR="00070151" w:rsidRPr="00BA3432" w:rsidRDefault="00070151">
            <w:pPr>
              <w:spacing w:line="276" w:lineRule="auto"/>
              <w:jc w:val="left"/>
              <w:rPr>
                <w:ins w:id="30200" w:author="phuong vu" w:date="2018-11-15T18:20:00Z"/>
                <w:lang w:val="en-US"/>
                <w:rPrChange w:id="30201" w:author="phuong vu" w:date="2018-11-25T21:55:00Z">
                  <w:rPr>
                    <w:ins w:id="30202" w:author="phuong vu" w:date="2018-11-15T18:20:00Z"/>
                    <w:lang w:val="en-US"/>
                  </w:rPr>
                </w:rPrChange>
              </w:rPr>
              <w:pPrChange w:id="30203" w:author="phuong vu" w:date="2018-11-23T13:48:00Z">
                <w:pPr>
                  <w:jc w:val="left"/>
                </w:pPr>
              </w:pPrChange>
            </w:pPr>
            <w:ins w:id="30204" w:author="phuong vu" w:date="2018-11-15T18:24:00Z">
              <w:r w:rsidRPr="00BA3432">
                <w:rPr>
                  <w:lang w:val="en-US"/>
                  <w:rPrChange w:id="30205" w:author="phuong vu" w:date="2018-11-25T21:55:00Z">
                    <w:rPr>
                      <w:lang w:val="en-US"/>
                    </w:rPr>
                  </w:rPrChange>
                </w:rPr>
                <w:lastRenderedPageBreak/>
                <w:t>ID đơn hàng</w:t>
              </w:r>
            </w:ins>
          </w:p>
        </w:tc>
        <w:tc>
          <w:tcPr>
            <w:tcW w:w="1440" w:type="dxa"/>
            <w:vAlign w:val="center"/>
            <w:tcPrChange w:id="30206" w:author="phuong vu" w:date="2018-11-15T18:24:00Z">
              <w:tcPr>
                <w:tcW w:w="1463" w:type="dxa"/>
                <w:gridSpan w:val="2"/>
              </w:tcPr>
            </w:tcPrChange>
          </w:tcPr>
          <w:p w14:paraId="0A32F2AC" w14:textId="024A5DA6" w:rsidR="00070151" w:rsidRPr="00BA3432" w:rsidRDefault="00070151">
            <w:pPr>
              <w:spacing w:line="276" w:lineRule="auto"/>
              <w:jc w:val="center"/>
              <w:rPr>
                <w:ins w:id="30207" w:author="phuong vu" w:date="2018-11-15T18:20:00Z"/>
                <w:lang w:val="en-US"/>
                <w:rPrChange w:id="30208" w:author="phuong vu" w:date="2018-11-25T21:55:00Z">
                  <w:rPr>
                    <w:ins w:id="30209" w:author="phuong vu" w:date="2018-11-15T18:20:00Z"/>
                    <w:lang w:val="en-US"/>
                  </w:rPr>
                </w:rPrChange>
              </w:rPr>
              <w:pPrChange w:id="30210" w:author="phuong vu" w:date="2018-11-23T13:48:00Z">
                <w:pPr>
                  <w:jc w:val="left"/>
                </w:pPr>
              </w:pPrChange>
            </w:pPr>
            <w:ins w:id="30211" w:author="phuong vu" w:date="2018-11-15T18:25:00Z">
              <w:r w:rsidRPr="00BA3432">
                <w:rPr>
                  <w:lang w:val="en-US"/>
                  <w:rPrChange w:id="30212" w:author="phuong vu" w:date="2018-11-25T21:55:00Z">
                    <w:rPr>
                      <w:lang w:val="en-US"/>
                    </w:rPr>
                  </w:rPrChange>
                </w:rPr>
                <w:t>X</w:t>
              </w:r>
            </w:ins>
          </w:p>
        </w:tc>
        <w:tc>
          <w:tcPr>
            <w:tcW w:w="1350" w:type="dxa"/>
            <w:vAlign w:val="center"/>
            <w:tcPrChange w:id="30213" w:author="phuong vu" w:date="2018-11-15T18:24:00Z">
              <w:tcPr>
                <w:tcW w:w="1463" w:type="dxa"/>
                <w:gridSpan w:val="2"/>
              </w:tcPr>
            </w:tcPrChange>
          </w:tcPr>
          <w:p w14:paraId="5F946AB4" w14:textId="79F76120" w:rsidR="00070151" w:rsidRPr="00BA3432" w:rsidRDefault="00070151">
            <w:pPr>
              <w:spacing w:line="276" w:lineRule="auto"/>
              <w:jc w:val="center"/>
              <w:rPr>
                <w:ins w:id="30214" w:author="phuong vu" w:date="2018-11-15T18:20:00Z"/>
                <w:lang w:val="en-US"/>
                <w:rPrChange w:id="30215" w:author="phuong vu" w:date="2018-11-25T21:55:00Z">
                  <w:rPr>
                    <w:ins w:id="30216" w:author="phuong vu" w:date="2018-11-15T18:20:00Z"/>
                    <w:lang w:val="en-US"/>
                  </w:rPr>
                </w:rPrChange>
              </w:rPr>
              <w:pPrChange w:id="30217" w:author="phuong vu" w:date="2018-11-23T13:48:00Z">
                <w:pPr>
                  <w:jc w:val="left"/>
                </w:pPr>
              </w:pPrChange>
            </w:pPr>
            <w:ins w:id="30218" w:author="phuong vu" w:date="2018-11-15T18:25:00Z">
              <w:r w:rsidRPr="00BA3432">
                <w:rPr>
                  <w:lang w:val="en-US"/>
                  <w:rPrChange w:id="30219" w:author="phuong vu" w:date="2018-11-25T21:55:00Z">
                    <w:rPr>
                      <w:lang w:val="en-US"/>
                    </w:rPr>
                  </w:rPrChange>
                </w:rPr>
                <w:t>X</w:t>
              </w:r>
            </w:ins>
          </w:p>
        </w:tc>
        <w:tc>
          <w:tcPr>
            <w:tcW w:w="1266" w:type="dxa"/>
            <w:vAlign w:val="center"/>
            <w:tcPrChange w:id="30220" w:author="phuong vu" w:date="2018-11-15T18:24:00Z">
              <w:tcPr>
                <w:tcW w:w="1463" w:type="dxa"/>
                <w:gridSpan w:val="2"/>
              </w:tcPr>
            </w:tcPrChange>
          </w:tcPr>
          <w:p w14:paraId="5BCE5A66" w14:textId="2255EED5" w:rsidR="00070151" w:rsidRPr="00BA3432" w:rsidRDefault="00070151">
            <w:pPr>
              <w:spacing w:line="276" w:lineRule="auto"/>
              <w:jc w:val="center"/>
              <w:rPr>
                <w:ins w:id="30221" w:author="phuong vu" w:date="2018-11-15T18:20:00Z"/>
                <w:lang w:val="en-US"/>
                <w:rPrChange w:id="30222" w:author="phuong vu" w:date="2018-11-25T21:55:00Z">
                  <w:rPr>
                    <w:ins w:id="30223" w:author="phuong vu" w:date="2018-11-15T18:20:00Z"/>
                    <w:lang w:val="en-US"/>
                  </w:rPr>
                </w:rPrChange>
              </w:rPr>
              <w:pPrChange w:id="30224" w:author="phuong vu" w:date="2018-11-23T13:48:00Z">
                <w:pPr>
                  <w:jc w:val="left"/>
                </w:pPr>
              </w:pPrChange>
            </w:pPr>
            <w:ins w:id="30225" w:author="phuong vu" w:date="2018-11-15T18:25:00Z">
              <w:r w:rsidRPr="00BA3432">
                <w:rPr>
                  <w:lang w:val="en-US"/>
                  <w:rPrChange w:id="30226" w:author="phuong vu" w:date="2018-11-25T21:55:00Z">
                    <w:rPr>
                      <w:lang w:val="en-US"/>
                    </w:rPr>
                  </w:rPrChange>
                </w:rPr>
                <w:t>X</w:t>
              </w:r>
            </w:ins>
          </w:p>
        </w:tc>
        <w:tc>
          <w:tcPr>
            <w:tcW w:w="1614" w:type="dxa"/>
            <w:vAlign w:val="center"/>
            <w:tcPrChange w:id="30227" w:author="phuong vu" w:date="2018-11-15T18:24:00Z">
              <w:tcPr>
                <w:tcW w:w="1463" w:type="dxa"/>
              </w:tcPr>
            </w:tcPrChange>
          </w:tcPr>
          <w:p w14:paraId="166EE12F" w14:textId="55B822A4" w:rsidR="00070151" w:rsidRPr="00BA3432" w:rsidRDefault="00070151">
            <w:pPr>
              <w:spacing w:line="276" w:lineRule="auto"/>
              <w:jc w:val="center"/>
              <w:rPr>
                <w:ins w:id="30228" w:author="phuong vu" w:date="2018-11-15T18:20:00Z"/>
                <w:lang w:val="en-US"/>
                <w:rPrChange w:id="30229" w:author="phuong vu" w:date="2018-11-25T21:55:00Z">
                  <w:rPr>
                    <w:ins w:id="30230" w:author="phuong vu" w:date="2018-11-15T18:20:00Z"/>
                    <w:lang w:val="en-US"/>
                  </w:rPr>
                </w:rPrChange>
              </w:rPr>
              <w:pPrChange w:id="30231" w:author="phuong vu" w:date="2018-11-23T13:48:00Z">
                <w:pPr>
                  <w:jc w:val="left"/>
                </w:pPr>
              </w:pPrChange>
            </w:pPr>
            <w:ins w:id="30232" w:author="phuong vu" w:date="2018-11-15T18:25:00Z">
              <w:r w:rsidRPr="00BA3432">
                <w:rPr>
                  <w:lang w:val="en-US"/>
                  <w:rPrChange w:id="30233" w:author="phuong vu" w:date="2018-11-25T21:55:00Z">
                    <w:rPr>
                      <w:lang w:val="en-US"/>
                    </w:rPr>
                  </w:rPrChange>
                </w:rPr>
                <w:t>X</w:t>
              </w:r>
            </w:ins>
          </w:p>
        </w:tc>
        <w:tc>
          <w:tcPr>
            <w:tcW w:w="1312" w:type="dxa"/>
            <w:vAlign w:val="center"/>
            <w:tcPrChange w:id="30234" w:author="phuong vu" w:date="2018-11-15T18:24:00Z">
              <w:tcPr>
                <w:tcW w:w="1463" w:type="dxa"/>
                <w:gridSpan w:val="2"/>
              </w:tcPr>
            </w:tcPrChange>
          </w:tcPr>
          <w:p w14:paraId="36C191A8" w14:textId="1415CF70" w:rsidR="00070151" w:rsidRPr="00BA3432" w:rsidRDefault="00070151">
            <w:pPr>
              <w:spacing w:line="276" w:lineRule="auto"/>
              <w:jc w:val="center"/>
              <w:rPr>
                <w:ins w:id="30235" w:author="phuong vu" w:date="2018-11-15T18:20:00Z"/>
                <w:lang w:val="en-US"/>
                <w:rPrChange w:id="30236" w:author="phuong vu" w:date="2018-11-25T21:55:00Z">
                  <w:rPr>
                    <w:ins w:id="30237" w:author="phuong vu" w:date="2018-11-15T18:20:00Z"/>
                    <w:lang w:val="en-US"/>
                  </w:rPr>
                </w:rPrChange>
              </w:rPr>
              <w:pPrChange w:id="30238" w:author="phuong vu" w:date="2018-11-23T13:48:00Z">
                <w:pPr>
                  <w:jc w:val="left"/>
                </w:pPr>
              </w:pPrChange>
            </w:pPr>
            <w:ins w:id="30239" w:author="phuong vu" w:date="2018-11-15T18:25:00Z">
              <w:r w:rsidRPr="00BA3432">
                <w:rPr>
                  <w:lang w:val="en-US"/>
                  <w:rPrChange w:id="30240" w:author="phuong vu" w:date="2018-11-25T21:55:00Z">
                    <w:rPr>
                      <w:lang w:val="en-US"/>
                    </w:rPr>
                  </w:rPrChange>
                </w:rPr>
                <w:t>X</w:t>
              </w:r>
            </w:ins>
          </w:p>
        </w:tc>
      </w:tr>
      <w:tr w:rsidR="00070151" w:rsidRPr="00BA3432" w14:paraId="69ED388C" w14:textId="77777777" w:rsidTr="00070151">
        <w:trPr>
          <w:ins w:id="30241" w:author="phuong vu" w:date="2018-11-15T18:25:00Z"/>
        </w:trPr>
        <w:tc>
          <w:tcPr>
            <w:tcW w:w="1795" w:type="dxa"/>
          </w:tcPr>
          <w:p w14:paraId="445D97C5" w14:textId="5F056119" w:rsidR="00070151" w:rsidRPr="00BA3432" w:rsidRDefault="00070151">
            <w:pPr>
              <w:spacing w:line="276" w:lineRule="auto"/>
              <w:jc w:val="left"/>
              <w:rPr>
                <w:ins w:id="30242" w:author="phuong vu" w:date="2018-11-15T18:25:00Z"/>
                <w:lang w:val="en-US"/>
                <w:rPrChange w:id="30243" w:author="phuong vu" w:date="2018-11-25T21:55:00Z">
                  <w:rPr>
                    <w:ins w:id="30244" w:author="phuong vu" w:date="2018-11-15T18:25:00Z"/>
                    <w:lang w:val="en-US"/>
                  </w:rPr>
                </w:rPrChange>
              </w:rPr>
            </w:pPr>
            <w:ins w:id="30245" w:author="phuong vu" w:date="2018-11-15T18:25:00Z">
              <w:r w:rsidRPr="00BA3432">
                <w:rPr>
                  <w:lang w:val="en-US"/>
                  <w:rPrChange w:id="30246" w:author="phuong vu" w:date="2018-11-25T21:55:00Z">
                    <w:rPr>
                      <w:lang w:val="en-US"/>
                    </w:rPr>
                  </w:rPrChange>
                </w:rPr>
                <w:t>Người thực hiện</w:t>
              </w:r>
            </w:ins>
          </w:p>
        </w:tc>
        <w:tc>
          <w:tcPr>
            <w:tcW w:w="1440" w:type="dxa"/>
            <w:vAlign w:val="center"/>
          </w:tcPr>
          <w:p w14:paraId="55943FCD" w14:textId="77777777" w:rsidR="00070151" w:rsidRPr="00BA3432" w:rsidRDefault="00070151">
            <w:pPr>
              <w:spacing w:line="276" w:lineRule="auto"/>
              <w:jc w:val="center"/>
              <w:rPr>
                <w:ins w:id="30247" w:author="phuong vu" w:date="2018-11-15T18:25:00Z"/>
                <w:lang w:val="en-US"/>
                <w:rPrChange w:id="30248" w:author="phuong vu" w:date="2018-11-25T21:55:00Z">
                  <w:rPr>
                    <w:ins w:id="30249" w:author="phuong vu" w:date="2018-11-15T18:25:00Z"/>
                    <w:lang w:val="en-US"/>
                  </w:rPr>
                </w:rPrChange>
              </w:rPr>
            </w:pPr>
          </w:p>
        </w:tc>
        <w:tc>
          <w:tcPr>
            <w:tcW w:w="1350" w:type="dxa"/>
            <w:vAlign w:val="center"/>
          </w:tcPr>
          <w:p w14:paraId="33607025" w14:textId="6C6ADF96" w:rsidR="00070151" w:rsidRPr="00BA3432" w:rsidRDefault="00070151">
            <w:pPr>
              <w:spacing w:line="276" w:lineRule="auto"/>
              <w:jc w:val="center"/>
              <w:rPr>
                <w:ins w:id="30250" w:author="phuong vu" w:date="2018-11-15T18:25:00Z"/>
                <w:lang w:val="en-US"/>
                <w:rPrChange w:id="30251" w:author="phuong vu" w:date="2018-11-25T21:55:00Z">
                  <w:rPr>
                    <w:ins w:id="30252" w:author="phuong vu" w:date="2018-11-15T18:25:00Z"/>
                    <w:lang w:val="en-US"/>
                  </w:rPr>
                </w:rPrChange>
              </w:rPr>
            </w:pPr>
            <w:ins w:id="30253" w:author="phuong vu" w:date="2018-11-15T18:25:00Z">
              <w:r w:rsidRPr="00BA3432">
                <w:rPr>
                  <w:lang w:val="en-US"/>
                  <w:rPrChange w:id="30254" w:author="phuong vu" w:date="2018-11-25T21:55:00Z">
                    <w:rPr>
                      <w:lang w:val="en-US"/>
                    </w:rPr>
                  </w:rPrChange>
                </w:rPr>
                <w:t>X</w:t>
              </w:r>
            </w:ins>
          </w:p>
        </w:tc>
        <w:tc>
          <w:tcPr>
            <w:tcW w:w="1266" w:type="dxa"/>
            <w:vAlign w:val="center"/>
          </w:tcPr>
          <w:p w14:paraId="15BAF8A9" w14:textId="77777777" w:rsidR="00070151" w:rsidRPr="00BA3432" w:rsidRDefault="00070151">
            <w:pPr>
              <w:spacing w:line="276" w:lineRule="auto"/>
              <w:jc w:val="center"/>
              <w:rPr>
                <w:ins w:id="30255" w:author="phuong vu" w:date="2018-11-15T18:25:00Z"/>
                <w:lang w:val="en-US"/>
                <w:rPrChange w:id="30256" w:author="phuong vu" w:date="2018-11-25T21:55:00Z">
                  <w:rPr>
                    <w:ins w:id="30257" w:author="phuong vu" w:date="2018-11-15T18:25:00Z"/>
                    <w:lang w:val="en-US"/>
                  </w:rPr>
                </w:rPrChange>
              </w:rPr>
            </w:pPr>
          </w:p>
        </w:tc>
        <w:tc>
          <w:tcPr>
            <w:tcW w:w="1614" w:type="dxa"/>
            <w:vAlign w:val="center"/>
          </w:tcPr>
          <w:p w14:paraId="40E22E3B" w14:textId="77777777" w:rsidR="00070151" w:rsidRPr="00BA3432" w:rsidRDefault="00070151">
            <w:pPr>
              <w:spacing w:line="276" w:lineRule="auto"/>
              <w:jc w:val="center"/>
              <w:rPr>
                <w:ins w:id="30258" w:author="phuong vu" w:date="2018-11-15T18:25:00Z"/>
                <w:lang w:val="en-US"/>
                <w:rPrChange w:id="30259" w:author="phuong vu" w:date="2018-11-25T21:55:00Z">
                  <w:rPr>
                    <w:ins w:id="30260" w:author="phuong vu" w:date="2018-11-15T18:25:00Z"/>
                    <w:lang w:val="en-US"/>
                  </w:rPr>
                </w:rPrChange>
              </w:rPr>
            </w:pPr>
          </w:p>
        </w:tc>
        <w:tc>
          <w:tcPr>
            <w:tcW w:w="1312" w:type="dxa"/>
            <w:vAlign w:val="center"/>
          </w:tcPr>
          <w:p w14:paraId="4014682C" w14:textId="77777777" w:rsidR="00070151" w:rsidRPr="00BA3432" w:rsidRDefault="00070151">
            <w:pPr>
              <w:spacing w:line="276" w:lineRule="auto"/>
              <w:jc w:val="center"/>
              <w:rPr>
                <w:ins w:id="30261" w:author="phuong vu" w:date="2018-11-15T18:25:00Z"/>
                <w:lang w:val="en-US"/>
                <w:rPrChange w:id="30262" w:author="phuong vu" w:date="2018-11-25T21:55:00Z">
                  <w:rPr>
                    <w:ins w:id="30263" w:author="phuong vu" w:date="2018-11-15T18:25:00Z"/>
                    <w:lang w:val="en-US"/>
                  </w:rPr>
                </w:rPrChange>
              </w:rPr>
            </w:pPr>
          </w:p>
        </w:tc>
      </w:tr>
    </w:tbl>
    <w:p w14:paraId="57EE0DE9" w14:textId="77777777" w:rsidR="00297E5D" w:rsidRPr="00BA3432" w:rsidDel="00492B70" w:rsidRDefault="00297E5D">
      <w:pPr>
        <w:spacing w:line="276" w:lineRule="auto"/>
        <w:jc w:val="left"/>
        <w:rPr>
          <w:del w:id="30264" w:author="phuong vu" w:date="2018-11-23T10:50:00Z"/>
          <w:b/>
          <w:lang w:val="en-US"/>
          <w:rPrChange w:id="30265" w:author="phuong vu" w:date="2018-11-25T21:55:00Z">
            <w:rPr>
              <w:del w:id="30266" w:author="phuong vu" w:date="2018-11-23T10:50:00Z"/>
            </w:rPr>
          </w:rPrChange>
        </w:rPr>
        <w:pPrChange w:id="30267" w:author="phuong vu" w:date="2018-11-23T13:48:00Z">
          <w:pPr>
            <w:pStyle w:val="ListParagraph"/>
            <w:numPr>
              <w:numId w:val="49"/>
            </w:numPr>
            <w:ind w:left="1080" w:hanging="360"/>
            <w:jc w:val="left"/>
          </w:pPr>
        </w:pPrChange>
      </w:pPr>
    </w:p>
    <w:p w14:paraId="0F39B32F" w14:textId="77777777" w:rsidR="00C51F17" w:rsidRPr="00AD0E2E" w:rsidDel="00492B70" w:rsidRDefault="00C51F17">
      <w:pPr>
        <w:spacing w:line="276" w:lineRule="auto"/>
        <w:rPr>
          <w:del w:id="30268" w:author="phuong vu" w:date="2018-11-23T10:50:00Z"/>
        </w:rPr>
        <w:pPrChange w:id="30269" w:author="phuong vu" w:date="2018-11-23T13:48:00Z">
          <w:pPr/>
        </w:pPrChange>
      </w:pPr>
    </w:p>
    <w:p w14:paraId="339BB943" w14:textId="77777777" w:rsidR="00C51F17" w:rsidRPr="00BA3432" w:rsidDel="00492B70" w:rsidRDefault="00C51F17">
      <w:pPr>
        <w:spacing w:line="276" w:lineRule="auto"/>
        <w:rPr>
          <w:del w:id="30270" w:author="phuong vu" w:date="2018-11-23T10:50:00Z"/>
          <w:rPrChange w:id="30271" w:author="phuong vu" w:date="2018-11-25T21:55:00Z">
            <w:rPr>
              <w:del w:id="30272" w:author="phuong vu" w:date="2018-11-23T10:50:00Z"/>
            </w:rPr>
          </w:rPrChange>
        </w:rPr>
        <w:pPrChange w:id="30273" w:author="phuong vu" w:date="2018-11-23T13:48:00Z">
          <w:pPr/>
        </w:pPrChange>
      </w:pPr>
    </w:p>
    <w:p w14:paraId="781F191A" w14:textId="77777777" w:rsidR="00C51F17" w:rsidRPr="00BA3432" w:rsidDel="00492B70" w:rsidRDefault="00C51F17">
      <w:pPr>
        <w:spacing w:line="276" w:lineRule="auto"/>
        <w:rPr>
          <w:del w:id="30274" w:author="phuong vu" w:date="2018-11-23T10:50:00Z"/>
          <w:rPrChange w:id="30275" w:author="phuong vu" w:date="2018-11-25T21:55:00Z">
            <w:rPr>
              <w:del w:id="30276" w:author="phuong vu" w:date="2018-11-23T10:50:00Z"/>
            </w:rPr>
          </w:rPrChange>
        </w:rPr>
        <w:pPrChange w:id="30277" w:author="phuong vu" w:date="2018-11-23T13:48:00Z">
          <w:pPr/>
        </w:pPrChange>
      </w:pPr>
    </w:p>
    <w:p w14:paraId="5C12EB83" w14:textId="77777777" w:rsidR="00C51F17" w:rsidRPr="00BA3432" w:rsidRDefault="00C51F17">
      <w:pPr>
        <w:spacing w:line="276" w:lineRule="auto"/>
        <w:rPr>
          <w:rPrChange w:id="30278" w:author="phuong vu" w:date="2018-11-25T21:55:00Z">
            <w:rPr/>
          </w:rPrChange>
        </w:rPr>
        <w:pPrChange w:id="30279" w:author="phuong vu" w:date="2018-11-23T13:48:00Z">
          <w:pPr/>
        </w:pPrChange>
      </w:pPr>
    </w:p>
    <w:p w14:paraId="0032DDA9" w14:textId="05F2065F" w:rsidR="00C51F17" w:rsidRPr="00BA3432" w:rsidDel="009F57D7" w:rsidRDefault="00C51F17">
      <w:pPr>
        <w:pStyle w:val="Style1"/>
        <w:spacing w:line="276" w:lineRule="auto"/>
        <w:rPr>
          <w:del w:id="30280" w:author="phuong vu" w:date="2018-11-15T18:18:00Z"/>
          <w:rFonts w:cstheme="majorHAnsi"/>
          <w:rPrChange w:id="30281" w:author="phuong vu" w:date="2018-11-25T21:55:00Z">
            <w:rPr>
              <w:del w:id="30282" w:author="phuong vu" w:date="2018-11-15T18:18:00Z"/>
            </w:rPr>
          </w:rPrChange>
        </w:rPr>
        <w:pPrChange w:id="30283" w:author="phuong vu" w:date="2018-11-23T13:48:00Z">
          <w:pPr/>
        </w:pPrChange>
      </w:pPr>
      <w:del w:id="30284" w:author="phuong vu" w:date="2018-11-23T10:50:00Z">
        <w:r w:rsidRPr="00BA3432" w:rsidDel="00492B70">
          <w:rPr>
            <w:rFonts w:cstheme="majorHAnsi"/>
            <w:strike/>
            <w:rPrChange w:id="30285" w:author="phuong vu" w:date="2018-11-25T21:55:00Z">
              <w:rPr>
                <w:strike/>
              </w:rPr>
            </w:rPrChange>
          </w:rPr>
          <w:br w:type="page"/>
        </w:r>
      </w:del>
      <w:bookmarkStart w:id="30286" w:name="_Hlk530052769"/>
      <w:del w:id="30287" w:author="phuong vu" w:date="2018-11-15T18:18:00Z">
        <w:r w:rsidRPr="00BA3432" w:rsidDel="009F57D7">
          <w:rPr>
            <w:rFonts w:cstheme="majorHAnsi"/>
            <w:rPrChange w:id="30288" w:author="phuong vu" w:date="2018-11-25T21:55:00Z">
              <w:rPr/>
            </w:rPrChange>
          </w:rPr>
          <w:delText>DATE(</w:delText>
        </w:r>
        <w:r w:rsidRPr="00BA3432" w:rsidDel="009F57D7">
          <w:rPr>
            <w:rFonts w:cstheme="majorHAnsi"/>
            <w:u w:val="single"/>
            <w:rPrChange w:id="30289" w:author="phuong vu" w:date="2018-11-25T21:55:00Z">
              <w:rPr>
                <w:u w:val="single"/>
              </w:rPr>
            </w:rPrChange>
          </w:rPr>
          <w:delText>DATE_AD</w:delText>
        </w:r>
        <w:r w:rsidRPr="00BA3432" w:rsidDel="009F57D7">
          <w:rPr>
            <w:rFonts w:cstheme="majorHAnsi"/>
            <w:rPrChange w:id="30290" w:author="phuong vu" w:date="2018-11-25T21:55:00Z">
              <w:rPr/>
            </w:rPrChange>
          </w:rPr>
          <w:delText>)</w:delText>
        </w:r>
      </w:del>
    </w:p>
    <w:p w14:paraId="3A6E5065" w14:textId="37EADEC9" w:rsidR="00C51F17" w:rsidRPr="00BA3432" w:rsidDel="009F57D7" w:rsidRDefault="00C51F17">
      <w:pPr>
        <w:pStyle w:val="Style1"/>
        <w:spacing w:line="276" w:lineRule="auto"/>
        <w:rPr>
          <w:del w:id="30291" w:author="phuong vu" w:date="2018-11-15T18:18:00Z"/>
          <w:rFonts w:cstheme="majorHAnsi"/>
          <w:rPrChange w:id="30292" w:author="phuong vu" w:date="2018-11-25T21:55:00Z">
            <w:rPr>
              <w:del w:id="30293" w:author="phuong vu" w:date="2018-11-15T18:18:00Z"/>
            </w:rPr>
          </w:rPrChange>
        </w:rPr>
        <w:pPrChange w:id="30294" w:author="phuong vu" w:date="2018-11-23T13:48:00Z">
          <w:pPr>
            <w:pStyle w:val="ListParagraph"/>
            <w:numPr>
              <w:numId w:val="44"/>
            </w:numPr>
            <w:ind w:hanging="360"/>
          </w:pPr>
        </w:pPrChange>
      </w:pPr>
      <w:del w:id="30295" w:author="phuong vu" w:date="2018-11-15T18:18:00Z">
        <w:r w:rsidRPr="00BA3432" w:rsidDel="009F57D7">
          <w:rPr>
            <w:rFonts w:cstheme="majorHAnsi"/>
            <w:rPrChange w:id="30296" w:author="phuong vu" w:date="2018-11-25T21:55:00Z">
              <w:rPr/>
            </w:rPrChange>
          </w:rPr>
          <w:delText>PRODUCT_TYPE (#</w:delText>
        </w:r>
        <w:r w:rsidRPr="00BA3432" w:rsidDel="009F57D7">
          <w:rPr>
            <w:rFonts w:cstheme="majorHAnsi"/>
            <w:u w:val="single"/>
            <w:rPrChange w:id="30297" w:author="phuong vu" w:date="2018-11-25T21:55:00Z">
              <w:rPr>
                <w:u w:val="single"/>
              </w:rPr>
            </w:rPrChange>
          </w:rPr>
          <w:delText>ID</w:delText>
        </w:r>
        <w:r w:rsidRPr="00BA3432" w:rsidDel="009F57D7">
          <w:rPr>
            <w:rFonts w:cstheme="majorHAnsi"/>
            <w:rPrChange w:id="30298" w:author="phuong vu" w:date="2018-11-25T21:55:00Z">
              <w:rPr/>
            </w:rPrChange>
          </w:rPr>
          <w:delText>, PRODUCT_TYPE_NAME, STATUS)</w:delText>
        </w:r>
      </w:del>
    </w:p>
    <w:p w14:paraId="350F0EC8" w14:textId="2584E3F6" w:rsidR="00C51F17" w:rsidRPr="00BA3432" w:rsidDel="009F57D7" w:rsidRDefault="00C51F17">
      <w:pPr>
        <w:pStyle w:val="Style1"/>
        <w:spacing w:line="276" w:lineRule="auto"/>
        <w:rPr>
          <w:del w:id="30299" w:author="phuong vu" w:date="2018-11-15T18:18:00Z"/>
          <w:rFonts w:cstheme="majorHAnsi"/>
          <w:rPrChange w:id="30300" w:author="phuong vu" w:date="2018-11-25T21:55:00Z">
            <w:rPr>
              <w:del w:id="30301" w:author="phuong vu" w:date="2018-11-15T18:18:00Z"/>
            </w:rPr>
          </w:rPrChange>
        </w:rPr>
        <w:pPrChange w:id="30302" w:author="phuong vu" w:date="2018-11-23T13:48:00Z">
          <w:pPr>
            <w:pStyle w:val="ListParagraph"/>
            <w:numPr>
              <w:numId w:val="44"/>
            </w:numPr>
            <w:ind w:hanging="360"/>
          </w:pPr>
        </w:pPrChange>
      </w:pPr>
      <w:del w:id="30303" w:author="phuong vu" w:date="2018-11-15T18:18:00Z">
        <w:r w:rsidRPr="00BA3432" w:rsidDel="009F57D7">
          <w:rPr>
            <w:rFonts w:cstheme="majorHAnsi"/>
            <w:rPrChange w:id="30304" w:author="phuong vu" w:date="2018-11-25T21:55:00Z">
              <w:rPr/>
            </w:rPrChange>
          </w:rPr>
          <w:delText>PRODUCT (#</w:delText>
        </w:r>
        <w:r w:rsidRPr="00BA3432" w:rsidDel="009F57D7">
          <w:rPr>
            <w:rFonts w:cstheme="majorHAnsi"/>
            <w:u w:val="single"/>
            <w:rPrChange w:id="30305" w:author="phuong vu" w:date="2018-11-25T21:55:00Z">
              <w:rPr>
                <w:u w:val="single"/>
              </w:rPr>
            </w:rPrChange>
          </w:rPr>
          <w:delText>ID</w:delText>
        </w:r>
        <w:r w:rsidRPr="00BA3432" w:rsidDel="009F57D7">
          <w:rPr>
            <w:rFonts w:cstheme="majorHAnsi"/>
            <w:rPrChange w:id="30306" w:author="phuong vu" w:date="2018-11-25T21:55:00Z">
              <w:rPr/>
            </w:rPrChange>
          </w:rPr>
          <w:delText xml:space="preserve">, PRODUC_NAME, SHORT_DESC, </w:delText>
        </w:r>
        <w:r w:rsidRPr="00BA3432" w:rsidDel="009F57D7">
          <w:rPr>
            <w:rFonts w:cstheme="majorHAnsi"/>
            <w:i/>
            <w:rPrChange w:id="30307" w:author="phuong vu" w:date="2018-11-25T21:55:00Z">
              <w:rPr>
                <w:i/>
              </w:rPr>
            </w:rPrChange>
          </w:rPr>
          <w:delText>PRODUCT_AVATAR</w:delText>
        </w:r>
        <w:r w:rsidRPr="00BA3432" w:rsidDel="009F57D7">
          <w:rPr>
            <w:rFonts w:cstheme="majorHAnsi"/>
            <w:rPrChange w:id="30308" w:author="phuong vu" w:date="2018-11-25T21:55:00Z">
              <w:rPr/>
            </w:rPrChange>
          </w:rPr>
          <w:delText xml:space="preserve">, STATUS, </w:delText>
        </w:r>
        <w:r w:rsidRPr="00BA3432" w:rsidDel="009F57D7">
          <w:rPr>
            <w:rFonts w:cstheme="majorHAnsi"/>
            <w:i/>
            <w:rPrChange w:id="30309" w:author="phuong vu" w:date="2018-11-25T21:55:00Z">
              <w:rPr>
                <w:i/>
              </w:rPr>
            </w:rPrChange>
          </w:rPr>
          <w:delText>PRODUCT_TYPE_ID</w:delText>
        </w:r>
        <w:r w:rsidRPr="00BA3432" w:rsidDel="009F57D7">
          <w:rPr>
            <w:rFonts w:cstheme="majorHAnsi"/>
            <w:rPrChange w:id="30310" w:author="phuong vu" w:date="2018-11-25T21:55:00Z">
              <w:rPr/>
            </w:rPrChange>
          </w:rPr>
          <w:delText>)</w:delText>
        </w:r>
      </w:del>
    </w:p>
    <w:p w14:paraId="1DB6D996" w14:textId="49468C93" w:rsidR="00C51F17" w:rsidRPr="00BA3432" w:rsidDel="009F57D7" w:rsidRDefault="00C51F17">
      <w:pPr>
        <w:pStyle w:val="Style1"/>
        <w:spacing w:line="276" w:lineRule="auto"/>
        <w:rPr>
          <w:del w:id="30311" w:author="phuong vu" w:date="2018-11-15T18:18:00Z"/>
          <w:rFonts w:cstheme="majorHAnsi"/>
          <w:lang w:val="fr-FR"/>
          <w:rPrChange w:id="30312" w:author="phuong vu" w:date="2018-11-25T21:55:00Z">
            <w:rPr>
              <w:del w:id="30313" w:author="phuong vu" w:date="2018-11-15T18:18:00Z"/>
              <w:lang w:val="fr-FR"/>
            </w:rPr>
          </w:rPrChange>
        </w:rPr>
        <w:pPrChange w:id="30314" w:author="phuong vu" w:date="2018-11-23T13:48:00Z">
          <w:pPr>
            <w:pStyle w:val="ListParagraph"/>
            <w:numPr>
              <w:numId w:val="44"/>
            </w:numPr>
            <w:ind w:hanging="360"/>
          </w:pPr>
        </w:pPrChange>
      </w:pPr>
      <w:del w:id="30315" w:author="phuong vu" w:date="2018-11-15T18:18:00Z">
        <w:r w:rsidRPr="00BA3432" w:rsidDel="009F57D7">
          <w:rPr>
            <w:rFonts w:cstheme="majorHAnsi"/>
            <w:lang w:val="fr-FR"/>
            <w:rPrChange w:id="30316" w:author="phuong vu" w:date="2018-11-25T21:55:00Z">
              <w:rPr>
                <w:lang w:val="fr-FR"/>
              </w:rPr>
            </w:rPrChange>
          </w:rPr>
          <w:delText>SERVICE_TYPE (#</w:delText>
        </w:r>
        <w:r w:rsidRPr="00BA3432" w:rsidDel="009F57D7">
          <w:rPr>
            <w:rFonts w:cstheme="majorHAnsi"/>
            <w:u w:val="single"/>
            <w:lang w:val="fr-FR"/>
            <w:rPrChange w:id="30317" w:author="phuong vu" w:date="2018-11-25T21:55:00Z">
              <w:rPr>
                <w:u w:val="single"/>
                <w:lang w:val="fr-FR"/>
              </w:rPr>
            </w:rPrChange>
          </w:rPr>
          <w:delText>ID</w:delText>
        </w:r>
        <w:r w:rsidRPr="00BA3432" w:rsidDel="009F57D7">
          <w:rPr>
            <w:rFonts w:cstheme="majorHAnsi"/>
            <w:lang w:val="fr-FR"/>
            <w:rPrChange w:id="30318" w:author="phuong vu" w:date="2018-11-25T21:55:00Z">
              <w:rPr>
                <w:lang w:val="fr-FR"/>
              </w:rPr>
            </w:rPrChange>
          </w:rPr>
          <w:delText xml:space="preserve">, SERVICE_TYPE_NAME, SERVICE_TYPE_DESC, STATUS, </w:delText>
        </w:r>
        <w:r w:rsidRPr="00BA3432" w:rsidDel="009F57D7">
          <w:rPr>
            <w:rFonts w:cstheme="majorHAnsi"/>
            <w:i/>
            <w:lang w:val="fr-FR"/>
            <w:rPrChange w:id="30319" w:author="phuong vu" w:date="2018-11-25T21:55:00Z">
              <w:rPr>
                <w:i/>
                <w:lang w:val="fr-FR"/>
              </w:rPr>
            </w:rPrChange>
          </w:rPr>
          <w:delText>SERVICE_TYPE_AVATAR</w:delText>
        </w:r>
        <w:r w:rsidRPr="00BA3432" w:rsidDel="009F57D7">
          <w:rPr>
            <w:rFonts w:cstheme="majorHAnsi"/>
            <w:lang w:val="fr-FR"/>
            <w:rPrChange w:id="30320" w:author="phuong vu" w:date="2018-11-25T21:55:00Z">
              <w:rPr>
                <w:lang w:val="fr-FR"/>
              </w:rPr>
            </w:rPrChange>
          </w:rPr>
          <w:delText>)</w:delText>
        </w:r>
      </w:del>
    </w:p>
    <w:p w14:paraId="0AC61B8C" w14:textId="0FAFF626" w:rsidR="00C51F17" w:rsidRPr="00BA3432" w:rsidDel="009F57D7" w:rsidRDefault="00C51F17">
      <w:pPr>
        <w:pStyle w:val="Style1"/>
        <w:spacing w:line="276" w:lineRule="auto"/>
        <w:rPr>
          <w:del w:id="30321" w:author="phuong vu" w:date="2018-11-15T18:18:00Z"/>
          <w:rFonts w:cstheme="majorHAnsi"/>
          <w:lang w:val="fr-FR"/>
          <w:rPrChange w:id="30322" w:author="phuong vu" w:date="2018-11-25T21:55:00Z">
            <w:rPr>
              <w:del w:id="30323" w:author="phuong vu" w:date="2018-11-15T18:18:00Z"/>
              <w:lang w:val="fr-FR"/>
            </w:rPr>
          </w:rPrChange>
        </w:rPr>
        <w:pPrChange w:id="30324" w:author="phuong vu" w:date="2018-11-23T13:48:00Z">
          <w:pPr>
            <w:pStyle w:val="ListParagraph"/>
            <w:numPr>
              <w:numId w:val="44"/>
            </w:numPr>
            <w:ind w:hanging="360"/>
          </w:pPr>
        </w:pPrChange>
      </w:pPr>
      <w:del w:id="30325" w:author="phuong vu" w:date="2018-11-15T18:18:00Z">
        <w:r w:rsidRPr="00BA3432" w:rsidDel="009F57D7">
          <w:rPr>
            <w:rFonts w:cstheme="majorHAnsi"/>
            <w:lang w:val="fr-FR"/>
            <w:rPrChange w:id="30326" w:author="phuong vu" w:date="2018-11-25T21:55:00Z">
              <w:rPr>
                <w:lang w:val="fr-FR"/>
              </w:rPr>
            </w:rPrChange>
          </w:rPr>
          <w:delText>SERVICE_TYPE_BRANCH (</w:delText>
        </w:r>
        <w:r w:rsidRPr="00BA3432" w:rsidDel="009F57D7">
          <w:rPr>
            <w:rFonts w:cstheme="majorHAnsi"/>
            <w:u w:val="single"/>
            <w:lang w:val="fr-FR"/>
            <w:rPrChange w:id="30327" w:author="phuong vu" w:date="2018-11-25T21:55:00Z">
              <w:rPr>
                <w:u w:val="single"/>
                <w:lang w:val="fr-FR"/>
              </w:rPr>
            </w:rPrChange>
          </w:rPr>
          <w:delText>#ID, #SERVICE_TYPE_ID</w:delText>
        </w:r>
        <w:r w:rsidRPr="00BA3432" w:rsidDel="009F57D7">
          <w:rPr>
            <w:rFonts w:cstheme="majorHAnsi"/>
            <w:rPrChange w:id="30328" w:author="phuong vu" w:date="2018-11-25T21:55:00Z">
              <w:rPr/>
            </w:rPrChange>
          </w:rPr>
          <w:delText xml:space="preserve">, </w:delText>
        </w:r>
        <w:r w:rsidRPr="00BA3432" w:rsidDel="009F57D7">
          <w:rPr>
            <w:rFonts w:cstheme="majorHAnsi"/>
            <w:u w:val="single"/>
            <w:rPrChange w:id="30329" w:author="phuong vu" w:date="2018-11-25T21:55:00Z">
              <w:rPr>
                <w:u w:val="single"/>
              </w:rPr>
            </w:rPrChange>
          </w:rPr>
          <w:delText>#BRANCH_ID</w:delText>
        </w:r>
        <w:r w:rsidRPr="00BA3432" w:rsidDel="009F57D7">
          <w:rPr>
            <w:rFonts w:cstheme="majorHAnsi"/>
            <w:rPrChange w:id="30330" w:author="phuong vu" w:date="2018-11-25T21:55:00Z">
              <w:rPr/>
            </w:rPrChange>
          </w:rPr>
          <w:delText>, STATUS</w:delText>
        </w:r>
        <w:r w:rsidRPr="00BA3432" w:rsidDel="009F57D7">
          <w:rPr>
            <w:rFonts w:cstheme="majorHAnsi"/>
            <w:lang w:val="fr-FR"/>
            <w:rPrChange w:id="30331" w:author="phuong vu" w:date="2018-11-25T21:55:00Z">
              <w:rPr>
                <w:lang w:val="fr-FR"/>
              </w:rPr>
            </w:rPrChange>
          </w:rPr>
          <w:delText>)</w:delText>
        </w:r>
      </w:del>
    </w:p>
    <w:p w14:paraId="6D1B8B58" w14:textId="72B10FF1" w:rsidR="00C51F17" w:rsidRPr="00BA3432" w:rsidDel="009F57D7" w:rsidRDefault="00C51F17">
      <w:pPr>
        <w:pStyle w:val="Style1"/>
        <w:spacing w:line="276" w:lineRule="auto"/>
        <w:rPr>
          <w:del w:id="30332" w:author="phuong vu" w:date="2018-11-15T18:18:00Z"/>
          <w:rFonts w:cstheme="majorHAnsi"/>
          <w:rPrChange w:id="30333" w:author="phuong vu" w:date="2018-11-25T21:55:00Z">
            <w:rPr>
              <w:del w:id="30334" w:author="phuong vu" w:date="2018-11-15T18:18:00Z"/>
            </w:rPr>
          </w:rPrChange>
        </w:rPr>
        <w:pPrChange w:id="30335" w:author="phuong vu" w:date="2018-11-23T13:48:00Z">
          <w:pPr>
            <w:pStyle w:val="ListParagraph"/>
            <w:numPr>
              <w:numId w:val="44"/>
            </w:numPr>
            <w:ind w:hanging="360"/>
          </w:pPr>
        </w:pPrChange>
      </w:pPr>
      <w:del w:id="30336" w:author="phuong vu" w:date="2018-11-15T18:18:00Z">
        <w:r w:rsidRPr="00BA3432" w:rsidDel="009F57D7">
          <w:rPr>
            <w:rFonts w:cstheme="majorHAnsi"/>
            <w:lang w:val="fr-FR"/>
            <w:rPrChange w:id="30337" w:author="phuong vu" w:date="2018-11-25T21:55:00Z">
              <w:rPr>
                <w:lang w:val="fr-FR"/>
              </w:rPr>
            </w:rPrChange>
          </w:rPr>
          <w:delText>POST (</w:delText>
        </w:r>
        <w:r w:rsidRPr="00BA3432" w:rsidDel="009F57D7">
          <w:rPr>
            <w:rFonts w:cstheme="majorHAnsi"/>
            <w:u w:val="single"/>
            <w:lang w:val="fr-FR"/>
            <w:rPrChange w:id="30338" w:author="phuong vu" w:date="2018-11-25T21:55:00Z">
              <w:rPr>
                <w:u w:val="single"/>
                <w:lang w:val="fr-FR"/>
              </w:rPr>
            </w:rPrChange>
          </w:rPr>
          <w:delText>#ID</w:delText>
        </w:r>
        <w:r w:rsidRPr="00BA3432" w:rsidDel="009F57D7">
          <w:rPr>
            <w:rFonts w:cstheme="majorHAnsi"/>
            <w:rPrChange w:id="30339" w:author="phuong vu" w:date="2018-11-25T21:55:00Z">
              <w:rPr/>
            </w:rPrChange>
          </w:rPr>
          <w:delText>, HEADLINE, BODY, HEADER_IMAGE_FILE)</w:delText>
        </w:r>
      </w:del>
    </w:p>
    <w:p w14:paraId="54BDA5BB" w14:textId="6FE15013" w:rsidR="00C51F17" w:rsidRPr="00BA3432" w:rsidDel="009F57D7" w:rsidRDefault="00C51F17">
      <w:pPr>
        <w:pStyle w:val="Style1"/>
        <w:spacing w:line="276" w:lineRule="auto"/>
        <w:rPr>
          <w:del w:id="30340" w:author="phuong vu" w:date="2018-11-15T18:18:00Z"/>
          <w:rFonts w:cstheme="majorHAnsi"/>
          <w:lang w:val="fr-FR"/>
          <w:rPrChange w:id="30341" w:author="phuong vu" w:date="2018-11-25T21:55:00Z">
            <w:rPr>
              <w:del w:id="30342" w:author="phuong vu" w:date="2018-11-15T18:18:00Z"/>
              <w:lang w:val="fr-FR"/>
            </w:rPr>
          </w:rPrChange>
        </w:rPr>
        <w:pPrChange w:id="30343" w:author="phuong vu" w:date="2018-11-23T13:48:00Z">
          <w:pPr>
            <w:pStyle w:val="ListParagraph"/>
            <w:numPr>
              <w:numId w:val="44"/>
            </w:numPr>
            <w:ind w:hanging="360"/>
          </w:pPr>
        </w:pPrChange>
      </w:pPr>
      <w:del w:id="30344" w:author="phuong vu" w:date="2018-11-15T18:18:00Z">
        <w:r w:rsidRPr="00BA3432" w:rsidDel="009F57D7">
          <w:rPr>
            <w:rFonts w:cstheme="majorHAnsi"/>
            <w:lang w:val="fr-FR"/>
            <w:rPrChange w:id="30345" w:author="phuong vu" w:date="2018-11-25T21:55:00Z">
              <w:rPr>
                <w:lang w:val="fr-FR"/>
              </w:rPr>
            </w:rPrChange>
          </w:rPr>
          <w:delText>TIME_SCHEDULE (</w:delText>
        </w:r>
        <w:r w:rsidRPr="00BA3432" w:rsidDel="009F57D7">
          <w:rPr>
            <w:rFonts w:cstheme="majorHAnsi"/>
            <w:u w:val="single"/>
            <w:lang w:val="fr-FR"/>
            <w:rPrChange w:id="30346" w:author="phuong vu" w:date="2018-11-25T21:55:00Z">
              <w:rPr>
                <w:u w:val="single"/>
                <w:lang w:val="fr-FR"/>
              </w:rPr>
            </w:rPrChange>
          </w:rPr>
          <w:delText>#ID</w:delText>
        </w:r>
        <w:r w:rsidRPr="00BA3432" w:rsidDel="009F57D7">
          <w:rPr>
            <w:rFonts w:cstheme="majorHAnsi"/>
            <w:rPrChange w:id="30347" w:author="phuong vu" w:date="2018-11-25T21:55:00Z">
              <w:rPr/>
            </w:rPrChange>
          </w:rPr>
          <w:delText>, TIME_SCHEDULE_NO, TIME_START, TIME_END, STATUS</w:delText>
        </w:r>
        <w:r w:rsidRPr="00BA3432" w:rsidDel="009F57D7">
          <w:rPr>
            <w:rFonts w:cstheme="majorHAnsi"/>
            <w:lang w:val="fr-FR"/>
            <w:rPrChange w:id="30348" w:author="phuong vu" w:date="2018-11-25T21:55:00Z">
              <w:rPr>
                <w:lang w:val="fr-FR"/>
              </w:rPr>
            </w:rPrChange>
          </w:rPr>
          <w:delText>)</w:delText>
        </w:r>
      </w:del>
    </w:p>
    <w:p w14:paraId="0A8BCD08" w14:textId="741327DE" w:rsidR="00C51F17" w:rsidRPr="00BA3432" w:rsidDel="009F57D7" w:rsidRDefault="00C51F17">
      <w:pPr>
        <w:pStyle w:val="Style1"/>
        <w:spacing w:line="276" w:lineRule="auto"/>
        <w:rPr>
          <w:del w:id="30349" w:author="phuong vu" w:date="2018-11-15T18:18:00Z"/>
          <w:rFonts w:cstheme="majorHAnsi"/>
          <w:rPrChange w:id="30350" w:author="phuong vu" w:date="2018-11-25T21:55:00Z">
            <w:rPr>
              <w:del w:id="30351" w:author="phuong vu" w:date="2018-11-15T18:18:00Z"/>
            </w:rPr>
          </w:rPrChange>
        </w:rPr>
        <w:pPrChange w:id="30352" w:author="phuong vu" w:date="2018-11-23T13:48:00Z">
          <w:pPr>
            <w:pStyle w:val="ListParagraph"/>
            <w:numPr>
              <w:numId w:val="44"/>
            </w:numPr>
            <w:ind w:hanging="360"/>
          </w:pPr>
        </w:pPrChange>
      </w:pPr>
      <w:del w:id="30353" w:author="phuong vu" w:date="2018-11-15T18:18:00Z">
        <w:r w:rsidRPr="00BA3432" w:rsidDel="009F57D7">
          <w:rPr>
            <w:rFonts w:cstheme="majorHAnsi"/>
            <w:rPrChange w:id="30354" w:author="phuong vu" w:date="2018-11-25T21:55:00Z">
              <w:rPr/>
            </w:rPrChange>
          </w:rPr>
          <w:delText>LABEL (</w:delText>
        </w:r>
        <w:r w:rsidRPr="00BA3432" w:rsidDel="009F57D7">
          <w:rPr>
            <w:rFonts w:cstheme="majorHAnsi"/>
            <w:u w:val="single"/>
            <w:rPrChange w:id="30355" w:author="phuong vu" w:date="2018-11-25T21:55:00Z">
              <w:rPr>
                <w:u w:val="single"/>
              </w:rPr>
            </w:rPrChange>
          </w:rPr>
          <w:delText>#ID</w:delText>
        </w:r>
        <w:r w:rsidRPr="00BA3432" w:rsidDel="009F57D7">
          <w:rPr>
            <w:rFonts w:cstheme="majorHAnsi"/>
            <w:rPrChange w:id="30356" w:author="phuong vu" w:date="2018-11-25T21:55:00Z">
              <w:rPr/>
            </w:rPrChange>
          </w:rPr>
          <w:delText>, LABEL_NAME, STATUS)</w:delText>
        </w:r>
      </w:del>
    </w:p>
    <w:p w14:paraId="30455412" w14:textId="6D323A20" w:rsidR="00C51F17" w:rsidRPr="00BA3432" w:rsidDel="009F57D7" w:rsidRDefault="00C51F17">
      <w:pPr>
        <w:pStyle w:val="Style1"/>
        <w:spacing w:line="276" w:lineRule="auto"/>
        <w:rPr>
          <w:del w:id="30357" w:author="phuong vu" w:date="2018-11-15T18:18:00Z"/>
          <w:rFonts w:cstheme="majorHAnsi"/>
          <w:rPrChange w:id="30358" w:author="phuong vu" w:date="2018-11-25T21:55:00Z">
            <w:rPr>
              <w:del w:id="30359" w:author="phuong vu" w:date="2018-11-15T18:18:00Z"/>
            </w:rPr>
          </w:rPrChange>
        </w:rPr>
        <w:pPrChange w:id="30360" w:author="phuong vu" w:date="2018-11-23T13:48:00Z">
          <w:pPr>
            <w:pStyle w:val="ListParagraph"/>
            <w:numPr>
              <w:numId w:val="44"/>
            </w:numPr>
            <w:ind w:hanging="360"/>
          </w:pPr>
        </w:pPrChange>
      </w:pPr>
      <w:del w:id="30361" w:author="phuong vu" w:date="2018-11-15T18:18:00Z">
        <w:r w:rsidRPr="00BA3432" w:rsidDel="009F57D7">
          <w:rPr>
            <w:rFonts w:cstheme="majorHAnsi"/>
            <w:rPrChange w:id="30362" w:author="phuong vu" w:date="2018-11-25T21:55:00Z">
              <w:rPr/>
            </w:rPrChange>
          </w:rPr>
          <w:delText>UNIT (#</w:delText>
        </w:r>
        <w:r w:rsidRPr="00BA3432" w:rsidDel="009F57D7">
          <w:rPr>
            <w:rFonts w:cstheme="majorHAnsi"/>
            <w:u w:val="single"/>
            <w:rPrChange w:id="30363" w:author="phuong vu" w:date="2018-11-25T21:55:00Z">
              <w:rPr>
                <w:u w:val="single"/>
              </w:rPr>
            </w:rPrChange>
          </w:rPr>
          <w:delText>ID</w:delText>
        </w:r>
        <w:r w:rsidRPr="00BA3432" w:rsidDel="009F57D7">
          <w:rPr>
            <w:rFonts w:cstheme="majorHAnsi"/>
            <w:rPrChange w:id="30364" w:author="phuong vu" w:date="2018-11-25T21:55:00Z">
              <w:rPr/>
            </w:rPrChange>
          </w:rPr>
          <w:delText>, UNIT_NAME, STATUS)</w:delText>
        </w:r>
      </w:del>
    </w:p>
    <w:p w14:paraId="6EB6F7CD" w14:textId="0C11DC10" w:rsidR="00C51F17" w:rsidRPr="00BA3432" w:rsidDel="009F57D7" w:rsidRDefault="00C51F17">
      <w:pPr>
        <w:pStyle w:val="Style1"/>
        <w:spacing w:line="276" w:lineRule="auto"/>
        <w:rPr>
          <w:del w:id="30365" w:author="phuong vu" w:date="2018-11-15T18:18:00Z"/>
          <w:rFonts w:cstheme="majorHAnsi"/>
          <w:lang w:val="fr-FR"/>
          <w:rPrChange w:id="30366" w:author="phuong vu" w:date="2018-11-25T21:55:00Z">
            <w:rPr>
              <w:del w:id="30367" w:author="phuong vu" w:date="2018-11-15T18:18:00Z"/>
              <w:lang w:val="fr-FR"/>
            </w:rPr>
          </w:rPrChange>
        </w:rPr>
        <w:pPrChange w:id="30368" w:author="phuong vu" w:date="2018-11-23T13:48:00Z">
          <w:pPr>
            <w:pStyle w:val="ListParagraph"/>
            <w:numPr>
              <w:numId w:val="44"/>
            </w:numPr>
            <w:ind w:hanging="360"/>
          </w:pPr>
        </w:pPrChange>
      </w:pPr>
      <w:del w:id="30369" w:author="phuong vu" w:date="2018-11-15T18:18:00Z">
        <w:r w:rsidRPr="00BA3432" w:rsidDel="009F57D7">
          <w:rPr>
            <w:rFonts w:cstheme="majorHAnsi"/>
            <w:lang w:val="fr-FR"/>
            <w:rPrChange w:id="30370" w:author="phuong vu" w:date="2018-11-25T21:55:00Z">
              <w:rPr>
                <w:lang w:val="fr-FR"/>
              </w:rPr>
            </w:rPrChange>
          </w:rPr>
          <w:delText>MATERIAL (#</w:delText>
        </w:r>
        <w:r w:rsidRPr="00BA3432" w:rsidDel="009F57D7">
          <w:rPr>
            <w:rFonts w:cstheme="majorHAnsi"/>
            <w:u w:val="single"/>
            <w:lang w:val="fr-FR"/>
            <w:rPrChange w:id="30371" w:author="phuong vu" w:date="2018-11-25T21:55:00Z">
              <w:rPr>
                <w:u w:val="single"/>
                <w:lang w:val="fr-FR"/>
              </w:rPr>
            </w:rPrChange>
          </w:rPr>
          <w:delText>ID</w:delText>
        </w:r>
        <w:r w:rsidRPr="00BA3432" w:rsidDel="009F57D7">
          <w:rPr>
            <w:rFonts w:cstheme="majorHAnsi"/>
            <w:lang w:val="fr-FR"/>
            <w:rPrChange w:id="30372" w:author="phuong vu" w:date="2018-11-25T21:55:00Z">
              <w:rPr>
                <w:lang w:val="fr-FR"/>
              </w:rPr>
            </w:rPrChange>
          </w:rPr>
          <w:delText>, MATERIAL_NAME, STATUS)</w:delText>
        </w:r>
      </w:del>
    </w:p>
    <w:p w14:paraId="7C4D5553" w14:textId="1751B0B0" w:rsidR="00C51F17" w:rsidRPr="00BA3432" w:rsidDel="009F57D7" w:rsidRDefault="00C51F17">
      <w:pPr>
        <w:pStyle w:val="Style1"/>
        <w:spacing w:line="276" w:lineRule="auto"/>
        <w:rPr>
          <w:del w:id="30373" w:author="phuong vu" w:date="2018-11-15T18:18:00Z"/>
          <w:rFonts w:cstheme="majorHAnsi"/>
          <w:lang w:val="fr-FR"/>
          <w:rPrChange w:id="30374" w:author="phuong vu" w:date="2018-11-25T21:55:00Z">
            <w:rPr>
              <w:del w:id="30375" w:author="phuong vu" w:date="2018-11-15T18:18:00Z"/>
              <w:lang w:val="fr-FR"/>
            </w:rPr>
          </w:rPrChange>
        </w:rPr>
        <w:pPrChange w:id="30376" w:author="phuong vu" w:date="2018-11-23T13:48:00Z">
          <w:pPr>
            <w:pStyle w:val="ListParagraph"/>
            <w:numPr>
              <w:numId w:val="44"/>
            </w:numPr>
            <w:ind w:hanging="360"/>
          </w:pPr>
        </w:pPrChange>
      </w:pPr>
      <w:del w:id="30377" w:author="phuong vu" w:date="2018-11-15T18:18:00Z">
        <w:r w:rsidRPr="00BA3432" w:rsidDel="009F57D7">
          <w:rPr>
            <w:rFonts w:cstheme="majorHAnsi"/>
            <w:lang w:val="fr-FR"/>
            <w:rPrChange w:id="30378" w:author="phuong vu" w:date="2018-11-25T21:55:00Z">
              <w:rPr>
                <w:lang w:val="fr-FR"/>
              </w:rPr>
            </w:rPrChange>
          </w:rPr>
          <w:delText>COLOR_GROUP (#</w:delText>
        </w:r>
        <w:r w:rsidRPr="00BA3432" w:rsidDel="009F57D7">
          <w:rPr>
            <w:rFonts w:cstheme="majorHAnsi"/>
            <w:u w:val="single"/>
            <w:lang w:val="fr-FR"/>
            <w:rPrChange w:id="30379" w:author="phuong vu" w:date="2018-11-25T21:55:00Z">
              <w:rPr>
                <w:u w:val="single"/>
                <w:lang w:val="fr-FR"/>
              </w:rPr>
            </w:rPrChange>
          </w:rPr>
          <w:delText>ID</w:delText>
        </w:r>
        <w:r w:rsidRPr="00BA3432" w:rsidDel="009F57D7">
          <w:rPr>
            <w:rFonts w:cstheme="majorHAnsi"/>
            <w:lang w:val="fr-FR"/>
            <w:rPrChange w:id="30380" w:author="phuong vu" w:date="2018-11-25T21:55:00Z">
              <w:rPr>
                <w:lang w:val="fr-FR"/>
              </w:rPr>
            </w:rPrChange>
          </w:rPr>
          <w:delText>, COLOR_GROUP_NAME, STATUS)</w:delText>
        </w:r>
      </w:del>
    </w:p>
    <w:p w14:paraId="3DCF5A0C" w14:textId="2C055C55" w:rsidR="00C51F17" w:rsidRPr="00BA3432" w:rsidDel="009F57D7" w:rsidRDefault="00C51F17">
      <w:pPr>
        <w:pStyle w:val="Style1"/>
        <w:spacing w:line="276" w:lineRule="auto"/>
        <w:rPr>
          <w:del w:id="30381" w:author="phuong vu" w:date="2018-11-15T18:18:00Z"/>
          <w:rFonts w:cstheme="majorHAnsi"/>
          <w:lang w:val="fr-FR"/>
          <w:rPrChange w:id="30382" w:author="phuong vu" w:date="2018-11-25T21:55:00Z">
            <w:rPr>
              <w:del w:id="30383" w:author="phuong vu" w:date="2018-11-15T18:18:00Z"/>
              <w:lang w:val="fr-FR"/>
            </w:rPr>
          </w:rPrChange>
        </w:rPr>
        <w:pPrChange w:id="30384" w:author="phuong vu" w:date="2018-11-23T13:48:00Z">
          <w:pPr>
            <w:pStyle w:val="ListParagraph"/>
            <w:numPr>
              <w:numId w:val="44"/>
            </w:numPr>
            <w:ind w:hanging="360"/>
          </w:pPr>
        </w:pPrChange>
      </w:pPr>
      <w:del w:id="30385" w:author="phuong vu" w:date="2018-11-15T18:18:00Z">
        <w:r w:rsidRPr="00BA3432" w:rsidDel="009F57D7">
          <w:rPr>
            <w:rFonts w:cstheme="majorHAnsi"/>
            <w:lang w:val="fr-FR"/>
            <w:rPrChange w:id="30386" w:author="phuong vu" w:date="2018-11-25T21:55:00Z">
              <w:rPr>
                <w:lang w:val="fr-FR"/>
              </w:rPr>
            </w:rPrChange>
          </w:rPr>
          <w:delText>COLOR (#</w:delText>
        </w:r>
        <w:r w:rsidRPr="00BA3432" w:rsidDel="009F57D7">
          <w:rPr>
            <w:rFonts w:cstheme="majorHAnsi"/>
            <w:u w:val="single"/>
            <w:lang w:val="fr-FR"/>
            <w:rPrChange w:id="30387" w:author="phuong vu" w:date="2018-11-25T21:55:00Z">
              <w:rPr>
                <w:u w:val="single"/>
                <w:lang w:val="fr-FR"/>
              </w:rPr>
            </w:rPrChange>
          </w:rPr>
          <w:delText>ID</w:delText>
        </w:r>
        <w:r w:rsidRPr="00BA3432" w:rsidDel="009F57D7">
          <w:rPr>
            <w:rFonts w:cstheme="majorHAnsi"/>
            <w:lang w:val="fr-FR"/>
            <w:rPrChange w:id="30388" w:author="phuong vu" w:date="2018-11-25T21:55:00Z">
              <w:rPr>
                <w:lang w:val="fr-FR"/>
              </w:rPr>
            </w:rPrChange>
          </w:rPr>
          <w:delText>, COLOR_NAME, COLOR_GROUP_ID, STATUS)</w:delText>
        </w:r>
      </w:del>
    </w:p>
    <w:p w14:paraId="56BE52CD" w14:textId="272D85F4" w:rsidR="00C51F17" w:rsidRPr="00BA3432" w:rsidDel="009F57D7" w:rsidRDefault="00C51F17">
      <w:pPr>
        <w:pStyle w:val="Style1"/>
        <w:spacing w:line="276" w:lineRule="auto"/>
        <w:rPr>
          <w:del w:id="30389" w:author="phuong vu" w:date="2018-11-15T18:18:00Z"/>
          <w:rFonts w:cstheme="majorHAnsi"/>
          <w:rPrChange w:id="30390" w:author="phuong vu" w:date="2018-11-25T21:55:00Z">
            <w:rPr>
              <w:del w:id="30391" w:author="phuong vu" w:date="2018-11-15T18:18:00Z"/>
            </w:rPr>
          </w:rPrChange>
        </w:rPr>
        <w:pPrChange w:id="30392" w:author="phuong vu" w:date="2018-11-23T13:48:00Z">
          <w:pPr>
            <w:pStyle w:val="ListParagraph"/>
            <w:numPr>
              <w:numId w:val="44"/>
            </w:numPr>
            <w:ind w:hanging="360"/>
          </w:pPr>
        </w:pPrChange>
      </w:pPr>
      <w:del w:id="30393" w:author="phuong vu" w:date="2018-11-15T18:18:00Z">
        <w:r w:rsidRPr="00BA3432" w:rsidDel="009F57D7">
          <w:rPr>
            <w:rFonts w:cstheme="majorHAnsi"/>
            <w:rPrChange w:id="30394" w:author="phuong vu" w:date="2018-11-25T21:55:00Z">
              <w:rPr/>
            </w:rPrChange>
          </w:rPr>
          <w:delText>CUSTOMER_ORDER (#</w:delText>
        </w:r>
        <w:r w:rsidRPr="00BA3432" w:rsidDel="009F57D7">
          <w:rPr>
            <w:rFonts w:cstheme="majorHAnsi"/>
            <w:u w:val="single"/>
            <w:rPrChange w:id="30395" w:author="phuong vu" w:date="2018-11-25T21:55:00Z">
              <w:rPr>
                <w:u w:val="single"/>
              </w:rPr>
            </w:rPrChange>
          </w:rPr>
          <w:delText>ID</w:delText>
        </w:r>
        <w:r w:rsidRPr="00BA3432" w:rsidDel="009F57D7">
          <w:rPr>
            <w:rFonts w:cstheme="majorHAnsi"/>
            <w:rPrChange w:id="30396" w:author="phuong vu" w:date="2018-11-25T21:55:00Z">
              <w:rPr/>
            </w:rPrChange>
          </w:rPr>
          <w:delText xml:space="preserve">, </w:delText>
        </w:r>
        <w:r w:rsidRPr="00BA3432" w:rsidDel="009F57D7">
          <w:rPr>
            <w:rFonts w:cstheme="majorHAnsi"/>
            <w:i/>
            <w:rPrChange w:id="30397" w:author="phuong vu" w:date="2018-11-25T21:55:00Z">
              <w:rPr>
                <w:i/>
              </w:rPr>
            </w:rPrChange>
          </w:rPr>
          <w:delText xml:space="preserve">CUSTOMER_ID, BRANCH_ID, PICK_UP_TIME_ID, DELIVERY_TIME_ID, </w:delText>
        </w:r>
        <w:r w:rsidRPr="00BA3432" w:rsidDel="009F57D7">
          <w:rPr>
            <w:rFonts w:cstheme="majorHAnsi"/>
            <w:rPrChange w:id="30398" w:author="phuong vu" w:date="2018-11-25T21:55:00Z">
              <w:rPr/>
            </w:rPrChange>
          </w:rPr>
          <w:delText xml:space="preserve">PICK_UP_DATE, DELIVERY_DATE, PICK_UP_PLACE, DELIVERY_PLACE, </w:delText>
        </w:r>
        <w:r w:rsidRPr="00BA3432" w:rsidDel="009F57D7">
          <w:rPr>
            <w:rFonts w:cstheme="majorHAnsi"/>
            <w:i/>
            <w:rPrChange w:id="30399" w:author="phuong vu" w:date="2018-11-25T21:55:00Z">
              <w:rPr>
                <w:i/>
              </w:rPr>
            </w:rPrChange>
          </w:rPr>
          <w:delText xml:space="preserve">CREATE_DATE, </w:delText>
        </w:r>
        <w:r w:rsidRPr="00BA3432" w:rsidDel="009F57D7">
          <w:rPr>
            <w:rFonts w:cstheme="majorHAnsi"/>
            <w:rPrChange w:id="30400" w:author="phuong vu" w:date="2018-11-25T21:55:00Z">
              <w:rPr/>
            </w:rPrChange>
          </w:rPr>
          <w:delText>STATUS)</w:delText>
        </w:r>
      </w:del>
    </w:p>
    <w:p w14:paraId="5E7B7782" w14:textId="61AB16FC" w:rsidR="00C51F17" w:rsidRPr="00BA3432" w:rsidDel="009F57D7" w:rsidRDefault="00C51F17">
      <w:pPr>
        <w:pStyle w:val="Style1"/>
        <w:spacing w:line="276" w:lineRule="auto"/>
        <w:rPr>
          <w:del w:id="30401" w:author="phuong vu" w:date="2018-11-15T18:18:00Z"/>
          <w:rFonts w:cstheme="majorHAnsi"/>
          <w:rPrChange w:id="30402" w:author="phuong vu" w:date="2018-11-25T21:55:00Z">
            <w:rPr>
              <w:del w:id="30403" w:author="phuong vu" w:date="2018-11-15T18:18:00Z"/>
            </w:rPr>
          </w:rPrChange>
        </w:rPr>
        <w:pPrChange w:id="30404" w:author="phuong vu" w:date="2018-11-23T13:48:00Z">
          <w:pPr>
            <w:pStyle w:val="ListParagraph"/>
            <w:numPr>
              <w:numId w:val="44"/>
            </w:numPr>
            <w:ind w:hanging="360"/>
          </w:pPr>
        </w:pPrChange>
      </w:pPr>
      <w:del w:id="30405" w:author="phuong vu" w:date="2018-11-15T18:18:00Z">
        <w:r w:rsidRPr="00BA3432" w:rsidDel="009F57D7">
          <w:rPr>
            <w:rFonts w:cstheme="majorHAnsi"/>
            <w:rPrChange w:id="30406" w:author="phuong vu" w:date="2018-11-25T21:55:00Z">
              <w:rPr/>
            </w:rPrChange>
          </w:rPr>
          <w:delText>CUSTOMER (#</w:delText>
        </w:r>
        <w:r w:rsidRPr="00BA3432" w:rsidDel="009F57D7">
          <w:rPr>
            <w:rFonts w:cstheme="majorHAnsi"/>
            <w:u w:val="single"/>
            <w:rPrChange w:id="30407" w:author="phuong vu" w:date="2018-11-25T21:55:00Z">
              <w:rPr>
                <w:u w:val="single"/>
              </w:rPr>
            </w:rPrChange>
          </w:rPr>
          <w:delText>ID</w:delText>
        </w:r>
        <w:r w:rsidRPr="00BA3432" w:rsidDel="009F57D7">
          <w:rPr>
            <w:rFonts w:cstheme="majorHAnsi"/>
            <w:rPrChange w:id="30408" w:author="phuong vu" w:date="2018-11-25T21:55:00Z">
              <w:rPr/>
            </w:rPrChange>
          </w:rPr>
          <w:delText xml:space="preserve">, FULL_NAME, EMAIL, PASSWORD, GENDER, ADDRESS, PHONE, STATUS, </w:delText>
        </w:r>
        <w:r w:rsidRPr="00BA3432" w:rsidDel="009F57D7">
          <w:rPr>
            <w:rFonts w:cstheme="majorHAnsi"/>
            <w:i/>
            <w:rPrChange w:id="30409" w:author="phuong vu" w:date="2018-11-25T21:55:00Z">
              <w:rPr>
                <w:i/>
              </w:rPr>
            </w:rPrChange>
          </w:rPr>
          <w:delText>CUSTOMER_AVATAR</w:delText>
        </w:r>
        <w:r w:rsidRPr="00BA3432" w:rsidDel="009F57D7">
          <w:rPr>
            <w:rFonts w:cstheme="majorHAnsi"/>
            <w:rPrChange w:id="30410" w:author="phuong vu" w:date="2018-11-25T21:55:00Z">
              <w:rPr/>
            </w:rPrChange>
          </w:rPr>
          <w:delText>)</w:delText>
        </w:r>
      </w:del>
    </w:p>
    <w:p w14:paraId="41A4ABCA" w14:textId="73104751" w:rsidR="00C51F17" w:rsidRPr="00BA3432" w:rsidDel="009F57D7" w:rsidRDefault="00C51F17">
      <w:pPr>
        <w:pStyle w:val="Style1"/>
        <w:spacing w:line="276" w:lineRule="auto"/>
        <w:rPr>
          <w:del w:id="30411" w:author="phuong vu" w:date="2018-11-15T18:18:00Z"/>
          <w:rFonts w:cstheme="majorHAnsi"/>
          <w:rPrChange w:id="30412" w:author="phuong vu" w:date="2018-11-25T21:55:00Z">
            <w:rPr>
              <w:del w:id="30413" w:author="phuong vu" w:date="2018-11-15T18:18:00Z"/>
            </w:rPr>
          </w:rPrChange>
        </w:rPr>
        <w:pPrChange w:id="30414" w:author="phuong vu" w:date="2018-11-23T13:48:00Z">
          <w:pPr>
            <w:pStyle w:val="ListParagraph"/>
            <w:numPr>
              <w:numId w:val="44"/>
            </w:numPr>
            <w:ind w:hanging="360"/>
          </w:pPr>
        </w:pPrChange>
      </w:pPr>
      <w:del w:id="30415" w:author="phuong vu" w:date="2018-11-15T18:18:00Z">
        <w:r w:rsidRPr="00BA3432" w:rsidDel="009F57D7">
          <w:rPr>
            <w:rFonts w:cstheme="majorHAnsi"/>
            <w:rPrChange w:id="30416" w:author="phuong vu" w:date="2018-11-25T21:55:00Z">
              <w:rPr/>
            </w:rPrChange>
          </w:rPr>
          <w:delText>ORDER_DETAIL (</w:delText>
        </w:r>
        <w:r w:rsidRPr="00BA3432" w:rsidDel="009F57D7">
          <w:rPr>
            <w:rFonts w:cstheme="majorHAnsi"/>
            <w:u w:val="single"/>
            <w:rPrChange w:id="30417" w:author="phuong vu" w:date="2018-11-25T21:55:00Z">
              <w:rPr>
                <w:u w:val="single"/>
              </w:rPr>
            </w:rPrChange>
          </w:rPr>
          <w:delText>#ID</w:delText>
        </w:r>
        <w:r w:rsidRPr="00BA3432" w:rsidDel="009F57D7">
          <w:rPr>
            <w:rFonts w:cstheme="majorHAnsi"/>
            <w:rPrChange w:id="30418" w:author="phuong vu" w:date="2018-11-25T21:55:00Z">
              <w:rPr/>
            </w:rPrChange>
          </w:rPr>
          <w:delText xml:space="preserve">, </w:delText>
        </w:r>
        <w:r w:rsidRPr="00BA3432" w:rsidDel="009F57D7">
          <w:rPr>
            <w:rFonts w:cstheme="majorHAnsi"/>
            <w:i/>
            <w:rPrChange w:id="30419" w:author="phuong vu" w:date="2018-11-25T21:55:00Z">
              <w:rPr>
                <w:i/>
              </w:rPr>
            </w:rPrChange>
          </w:rPr>
          <w:delText>ORDER_ID, SERVICE_TYPE_ID, UNIT_IDD, LABEL_ID, COLOR_ID, PRODUCT_ID, MATERIAL_ID, UNIT_PRICE,</w:delText>
        </w:r>
        <w:r w:rsidRPr="00BA3432" w:rsidDel="009F57D7">
          <w:rPr>
            <w:rFonts w:cstheme="majorHAnsi"/>
            <w:rPrChange w:id="30420" w:author="phuong vu" w:date="2018-11-25T21:55:00Z">
              <w:rPr/>
            </w:rPrChange>
          </w:rPr>
          <w:delText xml:space="preserve"> AMOUNT, NOTE, STATUS</w:delText>
        </w:r>
        <w:r w:rsidRPr="00BA3432" w:rsidDel="009F57D7">
          <w:rPr>
            <w:rFonts w:cstheme="majorHAnsi"/>
            <w:u w:val="single"/>
            <w:rPrChange w:id="30421" w:author="phuong vu" w:date="2018-11-25T21:55:00Z">
              <w:rPr>
                <w:u w:val="single"/>
              </w:rPr>
            </w:rPrChange>
          </w:rPr>
          <w:delText>)</w:delText>
        </w:r>
      </w:del>
    </w:p>
    <w:p w14:paraId="655F3DFF" w14:textId="4345FBF0" w:rsidR="00C51F17" w:rsidRPr="00BA3432" w:rsidDel="009F57D7" w:rsidRDefault="00C51F17">
      <w:pPr>
        <w:pStyle w:val="Style1"/>
        <w:spacing w:line="276" w:lineRule="auto"/>
        <w:rPr>
          <w:del w:id="30422" w:author="phuong vu" w:date="2018-11-15T18:18:00Z"/>
          <w:rFonts w:cstheme="majorHAnsi"/>
          <w:rPrChange w:id="30423" w:author="phuong vu" w:date="2018-11-25T21:55:00Z">
            <w:rPr>
              <w:del w:id="30424" w:author="phuong vu" w:date="2018-11-15T18:18:00Z"/>
            </w:rPr>
          </w:rPrChange>
        </w:rPr>
        <w:pPrChange w:id="30425" w:author="phuong vu" w:date="2018-11-23T13:48:00Z">
          <w:pPr>
            <w:pStyle w:val="ListParagraph"/>
            <w:numPr>
              <w:numId w:val="44"/>
            </w:numPr>
            <w:ind w:hanging="360"/>
          </w:pPr>
        </w:pPrChange>
      </w:pPr>
      <w:del w:id="30426" w:author="phuong vu" w:date="2018-11-15T18:18:00Z">
        <w:r w:rsidRPr="00BA3432" w:rsidDel="009F57D7">
          <w:rPr>
            <w:rFonts w:cstheme="majorHAnsi"/>
            <w:rPrChange w:id="30427" w:author="phuong vu" w:date="2018-11-25T21:55:00Z">
              <w:rPr/>
            </w:rPrChange>
          </w:rPr>
          <w:delText>UNIT_PRICE (#</w:delText>
        </w:r>
        <w:r w:rsidRPr="00BA3432" w:rsidDel="009F57D7">
          <w:rPr>
            <w:rFonts w:cstheme="majorHAnsi"/>
            <w:u w:val="single"/>
            <w:rPrChange w:id="30428" w:author="phuong vu" w:date="2018-11-25T21:55:00Z">
              <w:rPr>
                <w:u w:val="single"/>
              </w:rPr>
            </w:rPrChange>
          </w:rPr>
          <w:delText>ID</w:delText>
        </w:r>
        <w:r w:rsidRPr="00BA3432" w:rsidDel="009F57D7">
          <w:rPr>
            <w:rFonts w:cstheme="majorHAnsi"/>
            <w:rPrChange w:id="30429" w:author="phuong vu" w:date="2018-11-25T21:55:00Z">
              <w:rPr/>
            </w:rPrChange>
          </w:rPr>
          <w:delText>, #</w:delText>
        </w:r>
        <w:r w:rsidRPr="00BA3432" w:rsidDel="009F57D7">
          <w:rPr>
            <w:rFonts w:cstheme="majorHAnsi"/>
            <w:u w:val="single"/>
            <w:rPrChange w:id="30430" w:author="phuong vu" w:date="2018-11-25T21:55:00Z">
              <w:rPr>
                <w:u w:val="single"/>
              </w:rPr>
            </w:rPrChange>
          </w:rPr>
          <w:delText>PRODUCT_ID</w:delText>
        </w:r>
        <w:r w:rsidRPr="00BA3432" w:rsidDel="009F57D7">
          <w:rPr>
            <w:rFonts w:cstheme="majorHAnsi"/>
            <w:rPrChange w:id="30431" w:author="phuong vu" w:date="2018-11-25T21:55:00Z">
              <w:rPr/>
            </w:rPrChange>
          </w:rPr>
          <w:delText>, #</w:delText>
        </w:r>
        <w:r w:rsidRPr="00BA3432" w:rsidDel="009F57D7">
          <w:rPr>
            <w:rFonts w:cstheme="majorHAnsi"/>
            <w:u w:val="single"/>
            <w:rPrChange w:id="30432" w:author="phuong vu" w:date="2018-11-25T21:55:00Z">
              <w:rPr>
                <w:u w:val="single"/>
              </w:rPr>
            </w:rPrChange>
          </w:rPr>
          <w:delText>SERVICE_TYPE_ID</w:delText>
        </w:r>
        <w:r w:rsidRPr="00BA3432" w:rsidDel="009F57D7">
          <w:rPr>
            <w:rFonts w:cstheme="majorHAnsi"/>
            <w:rPrChange w:id="30433" w:author="phuong vu" w:date="2018-11-25T21:55:00Z">
              <w:rPr/>
            </w:rPrChange>
          </w:rPr>
          <w:delText>, #</w:delText>
        </w:r>
        <w:r w:rsidRPr="00BA3432" w:rsidDel="009F57D7">
          <w:rPr>
            <w:rFonts w:cstheme="majorHAnsi"/>
            <w:u w:val="single"/>
            <w:rPrChange w:id="30434" w:author="phuong vu" w:date="2018-11-25T21:55:00Z">
              <w:rPr>
                <w:u w:val="single"/>
              </w:rPr>
            </w:rPrChange>
          </w:rPr>
          <w:delText>UNIT_ID</w:delText>
        </w:r>
        <w:r w:rsidRPr="00BA3432" w:rsidDel="009F57D7">
          <w:rPr>
            <w:rFonts w:cstheme="majorHAnsi"/>
            <w:rPrChange w:id="30435" w:author="phuong vu" w:date="2018-11-25T21:55:00Z">
              <w:rPr/>
            </w:rPrChange>
          </w:rPr>
          <w:delText>, APPLY_DATE, PRICE, STATUS)</w:delText>
        </w:r>
      </w:del>
    </w:p>
    <w:p w14:paraId="11DA42C5" w14:textId="162861DD" w:rsidR="00C51F17" w:rsidRPr="00BA3432" w:rsidDel="009F57D7" w:rsidRDefault="00C51F17">
      <w:pPr>
        <w:pStyle w:val="Style1"/>
        <w:spacing w:line="276" w:lineRule="auto"/>
        <w:rPr>
          <w:del w:id="30436" w:author="phuong vu" w:date="2018-11-15T18:18:00Z"/>
          <w:rFonts w:cstheme="majorHAnsi"/>
          <w:rPrChange w:id="30437" w:author="phuong vu" w:date="2018-11-25T21:55:00Z">
            <w:rPr>
              <w:del w:id="30438" w:author="phuong vu" w:date="2018-11-15T18:18:00Z"/>
            </w:rPr>
          </w:rPrChange>
        </w:rPr>
        <w:pPrChange w:id="30439" w:author="phuong vu" w:date="2018-11-23T13:48:00Z">
          <w:pPr>
            <w:pStyle w:val="ListParagraph"/>
            <w:numPr>
              <w:numId w:val="44"/>
            </w:numPr>
            <w:ind w:hanging="360"/>
          </w:pPr>
        </w:pPrChange>
      </w:pPr>
      <w:del w:id="30440" w:author="phuong vu" w:date="2018-11-15T18:18:00Z">
        <w:r w:rsidRPr="00BA3432" w:rsidDel="009F57D7">
          <w:rPr>
            <w:rFonts w:cstheme="majorHAnsi"/>
            <w:rPrChange w:id="30441" w:author="phuong vu" w:date="2018-11-25T21:55:00Z">
              <w:rPr/>
            </w:rPrChange>
          </w:rPr>
          <w:delText>BILL (</w:delText>
        </w:r>
        <w:r w:rsidRPr="00BA3432" w:rsidDel="009F57D7">
          <w:rPr>
            <w:rFonts w:cstheme="majorHAnsi"/>
            <w:u w:val="single"/>
            <w:rPrChange w:id="30442" w:author="phuong vu" w:date="2018-11-25T21:55:00Z">
              <w:rPr>
                <w:u w:val="single"/>
              </w:rPr>
            </w:rPrChange>
          </w:rPr>
          <w:delText xml:space="preserve">#ID, </w:delText>
        </w:r>
        <w:r w:rsidRPr="00BA3432" w:rsidDel="009F57D7">
          <w:rPr>
            <w:rFonts w:cstheme="majorHAnsi"/>
            <w:i/>
            <w:rPrChange w:id="30443" w:author="phuong vu" w:date="2018-11-25T21:55:00Z">
              <w:rPr>
                <w:i/>
              </w:rPr>
            </w:rPrChange>
          </w:rPr>
          <w:delText>RECEIPT_ID</w:delText>
        </w:r>
        <w:r w:rsidRPr="00BA3432" w:rsidDel="009F57D7">
          <w:rPr>
            <w:rFonts w:cstheme="majorHAnsi"/>
            <w:rPrChange w:id="30444" w:author="phuong vu" w:date="2018-11-25T21:55:00Z">
              <w:rPr/>
            </w:rPrChange>
          </w:rPr>
          <w:delText xml:space="preserve">, </w:delText>
        </w:r>
        <w:r w:rsidRPr="00BA3432" w:rsidDel="009F57D7">
          <w:rPr>
            <w:rFonts w:cstheme="majorHAnsi"/>
            <w:i/>
            <w:rPrChange w:id="30445" w:author="phuong vu" w:date="2018-11-25T21:55:00Z">
              <w:rPr>
                <w:i/>
              </w:rPr>
            </w:rPrChange>
          </w:rPr>
          <w:delText>CREATE_BY</w:delText>
        </w:r>
        <w:r w:rsidRPr="00BA3432" w:rsidDel="009F57D7">
          <w:rPr>
            <w:rFonts w:cstheme="majorHAnsi"/>
            <w:rPrChange w:id="30446" w:author="phuong vu" w:date="2018-11-25T21:55:00Z">
              <w:rPr/>
            </w:rPrChange>
          </w:rPr>
          <w:delText xml:space="preserve">, </w:delText>
        </w:r>
        <w:r w:rsidRPr="00BA3432" w:rsidDel="009F57D7">
          <w:rPr>
            <w:rFonts w:cstheme="majorHAnsi"/>
            <w:i/>
            <w:rPrChange w:id="30447" w:author="phuong vu" w:date="2018-11-25T21:55:00Z">
              <w:rPr>
                <w:i/>
              </w:rPr>
            </w:rPrChange>
          </w:rPr>
          <w:delText>CREATE_DATE</w:delText>
        </w:r>
        <w:r w:rsidRPr="00BA3432" w:rsidDel="009F57D7">
          <w:rPr>
            <w:rFonts w:cstheme="majorHAnsi"/>
            <w:rPrChange w:id="30448" w:author="phuong vu" w:date="2018-11-25T21:55:00Z">
              <w:rPr/>
            </w:rPrChange>
          </w:rPr>
          <w:delText>, STATUS)</w:delText>
        </w:r>
      </w:del>
    </w:p>
    <w:p w14:paraId="7D403EF4" w14:textId="44DE71C1" w:rsidR="00C51F17" w:rsidRPr="00BA3432" w:rsidDel="009F57D7" w:rsidRDefault="00C51F17">
      <w:pPr>
        <w:pStyle w:val="Style1"/>
        <w:spacing w:line="276" w:lineRule="auto"/>
        <w:rPr>
          <w:del w:id="30449" w:author="phuong vu" w:date="2018-11-15T18:18:00Z"/>
          <w:rFonts w:cstheme="majorHAnsi"/>
          <w:rPrChange w:id="30450" w:author="phuong vu" w:date="2018-11-25T21:55:00Z">
            <w:rPr>
              <w:del w:id="30451" w:author="phuong vu" w:date="2018-11-15T18:18:00Z"/>
            </w:rPr>
          </w:rPrChange>
        </w:rPr>
        <w:pPrChange w:id="30452" w:author="phuong vu" w:date="2018-11-23T13:48:00Z">
          <w:pPr>
            <w:pStyle w:val="ListParagraph"/>
            <w:numPr>
              <w:numId w:val="44"/>
            </w:numPr>
            <w:ind w:hanging="360"/>
          </w:pPr>
        </w:pPrChange>
      </w:pPr>
      <w:del w:id="30453" w:author="phuong vu" w:date="2018-11-15T18:18:00Z">
        <w:r w:rsidRPr="00BA3432" w:rsidDel="009F57D7">
          <w:rPr>
            <w:rFonts w:cstheme="majorHAnsi"/>
            <w:rPrChange w:id="30454" w:author="phuong vu" w:date="2018-11-25T21:55:00Z">
              <w:rPr/>
            </w:rPrChange>
          </w:rPr>
          <w:delText>BIL_DETAIL (</w:delText>
        </w:r>
        <w:r w:rsidRPr="00BA3432" w:rsidDel="009F57D7">
          <w:rPr>
            <w:rFonts w:cstheme="majorHAnsi"/>
            <w:u w:val="single"/>
            <w:rPrChange w:id="30455" w:author="phuong vu" w:date="2018-11-25T21:55:00Z">
              <w:rPr>
                <w:u w:val="single"/>
              </w:rPr>
            </w:rPrChange>
          </w:rPr>
          <w:delText>#ID</w:delText>
        </w:r>
        <w:r w:rsidRPr="00BA3432" w:rsidDel="009F57D7">
          <w:rPr>
            <w:rFonts w:cstheme="majorHAnsi"/>
            <w:rPrChange w:id="30456" w:author="phuong vu" w:date="2018-11-25T21:55:00Z">
              <w:rPr/>
            </w:rPrChange>
          </w:rPr>
          <w:delText xml:space="preserve">, BILL_ID, </w:delText>
        </w:r>
        <w:r w:rsidRPr="00BA3432" w:rsidDel="009F57D7">
          <w:rPr>
            <w:rFonts w:cstheme="majorHAnsi"/>
            <w:i/>
            <w:rPrChange w:id="30457" w:author="phuong vu" w:date="2018-11-25T21:55:00Z">
              <w:rPr>
                <w:i/>
              </w:rPr>
            </w:rPrChange>
          </w:rPr>
          <w:delText xml:space="preserve">SERVICE_TYPE_ID, UNIT_IDD, LABEL_ID, COLOR_ID, PRODUCT_ID, MATERIAL_ID, UNIT_PRICE, </w:delText>
        </w:r>
        <w:r w:rsidRPr="00BA3432" w:rsidDel="009F57D7">
          <w:rPr>
            <w:rFonts w:cstheme="majorHAnsi"/>
            <w:rPrChange w:id="30458" w:author="phuong vu" w:date="2018-11-25T21:55:00Z">
              <w:rPr/>
            </w:rPrChange>
          </w:rPr>
          <w:delText>AMOUNT, STATUS)</w:delText>
        </w:r>
      </w:del>
    </w:p>
    <w:p w14:paraId="24BC0A1B" w14:textId="26D72906" w:rsidR="00C51F17" w:rsidRPr="00BA3432" w:rsidDel="009F57D7" w:rsidRDefault="00C51F17">
      <w:pPr>
        <w:pStyle w:val="Style1"/>
        <w:spacing w:line="276" w:lineRule="auto"/>
        <w:rPr>
          <w:del w:id="30459" w:author="phuong vu" w:date="2018-11-15T18:18:00Z"/>
          <w:rFonts w:cstheme="majorHAnsi"/>
          <w:rPrChange w:id="30460" w:author="phuong vu" w:date="2018-11-25T21:55:00Z">
            <w:rPr>
              <w:del w:id="30461" w:author="phuong vu" w:date="2018-11-15T18:18:00Z"/>
            </w:rPr>
          </w:rPrChange>
        </w:rPr>
        <w:pPrChange w:id="30462" w:author="phuong vu" w:date="2018-11-23T13:48:00Z">
          <w:pPr>
            <w:pStyle w:val="ListParagraph"/>
            <w:numPr>
              <w:numId w:val="44"/>
            </w:numPr>
            <w:ind w:hanging="360"/>
          </w:pPr>
        </w:pPrChange>
      </w:pPr>
      <w:del w:id="30463" w:author="phuong vu" w:date="2018-11-15T18:18:00Z">
        <w:r w:rsidRPr="00BA3432" w:rsidDel="009F57D7">
          <w:rPr>
            <w:rFonts w:cstheme="majorHAnsi"/>
            <w:rPrChange w:id="30464" w:author="phuong vu" w:date="2018-11-25T21:55:00Z">
              <w:rPr/>
            </w:rPrChange>
          </w:rPr>
          <w:delText>RECEIPT (</w:delText>
        </w:r>
        <w:r w:rsidRPr="00BA3432" w:rsidDel="009F57D7">
          <w:rPr>
            <w:rFonts w:cstheme="majorHAnsi"/>
            <w:u w:val="single"/>
            <w:rPrChange w:id="30465" w:author="phuong vu" w:date="2018-11-25T21:55:00Z">
              <w:rPr>
                <w:u w:val="single"/>
              </w:rPr>
            </w:rPrChange>
          </w:rPr>
          <w:delText>#ID, ORDER_ID</w:delText>
        </w:r>
        <w:r w:rsidRPr="00BA3432" w:rsidDel="009F57D7">
          <w:rPr>
            <w:rFonts w:cstheme="majorHAnsi"/>
            <w:rPrChange w:id="30466" w:author="phuong vu" w:date="2018-11-25T21:55:00Z">
              <w:rPr/>
            </w:rPrChange>
          </w:rPr>
          <w:delText xml:space="preserve">, PICK_UP_TIME, DELIVERY_TIME, PICK_UP_DATE, DELIVERY_DATE, PICK_UP_PLACE, DELIVERY_PLACE, </w:delText>
        </w:r>
        <w:r w:rsidRPr="00BA3432" w:rsidDel="009F57D7">
          <w:rPr>
            <w:rFonts w:cstheme="majorHAnsi"/>
            <w:i/>
            <w:rPrChange w:id="30467" w:author="phuong vu" w:date="2018-11-25T21:55:00Z">
              <w:rPr>
                <w:i/>
              </w:rPr>
            </w:rPrChange>
          </w:rPr>
          <w:delText>STAFF_PICK_UP, STAFF_DELIVERY</w:delText>
        </w:r>
        <w:r w:rsidRPr="00BA3432" w:rsidDel="009F57D7">
          <w:rPr>
            <w:rFonts w:cstheme="majorHAnsi"/>
            <w:rPrChange w:id="30468" w:author="phuong vu" w:date="2018-11-25T21:55:00Z">
              <w:rPr/>
            </w:rPrChange>
          </w:rPr>
          <w:delText>)</w:delText>
        </w:r>
      </w:del>
    </w:p>
    <w:p w14:paraId="5CDC8433" w14:textId="3C0C7BB2" w:rsidR="00C51F17" w:rsidRPr="00BA3432" w:rsidDel="009F57D7" w:rsidRDefault="00C51F17">
      <w:pPr>
        <w:pStyle w:val="Style1"/>
        <w:spacing w:line="276" w:lineRule="auto"/>
        <w:rPr>
          <w:del w:id="30469" w:author="phuong vu" w:date="2018-11-15T18:18:00Z"/>
          <w:rFonts w:cstheme="majorHAnsi"/>
          <w:rPrChange w:id="30470" w:author="phuong vu" w:date="2018-11-25T21:55:00Z">
            <w:rPr>
              <w:del w:id="30471" w:author="phuong vu" w:date="2018-11-15T18:18:00Z"/>
            </w:rPr>
          </w:rPrChange>
        </w:rPr>
        <w:pPrChange w:id="30472" w:author="phuong vu" w:date="2018-11-23T13:48:00Z">
          <w:pPr>
            <w:pStyle w:val="ListParagraph"/>
            <w:numPr>
              <w:numId w:val="44"/>
            </w:numPr>
            <w:ind w:hanging="360"/>
          </w:pPr>
        </w:pPrChange>
      </w:pPr>
      <w:del w:id="30473" w:author="phuong vu" w:date="2018-11-15T18:18:00Z">
        <w:r w:rsidRPr="00BA3432" w:rsidDel="009F57D7">
          <w:rPr>
            <w:rFonts w:cstheme="majorHAnsi"/>
            <w:rPrChange w:id="30474" w:author="phuong vu" w:date="2018-11-25T21:55:00Z">
              <w:rPr/>
            </w:rPrChange>
          </w:rPr>
          <w:delText>RECEIPT_DETAIL (</w:delText>
        </w:r>
        <w:r w:rsidRPr="00BA3432" w:rsidDel="009F57D7">
          <w:rPr>
            <w:rFonts w:cstheme="majorHAnsi"/>
            <w:u w:val="single"/>
            <w:rPrChange w:id="30475" w:author="phuong vu" w:date="2018-11-25T21:55:00Z">
              <w:rPr>
                <w:u w:val="single"/>
              </w:rPr>
            </w:rPrChange>
          </w:rPr>
          <w:delText>#ID</w:delText>
        </w:r>
        <w:r w:rsidRPr="00BA3432" w:rsidDel="009F57D7">
          <w:rPr>
            <w:rFonts w:cstheme="majorHAnsi"/>
            <w:rPrChange w:id="30476" w:author="phuong vu" w:date="2018-11-25T21:55:00Z">
              <w:rPr/>
            </w:rPrChange>
          </w:rPr>
          <w:delText xml:space="preserve">, </w:delText>
        </w:r>
        <w:r w:rsidRPr="00BA3432" w:rsidDel="009F57D7">
          <w:rPr>
            <w:rFonts w:cstheme="majorHAnsi"/>
            <w:i/>
            <w:rPrChange w:id="30477" w:author="phuong vu" w:date="2018-11-25T21:55:00Z">
              <w:rPr>
                <w:i/>
              </w:rPr>
            </w:rPrChange>
          </w:rPr>
          <w:delText>RECEIPT_ID</w:delText>
        </w:r>
        <w:r w:rsidRPr="00BA3432" w:rsidDel="009F57D7">
          <w:rPr>
            <w:rFonts w:cstheme="majorHAnsi"/>
            <w:rPrChange w:id="30478" w:author="phuong vu" w:date="2018-11-25T21:55:00Z">
              <w:rPr/>
            </w:rPrChange>
          </w:rPr>
          <w:delText xml:space="preserve">, </w:delText>
        </w:r>
        <w:r w:rsidRPr="00BA3432" w:rsidDel="009F57D7">
          <w:rPr>
            <w:rFonts w:cstheme="majorHAnsi"/>
            <w:i/>
            <w:rPrChange w:id="30479" w:author="phuong vu" w:date="2018-11-25T21:55:00Z">
              <w:rPr>
                <w:i/>
              </w:rPr>
            </w:rPrChange>
          </w:rPr>
          <w:delText xml:space="preserve">SERVICE_TYPE_ID, UNIT_IDD, LABEL_ID, COLOR_ID, PRODUCT_ID, MATERIAL_ID, UNIT_PRICE, </w:delText>
        </w:r>
        <w:r w:rsidRPr="00BA3432" w:rsidDel="009F57D7">
          <w:rPr>
            <w:rFonts w:cstheme="majorHAnsi"/>
            <w:rPrChange w:id="30480" w:author="phuong vu" w:date="2018-11-25T21:55:00Z">
              <w:rPr/>
            </w:rPrChange>
          </w:rPr>
          <w:delText>AMOUNT, STATUS)</w:delText>
        </w:r>
      </w:del>
    </w:p>
    <w:p w14:paraId="12C882EE" w14:textId="3BFCF1FD" w:rsidR="00C51F17" w:rsidRPr="00BA3432" w:rsidDel="009F57D7" w:rsidRDefault="00C51F17">
      <w:pPr>
        <w:pStyle w:val="Style1"/>
        <w:spacing w:line="276" w:lineRule="auto"/>
        <w:rPr>
          <w:del w:id="30481" w:author="phuong vu" w:date="2018-11-15T18:18:00Z"/>
          <w:rFonts w:cstheme="majorHAnsi"/>
          <w:i/>
          <w:rPrChange w:id="30482" w:author="phuong vu" w:date="2018-11-25T21:55:00Z">
            <w:rPr>
              <w:del w:id="30483" w:author="phuong vu" w:date="2018-11-15T18:18:00Z"/>
              <w:i/>
            </w:rPr>
          </w:rPrChange>
        </w:rPr>
        <w:pPrChange w:id="30484" w:author="phuong vu" w:date="2018-11-23T13:48:00Z">
          <w:pPr>
            <w:pStyle w:val="ListParagraph"/>
            <w:numPr>
              <w:numId w:val="44"/>
            </w:numPr>
            <w:ind w:hanging="360"/>
          </w:pPr>
        </w:pPrChange>
      </w:pPr>
      <w:del w:id="30485" w:author="phuong vu" w:date="2018-11-15T18:18:00Z">
        <w:r w:rsidRPr="00BA3432" w:rsidDel="009F57D7">
          <w:rPr>
            <w:rFonts w:cstheme="majorHAnsi"/>
            <w:rPrChange w:id="30486" w:author="phuong vu" w:date="2018-11-25T21:55:00Z">
              <w:rPr/>
            </w:rPrChange>
          </w:rPr>
          <w:delText>STAFF (#</w:delText>
        </w:r>
        <w:r w:rsidRPr="00BA3432" w:rsidDel="009F57D7">
          <w:rPr>
            <w:rFonts w:cstheme="majorHAnsi"/>
            <w:u w:val="single"/>
            <w:rPrChange w:id="30487" w:author="phuong vu" w:date="2018-11-25T21:55:00Z">
              <w:rPr>
                <w:u w:val="single"/>
              </w:rPr>
            </w:rPrChange>
          </w:rPr>
          <w:delText>ID</w:delText>
        </w:r>
        <w:r w:rsidRPr="00BA3432" w:rsidDel="009F57D7">
          <w:rPr>
            <w:rFonts w:cstheme="majorHAnsi"/>
            <w:rPrChange w:id="30488" w:author="phuong vu" w:date="2018-11-25T21:55:00Z">
              <w:rPr/>
            </w:rPrChange>
          </w:rPr>
          <w:delText xml:space="preserve">, FULL_NAME, EMAIL, PASSWORD, GENDER, ADDRESS, PHONE, STATUS, </w:delText>
        </w:r>
        <w:r w:rsidRPr="00BA3432" w:rsidDel="009F57D7">
          <w:rPr>
            <w:rFonts w:cstheme="majorHAnsi"/>
            <w:i/>
            <w:rPrChange w:id="30489" w:author="phuong vu" w:date="2018-11-25T21:55:00Z">
              <w:rPr>
                <w:i/>
              </w:rPr>
            </w:rPrChange>
          </w:rPr>
          <w:delText>STAFF_AVATAR, STAFF_TYPE_ID</w:delText>
        </w:r>
        <w:r w:rsidRPr="00BA3432" w:rsidDel="009F57D7">
          <w:rPr>
            <w:rFonts w:cstheme="majorHAnsi"/>
            <w:rPrChange w:id="30490" w:author="phuong vu" w:date="2018-11-25T21:55:00Z">
              <w:rPr/>
            </w:rPrChange>
          </w:rPr>
          <w:delText>)</w:delText>
        </w:r>
      </w:del>
    </w:p>
    <w:p w14:paraId="3153953E" w14:textId="2C8CD6F7" w:rsidR="00C51F17" w:rsidRPr="00BA3432" w:rsidDel="009F57D7" w:rsidRDefault="00C51F17">
      <w:pPr>
        <w:pStyle w:val="Style1"/>
        <w:spacing w:line="276" w:lineRule="auto"/>
        <w:rPr>
          <w:del w:id="30491" w:author="phuong vu" w:date="2018-11-15T18:18:00Z"/>
          <w:rFonts w:cstheme="majorHAnsi"/>
          <w:rPrChange w:id="30492" w:author="phuong vu" w:date="2018-11-25T21:55:00Z">
            <w:rPr>
              <w:del w:id="30493" w:author="phuong vu" w:date="2018-11-15T18:18:00Z"/>
            </w:rPr>
          </w:rPrChange>
        </w:rPr>
        <w:pPrChange w:id="30494" w:author="phuong vu" w:date="2018-11-23T13:48:00Z">
          <w:pPr>
            <w:pStyle w:val="ListParagraph"/>
            <w:numPr>
              <w:numId w:val="44"/>
            </w:numPr>
            <w:ind w:hanging="360"/>
          </w:pPr>
        </w:pPrChange>
      </w:pPr>
      <w:del w:id="30495" w:author="phuong vu" w:date="2018-11-15T18:18:00Z">
        <w:r w:rsidRPr="00BA3432" w:rsidDel="009F57D7">
          <w:rPr>
            <w:rFonts w:cstheme="majorHAnsi"/>
            <w:rPrChange w:id="30496" w:author="phuong vu" w:date="2018-11-25T21:55:00Z">
              <w:rPr/>
            </w:rPrChange>
          </w:rPr>
          <w:delText>STAFF_TYPE (</w:delText>
        </w:r>
        <w:r w:rsidRPr="00BA3432" w:rsidDel="009F57D7">
          <w:rPr>
            <w:rFonts w:cstheme="majorHAnsi"/>
            <w:u w:val="single"/>
            <w:rPrChange w:id="30497" w:author="phuong vu" w:date="2018-11-25T21:55:00Z">
              <w:rPr>
                <w:u w:val="single"/>
              </w:rPr>
            </w:rPrChange>
          </w:rPr>
          <w:delText>#ID</w:delText>
        </w:r>
        <w:r w:rsidRPr="00BA3432" w:rsidDel="009F57D7">
          <w:rPr>
            <w:rFonts w:cstheme="majorHAnsi"/>
            <w:rPrChange w:id="30498" w:author="phuong vu" w:date="2018-11-25T21:55:00Z">
              <w:rPr/>
            </w:rPrChange>
          </w:rPr>
          <w:delText>, STAFF_TYPE_NAME, STAFF_TYPE_CODE, STATUS)</w:delText>
        </w:r>
      </w:del>
    </w:p>
    <w:p w14:paraId="6E912883" w14:textId="386D3C45" w:rsidR="00C51F17" w:rsidRPr="00BA3432" w:rsidDel="009F57D7" w:rsidRDefault="00C51F17">
      <w:pPr>
        <w:pStyle w:val="Style1"/>
        <w:spacing w:line="276" w:lineRule="auto"/>
        <w:rPr>
          <w:del w:id="30499" w:author="phuong vu" w:date="2018-11-15T18:18:00Z"/>
          <w:rFonts w:cstheme="majorHAnsi"/>
          <w:rPrChange w:id="30500" w:author="phuong vu" w:date="2018-11-25T21:55:00Z">
            <w:rPr>
              <w:del w:id="30501" w:author="phuong vu" w:date="2018-11-15T18:18:00Z"/>
            </w:rPr>
          </w:rPrChange>
        </w:rPr>
        <w:pPrChange w:id="30502" w:author="phuong vu" w:date="2018-11-23T13:48:00Z">
          <w:pPr>
            <w:pStyle w:val="ListParagraph"/>
            <w:numPr>
              <w:numId w:val="44"/>
            </w:numPr>
            <w:ind w:hanging="360"/>
          </w:pPr>
        </w:pPrChange>
      </w:pPr>
      <w:del w:id="30503" w:author="phuong vu" w:date="2018-11-15T18:18:00Z">
        <w:r w:rsidRPr="00BA3432" w:rsidDel="009F57D7">
          <w:rPr>
            <w:rFonts w:cstheme="majorHAnsi"/>
            <w:rPrChange w:id="30504" w:author="phuong vu" w:date="2018-11-25T21:55:00Z">
              <w:rPr/>
            </w:rPrChange>
          </w:rPr>
          <w:delText>BRANCH (</w:delText>
        </w:r>
        <w:r w:rsidRPr="00BA3432" w:rsidDel="009F57D7">
          <w:rPr>
            <w:rFonts w:cstheme="majorHAnsi"/>
            <w:u w:val="single"/>
            <w:rPrChange w:id="30505" w:author="phuong vu" w:date="2018-11-25T21:55:00Z">
              <w:rPr>
                <w:u w:val="single"/>
              </w:rPr>
            </w:rPrChange>
          </w:rPr>
          <w:delText>#ID</w:delText>
        </w:r>
        <w:r w:rsidRPr="00BA3432" w:rsidDel="009F57D7">
          <w:rPr>
            <w:rFonts w:cstheme="majorHAnsi"/>
            <w:rPrChange w:id="30506" w:author="phuong vu" w:date="2018-11-25T21:55:00Z">
              <w:rPr/>
            </w:rPrChange>
          </w:rPr>
          <w:delText xml:space="preserve">, BRANCH_NAME, ADDRESS, </w:delText>
        </w:r>
        <w:r w:rsidRPr="00BA3432" w:rsidDel="009F57D7">
          <w:rPr>
            <w:rFonts w:cstheme="majorHAnsi"/>
            <w:i/>
            <w:rPrChange w:id="30507" w:author="phuong vu" w:date="2018-11-25T21:55:00Z">
              <w:rPr>
                <w:i/>
              </w:rPr>
            </w:rPrChange>
          </w:rPr>
          <w:delText>BRANCH_AVATAR</w:delText>
        </w:r>
        <w:r w:rsidRPr="00BA3432" w:rsidDel="009F57D7">
          <w:rPr>
            <w:rFonts w:cstheme="majorHAnsi"/>
            <w:rPrChange w:id="30508" w:author="phuong vu" w:date="2018-11-25T21:55:00Z">
              <w:rPr/>
            </w:rPrChange>
          </w:rPr>
          <w:delText>, LATIDUTE, LONGTIDUTE, STATUS)</w:delText>
        </w:r>
      </w:del>
    </w:p>
    <w:p w14:paraId="51CC243F" w14:textId="6A1795AA" w:rsidR="00C51F17" w:rsidRPr="00BA3432" w:rsidDel="009F57D7" w:rsidRDefault="00C51F17">
      <w:pPr>
        <w:pStyle w:val="Style1"/>
        <w:spacing w:line="276" w:lineRule="auto"/>
        <w:rPr>
          <w:del w:id="30509" w:author="phuong vu" w:date="2018-11-15T18:18:00Z"/>
          <w:rFonts w:cstheme="majorHAnsi"/>
          <w:rPrChange w:id="30510" w:author="phuong vu" w:date="2018-11-25T21:55:00Z">
            <w:rPr>
              <w:del w:id="30511" w:author="phuong vu" w:date="2018-11-15T18:18:00Z"/>
            </w:rPr>
          </w:rPrChange>
        </w:rPr>
        <w:pPrChange w:id="30512" w:author="phuong vu" w:date="2018-11-23T13:48:00Z">
          <w:pPr>
            <w:pStyle w:val="ListParagraph"/>
            <w:numPr>
              <w:numId w:val="44"/>
            </w:numPr>
            <w:ind w:hanging="360"/>
          </w:pPr>
        </w:pPrChange>
      </w:pPr>
      <w:del w:id="30513" w:author="phuong vu" w:date="2018-11-15T18:18:00Z">
        <w:r w:rsidRPr="00BA3432" w:rsidDel="009F57D7">
          <w:rPr>
            <w:rFonts w:cstheme="majorHAnsi"/>
            <w:rPrChange w:id="30514" w:author="phuong vu" w:date="2018-11-25T21:55:00Z">
              <w:rPr/>
            </w:rPrChange>
          </w:rPr>
          <w:delText>PROMOTION (</w:delText>
        </w:r>
        <w:r w:rsidRPr="00BA3432" w:rsidDel="009F57D7">
          <w:rPr>
            <w:rFonts w:cstheme="majorHAnsi"/>
            <w:u w:val="single"/>
            <w:rPrChange w:id="30515" w:author="phuong vu" w:date="2018-11-25T21:55:00Z">
              <w:rPr>
                <w:u w:val="single"/>
              </w:rPr>
            </w:rPrChange>
          </w:rPr>
          <w:delText>#ID</w:delText>
        </w:r>
        <w:r w:rsidRPr="00BA3432" w:rsidDel="009F57D7">
          <w:rPr>
            <w:rFonts w:cstheme="majorHAnsi"/>
            <w:rPrChange w:id="30516" w:author="phuong vu" w:date="2018-11-25T21:55:00Z">
              <w:rPr/>
            </w:rPrChange>
          </w:rPr>
          <w:delText>, PROMOTION_NAME, SALE, DATE_START, DATE_END, PROMOTION_CODE, STATUS)</w:delText>
        </w:r>
      </w:del>
    </w:p>
    <w:p w14:paraId="1F976C11" w14:textId="4C30CF1C" w:rsidR="00C51F17" w:rsidRPr="00BA3432" w:rsidDel="009F57D7" w:rsidRDefault="00C51F17">
      <w:pPr>
        <w:pStyle w:val="Style1"/>
        <w:spacing w:line="276" w:lineRule="auto"/>
        <w:rPr>
          <w:del w:id="30517" w:author="phuong vu" w:date="2018-11-15T18:18:00Z"/>
          <w:rFonts w:cstheme="majorHAnsi"/>
          <w:rPrChange w:id="30518" w:author="phuong vu" w:date="2018-11-25T21:55:00Z">
            <w:rPr>
              <w:del w:id="30519" w:author="phuong vu" w:date="2018-11-15T18:18:00Z"/>
            </w:rPr>
          </w:rPrChange>
        </w:rPr>
        <w:pPrChange w:id="30520" w:author="phuong vu" w:date="2018-11-23T13:48:00Z">
          <w:pPr>
            <w:pStyle w:val="ListParagraph"/>
            <w:numPr>
              <w:numId w:val="44"/>
            </w:numPr>
            <w:ind w:hanging="360"/>
          </w:pPr>
        </w:pPrChange>
      </w:pPr>
      <w:del w:id="30521" w:author="phuong vu" w:date="2018-11-15T18:18:00Z">
        <w:r w:rsidRPr="00BA3432" w:rsidDel="009F57D7">
          <w:rPr>
            <w:rFonts w:cstheme="majorHAnsi"/>
            <w:rPrChange w:id="30522" w:author="phuong vu" w:date="2018-11-25T21:55:00Z">
              <w:rPr/>
            </w:rPrChange>
          </w:rPr>
          <w:delText>PROMOTION_BRANCH (</w:delText>
        </w:r>
        <w:r w:rsidRPr="00BA3432" w:rsidDel="009F57D7">
          <w:rPr>
            <w:rFonts w:cstheme="majorHAnsi"/>
            <w:u w:val="single"/>
            <w:rPrChange w:id="30523" w:author="phuong vu" w:date="2018-11-25T21:55:00Z">
              <w:rPr>
                <w:u w:val="single"/>
              </w:rPr>
            </w:rPrChange>
          </w:rPr>
          <w:delText>#ID</w:delText>
        </w:r>
        <w:r w:rsidRPr="00BA3432" w:rsidDel="009F57D7">
          <w:rPr>
            <w:rFonts w:cstheme="majorHAnsi"/>
            <w:rPrChange w:id="30524" w:author="phuong vu" w:date="2018-11-25T21:55:00Z">
              <w:rPr/>
            </w:rPrChange>
          </w:rPr>
          <w:delText>, #</w:delText>
        </w:r>
        <w:r w:rsidRPr="00BA3432" w:rsidDel="009F57D7">
          <w:rPr>
            <w:rFonts w:cstheme="majorHAnsi"/>
            <w:u w:val="single"/>
            <w:rPrChange w:id="30525" w:author="phuong vu" w:date="2018-11-25T21:55:00Z">
              <w:rPr>
                <w:u w:val="single"/>
              </w:rPr>
            </w:rPrChange>
          </w:rPr>
          <w:delText>PROMOTION_ID</w:delText>
        </w:r>
        <w:r w:rsidRPr="00BA3432" w:rsidDel="009F57D7">
          <w:rPr>
            <w:rFonts w:cstheme="majorHAnsi"/>
            <w:rPrChange w:id="30526" w:author="phuong vu" w:date="2018-11-25T21:55:00Z">
              <w:rPr/>
            </w:rPrChange>
          </w:rPr>
          <w:delText xml:space="preserve">, </w:delText>
        </w:r>
        <w:r w:rsidRPr="00BA3432" w:rsidDel="009F57D7">
          <w:rPr>
            <w:rFonts w:cstheme="majorHAnsi"/>
            <w:u w:val="single"/>
            <w:rPrChange w:id="30527" w:author="phuong vu" w:date="2018-11-25T21:55:00Z">
              <w:rPr>
                <w:u w:val="single"/>
              </w:rPr>
            </w:rPrChange>
          </w:rPr>
          <w:delText>#BRANCH_ID</w:delText>
        </w:r>
        <w:r w:rsidRPr="00BA3432" w:rsidDel="009F57D7">
          <w:rPr>
            <w:rFonts w:cstheme="majorHAnsi"/>
            <w:rPrChange w:id="30528" w:author="phuong vu" w:date="2018-11-25T21:55:00Z">
              <w:rPr/>
            </w:rPrChange>
          </w:rPr>
          <w:delText>, STATUS)</w:delText>
        </w:r>
      </w:del>
    </w:p>
    <w:p w14:paraId="0F19803A" w14:textId="273AA868" w:rsidR="00C51F17" w:rsidRPr="00BA3432" w:rsidDel="009F57D7" w:rsidRDefault="00C51F17">
      <w:pPr>
        <w:pStyle w:val="Style1"/>
        <w:spacing w:line="276" w:lineRule="auto"/>
        <w:rPr>
          <w:del w:id="30529" w:author="phuong vu" w:date="2018-11-15T18:18:00Z"/>
          <w:rFonts w:cstheme="majorHAnsi"/>
          <w:rPrChange w:id="30530" w:author="phuong vu" w:date="2018-11-25T21:55:00Z">
            <w:rPr>
              <w:del w:id="30531" w:author="phuong vu" w:date="2018-11-15T18:18:00Z"/>
            </w:rPr>
          </w:rPrChange>
        </w:rPr>
        <w:pPrChange w:id="30532" w:author="phuong vu" w:date="2018-11-23T13:48:00Z">
          <w:pPr>
            <w:pStyle w:val="ListParagraph"/>
            <w:numPr>
              <w:numId w:val="44"/>
            </w:numPr>
            <w:ind w:hanging="360"/>
          </w:pPr>
        </w:pPrChange>
      </w:pPr>
      <w:del w:id="30533" w:author="phuong vu" w:date="2018-11-15T18:18:00Z">
        <w:r w:rsidRPr="00BA3432" w:rsidDel="009F57D7">
          <w:rPr>
            <w:rFonts w:cstheme="majorHAnsi"/>
            <w:rPrChange w:id="30534" w:author="phuong vu" w:date="2018-11-25T21:55:00Z">
              <w:rPr/>
            </w:rPrChange>
          </w:rPr>
          <w:delText>WASHING_MACHINE (</w:delText>
        </w:r>
        <w:r w:rsidRPr="00BA3432" w:rsidDel="009F57D7">
          <w:rPr>
            <w:rFonts w:cstheme="majorHAnsi"/>
            <w:u w:val="single"/>
            <w:rPrChange w:id="30535" w:author="phuong vu" w:date="2018-11-25T21:55:00Z">
              <w:rPr>
                <w:u w:val="single"/>
              </w:rPr>
            </w:rPrChange>
          </w:rPr>
          <w:delText>#ID</w:delText>
        </w:r>
        <w:r w:rsidRPr="00BA3432" w:rsidDel="009F57D7">
          <w:rPr>
            <w:rFonts w:cstheme="majorHAnsi"/>
            <w:rPrChange w:id="30536" w:author="phuong vu" w:date="2018-11-25T21:55:00Z">
              <w:rPr/>
            </w:rPrChange>
          </w:rPr>
          <w:delText>,</w:delText>
        </w:r>
        <w:r w:rsidRPr="00BA3432" w:rsidDel="009F57D7">
          <w:rPr>
            <w:rFonts w:cstheme="majorHAnsi"/>
            <w:i/>
            <w:rPrChange w:id="30537" w:author="phuong vu" w:date="2018-11-25T21:55:00Z">
              <w:rPr>
                <w:i/>
              </w:rPr>
            </w:rPrChange>
          </w:rPr>
          <w:delText xml:space="preserve"> BRANCH_ID</w:delText>
        </w:r>
        <w:r w:rsidRPr="00BA3432" w:rsidDel="009F57D7">
          <w:rPr>
            <w:rFonts w:cstheme="majorHAnsi"/>
            <w:rPrChange w:id="30538" w:author="phuong vu" w:date="2018-11-25T21:55:00Z">
              <w:rPr/>
            </w:rPrChange>
          </w:rPr>
          <w:delText>, BOUGHT_DATE, CAPACITY, WASHER_CODE, STATUS)</w:delText>
        </w:r>
      </w:del>
    </w:p>
    <w:p w14:paraId="6058DF73" w14:textId="40EA9397" w:rsidR="00C51F17" w:rsidRPr="00BA3432" w:rsidDel="009F57D7" w:rsidRDefault="00C51F17">
      <w:pPr>
        <w:pStyle w:val="Style1"/>
        <w:spacing w:line="276" w:lineRule="auto"/>
        <w:rPr>
          <w:del w:id="30539" w:author="phuong vu" w:date="2018-11-15T18:18:00Z"/>
          <w:rFonts w:cstheme="majorHAnsi"/>
          <w:rPrChange w:id="30540" w:author="phuong vu" w:date="2018-11-25T21:55:00Z">
            <w:rPr>
              <w:del w:id="30541" w:author="phuong vu" w:date="2018-11-15T18:18:00Z"/>
            </w:rPr>
          </w:rPrChange>
        </w:rPr>
        <w:pPrChange w:id="30542" w:author="phuong vu" w:date="2018-11-23T13:48:00Z">
          <w:pPr>
            <w:pStyle w:val="ListParagraph"/>
            <w:numPr>
              <w:numId w:val="44"/>
            </w:numPr>
            <w:ind w:hanging="360"/>
          </w:pPr>
        </w:pPrChange>
      </w:pPr>
      <w:del w:id="30543" w:author="phuong vu" w:date="2018-11-15T18:18:00Z">
        <w:r w:rsidRPr="00BA3432" w:rsidDel="009F57D7">
          <w:rPr>
            <w:rFonts w:cstheme="majorHAnsi"/>
            <w:rPrChange w:id="30544" w:author="phuong vu" w:date="2018-11-25T21:55:00Z">
              <w:rPr/>
            </w:rPrChange>
          </w:rPr>
          <w:delText>WASH_BAG (</w:delText>
        </w:r>
        <w:r w:rsidRPr="00BA3432" w:rsidDel="009F57D7">
          <w:rPr>
            <w:rFonts w:cstheme="majorHAnsi"/>
            <w:u w:val="single"/>
            <w:rPrChange w:id="30545" w:author="phuong vu" w:date="2018-11-25T21:55:00Z">
              <w:rPr>
                <w:u w:val="single"/>
              </w:rPr>
            </w:rPrChange>
          </w:rPr>
          <w:delText>#ID</w:delText>
        </w:r>
        <w:r w:rsidRPr="00BA3432" w:rsidDel="009F57D7">
          <w:rPr>
            <w:rFonts w:cstheme="majorHAnsi"/>
            <w:rPrChange w:id="30546" w:author="phuong vu" w:date="2018-11-25T21:55:00Z">
              <w:rPr/>
            </w:rPrChange>
          </w:rPr>
          <w:delText>, WASH_BAG_NAME, RECEIPT_ID, STATUS)</w:delText>
        </w:r>
      </w:del>
    </w:p>
    <w:p w14:paraId="4C812953" w14:textId="56121982" w:rsidR="00C51F17" w:rsidRPr="00BA3432" w:rsidDel="009F57D7" w:rsidRDefault="00C51F17">
      <w:pPr>
        <w:pStyle w:val="Style1"/>
        <w:spacing w:line="276" w:lineRule="auto"/>
        <w:rPr>
          <w:del w:id="30547" w:author="phuong vu" w:date="2018-11-15T18:18:00Z"/>
          <w:rFonts w:cstheme="majorHAnsi"/>
          <w:rPrChange w:id="30548" w:author="phuong vu" w:date="2018-11-25T21:55:00Z">
            <w:rPr>
              <w:del w:id="30549" w:author="phuong vu" w:date="2018-11-15T18:18:00Z"/>
            </w:rPr>
          </w:rPrChange>
        </w:rPr>
        <w:pPrChange w:id="30550" w:author="phuong vu" w:date="2018-11-23T13:48:00Z">
          <w:pPr>
            <w:pStyle w:val="ListParagraph"/>
            <w:numPr>
              <w:numId w:val="44"/>
            </w:numPr>
            <w:ind w:hanging="360"/>
          </w:pPr>
        </w:pPrChange>
      </w:pPr>
      <w:del w:id="30551" w:author="phuong vu" w:date="2018-11-15T18:18:00Z">
        <w:r w:rsidRPr="00BA3432" w:rsidDel="009F57D7">
          <w:rPr>
            <w:rFonts w:cstheme="majorHAnsi"/>
            <w:rPrChange w:id="30552" w:author="phuong vu" w:date="2018-11-25T21:55:00Z">
              <w:rPr/>
            </w:rPrChange>
          </w:rPr>
          <w:delText>WASH_BAG_DETAIL (</w:delText>
        </w:r>
        <w:r w:rsidRPr="00BA3432" w:rsidDel="009F57D7">
          <w:rPr>
            <w:rFonts w:cstheme="majorHAnsi"/>
            <w:u w:val="single"/>
            <w:rPrChange w:id="30553" w:author="phuong vu" w:date="2018-11-25T21:55:00Z">
              <w:rPr>
                <w:u w:val="single"/>
              </w:rPr>
            </w:rPrChange>
          </w:rPr>
          <w:delText>#ID</w:delText>
        </w:r>
        <w:r w:rsidRPr="00BA3432" w:rsidDel="009F57D7">
          <w:rPr>
            <w:rFonts w:cstheme="majorHAnsi"/>
            <w:rPrChange w:id="30554" w:author="phuong vu" w:date="2018-11-25T21:55:00Z">
              <w:rPr/>
            </w:rPrChange>
          </w:rPr>
          <w:delText xml:space="preserve">, </w:delText>
        </w:r>
        <w:r w:rsidRPr="00BA3432" w:rsidDel="009F57D7">
          <w:rPr>
            <w:rFonts w:cstheme="majorHAnsi"/>
            <w:i/>
            <w:rPrChange w:id="30555" w:author="phuong vu" w:date="2018-11-25T21:55:00Z">
              <w:rPr>
                <w:i/>
              </w:rPr>
            </w:rPrChange>
          </w:rPr>
          <w:delText>WASH_BAG_ID</w:delText>
        </w:r>
        <w:r w:rsidRPr="00BA3432" w:rsidDel="009F57D7">
          <w:rPr>
            <w:rFonts w:cstheme="majorHAnsi"/>
            <w:rPrChange w:id="30556" w:author="phuong vu" w:date="2018-11-25T21:55:00Z">
              <w:rPr/>
            </w:rPrChange>
          </w:rPr>
          <w:delText xml:space="preserve">, </w:delText>
        </w:r>
        <w:r w:rsidRPr="00BA3432" w:rsidDel="009F57D7">
          <w:rPr>
            <w:rFonts w:cstheme="majorHAnsi"/>
            <w:i/>
            <w:rPrChange w:id="30557" w:author="phuong vu" w:date="2018-11-25T21:55:00Z">
              <w:rPr>
                <w:i/>
              </w:rPr>
            </w:rPrChange>
          </w:rPr>
          <w:delText xml:space="preserve">SERVICE_TYPE_ID, UNIT_IDD, LABEL_ID, COLOR_ID, PRODUCT_ID, MATERIAL_ID, </w:delText>
        </w:r>
        <w:r w:rsidRPr="00BA3432" w:rsidDel="009F57D7">
          <w:rPr>
            <w:rFonts w:cstheme="majorHAnsi"/>
            <w:rPrChange w:id="30558" w:author="phuong vu" w:date="2018-11-25T21:55:00Z">
              <w:rPr/>
            </w:rPrChange>
          </w:rPr>
          <w:delText>AMOUNT, STATUS)</w:delText>
        </w:r>
      </w:del>
    </w:p>
    <w:p w14:paraId="121B3A3C" w14:textId="2DEBA502" w:rsidR="00C51F17" w:rsidRPr="00BA3432" w:rsidDel="009F57D7" w:rsidRDefault="00C51F17">
      <w:pPr>
        <w:pStyle w:val="Style1"/>
        <w:spacing w:line="276" w:lineRule="auto"/>
        <w:rPr>
          <w:del w:id="30559" w:author="phuong vu" w:date="2018-11-15T18:18:00Z"/>
          <w:rFonts w:cstheme="majorHAnsi"/>
          <w:rPrChange w:id="30560" w:author="phuong vu" w:date="2018-11-25T21:55:00Z">
            <w:rPr>
              <w:del w:id="30561" w:author="phuong vu" w:date="2018-11-15T18:18:00Z"/>
            </w:rPr>
          </w:rPrChange>
        </w:rPr>
        <w:pPrChange w:id="30562" w:author="phuong vu" w:date="2018-11-23T13:48:00Z">
          <w:pPr>
            <w:pStyle w:val="ListParagraph"/>
            <w:numPr>
              <w:numId w:val="44"/>
            </w:numPr>
            <w:ind w:hanging="360"/>
          </w:pPr>
        </w:pPrChange>
      </w:pPr>
      <w:del w:id="30563" w:author="phuong vu" w:date="2018-11-15T18:18:00Z">
        <w:r w:rsidRPr="00BA3432" w:rsidDel="009F57D7">
          <w:rPr>
            <w:rFonts w:cstheme="majorHAnsi"/>
            <w:rPrChange w:id="30564" w:author="phuong vu" w:date="2018-11-25T21:55:00Z">
              <w:rPr/>
            </w:rPrChange>
          </w:rPr>
          <w:delText>WASH (</w:delText>
        </w:r>
        <w:r w:rsidRPr="00BA3432" w:rsidDel="009F57D7">
          <w:rPr>
            <w:rFonts w:cstheme="majorHAnsi"/>
            <w:u w:val="single"/>
            <w:rPrChange w:id="30565" w:author="phuong vu" w:date="2018-11-25T21:55:00Z">
              <w:rPr>
                <w:u w:val="single"/>
              </w:rPr>
            </w:rPrChange>
          </w:rPr>
          <w:delText>#ID</w:delText>
        </w:r>
        <w:r w:rsidRPr="00BA3432" w:rsidDel="009F57D7">
          <w:rPr>
            <w:rFonts w:cstheme="majorHAnsi"/>
            <w:rPrChange w:id="30566" w:author="phuong vu" w:date="2018-11-25T21:55:00Z">
              <w:rPr/>
            </w:rPrChange>
          </w:rPr>
          <w:delText xml:space="preserve">, </w:delText>
        </w:r>
        <w:r w:rsidRPr="00BA3432" w:rsidDel="009F57D7">
          <w:rPr>
            <w:rFonts w:cstheme="majorHAnsi"/>
            <w:i/>
            <w:rPrChange w:id="30567" w:author="phuong vu" w:date="2018-11-25T21:55:00Z">
              <w:rPr>
                <w:i/>
              </w:rPr>
            </w:rPrChange>
          </w:rPr>
          <w:delText xml:space="preserve">WASH_BAG_ID, WASHING_MACHINE_ID, </w:delText>
        </w:r>
        <w:r w:rsidRPr="00BA3432" w:rsidDel="009F57D7">
          <w:rPr>
            <w:rFonts w:cstheme="majorHAnsi"/>
            <w:rPrChange w:id="30568" w:author="phuong vu" w:date="2018-11-25T21:55:00Z">
              <w:rPr/>
            </w:rPrChange>
          </w:rPr>
          <w:delText>SN, STATUS)</w:delText>
        </w:r>
      </w:del>
    </w:p>
    <w:p w14:paraId="3995C48C" w14:textId="2D1E2BCA" w:rsidR="00C51F17" w:rsidRPr="00BA3432" w:rsidDel="009F57D7" w:rsidRDefault="00C51F17">
      <w:pPr>
        <w:pStyle w:val="Style1"/>
        <w:spacing w:line="276" w:lineRule="auto"/>
        <w:rPr>
          <w:del w:id="30569" w:author="phuong vu" w:date="2018-11-15T18:18:00Z"/>
          <w:rFonts w:cstheme="majorHAnsi"/>
          <w:rPrChange w:id="30570" w:author="phuong vu" w:date="2018-11-25T21:55:00Z">
            <w:rPr>
              <w:del w:id="30571" w:author="phuong vu" w:date="2018-11-15T18:18:00Z"/>
            </w:rPr>
          </w:rPrChange>
        </w:rPr>
        <w:pPrChange w:id="30572" w:author="phuong vu" w:date="2018-11-23T13:48:00Z">
          <w:pPr>
            <w:pStyle w:val="ListParagraph"/>
            <w:numPr>
              <w:numId w:val="44"/>
            </w:numPr>
            <w:ind w:hanging="360"/>
          </w:pPr>
        </w:pPrChange>
      </w:pPr>
      <w:bookmarkStart w:id="30573" w:name="_Ref530069181"/>
      <w:del w:id="30574" w:author="phuong vu" w:date="2018-11-15T18:18:00Z">
        <w:r w:rsidRPr="00BA3432" w:rsidDel="009F57D7">
          <w:rPr>
            <w:rFonts w:cstheme="majorHAnsi"/>
            <w:rPrChange w:id="30575" w:author="phuong vu" w:date="2018-11-25T21:55:00Z">
              <w:rPr/>
            </w:rPrChange>
          </w:rPr>
          <w:delText>TASK (</w:delText>
        </w:r>
        <w:r w:rsidRPr="00BA3432" w:rsidDel="009F57D7">
          <w:rPr>
            <w:rFonts w:cstheme="majorHAnsi"/>
            <w:u w:val="single"/>
            <w:rPrChange w:id="30576" w:author="phuong vu" w:date="2018-11-25T21:55:00Z">
              <w:rPr>
                <w:u w:val="single"/>
              </w:rPr>
            </w:rPrChange>
          </w:rPr>
          <w:delText>#ID</w:delText>
        </w:r>
        <w:r w:rsidRPr="00BA3432" w:rsidDel="009F57D7">
          <w:rPr>
            <w:rFonts w:cstheme="majorHAnsi"/>
            <w:rPrChange w:id="30577" w:author="phuong vu" w:date="2018-11-25T21:55:00Z">
              <w:rPr/>
            </w:rPrChange>
          </w:rPr>
          <w:delText xml:space="preserve">, TASK_TYPE, </w:delText>
        </w:r>
        <w:r w:rsidRPr="00BA3432" w:rsidDel="009F57D7">
          <w:rPr>
            <w:rFonts w:cstheme="majorHAnsi"/>
            <w:i/>
            <w:rPrChange w:id="30578" w:author="phuong vu" w:date="2018-11-25T21:55:00Z">
              <w:rPr>
                <w:i/>
              </w:rPr>
            </w:rPrChange>
          </w:rPr>
          <w:delText xml:space="preserve">CURRENT_STAFF, PREVIOUS_STAFF, CUSTOMER_ORDER, RECEIPT, BRANCH_ID, </w:delText>
        </w:r>
        <w:r w:rsidRPr="00BA3432" w:rsidDel="009F57D7">
          <w:rPr>
            <w:rFonts w:cstheme="majorHAnsi"/>
            <w:rPrChange w:id="30579" w:author="phuong vu" w:date="2018-11-25T21:55:00Z">
              <w:rPr/>
            </w:rPrChange>
          </w:rPr>
          <w:delText>PREVIOUS_STATUS, CURRENT_STATUS, PREVIOUS_TASK)</w:delText>
        </w:r>
        <w:bookmarkEnd w:id="30573"/>
      </w:del>
    </w:p>
    <w:bookmarkEnd w:id="30286"/>
    <w:p w14:paraId="6443EAB9" w14:textId="279A6546" w:rsidR="00C51F17" w:rsidRPr="00BA3432" w:rsidDel="009F57D7" w:rsidRDefault="00C51F17">
      <w:pPr>
        <w:pStyle w:val="Style1"/>
        <w:spacing w:line="276" w:lineRule="auto"/>
        <w:rPr>
          <w:del w:id="30580" w:author="phuong vu" w:date="2018-11-15T18:18:00Z"/>
          <w:rFonts w:cstheme="majorHAnsi"/>
          <w:rPrChange w:id="30581" w:author="phuong vu" w:date="2018-11-25T21:55:00Z">
            <w:rPr>
              <w:del w:id="30582" w:author="phuong vu" w:date="2018-11-15T18:18:00Z"/>
            </w:rPr>
          </w:rPrChange>
        </w:rPr>
        <w:pPrChange w:id="30583" w:author="phuong vu" w:date="2018-11-23T13:48:00Z">
          <w:pPr>
            <w:jc w:val="left"/>
          </w:pPr>
        </w:pPrChange>
      </w:pPr>
    </w:p>
    <w:p w14:paraId="1C90ACBA" w14:textId="77777777" w:rsidR="00C51F17" w:rsidRPr="00BA3432" w:rsidDel="009F57D7" w:rsidRDefault="00C51F17">
      <w:pPr>
        <w:pStyle w:val="Style1"/>
        <w:spacing w:line="276" w:lineRule="auto"/>
        <w:rPr>
          <w:del w:id="30584" w:author="phuong vu" w:date="2018-11-15T18:18:00Z"/>
          <w:rFonts w:cstheme="majorHAnsi"/>
          <w:rPrChange w:id="30585" w:author="phuong vu" w:date="2018-11-25T21:55:00Z">
            <w:rPr>
              <w:del w:id="30586" w:author="phuong vu" w:date="2018-11-15T18:18:00Z"/>
            </w:rPr>
          </w:rPrChange>
        </w:rPr>
        <w:pPrChange w:id="30587" w:author="phuong vu" w:date="2018-11-23T13:48:00Z">
          <w:pPr/>
        </w:pPrChange>
      </w:pPr>
    </w:p>
    <w:p w14:paraId="753F1629" w14:textId="692C0844" w:rsidR="00C51F17" w:rsidRPr="00BA3432" w:rsidDel="009F57D7" w:rsidRDefault="00C51F17">
      <w:pPr>
        <w:pStyle w:val="Style1"/>
        <w:spacing w:line="276" w:lineRule="auto"/>
        <w:rPr>
          <w:del w:id="30588" w:author="phuong vu" w:date="2018-11-15T18:18:00Z"/>
          <w:rFonts w:cstheme="majorHAnsi"/>
          <w:rPrChange w:id="30589" w:author="phuong vu" w:date="2018-11-25T21:55:00Z">
            <w:rPr>
              <w:del w:id="30590" w:author="phuong vu" w:date="2018-11-15T18:18:00Z"/>
            </w:rPr>
          </w:rPrChange>
        </w:rPr>
        <w:pPrChange w:id="30591" w:author="phuong vu" w:date="2018-11-23T13:48:00Z">
          <w:pPr>
            <w:jc w:val="left"/>
          </w:pPr>
        </w:pPrChange>
      </w:pPr>
      <w:del w:id="30592" w:author="phuong vu" w:date="2018-11-15T18:18:00Z">
        <w:r w:rsidRPr="00BA3432" w:rsidDel="009F57D7">
          <w:rPr>
            <w:rFonts w:cstheme="majorHAnsi"/>
            <w:rPrChange w:id="30593" w:author="phuong vu" w:date="2018-11-25T21:55:00Z">
              <w:rPr/>
            </w:rPrChange>
          </w:rPr>
          <w:br w:type="page"/>
        </w:r>
      </w:del>
    </w:p>
    <w:p w14:paraId="594610BD" w14:textId="77777777" w:rsidR="00C51F17" w:rsidRPr="00BA3432" w:rsidDel="009F57D7" w:rsidRDefault="00C51F17">
      <w:pPr>
        <w:pStyle w:val="Style1"/>
        <w:spacing w:line="276" w:lineRule="auto"/>
        <w:rPr>
          <w:del w:id="30594" w:author="phuong vu" w:date="2018-11-15T18:18:00Z"/>
          <w:rFonts w:cstheme="majorHAnsi"/>
          <w:rPrChange w:id="30595" w:author="phuong vu" w:date="2018-11-25T21:55:00Z">
            <w:rPr>
              <w:del w:id="30596" w:author="phuong vu" w:date="2018-11-15T18:18:00Z"/>
            </w:rPr>
          </w:rPrChange>
        </w:rPr>
        <w:pPrChange w:id="30597" w:author="phuong vu" w:date="2018-11-23T13:48:00Z">
          <w:pPr/>
        </w:pPrChange>
      </w:pPr>
    </w:p>
    <w:p w14:paraId="104224C0" w14:textId="77777777" w:rsidR="00C51F17" w:rsidRPr="00BA3432" w:rsidDel="009F57D7" w:rsidRDefault="00C51F17">
      <w:pPr>
        <w:pStyle w:val="Style1"/>
        <w:spacing w:line="276" w:lineRule="auto"/>
        <w:rPr>
          <w:del w:id="30598" w:author="phuong vu" w:date="2018-11-15T18:18:00Z"/>
          <w:rFonts w:cstheme="majorHAnsi"/>
          <w:rPrChange w:id="30599" w:author="phuong vu" w:date="2018-11-25T21:55:00Z">
            <w:rPr>
              <w:del w:id="30600" w:author="phuong vu" w:date="2018-11-15T18:18:00Z"/>
            </w:rPr>
          </w:rPrChange>
        </w:rPr>
        <w:pPrChange w:id="30601" w:author="phuong vu" w:date="2018-11-23T13:48:00Z">
          <w:pPr/>
        </w:pPrChange>
      </w:pPr>
    </w:p>
    <w:p w14:paraId="6C8F2F3B" w14:textId="3A332C07" w:rsidR="00C51F17" w:rsidRPr="00BA3432" w:rsidDel="009F57D7" w:rsidRDefault="00C51F17">
      <w:pPr>
        <w:pStyle w:val="Style1"/>
        <w:spacing w:line="276" w:lineRule="auto"/>
        <w:rPr>
          <w:del w:id="30602" w:author="phuong vu" w:date="2018-11-15T18:18:00Z"/>
          <w:rFonts w:cstheme="majorHAnsi"/>
          <w:strike/>
          <w:rPrChange w:id="30603" w:author="phuong vu" w:date="2018-11-25T21:55:00Z">
            <w:rPr>
              <w:del w:id="30604" w:author="phuong vu" w:date="2018-11-15T18:18:00Z"/>
              <w:strike/>
            </w:rPr>
          </w:rPrChange>
        </w:rPr>
        <w:pPrChange w:id="30605" w:author="phuong vu" w:date="2018-11-23T13:48:00Z">
          <w:pPr>
            <w:jc w:val="left"/>
          </w:pPr>
        </w:pPrChange>
      </w:pPr>
    </w:p>
    <w:p w14:paraId="2E071B9F" w14:textId="6AB618CF" w:rsidR="00C51F17" w:rsidRPr="00BA3432" w:rsidDel="009F57D7" w:rsidRDefault="00C51F17">
      <w:pPr>
        <w:pStyle w:val="Style1"/>
        <w:spacing w:line="276" w:lineRule="auto"/>
        <w:rPr>
          <w:del w:id="30606" w:author="phuong vu" w:date="2018-11-15T18:18:00Z"/>
          <w:rFonts w:cstheme="majorHAnsi"/>
          <w:rPrChange w:id="30607" w:author="phuong vu" w:date="2018-11-25T21:55:00Z">
            <w:rPr>
              <w:del w:id="30608" w:author="phuong vu" w:date="2018-11-15T18:18:00Z"/>
            </w:rPr>
          </w:rPrChange>
        </w:rPr>
        <w:pPrChange w:id="30609" w:author="phuong vu" w:date="2018-11-23T13:48:00Z">
          <w:pPr>
            <w:spacing w:line="360" w:lineRule="auto"/>
          </w:pPr>
        </w:pPrChange>
      </w:pPr>
    </w:p>
    <w:p w14:paraId="0C0E03A1" w14:textId="77777777" w:rsidR="00CB27A4" w:rsidRPr="00BA3432" w:rsidRDefault="00CB27A4">
      <w:pPr>
        <w:pStyle w:val="Style1"/>
        <w:spacing w:line="276" w:lineRule="auto"/>
        <w:rPr>
          <w:rFonts w:cstheme="majorHAnsi"/>
          <w:rPrChange w:id="30610" w:author="phuong vu" w:date="2018-11-25T21:55:00Z">
            <w:rPr/>
          </w:rPrChange>
        </w:rPr>
        <w:pPrChange w:id="30611" w:author="phuong vu" w:date="2018-11-23T13:48:00Z">
          <w:pPr>
            <w:pStyle w:val="Heading1"/>
            <w:numPr>
              <w:numId w:val="0"/>
            </w:numPr>
            <w:ind w:left="0" w:firstLine="0"/>
          </w:pPr>
        </w:pPrChange>
      </w:pPr>
      <w:bookmarkStart w:id="30612" w:name="_Toc530662921"/>
      <w:r w:rsidRPr="00BA3432">
        <w:rPr>
          <w:rFonts w:cstheme="majorHAnsi"/>
          <w:rPrChange w:id="30613" w:author="phuong vu" w:date="2018-11-25T21:55:00Z">
            <w:rPr/>
          </w:rPrChange>
        </w:rPr>
        <w:t>TÀI LIỆU THAM KHẢO</w:t>
      </w:r>
      <w:bookmarkEnd w:id="30612"/>
    </w:p>
    <w:p w14:paraId="37CB8ABD" w14:textId="671AC60D" w:rsidR="00530384" w:rsidRPr="00BA3432" w:rsidRDefault="00530384">
      <w:pPr>
        <w:numPr>
          <w:ilvl w:val="0"/>
          <w:numId w:val="24"/>
        </w:numPr>
        <w:spacing w:line="276" w:lineRule="auto"/>
        <w:rPr>
          <w:bCs/>
          <w:lang w:val="en-US"/>
          <w:rPrChange w:id="30614" w:author="phuong vu" w:date="2018-11-25T21:55:00Z">
            <w:rPr>
              <w:bCs/>
              <w:lang w:val="en-US"/>
            </w:rPr>
          </w:rPrChange>
        </w:rPr>
        <w:pPrChange w:id="30615" w:author="phuong vu" w:date="2018-11-23T13:48:00Z">
          <w:pPr>
            <w:numPr>
              <w:numId w:val="24"/>
            </w:numPr>
            <w:spacing w:line="360" w:lineRule="auto"/>
            <w:ind w:left="720" w:hanging="360"/>
          </w:pPr>
        </w:pPrChange>
      </w:pPr>
      <w:r w:rsidRPr="00BA3432">
        <w:rPr>
          <w:bCs/>
          <w:lang w:val="fr-FR"/>
          <w:rPrChange w:id="30616" w:author="phuong vu" w:date="2018-11-25T21:55:00Z">
            <w:rPr>
              <w:bCs/>
              <w:lang w:val="fr-FR"/>
            </w:rPr>
          </w:rPrChange>
        </w:rPr>
        <w:t>Android</w:t>
      </w:r>
    </w:p>
    <w:p w14:paraId="092CE08E" w14:textId="5EE3787B" w:rsidR="00530384" w:rsidRPr="00AD0E2E" w:rsidRDefault="00530384">
      <w:pPr>
        <w:numPr>
          <w:ilvl w:val="0"/>
          <w:numId w:val="24"/>
        </w:numPr>
        <w:spacing w:line="276" w:lineRule="auto"/>
        <w:rPr>
          <w:bCs/>
          <w:lang w:val="en-US"/>
        </w:rPr>
        <w:pPrChange w:id="30617" w:author="phuong vu" w:date="2018-11-23T13:48:00Z">
          <w:pPr>
            <w:numPr>
              <w:numId w:val="24"/>
            </w:numPr>
            <w:spacing w:line="360" w:lineRule="auto"/>
            <w:ind w:left="720" w:hanging="360"/>
          </w:pPr>
        </w:pPrChange>
      </w:pPr>
      <w:r w:rsidRPr="00BA3432">
        <w:rPr>
          <w:bCs/>
          <w:lang w:val="en-US"/>
          <w:rPrChange w:id="30618" w:author="phuong vu" w:date="2018-11-25T21:55:00Z">
            <w:rPr>
              <w:bCs/>
              <w:lang w:val="en-US"/>
            </w:rPr>
          </w:rPrChange>
        </w:rPr>
        <w:t xml:space="preserve">“Cùng tìm hiểu về GraphQL”: </w:t>
      </w:r>
      <w:r w:rsidR="00933422" w:rsidRPr="00AD0E2E">
        <w:rPr>
          <w:rStyle w:val="Hyperlink"/>
          <w:bCs/>
          <w:lang w:val="en-US"/>
        </w:rPr>
        <w:fldChar w:fldCharType="begin"/>
      </w:r>
      <w:r w:rsidR="00933422" w:rsidRPr="00BA3432">
        <w:rPr>
          <w:rStyle w:val="Hyperlink"/>
          <w:bCs/>
          <w:lang w:val="en-US"/>
          <w:rPrChange w:id="30619" w:author="phuong vu" w:date="2018-11-25T21:55:00Z">
            <w:rPr>
              <w:rStyle w:val="Hyperlink"/>
              <w:bCs/>
              <w:lang w:val="en-US"/>
            </w:rPr>
          </w:rPrChange>
        </w:rPr>
        <w:instrText xml:space="preserve"> HYPERLINK "https://viblo.asia/p/cung-tim-hieu-ve-graphql-07LKX4zeKV4" </w:instrText>
      </w:r>
      <w:r w:rsidR="00933422" w:rsidRPr="00BA3432">
        <w:rPr>
          <w:rStyle w:val="Hyperlink"/>
          <w:bCs/>
          <w:lang w:val="en-US"/>
          <w:rPrChange w:id="30620" w:author="phuong vu" w:date="2018-11-25T21:55:00Z">
            <w:rPr>
              <w:rStyle w:val="Hyperlink"/>
              <w:bCs/>
              <w:lang w:val="en-US"/>
            </w:rPr>
          </w:rPrChange>
        </w:rPr>
        <w:fldChar w:fldCharType="separate"/>
      </w:r>
      <w:r w:rsidRPr="00BA3432">
        <w:rPr>
          <w:rStyle w:val="Hyperlink"/>
          <w:bCs/>
          <w:lang w:val="en-US"/>
          <w:rPrChange w:id="30621" w:author="phuong vu" w:date="2018-11-25T21:55:00Z">
            <w:rPr>
              <w:rStyle w:val="Hyperlink"/>
              <w:bCs/>
              <w:lang w:val="en-US"/>
            </w:rPr>
          </w:rPrChange>
        </w:rPr>
        <w:t>https://viblo.asia/p/cung-tim-hieu-ve-graphql-07LKX4zeKV4</w:t>
      </w:r>
      <w:r w:rsidR="00933422" w:rsidRPr="00BA3432">
        <w:rPr>
          <w:rStyle w:val="Hyperlink"/>
          <w:bCs/>
          <w:lang w:val="en-US"/>
          <w:rPrChange w:id="30622" w:author="phuong vu" w:date="2018-11-25T21:55:00Z">
            <w:rPr>
              <w:rStyle w:val="Hyperlink"/>
              <w:bCs/>
              <w:lang w:val="en-US"/>
            </w:rPr>
          </w:rPrChange>
        </w:rPr>
        <w:fldChar w:fldCharType="end"/>
      </w:r>
    </w:p>
    <w:p w14:paraId="2BE5A5EE" w14:textId="33F0173B" w:rsidR="00530384" w:rsidRPr="00AD0E2E" w:rsidRDefault="00530384">
      <w:pPr>
        <w:numPr>
          <w:ilvl w:val="0"/>
          <w:numId w:val="24"/>
        </w:numPr>
        <w:spacing w:line="276" w:lineRule="auto"/>
        <w:rPr>
          <w:bCs/>
          <w:lang w:val="en-US"/>
        </w:rPr>
        <w:pPrChange w:id="30623" w:author="phuong vu" w:date="2018-11-23T13:48:00Z">
          <w:pPr>
            <w:numPr>
              <w:numId w:val="24"/>
            </w:numPr>
            <w:spacing w:line="360" w:lineRule="auto"/>
            <w:ind w:left="720" w:hanging="360"/>
          </w:pPr>
        </w:pPrChange>
      </w:pPr>
      <w:r w:rsidRPr="00BA3432">
        <w:rPr>
          <w:bCs/>
          <w:lang w:val="en-US"/>
          <w:rPrChange w:id="30624" w:author="phuong vu" w:date="2018-11-25T21:55:00Z">
            <w:rPr>
              <w:bCs/>
              <w:lang w:val="en-US"/>
            </w:rPr>
          </w:rPrChange>
        </w:rPr>
        <w:t xml:space="preserve">“Automatically building and maintaining GraphQL APIs with </w:t>
      </w:r>
      <w:r w:rsidR="00653696" w:rsidRPr="00BA3432">
        <w:rPr>
          <w:bCs/>
          <w:lang w:val="en-US"/>
          <w:rPrChange w:id="30625" w:author="phuong vu" w:date="2018-11-25T21:55:00Z">
            <w:rPr>
              <w:bCs/>
              <w:lang w:val="en-US"/>
            </w:rPr>
          </w:rPrChange>
        </w:rPr>
        <w:t>PostgreSQL</w:t>
      </w:r>
      <w:r w:rsidRPr="00BA3432">
        <w:rPr>
          <w:bCs/>
          <w:lang w:val="en-US"/>
          <w:rPrChange w:id="30626" w:author="phuong vu" w:date="2018-11-25T21:55:00Z">
            <w:rPr>
              <w:bCs/>
              <w:lang w:val="en-US"/>
            </w:rPr>
          </w:rPrChange>
        </w:rPr>
        <w:t xml:space="preserve">QL and Postgraphile” : </w:t>
      </w:r>
      <w:r w:rsidR="00933422" w:rsidRPr="00AD0E2E">
        <w:rPr>
          <w:rStyle w:val="Hyperlink"/>
          <w:bCs/>
          <w:lang w:val="en-US"/>
        </w:rPr>
        <w:fldChar w:fldCharType="begin"/>
      </w:r>
      <w:r w:rsidR="00933422" w:rsidRPr="00BA3432">
        <w:rPr>
          <w:rStyle w:val="Hyperlink"/>
          <w:bCs/>
          <w:lang w:val="en-US"/>
          <w:rPrChange w:id="30627" w:author="phuong vu" w:date="2018-11-25T21:55:00Z">
            <w:rPr>
              <w:rStyle w:val="Hyperlink"/>
              <w:bCs/>
              <w:lang w:val="en-US"/>
            </w:rPr>
          </w:rPrChange>
        </w:rPr>
        <w:instrText xml:space="preserve"> HYPERLINK "https://itnext.io/automatically-building-and-maintaining-graphql-apis-with-postgresql-and-postgraphile-c497636abd29" </w:instrText>
      </w:r>
      <w:r w:rsidR="00933422" w:rsidRPr="00BA3432">
        <w:rPr>
          <w:rStyle w:val="Hyperlink"/>
          <w:bCs/>
          <w:lang w:val="en-US"/>
          <w:rPrChange w:id="30628" w:author="phuong vu" w:date="2018-11-25T21:55:00Z">
            <w:rPr>
              <w:rStyle w:val="Hyperlink"/>
              <w:bCs/>
              <w:lang w:val="en-US"/>
            </w:rPr>
          </w:rPrChange>
        </w:rPr>
        <w:fldChar w:fldCharType="separate"/>
      </w:r>
      <w:r w:rsidRPr="00BA3432">
        <w:rPr>
          <w:rStyle w:val="Hyperlink"/>
          <w:bCs/>
          <w:lang w:val="en-US"/>
          <w:rPrChange w:id="30629" w:author="phuong vu" w:date="2018-11-25T21:55:00Z">
            <w:rPr>
              <w:rStyle w:val="Hyperlink"/>
              <w:bCs/>
              <w:lang w:val="en-US"/>
            </w:rPr>
          </w:rPrChange>
        </w:rPr>
        <w:t>https://itnext.io/automatically-building-and-maintaining-graphql-apis-with-</w:t>
      </w:r>
      <w:r w:rsidR="00653696" w:rsidRPr="00BA3432">
        <w:rPr>
          <w:rStyle w:val="Hyperlink"/>
          <w:bCs/>
          <w:lang w:val="en-US"/>
          <w:rPrChange w:id="30630" w:author="phuong vu" w:date="2018-11-25T21:55:00Z">
            <w:rPr>
              <w:rStyle w:val="Hyperlink"/>
              <w:bCs/>
              <w:lang w:val="en-US"/>
            </w:rPr>
          </w:rPrChange>
        </w:rPr>
        <w:t>PostgreSQL</w:t>
      </w:r>
      <w:r w:rsidRPr="00BA3432">
        <w:rPr>
          <w:rStyle w:val="Hyperlink"/>
          <w:bCs/>
          <w:lang w:val="en-US"/>
          <w:rPrChange w:id="30631" w:author="phuong vu" w:date="2018-11-25T21:55:00Z">
            <w:rPr>
              <w:rStyle w:val="Hyperlink"/>
              <w:bCs/>
              <w:lang w:val="en-US"/>
            </w:rPr>
          </w:rPrChange>
        </w:rPr>
        <w:t>ql-and-postgraphile-c497636abd29</w:t>
      </w:r>
      <w:r w:rsidR="00933422" w:rsidRPr="00BA3432">
        <w:rPr>
          <w:rStyle w:val="Hyperlink"/>
          <w:bCs/>
          <w:lang w:val="en-US"/>
          <w:rPrChange w:id="30632" w:author="phuong vu" w:date="2018-11-25T21:55:00Z">
            <w:rPr>
              <w:rStyle w:val="Hyperlink"/>
              <w:bCs/>
              <w:lang w:val="en-US"/>
            </w:rPr>
          </w:rPrChange>
        </w:rPr>
        <w:fldChar w:fldCharType="end"/>
      </w:r>
    </w:p>
    <w:p w14:paraId="5E4FFF37" w14:textId="40D84252" w:rsidR="00653696" w:rsidRPr="00AD0E2E" w:rsidRDefault="00653696">
      <w:pPr>
        <w:numPr>
          <w:ilvl w:val="0"/>
          <w:numId w:val="24"/>
        </w:numPr>
        <w:spacing w:line="276" w:lineRule="auto"/>
        <w:rPr>
          <w:rStyle w:val="Hyperlink"/>
          <w:bCs/>
          <w:color w:val="auto"/>
          <w:u w:val="none"/>
          <w:lang w:val="en-US"/>
        </w:rPr>
        <w:pPrChange w:id="30633" w:author="phuong vu" w:date="2018-11-23T13:48:00Z">
          <w:pPr>
            <w:numPr>
              <w:numId w:val="24"/>
            </w:numPr>
            <w:spacing w:line="360" w:lineRule="auto"/>
            <w:ind w:left="720" w:hanging="360"/>
          </w:pPr>
        </w:pPrChange>
      </w:pPr>
      <w:r w:rsidRPr="00BA3432">
        <w:rPr>
          <w:bCs/>
          <w:lang w:val="en-US"/>
          <w:rPrChange w:id="30634" w:author="phuong vu" w:date="2018-11-25T21:55:00Z">
            <w:rPr>
              <w:bCs/>
              <w:lang w:val="en-US"/>
            </w:rPr>
          </w:rPrChange>
        </w:rPr>
        <w:t xml:space="preserve">“Postgraphile”: </w:t>
      </w:r>
      <w:r w:rsidR="00933422" w:rsidRPr="00AD0E2E">
        <w:rPr>
          <w:rStyle w:val="Hyperlink"/>
          <w:bCs/>
          <w:lang w:val="en-US"/>
        </w:rPr>
        <w:fldChar w:fldCharType="begin"/>
      </w:r>
      <w:r w:rsidR="00933422" w:rsidRPr="00BA3432">
        <w:rPr>
          <w:rStyle w:val="Hyperlink"/>
          <w:bCs/>
          <w:lang w:val="en-US"/>
          <w:rPrChange w:id="30635" w:author="phuong vu" w:date="2018-11-25T21:55:00Z">
            <w:rPr>
              <w:rStyle w:val="Hyperlink"/>
              <w:bCs/>
              <w:lang w:val="en-US"/>
            </w:rPr>
          </w:rPrChange>
        </w:rPr>
        <w:instrText xml:space="preserve"> HYPERLINK "https://www.graphile.org/postgraphile/introduction/" </w:instrText>
      </w:r>
      <w:r w:rsidR="00933422" w:rsidRPr="00BA3432">
        <w:rPr>
          <w:rStyle w:val="Hyperlink"/>
          <w:bCs/>
          <w:lang w:val="en-US"/>
          <w:rPrChange w:id="30636" w:author="phuong vu" w:date="2018-11-25T21:55:00Z">
            <w:rPr>
              <w:rStyle w:val="Hyperlink"/>
              <w:bCs/>
              <w:lang w:val="en-US"/>
            </w:rPr>
          </w:rPrChange>
        </w:rPr>
        <w:fldChar w:fldCharType="separate"/>
      </w:r>
      <w:r w:rsidRPr="00BA3432">
        <w:rPr>
          <w:rStyle w:val="Hyperlink"/>
          <w:bCs/>
          <w:lang w:val="en-US"/>
          <w:rPrChange w:id="30637" w:author="phuong vu" w:date="2018-11-25T21:55:00Z">
            <w:rPr>
              <w:rStyle w:val="Hyperlink"/>
              <w:bCs/>
              <w:lang w:val="en-US"/>
            </w:rPr>
          </w:rPrChange>
        </w:rPr>
        <w:t>https://www.graphile.org/postgraphile/introduction/</w:t>
      </w:r>
      <w:r w:rsidR="00933422" w:rsidRPr="00BA3432">
        <w:rPr>
          <w:rStyle w:val="Hyperlink"/>
          <w:bCs/>
          <w:lang w:val="en-US"/>
          <w:rPrChange w:id="30638" w:author="phuong vu" w:date="2018-11-25T21:55:00Z">
            <w:rPr>
              <w:rStyle w:val="Hyperlink"/>
              <w:bCs/>
              <w:lang w:val="en-US"/>
            </w:rPr>
          </w:rPrChange>
        </w:rPr>
        <w:fldChar w:fldCharType="end"/>
      </w:r>
    </w:p>
    <w:p w14:paraId="2B18F315" w14:textId="68902EF8" w:rsidR="003B05E0" w:rsidRPr="00BA3432" w:rsidRDefault="003B05E0">
      <w:pPr>
        <w:numPr>
          <w:ilvl w:val="0"/>
          <w:numId w:val="24"/>
        </w:numPr>
        <w:spacing w:line="276" w:lineRule="auto"/>
        <w:rPr>
          <w:bCs/>
          <w:lang w:val="en-US"/>
          <w:rPrChange w:id="30639" w:author="phuong vu" w:date="2018-11-25T21:55:00Z">
            <w:rPr>
              <w:bCs/>
              <w:lang w:val="en-US"/>
            </w:rPr>
          </w:rPrChange>
        </w:rPr>
        <w:pPrChange w:id="30640" w:author="phuong vu" w:date="2018-11-23T13:48:00Z">
          <w:pPr>
            <w:numPr>
              <w:numId w:val="24"/>
            </w:numPr>
            <w:spacing w:line="360" w:lineRule="auto"/>
            <w:ind w:left="720" w:hanging="360"/>
          </w:pPr>
        </w:pPrChange>
      </w:pPr>
      <w:r w:rsidRPr="00BA3432">
        <w:rPr>
          <w:bCs/>
          <w:lang w:val="en-US"/>
          <w:rPrChange w:id="30641" w:author="phuong vu" w:date="2018-11-25T21:55:00Z">
            <w:rPr>
              <w:bCs/>
              <w:lang w:val="en-US"/>
            </w:rPr>
          </w:rPrChange>
        </w:rPr>
        <w:t>“PostgreSQL”:</w:t>
      </w:r>
    </w:p>
    <w:p w14:paraId="7E66D55A" w14:textId="7F38E3F9" w:rsidR="003B05E0" w:rsidRPr="00BA3432" w:rsidRDefault="003B05E0">
      <w:pPr>
        <w:numPr>
          <w:ilvl w:val="0"/>
          <w:numId w:val="24"/>
        </w:numPr>
        <w:spacing w:line="276" w:lineRule="auto"/>
        <w:rPr>
          <w:bCs/>
          <w:lang w:val="en-US"/>
          <w:rPrChange w:id="30642" w:author="phuong vu" w:date="2018-11-25T21:55:00Z">
            <w:rPr>
              <w:bCs/>
              <w:lang w:val="en-US"/>
            </w:rPr>
          </w:rPrChange>
        </w:rPr>
        <w:pPrChange w:id="30643" w:author="phuong vu" w:date="2018-11-23T13:48:00Z">
          <w:pPr>
            <w:numPr>
              <w:numId w:val="24"/>
            </w:numPr>
            <w:spacing w:line="360" w:lineRule="auto"/>
            <w:ind w:left="720" w:hanging="360"/>
          </w:pPr>
        </w:pPrChange>
      </w:pPr>
      <w:r w:rsidRPr="00BA3432">
        <w:rPr>
          <w:bCs/>
          <w:lang w:val="en-US"/>
          <w:rPrChange w:id="30644" w:author="phuong vu" w:date="2018-11-25T21:55:00Z">
            <w:rPr>
              <w:bCs/>
              <w:lang w:val="en-US"/>
            </w:rPr>
          </w:rPrChange>
        </w:rPr>
        <w:t>“JSON Web Token”:</w:t>
      </w:r>
    </w:p>
    <w:p w14:paraId="448EC124" w14:textId="38F393BE" w:rsidR="003B05E0" w:rsidRPr="00AD0E2E" w:rsidRDefault="003B05E0">
      <w:pPr>
        <w:pStyle w:val="ListParagraph"/>
        <w:numPr>
          <w:ilvl w:val="0"/>
          <w:numId w:val="24"/>
        </w:numPr>
        <w:spacing w:line="276" w:lineRule="auto"/>
        <w:rPr>
          <w:bCs/>
          <w:lang w:val="en-US"/>
        </w:rPr>
        <w:pPrChange w:id="30645" w:author="phuong vu" w:date="2018-11-23T13:48:00Z">
          <w:pPr>
            <w:pStyle w:val="ListParagraph"/>
            <w:numPr>
              <w:numId w:val="24"/>
            </w:numPr>
            <w:spacing w:line="360" w:lineRule="auto"/>
            <w:ind w:hanging="360"/>
          </w:pPr>
        </w:pPrChange>
      </w:pPr>
      <w:r w:rsidRPr="00BA3432">
        <w:rPr>
          <w:bCs/>
          <w:lang w:val="en-US"/>
          <w:rPrChange w:id="30646" w:author="phuong vu" w:date="2018-11-25T21:55:00Z">
            <w:rPr>
              <w:bCs/>
              <w:lang w:val="en-US"/>
            </w:rPr>
          </w:rPrChange>
        </w:rPr>
        <w:t>“ReactJS”:</w:t>
      </w:r>
      <w:r w:rsidR="00933422" w:rsidRPr="00AD0E2E">
        <w:rPr>
          <w:rStyle w:val="Hyperlink"/>
          <w:lang w:val="en-US"/>
        </w:rPr>
        <w:fldChar w:fldCharType="begin"/>
      </w:r>
      <w:r w:rsidR="00933422" w:rsidRPr="00BA3432">
        <w:rPr>
          <w:rStyle w:val="Hyperlink"/>
          <w:lang w:val="en-US"/>
          <w:rPrChange w:id="30647" w:author="phuong vu" w:date="2018-11-25T21:55:00Z">
            <w:rPr>
              <w:rStyle w:val="Hyperlink"/>
              <w:lang w:val="en-US"/>
            </w:rPr>
          </w:rPrChange>
        </w:rPr>
        <w:instrText xml:space="preserve"> HYPERLINK "https://viblo.asia/p/reactjs-uu-diem-va-nhuoc-diem-V3m5WzexlO7" </w:instrText>
      </w:r>
      <w:r w:rsidR="00933422" w:rsidRPr="00BA3432">
        <w:rPr>
          <w:rStyle w:val="Hyperlink"/>
          <w:lang w:val="en-US"/>
          <w:rPrChange w:id="30648" w:author="phuong vu" w:date="2018-11-25T21:55:00Z">
            <w:rPr>
              <w:rStyle w:val="Hyperlink"/>
              <w:lang w:val="en-US"/>
            </w:rPr>
          </w:rPrChange>
        </w:rPr>
        <w:fldChar w:fldCharType="separate"/>
      </w:r>
      <w:r w:rsidRPr="00BA3432">
        <w:rPr>
          <w:rStyle w:val="Hyperlink"/>
          <w:lang w:val="en-US"/>
          <w:rPrChange w:id="30649" w:author="phuong vu" w:date="2018-11-25T21:55:00Z">
            <w:rPr>
              <w:rStyle w:val="Hyperlink"/>
              <w:lang w:val="en-US"/>
            </w:rPr>
          </w:rPrChange>
        </w:rPr>
        <w:t>https://viblo.asia/p/reactjs-uu-diem-va-nhuoc-diem-V3m5WzexlO7</w:t>
      </w:r>
      <w:r w:rsidR="00933422" w:rsidRPr="00BA3432">
        <w:rPr>
          <w:rStyle w:val="Hyperlink"/>
          <w:lang w:val="en-US"/>
          <w:rPrChange w:id="30650" w:author="phuong vu" w:date="2018-11-25T21:55:00Z">
            <w:rPr>
              <w:rStyle w:val="Hyperlink"/>
              <w:lang w:val="en-US"/>
            </w:rPr>
          </w:rPrChange>
        </w:rPr>
        <w:fldChar w:fldCharType="end"/>
      </w:r>
    </w:p>
    <w:p w14:paraId="7377C254" w14:textId="256059D0" w:rsidR="007A626B" w:rsidRPr="00AD0E2E" w:rsidRDefault="007A626B">
      <w:pPr>
        <w:pStyle w:val="ListParagraph"/>
        <w:numPr>
          <w:ilvl w:val="0"/>
          <w:numId w:val="24"/>
        </w:numPr>
        <w:spacing w:line="276" w:lineRule="auto"/>
        <w:rPr>
          <w:bCs/>
          <w:lang w:val="en-US"/>
        </w:rPr>
        <w:pPrChange w:id="30651" w:author="phuong vu" w:date="2018-11-23T13:48:00Z">
          <w:pPr>
            <w:pStyle w:val="ListParagraph"/>
            <w:numPr>
              <w:numId w:val="24"/>
            </w:numPr>
            <w:spacing w:line="360" w:lineRule="auto"/>
            <w:ind w:hanging="360"/>
          </w:pPr>
        </w:pPrChange>
      </w:pPr>
      <w:r w:rsidRPr="00BA3432">
        <w:rPr>
          <w:bCs/>
          <w:lang w:val="en-US"/>
          <w:rPrChange w:id="30652" w:author="phuong vu" w:date="2018-11-25T21:55:00Z">
            <w:rPr>
              <w:bCs/>
              <w:lang w:val="en-US"/>
            </w:rPr>
          </w:rPrChange>
        </w:rPr>
        <w:t xml:space="preserve">“Apollo Client cho React”: </w:t>
      </w:r>
      <w:r w:rsidR="00933422" w:rsidRPr="00AD0E2E">
        <w:rPr>
          <w:rStyle w:val="Hyperlink"/>
          <w:bCs/>
          <w:lang w:val="en-US"/>
        </w:rPr>
        <w:fldChar w:fldCharType="begin"/>
      </w:r>
      <w:r w:rsidR="00933422" w:rsidRPr="00BA3432">
        <w:rPr>
          <w:rStyle w:val="Hyperlink"/>
          <w:bCs/>
          <w:lang w:val="en-US"/>
          <w:rPrChange w:id="30653" w:author="phuong vu" w:date="2018-11-25T21:55:00Z">
            <w:rPr>
              <w:rStyle w:val="Hyperlink"/>
              <w:bCs/>
              <w:lang w:val="en-US"/>
            </w:rPr>
          </w:rPrChange>
        </w:rPr>
        <w:instrText xml:space="preserve"> HYPERLINK "https://www.apollographql.com/docs/react/" </w:instrText>
      </w:r>
      <w:r w:rsidR="00933422" w:rsidRPr="00BA3432">
        <w:rPr>
          <w:rStyle w:val="Hyperlink"/>
          <w:bCs/>
          <w:lang w:val="en-US"/>
          <w:rPrChange w:id="30654" w:author="phuong vu" w:date="2018-11-25T21:55:00Z">
            <w:rPr>
              <w:rStyle w:val="Hyperlink"/>
              <w:bCs/>
              <w:lang w:val="en-US"/>
            </w:rPr>
          </w:rPrChange>
        </w:rPr>
        <w:fldChar w:fldCharType="separate"/>
      </w:r>
      <w:r w:rsidRPr="00BA3432">
        <w:rPr>
          <w:rStyle w:val="Hyperlink"/>
          <w:bCs/>
          <w:lang w:val="en-US"/>
          <w:rPrChange w:id="30655" w:author="phuong vu" w:date="2018-11-25T21:55:00Z">
            <w:rPr>
              <w:rStyle w:val="Hyperlink"/>
              <w:bCs/>
              <w:lang w:val="en-US"/>
            </w:rPr>
          </w:rPrChange>
        </w:rPr>
        <w:t>https://www.apollographql.com/docs/react/</w:t>
      </w:r>
      <w:r w:rsidR="00933422" w:rsidRPr="00BA3432">
        <w:rPr>
          <w:rStyle w:val="Hyperlink"/>
          <w:bCs/>
          <w:lang w:val="en-US"/>
          <w:rPrChange w:id="30656" w:author="phuong vu" w:date="2018-11-25T21:55:00Z">
            <w:rPr>
              <w:rStyle w:val="Hyperlink"/>
              <w:bCs/>
              <w:lang w:val="en-US"/>
            </w:rPr>
          </w:rPrChange>
        </w:rPr>
        <w:fldChar w:fldCharType="end"/>
      </w:r>
    </w:p>
    <w:sectPr w:rsidR="007A626B" w:rsidRPr="00AD0E2E" w:rsidSect="0041406B">
      <w:headerReference w:type="default" r:id="rId94"/>
      <w:footerReference w:type="default" r:id="rId95"/>
      <w:type w:val="nextPage"/>
      <w:pgSz w:w="11906" w:h="16838"/>
      <w:pgMar w:top="1701" w:right="1134" w:bottom="1701" w:left="1985" w:header="709" w:footer="0" w:gutter="0"/>
      <w:pgNumType w:start="1"/>
      <w:cols w:space="708"/>
      <w:docGrid w:linePitch="360"/>
      <w:sectPrChange w:id="30669" w:author="Tran Huan" w:date="2018-11-25T16:33:00Z">
        <w:sectPr w:rsidR="007A626B" w:rsidRPr="00AD0E2E"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71E2E" w14:textId="77777777" w:rsidR="00444102" w:rsidRDefault="00444102" w:rsidP="006806BE">
      <w:pPr>
        <w:spacing w:after="0" w:line="240" w:lineRule="auto"/>
      </w:pPr>
      <w:r>
        <w:separator/>
      </w:r>
    </w:p>
  </w:endnote>
  <w:endnote w:type="continuationSeparator" w:id="0">
    <w:p w14:paraId="4E6A61A6" w14:textId="77777777" w:rsidR="00444102" w:rsidRDefault="00444102"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0AF77" w14:textId="6EEE9ADD" w:rsidR="00B81AB4" w:rsidRDefault="00B81AB4">
    <w:pPr>
      <w:pStyle w:val="Footer"/>
      <w:jc w:val="right"/>
      <w:rPr>
        <w:ins w:id="594" w:author="Tran Huan" w:date="2018-11-25T16:22:00Z"/>
      </w:rPr>
    </w:pPr>
  </w:p>
  <w:p w14:paraId="49B46931" w14:textId="77777777" w:rsidR="00B81AB4" w:rsidRDefault="00B81A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703" w:author="Tran Huan" w:date="2018-11-25T16:22:00Z"/>
  <w:sdt>
    <w:sdtPr>
      <w:id w:val="1391380649"/>
      <w:docPartObj>
        <w:docPartGallery w:val="Page Numbers (Bottom of Page)"/>
        <w:docPartUnique/>
      </w:docPartObj>
    </w:sdtPr>
    <w:sdtEndPr>
      <w:rPr>
        <w:noProof/>
      </w:rPr>
    </w:sdtEndPr>
    <w:sdtContent>
      <w:customXmlInsRangeEnd w:id="3703"/>
      <w:p w14:paraId="33D15F81" w14:textId="26CBFC9C" w:rsidR="00B81AB4" w:rsidRDefault="00B81AB4">
        <w:pPr>
          <w:pStyle w:val="Footer"/>
          <w:jc w:val="right"/>
          <w:rPr>
            <w:ins w:id="3704" w:author="Tran Huan" w:date="2018-11-25T16:22:00Z"/>
          </w:rPr>
        </w:pPr>
        <w:ins w:id="3705" w:author="Tran Huan" w:date="2018-11-25T16:22:00Z">
          <w:r>
            <w:fldChar w:fldCharType="begin"/>
          </w:r>
          <w:r>
            <w:instrText xml:space="preserve"> PAGE   \* MERGEFORMAT </w:instrText>
          </w:r>
          <w:r>
            <w:fldChar w:fldCharType="separate"/>
          </w:r>
        </w:ins>
        <w:r>
          <w:rPr>
            <w:noProof/>
          </w:rPr>
          <w:t>viii</w:t>
        </w:r>
        <w:ins w:id="3706" w:author="Tran Huan" w:date="2018-11-25T16:22:00Z">
          <w:r>
            <w:rPr>
              <w:noProof/>
            </w:rPr>
            <w:fldChar w:fldCharType="end"/>
          </w:r>
        </w:ins>
      </w:p>
      <w:customXmlInsRangeStart w:id="3707" w:author="Tran Huan" w:date="2018-11-25T16:22:00Z"/>
    </w:sdtContent>
  </w:sdt>
  <w:customXmlInsRangeEnd w:id="3707"/>
  <w:p w14:paraId="0249AF3C" w14:textId="77777777" w:rsidR="00B81AB4" w:rsidRDefault="00B81A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0664" w:author="Tran Huan" w:date="2018-11-25T16:22:00Z"/>
  <w:sdt>
    <w:sdtPr>
      <w:id w:val="1243067084"/>
      <w:docPartObj>
        <w:docPartGallery w:val="Page Numbers (Bottom of Page)"/>
        <w:docPartUnique/>
      </w:docPartObj>
    </w:sdtPr>
    <w:sdtEndPr>
      <w:rPr>
        <w:noProof/>
      </w:rPr>
    </w:sdtEndPr>
    <w:sdtContent>
      <w:customXmlInsRangeEnd w:id="30664"/>
      <w:p w14:paraId="588525D1" w14:textId="5C0E50D9" w:rsidR="00B81AB4" w:rsidRDefault="00B81AB4">
        <w:pPr>
          <w:pStyle w:val="Footer"/>
          <w:jc w:val="right"/>
          <w:rPr>
            <w:ins w:id="30665" w:author="Tran Huan" w:date="2018-11-25T16:22:00Z"/>
          </w:rPr>
        </w:pPr>
        <w:ins w:id="30666" w:author="Tran Huan" w:date="2018-11-25T16:22:00Z">
          <w:r>
            <w:fldChar w:fldCharType="begin"/>
          </w:r>
          <w:r>
            <w:instrText xml:space="preserve"> PAGE   \* MERGEFORMAT </w:instrText>
          </w:r>
          <w:r>
            <w:fldChar w:fldCharType="separate"/>
          </w:r>
        </w:ins>
        <w:r>
          <w:rPr>
            <w:noProof/>
          </w:rPr>
          <w:t>12</w:t>
        </w:r>
        <w:ins w:id="30667" w:author="Tran Huan" w:date="2018-11-25T16:22:00Z">
          <w:r>
            <w:rPr>
              <w:noProof/>
            </w:rPr>
            <w:fldChar w:fldCharType="end"/>
          </w:r>
        </w:ins>
      </w:p>
      <w:customXmlInsRangeStart w:id="30668" w:author="Tran Huan" w:date="2018-11-25T16:22:00Z"/>
    </w:sdtContent>
  </w:sdt>
  <w:customXmlInsRangeEnd w:id="30668"/>
  <w:p w14:paraId="0708A755" w14:textId="77777777" w:rsidR="00B81AB4" w:rsidRDefault="00B81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CA497" w14:textId="77777777" w:rsidR="00444102" w:rsidRDefault="00444102" w:rsidP="006806BE">
      <w:pPr>
        <w:spacing w:after="0" w:line="240" w:lineRule="auto"/>
      </w:pPr>
      <w:r>
        <w:separator/>
      </w:r>
    </w:p>
  </w:footnote>
  <w:footnote w:type="continuationSeparator" w:id="0">
    <w:p w14:paraId="67FC6178" w14:textId="77777777" w:rsidR="00444102" w:rsidRDefault="00444102"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BA451" w14:textId="14D8B853" w:rsidR="00B81AB4" w:rsidRPr="000245EB" w:rsidRDefault="00B81AB4" w:rsidP="000245EB">
    <w:pPr>
      <w:jc w:val="left"/>
      <w:rPr>
        <w:ins w:id="590" w:author="Tran Huan" w:date="2018-11-25T16:18:00Z"/>
        <w:rFonts w:ascii="Times New Roman" w:eastAsia="Calibri" w:hAnsi="Times New Roman" w:cs="Times New Roman"/>
        <w:b/>
        <w:color w:val="000000"/>
        <w:sz w:val="20"/>
        <w:szCs w:val="20"/>
      </w:rPr>
    </w:pPr>
  </w:p>
  <w:p w14:paraId="388F8250" w14:textId="77777777" w:rsidR="00B81AB4" w:rsidRPr="005E5E84" w:rsidRDefault="00B81AB4" w:rsidP="005E5E84">
    <w:pPr>
      <w:pStyle w:val="Header"/>
      <w:jc w:val="left"/>
      <w:rPr>
        <w:lang w:val="en-US"/>
      </w:rPr>
    </w:pPr>
    <w:ins w:id="591" w:author="phuong vu" w:date="2018-11-21T21:32:00Z">
      <w:del w:id="592" w:author="Tran Huan" w:date="2018-11-25T16:07:00Z">
        <w:r w:rsidDel="000245EB">
          <w:rPr>
            <w:lang w:val="en-US"/>
          </w:rPr>
          <w:delText>GVHD</w:delText>
        </w:r>
      </w:del>
    </w:ins>
    <w:del w:id="593"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BE00" w14:textId="686AA9E1" w:rsidR="00B81AB4" w:rsidRPr="000245EB" w:rsidRDefault="00B81AB4" w:rsidP="000245EB">
    <w:pPr>
      <w:jc w:val="left"/>
      <w:rPr>
        <w:ins w:id="3699" w:author="Tran Huan" w:date="2018-11-25T16:18:00Z"/>
        <w:rFonts w:ascii="Times New Roman" w:eastAsia="Calibri" w:hAnsi="Times New Roman" w:cs="Times New Roman"/>
        <w:b/>
        <w:color w:val="000000"/>
        <w:sz w:val="20"/>
        <w:szCs w:val="20"/>
      </w:rPr>
    </w:pPr>
  </w:p>
  <w:p w14:paraId="21C9F01A" w14:textId="77777777" w:rsidR="00B81AB4" w:rsidRPr="005E5E84" w:rsidRDefault="00B81AB4" w:rsidP="005E5E84">
    <w:pPr>
      <w:pStyle w:val="Header"/>
      <w:jc w:val="left"/>
      <w:rPr>
        <w:lang w:val="en-US"/>
      </w:rPr>
    </w:pPr>
    <w:ins w:id="3700" w:author="phuong vu" w:date="2018-11-21T21:32:00Z">
      <w:del w:id="3701" w:author="Tran Huan" w:date="2018-11-25T16:07:00Z">
        <w:r w:rsidDel="000245EB">
          <w:rPr>
            <w:lang w:val="en-US"/>
          </w:rPr>
          <w:delText>GVHD</w:delText>
        </w:r>
      </w:del>
    </w:ins>
    <w:del w:id="3702" w:author="Tran Huan" w:date="2018-11-25T16:07:00Z">
      <w:r w:rsidDel="000245EB">
        <w:rPr>
          <w:lang w:val="en-US"/>
        </w:rPr>
        <w:delText xml:space="preserve">Giáo viên hướng dẫn: Phạm Thị Ngọc Diễm </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D449" w14:textId="77777777" w:rsidR="00B81AB4" w:rsidRPr="000245EB" w:rsidRDefault="00B81AB4" w:rsidP="000245EB">
    <w:pPr>
      <w:jc w:val="left"/>
      <w:rPr>
        <w:ins w:id="30657" w:author="Tran Huan" w:date="2018-11-25T16:18:00Z"/>
        <w:rFonts w:ascii="Times New Roman" w:eastAsia="Calibri" w:hAnsi="Times New Roman" w:cs="Times New Roman"/>
        <w:b/>
        <w:color w:val="000000"/>
        <w:sz w:val="20"/>
        <w:szCs w:val="20"/>
      </w:rPr>
    </w:pPr>
    <w:ins w:id="30658"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7777777" w:rsidR="00B81AB4" w:rsidRPr="000245EB" w:rsidRDefault="00B81AB4" w:rsidP="000245EB">
    <w:pPr>
      <w:jc w:val="left"/>
      <w:rPr>
        <w:ins w:id="30659" w:author="Tran Huan" w:date="2018-11-25T16:18:00Z"/>
        <w:rFonts w:ascii="Times New Roman" w:eastAsia="Calibri" w:hAnsi="Times New Roman" w:cs="Times New Roman"/>
        <w:b/>
        <w:color w:val="000000"/>
        <w:sz w:val="20"/>
        <w:szCs w:val="20"/>
      </w:rPr>
    </w:pPr>
    <w:ins w:id="30660"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2746"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B81AB4" w:rsidRPr="005E5E84" w:rsidRDefault="00B81AB4" w:rsidP="005E5E84">
    <w:pPr>
      <w:pStyle w:val="Header"/>
      <w:jc w:val="left"/>
      <w:rPr>
        <w:lang w:val="en-US"/>
      </w:rPr>
    </w:pPr>
    <w:ins w:id="30661" w:author="phuong vu" w:date="2018-11-21T21:32:00Z">
      <w:del w:id="30662" w:author="Tran Huan" w:date="2018-11-25T16:07:00Z">
        <w:r w:rsidDel="000245EB">
          <w:rPr>
            <w:lang w:val="en-US"/>
          </w:rPr>
          <w:delText>GVHD</w:delText>
        </w:r>
      </w:del>
    </w:ins>
    <w:del w:id="30663" w:author="Tran Huan" w:date="2018-11-25T16:07:00Z">
      <w:r w:rsidDel="000245EB">
        <w:rPr>
          <w:lang w:val="en-US"/>
        </w:rPr>
        <w:delText xml:space="preserve">Giáo viên hướng dẫn: Phạm Thị Ngọc Diễm </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6"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0"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58"/>
  </w:num>
  <w:num w:numId="4">
    <w:abstractNumId w:val="41"/>
  </w:num>
  <w:num w:numId="5">
    <w:abstractNumId w:val="21"/>
  </w:num>
  <w:num w:numId="6">
    <w:abstractNumId w:val="46"/>
  </w:num>
  <w:num w:numId="7">
    <w:abstractNumId w:val="44"/>
  </w:num>
  <w:num w:numId="8">
    <w:abstractNumId w:val="23"/>
  </w:num>
  <w:num w:numId="9">
    <w:abstractNumId w:val="52"/>
  </w:num>
  <w:num w:numId="10">
    <w:abstractNumId w:val="40"/>
  </w:num>
  <w:num w:numId="11">
    <w:abstractNumId w:val="14"/>
  </w:num>
  <w:num w:numId="12">
    <w:abstractNumId w:val="32"/>
  </w:num>
  <w:num w:numId="13">
    <w:abstractNumId w:val="54"/>
  </w:num>
  <w:num w:numId="14">
    <w:abstractNumId w:val="35"/>
  </w:num>
  <w:num w:numId="15">
    <w:abstractNumId w:val="33"/>
  </w:num>
  <w:num w:numId="16">
    <w:abstractNumId w:val="22"/>
  </w:num>
  <w:num w:numId="17">
    <w:abstractNumId w:val="59"/>
  </w:num>
  <w:num w:numId="18">
    <w:abstractNumId w:val="3"/>
  </w:num>
  <w:num w:numId="19">
    <w:abstractNumId w:val="60"/>
  </w:num>
  <w:num w:numId="20">
    <w:abstractNumId w:val="39"/>
  </w:num>
  <w:num w:numId="21">
    <w:abstractNumId w:val="48"/>
  </w:num>
  <w:num w:numId="22">
    <w:abstractNumId w:val="42"/>
  </w:num>
  <w:num w:numId="23">
    <w:abstractNumId w:val="2"/>
  </w:num>
  <w:num w:numId="24">
    <w:abstractNumId w:val="38"/>
  </w:num>
  <w:num w:numId="25">
    <w:abstractNumId w:val="27"/>
  </w:num>
  <w:num w:numId="26">
    <w:abstractNumId w:val="31"/>
  </w:num>
  <w:num w:numId="27">
    <w:abstractNumId w:val="37"/>
  </w:num>
  <w:num w:numId="28">
    <w:abstractNumId w:val="6"/>
  </w:num>
  <w:num w:numId="29">
    <w:abstractNumId w:val="5"/>
  </w:num>
  <w:num w:numId="30">
    <w:abstractNumId w:val="11"/>
  </w:num>
  <w:num w:numId="31">
    <w:abstractNumId w:val="8"/>
  </w:num>
  <w:num w:numId="32">
    <w:abstractNumId w:val="3"/>
  </w:num>
  <w:num w:numId="33">
    <w:abstractNumId w:val="51"/>
  </w:num>
  <w:num w:numId="34">
    <w:abstractNumId w:val="39"/>
  </w:num>
  <w:num w:numId="35">
    <w:abstractNumId w:val="56"/>
  </w:num>
  <w:num w:numId="36">
    <w:abstractNumId w:val="19"/>
  </w:num>
  <w:num w:numId="37">
    <w:abstractNumId w:val="30"/>
  </w:num>
  <w:num w:numId="38">
    <w:abstractNumId w:val="29"/>
  </w:num>
  <w:num w:numId="39">
    <w:abstractNumId w:val="10"/>
  </w:num>
  <w:num w:numId="40">
    <w:abstractNumId w:val="4"/>
  </w:num>
  <w:num w:numId="41">
    <w:abstractNumId w:val="53"/>
  </w:num>
  <w:num w:numId="42">
    <w:abstractNumId w:val="0"/>
  </w:num>
  <w:num w:numId="43">
    <w:abstractNumId w:val="18"/>
  </w:num>
  <w:num w:numId="44">
    <w:abstractNumId w:val="47"/>
  </w:num>
  <w:num w:numId="45">
    <w:abstractNumId w:val="24"/>
  </w:num>
  <w:num w:numId="46">
    <w:abstractNumId w:val="45"/>
  </w:num>
  <w:num w:numId="47">
    <w:abstractNumId w:val="17"/>
  </w:num>
  <w:num w:numId="48">
    <w:abstractNumId w:val="12"/>
  </w:num>
  <w:num w:numId="49">
    <w:abstractNumId w:val="57"/>
  </w:num>
  <w:num w:numId="50">
    <w:abstractNumId w:val="20"/>
  </w:num>
  <w:num w:numId="51">
    <w:abstractNumId w:val="43"/>
  </w:num>
  <w:num w:numId="52">
    <w:abstractNumId w:val="9"/>
  </w:num>
  <w:num w:numId="53">
    <w:abstractNumId w:val="36"/>
  </w:num>
  <w:num w:numId="54">
    <w:abstractNumId w:val="16"/>
  </w:num>
  <w:num w:numId="55">
    <w:abstractNumId w:val="55"/>
  </w:num>
  <w:num w:numId="56">
    <w:abstractNumId w:val="50"/>
  </w:num>
  <w:num w:numId="57">
    <w:abstractNumId w:val="28"/>
  </w:num>
  <w:num w:numId="58">
    <w:abstractNumId w:val="34"/>
  </w:num>
  <w:num w:numId="59">
    <w:abstractNumId w:val="13"/>
  </w:num>
  <w:num w:numId="60">
    <w:abstractNumId w:val="49"/>
  </w:num>
  <w:num w:numId="61">
    <w:abstractNumId w:val="7"/>
  </w:num>
  <w:num w:numId="62">
    <w:abstractNumId w:val="15"/>
  </w:num>
  <w:num w:numId="63">
    <w:abstractNumId w:val="26"/>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Huan">
    <w15:presenceInfo w15:providerId="Windows Live" w15:userId="1084119ad686f03f"/>
  </w15:person>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206E"/>
    <w:rsid w:val="000153DE"/>
    <w:rsid w:val="00016B3B"/>
    <w:rsid w:val="000219E8"/>
    <w:rsid w:val="0002418D"/>
    <w:rsid w:val="000245EB"/>
    <w:rsid w:val="0002497A"/>
    <w:rsid w:val="0002511D"/>
    <w:rsid w:val="00026941"/>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A2D29"/>
    <w:rsid w:val="000A4F11"/>
    <w:rsid w:val="000A5A23"/>
    <w:rsid w:val="000B28A3"/>
    <w:rsid w:val="000B72E2"/>
    <w:rsid w:val="000C009C"/>
    <w:rsid w:val="000C3B2E"/>
    <w:rsid w:val="000D09EC"/>
    <w:rsid w:val="000D1228"/>
    <w:rsid w:val="000D6B91"/>
    <w:rsid w:val="000E702E"/>
    <w:rsid w:val="000F4CE0"/>
    <w:rsid w:val="0010191A"/>
    <w:rsid w:val="00104646"/>
    <w:rsid w:val="00112A81"/>
    <w:rsid w:val="00123B96"/>
    <w:rsid w:val="00130308"/>
    <w:rsid w:val="00132D92"/>
    <w:rsid w:val="0013721C"/>
    <w:rsid w:val="00152290"/>
    <w:rsid w:val="001526C3"/>
    <w:rsid w:val="00155CEA"/>
    <w:rsid w:val="00162BE0"/>
    <w:rsid w:val="00163170"/>
    <w:rsid w:val="00165603"/>
    <w:rsid w:val="00173C60"/>
    <w:rsid w:val="00176856"/>
    <w:rsid w:val="00176F49"/>
    <w:rsid w:val="00180654"/>
    <w:rsid w:val="00184C7F"/>
    <w:rsid w:val="001856AA"/>
    <w:rsid w:val="0019031B"/>
    <w:rsid w:val="0019690B"/>
    <w:rsid w:val="001A372D"/>
    <w:rsid w:val="001A6E15"/>
    <w:rsid w:val="001B1B08"/>
    <w:rsid w:val="001B2876"/>
    <w:rsid w:val="001C0454"/>
    <w:rsid w:val="001C1BC6"/>
    <w:rsid w:val="001C1DAB"/>
    <w:rsid w:val="001C4D2D"/>
    <w:rsid w:val="001D00CB"/>
    <w:rsid w:val="001D2492"/>
    <w:rsid w:val="001D59B8"/>
    <w:rsid w:val="001E6F11"/>
    <w:rsid w:val="001F5B63"/>
    <w:rsid w:val="00206AEA"/>
    <w:rsid w:val="00211CD4"/>
    <w:rsid w:val="002175BE"/>
    <w:rsid w:val="00220919"/>
    <w:rsid w:val="002219F0"/>
    <w:rsid w:val="00225404"/>
    <w:rsid w:val="00233523"/>
    <w:rsid w:val="00233DE3"/>
    <w:rsid w:val="00237164"/>
    <w:rsid w:val="0024035B"/>
    <w:rsid w:val="0024363E"/>
    <w:rsid w:val="00261DD6"/>
    <w:rsid w:val="00263449"/>
    <w:rsid w:val="00264BCF"/>
    <w:rsid w:val="00271A3D"/>
    <w:rsid w:val="00271D63"/>
    <w:rsid w:val="00275AF6"/>
    <w:rsid w:val="00277F44"/>
    <w:rsid w:val="00282E77"/>
    <w:rsid w:val="00287281"/>
    <w:rsid w:val="002938F0"/>
    <w:rsid w:val="00295CFF"/>
    <w:rsid w:val="00297E5D"/>
    <w:rsid w:val="002A14AF"/>
    <w:rsid w:val="002A1B28"/>
    <w:rsid w:val="002A3C8F"/>
    <w:rsid w:val="002A5978"/>
    <w:rsid w:val="002A641F"/>
    <w:rsid w:val="002A795B"/>
    <w:rsid w:val="002B2334"/>
    <w:rsid w:val="002B2E58"/>
    <w:rsid w:val="002C1D90"/>
    <w:rsid w:val="002C2629"/>
    <w:rsid w:val="002D2471"/>
    <w:rsid w:val="002D2EF0"/>
    <w:rsid w:val="002E1BE3"/>
    <w:rsid w:val="002F05BD"/>
    <w:rsid w:val="002F5F09"/>
    <w:rsid w:val="00300FEC"/>
    <w:rsid w:val="003119BD"/>
    <w:rsid w:val="003166DB"/>
    <w:rsid w:val="00323EED"/>
    <w:rsid w:val="00324D06"/>
    <w:rsid w:val="0033025D"/>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B05E0"/>
    <w:rsid w:val="003B08E2"/>
    <w:rsid w:val="003C0529"/>
    <w:rsid w:val="003C2A70"/>
    <w:rsid w:val="003C2D88"/>
    <w:rsid w:val="003C43C4"/>
    <w:rsid w:val="003C5421"/>
    <w:rsid w:val="003C68BE"/>
    <w:rsid w:val="003D0954"/>
    <w:rsid w:val="003D3E6A"/>
    <w:rsid w:val="003D5A3C"/>
    <w:rsid w:val="003E7F93"/>
    <w:rsid w:val="00404CBA"/>
    <w:rsid w:val="00405A7C"/>
    <w:rsid w:val="004105BB"/>
    <w:rsid w:val="004115C8"/>
    <w:rsid w:val="00413DA6"/>
    <w:rsid w:val="0041406B"/>
    <w:rsid w:val="0042719D"/>
    <w:rsid w:val="0044273D"/>
    <w:rsid w:val="00442EB8"/>
    <w:rsid w:val="00443B37"/>
    <w:rsid w:val="00444102"/>
    <w:rsid w:val="0044671F"/>
    <w:rsid w:val="00451B38"/>
    <w:rsid w:val="00451F3E"/>
    <w:rsid w:val="00461C23"/>
    <w:rsid w:val="00463867"/>
    <w:rsid w:val="00465EEF"/>
    <w:rsid w:val="0047465B"/>
    <w:rsid w:val="00476B40"/>
    <w:rsid w:val="00477528"/>
    <w:rsid w:val="004863AF"/>
    <w:rsid w:val="0049151D"/>
    <w:rsid w:val="00492072"/>
    <w:rsid w:val="00492B70"/>
    <w:rsid w:val="00495D42"/>
    <w:rsid w:val="0049710B"/>
    <w:rsid w:val="004A26FE"/>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800DD"/>
    <w:rsid w:val="005836F2"/>
    <w:rsid w:val="00594C9B"/>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0591"/>
    <w:rsid w:val="005F1A0B"/>
    <w:rsid w:val="005F3DEF"/>
    <w:rsid w:val="00601879"/>
    <w:rsid w:val="006023D0"/>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648F4"/>
    <w:rsid w:val="006676A6"/>
    <w:rsid w:val="00676357"/>
    <w:rsid w:val="006806BE"/>
    <w:rsid w:val="00687AEA"/>
    <w:rsid w:val="00692A1B"/>
    <w:rsid w:val="00694700"/>
    <w:rsid w:val="006A10B8"/>
    <w:rsid w:val="006A2C8A"/>
    <w:rsid w:val="006A36E6"/>
    <w:rsid w:val="006A5504"/>
    <w:rsid w:val="006B0307"/>
    <w:rsid w:val="006B44B5"/>
    <w:rsid w:val="006B6330"/>
    <w:rsid w:val="006C103E"/>
    <w:rsid w:val="006C2726"/>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25B6"/>
    <w:rsid w:val="007643F4"/>
    <w:rsid w:val="007705D0"/>
    <w:rsid w:val="0077093A"/>
    <w:rsid w:val="00770D42"/>
    <w:rsid w:val="00774BA7"/>
    <w:rsid w:val="00775F06"/>
    <w:rsid w:val="007801A8"/>
    <w:rsid w:val="007846DD"/>
    <w:rsid w:val="007A626B"/>
    <w:rsid w:val="007B0561"/>
    <w:rsid w:val="007B7356"/>
    <w:rsid w:val="007C127C"/>
    <w:rsid w:val="007C43D0"/>
    <w:rsid w:val="007C4D3F"/>
    <w:rsid w:val="007C57EC"/>
    <w:rsid w:val="007C7D44"/>
    <w:rsid w:val="007D4551"/>
    <w:rsid w:val="007E254B"/>
    <w:rsid w:val="007E3A40"/>
    <w:rsid w:val="007E6E0B"/>
    <w:rsid w:val="007E73AD"/>
    <w:rsid w:val="0081331F"/>
    <w:rsid w:val="00814A06"/>
    <w:rsid w:val="00820B56"/>
    <w:rsid w:val="0082269C"/>
    <w:rsid w:val="00823126"/>
    <w:rsid w:val="00825E96"/>
    <w:rsid w:val="00827FE4"/>
    <w:rsid w:val="00834A8A"/>
    <w:rsid w:val="00836F48"/>
    <w:rsid w:val="00840C60"/>
    <w:rsid w:val="008441B4"/>
    <w:rsid w:val="0084493D"/>
    <w:rsid w:val="008751C8"/>
    <w:rsid w:val="00875FB7"/>
    <w:rsid w:val="008833F0"/>
    <w:rsid w:val="008904F6"/>
    <w:rsid w:val="00891537"/>
    <w:rsid w:val="00896415"/>
    <w:rsid w:val="008977B2"/>
    <w:rsid w:val="008A01E1"/>
    <w:rsid w:val="008A7CB0"/>
    <w:rsid w:val="008C24F2"/>
    <w:rsid w:val="008C30A2"/>
    <w:rsid w:val="008D1822"/>
    <w:rsid w:val="008D1D84"/>
    <w:rsid w:val="008E15BC"/>
    <w:rsid w:val="008E1FFB"/>
    <w:rsid w:val="008E3EFA"/>
    <w:rsid w:val="008E4E1A"/>
    <w:rsid w:val="008F0BB3"/>
    <w:rsid w:val="008F226C"/>
    <w:rsid w:val="008F4129"/>
    <w:rsid w:val="00904AF3"/>
    <w:rsid w:val="0090723F"/>
    <w:rsid w:val="009125AC"/>
    <w:rsid w:val="009219F1"/>
    <w:rsid w:val="00924D6A"/>
    <w:rsid w:val="00924D77"/>
    <w:rsid w:val="00926E5B"/>
    <w:rsid w:val="00933422"/>
    <w:rsid w:val="00941A03"/>
    <w:rsid w:val="0095042D"/>
    <w:rsid w:val="009613AB"/>
    <w:rsid w:val="009675A3"/>
    <w:rsid w:val="00972D96"/>
    <w:rsid w:val="00976A9B"/>
    <w:rsid w:val="00977C58"/>
    <w:rsid w:val="00980771"/>
    <w:rsid w:val="00982AE8"/>
    <w:rsid w:val="0098709A"/>
    <w:rsid w:val="00990D37"/>
    <w:rsid w:val="00994B94"/>
    <w:rsid w:val="00995347"/>
    <w:rsid w:val="009977A5"/>
    <w:rsid w:val="00997C30"/>
    <w:rsid w:val="009A04B7"/>
    <w:rsid w:val="009A0B4E"/>
    <w:rsid w:val="009B0E96"/>
    <w:rsid w:val="009B3AEC"/>
    <w:rsid w:val="009B5F62"/>
    <w:rsid w:val="009B606C"/>
    <w:rsid w:val="009B63D4"/>
    <w:rsid w:val="009C23E7"/>
    <w:rsid w:val="009C4745"/>
    <w:rsid w:val="009E4E70"/>
    <w:rsid w:val="009E7EFF"/>
    <w:rsid w:val="009F114E"/>
    <w:rsid w:val="009F370B"/>
    <w:rsid w:val="009F57D7"/>
    <w:rsid w:val="009F6598"/>
    <w:rsid w:val="009F7A90"/>
    <w:rsid w:val="00A00487"/>
    <w:rsid w:val="00A050F2"/>
    <w:rsid w:val="00A05FF1"/>
    <w:rsid w:val="00A06DD8"/>
    <w:rsid w:val="00A14218"/>
    <w:rsid w:val="00A20853"/>
    <w:rsid w:val="00A23924"/>
    <w:rsid w:val="00A31690"/>
    <w:rsid w:val="00A31ABA"/>
    <w:rsid w:val="00A4790A"/>
    <w:rsid w:val="00A5343B"/>
    <w:rsid w:val="00A535B7"/>
    <w:rsid w:val="00A53CFA"/>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0E2E"/>
    <w:rsid w:val="00AD52C9"/>
    <w:rsid w:val="00AE5480"/>
    <w:rsid w:val="00AF68F7"/>
    <w:rsid w:val="00B04483"/>
    <w:rsid w:val="00B04AB8"/>
    <w:rsid w:val="00B07F23"/>
    <w:rsid w:val="00B20615"/>
    <w:rsid w:val="00B22780"/>
    <w:rsid w:val="00B243D7"/>
    <w:rsid w:val="00B264D7"/>
    <w:rsid w:val="00B26FC7"/>
    <w:rsid w:val="00B3105B"/>
    <w:rsid w:val="00B3221F"/>
    <w:rsid w:val="00B34D27"/>
    <w:rsid w:val="00B3636C"/>
    <w:rsid w:val="00B43068"/>
    <w:rsid w:val="00B430BD"/>
    <w:rsid w:val="00B467D9"/>
    <w:rsid w:val="00B548E3"/>
    <w:rsid w:val="00B65F17"/>
    <w:rsid w:val="00B7386E"/>
    <w:rsid w:val="00B76530"/>
    <w:rsid w:val="00B76C47"/>
    <w:rsid w:val="00B80FA6"/>
    <w:rsid w:val="00B81776"/>
    <w:rsid w:val="00B81AB4"/>
    <w:rsid w:val="00B8788E"/>
    <w:rsid w:val="00B87E7C"/>
    <w:rsid w:val="00B944F0"/>
    <w:rsid w:val="00B97A7A"/>
    <w:rsid w:val="00BA3432"/>
    <w:rsid w:val="00BA6D3B"/>
    <w:rsid w:val="00BA74AB"/>
    <w:rsid w:val="00BB04E6"/>
    <w:rsid w:val="00BB5488"/>
    <w:rsid w:val="00BC1887"/>
    <w:rsid w:val="00BD1DD9"/>
    <w:rsid w:val="00BE61A8"/>
    <w:rsid w:val="00BF2217"/>
    <w:rsid w:val="00BF4BED"/>
    <w:rsid w:val="00BF764C"/>
    <w:rsid w:val="00C0220C"/>
    <w:rsid w:val="00C0306F"/>
    <w:rsid w:val="00C03726"/>
    <w:rsid w:val="00C06BD4"/>
    <w:rsid w:val="00C10D94"/>
    <w:rsid w:val="00C1382B"/>
    <w:rsid w:val="00C139B3"/>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95C85"/>
    <w:rsid w:val="00CA57A3"/>
    <w:rsid w:val="00CB1F1C"/>
    <w:rsid w:val="00CB27A4"/>
    <w:rsid w:val="00CD33E1"/>
    <w:rsid w:val="00CD6A10"/>
    <w:rsid w:val="00CE15B0"/>
    <w:rsid w:val="00CE1893"/>
    <w:rsid w:val="00CE445B"/>
    <w:rsid w:val="00CE6578"/>
    <w:rsid w:val="00CF0C7E"/>
    <w:rsid w:val="00CF3985"/>
    <w:rsid w:val="00CF66D5"/>
    <w:rsid w:val="00D005EC"/>
    <w:rsid w:val="00D04C7C"/>
    <w:rsid w:val="00D20C30"/>
    <w:rsid w:val="00D225CD"/>
    <w:rsid w:val="00D25C6A"/>
    <w:rsid w:val="00D27251"/>
    <w:rsid w:val="00D2791A"/>
    <w:rsid w:val="00D3179D"/>
    <w:rsid w:val="00D3682B"/>
    <w:rsid w:val="00D3718D"/>
    <w:rsid w:val="00D37F5C"/>
    <w:rsid w:val="00D41CA7"/>
    <w:rsid w:val="00D43E01"/>
    <w:rsid w:val="00D46DE7"/>
    <w:rsid w:val="00D515F9"/>
    <w:rsid w:val="00D55D3A"/>
    <w:rsid w:val="00D82BBB"/>
    <w:rsid w:val="00D94765"/>
    <w:rsid w:val="00DA4FE5"/>
    <w:rsid w:val="00DA561E"/>
    <w:rsid w:val="00DB1865"/>
    <w:rsid w:val="00DB4132"/>
    <w:rsid w:val="00DB58AC"/>
    <w:rsid w:val="00DC4C5A"/>
    <w:rsid w:val="00DC7D42"/>
    <w:rsid w:val="00DD0637"/>
    <w:rsid w:val="00DD52EE"/>
    <w:rsid w:val="00DE0F89"/>
    <w:rsid w:val="00DE2334"/>
    <w:rsid w:val="00DE28CF"/>
    <w:rsid w:val="00DE5517"/>
    <w:rsid w:val="00DE7121"/>
    <w:rsid w:val="00DF1465"/>
    <w:rsid w:val="00DF3BEE"/>
    <w:rsid w:val="00DF5931"/>
    <w:rsid w:val="00E10225"/>
    <w:rsid w:val="00E114E4"/>
    <w:rsid w:val="00E12820"/>
    <w:rsid w:val="00E13565"/>
    <w:rsid w:val="00E23E74"/>
    <w:rsid w:val="00E36333"/>
    <w:rsid w:val="00E4365A"/>
    <w:rsid w:val="00E44686"/>
    <w:rsid w:val="00E47CDB"/>
    <w:rsid w:val="00E50C83"/>
    <w:rsid w:val="00E6227B"/>
    <w:rsid w:val="00E6429B"/>
    <w:rsid w:val="00E66EEE"/>
    <w:rsid w:val="00E71A4A"/>
    <w:rsid w:val="00E72A16"/>
    <w:rsid w:val="00E74B67"/>
    <w:rsid w:val="00E7682C"/>
    <w:rsid w:val="00E913F0"/>
    <w:rsid w:val="00E951FC"/>
    <w:rsid w:val="00E95F1B"/>
    <w:rsid w:val="00EA673D"/>
    <w:rsid w:val="00EB0326"/>
    <w:rsid w:val="00EB1083"/>
    <w:rsid w:val="00EB236F"/>
    <w:rsid w:val="00EB2753"/>
    <w:rsid w:val="00EB407A"/>
    <w:rsid w:val="00EB7385"/>
    <w:rsid w:val="00EC1917"/>
    <w:rsid w:val="00EC36EE"/>
    <w:rsid w:val="00EC45DD"/>
    <w:rsid w:val="00EC5005"/>
    <w:rsid w:val="00ED1394"/>
    <w:rsid w:val="00ED3D3E"/>
    <w:rsid w:val="00EE1254"/>
    <w:rsid w:val="00EE4017"/>
    <w:rsid w:val="00EF420B"/>
    <w:rsid w:val="00F02EAB"/>
    <w:rsid w:val="00F04D17"/>
    <w:rsid w:val="00F05D3D"/>
    <w:rsid w:val="00F11107"/>
    <w:rsid w:val="00F13961"/>
    <w:rsid w:val="00F150F5"/>
    <w:rsid w:val="00F20C89"/>
    <w:rsid w:val="00F22FF3"/>
    <w:rsid w:val="00F269B7"/>
    <w:rsid w:val="00F32A17"/>
    <w:rsid w:val="00F40B70"/>
    <w:rsid w:val="00F41082"/>
    <w:rsid w:val="00F42A3D"/>
    <w:rsid w:val="00F45A48"/>
    <w:rsid w:val="00F53F07"/>
    <w:rsid w:val="00F5523F"/>
    <w:rsid w:val="00F55928"/>
    <w:rsid w:val="00F60EFE"/>
    <w:rsid w:val="00F72520"/>
    <w:rsid w:val="00F72C81"/>
    <w:rsid w:val="00F81B12"/>
    <w:rsid w:val="00F92702"/>
    <w:rsid w:val="00F96B7D"/>
    <w:rsid w:val="00FA2022"/>
    <w:rsid w:val="00FA543F"/>
    <w:rsid w:val="00FB1C45"/>
    <w:rsid w:val="00FB1E01"/>
    <w:rsid w:val="00FB3953"/>
    <w:rsid w:val="00FB646D"/>
    <w:rsid w:val="00FC0B0B"/>
    <w:rsid w:val="00FC2466"/>
    <w:rsid w:val="00FC2BC7"/>
    <w:rsid w:val="00FD2E65"/>
    <w:rsid w:val="00FE414E"/>
    <w:rsid w:val="00FE783B"/>
    <w:rsid w:val="00FF18BA"/>
    <w:rsid w:val="00FF56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customStyle="1" w:styleId="UnresolvedMention1">
    <w:name w:val="Unresolved Mention1"/>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
    <w:rPr>
      <w:sz w:val="30"/>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309865596">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microsoft.com/office/2007/relationships/diagramDrawing" Target="diagrams/drawing3.xml"/><Relationship Id="rId47" Type="http://schemas.openxmlformats.org/officeDocument/2006/relationships/image" Target="media/image18.png"/><Relationship Id="rId63" Type="http://schemas.openxmlformats.org/officeDocument/2006/relationships/image" Target="media/image270.png"/><Relationship Id="rId68" Type="http://schemas.openxmlformats.org/officeDocument/2006/relationships/image" Target="media/image36.png"/><Relationship Id="rId84" Type="http://schemas.openxmlformats.org/officeDocument/2006/relationships/image" Target="media/image52.emf"/><Relationship Id="rId16" Type="http://schemas.openxmlformats.org/officeDocument/2006/relationships/image" Target="media/image5.gif"/><Relationship Id="rId11"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0.png"/><Relationship Id="rId95" Type="http://schemas.openxmlformats.org/officeDocument/2006/relationships/footer" Target="footer3.xml"/><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image" Target="media/image14.emf"/><Relationship Id="rId48" Type="http://schemas.openxmlformats.org/officeDocument/2006/relationships/image" Target="media/image19.png"/><Relationship Id="rId64" Type="http://schemas.openxmlformats.org/officeDocument/2006/relationships/image" Target="media/image280.png"/><Relationship Id="rId69"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56.emf"/><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microsoft.com/office/2007/relationships/diagramDrawing" Target="diagrams/drawing1.xml"/><Relationship Id="rId33" Type="http://schemas.openxmlformats.org/officeDocument/2006/relationships/image" Target="media/image10.png"/><Relationship Id="rId38" Type="http://schemas.openxmlformats.org/officeDocument/2006/relationships/diagramData" Target="diagrams/data3.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footer" Target="footer2.xml"/><Relationship Id="rId41" Type="http://schemas.openxmlformats.org/officeDocument/2006/relationships/diagramColors" Target="diagrams/colors3.xml"/><Relationship Id="rId54" Type="http://schemas.openxmlformats.org/officeDocument/2006/relationships/image" Target="media/image25.png"/><Relationship Id="rId62" Type="http://schemas.openxmlformats.org/officeDocument/2006/relationships/image" Target="media/image26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91" Type="http://schemas.openxmlformats.org/officeDocument/2006/relationships/image" Target="media/image55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microsoft.com/office/2007/relationships/hdphoto" Target="media/hdphoto1.wdp"/><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6.emf"/><Relationship Id="rId44" Type="http://schemas.openxmlformats.org/officeDocument/2006/relationships/image" Target="media/image15.em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emf"/><Relationship Id="rId81" Type="http://schemas.openxmlformats.org/officeDocument/2006/relationships/image" Target="media/image49.emf"/><Relationship Id="rId86" Type="http://schemas.openxmlformats.org/officeDocument/2006/relationships/image" Target="media/image54.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diagramLayout" Target="diagrams/layout3.xml"/><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4.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openxmlformats.org/officeDocument/2006/relationships/diagramQuickStyle" Target="diagrams/quickStyle3.xml"/><Relationship Id="rId45" Type="http://schemas.openxmlformats.org/officeDocument/2006/relationships/image" Target="media/image16.png"/><Relationship Id="rId66" Type="http://schemas.openxmlformats.org/officeDocument/2006/relationships/image" Target="media/image34.png"/><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header" Target="header2.xml"/><Relationship Id="rId14" Type="http://schemas.openxmlformats.org/officeDocument/2006/relationships/image" Target="media/image7.png"/><Relationship Id="rId30" Type="http://schemas.microsoft.com/office/2007/relationships/diagramDrawing" Target="diagrams/drawing2.xml"/><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00B3711E-FB98-493A-8998-39CFB29EE9F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trạng thái máy giặt</a:t>
          </a:r>
        </a:p>
      </dgm:t>
    </dgm:pt>
    <dgm:pt modelId="{2B1A814E-80CF-43CB-8EA3-35B135185BED}" type="parTrans" cxnId="{6C3AA24E-C881-45C0-826D-C1214A74ADEF}">
      <dgm:prSet/>
      <dgm:spPr/>
      <dgm:t>
        <a:bodyPr/>
        <a:lstStyle/>
        <a:p>
          <a:endParaRPr lang="en-US"/>
        </a:p>
      </dgm:t>
    </dgm:pt>
    <dgm:pt modelId="{E2849325-AFE1-45F4-B78E-824EBC7A2CE7}" type="sibTrans" cxnId="{6C3AA24E-C881-45C0-826D-C1214A74ADEF}">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9"/>
      <dgm:spPr/>
    </dgm:pt>
    <dgm:pt modelId="{290A894F-0716-4DC2-A981-0D7CB1C9AE0E}" type="pres">
      <dgm:prSet presAssocID="{AF8FE861-4B0F-402D-9378-5636827E6FD2}" presName="connTx" presStyleLbl="parChTrans1D2" presStyleIdx="4"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6625638D-1A0D-447C-AFC3-FE1481B48F4C}" type="pres">
      <dgm:prSet presAssocID="{2B1A814E-80CF-43CB-8EA3-35B135185BED}" presName="conn2-1" presStyleLbl="parChTrans1D2" presStyleIdx="5" presStyleCnt="9"/>
      <dgm:spPr/>
    </dgm:pt>
    <dgm:pt modelId="{8E213942-1180-4B58-A8EC-F1CDCF33193F}" type="pres">
      <dgm:prSet presAssocID="{2B1A814E-80CF-43CB-8EA3-35B135185BED}" presName="connTx" presStyleLbl="parChTrans1D2" presStyleIdx="5" presStyleCnt="9"/>
      <dgm:spPr/>
    </dgm:pt>
    <dgm:pt modelId="{A76B97C4-9B1B-487C-ABC9-9DB495AFDDCF}" type="pres">
      <dgm:prSet presAssocID="{00B3711E-FB98-493A-8998-39CFB29EE9F5}" presName="root2" presStyleCnt="0"/>
      <dgm:spPr/>
    </dgm:pt>
    <dgm:pt modelId="{F7C40A6C-7F89-45F9-BD74-DF253BB33550}" type="pres">
      <dgm:prSet presAssocID="{00B3711E-FB98-493A-8998-39CFB29EE9F5}" presName="LevelTwoTextNode" presStyleLbl="node2" presStyleIdx="5" presStyleCnt="9" custScaleX="235821">
        <dgm:presLayoutVars>
          <dgm:chPref val="3"/>
        </dgm:presLayoutVars>
      </dgm:prSet>
      <dgm:spPr/>
    </dgm:pt>
    <dgm:pt modelId="{F4C0C979-6A7C-4E1D-B0EF-514E30AFC488}" type="pres">
      <dgm:prSet presAssocID="{00B3711E-FB98-493A-8998-39CFB29EE9F5}"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2ACC584E-860A-41CF-886E-28C0EE8B9474}" type="presOf" srcId="{2B1A814E-80CF-43CB-8EA3-35B135185BED}" destId="{6625638D-1A0D-447C-AFC3-FE1481B48F4C}" srcOrd="0" destOrd="0" presId="urn:microsoft.com/office/officeart/2008/layout/HorizontalMultiLevelHierarchy"/>
    <dgm:cxn modelId="{6C3AA24E-C881-45C0-826D-C1214A74ADEF}" srcId="{A716D81E-C9B9-4A24-988B-5C37CF75B8D4}" destId="{00B3711E-FB98-493A-8998-39CFB29EE9F5}" srcOrd="5" destOrd="0" parTransId="{2B1A814E-80CF-43CB-8EA3-35B135185BED}" sibTransId="{E2849325-AFE1-45F4-B78E-824EBC7A2CE7}"/>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9F7D9050-1A07-473E-BA0C-8F1E15D8B11D}" type="presOf" srcId="{2B1A814E-80CF-43CB-8EA3-35B135185BED}" destId="{8E213942-1180-4B58-A8EC-F1CDCF33193F}" srcOrd="1" destOrd="0" presId="urn:microsoft.com/office/officeart/2008/layout/HorizontalMultiLevelHierarchy"/>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1B20768A-BA26-4E3A-AABA-545803C0E73A}" type="presOf" srcId="{00B3711E-FB98-493A-8998-39CFB29EE9F5}" destId="{F7C40A6C-7F89-45F9-BD74-DF253BB33550}"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DEB62729-7F4C-4681-BF24-28DDF7871FF0}" type="presParOf" srcId="{2F0AAF59-0E3D-4A03-ABBE-CFB74554B557}" destId="{6625638D-1A0D-447C-AFC3-FE1481B48F4C}" srcOrd="10" destOrd="0" presId="urn:microsoft.com/office/officeart/2008/layout/HorizontalMultiLevelHierarchy"/>
    <dgm:cxn modelId="{049390B0-75A3-40BB-9502-7DDF15334B38}" type="presParOf" srcId="{6625638D-1A0D-447C-AFC3-FE1481B48F4C}" destId="{8E213942-1180-4B58-A8EC-F1CDCF33193F}" srcOrd="0" destOrd="0" presId="urn:microsoft.com/office/officeart/2008/layout/HorizontalMultiLevelHierarchy"/>
    <dgm:cxn modelId="{8189712F-5FA1-4F8C-B466-F78A0DF7C33E}" type="presParOf" srcId="{2F0AAF59-0E3D-4A03-ABBE-CFB74554B557}" destId="{A76B97C4-9B1B-487C-ABC9-9DB495AFDDCF}" srcOrd="11" destOrd="0" presId="urn:microsoft.com/office/officeart/2008/layout/HorizontalMultiLevelHierarchy"/>
    <dgm:cxn modelId="{3D303C61-23C2-482D-9979-E36D3B46FAFB}" type="presParOf" srcId="{A76B97C4-9B1B-487C-ABC9-9DB495AFDDCF}" destId="{F7C40A6C-7F89-45F9-BD74-DF253BB33550}" srcOrd="0" destOrd="0" presId="urn:microsoft.com/office/officeart/2008/layout/HorizontalMultiLevelHierarchy"/>
    <dgm:cxn modelId="{E74C1975-6EA9-46CB-857B-AEE7D1A7C8AF}" type="presParOf" srcId="{A76B97C4-9B1B-487C-ABC9-9DB495AFDDCF}" destId="{F4C0C979-6A7C-4E1D-B0EF-514E30AFC488}"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053014" y="4066367"/>
          <a:ext cx="200405" cy="2854765"/>
        </a:xfrm>
        <a:custGeom>
          <a:avLst/>
          <a:gdLst/>
          <a:ahLst/>
          <a:cxnLst/>
          <a:rect l="0" t="0" r="0" b="0"/>
          <a:pathLst>
            <a:path>
              <a:moveTo>
                <a:pt x="0" y="0"/>
              </a:moveTo>
              <a:lnTo>
                <a:pt x="100202" y="0"/>
              </a:lnTo>
              <a:lnTo>
                <a:pt x="100202" y="2854765"/>
              </a:lnTo>
              <a:lnTo>
                <a:pt x="200405" y="28547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81672" y="5422205"/>
        <a:ext cx="143089" cy="143089"/>
      </dsp:txXfrm>
    </dsp:sp>
    <dsp:sp modelId="{395C582D-E61C-4130-ADAE-A6754706B125}">
      <dsp:nvSpPr>
        <dsp:cNvPr id="0" name=""/>
        <dsp:cNvSpPr/>
      </dsp:nvSpPr>
      <dsp:spPr>
        <a:xfrm>
          <a:off x="1053014" y="4066367"/>
          <a:ext cx="200405" cy="2472894"/>
        </a:xfrm>
        <a:custGeom>
          <a:avLst/>
          <a:gdLst/>
          <a:ahLst/>
          <a:cxnLst/>
          <a:rect l="0" t="0" r="0" b="0"/>
          <a:pathLst>
            <a:path>
              <a:moveTo>
                <a:pt x="0" y="0"/>
              </a:moveTo>
              <a:lnTo>
                <a:pt x="100202" y="0"/>
              </a:lnTo>
              <a:lnTo>
                <a:pt x="100202" y="2472894"/>
              </a:lnTo>
              <a:lnTo>
                <a:pt x="200405" y="24728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91191" y="5240789"/>
        <a:ext cx="124050" cy="124050"/>
      </dsp:txXfrm>
    </dsp:sp>
    <dsp:sp modelId="{7DA2F1AE-E075-47CA-93EF-069764645891}">
      <dsp:nvSpPr>
        <dsp:cNvPr id="0" name=""/>
        <dsp:cNvSpPr/>
      </dsp:nvSpPr>
      <dsp:spPr>
        <a:xfrm>
          <a:off x="1053014" y="4066367"/>
          <a:ext cx="200405" cy="2091023"/>
        </a:xfrm>
        <a:custGeom>
          <a:avLst/>
          <a:gdLst/>
          <a:ahLst/>
          <a:cxnLst/>
          <a:rect l="0" t="0" r="0" b="0"/>
          <a:pathLst>
            <a:path>
              <a:moveTo>
                <a:pt x="0" y="0"/>
              </a:moveTo>
              <a:lnTo>
                <a:pt x="100202" y="0"/>
              </a:lnTo>
              <a:lnTo>
                <a:pt x="100202" y="2091023"/>
              </a:lnTo>
              <a:lnTo>
                <a:pt x="200405" y="209102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00701" y="5059363"/>
        <a:ext cx="105030" cy="105030"/>
      </dsp:txXfrm>
    </dsp:sp>
    <dsp:sp modelId="{6625638D-1A0D-447C-AFC3-FE1481B48F4C}">
      <dsp:nvSpPr>
        <dsp:cNvPr id="0" name=""/>
        <dsp:cNvSpPr/>
      </dsp:nvSpPr>
      <dsp:spPr>
        <a:xfrm>
          <a:off x="1053014" y="4066367"/>
          <a:ext cx="200405" cy="1709152"/>
        </a:xfrm>
        <a:custGeom>
          <a:avLst/>
          <a:gdLst/>
          <a:ahLst/>
          <a:cxnLst/>
          <a:rect l="0" t="0" r="0" b="0"/>
          <a:pathLst>
            <a:path>
              <a:moveTo>
                <a:pt x="0" y="0"/>
              </a:moveTo>
              <a:lnTo>
                <a:pt x="100202" y="0"/>
              </a:lnTo>
              <a:lnTo>
                <a:pt x="100202" y="1709152"/>
              </a:lnTo>
              <a:lnTo>
                <a:pt x="200405" y="17091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10195" y="4877922"/>
        <a:ext cx="86043" cy="86043"/>
      </dsp:txXfrm>
    </dsp:sp>
    <dsp:sp modelId="{C81547A1-DBC5-41BA-BA47-54761F8DB9E0}">
      <dsp:nvSpPr>
        <dsp:cNvPr id="0" name=""/>
        <dsp:cNvSpPr/>
      </dsp:nvSpPr>
      <dsp:spPr>
        <a:xfrm>
          <a:off x="3622046" y="5393648"/>
          <a:ext cx="200405" cy="190935"/>
        </a:xfrm>
        <a:custGeom>
          <a:avLst/>
          <a:gdLst/>
          <a:ahLst/>
          <a:cxnLst/>
          <a:rect l="0" t="0" r="0" b="0"/>
          <a:pathLst>
            <a:path>
              <a:moveTo>
                <a:pt x="0" y="0"/>
              </a:moveTo>
              <a:lnTo>
                <a:pt x="100202" y="0"/>
              </a:lnTo>
              <a:lnTo>
                <a:pt x="100202" y="190935"/>
              </a:lnTo>
              <a:lnTo>
                <a:pt x="200405" y="19093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329" y="5482196"/>
        <a:ext cx="13840" cy="13840"/>
      </dsp:txXfrm>
    </dsp:sp>
    <dsp:sp modelId="{9237F333-31E4-4703-B65C-76D401BC6BE5}">
      <dsp:nvSpPr>
        <dsp:cNvPr id="0" name=""/>
        <dsp:cNvSpPr/>
      </dsp:nvSpPr>
      <dsp:spPr>
        <a:xfrm>
          <a:off x="3622046" y="5148993"/>
          <a:ext cx="200405" cy="244655"/>
        </a:xfrm>
        <a:custGeom>
          <a:avLst/>
          <a:gdLst/>
          <a:ahLst/>
          <a:cxnLst/>
          <a:rect l="0" t="0" r="0" b="0"/>
          <a:pathLst>
            <a:path>
              <a:moveTo>
                <a:pt x="0" y="244655"/>
              </a:moveTo>
              <a:lnTo>
                <a:pt x="100202" y="244655"/>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343" y="5263414"/>
        <a:ext cx="15812" cy="15812"/>
      </dsp:txXfrm>
    </dsp:sp>
    <dsp:sp modelId="{BBE59CF0-9407-4C93-8C87-00536C5E9DC6}">
      <dsp:nvSpPr>
        <dsp:cNvPr id="0" name=""/>
        <dsp:cNvSpPr/>
      </dsp:nvSpPr>
      <dsp:spPr>
        <a:xfrm>
          <a:off x="1053014" y="4066367"/>
          <a:ext cx="200405" cy="1327281"/>
        </a:xfrm>
        <a:custGeom>
          <a:avLst/>
          <a:gdLst/>
          <a:ahLst/>
          <a:cxnLst/>
          <a:rect l="0" t="0" r="0" b="0"/>
          <a:pathLst>
            <a:path>
              <a:moveTo>
                <a:pt x="0" y="0"/>
              </a:moveTo>
              <a:lnTo>
                <a:pt x="100202" y="0"/>
              </a:lnTo>
              <a:lnTo>
                <a:pt x="100202" y="1327281"/>
              </a:lnTo>
              <a:lnTo>
                <a:pt x="200405" y="132728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19658" y="4696450"/>
        <a:ext cx="67116" cy="67116"/>
      </dsp:txXfrm>
    </dsp:sp>
    <dsp:sp modelId="{D6B10375-97CE-4B06-A7F8-3E45F0A32E92}">
      <dsp:nvSpPr>
        <dsp:cNvPr id="0" name=""/>
        <dsp:cNvSpPr/>
      </dsp:nvSpPr>
      <dsp:spPr>
        <a:xfrm>
          <a:off x="1053014" y="4066367"/>
          <a:ext cx="200405" cy="858810"/>
        </a:xfrm>
        <a:custGeom>
          <a:avLst/>
          <a:gdLst/>
          <a:ahLst/>
          <a:cxnLst/>
          <a:rect l="0" t="0" r="0" b="0"/>
          <a:pathLst>
            <a:path>
              <a:moveTo>
                <a:pt x="0" y="0"/>
              </a:moveTo>
              <a:lnTo>
                <a:pt x="100202" y="0"/>
              </a:lnTo>
              <a:lnTo>
                <a:pt x="100202" y="858810"/>
              </a:lnTo>
              <a:lnTo>
                <a:pt x="200405" y="85881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31169" y="4473725"/>
        <a:ext cx="44094" cy="44094"/>
      </dsp:txXfrm>
    </dsp:sp>
    <dsp:sp modelId="{92F017A8-2F44-4612-9606-DD2BB77C8E68}">
      <dsp:nvSpPr>
        <dsp:cNvPr id="0" name=""/>
        <dsp:cNvSpPr/>
      </dsp:nvSpPr>
      <dsp:spPr>
        <a:xfrm>
          <a:off x="3622046" y="4543306"/>
          <a:ext cx="200405" cy="190935"/>
        </a:xfrm>
        <a:custGeom>
          <a:avLst/>
          <a:gdLst/>
          <a:ahLst/>
          <a:cxnLst/>
          <a:rect l="0" t="0" r="0" b="0"/>
          <a:pathLst>
            <a:path>
              <a:moveTo>
                <a:pt x="0" y="0"/>
              </a:moveTo>
              <a:lnTo>
                <a:pt x="100202" y="0"/>
              </a:lnTo>
              <a:lnTo>
                <a:pt x="100202" y="190935"/>
              </a:lnTo>
              <a:lnTo>
                <a:pt x="200405" y="19093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329" y="4631854"/>
        <a:ext cx="13840" cy="13840"/>
      </dsp:txXfrm>
    </dsp:sp>
    <dsp:sp modelId="{CA3BFC29-10A1-4120-9137-47BCBC4D354D}">
      <dsp:nvSpPr>
        <dsp:cNvPr id="0" name=""/>
        <dsp:cNvSpPr/>
      </dsp:nvSpPr>
      <dsp:spPr>
        <a:xfrm>
          <a:off x="3622046" y="4319490"/>
          <a:ext cx="200405" cy="223816"/>
        </a:xfrm>
        <a:custGeom>
          <a:avLst/>
          <a:gdLst/>
          <a:ahLst/>
          <a:cxnLst/>
          <a:rect l="0" t="0" r="0" b="0"/>
          <a:pathLst>
            <a:path>
              <a:moveTo>
                <a:pt x="0" y="223816"/>
              </a:moveTo>
              <a:lnTo>
                <a:pt x="100202" y="223816"/>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738" y="4423887"/>
        <a:ext cx="15021" cy="15021"/>
      </dsp:txXfrm>
    </dsp:sp>
    <dsp:sp modelId="{08647824-7D60-4E17-958D-224267F2F4C5}">
      <dsp:nvSpPr>
        <dsp:cNvPr id="0" name=""/>
        <dsp:cNvSpPr/>
      </dsp:nvSpPr>
      <dsp:spPr>
        <a:xfrm>
          <a:off x="1053014" y="4066367"/>
          <a:ext cx="200405" cy="476939"/>
        </a:xfrm>
        <a:custGeom>
          <a:avLst/>
          <a:gdLst/>
          <a:ahLst/>
          <a:cxnLst/>
          <a:rect l="0" t="0" r="0" b="0"/>
          <a:pathLst>
            <a:path>
              <a:moveTo>
                <a:pt x="0" y="0"/>
              </a:moveTo>
              <a:lnTo>
                <a:pt x="100202" y="0"/>
              </a:lnTo>
              <a:lnTo>
                <a:pt x="100202" y="476939"/>
              </a:lnTo>
              <a:lnTo>
                <a:pt x="200405" y="47693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40283" y="4291903"/>
        <a:ext cx="25866" cy="25866"/>
      </dsp:txXfrm>
    </dsp:sp>
    <dsp:sp modelId="{ED9A0E02-BFCC-417A-9ABD-6F5E29FA2664}">
      <dsp:nvSpPr>
        <dsp:cNvPr id="0" name=""/>
        <dsp:cNvSpPr/>
      </dsp:nvSpPr>
      <dsp:spPr>
        <a:xfrm>
          <a:off x="3622046" y="3291471"/>
          <a:ext cx="200405" cy="646148"/>
        </a:xfrm>
        <a:custGeom>
          <a:avLst/>
          <a:gdLst/>
          <a:ahLst/>
          <a:cxnLst/>
          <a:rect l="0" t="0" r="0" b="0"/>
          <a:pathLst>
            <a:path>
              <a:moveTo>
                <a:pt x="0" y="0"/>
              </a:moveTo>
              <a:lnTo>
                <a:pt x="100202" y="0"/>
              </a:lnTo>
              <a:lnTo>
                <a:pt x="100202" y="646148"/>
              </a:lnTo>
              <a:lnTo>
                <a:pt x="200405" y="64614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5336" y="3597632"/>
        <a:ext cx="33825" cy="33825"/>
      </dsp:txXfrm>
    </dsp:sp>
    <dsp:sp modelId="{C82370FA-BBD2-4984-B9C1-4B5AB783D4A2}">
      <dsp:nvSpPr>
        <dsp:cNvPr id="0" name=""/>
        <dsp:cNvSpPr/>
      </dsp:nvSpPr>
      <dsp:spPr>
        <a:xfrm>
          <a:off x="3622046" y="3291471"/>
          <a:ext cx="200405" cy="264277"/>
        </a:xfrm>
        <a:custGeom>
          <a:avLst/>
          <a:gdLst/>
          <a:ahLst/>
          <a:cxnLst/>
          <a:rect l="0" t="0" r="0" b="0"/>
          <a:pathLst>
            <a:path>
              <a:moveTo>
                <a:pt x="0" y="0"/>
              </a:moveTo>
              <a:lnTo>
                <a:pt x="100202" y="0"/>
              </a:lnTo>
              <a:lnTo>
                <a:pt x="100202" y="264277"/>
              </a:lnTo>
              <a:lnTo>
                <a:pt x="200405" y="26427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3957" y="3415318"/>
        <a:ext cx="16583" cy="16583"/>
      </dsp:txXfrm>
    </dsp:sp>
    <dsp:sp modelId="{95E8D109-E592-4D60-A141-3697C59F0296}">
      <dsp:nvSpPr>
        <dsp:cNvPr id="0" name=""/>
        <dsp:cNvSpPr/>
      </dsp:nvSpPr>
      <dsp:spPr>
        <a:xfrm>
          <a:off x="3622046" y="3173877"/>
          <a:ext cx="200405" cy="117593"/>
        </a:xfrm>
        <a:custGeom>
          <a:avLst/>
          <a:gdLst/>
          <a:ahLst/>
          <a:cxnLst/>
          <a:rect l="0" t="0" r="0" b="0"/>
          <a:pathLst>
            <a:path>
              <a:moveTo>
                <a:pt x="0" y="117593"/>
              </a:moveTo>
              <a:lnTo>
                <a:pt x="100202" y="117593"/>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6440" y="3226865"/>
        <a:ext cx="11617" cy="11617"/>
      </dsp:txXfrm>
    </dsp:sp>
    <dsp:sp modelId="{A979BF83-67A5-4361-85B8-F439C7B4D2AD}">
      <dsp:nvSpPr>
        <dsp:cNvPr id="0" name=""/>
        <dsp:cNvSpPr/>
      </dsp:nvSpPr>
      <dsp:spPr>
        <a:xfrm>
          <a:off x="3622046" y="2718664"/>
          <a:ext cx="200405" cy="572806"/>
        </a:xfrm>
        <a:custGeom>
          <a:avLst/>
          <a:gdLst/>
          <a:ahLst/>
          <a:cxnLst/>
          <a:rect l="0" t="0" r="0" b="0"/>
          <a:pathLst>
            <a:path>
              <a:moveTo>
                <a:pt x="0" y="572806"/>
              </a:moveTo>
              <a:lnTo>
                <a:pt x="100202" y="572806"/>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7078" y="2989896"/>
        <a:ext cx="30342" cy="30342"/>
      </dsp:txXfrm>
    </dsp:sp>
    <dsp:sp modelId="{1A2B1931-B9B6-4409-B73A-724C14426E47}">
      <dsp:nvSpPr>
        <dsp:cNvPr id="0" name=""/>
        <dsp:cNvSpPr/>
      </dsp:nvSpPr>
      <dsp:spPr>
        <a:xfrm>
          <a:off x="1053014" y="3291471"/>
          <a:ext cx="200405" cy="774896"/>
        </a:xfrm>
        <a:custGeom>
          <a:avLst/>
          <a:gdLst/>
          <a:ahLst/>
          <a:cxnLst/>
          <a:rect l="0" t="0" r="0" b="0"/>
          <a:pathLst>
            <a:path>
              <a:moveTo>
                <a:pt x="0" y="774896"/>
              </a:moveTo>
              <a:lnTo>
                <a:pt x="100202" y="774896"/>
              </a:lnTo>
              <a:lnTo>
                <a:pt x="100202" y="0"/>
              </a:lnTo>
              <a:lnTo>
                <a:pt x="20040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33207" y="3658909"/>
        <a:ext cx="40019" cy="40019"/>
      </dsp:txXfrm>
    </dsp:sp>
    <dsp:sp modelId="{5BAC187A-E804-44F3-8C7B-09D9D268FA58}">
      <dsp:nvSpPr>
        <dsp:cNvPr id="0" name=""/>
        <dsp:cNvSpPr/>
      </dsp:nvSpPr>
      <dsp:spPr>
        <a:xfrm>
          <a:off x="3622046" y="1211602"/>
          <a:ext cx="200405" cy="1056372"/>
        </a:xfrm>
        <a:custGeom>
          <a:avLst/>
          <a:gdLst/>
          <a:ahLst/>
          <a:cxnLst/>
          <a:rect l="0" t="0" r="0" b="0"/>
          <a:pathLst>
            <a:path>
              <a:moveTo>
                <a:pt x="0" y="0"/>
              </a:moveTo>
              <a:lnTo>
                <a:pt x="100202" y="0"/>
              </a:lnTo>
              <a:lnTo>
                <a:pt x="100202" y="1056372"/>
              </a:lnTo>
              <a:lnTo>
                <a:pt x="200405" y="10563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5369" y="1712907"/>
        <a:ext cx="53760" cy="53760"/>
      </dsp:txXfrm>
    </dsp:sp>
    <dsp:sp modelId="{1538443A-4659-4CE9-95BF-94868D26F864}">
      <dsp:nvSpPr>
        <dsp:cNvPr id="0" name=""/>
        <dsp:cNvSpPr/>
      </dsp:nvSpPr>
      <dsp:spPr>
        <a:xfrm>
          <a:off x="3622046" y="1211602"/>
          <a:ext cx="200405" cy="641176"/>
        </a:xfrm>
        <a:custGeom>
          <a:avLst/>
          <a:gdLst/>
          <a:ahLst/>
          <a:cxnLst/>
          <a:rect l="0" t="0" r="0" b="0"/>
          <a:pathLst>
            <a:path>
              <a:moveTo>
                <a:pt x="0" y="0"/>
              </a:moveTo>
              <a:lnTo>
                <a:pt x="100202" y="0"/>
              </a:lnTo>
              <a:lnTo>
                <a:pt x="100202" y="641176"/>
              </a:lnTo>
              <a:lnTo>
                <a:pt x="200405" y="64117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5455" y="1515396"/>
        <a:ext cx="33588" cy="33588"/>
      </dsp:txXfrm>
    </dsp:sp>
    <dsp:sp modelId="{F77B7BCB-5492-4169-BE3B-11C1C20E7A48}">
      <dsp:nvSpPr>
        <dsp:cNvPr id="0" name=""/>
        <dsp:cNvSpPr/>
      </dsp:nvSpPr>
      <dsp:spPr>
        <a:xfrm>
          <a:off x="3622046" y="1211602"/>
          <a:ext cx="200405" cy="221457"/>
        </a:xfrm>
        <a:custGeom>
          <a:avLst/>
          <a:gdLst/>
          <a:ahLst/>
          <a:cxnLst/>
          <a:rect l="0" t="0" r="0" b="0"/>
          <a:pathLst>
            <a:path>
              <a:moveTo>
                <a:pt x="0" y="0"/>
              </a:moveTo>
              <a:lnTo>
                <a:pt x="100202" y="0"/>
              </a:lnTo>
              <a:lnTo>
                <a:pt x="100202" y="221457"/>
              </a:lnTo>
              <a:lnTo>
                <a:pt x="200405" y="22145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782" y="1314864"/>
        <a:ext cx="14933" cy="14933"/>
      </dsp:txXfrm>
    </dsp:sp>
    <dsp:sp modelId="{AD2BD15F-D0C2-483F-94EF-687E65AFFAEF}">
      <dsp:nvSpPr>
        <dsp:cNvPr id="0" name=""/>
        <dsp:cNvSpPr/>
      </dsp:nvSpPr>
      <dsp:spPr>
        <a:xfrm>
          <a:off x="3622046" y="1051188"/>
          <a:ext cx="200405" cy="160413"/>
        </a:xfrm>
        <a:custGeom>
          <a:avLst/>
          <a:gdLst/>
          <a:ahLst/>
          <a:cxnLst/>
          <a:rect l="0" t="0" r="0" b="0"/>
          <a:pathLst>
            <a:path>
              <a:moveTo>
                <a:pt x="0" y="160413"/>
              </a:moveTo>
              <a:lnTo>
                <a:pt x="100202" y="160413"/>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832" y="1124977"/>
        <a:ext cx="12835" cy="12835"/>
      </dsp:txXfrm>
    </dsp:sp>
    <dsp:sp modelId="{183CDB11-4578-42E9-A27F-0D29E61F6ABD}">
      <dsp:nvSpPr>
        <dsp:cNvPr id="0" name=""/>
        <dsp:cNvSpPr/>
      </dsp:nvSpPr>
      <dsp:spPr>
        <a:xfrm>
          <a:off x="3622046" y="669317"/>
          <a:ext cx="200405" cy="542284"/>
        </a:xfrm>
        <a:custGeom>
          <a:avLst/>
          <a:gdLst/>
          <a:ahLst/>
          <a:cxnLst/>
          <a:rect l="0" t="0" r="0" b="0"/>
          <a:pathLst>
            <a:path>
              <a:moveTo>
                <a:pt x="0" y="542284"/>
              </a:moveTo>
              <a:lnTo>
                <a:pt x="100202" y="542284"/>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7796" y="926006"/>
        <a:ext cx="28906" cy="28906"/>
      </dsp:txXfrm>
    </dsp:sp>
    <dsp:sp modelId="{C02353A3-67A9-442D-A2BF-E1094F4BE560}">
      <dsp:nvSpPr>
        <dsp:cNvPr id="0" name=""/>
        <dsp:cNvSpPr/>
      </dsp:nvSpPr>
      <dsp:spPr>
        <a:xfrm>
          <a:off x="3622046" y="223599"/>
          <a:ext cx="200405" cy="988002"/>
        </a:xfrm>
        <a:custGeom>
          <a:avLst/>
          <a:gdLst/>
          <a:ahLst/>
          <a:cxnLst/>
          <a:rect l="0" t="0" r="0" b="0"/>
          <a:pathLst>
            <a:path>
              <a:moveTo>
                <a:pt x="0" y="988002"/>
              </a:moveTo>
              <a:lnTo>
                <a:pt x="100202" y="988002"/>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7046" y="692397"/>
        <a:ext cx="50406" cy="50406"/>
      </dsp:txXfrm>
    </dsp:sp>
    <dsp:sp modelId="{AED4EDE5-6945-4B7E-909B-5FD983E40139}">
      <dsp:nvSpPr>
        <dsp:cNvPr id="0" name=""/>
        <dsp:cNvSpPr/>
      </dsp:nvSpPr>
      <dsp:spPr>
        <a:xfrm>
          <a:off x="1053014" y="1211602"/>
          <a:ext cx="200405" cy="2854765"/>
        </a:xfrm>
        <a:custGeom>
          <a:avLst/>
          <a:gdLst/>
          <a:ahLst/>
          <a:cxnLst/>
          <a:rect l="0" t="0" r="0" b="0"/>
          <a:pathLst>
            <a:path>
              <a:moveTo>
                <a:pt x="0" y="2854765"/>
              </a:moveTo>
              <a:lnTo>
                <a:pt x="100202" y="2854765"/>
              </a:lnTo>
              <a:lnTo>
                <a:pt x="100202" y="0"/>
              </a:lnTo>
              <a:lnTo>
                <a:pt x="20040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81672" y="2567439"/>
        <a:ext cx="143089" cy="143089"/>
      </dsp:txXfrm>
    </dsp:sp>
    <dsp:sp modelId="{57FB70EB-B9E1-4AA1-88AC-EB0B5AEF8A4B}">
      <dsp:nvSpPr>
        <dsp:cNvPr id="0" name=""/>
        <dsp:cNvSpPr/>
      </dsp:nvSpPr>
      <dsp:spPr>
        <a:xfrm rot="16200000">
          <a:off x="-1639247" y="3844022"/>
          <a:ext cx="4939833" cy="44469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639247" y="3844022"/>
        <a:ext cx="4939833" cy="444690"/>
      </dsp:txXfrm>
    </dsp:sp>
    <dsp:sp modelId="{811CE55F-C1BF-4FC7-8313-7A696D3BA599}">
      <dsp:nvSpPr>
        <dsp:cNvPr id="0" name=""/>
        <dsp:cNvSpPr/>
      </dsp:nvSpPr>
      <dsp:spPr>
        <a:xfrm>
          <a:off x="1253419" y="1058853"/>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253419" y="1058853"/>
        <a:ext cx="2368626" cy="305496"/>
      </dsp:txXfrm>
    </dsp:sp>
    <dsp:sp modelId="{AA6B4528-6E28-44FA-AEFB-23DAEB8BC605}">
      <dsp:nvSpPr>
        <dsp:cNvPr id="0" name=""/>
        <dsp:cNvSpPr/>
      </dsp:nvSpPr>
      <dsp:spPr>
        <a:xfrm>
          <a:off x="3822452" y="7004"/>
          <a:ext cx="1832000" cy="4331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22452" y="7004"/>
        <a:ext cx="1832000" cy="433191"/>
      </dsp:txXfrm>
    </dsp:sp>
    <dsp:sp modelId="{6A027104-CA89-4A42-8756-8266A82A0AE9}">
      <dsp:nvSpPr>
        <dsp:cNvPr id="0" name=""/>
        <dsp:cNvSpPr/>
      </dsp:nvSpPr>
      <dsp:spPr>
        <a:xfrm>
          <a:off x="3822452" y="516569"/>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22452" y="516569"/>
        <a:ext cx="1832000" cy="305496"/>
      </dsp:txXfrm>
    </dsp:sp>
    <dsp:sp modelId="{17573CF6-E091-4B8F-883C-B99CA7DD583E}">
      <dsp:nvSpPr>
        <dsp:cNvPr id="0" name=""/>
        <dsp:cNvSpPr/>
      </dsp:nvSpPr>
      <dsp:spPr>
        <a:xfrm>
          <a:off x="3822452" y="898440"/>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22452" y="898440"/>
        <a:ext cx="1832000" cy="305496"/>
      </dsp:txXfrm>
    </dsp:sp>
    <dsp:sp modelId="{E18A8D04-A777-497B-8F34-9C50359FD069}">
      <dsp:nvSpPr>
        <dsp:cNvPr id="0" name=""/>
        <dsp:cNvSpPr/>
      </dsp:nvSpPr>
      <dsp:spPr>
        <a:xfrm>
          <a:off x="3822452" y="1280311"/>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22452" y="1280311"/>
        <a:ext cx="1832000" cy="305496"/>
      </dsp:txXfrm>
    </dsp:sp>
    <dsp:sp modelId="{F08FFFC7-8ED4-44F9-BE36-97978827DA0A}">
      <dsp:nvSpPr>
        <dsp:cNvPr id="0" name=""/>
        <dsp:cNvSpPr/>
      </dsp:nvSpPr>
      <dsp:spPr>
        <a:xfrm>
          <a:off x="3822452" y="1662182"/>
          <a:ext cx="1863343" cy="38119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22452" y="1662182"/>
        <a:ext cx="1863343" cy="381192"/>
      </dsp:txXfrm>
    </dsp:sp>
    <dsp:sp modelId="{E9679EE0-0088-4942-B23A-BCBDDF2FBF54}">
      <dsp:nvSpPr>
        <dsp:cNvPr id="0" name=""/>
        <dsp:cNvSpPr/>
      </dsp:nvSpPr>
      <dsp:spPr>
        <a:xfrm>
          <a:off x="3822452" y="2119749"/>
          <a:ext cx="1785736" cy="29645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22452" y="2119749"/>
        <a:ext cx="1785736" cy="296450"/>
      </dsp:txXfrm>
    </dsp:sp>
    <dsp:sp modelId="{F411107A-C0D6-462C-8B4B-491346B08606}">
      <dsp:nvSpPr>
        <dsp:cNvPr id="0" name=""/>
        <dsp:cNvSpPr/>
      </dsp:nvSpPr>
      <dsp:spPr>
        <a:xfrm>
          <a:off x="1253419" y="3138722"/>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253419" y="3138722"/>
        <a:ext cx="2368626" cy="305496"/>
      </dsp:txXfrm>
    </dsp:sp>
    <dsp:sp modelId="{2BBC22D0-8E2A-40F8-90E0-5C02E05F1CFB}">
      <dsp:nvSpPr>
        <dsp:cNvPr id="0" name=""/>
        <dsp:cNvSpPr/>
      </dsp:nvSpPr>
      <dsp:spPr>
        <a:xfrm>
          <a:off x="3822452" y="2492574"/>
          <a:ext cx="1832000" cy="45218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22452" y="2492574"/>
        <a:ext cx="1832000" cy="452180"/>
      </dsp:txXfrm>
    </dsp:sp>
    <dsp:sp modelId="{4C63AE4D-B3D1-4046-9071-4CD2FDE16713}">
      <dsp:nvSpPr>
        <dsp:cNvPr id="0" name=""/>
        <dsp:cNvSpPr/>
      </dsp:nvSpPr>
      <dsp:spPr>
        <a:xfrm>
          <a:off x="3822452" y="3021129"/>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22452" y="3021129"/>
        <a:ext cx="1832000" cy="305496"/>
      </dsp:txXfrm>
    </dsp:sp>
    <dsp:sp modelId="{E250815C-C388-4164-9EB4-8D438C6708C1}">
      <dsp:nvSpPr>
        <dsp:cNvPr id="0" name=""/>
        <dsp:cNvSpPr/>
      </dsp:nvSpPr>
      <dsp:spPr>
        <a:xfrm>
          <a:off x="3822452" y="3403000"/>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22452" y="3403000"/>
        <a:ext cx="1832000" cy="305496"/>
      </dsp:txXfrm>
    </dsp:sp>
    <dsp:sp modelId="{F4F11EAD-BC04-484C-AE36-B35F57238A02}">
      <dsp:nvSpPr>
        <dsp:cNvPr id="0" name=""/>
        <dsp:cNvSpPr/>
      </dsp:nvSpPr>
      <dsp:spPr>
        <a:xfrm>
          <a:off x="3822452" y="3784871"/>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22452" y="3784871"/>
        <a:ext cx="1832000" cy="305496"/>
      </dsp:txXfrm>
    </dsp:sp>
    <dsp:sp modelId="{551AC803-22DF-4E8C-8D00-68ECF09A293A}">
      <dsp:nvSpPr>
        <dsp:cNvPr id="0" name=""/>
        <dsp:cNvSpPr/>
      </dsp:nvSpPr>
      <dsp:spPr>
        <a:xfrm>
          <a:off x="1253419" y="4390558"/>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253419" y="4390558"/>
        <a:ext cx="2368626" cy="305496"/>
      </dsp:txXfrm>
    </dsp:sp>
    <dsp:sp modelId="{81755D95-D922-4F29-A303-C8A7CE7E8ABF}">
      <dsp:nvSpPr>
        <dsp:cNvPr id="0" name=""/>
        <dsp:cNvSpPr/>
      </dsp:nvSpPr>
      <dsp:spPr>
        <a:xfrm>
          <a:off x="3822452" y="4166742"/>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22452" y="4166742"/>
        <a:ext cx="1832000" cy="305496"/>
      </dsp:txXfrm>
    </dsp:sp>
    <dsp:sp modelId="{1E5B0938-6BC5-47B1-874D-CDFB32137A58}">
      <dsp:nvSpPr>
        <dsp:cNvPr id="0" name=""/>
        <dsp:cNvSpPr/>
      </dsp:nvSpPr>
      <dsp:spPr>
        <a:xfrm>
          <a:off x="3822452" y="4548612"/>
          <a:ext cx="1832000" cy="37125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22452" y="4548612"/>
        <a:ext cx="1832000" cy="371257"/>
      </dsp:txXfrm>
    </dsp:sp>
    <dsp:sp modelId="{25D8F5CC-BE52-480F-94B9-3A8D9BA2D739}">
      <dsp:nvSpPr>
        <dsp:cNvPr id="0" name=""/>
        <dsp:cNvSpPr/>
      </dsp:nvSpPr>
      <dsp:spPr>
        <a:xfrm>
          <a:off x="1253419" y="4772429"/>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253419" y="4772429"/>
        <a:ext cx="2368626" cy="305496"/>
      </dsp:txXfrm>
    </dsp:sp>
    <dsp:sp modelId="{8BAFD37D-742D-4652-92FF-8A0FFA23B2A8}">
      <dsp:nvSpPr>
        <dsp:cNvPr id="0" name=""/>
        <dsp:cNvSpPr/>
      </dsp:nvSpPr>
      <dsp:spPr>
        <a:xfrm>
          <a:off x="1253419" y="5240900"/>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253419" y="5240900"/>
        <a:ext cx="2368626" cy="305496"/>
      </dsp:txXfrm>
    </dsp:sp>
    <dsp:sp modelId="{6AFCD169-EFCF-464D-ABB4-2C79634C7C4A}">
      <dsp:nvSpPr>
        <dsp:cNvPr id="0" name=""/>
        <dsp:cNvSpPr/>
      </dsp:nvSpPr>
      <dsp:spPr>
        <a:xfrm>
          <a:off x="3822452" y="4996245"/>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22452" y="4996245"/>
        <a:ext cx="1832000" cy="305496"/>
      </dsp:txXfrm>
    </dsp:sp>
    <dsp:sp modelId="{9E092DA1-72A9-43D2-82C2-EBD6E86B4785}">
      <dsp:nvSpPr>
        <dsp:cNvPr id="0" name=""/>
        <dsp:cNvSpPr/>
      </dsp:nvSpPr>
      <dsp:spPr>
        <a:xfrm>
          <a:off x="3822452" y="5378116"/>
          <a:ext cx="1832000" cy="4129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22452" y="5378116"/>
        <a:ext cx="1832000" cy="412936"/>
      </dsp:txXfrm>
    </dsp:sp>
    <dsp:sp modelId="{F7C40A6C-7F89-45F9-BD74-DF253BB33550}">
      <dsp:nvSpPr>
        <dsp:cNvPr id="0" name=""/>
        <dsp:cNvSpPr/>
      </dsp:nvSpPr>
      <dsp:spPr>
        <a:xfrm>
          <a:off x="1253419" y="5622771"/>
          <a:ext cx="2362995"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trạng thái máy giặt</a:t>
          </a:r>
        </a:p>
      </dsp:txBody>
      <dsp:txXfrm>
        <a:off x="1253419" y="5622771"/>
        <a:ext cx="2362995" cy="305496"/>
      </dsp:txXfrm>
    </dsp:sp>
    <dsp:sp modelId="{13A81EE6-1828-4DAD-B0BD-D49725F59F11}">
      <dsp:nvSpPr>
        <dsp:cNvPr id="0" name=""/>
        <dsp:cNvSpPr/>
      </dsp:nvSpPr>
      <dsp:spPr>
        <a:xfrm>
          <a:off x="1253419" y="6004642"/>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253419" y="6004642"/>
        <a:ext cx="2368626" cy="305496"/>
      </dsp:txXfrm>
    </dsp:sp>
    <dsp:sp modelId="{BAB6F684-995A-46D7-93DB-D2A36D22FA84}">
      <dsp:nvSpPr>
        <dsp:cNvPr id="0" name=""/>
        <dsp:cNvSpPr/>
      </dsp:nvSpPr>
      <dsp:spPr>
        <a:xfrm>
          <a:off x="1253419" y="6386513"/>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253419" y="6386513"/>
        <a:ext cx="2368626" cy="305496"/>
      </dsp:txXfrm>
    </dsp:sp>
    <dsp:sp modelId="{87C748B1-8870-485E-AB5F-0A16A9DE458F}">
      <dsp:nvSpPr>
        <dsp:cNvPr id="0" name=""/>
        <dsp:cNvSpPr/>
      </dsp:nvSpPr>
      <dsp:spPr>
        <a:xfrm>
          <a:off x="1253419" y="6768384"/>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253419" y="6768384"/>
        <a:ext cx="2368626" cy="30549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EF6B3-7AF6-465D-AC8C-7838FEB75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10125</TotalTime>
  <Pages>112</Pages>
  <Words>21802</Words>
  <Characters>124276</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125</cp:revision>
  <dcterms:created xsi:type="dcterms:W3CDTF">2017-06-06T18:20:00Z</dcterms:created>
  <dcterms:modified xsi:type="dcterms:W3CDTF">2018-11-25T19:11:00Z</dcterms:modified>
</cp:coreProperties>
</file>